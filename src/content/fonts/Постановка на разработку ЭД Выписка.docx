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29AB6C" w14:textId="1443FC09" w:rsidR="0078635C" w:rsidRDefault="0078635C" w:rsidP="00444A4E">
      <w:pPr>
        <w:ind w:right="565"/>
      </w:pPr>
      <w:r>
        <w:rPr>
          <w:noProof/>
        </w:rPr>
        <w:drawing>
          <wp:anchor distT="0" distB="0" distL="114300" distR="114300" simplePos="0" relativeHeight="251660288" behindDoc="1" locked="0" layoutInCell="1" allowOverlap="1" wp14:anchorId="427418E2" wp14:editId="7AEB8119">
            <wp:simplePos x="0" y="0"/>
            <wp:positionH relativeFrom="column">
              <wp:posOffset>0</wp:posOffset>
            </wp:positionH>
            <wp:positionV relativeFrom="paragraph">
              <wp:posOffset>-492760</wp:posOffset>
            </wp:positionV>
            <wp:extent cx="5943600" cy="419100"/>
            <wp:effectExtent l="0" t="0" r="0" b="0"/>
            <wp:wrapNone/>
            <wp:docPr id="50" name="Рисунок 50"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Untitled-1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37C4849C" wp14:editId="09201723">
                <wp:simplePos x="0" y="0"/>
                <wp:positionH relativeFrom="column">
                  <wp:posOffset>-521335</wp:posOffset>
                </wp:positionH>
                <wp:positionV relativeFrom="paragraph">
                  <wp:posOffset>-749300</wp:posOffset>
                </wp:positionV>
                <wp:extent cx="416560" cy="10845800"/>
                <wp:effectExtent l="0" t="0" r="2540" b="0"/>
                <wp:wrapNone/>
                <wp:docPr id="193" name="Прямоугольник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108458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64022C" id="Прямоугольник 193" o:spid="_x0000_s1026" style="position:absolute;margin-left:-41.05pt;margin-top:-59pt;width:32.8pt;height:8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" fillcolor="silver" stroked="f"/>
            </w:pict>
          </mc:Fallback>
        </mc:AlternateContent>
      </w:r>
    </w:p>
    <w:p w14:paraId="46A2236E" w14:textId="77777777" w:rsidR="001B54E8" w:rsidRPr="00EE5EC5" w:rsidRDefault="001B54E8" w:rsidP="00444A4E">
      <w:pPr>
        <w:pStyle w:val="ab"/>
        <w:spacing w:before="720"/>
        <w:ind w:left="0" w:right="565" w:firstLine="0"/>
        <w:jc w:val="left"/>
        <w:rPr>
          <w:rFonts w:ascii="Arial Narrow" w:hAnsi="Arial Narrow"/>
        </w:rPr>
      </w:pPr>
      <w:r w:rsidRPr="0098143B">
        <w:rPr>
          <w:rFonts w:ascii="Arial Narrow" w:hAnsi="Arial Narrow"/>
          <w:lang w:val="en-US"/>
        </w:rPr>
        <w:t>CORREQTS</w:t>
      </w:r>
      <w:r w:rsidRPr="0098143B">
        <w:rPr>
          <w:rFonts w:ascii="Arial Narrow" w:hAnsi="Arial Narrow"/>
        </w:rPr>
        <w:t xml:space="preserve"> </w:t>
      </w:r>
      <w:r w:rsidR="00EB38DC" w:rsidRPr="00EE5EC5">
        <w:rPr>
          <w:rFonts w:ascii="Arial Narrow" w:hAnsi="Arial Narrow"/>
        </w:rPr>
        <w:t>&lt;</w:t>
      </w:r>
      <w:r w:rsidR="007F358B">
        <w:rPr>
          <w:rFonts w:ascii="Arial Narrow" w:hAnsi="Arial Narrow"/>
        </w:rPr>
        <w:t>2.3.0</w:t>
      </w:r>
      <w:r w:rsidR="00EB38DC" w:rsidRPr="00EE5EC5">
        <w:rPr>
          <w:rFonts w:ascii="Arial Narrow" w:hAnsi="Arial Narrow"/>
        </w:rPr>
        <w:t>&gt;</w:t>
      </w:r>
    </w:p>
    <w:p w14:paraId="5535FA97" w14:textId="77777777" w:rsidR="001B54E8" w:rsidRPr="001F50EE" w:rsidRDefault="001B54E8" w:rsidP="00444A4E">
      <w:pPr>
        <w:pStyle w:val="ad"/>
        <w:spacing w:before="0" w:after="360"/>
        <w:ind w:left="0" w:right="565" w:firstLine="0"/>
        <w:jc w:val="left"/>
        <w:rPr>
          <w:rFonts w:ascii="Arial Narrow" w:hAnsi="Arial Narrow"/>
          <w:sz w:val="28"/>
          <w:szCs w:val="28"/>
        </w:rPr>
      </w:pPr>
      <w:r>
        <w:rPr>
          <w:rFonts w:ascii="Arial Narrow" w:hAnsi="Arial Narrow"/>
          <w:sz w:val="28"/>
          <w:szCs w:val="28"/>
        </w:rPr>
        <w:t>СТАНДАРТ</w:t>
      </w:r>
    </w:p>
    <w:p w14:paraId="12DB6593" w14:textId="77777777" w:rsidR="001B54E8" w:rsidRDefault="001B54E8" w:rsidP="00444A4E">
      <w:pPr>
        <w:pStyle w:val="ad"/>
        <w:spacing w:before="0" w:after="360"/>
        <w:ind w:left="0" w:right="565" w:firstLine="0"/>
        <w:rPr>
          <w:rFonts w:ascii="Arial Narrow" w:hAnsi="Arial Narrow"/>
          <w:sz w:val="44"/>
          <w:szCs w:val="44"/>
        </w:rPr>
      </w:pPr>
    </w:p>
    <w:p w14:paraId="05D46F67" w14:textId="77777777" w:rsidR="001B54E8" w:rsidRDefault="001B54E8" w:rsidP="00444A4E">
      <w:pPr>
        <w:pStyle w:val="ad"/>
        <w:spacing w:before="0" w:after="360"/>
        <w:ind w:left="0" w:right="565" w:firstLine="0"/>
        <w:rPr>
          <w:rFonts w:ascii="Arial Narrow" w:hAnsi="Arial Narrow"/>
          <w:sz w:val="44"/>
          <w:szCs w:val="44"/>
        </w:rPr>
      </w:pPr>
    </w:p>
    <w:p w14:paraId="41C28255" w14:textId="77777777" w:rsidR="001B54E8" w:rsidRDefault="001B54E8" w:rsidP="00444A4E">
      <w:pPr>
        <w:pStyle w:val="ad"/>
        <w:spacing w:before="0" w:after="360"/>
        <w:ind w:left="0" w:right="565" w:firstLine="0"/>
        <w:rPr>
          <w:rFonts w:ascii="Arial Narrow" w:hAnsi="Arial Narrow"/>
          <w:sz w:val="44"/>
          <w:szCs w:val="44"/>
        </w:rPr>
      </w:pPr>
    </w:p>
    <w:p w14:paraId="5E0ECE65" w14:textId="77777777" w:rsidR="001B54E8" w:rsidRDefault="001B54E8" w:rsidP="00444A4E">
      <w:pPr>
        <w:pStyle w:val="ad"/>
        <w:spacing w:before="0" w:after="360"/>
        <w:ind w:left="0" w:right="565" w:firstLine="0"/>
        <w:rPr>
          <w:rFonts w:ascii="Arial Narrow" w:hAnsi="Arial Narrow"/>
          <w:sz w:val="44"/>
          <w:szCs w:val="44"/>
        </w:rPr>
      </w:pPr>
    </w:p>
    <w:p w14:paraId="7910D886" w14:textId="77777777" w:rsidR="001B54E8" w:rsidRPr="003F4465" w:rsidRDefault="001B54E8" w:rsidP="00444A4E">
      <w:pPr>
        <w:pStyle w:val="ad"/>
        <w:spacing w:before="0" w:after="360"/>
        <w:ind w:left="0" w:right="565" w:firstLine="0"/>
        <w:jc w:val="left"/>
        <w:rPr>
          <w:rFonts w:ascii="Arial Narrow" w:hAnsi="Arial Narrow"/>
          <w:sz w:val="44"/>
          <w:szCs w:val="44"/>
        </w:rPr>
      </w:pPr>
      <w:r>
        <w:rPr>
          <w:rFonts w:ascii="Arial Narrow" w:hAnsi="Arial Narrow"/>
          <w:sz w:val="44"/>
          <w:szCs w:val="44"/>
        </w:rPr>
        <w:t>П</w:t>
      </w:r>
      <w:r w:rsidRPr="00AF690C">
        <w:rPr>
          <w:rFonts w:ascii="Arial Narrow" w:hAnsi="Arial Narrow"/>
          <w:sz w:val="44"/>
          <w:szCs w:val="44"/>
        </w:rPr>
        <w:t xml:space="preserve">остановка на </w:t>
      </w:r>
      <w:r>
        <w:rPr>
          <w:rFonts w:ascii="Arial Narrow" w:hAnsi="Arial Narrow"/>
          <w:sz w:val="44"/>
          <w:szCs w:val="44"/>
        </w:rPr>
        <w:t>разработку электронного документа «</w:t>
      </w:r>
      <w:r w:rsidR="009C2926">
        <w:rPr>
          <w:rFonts w:ascii="Arial Narrow" w:hAnsi="Arial Narrow"/>
          <w:sz w:val="44"/>
          <w:szCs w:val="44"/>
        </w:rPr>
        <w:t>Выписка</w:t>
      </w:r>
      <w:r>
        <w:rPr>
          <w:rFonts w:ascii="Arial Narrow" w:hAnsi="Arial Narrow"/>
          <w:sz w:val="44"/>
          <w:szCs w:val="44"/>
        </w:rPr>
        <w:t>» в системе «</w:t>
      </w:r>
      <w:r>
        <w:rPr>
          <w:rFonts w:ascii="Arial Narrow" w:hAnsi="Arial Narrow"/>
          <w:sz w:val="44"/>
          <w:szCs w:val="44"/>
          <w:lang w:val="en-US"/>
        </w:rPr>
        <w:t>C</w:t>
      </w:r>
      <w:r w:rsidRPr="001B54E8">
        <w:rPr>
          <w:rFonts w:ascii="Arial Narrow" w:hAnsi="Arial Narrow"/>
          <w:sz w:val="44"/>
          <w:szCs w:val="44"/>
          <w:lang w:val="en-US"/>
        </w:rPr>
        <w:t>ORREQTS</w:t>
      </w:r>
      <w:r>
        <w:rPr>
          <w:rFonts w:ascii="Arial Narrow" w:hAnsi="Arial Narrow"/>
          <w:sz w:val="44"/>
          <w:szCs w:val="44"/>
        </w:rPr>
        <w:t xml:space="preserve">» </w:t>
      </w:r>
    </w:p>
    <w:p w14:paraId="164F72BC" w14:textId="77777777" w:rsidR="001B54E8" w:rsidRDefault="001B54E8" w:rsidP="00444A4E">
      <w:pPr>
        <w:spacing w:before="0" w:after="0"/>
        <w:ind w:left="0" w:right="565" w:firstLine="0"/>
        <w:jc w:val="left"/>
        <w:rPr>
          <w:lang w:eastAsia="en-US"/>
        </w:rPr>
      </w:pPr>
    </w:p>
    <w:p w14:paraId="00F15910" w14:textId="77777777" w:rsidR="00444A4E" w:rsidRDefault="00444A4E" w:rsidP="00444A4E">
      <w:pPr>
        <w:spacing w:before="0" w:after="0"/>
        <w:ind w:left="0" w:right="565" w:firstLine="0"/>
        <w:jc w:val="left"/>
        <w:rPr>
          <w:lang w:eastAsia="en-US"/>
        </w:rPr>
      </w:pPr>
    </w:p>
    <w:p w14:paraId="45F26838" w14:textId="77777777" w:rsidR="00444A4E" w:rsidRDefault="00444A4E" w:rsidP="00444A4E">
      <w:pPr>
        <w:spacing w:before="0" w:after="0"/>
        <w:ind w:left="0" w:right="565" w:firstLine="0"/>
        <w:jc w:val="left"/>
        <w:rPr>
          <w:lang w:eastAsia="en-US"/>
        </w:rPr>
      </w:pPr>
    </w:p>
    <w:p w14:paraId="7F950907" w14:textId="77777777" w:rsidR="00444A4E" w:rsidRDefault="00444A4E" w:rsidP="00444A4E">
      <w:pPr>
        <w:spacing w:before="0" w:after="0"/>
        <w:ind w:left="0" w:right="565" w:firstLine="0"/>
        <w:jc w:val="left"/>
        <w:rPr>
          <w:lang w:eastAsia="en-US"/>
        </w:rPr>
      </w:pPr>
    </w:p>
    <w:p w14:paraId="1388514C" w14:textId="77777777" w:rsidR="001B54E8" w:rsidRDefault="001B54E8" w:rsidP="00444A4E">
      <w:pPr>
        <w:spacing w:before="0" w:after="0"/>
        <w:ind w:left="0" w:right="565" w:firstLine="0"/>
        <w:jc w:val="left"/>
        <w:rPr>
          <w:lang w:eastAsia="en-US"/>
        </w:rPr>
      </w:pPr>
    </w:p>
    <w:p w14:paraId="6FA39EE8" w14:textId="77777777" w:rsidR="001B54E8" w:rsidRPr="002318A4" w:rsidRDefault="001B54E8" w:rsidP="00444A4E">
      <w:pPr>
        <w:spacing w:before="0" w:after="0"/>
        <w:ind w:left="0" w:right="565" w:firstLine="0"/>
        <w:jc w:val="left"/>
        <w:rPr>
          <w:lang w:eastAsia="en-US"/>
        </w:rPr>
      </w:pPr>
    </w:p>
    <w:p w14:paraId="7314235D" w14:textId="77777777" w:rsidR="001B54E8" w:rsidRPr="002318A4" w:rsidRDefault="001B54E8" w:rsidP="00444A4E">
      <w:pPr>
        <w:spacing w:before="0" w:after="0"/>
        <w:ind w:left="0" w:right="565" w:firstLine="0"/>
        <w:jc w:val="left"/>
        <w:rPr>
          <w:lang w:eastAsia="en-US"/>
        </w:rPr>
      </w:pPr>
    </w:p>
    <w:p w14:paraId="669D9501" w14:textId="77777777" w:rsidR="001B54E8" w:rsidRPr="002318A4" w:rsidRDefault="001B54E8" w:rsidP="00444A4E">
      <w:pPr>
        <w:spacing w:before="0" w:after="0"/>
        <w:ind w:left="0" w:right="565" w:firstLine="0"/>
        <w:jc w:val="left"/>
        <w:rPr>
          <w:lang w:eastAsia="en-US"/>
        </w:rPr>
      </w:pPr>
    </w:p>
    <w:p w14:paraId="466A28B2" w14:textId="77777777" w:rsidR="001B54E8" w:rsidRPr="002318A4" w:rsidRDefault="001B54E8" w:rsidP="00444A4E">
      <w:pPr>
        <w:spacing w:before="0" w:after="0"/>
        <w:ind w:left="0" w:right="565" w:firstLine="0"/>
        <w:jc w:val="left"/>
        <w:rPr>
          <w:lang w:eastAsia="en-US"/>
        </w:rPr>
      </w:pPr>
    </w:p>
    <w:p w14:paraId="71A80CA1" w14:textId="77777777" w:rsidR="001B54E8" w:rsidRPr="002318A4" w:rsidRDefault="001B54E8" w:rsidP="00444A4E">
      <w:pPr>
        <w:spacing w:before="0" w:after="0"/>
        <w:ind w:left="0" w:right="565" w:firstLine="0"/>
        <w:jc w:val="left"/>
        <w:rPr>
          <w:lang w:eastAsia="en-US"/>
        </w:rPr>
      </w:pPr>
    </w:p>
    <w:p w14:paraId="56F95FC4" w14:textId="77777777" w:rsidR="001B54E8" w:rsidRPr="002318A4" w:rsidRDefault="001B54E8" w:rsidP="00444A4E">
      <w:pPr>
        <w:spacing w:before="0" w:after="0"/>
        <w:ind w:left="0" w:right="565" w:firstLine="0"/>
        <w:jc w:val="left"/>
        <w:rPr>
          <w:lang w:eastAsia="en-US"/>
        </w:rPr>
      </w:pPr>
    </w:p>
    <w:p w14:paraId="37DBD5F8" w14:textId="77777777" w:rsidR="001B54E8" w:rsidRPr="002318A4" w:rsidRDefault="001B54E8" w:rsidP="00444A4E">
      <w:pPr>
        <w:spacing w:before="0" w:after="0"/>
        <w:ind w:left="0" w:right="565" w:firstLine="0"/>
        <w:jc w:val="left"/>
        <w:rPr>
          <w:lang w:eastAsia="en-US"/>
        </w:rPr>
      </w:pPr>
    </w:p>
    <w:p w14:paraId="07AC56ED" w14:textId="77777777" w:rsidR="001B54E8" w:rsidRPr="002318A4" w:rsidRDefault="001B54E8" w:rsidP="00444A4E">
      <w:pPr>
        <w:spacing w:before="0" w:after="0"/>
        <w:ind w:left="0" w:right="565" w:firstLine="0"/>
        <w:jc w:val="left"/>
        <w:rPr>
          <w:lang w:eastAsia="en-US"/>
        </w:rPr>
      </w:pPr>
    </w:p>
    <w:p w14:paraId="798F6EAD" w14:textId="77777777" w:rsidR="001B54E8" w:rsidRPr="002318A4" w:rsidRDefault="001B54E8" w:rsidP="00444A4E">
      <w:pPr>
        <w:spacing w:before="0" w:after="0"/>
        <w:ind w:left="0" w:right="565" w:firstLine="0"/>
        <w:jc w:val="left"/>
        <w:rPr>
          <w:lang w:eastAsia="en-US"/>
        </w:rPr>
      </w:pPr>
    </w:p>
    <w:p w14:paraId="0E95E5FA" w14:textId="77777777" w:rsidR="001B54E8" w:rsidRPr="002318A4" w:rsidRDefault="001B54E8" w:rsidP="00444A4E">
      <w:pPr>
        <w:spacing w:before="0" w:after="0"/>
        <w:ind w:left="0" w:right="565" w:firstLine="0"/>
        <w:jc w:val="left"/>
        <w:rPr>
          <w:lang w:eastAsia="en-US"/>
        </w:rPr>
      </w:pPr>
    </w:p>
    <w:p w14:paraId="27A45681" w14:textId="77777777" w:rsidR="001B54E8" w:rsidRDefault="001B54E8" w:rsidP="00444A4E">
      <w:pPr>
        <w:tabs>
          <w:tab w:val="left" w:pos="4395"/>
        </w:tabs>
        <w:spacing w:before="0" w:after="0"/>
        <w:ind w:left="0" w:right="565" w:firstLine="0"/>
        <w:jc w:val="left"/>
        <w:rPr>
          <w:lang w:eastAsia="en-US"/>
        </w:rPr>
      </w:pPr>
      <w:r>
        <w:rPr>
          <w:lang w:eastAsia="en-US"/>
        </w:rPr>
        <w:tab/>
      </w:r>
    </w:p>
    <w:p w14:paraId="66974C8E" w14:textId="77777777" w:rsidR="001B54E8" w:rsidRDefault="001B54E8" w:rsidP="00444A4E">
      <w:pPr>
        <w:spacing w:before="0" w:after="0"/>
        <w:ind w:left="0" w:right="565" w:firstLine="0"/>
        <w:jc w:val="left"/>
        <w:rPr>
          <w:lang w:eastAsia="en-US"/>
        </w:rPr>
      </w:pPr>
    </w:p>
    <w:p w14:paraId="5560DE8B" w14:textId="77777777" w:rsidR="001B54E8" w:rsidRPr="0075723E" w:rsidRDefault="001B54E8" w:rsidP="00444A4E">
      <w:pPr>
        <w:pStyle w:val="aff7"/>
        <w:spacing w:before="1440" w:after="0"/>
        <w:ind w:left="357" w:right="565" w:firstLine="0"/>
        <w:jc w:val="left"/>
        <w:rPr>
          <w:rFonts w:ascii="Verdana" w:hAnsi="Verdana"/>
          <w:sz w:val="20"/>
        </w:rPr>
      </w:pPr>
      <w:r w:rsidRPr="0075723E">
        <w:rPr>
          <w:rFonts w:ascii="Verdana" w:hAnsi="Verdana"/>
          <w:sz w:val="20"/>
        </w:rPr>
        <w:t>Конфиденциально</w:t>
      </w:r>
    </w:p>
    <w:p w14:paraId="0046571D" w14:textId="77777777" w:rsidR="001B54E8" w:rsidRPr="00720802" w:rsidRDefault="001B54E8" w:rsidP="00444A4E">
      <w:pPr>
        <w:pStyle w:val="aff7"/>
        <w:spacing w:before="0" w:after="0"/>
        <w:ind w:left="357" w:right="565" w:firstLine="0"/>
        <w:jc w:val="left"/>
        <w:rPr>
          <w:rFonts w:ascii="Verdana" w:hAnsi="Verdana"/>
          <w:sz w:val="20"/>
        </w:rPr>
      </w:pPr>
      <w:r w:rsidRPr="0075723E">
        <w:rPr>
          <w:rFonts w:ascii="Verdana" w:hAnsi="Verdana"/>
          <w:sz w:val="20"/>
        </w:rPr>
        <w:t xml:space="preserve">Страниц: </w:t>
      </w:r>
      <w:r w:rsidRPr="0075723E">
        <w:rPr>
          <w:rFonts w:ascii="Verdana" w:hAnsi="Verdana"/>
          <w:sz w:val="20"/>
        </w:rPr>
        <w:fldChar w:fldCharType="begin"/>
      </w:r>
      <w:r w:rsidRPr="0075723E">
        <w:rPr>
          <w:rFonts w:ascii="Verdana" w:hAnsi="Verdana"/>
          <w:sz w:val="20"/>
        </w:rPr>
        <w:instrText xml:space="preserve"> NUMPAGES  \* Arabic </w:instrText>
      </w:r>
      <w:r w:rsidRPr="0075723E">
        <w:rPr>
          <w:rFonts w:ascii="Verdana" w:hAnsi="Verdana"/>
          <w:sz w:val="20"/>
        </w:rPr>
        <w:fldChar w:fldCharType="separate"/>
      </w:r>
      <w:ins w:id="0" w:author="Феданкова Любовь Анатольевна" w:date="2019-10-09T12:38:00Z">
        <w:r w:rsidR="00031B2C">
          <w:rPr>
            <w:rFonts w:ascii="Verdana" w:hAnsi="Verdana"/>
            <w:noProof/>
            <w:sz w:val="20"/>
          </w:rPr>
          <w:t>232</w:t>
        </w:r>
      </w:ins>
      <w:del w:id="1" w:author="Феданкова Любовь Анатольевна" w:date="2019-10-09T12:38:00Z">
        <w:r w:rsidR="00EF2015" w:rsidDel="00031B2C">
          <w:rPr>
            <w:rFonts w:ascii="Verdana" w:hAnsi="Verdana"/>
            <w:noProof/>
            <w:sz w:val="20"/>
          </w:rPr>
          <w:delText>226</w:delText>
        </w:r>
      </w:del>
      <w:r w:rsidRPr="0075723E">
        <w:rPr>
          <w:rFonts w:ascii="Verdana" w:hAnsi="Verdana"/>
          <w:sz w:val="20"/>
        </w:rPr>
        <w:fldChar w:fldCharType="end"/>
      </w:r>
    </w:p>
    <w:p w14:paraId="25889422" w14:textId="77777777" w:rsidR="0078635C" w:rsidRPr="002318A4" w:rsidRDefault="0078635C" w:rsidP="00444A4E">
      <w:pPr>
        <w:ind w:right="565"/>
        <w:rPr>
          <w:lang w:eastAsia="en-US"/>
        </w:rPr>
        <w:sectPr w:rsidR="0078635C" w:rsidRPr="002318A4" w:rsidSect="00F23CC8">
          <w:footerReference w:type="even" r:id="rId9"/>
          <w:footerReference w:type="default" r:id="rId10"/>
          <w:footerReference w:type="first" r:id="rId11"/>
          <w:pgSz w:w="11907" w:h="16839"/>
          <w:pgMar w:top="960" w:right="960" w:bottom="960" w:left="960" w:header="0" w:footer="0" w:gutter="0"/>
          <w:pgNumType w:start="0"/>
          <w:cols w:space="708"/>
          <w:titlePg/>
          <w:docGrid w:linePitch="360"/>
        </w:sectPr>
      </w:pPr>
    </w:p>
    <w:p w14:paraId="03A7905B" w14:textId="77777777" w:rsidR="0078635C" w:rsidRPr="00EB38DC" w:rsidRDefault="0078635C" w:rsidP="00444A4E">
      <w:pPr>
        <w:pStyle w:val="11"/>
        <w:ind w:right="565"/>
        <w:rPr>
          <w:sz w:val="24"/>
        </w:rPr>
      </w:pPr>
      <w:commentRangeStart w:id="4"/>
      <w:r w:rsidRPr="00EB38DC">
        <w:rPr>
          <w:sz w:val="24"/>
        </w:rPr>
        <w:lastRenderedPageBreak/>
        <w:t>Лист внесения изменений в документ</w:t>
      </w:r>
      <w:commentRangeEnd w:id="4"/>
      <w:r w:rsidR="002E0D29">
        <w:rPr>
          <w:rStyle w:val="aff0"/>
          <w:rFonts w:ascii="Calibri" w:hAnsi="Calibri"/>
          <w:b w:val="0"/>
          <w:bCs w:val="0"/>
          <w:i w:val="0"/>
          <w:iCs w:val="0"/>
          <w:szCs w:val="20"/>
          <w:lang w:eastAsia="ru-RU"/>
        </w:rPr>
        <w:commentReference w:id="4"/>
      </w:r>
    </w:p>
    <w:tbl>
      <w:tblPr>
        <w:tblW w:w="9781" w:type="dxa"/>
        <w:tblInd w:w="25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09"/>
        <w:gridCol w:w="1417"/>
        <w:gridCol w:w="5670"/>
        <w:gridCol w:w="1985"/>
        <w:tblGridChange w:id="5">
          <w:tblGrid>
            <w:gridCol w:w="709"/>
            <w:gridCol w:w="1417"/>
            <w:gridCol w:w="426"/>
            <w:gridCol w:w="4819"/>
            <w:gridCol w:w="425"/>
            <w:gridCol w:w="1843"/>
            <w:gridCol w:w="142"/>
          </w:tblGrid>
        </w:tblGridChange>
      </w:tblGrid>
      <w:tr w:rsidR="0078635C" w:rsidRPr="0069035C" w14:paraId="56A12776" w14:textId="77777777" w:rsidTr="00332B88">
        <w:trPr>
          <w:cantSplit/>
          <w:tblHeader/>
        </w:trPr>
        <w:tc>
          <w:tcPr>
            <w:tcW w:w="709" w:type="dxa"/>
            <w:tcBorders>
              <w:bottom w:val="nil"/>
            </w:tcBorders>
            <w:vAlign w:val="center"/>
          </w:tcPr>
          <w:p w14:paraId="4E59B72B" w14:textId="77777777" w:rsidR="0078635C" w:rsidRPr="0069035C" w:rsidRDefault="0078635C" w:rsidP="000A5E80">
            <w:pPr>
              <w:pStyle w:val="af8"/>
              <w:rPr>
                <w:rStyle w:val="af9"/>
                <w:b/>
              </w:rPr>
            </w:pPr>
            <w:r w:rsidRPr="0069035C">
              <w:t>№ п/п</w:t>
            </w:r>
          </w:p>
        </w:tc>
        <w:tc>
          <w:tcPr>
            <w:tcW w:w="1417" w:type="dxa"/>
            <w:tcBorders>
              <w:bottom w:val="nil"/>
            </w:tcBorders>
            <w:vAlign w:val="center"/>
          </w:tcPr>
          <w:p w14:paraId="62D4CABB" w14:textId="77777777" w:rsidR="0078635C" w:rsidRPr="0069035C" w:rsidRDefault="0078635C" w:rsidP="000A5E80">
            <w:pPr>
              <w:pStyle w:val="af8"/>
            </w:pPr>
            <w:r w:rsidRPr="0069035C">
              <w:t>Дата внесения изменений в Документ</w:t>
            </w:r>
          </w:p>
        </w:tc>
        <w:tc>
          <w:tcPr>
            <w:tcW w:w="5670" w:type="dxa"/>
            <w:tcBorders>
              <w:bottom w:val="nil"/>
            </w:tcBorders>
            <w:vAlign w:val="center"/>
          </w:tcPr>
          <w:p w14:paraId="1872472C" w14:textId="77777777" w:rsidR="0078635C" w:rsidRPr="0069035C" w:rsidRDefault="0078635C" w:rsidP="000A5E80">
            <w:pPr>
              <w:pStyle w:val="af8"/>
            </w:pPr>
            <w:r w:rsidRPr="0069035C">
              <w:t>Формулировка внесенного изменения</w:t>
            </w:r>
          </w:p>
        </w:tc>
        <w:tc>
          <w:tcPr>
            <w:tcW w:w="1985" w:type="dxa"/>
            <w:tcBorders>
              <w:bottom w:val="nil"/>
            </w:tcBorders>
            <w:vAlign w:val="center"/>
          </w:tcPr>
          <w:p w14:paraId="7321114A" w14:textId="77777777" w:rsidR="0078635C" w:rsidRPr="0069035C" w:rsidRDefault="0078635C" w:rsidP="000A5E80">
            <w:pPr>
              <w:pStyle w:val="af8"/>
            </w:pPr>
            <w:r w:rsidRPr="0069035C">
              <w:t>Фамилия Имя Отчество сотрудника, внесшего изменения</w:t>
            </w:r>
          </w:p>
        </w:tc>
      </w:tr>
      <w:tr w:rsidR="00D9532D" w14:paraId="59A5267B" w14:textId="77777777" w:rsidTr="00332B88">
        <w:trPr>
          <w:cantSplit/>
        </w:trPr>
        <w:tc>
          <w:tcPr>
            <w:tcW w:w="709" w:type="dxa"/>
            <w:vAlign w:val="center"/>
          </w:tcPr>
          <w:p w14:paraId="7F73C323" w14:textId="77777777" w:rsidR="00D9532D" w:rsidRPr="002B32FF" w:rsidRDefault="00D9532D" w:rsidP="00EE19FE">
            <w:pPr>
              <w:pStyle w:val="afa"/>
              <w:numPr>
                <w:ilvl w:val="0"/>
                <w:numId w:val="3"/>
              </w:numPr>
            </w:pPr>
          </w:p>
        </w:tc>
        <w:tc>
          <w:tcPr>
            <w:tcW w:w="1417" w:type="dxa"/>
            <w:vAlign w:val="center"/>
          </w:tcPr>
          <w:p w14:paraId="17121DCA" w14:textId="77777777" w:rsidR="00D9532D" w:rsidRPr="00B85B56" w:rsidRDefault="00D9532D" w:rsidP="00B21C90">
            <w:pPr>
              <w:pStyle w:val="afa"/>
            </w:pPr>
            <w:r>
              <w:rPr>
                <w:lang w:val="en-US"/>
              </w:rPr>
              <w:t>30</w:t>
            </w:r>
            <w:r>
              <w:t>.07.2014</w:t>
            </w:r>
          </w:p>
        </w:tc>
        <w:tc>
          <w:tcPr>
            <w:tcW w:w="5670" w:type="dxa"/>
            <w:vAlign w:val="center"/>
          </w:tcPr>
          <w:p w14:paraId="2D0D7C77" w14:textId="77777777" w:rsidR="00D9532D" w:rsidRDefault="00D9532D" w:rsidP="00B21C90">
            <w:pPr>
              <w:pStyle w:val="afa"/>
            </w:pPr>
            <w:r>
              <w:t>Создание Документа</w:t>
            </w:r>
          </w:p>
        </w:tc>
        <w:tc>
          <w:tcPr>
            <w:tcW w:w="1985" w:type="dxa"/>
            <w:vAlign w:val="center"/>
          </w:tcPr>
          <w:p w14:paraId="796CAFE7" w14:textId="77777777" w:rsidR="00D9532D" w:rsidRDefault="00D9532D" w:rsidP="00B21C90">
            <w:pPr>
              <w:pStyle w:val="afa"/>
            </w:pPr>
            <w:r>
              <w:t>Жаринов В.Э.</w:t>
            </w:r>
          </w:p>
        </w:tc>
      </w:tr>
      <w:tr w:rsidR="00D9532D" w14:paraId="4B56ED5C" w14:textId="77777777" w:rsidTr="00332B88">
        <w:trPr>
          <w:cantSplit/>
        </w:trPr>
        <w:tc>
          <w:tcPr>
            <w:tcW w:w="709" w:type="dxa"/>
            <w:vAlign w:val="center"/>
          </w:tcPr>
          <w:p w14:paraId="2FC21660" w14:textId="77777777" w:rsidR="00D9532D" w:rsidRPr="002B32FF" w:rsidRDefault="00D9532D" w:rsidP="00EE19FE">
            <w:pPr>
              <w:pStyle w:val="afa"/>
              <w:numPr>
                <w:ilvl w:val="0"/>
                <w:numId w:val="3"/>
              </w:numPr>
            </w:pPr>
          </w:p>
        </w:tc>
        <w:tc>
          <w:tcPr>
            <w:tcW w:w="1417" w:type="dxa"/>
            <w:vAlign w:val="center"/>
          </w:tcPr>
          <w:p w14:paraId="43E1249C" w14:textId="77777777" w:rsidR="00D9532D" w:rsidRPr="00A31BB9" w:rsidRDefault="00D9532D" w:rsidP="00B21C90">
            <w:pPr>
              <w:pStyle w:val="afa"/>
            </w:pPr>
            <w:r>
              <w:t>16.02.2016</w:t>
            </w:r>
          </w:p>
        </w:tc>
        <w:tc>
          <w:tcPr>
            <w:tcW w:w="5670" w:type="dxa"/>
            <w:vAlign w:val="center"/>
          </w:tcPr>
          <w:p w14:paraId="2F46564E" w14:textId="77777777" w:rsidR="00D9532D" w:rsidRDefault="00D9532D" w:rsidP="00B21C90">
            <w:pPr>
              <w:pStyle w:val="afa"/>
            </w:pPr>
            <w:r>
              <w:t>Актуализация Документа</w:t>
            </w:r>
          </w:p>
        </w:tc>
        <w:tc>
          <w:tcPr>
            <w:tcW w:w="1985" w:type="dxa"/>
            <w:vAlign w:val="center"/>
          </w:tcPr>
          <w:p w14:paraId="3869BBD0" w14:textId="77777777" w:rsidR="00D9532D" w:rsidRDefault="00D9532D" w:rsidP="00B21C90">
            <w:pPr>
              <w:pStyle w:val="afa"/>
            </w:pPr>
            <w:r>
              <w:t>Широбокова А.С.</w:t>
            </w:r>
          </w:p>
        </w:tc>
      </w:tr>
      <w:tr w:rsidR="00D9532D" w14:paraId="09C907CA" w14:textId="77777777" w:rsidTr="00332B88">
        <w:trPr>
          <w:cantSplit/>
        </w:trPr>
        <w:tc>
          <w:tcPr>
            <w:tcW w:w="709" w:type="dxa"/>
            <w:vAlign w:val="center"/>
          </w:tcPr>
          <w:p w14:paraId="60DCB13F" w14:textId="77777777" w:rsidR="00D9532D" w:rsidRPr="002B32FF" w:rsidRDefault="00D9532D" w:rsidP="00EE19FE">
            <w:pPr>
              <w:pStyle w:val="afa"/>
              <w:numPr>
                <w:ilvl w:val="0"/>
                <w:numId w:val="3"/>
              </w:numPr>
            </w:pPr>
            <w:bookmarkStart w:id="6" w:name="_Ref13146716"/>
          </w:p>
        </w:tc>
        <w:bookmarkEnd w:id="6"/>
        <w:tc>
          <w:tcPr>
            <w:tcW w:w="1417" w:type="dxa"/>
            <w:vAlign w:val="center"/>
          </w:tcPr>
          <w:p w14:paraId="0D889B07" w14:textId="77777777" w:rsidR="00D9532D" w:rsidRPr="00684F97" w:rsidRDefault="005F18F7" w:rsidP="00EE19FE">
            <w:pPr>
              <w:pStyle w:val="afa"/>
            </w:pPr>
            <w:r>
              <w:rPr>
                <w:lang w:val="en-US"/>
              </w:rPr>
              <w:t>06.08.2015</w:t>
            </w:r>
          </w:p>
        </w:tc>
        <w:tc>
          <w:tcPr>
            <w:tcW w:w="5670" w:type="dxa"/>
            <w:vAlign w:val="center"/>
          </w:tcPr>
          <w:p w14:paraId="4CB0068D" w14:textId="77777777" w:rsidR="005F18F7" w:rsidRDefault="005F18F7" w:rsidP="005F18F7">
            <w:pPr>
              <w:pStyle w:val="afa"/>
            </w:pPr>
            <w:r>
              <w:t xml:space="preserve">Заменено </w:t>
            </w:r>
            <w:r>
              <w:rPr>
                <w:lang w:val="en-US"/>
              </w:rPr>
              <w:t>Word</w:t>
            </w:r>
            <w:r w:rsidRPr="00C05CAC">
              <w:t xml:space="preserve"> </w:t>
            </w:r>
            <w:r>
              <w:t xml:space="preserve">на </w:t>
            </w:r>
            <w:r>
              <w:rPr>
                <w:lang w:val="en-US"/>
              </w:rPr>
              <w:t>RTF</w:t>
            </w:r>
            <w:r w:rsidRPr="00C05CAC">
              <w:t xml:space="preserve"> </w:t>
            </w:r>
            <w:r>
              <w:t xml:space="preserve">и </w:t>
            </w:r>
            <w:r>
              <w:rPr>
                <w:lang w:val="en-US"/>
              </w:rPr>
              <w:t>Excel</w:t>
            </w:r>
            <w:r w:rsidRPr="00C05CAC">
              <w:t xml:space="preserve"> </w:t>
            </w:r>
            <w:r>
              <w:t xml:space="preserve">на </w:t>
            </w:r>
            <w:r>
              <w:rPr>
                <w:lang w:val="en-US"/>
              </w:rPr>
              <w:t>XLS</w:t>
            </w:r>
          </w:p>
          <w:p w14:paraId="17F8331B" w14:textId="77777777" w:rsidR="00D9532D" w:rsidRDefault="0014697F" w:rsidP="005F18F7">
            <w:pPr>
              <w:pStyle w:val="afa"/>
            </w:pPr>
            <w:hyperlink r:id="rId14" w:history="1">
              <w:r w:rsidR="00AC400F" w:rsidRPr="00EB547A">
                <w:rPr>
                  <w:rStyle w:val="a5"/>
                </w:rPr>
                <w:t>http://bssjira.bss.lan:9595/browse/DBO-2171</w:t>
              </w:r>
            </w:hyperlink>
            <w:r w:rsidR="00AC400F">
              <w:t xml:space="preserve"> </w:t>
            </w:r>
          </w:p>
        </w:tc>
        <w:tc>
          <w:tcPr>
            <w:tcW w:w="1985" w:type="dxa"/>
            <w:vAlign w:val="center"/>
          </w:tcPr>
          <w:p w14:paraId="27CD4B28" w14:textId="77777777" w:rsidR="00D9532D" w:rsidRDefault="005F18F7" w:rsidP="00EE19FE">
            <w:pPr>
              <w:pStyle w:val="afa"/>
            </w:pPr>
            <w:r>
              <w:t>Гайдай С.А.</w:t>
            </w:r>
          </w:p>
        </w:tc>
      </w:tr>
      <w:tr w:rsidR="005F18F7" w14:paraId="4A53E695" w14:textId="77777777" w:rsidTr="00332B88">
        <w:trPr>
          <w:cantSplit/>
        </w:trPr>
        <w:tc>
          <w:tcPr>
            <w:tcW w:w="709" w:type="dxa"/>
            <w:vAlign w:val="center"/>
          </w:tcPr>
          <w:p w14:paraId="003C8416" w14:textId="77777777" w:rsidR="005F18F7" w:rsidRPr="002B32FF" w:rsidRDefault="005F18F7" w:rsidP="00EE19FE">
            <w:pPr>
              <w:pStyle w:val="afa"/>
              <w:numPr>
                <w:ilvl w:val="0"/>
                <w:numId w:val="3"/>
              </w:numPr>
            </w:pPr>
          </w:p>
        </w:tc>
        <w:tc>
          <w:tcPr>
            <w:tcW w:w="1417" w:type="dxa"/>
            <w:vAlign w:val="center"/>
          </w:tcPr>
          <w:p w14:paraId="2CA40035" w14:textId="77777777" w:rsidR="005F18F7" w:rsidRPr="008943E4" w:rsidRDefault="005F18F7" w:rsidP="00AC3CC1">
            <w:pPr>
              <w:pStyle w:val="afa"/>
            </w:pPr>
            <w:r w:rsidRPr="008943E4">
              <w:t>06.10.2015</w:t>
            </w:r>
          </w:p>
        </w:tc>
        <w:tc>
          <w:tcPr>
            <w:tcW w:w="5670" w:type="dxa"/>
            <w:vAlign w:val="center"/>
          </w:tcPr>
          <w:p w14:paraId="2AA8BE49" w14:textId="77777777" w:rsidR="005F18F7" w:rsidRPr="008943E4" w:rsidRDefault="005F18F7" w:rsidP="00AC3CC1">
            <w:pPr>
              <w:pStyle w:val="afa"/>
            </w:pPr>
            <w:r w:rsidRPr="008943E4">
              <w:t>5.1.2. Требования к форматам запросов Request/</w:t>
            </w:r>
            <w:r w:rsidRPr="008943E4">
              <w:rPr>
                <w:lang w:val="en-US"/>
              </w:rPr>
              <w:t>SysStmtReq</w:t>
            </w:r>
            <w:r w:rsidRPr="008943E4">
              <w:t xml:space="preserve"> и Request/</w:t>
            </w:r>
            <w:r w:rsidRPr="008943E4">
              <w:rPr>
                <w:lang w:val="en-US"/>
              </w:rPr>
              <w:t>StmtReq</w:t>
            </w:r>
            <w:r w:rsidRPr="008943E4">
              <w:t>. Внесено изменение в размерность и символьность поля account</w:t>
            </w:r>
            <w:r>
              <w:t>.</w:t>
            </w:r>
          </w:p>
        </w:tc>
        <w:tc>
          <w:tcPr>
            <w:tcW w:w="1985" w:type="dxa"/>
            <w:vAlign w:val="center"/>
          </w:tcPr>
          <w:p w14:paraId="2698ADE5" w14:textId="77777777" w:rsidR="005F18F7" w:rsidRPr="008943E4" w:rsidRDefault="005F18F7" w:rsidP="00AC3CC1">
            <w:pPr>
              <w:pStyle w:val="afa"/>
            </w:pPr>
            <w:r w:rsidRPr="008943E4">
              <w:t>Богданова А.Г.</w:t>
            </w:r>
          </w:p>
        </w:tc>
      </w:tr>
      <w:tr w:rsidR="005F18F7" w14:paraId="008CDA2F" w14:textId="77777777" w:rsidTr="00332B88">
        <w:trPr>
          <w:cantSplit/>
        </w:trPr>
        <w:tc>
          <w:tcPr>
            <w:tcW w:w="709" w:type="dxa"/>
            <w:vAlign w:val="center"/>
          </w:tcPr>
          <w:p w14:paraId="0FC1CB68" w14:textId="77777777" w:rsidR="005F18F7" w:rsidRPr="002B32FF" w:rsidRDefault="005F18F7" w:rsidP="00EE19FE">
            <w:pPr>
              <w:pStyle w:val="afa"/>
              <w:numPr>
                <w:ilvl w:val="0"/>
                <w:numId w:val="3"/>
              </w:numPr>
            </w:pPr>
          </w:p>
        </w:tc>
        <w:tc>
          <w:tcPr>
            <w:tcW w:w="1417" w:type="dxa"/>
            <w:vAlign w:val="center"/>
          </w:tcPr>
          <w:p w14:paraId="18A51021" w14:textId="77777777" w:rsidR="005F18F7" w:rsidRPr="008943E4" w:rsidRDefault="005F18F7" w:rsidP="00AC3CC1">
            <w:pPr>
              <w:pStyle w:val="afa"/>
            </w:pPr>
            <w:r>
              <w:t>12.10.2015</w:t>
            </w:r>
          </w:p>
        </w:tc>
        <w:tc>
          <w:tcPr>
            <w:tcW w:w="5670" w:type="dxa"/>
            <w:vAlign w:val="center"/>
          </w:tcPr>
          <w:p w14:paraId="0F687013" w14:textId="77777777" w:rsidR="005F18F7" w:rsidRPr="008943E4" w:rsidRDefault="005F18F7" w:rsidP="00AC400F">
            <w:pPr>
              <w:pStyle w:val="afa"/>
            </w:pPr>
            <w:r>
              <w:t xml:space="preserve">Добавлен п. </w:t>
            </w:r>
            <w:r>
              <w:fldChar w:fldCharType="begin"/>
            </w:r>
            <w:r>
              <w:instrText xml:space="preserve"> REF _Ref432411646 \r \h </w:instrText>
            </w:r>
            <w:r>
              <w:fldChar w:fldCharType="separate"/>
            </w:r>
            <w:ins w:id="7" w:author="Феданкова Любовь Анатольевна" w:date="2019-10-09T12:38:00Z">
              <w:r w:rsidR="00031B2C">
                <w:rPr>
                  <w:b/>
                  <w:bCs/>
                </w:rPr>
                <w:t>Ошибка! Источник ссылки не найден.</w:t>
              </w:r>
            </w:ins>
            <w:ins w:id="8" w:author="Воронов Алексей Алексеевич" w:date="2018-01-30T12:27:00Z">
              <w:del w:id="9" w:author="Феданкова Любовь Анатольевна" w:date="2019-10-09T12:38:00Z">
                <w:r w:rsidR="00DB3D2B" w:rsidDel="00031B2C">
                  <w:rPr>
                    <w:b/>
                    <w:bCs/>
                  </w:rPr>
                  <w:delText>Ошибка! Источник ссылки не найден.</w:delText>
                </w:r>
              </w:del>
            </w:ins>
            <w:del w:id="10" w:author="Феданкова Любовь Анатольевна" w:date="2019-10-09T12:38:00Z">
              <w:r w:rsidDel="00031B2C">
                <w:delText>5.1.1.1</w:delText>
              </w:r>
            </w:del>
            <w:r>
              <w:fldChar w:fldCharType="end"/>
            </w:r>
            <w:r>
              <w:t xml:space="preserve"> с требованиями по обработке сообщения, получаемого из АБС, в части проверки длины номера счета в приложениях выписки. В п. </w:t>
            </w:r>
            <w:r>
              <w:fldChar w:fldCharType="begin"/>
            </w:r>
            <w:r>
              <w:instrText xml:space="preserve"> REF _Ref432411711 \r \h </w:instrText>
            </w:r>
            <w:r>
              <w:fldChar w:fldCharType="separate"/>
            </w:r>
            <w:ins w:id="11" w:author="Феданкова Любовь Анатольевна" w:date="2019-10-09T12:38:00Z">
              <w:r w:rsidR="00031B2C">
                <w:rPr>
                  <w:b/>
                  <w:bCs/>
                </w:rPr>
                <w:t>Ошибка! Источник ссылки не найден.</w:t>
              </w:r>
            </w:ins>
            <w:ins w:id="12" w:author="Воронов Алексей Алексеевич" w:date="2018-01-30T12:27:00Z">
              <w:del w:id="13" w:author="Феданкова Любовь Анатольевна" w:date="2019-10-09T12:38:00Z">
                <w:r w:rsidR="00DB3D2B" w:rsidDel="00031B2C">
                  <w:rPr>
                    <w:b/>
                    <w:bCs/>
                  </w:rPr>
                  <w:delText>Ошибка! Источник ссылки не найден.</w:delText>
                </w:r>
              </w:del>
            </w:ins>
            <w:del w:id="14" w:author="Феданкова Любовь Анатольевна" w:date="2019-10-09T12:38:00Z">
              <w:r w:rsidDel="00031B2C">
                <w:delText>5.1.2</w:delText>
              </w:r>
            </w:del>
            <w:r>
              <w:fldChar w:fldCharType="end"/>
            </w:r>
            <w:r>
              <w:t xml:space="preserve"> исправлены требования на размерность поля с номером счета. </w:t>
            </w:r>
            <w:hyperlink r:id="rId15" w:history="1">
              <w:r w:rsidR="00AC400F" w:rsidRPr="00EB547A">
                <w:rPr>
                  <w:rStyle w:val="a5"/>
                </w:rPr>
                <w:t>http://jira.bssys.com/browse/BSSSTDDEF-266</w:t>
              </w:r>
            </w:hyperlink>
            <w:r w:rsidR="00AC400F">
              <w:t xml:space="preserve"> </w:t>
            </w:r>
          </w:p>
        </w:tc>
        <w:tc>
          <w:tcPr>
            <w:tcW w:w="1985" w:type="dxa"/>
            <w:vAlign w:val="center"/>
          </w:tcPr>
          <w:p w14:paraId="34A03137" w14:textId="77777777" w:rsidR="005F18F7" w:rsidRPr="008943E4" w:rsidRDefault="005F18F7" w:rsidP="00AC3CC1">
            <w:pPr>
              <w:pStyle w:val="afa"/>
            </w:pPr>
            <w:r>
              <w:t>Погрибной А.Н.</w:t>
            </w:r>
          </w:p>
        </w:tc>
      </w:tr>
      <w:tr w:rsidR="005F18F7" w14:paraId="6FF10FD8" w14:textId="77777777" w:rsidTr="00332B88">
        <w:trPr>
          <w:cantSplit/>
        </w:trPr>
        <w:tc>
          <w:tcPr>
            <w:tcW w:w="709" w:type="dxa"/>
            <w:vAlign w:val="center"/>
          </w:tcPr>
          <w:p w14:paraId="369AF053" w14:textId="77777777" w:rsidR="005F18F7" w:rsidRPr="002B32FF" w:rsidRDefault="005F18F7" w:rsidP="00EE19FE">
            <w:pPr>
              <w:pStyle w:val="afa"/>
              <w:numPr>
                <w:ilvl w:val="0"/>
                <w:numId w:val="3"/>
              </w:numPr>
            </w:pPr>
          </w:p>
        </w:tc>
        <w:tc>
          <w:tcPr>
            <w:tcW w:w="1417" w:type="dxa"/>
            <w:vAlign w:val="center"/>
          </w:tcPr>
          <w:p w14:paraId="71028348" w14:textId="77777777" w:rsidR="005F18F7" w:rsidRDefault="005F18F7" w:rsidP="00AC3CC1">
            <w:pPr>
              <w:pStyle w:val="afa"/>
            </w:pPr>
            <w:r>
              <w:t>27.10.2015</w:t>
            </w:r>
          </w:p>
        </w:tc>
        <w:tc>
          <w:tcPr>
            <w:tcW w:w="5670" w:type="dxa"/>
            <w:vAlign w:val="center"/>
          </w:tcPr>
          <w:p w14:paraId="08735260" w14:textId="77777777" w:rsidR="005F18F7" w:rsidRDefault="005F18F7" w:rsidP="001D49EA">
            <w:pPr>
              <w:pStyle w:val="afa"/>
            </w:pPr>
            <w:r>
              <w:t>П.</w:t>
            </w:r>
            <w:r w:rsidR="001D49EA">
              <w:t xml:space="preserve"> </w:t>
            </w:r>
            <w:r w:rsidR="001D49EA">
              <w:fldChar w:fldCharType="begin"/>
            </w:r>
            <w:r w:rsidR="001D49EA">
              <w:instrText xml:space="preserve"> REF _Ref450744016 \r \h </w:instrText>
            </w:r>
            <w:r w:rsidR="001D49EA">
              <w:fldChar w:fldCharType="separate"/>
            </w:r>
            <w:r w:rsidR="00031B2C">
              <w:t>10.1.3</w:t>
            </w:r>
            <w:r w:rsidR="001D49EA">
              <w:fldChar w:fldCharType="end"/>
            </w:r>
            <w:r w:rsidR="00470238">
              <w:t>,</w:t>
            </w:r>
            <w:r w:rsidR="001D49EA">
              <w:t xml:space="preserve"> </w:t>
            </w:r>
            <w:r w:rsidR="00470238">
              <w:fldChar w:fldCharType="begin"/>
            </w:r>
            <w:r w:rsidR="00470238">
              <w:instrText xml:space="preserve"> REF _Ref450744036 \r \h </w:instrText>
            </w:r>
            <w:r w:rsidR="00470238">
              <w:fldChar w:fldCharType="separate"/>
            </w:r>
            <w:r w:rsidR="00031B2C">
              <w:t>10.2.3</w:t>
            </w:r>
            <w:r w:rsidR="00470238">
              <w:fldChar w:fldCharType="end"/>
            </w:r>
            <w:r>
              <w:t xml:space="preserve"> исправлено описание и принцип заполнения параметра «Дата последней операции по счету»</w:t>
            </w:r>
          </w:p>
        </w:tc>
        <w:tc>
          <w:tcPr>
            <w:tcW w:w="1985" w:type="dxa"/>
            <w:vAlign w:val="center"/>
          </w:tcPr>
          <w:p w14:paraId="4B2BF209" w14:textId="77777777" w:rsidR="005F18F7" w:rsidRDefault="005F18F7" w:rsidP="00AC3CC1">
            <w:pPr>
              <w:pStyle w:val="afa"/>
            </w:pPr>
            <w:r>
              <w:t>Коробейников Н.С,</w:t>
            </w:r>
          </w:p>
        </w:tc>
      </w:tr>
      <w:tr w:rsidR="00470238" w14:paraId="6A9485C3" w14:textId="77777777" w:rsidTr="00332B88">
        <w:trPr>
          <w:cantSplit/>
        </w:trPr>
        <w:tc>
          <w:tcPr>
            <w:tcW w:w="709" w:type="dxa"/>
            <w:vAlign w:val="center"/>
          </w:tcPr>
          <w:p w14:paraId="0DF9C3BD" w14:textId="77777777" w:rsidR="00470238" w:rsidRPr="002B32FF" w:rsidRDefault="00470238" w:rsidP="00EE19FE">
            <w:pPr>
              <w:pStyle w:val="afa"/>
              <w:numPr>
                <w:ilvl w:val="0"/>
                <w:numId w:val="3"/>
              </w:numPr>
            </w:pPr>
          </w:p>
        </w:tc>
        <w:tc>
          <w:tcPr>
            <w:tcW w:w="1417" w:type="dxa"/>
            <w:vAlign w:val="center"/>
          </w:tcPr>
          <w:p w14:paraId="41D6DD49" w14:textId="77777777" w:rsidR="00470238" w:rsidRDefault="00470238" w:rsidP="00AC3CC1">
            <w:pPr>
              <w:pStyle w:val="afa"/>
            </w:pPr>
            <w:r>
              <w:t>13.11.2015</w:t>
            </w:r>
          </w:p>
        </w:tc>
        <w:tc>
          <w:tcPr>
            <w:tcW w:w="5670" w:type="dxa"/>
            <w:vAlign w:val="center"/>
          </w:tcPr>
          <w:p w14:paraId="6AF41920" w14:textId="77777777" w:rsidR="00470238" w:rsidRDefault="00470238" w:rsidP="00AC3CC1">
            <w:pPr>
              <w:pStyle w:val="afa"/>
            </w:pPr>
            <w:r>
              <w:t>П.5.1.1.1 скорректирована обработка сообщения из АБС в части проверки номера счета в приложениях выписки для корректного принятия выписок с пустым номером получателя платежа</w:t>
            </w:r>
          </w:p>
        </w:tc>
        <w:tc>
          <w:tcPr>
            <w:tcW w:w="1985" w:type="dxa"/>
            <w:vAlign w:val="center"/>
          </w:tcPr>
          <w:p w14:paraId="3174D823" w14:textId="77777777" w:rsidR="00470238" w:rsidRDefault="00470238" w:rsidP="00AC3CC1">
            <w:pPr>
              <w:pStyle w:val="afa"/>
            </w:pPr>
            <w:r>
              <w:t>Коробейников Н.С.</w:t>
            </w:r>
          </w:p>
        </w:tc>
      </w:tr>
      <w:tr w:rsidR="00470238" w14:paraId="4FE54FBE" w14:textId="77777777" w:rsidTr="00332B88">
        <w:trPr>
          <w:cantSplit/>
        </w:trPr>
        <w:tc>
          <w:tcPr>
            <w:tcW w:w="709" w:type="dxa"/>
            <w:vAlign w:val="center"/>
          </w:tcPr>
          <w:p w14:paraId="5EDC7BE1" w14:textId="77777777" w:rsidR="00470238" w:rsidRPr="002B32FF" w:rsidRDefault="00470238" w:rsidP="00EE19FE">
            <w:pPr>
              <w:pStyle w:val="afa"/>
              <w:numPr>
                <w:ilvl w:val="0"/>
                <w:numId w:val="3"/>
              </w:numPr>
            </w:pPr>
          </w:p>
        </w:tc>
        <w:tc>
          <w:tcPr>
            <w:tcW w:w="1417" w:type="dxa"/>
            <w:vAlign w:val="center"/>
          </w:tcPr>
          <w:p w14:paraId="4B89521C" w14:textId="77777777" w:rsidR="00470238" w:rsidRDefault="00470238" w:rsidP="00AC3CC1">
            <w:pPr>
              <w:pStyle w:val="afa"/>
            </w:pPr>
            <w:r>
              <w:t>02.12.2015</w:t>
            </w:r>
          </w:p>
        </w:tc>
        <w:tc>
          <w:tcPr>
            <w:tcW w:w="5670" w:type="dxa"/>
            <w:vAlign w:val="center"/>
          </w:tcPr>
          <w:p w14:paraId="6E1FE12C" w14:textId="59B889A5" w:rsidR="00470238" w:rsidRDefault="00470238" w:rsidP="00AC3CC1">
            <w:pPr>
              <w:pStyle w:val="afa"/>
            </w:pPr>
            <w:r>
              <w:t xml:space="preserve">Добавлено уточнение в п. </w:t>
            </w:r>
            <w:r>
              <w:fldChar w:fldCharType="begin"/>
            </w:r>
            <w:r>
              <w:instrText xml:space="preserve"> REF _Ref450744163 \r \h </w:instrText>
            </w:r>
            <w:r>
              <w:fldChar w:fldCharType="separate"/>
            </w:r>
            <w:ins w:id="15" w:author="Феданкова Любовь Анатольевна" w:date="2019-10-09T12:38:00Z">
              <w:r w:rsidR="00031B2C">
                <w:t>13.5</w:t>
              </w:r>
            </w:ins>
            <w:ins w:id="16" w:author="Воронов Алексей Алексеевич" w:date="2018-01-30T12:27:00Z">
              <w:del w:id="17" w:author="Феданкова Любовь Анатольевна" w:date="2019-10-09T12:38:00Z">
                <w:r w:rsidR="00DB3D2B" w:rsidDel="00031B2C">
                  <w:delText>13.5</w:delText>
                </w:r>
              </w:del>
            </w:ins>
            <w:del w:id="18" w:author="Феданкова Любовь Анатольевна" w:date="2019-10-09T12:38:00Z">
              <w:r w:rsidDel="00031B2C">
                <w:delText>12.5</w:delText>
              </w:r>
            </w:del>
            <w:r>
              <w:fldChar w:fldCharType="end"/>
            </w:r>
            <w:r>
              <w:t xml:space="preserve"> «Приложение к выписке. Банковский ордер». Добавлено описание, каким образом должны обрабатываться документы с одинаковы</w:t>
            </w:r>
            <w:r w:rsidR="009E5A56">
              <w:t xml:space="preserve"> </w:t>
            </w:r>
            <w:r>
              <w:t>м номером.</w:t>
            </w:r>
          </w:p>
          <w:p w14:paraId="580E4F7E" w14:textId="77777777" w:rsidR="00470238" w:rsidRDefault="00470238" w:rsidP="00470238">
            <w:pPr>
              <w:numPr>
                <w:ilvl w:val="0"/>
                <w:numId w:val="66"/>
              </w:numPr>
              <w:spacing w:before="0" w:after="100" w:afterAutospacing="1"/>
              <w:ind w:left="0"/>
              <w:jc w:val="left"/>
              <w:textAlignment w:val="center"/>
              <w:rPr>
                <w:szCs w:val="16"/>
              </w:rPr>
            </w:pPr>
            <w:r w:rsidRPr="004C0B0A">
              <w:rPr>
                <w:rFonts w:ascii="Arial" w:hAnsi="Arial"/>
                <w:sz w:val="16"/>
                <w:szCs w:val="16"/>
              </w:rPr>
              <w:t xml:space="preserve">Уточнения добавлены на основании замечания </w:t>
            </w:r>
            <w:hyperlink r:id="rId16" w:history="1">
              <w:r w:rsidRPr="004C0B0A">
                <w:rPr>
                  <w:sz w:val="16"/>
                  <w:szCs w:val="16"/>
                </w:rPr>
                <w:t>6753_BSS_3_STDDEFECT2015</w:t>
              </w:r>
            </w:hyperlink>
            <w:r w:rsidRPr="004C0B0A">
              <w:rPr>
                <w:rFonts w:ascii="Arial" w:hAnsi="Arial"/>
                <w:sz w:val="16"/>
                <w:szCs w:val="16"/>
              </w:rPr>
              <w:t>/</w:t>
            </w:r>
            <w:hyperlink r:id="rId17" w:tooltip="SLA 2.2.0" w:history="1">
              <w:r w:rsidRPr="004C0B0A">
                <w:rPr>
                  <w:sz w:val="16"/>
                  <w:szCs w:val="16"/>
                </w:rPr>
                <w:t>BSSSTDDEF-77 SLA 2.2.0</w:t>
              </w:r>
            </w:hyperlink>
            <w:r w:rsidRPr="004C0B0A">
              <w:rPr>
                <w:rFonts w:ascii="Arial" w:hAnsi="Arial"/>
                <w:sz w:val="16"/>
                <w:szCs w:val="16"/>
              </w:rPr>
              <w:t>/</w:t>
            </w:r>
            <w:hyperlink r:id="rId18" w:history="1">
              <w:r w:rsidRPr="004C0B0A">
                <w:rPr>
                  <w:sz w:val="16"/>
                  <w:szCs w:val="16"/>
                </w:rPr>
                <w:t>BSSSTDDEF-1088</w:t>
              </w:r>
            </w:hyperlink>
            <w:r>
              <w:rPr>
                <w:rFonts w:ascii="Arial" w:hAnsi="Arial"/>
                <w:sz w:val="16"/>
                <w:szCs w:val="16"/>
              </w:rPr>
              <w:t>.</w:t>
            </w:r>
          </w:p>
        </w:tc>
        <w:tc>
          <w:tcPr>
            <w:tcW w:w="1985" w:type="dxa"/>
            <w:vAlign w:val="center"/>
          </w:tcPr>
          <w:p w14:paraId="380C6E04" w14:textId="77777777" w:rsidR="00470238" w:rsidRDefault="00470238" w:rsidP="00AC3CC1">
            <w:pPr>
              <w:pStyle w:val="afa"/>
            </w:pPr>
            <w:r>
              <w:t>Беликова М.Н.</w:t>
            </w:r>
          </w:p>
        </w:tc>
      </w:tr>
      <w:tr w:rsidR="00470238" w14:paraId="5FDE9EC7" w14:textId="77777777" w:rsidTr="00332B88">
        <w:trPr>
          <w:cantSplit/>
        </w:trPr>
        <w:tc>
          <w:tcPr>
            <w:tcW w:w="709" w:type="dxa"/>
            <w:vAlign w:val="center"/>
          </w:tcPr>
          <w:p w14:paraId="2B310005" w14:textId="77777777" w:rsidR="00470238" w:rsidRPr="002B32FF" w:rsidRDefault="00470238" w:rsidP="00EE19FE">
            <w:pPr>
              <w:pStyle w:val="afa"/>
              <w:numPr>
                <w:ilvl w:val="0"/>
                <w:numId w:val="3"/>
              </w:numPr>
            </w:pPr>
          </w:p>
        </w:tc>
        <w:tc>
          <w:tcPr>
            <w:tcW w:w="1417" w:type="dxa"/>
            <w:vAlign w:val="center"/>
          </w:tcPr>
          <w:p w14:paraId="11DA8B0C" w14:textId="77777777" w:rsidR="00470238" w:rsidRDefault="00470238" w:rsidP="00AC3CC1">
            <w:pPr>
              <w:pStyle w:val="afa"/>
            </w:pPr>
            <w:r>
              <w:t>08.12.2015</w:t>
            </w:r>
          </w:p>
        </w:tc>
        <w:tc>
          <w:tcPr>
            <w:tcW w:w="5670" w:type="dxa"/>
            <w:vAlign w:val="center"/>
          </w:tcPr>
          <w:p w14:paraId="08150CED" w14:textId="77777777" w:rsidR="00470238" w:rsidRDefault="0014697F" w:rsidP="00AC3CC1">
            <w:pPr>
              <w:pStyle w:val="afa"/>
            </w:pPr>
            <w:hyperlink r:id="rId19" w:history="1">
              <w:r w:rsidR="00470238" w:rsidRPr="00DD07F0">
                <w:rPr>
                  <w:rStyle w:val="a5"/>
                </w:rPr>
                <w:t>http://bssjira.bss.lan/browse/BSSSTDDEF-711</w:t>
              </w:r>
            </w:hyperlink>
          </w:p>
          <w:p w14:paraId="2A9D911A" w14:textId="77777777" w:rsidR="00470238" w:rsidRDefault="00470238" w:rsidP="00AC3CC1">
            <w:pPr>
              <w:pStyle w:val="afa"/>
            </w:pPr>
            <w:r>
              <w:t>Добавлено</w:t>
            </w:r>
            <w:r w:rsidR="00AC3CC1">
              <w:t xml:space="preserve"> п.</w:t>
            </w:r>
            <w:r w:rsidR="00AC3CC1">
              <w:fldChar w:fldCharType="begin"/>
            </w:r>
            <w:r w:rsidR="00AC3CC1">
              <w:instrText xml:space="preserve"> REF _Ref450744931 \r \h </w:instrText>
            </w:r>
            <w:r w:rsidR="00AC3CC1">
              <w:fldChar w:fldCharType="separate"/>
            </w:r>
            <w:ins w:id="19" w:author="Феданкова Любовь Анатольевна" w:date="2019-10-09T12:38:00Z">
              <w:r w:rsidR="00031B2C">
                <w:t>13.1.3</w:t>
              </w:r>
            </w:ins>
            <w:ins w:id="20" w:author="Воронов Алексей Алексеевич" w:date="2018-01-30T12:27:00Z">
              <w:del w:id="21" w:author="Феданкова Любовь Анатольевна" w:date="2019-10-09T12:38:00Z">
                <w:r w:rsidR="00DB3D2B" w:rsidDel="00031B2C">
                  <w:delText>13.1.3</w:delText>
                </w:r>
              </w:del>
            </w:ins>
            <w:del w:id="22" w:author="Феданкова Любовь Анатольевна" w:date="2019-10-09T12:38:00Z">
              <w:r w:rsidR="00AC3CC1" w:rsidDel="00031B2C">
                <w:delText>12.1.3</w:delText>
              </w:r>
            </w:del>
            <w:r w:rsidR="00AC3CC1">
              <w:fldChar w:fldCharType="end"/>
            </w:r>
            <w:r>
              <w:t xml:space="preserve"> изменение механизма расчета значения полей итогового оборота по дебету и кредиту для нац. валют на печатной форме в п. </w:t>
            </w:r>
          </w:p>
          <w:p w14:paraId="79D46457" w14:textId="77777777" w:rsidR="00470238" w:rsidRDefault="00470238" w:rsidP="00AC3CC1">
            <w:pPr>
              <w:pStyle w:val="afa"/>
            </w:pPr>
            <w:r>
              <w:t>Добавлен п.</w:t>
            </w:r>
            <w:r w:rsidR="00AC3CC1">
              <w:fldChar w:fldCharType="begin"/>
            </w:r>
            <w:r w:rsidR="00AC3CC1">
              <w:instrText xml:space="preserve"> REF _Ref450744967 \r \h </w:instrText>
            </w:r>
            <w:r w:rsidR="00AC3CC1">
              <w:fldChar w:fldCharType="separate"/>
            </w:r>
            <w:ins w:id="23" w:author="Феданкова Любовь Анатольевна" w:date="2019-10-09T12:38:00Z">
              <w:r w:rsidR="00031B2C">
                <w:t>13.1.4</w:t>
              </w:r>
            </w:ins>
            <w:ins w:id="24" w:author="Воронов Алексей Алексеевич" w:date="2018-01-30T12:27:00Z">
              <w:del w:id="25" w:author="Феданкова Любовь Анатольевна" w:date="2019-10-09T12:38:00Z">
                <w:r w:rsidR="00DB3D2B" w:rsidDel="00031B2C">
                  <w:delText>13.1.4</w:delText>
                </w:r>
              </w:del>
            </w:ins>
            <w:del w:id="26" w:author="Феданкова Любовь Анатольевна" w:date="2019-10-09T12:38:00Z">
              <w:r w:rsidR="00AC3CC1" w:rsidDel="00031B2C">
                <w:delText>12.1.4</w:delText>
              </w:r>
            </w:del>
            <w:r w:rsidR="00AC3CC1">
              <w:fldChar w:fldCharType="end"/>
            </w:r>
            <w:r>
              <w:t xml:space="preserve"> Требования к печати выписки из лицевого счета для валютных счетов без проводок по переоценке.</w:t>
            </w:r>
          </w:p>
        </w:tc>
        <w:tc>
          <w:tcPr>
            <w:tcW w:w="1985" w:type="dxa"/>
            <w:vAlign w:val="center"/>
          </w:tcPr>
          <w:p w14:paraId="641A4BE6" w14:textId="77777777" w:rsidR="00470238" w:rsidRDefault="00470238" w:rsidP="00AC3CC1">
            <w:pPr>
              <w:pStyle w:val="afa"/>
            </w:pPr>
            <w:r>
              <w:t>Коробейников Н.С.</w:t>
            </w:r>
          </w:p>
        </w:tc>
      </w:tr>
      <w:tr w:rsidR="00AC3CC1" w14:paraId="15106670" w14:textId="77777777" w:rsidTr="00332B88">
        <w:trPr>
          <w:cantSplit/>
        </w:trPr>
        <w:tc>
          <w:tcPr>
            <w:tcW w:w="709" w:type="dxa"/>
            <w:vAlign w:val="center"/>
          </w:tcPr>
          <w:p w14:paraId="7A7E2B88" w14:textId="77777777" w:rsidR="00AC3CC1" w:rsidRPr="002B32FF" w:rsidRDefault="00AC3CC1" w:rsidP="00EE19FE">
            <w:pPr>
              <w:pStyle w:val="afa"/>
              <w:numPr>
                <w:ilvl w:val="0"/>
                <w:numId w:val="3"/>
              </w:numPr>
            </w:pPr>
          </w:p>
        </w:tc>
        <w:tc>
          <w:tcPr>
            <w:tcW w:w="1417" w:type="dxa"/>
            <w:vAlign w:val="center"/>
          </w:tcPr>
          <w:p w14:paraId="5558E82E" w14:textId="77777777" w:rsidR="00AC3CC1" w:rsidRDefault="00AC3CC1" w:rsidP="00AC3CC1">
            <w:pPr>
              <w:pStyle w:val="afa"/>
            </w:pPr>
            <w:r>
              <w:t>22.12.2015</w:t>
            </w:r>
          </w:p>
        </w:tc>
        <w:tc>
          <w:tcPr>
            <w:tcW w:w="5670" w:type="dxa"/>
            <w:vAlign w:val="center"/>
          </w:tcPr>
          <w:p w14:paraId="4ED01C94" w14:textId="77777777" w:rsidR="00AC3CC1" w:rsidRDefault="00AC3CC1" w:rsidP="00AC3CC1">
            <w:pPr>
              <w:pStyle w:val="afa"/>
            </w:pPr>
            <w:r>
              <w:t xml:space="preserve">Внесены уточнения по п </w:t>
            </w:r>
            <w:r>
              <w:fldChar w:fldCharType="begin"/>
            </w:r>
            <w:r>
              <w:instrText xml:space="preserve"> REF _Ref450744163 \r \h </w:instrText>
            </w:r>
            <w:r>
              <w:fldChar w:fldCharType="separate"/>
            </w:r>
            <w:ins w:id="27" w:author="Феданкова Любовь Анатольевна" w:date="2019-10-09T12:38:00Z">
              <w:r w:rsidR="00031B2C">
                <w:t>13.5</w:t>
              </w:r>
            </w:ins>
            <w:ins w:id="28" w:author="Воронов Алексей Алексеевич" w:date="2018-01-30T12:27:00Z">
              <w:del w:id="29" w:author="Феданкова Любовь Анатольевна" w:date="2019-10-09T12:38:00Z">
                <w:r w:rsidR="00DB3D2B" w:rsidDel="00031B2C">
                  <w:delText>13.5</w:delText>
                </w:r>
              </w:del>
            </w:ins>
            <w:del w:id="30" w:author="Феданкова Любовь Анатольевна" w:date="2019-10-09T12:38:00Z">
              <w:r w:rsidDel="00031B2C">
                <w:delText>12.5</w:delText>
              </w:r>
            </w:del>
            <w:r>
              <w:fldChar w:fldCharType="end"/>
            </w:r>
          </w:p>
        </w:tc>
        <w:tc>
          <w:tcPr>
            <w:tcW w:w="1985" w:type="dxa"/>
            <w:vAlign w:val="center"/>
          </w:tcPr>
          <w:p w14:paraId="20E53AE0" w14:textId="77777777" w:rsidR="00AC3CC1" w:rsidRDefault="00AC3CC1" w:rsidP="00AC3CC1">
            <w:pPr>
              <w:pStyle w:val="afa"/>
            </w:pPr>
            <w:r>
              <w:t>Беликова М.Н.</w:t>
            </w:r>
          </w:p>
        </w:tc>
      </w:tr>
      <w:tr w:rsidR="00AC3CC1" w14:paraId="1286D171" w14:textId="77777777" w:rsidTr="00332B88">
        <w:trPr>
          <w:cantSplit/>
        </w:trPr>
        <w:tc>
          <w:tcPr>
            <w:tcW w:w="709" w:type="dxa"/>
            <w:vAlign w:val="center"/>
          </w:tcPr>
          <w:p w14:paraId="31369FF8" w14:textId="77777777" w:rsidR="00AC3CC1" w:rsidRPr="002B32FF" w:rsidRDefault="00AC3CC1" w:rsidP="00EE19FE">
            <w:pPr>
              <w:pStyle w:val="afa"/>
              <w:numPr>
                <w:ilvl w:val="0"/>
                <w:numId w:val="3"/>
              </w:numPr>
            </w:pPr>
          </w:p>
        </w:tc>
        <w:tc>
          <w:tcPr>
            <w:tcW w:w="1417" w:type="dxa"/>
            <w:vAlign w:val="center"/>
          </w:tcPr>
          <w:p w14:paraId="17A3B94C" w14:textId="77777777" w:rsidR="00AC3CC1" w:rsidRDefault="00AC3CC1" w:rsidP="00AC3CC1">
            <w:pPr>
              <w:pStyle w:val="afa"/>
            </w:pPr>
            <w:r>
              <w:t>29.12.2015</w:t>
            </w:r>
          </w:p>
        </w:tc>
        <w:tc>
          <w:tcPr>
            <w:tcW w:w="5670" w:type="dxa"/>
            <w:vAlign w:val="center"/>
          </w:tcPr>
          <w:p w14:paraId="7F086808" w14:textId="77777777" w:rsidR="00AC3CC1" w:rsidRPr="004745C6" w:rsidRDefault="00AC3CC1" w:rsidP="00AC3CC1">
            <w:pPr>
              <w:pStyle w:val="afa"/>
            </w:pPr>
            <w:r>
              <w:t xml:space="preserve">В п. </w:t>
            </w:r>
            <w:r>
              <w:fldChar w:fldCharType="begin"/>
            </w:r>
            <w:r>
              <w:instrText xml:space="preserve"> REF _Ref450300889 \r \h </w:instrText>
            </w:r>
            <w:r>
              <w:fldChar w:fldCharType="separate"/>
            </w:r>
            <w:ins w:id="31" w:author="Феданкова Любовь Анатольевна" w:date="2019-10-09T12:38:00Z">
              <w:r w:rsidR="00031B2C">
                <w:t>13.9</w:t>
              </w:r>
            </w:ins>
            <w:ins w:id="32" w:author="Воронов Алексей Алексеевич" w:date="2018-01-30T12:27:00Z">
              <w:del w:id="33" w:author="Феданкова Любовь Анатольевна" w:date="2019-10-09T12:38:00Z">
                <w:r w:rsidR="00DB3D2B" w:rsidDel="00031B2C">
                  <w:delText>13.9</w:delText>
                </w:r>
              </w:del>
            </w:ins>
            <w:del w:id="34" w:author="Феданкова Любовь Анатольевна" w:date="2019-10-09T12:38:00Z">
              <w:r w:rsidDel="00031B2C">
                <w:delText>12.9</w:delText>
              </w:r>
            </w:del>
            <w:r>
              <w:fldChar w:fldCharType="end"/>
            </w:r>
            <w:r>
              <w:t xml:space="preserve"> уточнена печатная форма приложения «Информация по проводке». </w:t>
            </w:r>
            <w:hyperlink r:id="rId20" w:history="1">
              <w:r w:rsidR="00C46767" w:rsidRPr="00EB547A">
                <w:rPr>
                  <w:rStyle w:val="a5"/>
                </w:rPr>
                <w:t>http://bssjira.bss.lan/browse/BSSSTDDEF-1456</w:t>
              </w:r>
            </w:hyperlink>
            <w:r w:rsidR="00C46767">
              <w:t xml:space="preserve"> </w:t>
            </w:r>
          </w:p>
        </w:tc>
        <w:tc>
          <w:tcPr>
            <w:tcW w:w="1985" w:type="dxa"/>
            <w:vAlign w:val="center"/>
          </w:tcPr>
          <w:p w14:paraId="008BE96E" w14:textId="77777777" w:rsidR="00AC3CC1" w:rsidRDefault="00AC3CC1" w:rsidP="00AC3CC1">
            <w:pPr>
              <w:pStyle w:val="afa"/>
            </w:pPr>
            <w:r>
              <w:t>Погрибной А.Н.</w:t>
            </w:r>
          </w:p>
        </w:tc>
      </w:tr>
      <w:tr w:rsidR="00AC3CC1" w14:paraId="7DBBB880" w14:textId="77777777" w:rsidTr="00332B88">
        <w:trPr>
          <w:cantSplit/>
        </w:trPr>
        <w:tc>
          <w:tcPr>
            <w:tcW w:w="709" w:type="dxa"/>
            <w:vAlign w:val="center"/>
          </w:tcPr>
          <w:p w14:paraId="591DA388" w14:textId="77777777" w:rsidR="00AC3CC1" w:rsidRPr="002B32FF" w:rsidRDefault="00AC3CC1" w:rsidP="00EE19FE">
            <w:pPr>
              <w:pStyle w:val="afa"/>
              <w:numPr>
                <w:ilvl w:val="0"/>
                <w:numId w:val="3"/>
              </w:numPr>
            </w:pPr>
          </w:p>
        </w:tc>
        <w:tc>
          <w:tcPr>
            <w:tcW w:w="1417" w:type="dxa"/>
            <w:vAlign w:val="center"/>
          </w:tcPr>
          <w:p w14:paraId="611788AF" w14:textId="77777777" w:rsidR="00AC3CC1" w:rsidRDefault="00AC3CC1" w:rsidP="00AC3CC1">
            <w:pPr>
              <w:pStyle w:val="afa"/>
            </w:pPr>
            <w:r>
              <w:t>29.02.2016</w:t>
            </w:r>
          </w:p>
        </w:tc>
        <w:tc>
          <w:tcPr>
            <w:tcW w:w="5670" w:type="dxa"/>
            <w:vAlign w:val="center"/>
          </w:tcPr>
          <w:p w14:paraId="5EE395DD" w14:textId="77777777" w:rsidR="00AC3CC1" w:rsidRDefault="00AC3CC1" w:rsidP="00C46767">
            <w:pPr>
              <w:pStyle w:val="afa"/>
            </w:pPr>
            <w:r>
              <w:t xml:space="preserve">Правки в таблицах </w:t>
            </w:r>
            <w:r w:rsidR="00C46767">
              <w:fldChar w:fldCharType="begin"/>
            </w:r>
            <w:r w:rsidR="00C46767">
              <w:instrText xml:space="preserve"> REF _Ref450745324 \h </w:instrText>
            </w:r>
            <w:r w:rsidR="00C46767">
              <w:fldChar w:fldCharType="separate"/>
            </w:r>
            <w:ins w:id="35" w:author="Феданкова Любовь Анатольевна" w:date="2019-10-09T12:38:00Z">
              <w:r w:rsidR="00031B2C">
                <w:t xml:space="preserve">Таблица </w:t>
              </w:r>
              <w:r w:rsidR="00031B2C">
                <w:rPr>
                  <w:noProof/>
                </w:rPr>
                <w:t>61</w:t>
              </w:r>
            </w:ins>
            <w:ins w:id="36" w:author="Воронов Алексей Алексеевич" w:date="2018-01-30T12:27:00Z">
              <w:del w:id="37" w:author="Феданкова Любовь Анатольевна" w:date="2019-10-09T12:38:00Z">
                <w:r w:rsidR="00DB3D2B" w:rsidDel="00031B2C">
                  <w:delText xml:space="preserve">Таблица </w:delText>
                </w:r>
                <w:r w:rsidR="00DB3D2B" w:rsidDel="00031B2C">
                  <w:rPr>
                    <w:noProof/>
                  </w:rPr>
                  <w:delText>58</w:delText>
                </w:r>
              </w:del>
            </w:ins>
            <w:del w:id="38" w:author="Феданкова Любовь Анатольевна" w:date="2019-10-09T12:38:00Z">
              <w:r w:rsidR="00C46767" w:rsidDel="00031B2C">
                <w:delText xml:space="preserve">Таблица </w:delText>
              </w:r>
              <w:r w:rsidR="00C46767" w:rsidDel="00031B2C">
                <w:rPr>
                  <w:noProof/>
                </w:rPr>
                <w:delText>29</w:delText>
              </w:r>
            </w:del>
            <w:r w:rsidR="00C46767">
              <w:fldChar w:fldCharType="end"/>
            </w:r>
            <w:r>
              <w:t xml:space="preserve"> и </w:t>
            </w:r>
            <w:r w:rsidR="00C46767">
              <w:fldChar w:fldCharType="begin"/>
            </w:r>
            <w:r w:rsidR="00C46767">
              <w:instrText xml:space="preserve"> REF _Ref450745482 \h </w:instrText>
            </w:r>
            <w:r w:rsidR="00C46767">
              <w:fldChar w:fldCharType="separate"/>
            </w:r>
            <w:ins w:id="39" w:author="Феданкова Любовь Анатольевна" w:date="2019-10-09T12:38:00Z">
              <w:r w:rsidR="00031B2C">
                <w:t xml:space="preserve">Таблица </w:t>
              </w:r>
              <w:r w:rsidR="00031B2C">
                <w:rPr>
                  <w:noProof/>
                </w:rPr>
                <w:t>63</w:t>
              </w:r>
            </w:ins>
            <w:ins w:id="40" w:author="Воронов Алексей Алексеевич" w:date="2018-01-30T12:27:00Z">
              <w:del w:id="41" w:author="Феданкова Любовь Анатольевна" w:date="2019-10-09T12:38:00Z">
                <w:r w:rsidR="00DB3D2B" w:rsidDel="00031B2C">
                  <w:delText xml:space="preserve">Таблица </w:delText>
                </w:r>
                <w:r w:rsidR="00DB3D2B" w:rsidDel="00031B2C">
                  <w:rPr>
                    <w:noProof/>
                  </w:rPr>
                  <w:delText>60</w:delText>
                </w:r>
              </w:del>
            </w:ins>
            <w:del w:id="42" w:author="Феданкова Любовь Анатольевна" w:date="2019-10-09T12:38:00Z">
              <w:r w:rsidR="00C46767" w:rsidDel="00031B2C">
                <w:delText xml:space="preserve">Таблица </w:delText>
              </w:r>
              <w:r w:rsidR="00C46767" w:rsidDel="00031B2C">
                <w:rPr>
                  <w:noProof/>
                </w:rPr>
                <w:delText>31</w:delText>
              </w:r>
            </w:del>
            <w:r w:rsidR="00C46767">
              <w:fldChar w:fldCharType="end"/>
            </w:r>
            <w:r>
              <w:t xml:space="preserve"> на основе замечания </w:t>
            </w:r>
            <w:r w:rsidRPr="00B4733E">
              <w:t>BSSSTDDEF-2190</w:t>
            </w:r>
          </w:p>
        </w:tc>
        <w:tc>
          <w:tcPr>
            <w:tcW w:w="1985" w:type="dxa"/>
            <w:vAlign w:val="center"/>
          </w:tcPr>
          <w:p w14:paraId="5BF91587" w14:textId="77777777" w:rsidR="00AC3CC1" w:rsidRDefault="00AC3CC1" w:rsidP="00AC3CC1">
            <w:pPr>
              <w:pStyle w:val="afa"/>
            </w:pPr>
            <w:r>
              <w:t>Воробьева В.В.</w:t>
            </w:r>
          </w:p>
        </w:tc>
      </w:tr>
      <w:tr w:rsidR="00C46767" w14:paraId="4E108DCB" w14:textId="77777777" w:rsidTr="00332B88">
        <w:trPr>
          <w:cantSplit/>
        </w:trPr>
        <w:tc>
          <w:tcPr>
            <w:tcW w:w="709" w:type="dxa"/>
            <w:vAlign w:val="center"/>
          </w:tcPr>
          <w:p w14:paraId="25A20C40" w14:textId="77777777" w:rsidR="00C46767" w:rsidRPr="002B32FF" w:rsidRDefault="00C46767" w:rsidP="00EE19FE">
            <w:pPr>
              <w:pStyle w:val="afa"/>
              <w:numPr>
                <w:ilvl w:val="0"/>
                <w:numId w:val="3"/>
              </w:numPr>
            </w:pPr>
          </w:p>
        </w:tc>
        <w:tc>
          <w:tcPr>
            <w:tcW w:w="1417" w:type="dxa"/>
            <w:vAlign w:val="center"/>
          </w:tcPr>
          <w:p w14:paraId="54BCAF91" w14:textId="77777777" w:rsidR="00C46767" w:rsidRDefault="00C46767" w:rsidP="0055457C">
            <w:pPr>
              <w:pStyle w:val="afa"/>
            </w:pPr>
            <w:r>
              <w:t>09.03.2016</w:t>
            </w:r>
          </w:p>
        </w:tc>
        <w:tc>
          <w:tcPr>
            <w:tcW w:w="5670" w:type="dxa"/>
            <w:vAlign w:val="center"/>
          </w:tcPr>
          <w:p w14:paraId="65A82FFB" w14:textId="77777777" w:rsidR="00C46767" w:rsidRDefault="00C46767" w:rsidP="00C46767">
            <w:pPr>
              <w:pStyle w:val="afa"/>
            </w:pPr>
            <w:r>
              <w:t xml:space="preserve">В п. </w:t>
            </w:r>
            <w:r>
              <w:fldChar w:fldCharType="begin"/>
            </w:r>
            <w:r>
              <w:instrText xml:space="preserve"> REF _Ref427779985 \r \h </w:instrText>
            </w:r>
            <w:r>
              <w:fldChar w:fldCharType="separate"/>
            </w:r>
            <w:ins w:id="43" w:author="Феданкова Любовь Анатольевна" w:date="2019-10-09T12:38:00Z">
              <w:r w:rsidR="00031B2C">
                <w:t>25</w:t>
              </w:r>
            </w:ins>
            <w:ins w:id="44" w:author="Воронов Алексей Алексеевич" w:date="2018-01-30T12:27:00Z">
              <w:del w:id="45" w:author="Феданкова Любовь Анатольевна" w:date="2019-10-09T12:38:00Z">
                <w:r w:rsidR="00DB3D2B" w:rsidDel="00031B2C">
                  <w:delText>22</w:delText>
                </w:r>
              </w:del>
            </w:ins>
            <w:del w:id="46" w:author="Феданкова Любовь Анатольевна" w:date="2019-10-09T12:38:00Z">
              <w:r w:rsidDel="00031B2C">
                <w:delText>20</w:delText>
              </w:r>
            </w:del>
            <w:r>
              <w:fldChar w:fldCharType="end"/>
            </w:r>
            <w:r>
              <w:t xml:space="preserve"> добавлена настройка, отвечающая за сохранение неактуальных </w:t>
            </w:r>
            <w:r w:rsidRPr="00B712D8">
              <w:t>промежуточн</w:t>
            </w:r>
            <w:r>
              <w:t>ых</w:t>
            </w:r>
            <w:r w:rsidRPr="00B712D8">
              <w:t xml:space="preserve"> </w:t>
            </w:r>
            <w:r>
              <w:t>выписок в Системе.</w:t>
            </w:r>
          </w:p>
          <w:p w14:paraId="00459604" w14:textId="77777777" w:rsidR="00C46767" w:rsidRDefault="00C46767" w:rsidP="00C46767">
            <w:pPr>
              <w:pStyle w:val="afa"/>
            </w:pPr>
          </w:p>
          <w:p w14:paraId="0898C52A" w14:textId="77777777" w:rsidR="00C46767" w:rsidRDefault="00C46767" w:rsidP="00C46767">
            <w:pPr>
              <w:pStyle w:val="afa"/>
            </w:pPr>
            <w:r>
              <w:t xml:space="preserve">В п. </w:t>
            </w:r>
            <w:r>
              <w:fldChar w:fldCharType="begin"/>
            </w:r>
            <w:r>
              <w:instrText xml:space="preserve"> REF _Ref432411646 \r \h </w:instrText>
            </w:r>
            <w:r>
              <w:fldChar w:fldCharType="separate"/>
            </w:r>
            <w:ins w:id="47" w:author="Феданкова Любовь Анатольевна" w:date="2019-10-09T12:38:00Z">
              <w:r w:rsidR="00031B2C">
                <w:rPr>
                  <w:b/>
                  <w:bCs/>
                </w:rPr>
                <w:t>Ошибка! Источник ссылки не найден.</w:t>
              </w:r>
            </w:ins>
            <w:ins w:id="48" w:author="Воронов Алексей Алексеевич" w:date="2018-01-30T12:27:00Z">
              <w:del w:id="49" w:author="Феданкова Любовь Анатольевна" w:date="2019-10-09T12:38:00Z">
                <w:r w:rsidR="00DB3D2B" w:rsidDel="00031B2C">
                  <w:rPr>
                    <w:b/>
                    <w:bCs/>
                  </w:rPr>
                  <w:delText>Ошибка! Источник ссылки не найден.</w:delText>
                </w:r>
              </w:del>
            </w:ins>
            <w:del w:id="50" w:author="Феданкова Любовь Анатольевна" w:date="2019-10-09T12:38:00Z">
              <w:r w:rsidDel="00031B2C">
                <w:delText>5.1.1.1</w:delText>
              </w:r>
            </w:del>
            <w:r>
              <w:fldChar w:fldCharType="end"/>
            </w:r>
            <w:r>
              <w:t xml:space="preserve"> описан текущий алгоритм получения выписки в части установки признаков актуальной и итоговой выписки с учетом добавленной настройки.</w:t>
            </w:r>
          </w:p>
          <w:p w14:paraId="67D08817" w14:textId="77777777" w:rsidR="00C46767" w:rsidRDefault="0014697F" w:rsidP="00C46767">
            <w:pPr>
              <w:pStyle w:val="afa"/>
            </w:pPr>
            <w:hyperlink r:id="rId21" w:history="1">
              <w:r w:rsidR="00C46767" w:rsidRPr="00EB547A">
                <w:rPr>
                  <w:rStyle w:val="a5"/>
                </w:rPr>
                <w:t>http://bssjira.bss.lan/browse/BSSSTDDEF-2431</w:t>
              </w:r>
            </w:hyperlink>
          </w:p>
        </w:tc>
        <w:tc>
          <w:tcPr>
            <w:tcW w:w="1985" w:type="dxa"/>
            <w:vAlign w:val="center"/>
          </w:tcPr>
          <w:p w14:paraId="4601CC89" w14:textId="77777777" w:rsidR="00C46767" w:rsidRDefault="00C46767" w:rsidP="00AC3CC1">
            <w:pPr>
              <w:pStyle w:val="afa"/>
            </w:pPr>
            <w:r>
              <w:t>Погрибной А.Н.</w:t>
            </w:r>
          </w:p>
        </w:tc>
      </w:tr>
      <w:tr w:rsidR="00C46767" w14:paraId="3F75AC1C" w14:textId="77777777" w:rsidTr="00332B88">
        <w:trPr>
          <w:cantSplit/>
        </w:trPr>
        <w:tc>
          <w:tcPr>
            <w:tcW w:w="709" w:type="dxa"/>
            <w:vAlign w:val="center"/>
          </w:tcPr>
          <w:p w14:paraId="6C1C7F68" w14:textId="77777777" w:rsidR="00C46767" w:rsidRPr="002B32FF" w:rsidRDefault="00C46767" w:rsidP="00EE19FE">
            <w:pPr>
              <w:pStyle w:val="afa"/>
              <w:numPr>
                <w:ilvl w:val="0"/>
                <w:numId w:val="3"/>
              </w:numPr>
            </w:pPr>
          </w:p>
        </w:tc>
        <w:tc>
          <w:tcPr>
            <w:tcW w:w="1417" w:type="dxa"/>
          </w:tcPr>
          <w:p w14:paraId="1C50B0BE" w14:textId="77777777" w:rsidR="00C46767" w:rsidRDefault="00C46767" w:rsidP="0055457C">
            <w:pPr>
              <w:pStyle w:val="afa"/>
            </w:pPr>
            <w:r w:rsidRPr="008A1D8C">
              <w:t>25.03.2016</w:t>
            </w:r>
          </w:p>
        </w:tc>
        <w:tc>
          <w:tcPr>
            <w:tcW w:w="5670" w:type="dxa"/>
          </w:tcPr>
          <w:p w14:paraId="318926E4" w14:textId="77777777" w:rsidR="003C309F" w:rsidRDefault="00C46767" w:rsidP="003C309F">
            <w:pPr>
              <w:pStyle w:val="afa"/>
            </w:pPr>
            <w:r w:rsidRPr="008A1D8C">
              <w:t xml:space="preserve">В </w:t>
            </w:r>
            <w:r w:rsidR="003C309F">
              <w:fldChar w:fldCharType="begin"/>
            </w:r>
            <w:r w:rsidR="003C309F">
              <w:instrText xml:space="preserve"> REF _Ref3549559 \h </w:instrText>
            </w:r>
            <w:r w:rsidR="003C309F">
              <w:fldChar w:fldCharType="separate"/>
            </w:r>
            <w:ins w:id="51" w:author="Феданкова Любовь Анатольевна" w:date="2019-10-09T12:38:00Z">
              <w:r w:rsidR="00031B2C">
                <w:t xml:space="preserve">Таблица </w:t>
              </w:r>
              <w:r w:rsidR="00031B2C">
                <w:rPr>
                  <w:noProof/>
                </w:rPr>
                <w:t>5</w:t>
              </w:r>
              <w:r w:rsidR="00031B2C">
                <w:t xml:space="preserve">. Атрибуты сущности «Информация о движении денежных средств» таблица </w:t>
              </w:r>
              <w:r w:rsidR="00031B2C" w:rsidRPr="007A6002">
                <w:t>SBNS_RURSTATEMENT</w:t>
              </w:r>
            </w:ins>
            <w:del w:id="52" w:author="Феданкова Любовь Анатольевна" w:date="2019-10-09T12:38:00Z">
              <w:r w:rsidR="003C309F" w:rsidDel="00031B2C">
                <w:delText xml:space="preserve">Таблица </w:delText>
              </w:r>
              <w:r w:rsidR="003C309F" w:rsidDel="00031B2C">
                <w:rPr>
                  <w:noProof/>
                </w:rPr>
                <w:delText>5</w:delText>
              </w:r>
              <w:r w:rsidR="003C309F" w:rsidDel="00031B2C">
                <w:delText xml:space="preserve">. Атрибуты сущности «Информация о движении денежных средств» таблица </w:delText>
              </w:r>
              <w:r w:rsidR="003C309F" w:rsidRPr="007A6002" w:rsidDel="00031B2C">
                <w:delText>SBNS_RURSTATEMENT</w:delText>
              </w:r>
            </w:del>
            <w:r w:rsidR="003C309F">
              <w:fldChar w:fldCharType="end"/>
            </w:r>
            <w:r w:rsidR="003C309F">
              <w:t xml:space="preserve"> </w:t>
            </w:r>
            <w:r w:rsidRPr="008A1D8C">
              <w:t xml:space="preserve">изменен формат поля cbc, предназначенного для передачи КБК. </w:t>
            </w:r>
          </w:p>
          <w:p w14:paraId="1785612D" w14:textId="77777777" w:rsidR="009E5A56" w:rsidRDefault="00C46767" w:rsidP="003C309F">
            <w:pPr>
              <w:pStyle w:val="afa"/>
            </w:pPr>
            <w:r w:rsidRPr="008A1D8C">
              <w:t xml:space="preserve">В п. </w:t>
            </w:r>
            <w:r>
              <w:fldChar w:fldCharType="begin"/>
            </w:r>
            <w:r>
              <w:instrText xml:space="preserve"> REF _Ref432411711 \r \h </w:instrText>
            </w:r>
            <w:r>
              <w:fldChar w:fldCharType="separate"/>
            </w:r>
            <w:ins w:id="53" w:author="Феданкова Любовь Анатольевна" w:date="2019-10-09T12:38:00Z">
              <w:r w:rsidR="00031B2C">
                <w:rPr>
                  <w:b/>
                  <w:bCs/>
                </w:rPr>
                <w:t>Ошибка! Источник ссылки не найден.</w:t>
              </w:r>
            </w:ins>
            <w:ins w:id="54" w:author="Воронов Алексей Алексеевич" w:date="2018-01-30T12:27:00Z">
              <w:del w:id="55" w:author="Феданкова Любовь Анатольевна" w:date="2019-10-09T12:38:00Z">
                <w:r w:rsidR="00DB3D2B" w:rsidDel="00031B2C">
                  <w:rPr>
                    <w:b/>
                    <w:bCs/>
                  </w:rPr>
                  <w:delText>Ошибка! Источник ссылки не найден.</w:delText>
                </w:r>
              </w:del>
            </w:ins>
            <w:del w:id="56" w:author="Феданкова Любовь Анатольевна" w:date="2019-10-09T12:38:00Z">
              <w:r w:rsidDel="00031B2C">
                <w:delText>5.1.2</w:delText>
              </w:r>
            </w:del>
            <w:r>
              <w:fldChar w:fldCharType="end"/>
            </w:r>
            <w:r>
              <w:t xml:space="preserve"> </w:t>
            </w:r>
            <w:r w:rsidRPr="008A1D8C">
              <w:t>исправлен файл response.xsd.</w:t>
            </w:r>
          </w:p>
          <w:p w14:paraId="5E993B85" w14:textId="24193DA9" w:rsidR="00C46767" w:rsidRDefault="0014697F" w:rsidP="003C309F">
            <w:pPr>
              <w:pStyle w:val="afa"/>
            </w:pPr>
            <w:hyperlink r:id="rId22" w:history="1">
              <w:r w:rsidR="00C46767" w:rsidRPr="00EB547A">
                <w:rPr>
                  <w:rStyle w:val="a5"/>
                </w:rPr>
                <w:t>https://jira.bssys.com/browse/BSSSTDDEF-2790</w:t>
              </w:r>
            </w:hyperlink>
          </w:p>
        </w:tc>
        <w:tc>
          <w:tcPr>
            <w:tcW w:w="1985" w:type="dxa"/>
          </w:tcPr>
          <w:p w14:paraId="378D36A2" w14:textId="77777777" w:rsidR="00C46767" w:rsidRDefault="00C46767" w:rsidP="0055457C">
            <w:pPr>
              <w:pStyle w:val="afa"/>
            </w:pPr>
            <w:r w:rsidRPr="008A1D8C">
              <w:t>Погрибной А.Н.</w:t>
            </w:r>
          </w:p>
        </w:tc>
      </w:tr>
      <w:tr w:rsidR="00C46767" w14:paraId="6B1D5139" w14:textId="77777777" w:rsidTr="00332B88">
        <w:trPr>
          <w:cantSplit/>
        </w:trPr>
        <w:tc>
          <w:tcPr>
            <w:tcW w:w="709" w:type="dxa"/>
            <w:vAlign w:val="center"/>
          </w:tcPr>
          <w:p w14:paraId="20587E0C" w14:textId="77777777" w:rsidR="00C46767" w:rsidRPr="002B32FF" w:rsidRDefault="00C46767" w:rsidP="00EE19FE">
            <w:pPr>
              <w:pStyle w:val="afa"/>
              <w:numPr>
                <w:ilvl w:val="0"/>
                <w:numId w:val="3"/>
              </w:numPr>
            </w:pPr>
          </w:p>
        </w:tc>
        <w:tc>
          <w:tcPr>
            <w:tcW w:w="1417" w:type="dxa"/>
          </w:tcPr>
          <w:p w14:paraId="7DE85DF5" w14:textId="77777777" w:rsidR="00C46767" w:rsidRPr="008A1D8C" w:rsidRDefault="00C46767" w:rsidP="0055457C">
            <w:pPr>
              <w:pStyle w:val="afa"/>
            </w:pPr>
            <w:r>
              <w:t>25.03.2016</w:t>
            </w:r>
          </w:p>
        </w:tc>
        <w:tc>
          <w:tcPr>
            <w:tcW w:w="5670" w:type="dxa"/>
          </w:tcPr>
          <w:p w14:paraId="56698AC5" w14:textId="77777777" w:rsidR="00C46767" w:rsidRDefault="0014697F" w:rsidP="0055457C">
            <w:pPr>
              <w:pStyle w:val="afa"/>
            </w:pPr>
            <w:hyperlink r:id="rId23" w:history="1">
              <w:r w:rsidR="00C46767" w:rsidRPr="00EB547A">
                <w:rPr>
                  <w:rStyle w:val="a5"/>
                </w:rPr>
                <w:t>http://bssjira.bss.lan/browse/BSSSTDDEF-2791</w:t>
              </w:r>
            </w:hyperlink>
            <w:r w:rsidR="00C46767">
              <w:t xml:space="preserve"> </w:t>
            </w:r>
          </w:p>
          <w:p w14:paraId="29FD90B1" w14:textId="77777777" w:rsidR="00C46767" w:rsidRPr="008A1D8C" w:rsidRDefault="00C46767" w:rsidP="00C46767">
            <w:pPr>
              <w:pStyle w:val="afa"/>
            </w:pPr>
            <w:r>
              <w:t>В п.</w:t>
            </w:r>
            <w:r>
              <w:fldChar w:fldCharType="begin"/>
            </w:r>
            <w:r>
              <w:instrText xml:space="preserve"> REF _Ref450745802 \r \h </w:instrText>
            </w:r>
            <w:r>
              <w:fldChar w:fldCharType="separate"/>
            </w:r>
            <w:r w:rsidR="00031B2C">
              <w:t>10.2.2.3</w:t>
            </w:r>
            <w:r>
              <w:fldChar w:fldCharType="end"/>
            </w:r>
            <w:r>
              <w:t xml:space="preserve"> </w:t>
            </w:r>
            <w:r>
              <w:fldChar w:fldCharType="begin"/>
            </w:r>
            <w:r>
              <w:instrText xml:space="preserve"> REF _Ref450745810 \h </w:instrText>
            </w:r>
            <w:r>
              <w:fldChar w:fldCharType="separate"/>
            </w:r>
            <w:ins w:id="57" w:author="Феданкова Любовь Анатольевна" w:date="2019-10-09T12:38:00Z">
              <w:r w:rsidR="00031B2C">
                <w:t xml:space="preserve">Таблица </w:t>
              </w:r>
              <w:r w:rsidR="00031B2C">
                <w:rPr>
                  <w:noProof/>
                </w:rPr>
                <w:t>34</w:t>
              </w:r>
            </w:ins>
            <w:ins w:id="58" w:author="Воронов Алексей Алексеевич" w:date="2018-01-30T12:27:00Z">
              <w:del w:id="59" w:author="Феданкова Любовь Анатольевна" w:date="2019-10-09T12:38:00Z">
                <w:r w:rsidR="00DB3D2B" w:rsidDel="00031B2C">
                  <w:delText xml:space="preserve">Таблица </w:delText>
                </w:r>
                <w:r w:rsidR="00DB3D2B" w:rsidDel="00031B2C">
                  <w:rPr>
                    <w:noProof/>
                  </w:rPr>
                  <w:delText>36</w:delText>
                </w:r>
              </w:del>
            </w:ins>
            <w:del w:id="60" w:author="Феданкова Любовь Анатольевна" w:date="2019-10-09T12:38:00Z">
              <w:r w:rsidDel="00031B2C">
                <w:delText xml:space="preserve">Таблица </w:delText>
              </w:r>
              <w:r w:rsidDel="00031B2C">
                <w:rPr>
                  <w:noProof/>
                </w:rPr>
                <w:delText>22</w:delText>
              </w:r>
            </w:del>
            <w:r>
              <w:fldChar w:fldCharType="end"/>
            </w:r>
            <w:r>
              <w:t xml:space="preserve"> уточнено наименование опции формы печати выписки (расширенной выписи)</w:t>
            </w:r>
          </w:p>
        </w:tc>
        <w:tc>
          <w:tcPr>
            <w:tcW w:w="1985" w:type="dxa"/>
          </w:tcPr>
          <w:p w14:paraId="7FA4AA11" w14:textId="77777777" w:rsidR="00C46767" w:rsidRPr="008A1D8C" w:rsidRDefault="00C46767" w:rsidP="0055457C">
            <w:pPr>
              <w:pStyle w:val="afa"/>
            </w:pPr>
            <w:r>
              <w:t>Коробейников Н.С.</w:t>
            </w:r>
          </w:p>
        </w:tc>
      </w:tr>
      <w:tr w:rsidR="00C46767" w14:paraId="09DF1FDE" w14:textId="77777777" w:rsidTr="00332B88">
        <w:trPr>
          <w:cantSplit/>
        </w:trPr>
        <w:tc>
          <w:tcPr>
            <w:tcW w:w="709" w:type="dxa"/>
            <w:vAlign w:val="center"/>
          </w:tcPr>
          <w:p w14:paraId="5EC1EC12" w14:textId="77777777" w:rsidR="00C46767" w:rsidRPr="002B32FF" w:rsidRDefault="00C46767" w:rsidP="00EE19FE">
            <w:pPr>
              <w:pStyle w:val="afa"/>
              <w:numPr>
                <w:ilvl w:val="0"/>
                <w:numId w:val="3"/>
              </w:numPr>
            </w:pPr>
          </w:p>
        </w:tc>
        <w:tc>
          <w:tcPr>
            <w:tcW w:w="1417" w:type="dxa"/>
          </w:tcPr>
          <w:p w14:paraId="508A4BD3" w14:textId="77777777" w:rsidR="00C46767" w:rsidRDefault="00C46767" w:rsidP="0055457C">
            <w:pPr>
              <w:pStyle w:val="afa"/>
            </w:pPr>
            <w:r>
              <w:t>12.04.2016</w:t>
            </w:r>
          </w:p>
        </w:tc>
        <w:tc>
          <w:tcPr>
            <w:tcW w:w="5670" w:type="dxa"/>
          </w:tcPr>
          <w:p w14:paraId="648BBCF6" w14:textId="77777777" w:rsidR="00C46767" w:rsidRDefault="0014697F" w:rsidP="0055457C">
            <w:pPr>
              <w:pStyle w:val="afa"/>
            </w:pPr>
            <w:hyperlink r:id="rId24" w:history="1">
              <w:r w:rsidR="00C46767" w:rsidRPr="00C76BD1">
                <w:rPr>
                  <w:rStyle w:val="a5"/>
                </w:rPr>
                <w:t>http://bssjira.bss.lan/browse/BSSSTDDEF-2789</w:t>
              </w:r>
            </w:hyperlink>
          </w:p>
          <w:p w14:paraId="5FDD0501" w14:textId="77777777" w:rsidR="00C46767" w:rsidRPr="00472B53" w:rsidRDefault="00C46767" w:rsidP="0055457C">
            <w:pPr>
              <w:pStyle w:val="afa"/>
            </w:pPr>
            <w:r>
              <w:t xml:space="preserve">Добавлено описание экранной формы «Просмотр записи выписки». Добавлено требование к указанию наименования банка контрагента п. </w:t>
            </w:r>
            <w:r>
              <w:fldChar w:fldCharType="begin"/>
            </w:r>
            <w:r>
              <w:instrText xml:space="preserve"> REF _Ref448251774 \r \h </w:instrText>
            </w:r>
            <w:r>
              <w:fldChar w:fldCharType="separate"/>
            </w:r>
            <w:ins w:id="61" w:author="Феданкова Любовь Анатольевна" w:date="2019-10-09T12:38:00Z">
              <w:r w:rsidR="00031B2C">
                <w:rPr>
                  <w:b/>
                  <w:bCs/>
                </w:rPr>
                <w:t>Ошибка! Источник ссылки не найден.</w:t>
              </w:r>
            </w:ins>
            <w:ins w:id="62" w:author="Воронов Алексей Алексеевич" w:date="2018-01-30T12:27:00Z">
              <w:del w:id="63" w:author="Феданкова Любовь Анатольевна" w:date="2019-10-09T12:38:00Z">
                <w:r w:rsidR="00DB3D2B" w:rsidDel="00031B2C">
                  <w:rPr>
                    <w:b/>
                    <w:bCs/>
                  </w:rPr>
                  <w:delText>Ошибка! Источник ссылки не найден.</w:delText>
                </w:r>
              </w:del>
            </w:ins>
            <w:del w:id="64" w:author="Феданкова Любовь Анатольевна" w:date="2019-10-09T12:38:00Z">
              <w:r w:rsidDel="00031B2C">
                <w:delText>3.4.2</w:delText>
              </w:r>
            </w:del>
            <w:r>
              <w:fldChar w:fldCharType="end"/>
            </w:r>
          </w:p>
        </w:tc>
        <w:tc>
          <w:tcPr>
            <w:tcW w:w="1985" w:type="dxa"/>
          </w:tcPr>
          <w:p w14:paraId="3D15D6D3" w14:textId="77777777" w:rsidR="00C46767" w:rsidRDefault="00C46767" w:rsidP="0055457C">
            <w:pPr>
              <w:pStyle w:val="afa"/>
            </w:pPr>
            <w:r>
              <w:t>Молчанова М.Ю.</w:t>
            </w:r>
          </w:p>
        </w:tc>
      </w:tr>
      <w:tr w:rsidR="0076637F" w14:paraId="03E10BE8" w14:textId="77777777" w:rsidTr="00332B88">
        <w:trPr>
          <w:cantSplit/>
        </w:trPr>
        <w:tc>
          <w:tcPr>
            <w:tcW w:w="709" w:type="dxa"/>
            <w:vAlign w:val="center"/>
          </w:tcPr>
          <w:p w14:paraId="4FD63880" w14:textId="77777777" w:rsidR="0076637F" w:rsidRPr="002B32FF" w:rsidRDefault="0076637F" w:rsidP="00EE19FE">
            <w:pPr>
              <w:pStyle w:val="afa"/>
              <w:numPr>
                <w:ilvl w:val="0"/>
                <w:numId w:val="3"/>
              </w:numPr>
            </w:pPr>
          </w:p>
        </w:tc>
        <w:tc>
          <w:tcPr>
            <w:tcW w:w="1417" w:type="dxa"/>
          </w:tcPr>
          <w:p w14:paraId="684270D2" w14:textId="77777777" w:rsidR="0076637F" w:rsidRDefault="0076637F" w:rsidP="0055457C">
            <w:pPr>
              <w:pStyle w:val="afa"/>
            </w:pPr>
            <w:r>
              <w:t>06.04.2016</w:t>
            </w:r>
          </w:p>
        </w:tc>
        <w:tc>
          <w:tcPr>
            <w:tcW w:w="5670" w:type="dxa"/>
          </w:tcPr>
          <w:p w14:paraId="57EF1ED3" w14:textId="77777777" w:rsidR="0076637F" w:rsidRDefault="0014697F" w:rsidP="0055457C">
            <w:pPr>
              <w:pStyle w:val="afa"/>
            </w:pPr>
            <w:hyperlink r:id="rId25" w:history="1">
              <w:r w:rsidR="0076637F" w:rsidRPr="008B5C49">
                <w:rPr>
                  <w:rStyle w:val="a5"/>
                </w:rPr>
                <w:t>https://jira.bssys.com/browse/BSSSTDDEF-9141</w:t>
              </w:r>
            </w:hyperlink>
          </w:p>
          <w:p w14:paraId="0B7E6C22" w14:textId="77777777" w:rsidR="0076637F" w:rsidRDefault="0076637F" w:rsidP="0055457C">
            <w:pPr>
              <w:pStyle w:val="afa"/>
            </w:pPr>
            <w:r>
              <w:t>Добавлен п.</w:t>
            </w:r>
            <w:r>
              <w:fldChar w:fldCharType="begin"/>
            </w:r>
            <w:r>
              <w:instrText xml:space="preserve"> REF _Ref455503592 \r \h </w:instrText>
            </w:r>
            <w:r>
              <w:fldChar w:fldCharType="separate"/>
            </w:r>
            <w:r w:rsidR="00031B2C">
              <w:t>12</w:t>
            </w:r>
            <w:r>
              <w:fldChar w:fldCharType="end"/>
            </w:r>
          </w:p>
        </w:tc>
        <w:tc>
          <w:tcPr>
            <w:tcW w:w="1985" w:type="dxa"/>
          </w:tcPr>
          <w:p w14:paraId="0C0701E9" w14:textId="77777777" w:rsidR="0076637F" w:rsidRDefault="0076637F" w:rsidP="0055457C">
            <w:pPr>
              <w:pStyle w:val="afa"/>
            </w:pPr>
            <w:r>
              <w:t>Молчанова М.Ю.</w:t>
            </w:r>
          </w:p>
        </w:tc>
      </w:tr>
      <w:tr w:rsidR="00EC45D8" w14:paraId="6F28E857" w14:textId="77777777" w:rsidTr="00332B88">
        <w:trPr>
          <w:cantSplit/>
          <w:ins w:id="65" w:author="Широбокова Алёна Сергеевна" w:date="2017-09-05T14:10:00Z"/>
        </w:trPr>
        <w:tc>
          <w:tcPr>
            <w:tcW w:w="709" w:type="dxa"/>
            <w:vAlign w:val="center"/>
          </w:tcPr>
          <w:p w14:paraId="3B5C0119" w14:textId="77777777" w:rsidR="00EC45D8" w:rsidRPr="002B32FF" w:rsidRDefault="00EC45D8" w:rsidP="00EE19FE">
            <w:pPr>
              <w:pStyle w:val="afa"/>
              <w:numPr>
                <w:ilvl w:val="0"/>
                <w:numId w:val="3"/>
              </w:numPr>
              <w:rPr>
                <w:ins w:id="66" w:author="Широбокова Алёна Сергеевна" w:date="2017-09-05T14:10:00Z"/>
              </w:rPr>
            </w:pPr>
          </w:p>
        </w:tc>
        <w:tc>
          <w:tcPr>
            <w:tcW w:w="1417" w:type="dxa"/>
          </w:tcPr>
          <w:p w14:paraId="53A2E3DD" w14:textId="20B49428" w:rsidR="00EC45D8" w:rsidRDefault="00EC45D8" w:rsidP="0055457C">
            <w:pPr>
              <w:pStyle w:val="afa"/>
              <w:rPr>
                <w:ins w:id="67" w:author="Широбокова Алёна Сергеевна" w:date="2017-09-05T14:10:00Z"/>
              </w:rPr>
            </w:pPr>
            <w:ins w:id="68" w:author="Широбокова Алёна Сергеевна" w:date="2017-09-05T14:10:00Z">
              <w:r>
                <w:t>09.08.2016</w:t>
              </w:r>
            </w:ins>
          </w:p>
        </w:tc>
        <w:tc>
          <w:tcPr>
            <w:tcW w:w="5670" w:type="dxa"/>
          </w:tcPr>
          <w:p w14:paraId="4AA482AB" w14:textId="77777777" w:rsidR="00EC45D8" w:rsidRDefault="00EC45D8" w:rsidP="00B6442B">
            <w:pPr>
              <w:pStyle w:val="afa"/>
              <w:rPr>
                <w:ins w:id="69" w:author="Широбокова Алёна Сергеевна" w:date="2017-09-05T14:10:00Z"/>
              </w:rPr>
            </w:pPr>
            <w:ins w:id="70" w:author="Широбокова Алёна Сергеевна" w:date="2017-09-05T14:10:00Z">
              <w:r>
                <w:t>Описаны требования к формированию выписки по валютному счету и порядку сортировки проводок в выписке п.</w:t>
              </w:r>
              <w:r>
                <w:fldChar w:fldCharType="begin"/>
              </w:r>
              <w:r>
                <w:instrText xml:space="preserve"> REF _Ref465154532 \r \h </w:instrText>
              </w:r>
            </w:ins>
            <w:ins w:id="71" w:author="Широбокова Алёна Сергеевна" w:date="2017-09-05T14:10:00Z">
              <w:r>
                <w:fldChar w:fldCharType="separate"/>
              </w:r>
            </w:ins>
            <w:ins w:id="72" w:author="Феданкова Любовь Анатольевна" w:date="2019-10-09T12:38:00Z">
              <w:r w:rsidR="00031B2C">
                <w:t>13.1.5</w:t>
              </w:r>
            </w:ins>
            <w:ins w:id="73" w:author="Широбокова Алёна Сергеевна" w:date="2017-09-05T14:10:00Z">
              <w:r>
                <w:fldChar w:fldCharType="end"/>
              </w:r>
            </w:ins>
          </w:p>
          <w:p w14:paraId="2B0C6F93" w14:textId="2435C68B" w:rsidR="00EC45D8" w:rsidRDefault="00EC45D8" w:rsidP="0055457C">
            <w:pPr>
              <w:pStyle w:val="afa"/>
              <w:rPr>
                <w:ins w:id="74" w:author="Широбокова Алёна Сергеевна" w:date="2017-09-05T14:10:00Z"/>
              </w:rPr>
            </w:pPr>
            <w:ins w:id="75" w:author="Широбокова Алёна Сергеевна" w:date="2017-09-05T14:10:00Z">
              <w:r>
                <w:fldChar w:fldCharType="begin"/>
              </w:r>
              <w:r>
                <w:instrText xml:space="preserve"> HYPERLINK "</w:instrText>
              </w:r>
              <w:r w:rsidRPr="001411F0">
                <w:instrText>http://bssjira.bss.lan/browse/BSSSTDDEF-9590</w:instrText>
              </w:r>
              <w:r>
                <w:instrText xml:space="preserve">" </w:instrText>
              </w:r>
              <w:r>
                <w:fldChar w:fldCharType="separate"/>
              </w:r>
              <w:r w:rsidRPr="00E6176C">
                <w:rPr>
                  <w:rStyle w:val="a5"/>
                </w:rPr>
                <w:t>http://bssjira.bss.lan/browse/BSSSTDDEF-9590</w:t>
              </w:r>
              <w:r>
                <w:fldChar w:fldCharType="end"/>
              </w:r>
              <w:r>
                <w:t xml:space="preserve"> </w:t>
              </w:r>
            </w:ins>
          </w:p>
        </w:tc>
        <w:tc>
          <w:tcPr>
            <w:tcW w:w="1985" w:type="dxa"/>
          </w:tcPr>
          <w:p w14:paraId="17212F86" w14:textId="3E0E95F7" w:rsidR="00EC45D8" w:rsidRDefault="00EC45D8" w:rsidP="0055457C">
            <w:pPr>
              <w:pStyle w:val="afa"/>
              <w:rPr>
                <w:ins w:id="76" w:author="Широбокова Алёна Сергеевна" w:date="2017-09-05T14:10:00Z"/>
              </w:rPr>
            </w:pPr>
            <w:ins w:id="77" w:author="Широбокова Алёна Сергеевна" w:date="2017-09-05T14:10:00Z">
              <w:r>
                <w:t>Молчанова М.Ю.</w:t>
              </w:r>
            </w:ins>
          </w:p>
        </w:tc>
      </w:tr>
      <w:tr w:rsidR="00EC45D8" w14:paraId="440E36CD" w14:textId="77777777" w:rsidTr="00332B88">
        <w:trPr>
          <w:cantSplit/>
          <w:ins w:id="78" w:author="Широбокова Алёна Сергеевна" w:date="2017-09-05T12:55:00Z"/>
        </w:trPr>
        <w:tc>
          <w:tcPr>
            <w:tcW w:w="709" w:type="dxa"/>
            <w:vAlign w:val="center"/>
          </w:tcPr>
          <w:p w14:paraId="5AFFB745" w14:textId="77777777" w:rsidR="00EC45D8" w:rsidRPr="002B32FF" w:rsidRDefault="00EC45D8" w:rsidP="00EE19FE">
            <w:pPr>
              <w:pStyle w:val="afa"/>
              <w:numPr>
                <w:ilvl w:val="0"/>
                <w:numId w:val="3"/>
              </w:numPr>
              <w:rPr>
                <w:ins w:id="79" w:author="Широбокова Алёна Сергеевна" w:date="2017-09-05T12:55:00Z"/>
              </w:rPr>
            </w:pPr>
          </w:p>
        </w:tc>
        <w:tc>
          <w:tcPr>
            <w:tcW w:w="1417" w:type="dxa"/>
          </w:tcPr>
          <w:p w14:paraId="1F26C36F" w14:textId="64027DD9" w:rsidR="00EC45D8" w:rsidRDefault="00EC45D8" w:rsidP="0055457C">
            <w:pPr>
              <w:pStyle w:val="afa"/>
              <w:rPr>
                <w:ins w:id="80" w:author="Широбокова Алёна Сергеевна" w:date="2017-09-05T12:55:00Z"/>
              </w:rPr>
            </w:pPr>
            <w:ins w:id="81" w:author="Широбокова Алёна Сергеевна" w:date="2017-09-05T12:55:00Z">
              <w:r w:rsidRPr="00D501AA">
                <w:rPr>
                  <w:lang w:val="en-US"/>
                </w:rPr>
                <w:t>13.09.2016</w:t>
              </w:r>
            </w:ins>
          </w:p>
        </w:tc>
        <w:tc>
          <w:tcPr>
            <w:tcW w:w="5670" w:type="dxa"/>
          </w:tcPr>
          <w:p w14:paraId="2D244C59" w14:textId="4EA2D23C" w:rsidR="00EC45D8" w:rsidRDefault="00EC45D8" w:rsidP="0055457C">
            <w:pPr>
              <w:pStyle w:val="afa"/>
              <w:rPr>
                <w:ins w:id="82" w:author="Широбокова Алёна Сергеевна" w:date="2017-09-05T12:55:00Z"/>
              </w:rPr>
            </w:pPr>
            <w:ins w:id="83" w:author="Широбокова Алёна Сергеевна" w:date="2017-09-05T12:55:00Z">
              <w:r w:rsidRPr="00D501AA">
                <w:t xml:space="preserve">Уточнена размерность атрибута </w:t>
              </w:r>
              <w:r w:rsidRPr="00D501AA">
                <w:rPr>
                  <w:rFonts w:ascii="Times New Roman" w:hAnsi="Times New Roman"/>
                  <w:sz w:val="20"/>
                  <w:lang w:val="en-US"/>
                </w:rPr>
                <w:t>PAYTCODE</w:t>
              </w:r>
              <w:r w:rsidRPr="00D501AA">
                <w:rPr>
                  <w:rFonts w:ascii="Times New Roman" w:hAnsi="Times New Roman"/>
                  <w:sz w:val="20"/>
                </w:rPr>
                <w:t xml:space="preserve"> в </w:t>
              </w:r>
              <w:r w:rsidRPr="00D501AA">
                <w:t xml:space="preserve">соответствии с </w:t>
              </w:r>
              <w:r w:rsidRPr="00D501AA">
                <w:fldChar w:fldCharType="begin"/>
              </w:r>
              <w:r w:rsidRPr="00D501AA">
                <w:instrText xml:space="preserve"> HYPERLINK "https://jira.bssys.com/browse/BSSSTDDEF-15265" </w:instrText>
              </w:r>
              <w:r w:rsidRPr="00D501AA">
                <w:fldChar w:fldCharType="separate"/>
              </w:r>
              <w:r w:rsidRPr="00D501AA">
                <w:t>https://jira.bssys.com/browse/BSSSTDDEF-15265</w:t>
              </w:r>
              <w:r w:rsidRPr="00D501AA">
                <w:fldChar w:fldCharType="end"/>
              </w:r>
              <w:r w:rsidRPr="00D501AA">
                <w:t xml:space="preserve"> и https://jira.bssys.com/browse/BSSSTDDEF-15340</w:t>
              </w:r>
            </w:ins>
          </w:p>
        </w:tc>
        <w:tc>
          <w:tcPr>
            <w:tcW w:w="1985" w:type="dxa"/>
          </w:tcPr>
          <w:p w14:paraId="6491AFB2" w14:textId="576830EC" w:rsidR="00EC45D8" w:rsidRDefault="00EC45D8" w:rsidP="0055457C">
            <w:pPr>
              <w:pStyle w:val="afa"/>
              <w:rPr>
                <w:ins w:id="84" w:author="Широбокова Алёна Сергеевна" w:date="2017-09-05T12:55:00Z"/>
              </w:rPr>
            </w:pPr>
            <w:ins w:id="85" w:author="Широбокова Алёна Сергеевна" w:date="2017-09-05T12:55:00Z">
              <w:r w:rsidRPr="00D501AA">
                <w:t>Черкашенко Н.В.</w:t>
              </w:r>
            </w:ins>
          </w:p>
        </w:tc>
      </w:tr>
      <w:tr w:rsidR="00EC45D8" w14:paraId="30531131" w14:textId="77777777" w:rsidTr="00332B88">
        <w:trPr>
          <w:cantSplit/>
          <w:ins w:id="86" w:author="Широбокова Алёна Сергеевна" w:date="2017-09-05T13:00:00Z"/>
        </w:trPr>
        <w:tc>
          <w:tcPr>
            <w:tcW w:w="709" w:type="dxa"/>
            <w:vAlign w:val="center"/>
          </w:tcPr>
          <w:p w14:paraId="0DABBE8E" w14:textId="77777777" w:rsidR="00EC45D8" w:rsidRPr="002B32FF" w:rsidRDefault="00EC45D8" w:rsidP="00EE19FE">
            <w:pPr>
              <w:pStyle w:val="afa"/>
              <w:numPr>
                <w:ilvl w:val="0"/>
                <w:numId w:val="3"/>
              </w:numPr>
              <w:rPr>
                <w:ins w:id="87" w:author="Широбокова Алёна Сергеевна" w:date="2017-09-05T13:00:00Z"/>
              </w:rPr>
            </w:pPr>
          </w:p>
        </w:tc>
        <w:tc>
          <w:tcPr>
            <w:tcW w:w="1417" w:type="dxa"/>
          </w:tcPr>
          <w:p w14:paraId="10BA18D1" w14:textId="642454C4" w:rsidR="00EC45D8" w:rsidRPr="00D501AA" w:rsidRDefault="00EC45D8" w:rsidP="0055457C">
            <w:pPr>
              <w:pStyle w:val="afa"/>
              <w:rPr>
                <w:ins w:id="88" w:author="Широбокова Алёна Сергеевна" w:date="2017-09-05T13:00:00Z"/>
                <w:lang w:val="en-US"/>
              </w:rPr>
            </w:pPr>
            <w:ins w:id="89" w:author="Широбокова Алёна Сергеевна" w:date="2017-09-05T13:00:00Z">
              <w:r w:rsidRPr="00D501AA">
                <w:t>13.09.2016</w:t>
              </w:r>
            </w:ins>
          </w:p>
        </w:tc>
        <w:tc>
          <w:tcPr>
            <w:tcW w:w="5670" w:type="dxa"/>
          </w:tcPr>
          <w:p w14:paraId="4E56CB7D" w14:textId="60D4CF19" w:rsidR="00EC45D8" w:rsidRPr="00D501AA" w:rsidRDefault="00EC45D8" w:rsidP="0055457C">
            <w:pPr>
              <w:pStyle w:val="afa"/>
              <w:rPr>
                <w:ins w:id="90" w:author="Широбокова Алёна Сергеевна" w:date="2017-09-05T13:00:00Z"/>
              </w:rPr>
            </w:pPr>
            <w:ins w:id="91" w:author="Широбокова Алёна Сергеевна" w:date="2017-09-05T13:00:00Z">
              <w:r w:rsidRPr="00D501AA">
                <w:t xml:space="preserve">Добавлено описание настройки конфигурации по </w:t>
              </w:r>
              <w:r w:rsidRPr="00D501AA">
                <w:fldChar w:fldCharType="begin"/>
              </w:r>
              <w:r w:rsidRPr="00D501AA">
                <w:instrText xml:space="preserve"> HYPERLINK "https://jira.bssys.com/browse/BSSSTDDEF-15400" </w:instrText>
              </w:r>
              <w:r w:rsidRPr="00D501AA">
                <w:fldChar w:fldCharType="separate"/>
              </w:r>
              <w:r w:rsidRPr="00D501AA">
                <w:rPr>
                  <w:rStyle w:val="a5"/>
                </w:rPr>
                <w:t>https://jira.bssys.com/browse/BSSSTDDEF-15400</w:t>
              </w:r>
              <w:r w:rsidRPr="00D501AA">
                <w:rPr>
                  <w:rStyle w:val="a5"/>
                </w:rPr>
                <w:fldChar w:fldCharType="end"/>
              </w:r>
              <w:r w:rsidRPr="00D501AA">
                <w:t xml:space="preserve"> в рамках дефекта </w:t>
              </w:r>
              <w:r w:rsidRPr="00D501AA">
                <w:fldChar w:fldCharType="begin"/>
              </w:r>
              <w:r w:rsidRPr="00D501AA">
                <w:instrText xml:space="preserve"> HYPERLINK "http://jira.bssys.com/browse/BSSSTDDEF-15075" </w:instrText>
              </w:r>
              <w:r w:rsidRPr="00D501AA">
                <w:fldChar w:fldCharType="separate"/>
              </w:r>
              <w:r w:rsidRPr="00D501AA">
                <w:rPr>
                  <w:rStyle w:val="a5"/>
                </w:rPr>
                <w:t>http://jira.bssys.com/browse/BSSSTDDEF-15075</w:t>
              </w:r>
              <w:r w:rsidRPr="00D501AA">
                <w:rPr>
                  <w:rStyle w:val="a5"/>
                </w:rPr>
                <w:fldChar w:fldCharType="end"/>
              </w:r>
              <w:r w:rsidRPr="00D501AA">
                <w:t xml:space="preserve"> </w:t>
              </w:r>
            </w:ins>
          </w:p>
        </w:tc>
        <w:tc>
          <w:tcPr>
            <w:tcW w:w="1985" w:type="dxa"/>
          </w:tcPr>
          <w:p w14:paraId="72C951C6" w14:textId="5F19E180" w:rsidR="00EC45D8" w:rsidRPr="00D501AA" w:rsidRDefault="00EC45D8" w:rsidP="0055457C">
            <w:pPr>
              <w:pStyle w:val="afa"/>
              <w:rPr>
                <w:ins w:id="92" w:author="Широбокова Алёна Сергеевна" w:date="2017-09-05T13:00:00Z"/>
              </w:rPr>
            </w:pPr>
            <w:ins w:id="93" w:author="Широбокова Алёна Сергеевна" w:date="2017-09-05T13:00:00Z">
              <w:r w:rsidRPr="00D501AA">
                <w:t>Смольникова А.С.</w:t>
              </w:r>
            </w:ins>
          </w:p>
        </w:tc>
      </w:tr>
      <w:tr w:rsidR="00EC45D8" w14:paraId="27AD7AEA" w14:textId="77777777" w:rsidTr="00332B88">
        <w:trPr>
          <w:cantSplit/>
        </w:trPr>
        <w:tc>
          <w:tcPr>
            <w:tcW w:w="709" w:type="dxa"/>
            <w:vAlign w:val="center"/>
          </w:tcPr>
          <w:p w14:paraId="6B9288F6" w14:textId="77777777" w:rsidR="00EC45D8" w:rsidRPr="002B32FF" w:rsidRDefault="00EC45D8" w:rsidP="00EE19FE">
            <w:pPr>
              <w:pStyle w:val="afa"/>
              <w:numPr>
                <w:ilvl w:val="0"/>
                <w:numId w:val="3"/>
              </w:numPr>
            </w:pPr>
          </w:p>
        </w:tc>
        <w:tc>
          <w:tcPr>
            <w:tcW w:w="1417" w:type="dxa"/>
          </w:tcPr>
          <w:p w14:paraId="6F9D42B8" w14:textId="77777777" w:rsidR="00EC45D8" w:rsidRDefault="00EC45D8" w:rsidP="0055457C">
            <w:pPr>
              <w:pStyle w:val="afa"/>
            </w:pPr>
            <w:r>
              <w:t>28.09.2016</w:t>
            </w:r>
          </w:p>
        </w:tc>
        <w:tc>
          <w:tcPr>
            <w:tcW w:w="5670" w:type="dxa"/>
          </w:tcPr>
          <w:p w14:paraId="7F1588B2" w14:textId="77777777" w:rsidR="00EC45D8" w:rsidRDefault="0014697F" w:rsidP="0055457C">
            <w:pPr>
              <w:pStyle w:val="afa"/>
            </w:pPr>
            <w:hyperlink r:id="rId26" w:history="1">
              <w:r w:rsidR="00EC45D8" w:rsidRPr="00A02D98">
                <w:rPr>
                  <w:rStyle w:val="a5"/>
                </w:rPr>
                <w:t>https://jira.bssys.com/browse/BSSSTDDEF-15725</w:t>
              </w:r>
            </w:hyperlink>
            <w:r w:rsidR="00EC45D8">
              <w:t xml:space="preserve"> </w:t>
            </w:r>
          </w:p>
          <w:p w14:paraId="782A1E9B" w14:textId="77777777" w:rsidR="00EC45D8" w:rsidRDefault="00EC45D8" w:rsidP="0055457C">
            <w:pPr>
              <w:pStyle w:val="afa"/>
            </w:pPr>
            <w:r>
              <w:t xml:space="preserve">Внесены корректировки в описание заполнения полей расширенной выписки </w:t>
            </w:r>
            <w:r>
              <w:fldChar w:fldCharType="begin"/>
            </w:r>
            <w:r>
              <w:instrText xml:space="preserve"> REF _Ref462834539 \r \h </w:instrText>
            </w:r>
            <w:r>
              <w:fldChar w:fldCharType="separate"/>
            </w:r>
            <w:r w:rsidR="00031B2C">
              <w:t>13.1.2</w:t>
            </w:r>
            <w:r>
              <w:fldChar w:fldCharType="end"/>
            </w:r>
          </w:p>
        </w:tc>
        <w:tc>
          <w:tcPr>
            <w:tcW w:w="1985" w:type="dxa"/>
          </w:tcPr>
          <w:p w14:paraId="02E50996" w14:textId="77777777" w:rsidR="00EC45D8" w:rsidRDefault="00EC45D8" w:rsidP="0055457C">
            <w:pPr>
              <w:pStyle w:val="afa"/>
            </w:pPr>
            <w:r>
              <w:t>Смольникова А.С.</w:t>
            </w:r>
          </w:p>
        </w:tc>
      </w:tr>
      <w:tr w:rsidR="00EC45D8" w14:paraId="71795BB0" w14:textId="77777777" w:rsidTr="00332B88">
        <w:trPr>
          <w:cantSplit/>
          <w:ins w:id="94" w:author="Широбокова Алёна Сергеевна" w:date="2017-09-05T11:53:00Z"/>
        </w:trPr>
        <w:tc>
          <w:tcPr>
            <w:tcW w:w="709" w:type="dxa"/>
            <w:vAlign w:val="center"/>
          </w:tcPr>
          <w:p w14:paraId="72DBFC4F" w14:textId="77777777" w:rsidR="00EC45D8" w:rsidRPr="002B32FF" w:rsidRDefault="00EC45D8" w:rsidP="00EE19FE">
            <w:pPr>
              <w:pStyle w:val="afa"/>
              <w:numPr>
                <w:ilvl w:val="0"/>
                <w:numId w:val="3"/>
              </w:numPr>
              <w:rPr>
                <w:ins w:id="95" w:author="Широбокова Алёна Сергеевна" w:date="2017-09-05T11:53:00Z"/>
              </w:rPr>
            </w:pPr>
          </w:p>
        </w:tc>
        <w:tc>
          <w:tcPr>
            <w:tcW w:w="1417" w:type="dxa"/>
          </w:tcPr>
          <w:p w14:paraId="7C6B68BE" w14:textId="5A14A136" w:rsidR="00EC45D8" w:rsidRDefault="00EC45D8" w:rsidP="0055457C">
            <w:pPr>
              <w:pStyle w:val="afa"/>
              <w:rPr>
                <w:ins w:id="96" w:author="Широбокова Алёна Сергеевна" w:date="2017-09-05T11:53:00Z"/>
              </w:rPr>
            </w:pPr>
            <w:ins w:id="97" w:author="Широбокова Алёна Сергеевна" w:date="2017-09-05T11:53:00Z">
              <w:r>
                <w:t>28.09.2016</w:t>
              </w:r>
            </w:ins>
          </w:p>
        </w:tc>
        <w:tc>
          <w:tcPr>
            <w:tcW w:w="5670" w:type="dxa"/>
          </w:tcPr>
          <w:p w14:paraId="64797EA4" w14:textId="77777777" w:rsidR="00EC45D8" w:rsidRDefault="00EC45D8" w:rsidP="005529B3">
            <w:pPr>
              <w:pStyle w:val="afa"/>
              <w:rPr>
                <w:ins w:id="98" w:author="Широбокова Алёна Сергеевна" w:date="2017-09-05T11:53:00Z"/>
              </w:rPr>
            </w:pPr>
            <w:ins w:id="99" w:author="Широбокова Алёна Сергеевна" w:date="2017-09-05T11:53:00Z">
              <w:r>
                <w:fldChar w:fldCharType="begin"/>
              </w:r>
              <w:r>
                <w:instrText xml:space="preserve"> HYPERLINK "</w:instrText>
              </w:r>
              <w:r w:rsidRPr="0087222E">
                <w:instrText>http://jira.bssys.com/browse/BSSSTDDEF-15723</w:instrText>
              </w:r>
              <w:r>
                <w:instrText xml:space="preserve">" </w:instrText>
              </w:r>
              <w:r>
                <w:fldChar w:fldCharType="separate"/>
              </w:r>
              <w:r w:rsidRPr="00E6176C">
                <w:rPr>
                  <w:rStyle w:val="a5"/>
                </w:rPr>
                <w:t>http://jira.bssys.com/browse/BSSSTDDEF-15723</w:t>
              </w:r>
              <w:r>
                <w:fldChar w:fldCharType="end"/>
              </w:r>
              <w:r>
                <w:t xml:space="preserve"> </w:t>
              </w:r>
            </w:ins>
          </w:p>
          <w:p w14:paraId="3F9E3F94" w14:textId="47DC92FB" w:rsidR="00EC45D8" w:rsidRDefault="00EC45D8" w:rsidP="003C309F">
            <w:pPr>
              <w:pStyle w:val="afa"/>
              <w:rPr>
                <w:ins w:id="100" w:author="Широбокова Алёна Сергеевна" w:date="2017-09-05T11:53:00Z"/>
              </w:rPr>
            </w:pPr>
            <w:ins w:id="101" w:author="Широбокова Алёна Сергеевна" w:date="2017-09-05T11:53:00Z">
              <w:r>
                <w:t xml:space="preserve">Скорректировано заполнение поля «банк корреспондент» в выписке </w:t>
              </w:r>
            </w:ins>
            <w:r w:rsidR="003C309F">
              <w:fldChar w:fldCharType="begin"/>
            </w:r>
            <w:r w:rsidR="003C309F">
              <w:instrText xml:space="preserve"> REF _Ref3549306 \h </w:instrText>
            </w:r>
            <w:r w:rsidR="003C309F">
              <w:fldChar w:fldCharType="separate"/>
            </w:r>
            <w:ins w:id="102" w:author="Феданкова Любовь Анатольевна" w:date="2019-10-09T12:38:00Z">
              <w:r w:rsidR="00031B2C">
                <w:t xml:space="preserve">Таблица </w:t>
              </w:r>
              <w:r w:rsidR="00031B2C">
                <w:rPr>
                  <w:noProof/>
                </w:rPr>
                <w:t>61</w:t>
              </w:r>
              <w:r w:rsidR="00031B2C">
                <w:t>. Правила заполнения печатной формы «Выписка из лицевого счета»</w:t>
              </w:r>
            </w:ins>
            <w:del w:id="103" w:author="Феданкова Любовь Анатольевна" w:date="2019-10-09T12:38:00Z">
              <w:r w:rsidR="003C309F" w:rsidDel="00031B2C">
                <w:delText xml:space="preserve">Таблица </w:delText>
              </w:r>
            </w:del>
            <w:ins w:id="104" w:author="Воронов Алексей Алексеевич" w:date="2018-01-30T12:27:00Z">
              <w:del w:id="105" w:author="Феданкова Любовь Анатольевна" w:date="2019-10-09T12:38:00Z">
                <w:r w:rsidR="003C309F" w:rsidDel="00031B2C">
                  <w:rPr>
                    <w:noProof/>
                  </w:rPr>
                  <w:delText>58</w:delText>
                </w:r>
              </w:del>
            </w:ins>
            <w:del w:id="106" w:author="Феданкова Любовь Анатольевна" w:date="2019-10-09T12:38:00Z">
              <w:r w:rsidR="003C309F" w:rsidDel="00031B2C">
                <w:delText>. Правила заполнения печатной формы «Выписка из лицевого счета»</w:delText>
              </w:r>
            </w:del>
            <w:r w:rsidR="003C309F">
              <w:fldChar w:fldCharType="end"/>
            </w:r>
          </w:p>
        </w:tc>
        <w:tc>
          <w:tcPr>
            <w:tcW w:w="1985" w:type="dxa"/>
          </w:tcPr>
          <w:p w14:paraId="34F9E2AA" w14:textId="1D6D001F" w:rsidR="00EC45D8" w:rsidRDefault="00EC45D8" w:rsidP="0055457C">
            <w:pPr>
              <w:pStyle w:val="afa"/>
              <w:rPr>
                <w:ins w:id="107" w:author="Широбокова Алёна Сергеевна" w:date="2017-09-05T11:53:00Z"/>
              </w:rPr>
            </w:pPr>
            <w:ins w:id="108" w:author="Широбокова Алёна Сергеевна" w:date="2017-09-05T11:53:00Z">
              <w:r>
                <w:t>Смольникова А.С.</w:t>
              </w:r>
            </w:ins>
          </w:p>
        </w:tc>
      </w:tr>
      <w:tr w:rsidR="00EC45D8" w14:paraId="58261EF6" w14:textId="77777777" w:rsidTr="00332B88">
        <w:trPr>
          <w:cantSplit/>
          <w:ins w:id="109" w:author="Широбокова Алёна Сергеевна" w:date="2017-09-05T12:02:00Z"/>
        </w:trPr>
        <w:tc>
          <w:tcPr>
            <w:tcW w:w="709" w:type="dxa"/>
            <w:vAlign w:val="center"/>
          </w:tcPr>
          <w:p w14:paraId="1F82D7BE" w14:textId="77777777" w:rsidR="00EC45D8" w:rsidRPr="002B32FF" w:rsidRDefault="00EC45D8" w:rsidP="00EE19FE">
            <w:pPr>
              <w:pStyle w:val="afa"/>
              <w:numPr>
                <w:ilvl w:val="0"/>
                <w:numId w:val="3"/>
              </w:numPr>
              <w:rPr>
                <w:ins w:id="110" w:author="Широбокова Алёна Сергеевна" w:date="2017-09-05T12:02:00Z"/>
              </w:rPr>
            </w:pPr>
          </w:p>
        </w:tc>
        <w:tc>
          <w:tcPr>
            <w:tcW w:w="1417" w:type="dxa"/>
          </w:tcPr>
          <w:p w14:paraId="799B4CAB" w14:textId="4ED2757E" w:rsidR="00EC45D8" w:rsidRDefault="00EC45D8" w:rsidP="0055457C">
            <w:pPr>
              <w:pStyle w:val="afa"/>
              <w:rPr>
                <w:ins w:id="111" w:author="Широбокова Алёна Сергеевна" w:date="2017-09-05T12:02:00Z"/>
              </w:rPr>
            </w:pPr>
            <w:ins w:id="112" w:author="Широбокова Алёна Сергеевна" w:date="2017-09-05T12:03:00Z">
              <w:r>
                <w:t>29.09.2016</w:t>
              </w:r>
            </w:ins>
          </w:p>
        </w:tc>
        <w:tc>
          <w:tcPr>
            <w:tcW w:w="5670" w:type="dxa"/>
          </w:tcPr>
          <w:p w14:paraId="7AF23CD5" w14:textId="77777777" w:rsidR="00EC45D8" w:rsidRPr="00191980" w:rsidRDefault="00EC45D8" w:rsidP="00B6442B">
            <w:pPr>
              <w:pStyle w:val="afa"/>
              <w:rPr>
                <w:ins w:id="113" w:author="Широбокова Алёна Сергеевна" w:date="2017-09-05T12:03:00Z"/>
              </w:rPr>
            </w:pPr>
            <w:ins w:id="114" w:author="Широбокова Алёна Сергеевна" w:date="2017-09-05T12:03:00Z">
              <w:r w:rsidRPr="00AC27CB">
                <w:rPr>
                  <w:lang w:val="en-US"/>
                </w:rPr>
                <w:t>https</w:t>
              </w:r>
              <w:r w:rsidRPr="00191980">
                <w:t>://</w:t>
              </w:r>
              <w:r w:rsidRPr="00AC27CB">
                <w:rPr>
                  <w:lang w:val="en-US"/>
                </w:rPr>
                <w:t>jira</w:t>
              </w:r>
              <w:r w:rsidRPr="00191980">
                <w:t>.</w:t>
              </w:r>
              <w:r w:rsidRPr="00AC27CB">
                <w:rPr>
                  <w:lang w:val="en-US"/>
                </w:rPr>
                <w:t>bssys</w:t>
              </w:r>
              <w:r w:rsidRPr="00191980">
                <w:t>.</w:t>
              </w:r>
              <w:r w:rsidRPr="00AC27CB">
                <w:rPr>
                  <w:lang w:val="en-US"/>
                </w:rPr>
                <w:t>com</w:t>
              </w:r>
              <w:r w:rsidRPr="00191980">
                <w:t>/</w:t>
              </w:r>
              <w:r w:rsidRPr="00AC27CB">
                <w:rPr>
                  <w:lang w:val="en-US"/>
                </w:rPr>
                <w:t>browse</w:t>
              </w:r>
              <w:r w:rsidRPr="00191980">
                <w:t>/</w:t>
              </w:r>
              <w:r w:rsidRPr="00AC27CB">
                <w:rPr>
                  <w:lang w:val="en-US"/>
                </w:rPr>
                <w:t>BSSSTDDEF</w:t>
              </w:r>
              <w:r w:rsidRPr="00191980">
                <w:t>-15075</w:t>
              </w:r>
            </w:ins>
          </w:p>
          <w:p w14:paraId="55D9223F" w14:textId="3A14C452" w:rsidR="00EC45D8" w:rsidRDefault="00EC45D8" w:rsidP="00B6442B">
            <w:pPr>
              <w:pStyle w:val="afa"/>
              <w:rPr>
                <w:ins w:id="115" w:author="Широбокова Алёна Сергеевна" w:date="2017-09-05T12:02:00Z"/>
              </w:rPr>
            </w:pPr>
            <w:ins w:id="116" w:author="Широбокова Алёна Сергеевна" w:date="2017-09-05T12:03:00Z">
              <w:r>
                <w:t>Скорректировано сообщение об ошибке в настройке конфигурации «</w:t>
              </w:r>
              <w:r w:rsidRPr="006C612A">
                <w:t>РКО. Выписка. Печать в XLS, максимальное число страниц</w:t>
              </w:r>
              <w:r>
                <w:t>»</w:t>
              </w:r>
            </w:ins>
          </w:p>
        </w:tc>
        <w:tc>
          <w:tcPr>
            <w:tcW w:w="1985" w:type="dxa"/>
          </w:tcPr>
          <w:p w14:paraId="0603BAE9" w14:textId="49BC4AE4" w:rsidR="00EC45D8" w:rsidRDefault="00EC45D8" w:rsidP="0055457C">
            <w:pPr>
              <w:pStyle w:val="afa"/>
              <w:rPr>
                <w:ins w:id="117" w:author="Широбокова Алёна Сергеевна" w:date="2017-09-05T12:02:00Z"/>
              </w:rPr>
            </w:pPr>
            <w:ins w:id="118" w:author="Широбокова Алёна Сергеевна" w:date="2017-09-05T12:03:00Z">
              <w:r>
                <w:t>Смольникова А.С.</w:t>
              </w:r>
            </w:ins>
          </w:p>
        </w:tc>
      </w:tr>
      <w:tr w:rsidR="00EC45D8" w14:paraId="45B3DC1F" w14:textId="77777777" w:rsidTr="00332B88">
        <w:trPr>
          <w:cantSplit/>
          <w:ins w:id="119" w:author="Широбокова Алёна Сергеевна" w:date="2017-09-05T12:03:00Z"/>
        </w:trPr>
        <w:tc>
          <w:tcPr>
            <w:tcW w:w="709" w:type="dxa"/>
            <w:vAlign w:val="center"/>
          </w:tcPr>
          <w:p w14:paraId="2270B1C6" w14:textId="77777777" w:rsidR="00EC45D8" w:rsidRPr="002B32FF" w:rsidRDefault="00EC45D8" w:rsidP="00EE19FE">
            <w:pPr>
              <w:pStyle w:val="afa"/>
              <w:numPr>
                <w:ilvl w:val="0"/>
                <w:numId w:val="3"/>
              </w:numPr>
              <w:rPr>
                <w:ins w:id="120" w:author="Широбокова Алёна Сергеевна" w:date="2017-09-05T12:03:00Z"/>
              </w:rPr>
            </w:pPr>
          </w:p>
        </w:tc>
        <w:tc>
          <w:tcPr>
            <w:tcW w:w="1417" w:type="dxa"/>
          </w:tcPr>
          <w:p w14:paraId="5860BF10" w14:textId="5791E325" w:rsidR="00EC45D8" w:rsidRDefault="00EC45D8" w:rsidP="0055457C">
            <w:pPr>
              <w:pStyle w:val="afa"/>
              <w:rPr>
                <w:ins w:id="121" w:author="Широбокова Алёна Сергеевна" w:date="2017-09-05T12:03:00Z"/>
              </w:rPr>
            </w:pPr>
            <w:ins w:id="122" w:author="Широбокова Алёна Сергеевна" w:date="2017-09-05T12:03:00Z">
              <w:r>
                <w:t>14.10.2016</w:t>
              </w:r>
            </w:ins>
          </w:p>
        </w:tc>
        <w:tc>
          <w:tcPr>
            <w:tcW w:w="5670" w:type="dxa"/>
          </w:tcPr>
          <w:p w14:paraId="128EA341" w14:textId="12C3E5E0" w:rsidR="00EC45D8" w:rsidRDefault="00EC45D8" w:rsidP="00B6442B">
            <w:pPr>
              <w:pStyle w:val="afa"/>
              <w:rPr>
                <w:ins w:id="123" w:author="Широбокова Алёна Сергеевна" w:date="2017-09-05T12:03:00Z"/>
              </w:rPr>
            </w:pPr>
            <w:ins w:id="124" w:author="Широбокова Алёна Сергеевна" w:date="2017-09-05T12:03:00Z">
              <w:r>
                <w:t>Внесено уточнение по настройке «</w:t>
              </w:r>
              <w:r w:rsidRPr="006C612A">
                <w:t>РКО. Выписка. Печать в XLS, максимальное число страниц</w:t>
              </w:r>
              <w:r>
                <w:t xml:space="preserve">» </w:t>
              </w:r>
              <w:r w:rsidRPr="00225DC0">
                <w:t>https://jira.bssys.com/browse/BSSSTDDEF-16293</w:t>
              </w:r>
            </w:ins>
          </w:p>
        </w:tc>
        <w:tc>
          <w:tcPr>
            <w:tcW w:w="1985" w:type="dxa"/>
          </w:tcPr>
          <w:p w14:paraId="0519B14F" w14:textId="00567747" w:rsidR="00EC45D8" w:rsidRDefault="00EC45D8" w:rsidP="0055457C">
            <w:pPr>
              <w:pStyle w:val="afa"/>
              <w:rPr>
                <w:ins w:id="125" w:author="Широбокова Алёна Сергеевна" w:date="2017-09-05T12:03:00Z"/>
              </w:rPr>
            </w:pPr>
            <w:ins w:id="126" w:author="Широбокова Алёна Сергеевна" w:date="2017-09-05T12:03:00Z">
              <w:r>
                <w:t>Смольникова А.С.</w:t>
              </w:r>
            </w:ins>
          </w:p>
        </w:tc>
      </w:tr>
      <w:tr w:rsidR="00EC45D8" w14:paraId="7EA71C25" w14:textId="77777777" w:rsidTr="00332B88">
        <w:tblPrEx>
          <w:tblW w:w="9781" w:type="dxa"/>
          <w:tblInd w:w="25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127" w:author="Широбокова Алёна Сергеевна" w:date="2017-09-05T12:24:00Z">
            <w:tblPrEx>
              <w:tblW w:w="9639" w:type="dxa"/>
              <w:tblInd w:w="25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ins w:id="128" w:author="Широбокова Алёна Сергеевна" w:date="2017-09-05T12:24:00Z"/>
          <w:trPrChange w:id="129" w:author="Широбокова Алёна Сергеевна" w:date="2017-09-05T12:24:00Z">
            <w:trPr>
              <w:gridAfter w:val="0"/>
              <w:cantSplit/>
            </w:trPr>
          </w:trPrChange>
        </w:trPr>
        <w:tc>
          <w:tcPr>
            <w:tcW w:w="709" w:type="dxa"/>
            <w:vAlign w:val="center"/>
            <w:tcPrChange w:id="130" w:author="Широбокова Алёна Сергеевна" w:date="2017-09-05T12:24:00Z">
              <w:tcPr>
                <w:tcW w:w="709" w:type="dxa"/>
                <w:vAlign w:val="center"/>
              </w:tcPr>
            </w:tcPrChange>
          </w:tcPr>
          <w:p w14:paraId="629DEEB1" w14:textId="77777777" w:rsidR="00EC45D8" w:rsidRPr="002B32FF" w:rsidRDefault="00EC45D8" w:rsidP="00EE19FE">
            <w:pPr>
              <w:pStyle w:val="afa"/>
              <w:numPr>
                <w:ilvl w:val="0"/>
                <w:numId w:val="3"/>
              </w:numPr>
              <w:rPr>
                <w:ins w:id="131" w:author="Широбокова Алёна Сергеевна" w:date="2017-09-05T12:24:00Z"/>
              </w:rPr>
            </w:pPr>
          </w:p>
        </w:tc>
        <w:tc>
          <w:tcPr>
            <w:tcW w:w="1417" w:type="dxa"/>
            <w:vAlign w:val="center"/>
            <w:tcPrChange w:id="132" w:author="Широбокова Алёна Сергеевна" w:date="2017-09-05T12:24:00Z">
              <w:tcPr>
                <w:tcW w:w="1843" w:type="dxa"/>
                <w:gridSpan w:val="2"/>
              </w:tcPr>
            </w:tcPrChange>
          </w:tcPr>
          <w:p w14:paraId="5FDADCBB" w14:textId="7B5F895D" w:rsidR="00EC45D8" w:rsidRDefault="00EC45D8" w:rsidP="0055457C">
            <w:pPr>
              <w:pStyle w:val="afa"/>
              <w:rPr>
                <w:ins w:id="133" w:author="Широбокова Алёна Сергеевна" w:date="2017-09-05T12:24:00Z"/>
              </w:rPr>
            </w:pPr>
            <w:ins w:id="134" w:author="Широбокова Алёна Сергеевна" w:date="2017-09-05T12:24:00Z">
              <w:r>
                <w:rPr>
                  <w:lang w:val="en-US"/>
                </w:rPr>
                <w:t>20</w:t>
              </w:r>
              <w:r>
                <w:t>.10.2016</w:t>
              </w:r>
            </w:ins>
          </w:p>
        </w:tc>
        <w:tc>
          <w:tcPr>
            <w:tcW w:w="5670" w:type="dxa"/>
            <w:vAlign w:val="center"/>
            <w:tcPrChange w:id="135" w:author="Широбокова Алёна Сергеевна" w:date="2017-09-05T12:24:00Z">
              <w:tcPr>
                <w:tcW w:w="4819" w:type="dxa"/>
              </w:tcPr>
            </w:tcPrChange>
          </w:tcPr>
          <w:p w14:paraId="1B25B5AA" w14:textId="77777777" w:rsidR="00EC45D8" w:rsidRDefault="00EC45D8" w:rsidP="00B6442B">
            <w:pPr>
              <w:pStyle w:val="afa"/>
              <w:rPr>
                <w:ins w:id="136" w:author="Широбокова Алёна Сергеевна" w:date="2017-09-05T12:24:00Z"/>
              </w:rPr>
            </w:pPr>
            <w:ins w:id="137" w:author="Широбокова Алёна Сергеевна" w:date="2017-09-05T12:24:00Z">
              <w:r>
                <w:t>Добавлено описание алгоритма заполнения поя «Последняя операция»</w:t>
              </w:r>
            </w:ins>
          </w:p>
          <w:p w14:paraId="6A52E95E" w14:textId="10B6FE6C" w:rsidR="00EC45D8" w:rsidRDefault="00EC45D8" w:rsidP="00B6442B">
            <w:pPr>
              <w:pStyle w:val="afa"/>
              <w:rPr>
                <w:ins w:id="138" w:author="Широбокова Алёна Сергеевна" w:date="2017-09-05T12:24:00Z"/>
              </w:rPr>
            </w:pPr>
            <w:ins w:id="139" w:author="Широбокова Алёна Сергеевна" w:date="2017-09-05T12:24:00Z">
              <w:r w:rsidRPr="003D47C4">
                <w:t>https://jira.bssys.com/browse/BSSSTDDEF-16386</w:t>
              </w:r>
            </w:ins>
          </w:p>
        </w:tc>
        <w:tc>
          <w:tcPr>
            <w:tcW w:w="1985" w:type="dxa"/>
            <w:vAlign w:val="center"/>
            <w:tcPrChange w:id="140" w:author="Широбокова Алёна Сергеевна" w:date="2017-09-05T12:24:00Z">
              <w:tcPr>
                <w:tcW w:w="2268" w:type="dxa"/>
                <w:gridSpan w:val="2"/>
              </w:tcPr>
            </w:tcPrChange>
          </w:tcPr>
          <w:p w14:paraId="09CFA985" w14:textId="574B2989" w:rsidR="00EC45D8" w:rsidRDefault="00EC45D8" w:rsidP="0055457C">
            <w:pPr>
              <w:pStyle w:val="afa"/>
              <w:rPr>
                <w:ins w:id="141" w:author="Широбокова Алёна Сергеевна" w:date="2017-09-05T12:24:00Z"/>
              </w:rPr>
            </w:pPr>
            <w:ins w:id="142" w:author="Широбокова Алёна Сергеевна" w:date="2017-09-05T12:24:00Z">
              <w:r>
                <w:t>Беликова М.Н.</w:t>
              </w:r>
            </w:ins>
          </w:p>
        </w:tc>
      </w:tr>
      <w:tr w:rsidR="00EC45D8" w14:paraId="10A09375" w14:textId="77777777" w:rsidTr="00332B88">
        <w:trPr>
          <w:cantSplit/>
          <w:ins w:id="143" w:author="Широбокова Алёна Сергеевна" w:date="2017-09-05T12:31:00Z"/>
        </w:trPr>
        <w:tc>
          <w:tcPr>
            <w:tcW w:w="709" w:type="dxa"/>
            <w:vAlign w:val="center"/>
          </w:tcPr>
          <w:p w14:paraId="73B319FC" w14:textId="77777777" w:rsidR="00EC45D8" w:rsidRPr="002B32FF" w:rsidRDefault="00EC45D8" w:rsidP="00EE19FE">
            <w:pPr>
              <w:pStyle w:val="afa"/>
              <w:numPr>
                <w:ilvl w:val="0"/>
                <w:numId w:val="3"/>
              </w:numPr>
              <w:rPr>
                <w:ins w:id="144" w:author="Широбокова Алёна Сергеевна" w:date="2017-09-05T12:31:00Z"/>
              </w:rPr>
            </w:pPr>
          </w:p>
        </w:tc>
        <w:tc>
          <w:tcPr>
            <w:tcW w:w="1417" w:type="dxa"/>
            <w:vAlign w:val="center"/>
          </w:tcPr>
          <w:p w14:paraId="38F8D3A8" w14:textId="2D308F37" w:rsidR="00EC45D8" w:rsidRDefault="00EC45D8" w:rsidP="0055457C">
            <w:pPr>
              <w:pStyle w:val="afa"/>
              <w:rPr>
                <w:ins w:id="145" w:author="Широбокова Алёна Сергеевна" w:date="2017-09-05T12:31:00Z"/>
                <w:lang w:val="en-US"/>
              </w:rPr>
            </w:pPr>
            <w:ins w:id="146" w:author="Широбокова Алёна Сергеевна" w:date="2017-09-05T12:31:00Z">
              <w:r>
                <w:t>12.12.2016</w:t>
              </w:r>
            </w:ins>
          </w:p>
        </w:tc>
        <w:tc>
          <w:tcPr>
            <w:tcW w:w="5670" w:type="dxa"/>
            <w:vAlign w:val="center"/>
          </w:tcPr>
          <w:p w14:paraId="3AF302E1" w14:textId="2BC074D8" w:rsidR="00EC45D8" w:rsidRDefault="00EC45D8" w:rsidP="00B6442B">
            <w:pPr>
              <w:pStyle w:val="afa"/>
              <w:rPr>
                <w:ins w:id="147" w:author="Широбокова Алёна Сергеевна" w:date="2017-09-05T12:31:00Z"/>
              </w:rPr>
            </w:pPr>
            <w:ins w:id="148" w:author="Широбокова Алёна Сергеевна" w:date="2017-09-05T12:31:00Z">
              <w:r>
                <w:t xml:space="preserve">Удалено поле 12 «Банк корреспондента» из </w:t>
              </w:r>
            </w:ins>
            <w:r w:rsidR="0015350A">
              <w:fldChar w:fldCharType="begin"/>
            </w:r>
            <w:r w:rsidR="0015350A">
              <w:instrText xml:space="preserve"> REF _Ref3549050 \h </w:instrText>
            </w:r>
            <w:r w:rsidR="0015350A">
              <w:fldChar w:fldCharType="separate"/>
            </w:r>
            <w:ins w:id="149" w:author="Феданкова Любовь Анатольевна" w:date="2019-10-09T12:38:00Z">
              <w:r w:rsidR="00031B2C">
                <w:t xml:space="preserve">Таблица </w:t>
              </w:r>
              <w:r w:rsidR="00031B2C">
                <w:rPr>
                  <w:noProof/>
                </w:rPr>
                <w:t>63</w:t>
              </w:r>
              <w:r w:rsidR="00031B2C">
                <w:t xml:space="preserve"> Правила заполнения полей печатной формы валютной выписки</w:t>
              </w:r>
            </w:ins>
            <w:del w:id="150" w:author="Феданкова Любовь Анатольевна" w:date="2019-10-09T12:38:00Z">
              <w:r w:rsidR="0015350A" w:rsidDel="00031B2C">
                <w:delText xml:space="preserve">Таблица </w:delText>
              </w:r>
            </w:del>
            <w:ins w:id="151" w:author="Воронов Алексей Алексеевич" w:date="2018-01-30T12:27:00Z">
              <w:del w:id="152" w:author="Феданкова Любовь Анатольевна" w:date="2019-10-09T12:38:00Z">
                <w:r w:rsidR="0015350A" w:rsidDel="00031B2C">
                  <w:rPr>
                    <w:noProof/>
                  </w:rPr>
                  <w:delText>60</w:delText>
                </w:r>
              </w:del>
            </w:ins>
            <w:del w:id="153" w:author="Феданкова Любовь Анатольевна" w:date="2019-10-09T12:38:00Z">
              <w:r w:rsidR="0015350A" w:rsidDel="00031B2C">
                <w:delText xml:space="preserve"> Правила заполнения полей печатной формы валютной выписки</w:delText>
              </w:r>
            </w:del>
            <w:r w:rsidR="0015350A">
              <w:fldChar w:fldCharType="end"/>
            </w:r>
          </w:p>
          <w:p w14:paraId="3CDC984B" w14:textId="17C239AC" w:rsidR="00EC45D8" w:rsidRDefault="00EC45D8" w:rsidP="00B6442B">
            <w:pPr>
              <w:pStyle w:val="afa"/>
              <w:rPr>
                <w:ins w:id="154" w:author="Широбокова Алёна Сергеевна" w:date="2017-09-05T12:31:00Z"/>
              </w:rPr>
            </w:pPr>
            <w:ins w:id="155" w:author="Широбокова Алёна Сергеевна" w:date="2017-09-05T12:31:00Z">
              <w:r>
                <w:fldChar w:fldCharType="begin"/>
              </w:r>
              <w:r>
                <w:instrText xml:space="preserve"> HYPERLINK "</w:instrText>
              </w:r>
              <w:r w:rsidRPr="009256E2">
                <w:instrText>https://jira.bssys.com/browse/BSSSTDDEF-16556</w:instrText>
              </w:r>
              <w:r>
                <w:instrText xml:space="preserve">" </w:instrText>
              </w:r>
              <w:r>
                <w:fldChar w:fldCharType="separate"/>
              </w:r>
              <w:r w:rsidRPr="00E6176C">
                <w:rPr>
                  <w:rStyle w:val="a5"/>
                </w:rPr>
                <w:t>https://jira.bssys.com/browse/BSSSTDDEF-16556</w:t>
              </w:r>
              <w:r>
                <w:fldChar w:fldCharType="end"/>
              </w:r>
              <w:r>
                <w:t xml:space="preserve"> </w:t>
              </w:r>
            </w:ins>
          </w:p>
        </w:tc>
        <w:tc>
          <w:tcPr>
            <w:tcW w:w="1985" w:type="dxa"/>
            <w:vAlign w:val="center"/>
          </w:tcPr>
          <w:p w14:paraId="75CB3AED" w14:textId="112B3D59" w:rsidR="00EC45D8" w:rsidRDefault="00EC45D8" w:rsidP="0055457C">
            <w:pPr>
              <w:pStyle w:val="afa"/>
              <w:rPr>
                <w:ins w:id="156" w:author="Широбокова Алёна Сергеевна" w:date="2017-09-05T12:31:00Z"/>
              </w:rPr>
            </w:pPr>
            <w:ins w:id="157" w:author="Широбокова Алёна Сергеевна" w:date="2017-09-05T12:31:00Z">
              <w:r>
                <w:t>Галямшина Г.В.</w:t>
              </w:r>
            </w:ins>
          </w:p>
        </w:tc>
      </w:tr>
      <w:tr w:rsidR="00EC45D8" w14:paraId="6F6CC57D" w14:textId="77777777" w:rsidTr="00332B88">
        <w:trPr>
          <w:cantSplit/>
          <w:ins w:id="158" w:author="Широбокова Алёна Сергеевна" w:date="2017-09-05T12:32:00Z"/>
        </w:trPr>
        <w:tc>
          <w:tcPr>
            <w:tcW w:w="709" w:type="dxa"/>
            <w:vAlign w:val="center"/>
          </w:tcPr>
          <w:p w14:paraId="626FDC0B" w14:textId="77777777" w:rsidR="00EC45D8" w:rsidRPr="002B32FF" w:rsidRDefault="00EC45D8" w:rsidP="00EE19FE">
            <w:pPr>
              <w:pStyle w:val="afa"/>
              <w:numPr>
                <w:ilvl w:val="0"/>
                <w:numId w:val="3"/>
              </w:numPr>
              <w:rPr>
                <w:ins w:id="159" w:author="Широбокова Алёна Сергеевна" w:date="2017-09-05T12:32:00Z"/>
              </w:rPr>
            </w:pPr>
          </w:p>
        </w:tc>
        <w:tc>
          <w:tcPr>
            <w:tcW w:w="1417" w:type="dxa"/>
            <w:vAlign w:val="center"/>
          </w:tcPr>
          <w:p w14:paraId="78597D24" w14:textId="72E45168" w:rsidR="00EC45D8" w:rsidRDefault="00EC45D8" w:rsidP="0055457C">
            <w:pPr>
              <w:pStyle w:val="afa"/>
              <w:rPr>
                <w:ins w:id="160" w:author="Широбокова Алёна Сергеевна" w:date="2017-09-05T12:32:00Z"/>
              </w:rPr>
            </w:pPr>
            <w:ins w:id="161" w:author="Широбокова Алёна Сергеевна" w:date="2017-09-05T12:32:00Z">
              <w:r>
                <w:t>14.12.2016</w:t>
              </w:r>
            </w:ins>
          </w:p>
        </w:tc>
        <w:tc>
          <w:tcPr>
            <w:tcW w:w="5670" w:type="dxa"/>
            <w:vAlign w:val="center"/>
          </w:tcPr>
          <w:p w14:paraId="1C22C48B" w14:textId="5719219F" w:rsidR="00EC45D8" w:rsidRDefault="00EC45D8" w:rsidP="0015350A">
            <w:pPr>
              <w:pStyle w:val="afa"/>
              <w:rPr>
                <w:ins w:id="162" w:author="Широбокова Алёна Сергеевна" w:date="2017-09-05T12:32:00Z"/>
              </w:rPr>
            </w:pPr>
            <w:ins w:id="163" w:author="Широбокова Алёна Сергеевна" w:date="2017-09-05T12:32:00Z">
              <w:r>
                <w:t xml:space="preserve">Удалено поле 13 «Наименование корреспондента» из </w:t>
              </w:r>
            </w:ins>
            <w:r w:rsidR="0015350A">
              <w:fldChar w:fldCharType="begin"/>
            </w:r>
            <w:r w:rsidR="0015350A">
              <w:instrText xml:space="preserve"> REF _Ref3549050 \h </w:instrText>
            </w:r>
            <w:r w:rsidR="0015350A">
              <w:fldChar w:fldCharType="separate"/>
            </w:r>
            <w:ins w:id="164" w:author="Феданкова Любовь Анатольевна" w:date="2019-10-09T12:38:00Z">
              <w:r w:rsidR="00031B2C">
                <w:t xml:space="preserve">Таблица </w:t>
              </w:r>
              <w:r w:rsidR="00031B2C">
                <w:rPr>
                  <w:noProof/>
                </w:rPr>
                <w:t>63</w:t>
              </w:r>
              <w:r w:rsidR="00031B2C">
                <w:t xml:space="preserve"> Правила заполнения полей печатной формы валютной выписки</w:t>
              </w:r>
            </w:ins>
            <w:del w:id="165" w:author="Феданкова Любовь Анатольевна" w:date="2019-10-09T12:38:00Z">
              <w:r w:rsidR="0015350A" w:rsidDel="00031B2C">
                <w:delText xml:space="preserve">Таблица </w:delText>
              </w:r>
            </w:del>
            <w:ins w:id="166" w:author="Воронов Алексей Алексеевич" w:date="2018-01-30T12:27:00Z">
              <w:del w:id="167" w:author="Феданкова Любовь Анатольевна" w:date="2019-10-09T12:38:00Z">
                <w:r w:rsidR="0015350A" w:rsidDel="00031B2C">
                  <w:rPr>
                    <w:noProof/>
                  </w:rPr>
                  <w:delText>60</w:delText>
                </w:r>
              </w:del>
            </w:ins>
            <w:del w:id="168" w:author="Феданкова Любовь Анатольевна" w:date="2019-10-09T12:38:00Z">
              <w:r w:rsidR="0015350A" w:rsidDel="00031B2C">
                <w:delText xml:space="preserve"> Правила заполнения полей печатной формы валютной выписки</w:delText>
              </w:r>
            </w:del>
            <w:r w:rsidR="0015350A">
              <w:fldChar w:fldCharType="end"/>
            </w:r>
            <w:ins w:id="169" w:author="Широбокова Алёна Сергеевна" w:date="2017-09-05T12:32:00Z">
              <w:r>
                <w:t xml:space="preserve">в рамках дефекта </w:t>
              </w:r>
              <w:r>
                <w:fldChar w:fldCharType="begin"/>
              </w:r>
              <w:r>
                <w:instrText xml:space="preserve"> HYPERLINK "</w:instrText>
              </w:r>
              <w:r w:rsidRPr="004C07A7">
                <w:instrText>https://jira.bssys.com/browse/BSSSTDDEF-16556</w:instrText>
              </w:r>
              <w:r>
                <w:instrText xml:space="preserve">" </w:instrText>
              </w:r>
              <w:r>
                <w:fldChar w:fldCharType="separate"/>
              </w:r>
              <w:r w:rsidRPr="00E6176C">
                <w:rPr>
                  <w:rStyle w:val="a5"/>
                </w:rPr>
                <w:t>https://jira.bssys.com/browse/BSSSTDDEF-16556</w:t>
              </w:r>
              <w:r>
                <w:fldChar w:fldCharType="end"/>
              </w:r>
              <w:r>
                <w:t xml:space="preserve"> </w:t>
              </w:r>
            </w:ins>
          </w:p>
        </w:tc>
        <w:tc>
          <w:tcPr>
            <w:tcW w:w="1985" w:type="dxa"/>
            <w:vAlign w:val="center"/>
          </w:tcPr>
          <w:p w14:paraId="7CDAC2B6" w14:textId="627380F4" w:rsidR="00EC45D8" w:rsidRDefault="00EC45D8" w:rsidP="0055457C">
            <w:pPr>
              <w:pStyle w:val="afa"/>
              <w:rPr>
                <w:ins w:id="170" w:author="Широбокова Алёна Сергеевна" w:date="2017-09-05T12:32:00Z"/>
              </w:rPr>
            </w:pPr>
            <w:ins w:id="171" w:author="Широбокова Алёна Сергеевна" w:date="2017-09-05T12:32:00Z">
              <w:r>
                <w:t>Галямшина Г.В.</w:t>
              </w:r>
            </w:ins>
          </w:p>
        </w:tc>
      </w:tr>
      <w:tr w:rsidR="00EC45D8" w14:paraId="2ACC8856" w14:textId="77777777" w:rsidTr="00332B88">
        <w:trPr>
          <w:cantSplit/>
          <w:ins w:id="172" w:author="Широбокова Алёна Сергеевна" w:date="2017-09-05T12:34:00Z"/>
        </w:trPr>
        <w:tc>
          <w:tcPr>
            <w:tcW w:w="709" w:type="dxa"/>
            <w:vAlign w:val="center"/>
          </w:tcPr>
          <w:p w14:paraId="5237705D" w14:textId="77777777" w:rsidR="00EC45D8" w:rsidRPr="002B32FF" w:rsidRDefault="00EC45D8" w:rsidP="00EE19FE">
            <w:pPr>
              <w:pStyle w:val="afa"/>
              <w:numPr>
                <w:ilvl w:val="0"/>
                <w:numId w:val="3"/>
              </w:numPr>
              <w:rPr>
                <w:ins w:id="173" w:author="Широбокова Алёна Сергеевна" w:date="2017-09-05T12:34:00Z"/>
              </w:rPr>
            </w:pPr>
          </w:p>
        </w:tc>
        <w:tc>
          <w:tcPr>
            <w:tcW w:w="1417" w:type="dxa"/>
            <w:vAlign w:val="center"/>
          </w:tcPr>
          <w:p w14:paraId="33DE726F" w14:textId="2A5952FE" w:rsidR="00EC45D8" w:rsidRDefault="00EC45D8" w:rsidP="0055457C">
            <w:pPr>
              <w:pStyle w:val="afa"/>
              <w:rPr>
                <w:ins w:id="174" w:author="Широбокова Алёна Сергеевна" w:date="2017-09-05T12:34:00Z"/>
              </w:rPr>
            </w:pPr>
            <w:ins w:id="175" w:author="Широбокова Алёна Сергеевна" w:date="2017-09-05T12:34:00Z">
              <w:r>
                <w:t>14.12.2016</w:t>
              </w:r>
            </w:ins>
          </w:p>
        </w:tc>
        <w:tc>
          <w:tcPr>
            <w:tcW w:w="5670" w:type="dxa"/>
            <w:vAlign w:val="center"/>
          </w:tcPr>
          <w:p w14:paraId="3FD1AD7A" w14:textId="77777777" w:rsidR="00EC45D8" w:rsidRDefault="00EC45D8" w:rsidP="00B6442B">
            <w:pPr>
              <w:pStyle w:val="afa"/>
              <w:rPr>
                <w:ins w:id="176" w:author="Широбокова Алёна Сергеевна" w:date="2017-09-05T12:34:00Z"/>
              </w:rPr>
            </w:pPr>
            <w:ins w:id="177" w:author="Широбокова Алёна Сергеевна" w:date="2017-09-05T12:34:00Z">
              <w:r>
                <w:t xml:space="preserve">Дополнено описание правила заполнения поля «Наименование банка» в печатных формах выписки  </w:t>
              </w:r>
            </w:ins>
          </w:p>
          <w:p w14:paraId="77D8CD36" w14:textId="69F8FBA5" w:rsidR="00EC45D8" w:rsidRDefault="00EC45D8" w:rsidP="00B6442B">
            <w:pPr>
              <w:pStyle w:val="afa"/>
              <w:rPr>
                <w:ins w:id="178" w:author="Широбокова Алёна Сергеевна" w:date="2017-09-05T12:34:00Z"/>
              </w:rPr>
            </w:pPr>
            <w:ins w:id="179" w:author="Широбокова Алёна Сергеевна" w:date="2017-09-05T12:34:00Z">
              <w:r>
                <w:fldChar w:fldCharType="begin"/>
              </w:r>
              <w:r>
                <w:instrText xml:space="preserve"> HYPERLINK "</w:instrText>
              </w:r>
              <w:r w:rsidRPr="00FF5667">
                <w:instrText>https://jira.bssys.com/browse/BSSSTDDEF-18561</w:instrText>
              </w:r>
              <w:r>
                <w:instrText xml:space="preserve">" </w:instrText>
              </w:r>
              <w:r>
                <w:fldChar w:fldCharType="separate"/>
              </w:r>
              <w:r w:rsidRPr="00E6176C">
                <w:rPr>
                  <w:rStyle w:val="a5"/>
                </w:rPr>
                <w:t>https://jira.bssys.com/browse/BSSSTDDEF-18561</w:t>
              </w:r>
              <w:r>
                <w:fldChar w:fldCharType="end"/>
              </w:r>
              <w:r>
                <w:t xml:space="preserve"> </w:t>
              </w:r>
            </w:ins>
          </w:p>
        </w:tc>
        <w:tc>
          <w:tcPr>
            <w:tcW w:w="1985" w:type="dxa"/>
            <w:vAlign w:val="center"/>
          </w:tcPr>
          <w:p w14:paraId="534575FF" w14:textId="0FDAD4B1" w:rsidR="00EC45D8" w:rsidRDefault="00EC45D8" w:rsidP="0055457C">
            <w:pPr>
              <w:pStyle w:val="afa"/>
              <w:rPr>
                <w:ins w:id="180" w:author="Широбокова Алёна Сергеевна" w:date="2017-09-05T12:34:00Z"/>
              </w:rPr>
            </w:pPr>
            <w:ins w:id="181" w:author="Широбокова Алёна Сергеевна" w:date="2017-09-05T12:34:00Z">
              <w:r>
                <w:t>Галямшина Г.В.</w:t>
              </w:r>
            </w:ins>
          </w:p>
        </w:tc>
      </w:tr>
      <w:tr w:rsidR="00EC45D8" w14:paraId="0149CFFD" w14:textId="77777777" w:rsidTr="00332B88">
        <w:trPr>
          <w:cantSplit/>
          <w:ins w:id="182" w:author="Широбокова Алёна Сергеевна" w:date="2017-09-05T13:02:00Z"/>
        </w:trPr>
        <w:tc>
          <w:tcPr>
            <w:tcW w:w="709" w:type="dxa"/>
            <w:vAlign w:val="center"/>
          </w:tcPr>
          <w:p w14:paraId="41B8BD6F" w14:textId="77777777" w:rsidR="00EC45D8" w:rsidRPr="002B32FF" w:rsidRDefault="00EC45D8" w:rsidP="00EE19FE">
            <w:pPr>
              <w:pStyle w:val="afa"/>
              <w:numPr>
                <w:ilvl w:val="0"/>
                <w:numId w:val="3"/>
              </w:numPr>
              <w:rPr>
                <w:ins w:id="183" w:author="Широбокова Алёна Сергеевна" w:date="2017-09-05T13:02:00Z"/>
              </w:rPr>
            </w:pPr>
          </w:p>
        </w:tc>
        <w:tc>
          <w:tcPr>
            <w:tcW w:w="1417" w:type="dxa"/>
            <w:vAlign w:val="center"/>
          </w:tcPr>
          <w:p w14:paraId="67482EFA" w14:textId="2D625DF0" w:rsidR="00EC45D8" w:rsidRDefault="00EC45D8" w:rsidP="0055457C">
            <w:pPr>
              <w:pStyle w:val="afa"/>
              <w:rPr>
                <w:ins w:id="184" w:author="Широбокова Алёна Сергеевна" w:date="2017-09-05T13:02:00Z"/>
              </w:rPr>
            </w:pPr>
            <w:ins w:id="185" w:author="Широбокова Алёна Сергеевна" w:date="2017-09-05T13:02:00Z">
              <w:r>
                <w:t>15.03.2017</w:t>
              </w:r>
            </w:ins>
          </w:p>
        </w:tc>
        <w:tc>
          <w:tcPr>
            <w:tcW w:w="5670" w:type="dxa"/>
            <w:vAlign w:val="center"/>
          </w:tcPr>
          <w:p w14:paraId="31BA8A5E" w14:textId="77777777" w:rsidR="00EC45D8" w:rsidRDefault="00EC45D8" w:rsidP="00B6442B">
            <w:pPr>
              <w:pStyle w:val="afa"/>
              <w:rPr>
                <w:ins w:id="186" w:author="Широбокова Алёна Сергеевна" w:date="2017-09-05T13:02:00Z"/>
              </w:rPr>
            </w:pPr>
            <w:ins w:id="187" w:author="Широбокова Алёна Сергеевна" w:date="2017-09-05T13:02:00Z">
              <w:r>
                <w:fldChar w:fldCharType="begin"/>
              </w:r>
              <w:r>
                <w:instrText xml:space="preserve"> HYPERLINK "https://jira.bssys.com/browse/BSSSTDDEF-20273" </w:instrText>
              </w:r>
              <w:r>
                <w:fldChar w:fldCharType="separate"/>
              </w:r>
              <w:r w:rsidRPr="004E3985">
                <w:rPr>
                  <w:rStyle w:val="a5"/>
                </w:rPr>
                <w:t>https://jira.bssys.com/browse/BSSSTDDEF-20273</w:t>
              </w:r>
              <w:r>
                <w:rPr>
                  <w:rStyle w:val="a5"/>
                </w:rPr>
                <w:fldChar w:fldCharType="end"/>
              </w:r>
            </w:ins>
          </w:p>
          <w:p w14:paraId="573F1CFD" w14:textId="5FCACD45" w:rsidR="00EC45D8" w:rsidRPr="004F028A" w:rsidRDefault="004F028A" w:rsidP="00B6442B">
            <w:pPr>
              <w:pStyle w:val="afa"/>
              <w:rPr>
                <w:ins w:id="188" w:author="Широбокова Алёна Сергеевна" w:date="2017-09-05T13:02:00Z"/>
                <w:lang w:val="en-US"/>
              </w:rPr>
            </w:pPr>
            <w:ins w:id="189" w:author="Широбокова Алёна Сергеевна" w:date="2017-09-05T13:02:00Z">
              <w:r>
                <w:t xml:space="preserve">добавлен раздел </w:t>
              </w:r>
            </w:ins>
            <w:ins w:id="190" w:author="Широбокова Алёна Сергеевна" w:date="2017-09-05T15:08:00Z">
              <w:r>
                <w:fldChar w:fldCharType="begin"/>
              </w:r>
              <w:r>
                <w:instrText xml:space="preserve"> REF _Ref492387443 \r \h </w:instrText>
              </w:r>
            </w:ins>
            <w:r>
              <w:fldChar w:fldCharType="separate"/>
            </w:r>
            <w:ins w:id="191" w:author="Феданкова Любовь Анатольевна" w:date="2019-10-09T12:38:00Z">
              <w:r w:rsidR="00031B2C">
                <w:t>26</w:t>
              </w:r>
            </w:ins>
            <w:ins w:id="192" w:author="Воронов Алексей Алексеевич" w:date="2018-01-30T12:27:00Z">
              <w:del w:id="193" w:author="Феданкова Любовь Анатольевна" w:date="2019-10-09T12:38:00Z">
                <w:r w:rsidR="00DB3D2B" w:rsidDel="00031B2C">
                  <w:delText>23</w:delText>
                </w:r>
              </w:del>
            </w:ins>
            <w:ins w:id="194" w:author="Широбокова Алёна Сергеевна" w:date="2017-09-05T15:08:00Z">
              <w:del w:id="195" w:author="Феданкова Любовь Анатольевна" w:date="2019-10-09T12:38:00Z">
                <w:r w:rsidDel="00031B2C">
                  <w:delText>22</w:delText>
                </w:r>
              </w:del>
              <w:r>
                <w:fldChar w:fldCharType="end"/>
              </w:r>
            </w:ins>
          </w:p>
        </w:tc>
        <w:tc>
          <w:tcPr>
            <w:tcW w:w="1985" w:type="dxa"/>
            <w:vAlign w:val="center"/>
          </w:tcPr>
          <w:p w14:paraId="2B47EC87" w14:textId="2BCB3439" w:rsidR="00EC45D8" w:rsidRDefault="00EC45D8" w:rsidP="0055457C">
            <w:pPr>
              <w:pStyle w:val="afa"/>
              <w:rPr>
                <w:ins w:id="196" w:author="Широбокова Алёна Сергеевна" w:date="2017-09-05T13:02:00Z"/>
              </w:rPr>
            </w:pPr>
            <w:ins w:id="197" w:author="Широбокова Алёна Сергеевна" w:date="2017-09-05T13:02:00Z">
              <w:r>
                <w:t>Коробейников Н.С.</w:t>
              </w:r>
            </w:ins>
          </w:p>
        </w:tc>
      </w:tr>
      <w:tr w:rsidR="00E0725E" w14:paraId="3BE56C45" w14:textId="77777777" w:rsidTr="00332B88">
        <w:trPr>
          <w:cantSplit/>
          <w:ins w:id="198" w:author="Широбокова Алёна Сергеевна" w:date="2017-09-05T14:28:00Z"/>
        </w:trPr>
        <w:tc>
          <w:tcPr>
            <w:tcW w:w="709" w:type="dxa"/>
            <w:vAlign w:val="center"/>
          </w:tcPr>
          <w:p w14:paraId="076FA8E7" w14:textId="77777777" w:rsidR="00E0725E" w:rsidRPr="002B32FF" w:rsidRDefault="00E0725E" w:rsidP="00EE19FE">
            <w:pPr>
              <w:pStyle w:val="afa"/>
              <w:numPr>
                <w:ilvl w:val="0"/>
                <w:numId w:val="3"/>
              </w:numPr>
              <w:rPr>
                <w:ins w:id="199" w:author="Широбокова Алёна Сергеевна" w:date="2017-09-05T14:28:00Z"/>
              </w:rPr>
            </w:pPr>
          </w:p>
        </w:tc>
        <w:tc>
          <w:tcPr>
            <w:tcW w:w="1417" w:type="dxa"/>
            <w:vAlign w:val="center"/>
          </w:tcPr>
          <w:p w14:paraId="61AF5126" w14:textId="305D8359" w:rsidR="00E0725E" w:rsidRDefault="00E0725E" w:rsidP="0055457C">
            <w:pPr>
              <w:pStyle w:val="afa"/>
              <w:rPr>
                <w:ins w:id="200" w:author="Широбокова Алёна Сергеевна" w:date="2017-09-05T14:28:00Z"/>
              </w:rPr>
            </w:pPr>
            <w:ins w:id="201" w:author="Широбокова Алёна Сергеевна" w:date="2017-09-05T14:28:00Z">
              <w:r>
                <w:t>27.03.2017</w:t>
              </w:r>
            </w:ins>
          </w:p>
        </w:tc>
        <w:tc>
          <w:tcPr>
            <w:tcW w:w="5670" w:type="dxa"/>
            <w:vAlign w:val="center"/>
          </w:tcPr>
          <w:p w14:paraId="0E84CA79" w14:textId="77777777" w:rsidR="00E0725E" w:rsidRDefault="00E0725E" w:rsidP="00B6442B">
            <w:pPr>
              <w:pStyle w:val="afa"/>
              <w:rPr>
                <w:ins w:id="202" w:author="Широбокова Алёна Сергеевна" w:date="2017-09-05T14:28:00Z"/>
              </w:rPr>
            </w:pPr>
            <w:ins w:id="203" w:author="Широбокова Алёна Сергеевна" w:date="2017-09-05T14:28:00Z">
              <w:r>
                <w:fldChar w:fldCharType="begin"/>
              </w:r>
              <w:r>
                <w:instrText xml:space="preserve"> HYPERLINK "https://jira.bssys.com/browse/BSSSTDDEF-22999" </w:instrText>
              </w:r>
              <w:r>
                <w:fldChar w:fldCharType="separate"/>
              </w:r>
              <w:r w:rsidRPr="007F7D87">
                <w:rPr>
                  <w:rStyle w:val="a5"/>
                </w:rPr>
                <w:t>https://jira.bssys.com/browse/BSSSTDDEF-22999</w:t>
              </w:r>
              <w:r>
                <w:rPr>
                  <w:rStyle w:val="a5"/>
                </w:rPr>
                <w:fldChar w:fldCharType="end"/>
              </w:r>
              <w:r>
                <w:t xml:space="preserve"> </w:t>
              </w:r>
            </w:ins>
          </w:p>
          <w:p w14:paraId="1DC91797" w14:textId="6732E25A" w:rsidR="00E0725E" w:rsidRPr="004F028A" w:rsidRDefault="00E0725E" w:rsidP="004F028A">
            <w:pPr>
              <w:pStyle w:val="afa"/>
              <w:rPr>
                <w:ins w:id="204" w:author="Широбокова Алёна Сергеевна" w:date="2017-09-05T14:28:00Z"/>
                <w:lang w:val="en-US"/>
              </w:rPr>
            </w:pPr>
            <w:ins w:id="205" w:author="Широбокова Алёна Сергеевна" w:date="2017-09-05T14:28:00Z">
              <w:r>
                <w:t xml:space="preserve">Внесено описание настроек конфигурации п. </w:t>
              </w:r>
            </w:ins>
            <w:ins w:id="206" w:author="Широбокова Алёна Сергеевна" w:date="2017-09-05T15:08:00Z">
              <w:r w:rsidR="004F028A">
                <w:fldChar w:fldCharType="begin"/>
              </w:r>
              <w:r w:rsidR="004F028A">
                <w:instrText xml:space="preserve"> REF _Ref427779985 \r \h </w:instrText>
              </w:r>
            </w:ins>
            <w:r w:rsidR="004F028A">
              <w:fldChar w:fldCharType="separate"/>
            </w:r>
            <w:ins w:id="207" w:author="Феданкова Любовь Анатольевна" w:date="2019-10-09T12:38:00Z">
              <w:r w:rsidR="00031B2C">
                <w:t>25</w:t>
              </w:r>
            </w:ins>
            <w:ins w:id="208" w:author="Воронов Алексей Алексеевич" w:date="2018-01-30T12:27:00Z">
              <w:del w:id="209" w:author="Феданкова Любовь Анатольевна" w:date="2019-10-09T12:38:00Z">
                <w:r w:rsidR="00DB3D2B" w:rsidDel="00031B2C">
                  <w:delText>22</w:delText>
                </w:r>
              </w:del>
            </w:ins>
            <w:ins w:id="210" w:author="Широбокова Алёна Сергеевна" w:date="2017-09-05T15:08:00Z">
              <w:del w:id="211" w:author="Феданкова Любовь Анатольевна" w:date="2019-10-09T12:38:00Z">
                <w:r w:rsidR="004F028A" w:rsidDel="00031B2C">
                  <w:delText>21</w:delText>
                </w:r>
              </w:del>
              <w:r w:rsidR="004F028A">
                <w:fldChar w:fldCharType="end"/>
              </w:r>
            </w:ins>
          </w:p>
        </w:tc>
        <w:tc>
          <w:tcPr>
            <w:tcW w:w="1985" w:type="dxa"/>
            <w:vAlign w:val="center"/>
          </w:tcPr>
          <w:p w14:paraId="469ACE34" w14:textId="2D0E9D9D" w:rsidR="00E0725E" w:rsidRDefault="00E0725E" w:rsidP="0055457C">
            <w:pPr>
              <w:pStyle w:val="afa"/>
              <w:rPr>
                <w:ins w:id="212" w:author="Широбокова Алёна Сергеевна" w:date="2017-09-05T14:28:00Z"/>
              </w:rPr>
            </w:pPr>
            <w:ins w:id="213" w:author="Широбокова Алёна Сергеевна" w:date="2017-09-05T14:28:00Z">
              <w:r>
                <w:t>Смольникова А.С.</w:t>
              </w:r>
            </w:ins>
          </w:p>
        </w:tc>
      </w:tr>
      <w:tr w:rsidR="006631AB" w14:paraId="21AE1AAC" w14:textId="77777777" w:rsidTr="00332B88">
        <w:trPr>
          <w:cantSplit/>
          <w:ins w:id="214" w:author="Широбокова Алёна Сергеевна" w:date="2017-09-05T14:28:00Z"/>
        </w:trPr>
        <w:tc>
          <w:tcPr>
            <w:tcW w:w="709" w:type="dxa"/>
            <w:vAlign w:val="center"/>
          </w:tcPr>
          <w:p w14:paraId="0CFCD0A3" w14:textId="77777777" w:rsidR="006631AB" w:rsidRPr="002B32FF" w:rsidRDefault="006631AB" w:rsidP="00EE19FE">
            <w:pPr>
              <w:pStyle w:val="afa"/>
              <w:numPr>
                <w:ilvl w:val="0"/>
                <w:numId w:val="3"/>
              </w:numPr>
              <w:rPr>
                <w:ins w:id="215" w:author="Широбокова Алёна Сергеевна" w:date="2017-09-05T14:28:00Z"/>
              </w:rPr>
            </w:pPr>
          </w:p>
        </w:tc>
        <w:tc>
          <w:tcPr>
            <w:tcW w:w="1417" w:type="dxa"/>
            <w:vAlign w:val="center"/>
          </w:tcPr>
          <w:p w14:paraId="59DCA633" w14:textId="1AB1F969" w:rsidR="006631AB" w:rsidRDefault="006631AB" w:rsidP="0055457C">
            <w:pPr>
              <w:pStyle w:val="afa"/>
              <w:rPr>
                <w:ins w:id="216" w:author="Широбокова Алёна Сергеевна" w:date="2017-09-05T14:28:00Z"/>
              </w:rPr>
            </w:pPr>
            <w:ins w:id="217" w:author="Широбокова Алёна Сергеевна" w:date="2017-09-05T14:41:00Z">
              <w:r>
                <w:t>03.04.2017</w:t>
              </w:r>
            </w:ins>
          </w:p>
        </w:tc>
        <w:tc>
          <w:tcPr>
            <w:tcW w:w="5670" w:type="dxa"/>
            <w:vAlign w:val="center"/>
          </w:tcPr>
          <w:p w14:paraId="38B9FACD" w14:textId="77777777" w:rsidR="006631AB" w:rsidRDefault="006631AB" w:rsidP="00B6442B">
            <w:pPr>
              <w:pStyle w:val="afa"/>
              <w:rPr>
                <w:ins w:id="218" w:author="Широбокова Алёна Сергеевна" w:date="2017-09-05T14:41:00Z"/>
              </w:rPr>
            </w:pPr>
            <w:ins w:id="219" w:author="Широбокова Алёна Сергеевна" w:date="2017-09-05T14:41:00Z">
              <w:r>
                <w:fldChar w:fldCharType="begin"/>
              </w:r>
              <w:r>
                <w:instrText xml:space="preserve"> HYPERLINK "https://jira.bssys.com/browse/BSSSTDDEF-23084" </w:instrText>
              </w:r>
              <w:r>
                <w:fldChar w:fldCharType="separate"/>
              </w:r>
              <w:r w:rsidRPr="00C92C2B">
                <w:rPr>
                  <w:rStyle w:val="a5"/>
                </w:rPr>
                <w:t>https://jira.bssys.com/browse/BSSSTDDEF-23084</w:t>
              </w:r>
              <w:r>
                <w:rPr>
                  <w:rStyle w:val="a5"/>
                </w:rPr>
                <w:fldChar w:fldCharType="end"/>
              </w:r>
            </w:ins>
          </w:p>
          <w:p w14:paraId="00E0DA15" w14:textId="51D75327" w:rsidR="006631AB" w:rsidRDefault="006631AB" w:rsidP="00B6442B">
            <w:pPr>
              <w:pStyle w:val="afa"/>
              <w:rPr>
                <w:ins w:id="220" w:author="Широбокова Алёна Сергеевна" w:date="2017-09-05T14:28:00Z"/>
              </w:rPr>
            </w:pPr>
            <w:ins w:id="221" w:author="Широбокова Алёна Сергеевна" w:date="2017-09-05T14:41:00Z">
              <w:r>
                <w:t>Внесены уточнения в описание экспорта.</w:t>
              </w:r>
            </w:ins>
          </w:p>
        </w:tc>
        <w:tc>
          <w:tcPr>
            <w:tcW w:w="1985" w:type="dxa"/>
            <w:vAlign w:val="center"/>
          </w:tcPr>
          <w:p w14:paraId="4D1B0C27" w14:textId="4C9DE059" w:rsidR="006631AB" w:rsidRDefault="006631AB" w:rsidP="0055457C">
            <w:pPr>
              <w:pStyle w:val="afa"/>
              <w:rPr>
                <w:ins w:id="222" w:author="Широбокова Алёна Сергеевна" w:date="2017-09-05T14:28:00Z"/>
              </w:rPr>
            </w:pPr>
            <w:ins w:id="223" w:author="Широбокова Алёна Сергеевна" w:date="2017-09-05T14:41:00Z">
              <w:r>
                <w:t>Беликова М.Н.</w:t>
              </w:r>
            </w:ins>
          </w:p>
        </w:tc>
      </w:tr>
      <w:tr w:rsidR="004F028A" w14:paraId="7F76E709" w14:textId="77777777" w:rsidTr="00332B88">
        <w:trPr>
          <w:cantSplit/>
          <w:ins w:id="224" w:author="Широбокова Алёна Сергеевна" w:date="2017-09-05T15:07:00Z"/>
        </w:trPr>
        <w:tc>
          <w:tcPr>
            <w:tcW w:w="709" w:type="dxa"/>
            <w:vAlign w:val="center"/>
          </w:tcPr>
          <w:p w14:paraId="2B74B1D0" w14:textId="77777777" w:rsidR="004F028A" w:rsidRPr="002B32FF" w:rsidRDefault="004F028A" w:rsidP="00EE19FE">
            <w:pPr>
              <w:pStyle w:val="afa"/>
              <w:numPr>
                <w:ilvl w:val="0"/>
                <w:numId w:val="3"/>
              </w:numPr>
              <w:rPr>
                <w:ins w:id="225" w:author="Широбокова Алёна Сергеевна" w:date="2017-09-05T15:07:00Z"/>
              </w:rPr>
            </w:pPr>
          </w:p>
        </w:tc>
        <w:tc>
          <w:tcPr>
            <w:tcW w:w="1417" w:type="dxa"/>
            <w:vAlign w:val="center"/>
          </w:tcPr>
          <w:p w14:paraId="36D63D7F" w14:textId="5BD9352E" w:rsidR="004F028A" w:rsidRDefault="004F028A" w:rsidP="0055457C">
            <w:pPr>
              <w:pStyle w:val="afa"/>
              <w:rPr>
                <w:ins w:id="226" w:author="Широбокова Алёна Сергеевна" w:date="2017-09-05T15:07:00Z"/>
              </w:rPr>
            </w:pPr>
            <w:ins w:id="227" w:author="Широбокова Алёна Сергеевна" w:date="2017-09-05T15:07:00Z">
              <w:r>
                <w:t>14.04.2017</w:t>
              </w:r>
            </w:ins>
          </w:p>
        </w:tc>
        <w:tc>
          <w:tcPr>
            <w:tcW w:w="5670" w:type="dxa"/>
            <w:vAlign w:val="center"/>
          </w:tcPr>
          <w:p w14:paraId="36D9FA9B" w14:textId="77777777" w:rsidR="004F028A" w:rsidRDefault="004F028A" w:rsidP="00B6442B">
            <w:pPr>
              <w:pStyle w:val="afa"/>
              <w:rPr>
                <w:ins w:id="228" w:author="Широбокова Алёна Сергеевна" w:date="2017-09-05T15:07:00Z"/>
              </w:rPr>
            </w:pPr>
            <w:ins w:id="229" w:author="Широбокова Алёна Сергеевна" w:date="2017-09-05T15:07:00Z">
              <w:r>
                <w:t>Внесены уточнения в формат выгрузки МТ940</w:t>
              </w:r>
            </w:ins>
          </w:p>
          <w:p w14:paraId="54020F2C" w14:textId="636FDE6E" w:rsidR="004F028A" w:rsidRDefault="004F028A" w:rsidP="00B6442B">
            <w:pPr>
              <w:pStyle w:val="afa"/>
              <w:rPr>
                <w:ins w:id="230" w:author="Широбокова Алёна Сергеевна" w:date="2017-09-05T15:07:00Z"/>
              </w:rPr>
            </w:pPr>
            <w:ins w:id="231" w:author="Широбокова Алёна Сергеевна" w:date="2017-09-05T15:07:00Z">
              <w:r>
                <w:fldChar w:fldCharType="begin"/>
              </w:r>
              <w:r>
                <w:instrText xml:space="preserve"> HYPERLINK "</w:instrText>
              </w:r>
              <w:r w:rsidRPr="000E36B1">
                <w:instrText>https://jira.bssys.com/browse/BSSSTDDEF-23236</w:instrText>
              </w:r>
              <w:r>
                <w:instrText xml:space="preserve">" </w:instrText>
              </w:r>
              <w:r>
                <w:fldChar w:fldCharType="separate"/>
              </w:r>
              <w:r w:rsidRPr="00E6176C">
                <w:rPr>
                  <w:rStyle w:val="a5"/>
                </w:rPr>
                <w:t>https://jira.bssys.com/browse/BSSSTDDEF-23236</w:t>
              </w:r>
              <w:r>
                <w:fldChar w:fldCharType="end"/>
              </w:r>
              <w:r w:rsidRPr="00FA7FB3">
                <w:t xml:space="preserve"> </w:t>
              </w:r>
            </w:ins>
          </w:p>
        </w:tc>
        <w:tc>
          <w:tcPr>
            <w:tcW w:w="1985" w:type="dxa"/>
            <w:vAlign w:val="center"/>
          </w:tcPr>
          <w:p w14:paraId="6E0CE33F" w14:textId="55B4FECC" w:rsidR="004F028A" w:rsidRDefault="004F028A" w:rsidP="0055457C">
            <w:pPr>
              <w:pStyle w:val="afa"/>
              <w:rPr>
                <w:ins w:id="232" w:author="Широбокова Алёна Сергеевна" w:date="2017-09-05T15:07:00Z"/>
              </w:rPr>
            </w:pPr>
            <w:ins w:id="233" w:author="Широбокова Алёна Сергеевна" w:date="2017-09-05T15:07:00Z">
              <w:r>
                <w:t>Молчанова М.Ю,</w:t>
              </w:r>
            </w:ins>
          </w:p>
        </w:tc>
      </w:tr>
      <w:tr w:rsidR="004F028A" w14:paraId="212D89D3" w14:textId="77777777" w:rsidTr="00332B88">
        <w:trPr>
          <w:cantSplit/>
          <w:ins w:id="234" w:author="Широбокова Алёна Сергеевна" w:date="2017-09-05T15:08:00Z"/>
        </w:trPr>
        <w:tc>
          <w:tcPr>
            <w:tcW w:w="709" w:type="dxa"/>
            <w:vAlign w:val="center"/>
          </w:tcPr>
          <w:p w14:paraId="6B162734" w14:textId="77777777" w:rsidR="004F028A" w:rsidRPr="002B32FF" w:rsidRDefault="004F028A" w:rsidP="00EE19FE">
            <w:pPr>
              <w:pStyle w:val="afa"/>
              <w:numPr>
                <w:ilvl w:val="0"/>
                <w:numId w:val="3"/>
              </w:numPr>
              <w:rPr>
                <w:ins w:id="235" w:author="Широбокова Алёна Сергеевна" w:date="2017-09-05T15:08:00Z"/>
              </w:rPr>
            </w:pPr>
          </w:p>
        </w:tc>
        <w:tc>
          <w:tcPr>
            <w:tcW w:w="1417" w:type="dxa"/>
            <w:vAlign w:val="center"/>
          </w:tcPr>
          <w:p w14:paraId="4BEAF259" w14:textId="4EE71F92" w:rsidR="004F028A" w:rsidRDefault="004F028A" w:rsidP="0055457C">
            <w:pPr>
              <w:pStyle w:val="afa"/>
              <w:rPr>
                <w:ins w:id="236" w:author="Широбокова Алёна Сергеевна" w:date="2017-09-05T15:08:00Z"/>
              </w:rPr>
            </w:pPr>
            <w:ins w:id="237" w:author="Широбокова Алёна Сергеевна" w:date="2017-09-05T15:08:00Z">
              <w:r>
                <w:t>28.04.2017</w:t>
              </w:r>
            </w:ins>
          </w:p>
        </w:tc>
        <w:tc>
          <w:tcPr>
            <w:tcW w:w="5670" w:type="dxa"/>
            <w:vAlign w:val="center"/>
          </w:tcPr>
          <w:p w14:paraId="0F600EEF" w14:textId="26C809A9" w:rsidR="004F028A" w:rsidRDefault="004F028A" w:rsidP="004F028A">
            <w:pPr>
              <w:pStyle w:val="afa"/>
              <w:rPr>
                <w:ins w:id="238" w:author="Широбокова Алёна Сергеевна" w:date="2017-09-05T15:08:00Z"/>
              </w:rPr>
            </w:pPr>
            <w:ins w:id="239" w:author="Широбокова Алёна Сергеевна" w:date="2017-09-05T15:08:00Z">
              <w:r>
                <w:t>В п.</w:t>
              </w:r>
            </w:ins>
            <w:ins w:id="240" w:author="Широбокова Алёна Сергеевна" w:date="2017-09-05T15:09:00Z">
              <w:r>
                <w:fldChar w:fldCharType="begin"/>
              </w:r>
              <w:r>
                <w:instrText xml:space="preserve"> REF _Ref492387506 \r \h </w:instrText>
              </w:r>
            </w:ins>
            <w:r>
              <w:fldChar w:fldCharType="separate"/>
            </w:r>
            <w:ins w:id="241" w:author="Феданкова Любовь Анатольевна" w:date="2019-10-09T12:38:00Z">
              <w:r w:rsidR="00031B2C">
                <w:t>15.1</w:t>
              </w:r>
            </w:ins>
            <w:ins w:id="242" w:author="Воронов Алексей Алексеевич" w:date="2018-01-30T12:27:00Z">
              <w:del w:id="243" w:author="Феданкова Любовь Анатольевна" w:date="2019-10-09T12:38:00Z">
                <w:r w:rsidR="00DB3D2B" w:rsidDel="00031B2C">
                  <w:delText>15.1</w:delText>
                </w:r>
              </w:del>
            </w:ins>
            <w:ins w:id="244" w:author="Широбокова Алёна Сергеевна" w:date="2017-09-05T15:09:00Z">
              <w:del w:id="245" w:author="Феданкова Любовь Анатольевна" w:date="2019-10-09T12:38:00Z">
                <w:r w:rsidDel="00031B2C">
                  <w:delText>14.1</w:delText>
                </w:r>
              </w:del>
              <w:r>
                <w:fldChar w:fldCharType="end"/>
              </w:r>
            </w:ins>
            <w:ins w:id="246" w:author="Широбокова Алёна Сергеевна" w:date="2017-09-05T15:08:00Z">
              <w:r>
                <w:t xml:space="preserve"> указано на необходимость подписания документа с приложениями в зависимости от настройки. </w:t>
              </w:r>
              <w:r w:rsidRPr="00475974">
                <w:t>https://jira.bssys.com/browse/BSSSTDDEF-23355</w:t>
              </w:r>
              <w:r>
                <w:t>.</w:t>
              </w:r>
            </w:ins>
          </w:p>
        </w:tc>
        <w:tc>
          <w:tcPr>
            <w:tcW w:w="1985" w:type="dxa"/>
            <w:vAlign w:val="center"/>
          </w:tcPr>
          <w:p w14:paraId="7329AF0D" w14:textId="55522BF1" w:rsidR="004F028A" w:rsidRDefault="004F028A" w:rsidP="0055457C">
            <w:pPr>
              <w:pStyle w:val="afa"/>
              <w:rPr>
                <w:ins w:id="247" w:author="Широбокова Алёна Сергеевна" w:date="2017-09-05T15:08:00Z"/>
              </w:rPr>
            </w:pPr>
            <w:ins w:id="248" w:author="Широбокова Алёна Сергеевна" w:date="2017-09-05T15:08:00Z">
              <w:r>
                <w:t>Погрибной А.Н.</w:t>
              </w:r>
            </w:ins>
          </w:p>
        </w:tc>
      </w:tr>
      <w:tr w:rsidR="004F028A" w14:paraId="3108C50D" w14:textId="77777777" w:rsidTr="00332B88">
        <w:trPr>
          <w:cantSplit/>
          <w:ins w:id="249" w:author="Широбокова Алёна Сергеевна" w:date="2017-09-05T15:10:00Z"/>
        </w:trPr>
        <w:tc>
          <w:tcPr>
            <w:tcW w:w="709" w:type="dxa"/>
            <w:vAlign w:val="center"/>
          </w:tcPr>
          <w:p w14:paraId="2451E5CF" w14:textId="77777777" w:rsidR="004F028A" w:rsidRPr="002B32FF" w:rsidRDefault="004F028A" w:rsidP="00EE19FE">
            <w:pPr>
              <w:pStyle w:val="afa"/>
              <w:numPr>
                <w:ilvl w:val="0"/>
                <w:numId w:val="3"/>
              </w:numPr>
              <w:rPr>
                <w:ins w:id="250" w:author="Широбокова Алёна Сергеевна" w:date="2017-09-05T15:10:00Z"/>
              </w:rPr>
            </w:pPr>
          </w:p>
        </w:tc>
        <w:tc>
          <w:tcPr>
            <w:tcW w:w="1417" w:type="dxa"/>
            <w:vAlign w:val="center"/>
          </w:tcPr>
          <w:p w14:paraId="74E9FBCE" w14:textId="0A46ED4E" w:rsidR="004F028A" w:rsidRDefault="004F028A" w:rsidP="0055457C">
            <w:pPr>
              <w:pStyle w:val="afa"/>
              <w:rPr>
                <w:ins w:id="251" w:author="Широбокова Алёна Сергеевна" w:date="2017-09-05T15:10:00Z"/>
              </w:rPr>
            </w:pPr>
            <w:ins w:id="252" w:author="Широбокова Алёна Сергеевна" w:date="2017-09-05T15:10:00Z">
              <w:r>
                <w:t>11.05.2017</w:t>
              </w:r>
            </w:ins>
          </w:p>
        </w:tc>
        <w:tc>
          <w:tcPr>
            <w:tcW w:w="5670" w:type="dxa"/>
            <w:vAlign w:val="center"/>
          </w:tcPr>
          <w:p w14:paraId="4F6E0439" w14:textId="1709A0E8" w:rsidR="004F028A" w:rsidRDefault="004F028A" w:rsidP="004F028A">
            <w:pPr>
              <w:pStyle w:val="afa"/>
              <w:rPr>
                <w:ins w:id="253" w:author="Широбокова Алёна Сергеевна" w:date="2017-09-05T15:10:00Z"/>
              </w:rPr>
            </w:pPr>
            <w:ins w:id="254" w:author="Широбокова Алёна Сергеевна" w:date="2017-09-05T15:10:00Z">
              <w:r>
                <w:t xml:space="preserve">В п. </w:t>
              </w:r>
              <w:r>
                <w:fldChar w:fldCharType="begin"/>
              </w:r>
              <w:r>
                <w:instrText xml:space="preserve"> REF _Ref492387572 \r \h </w:instrText>
              </w:r>
            </w:ins>
            <w:r>
              <w:fldChar w:fldCharType="separate"/>
            </w:r>
            <w:ins w:id="255" w:author="Феданкова Любовь Анатольевна" w:date="2019-10-09T12:38:00Z">
              <w:r w:rsidR="00031B2C">
                <w:t>13.1.1</w:t>
              </w:r>
            </w:ins>
            <w:ins w:id="256" w:author="Широбокова Алёна Сергеевна" w:date="2017-09-05T15:10:00Z">
              <w:r>
                <w:fldChar w:fldCharType="end"/>
              </w:r>
              <w:r w:rsidRPr="004F028A">
                <w:t xml:space="preserve"> </w:t>
              </w:r>
              <w:r>
                <w:t xml:space="preserve">на макеты выписки указано расположение поля 1. </w:t>
              </w:r>
              <w:r w:rsidRPr="00844773">
                <w:t>https://jira.bssys.com/browse/BSSSTDDEF-23139</w:t>
              </w:r>
              <w:r>
                <w:t>.</w:t>
              </w:r>
            </w:ins>
          </w:p>
        </w:tc>
        <w:tc>
          <w:tcPr>
            <w:tcW w:w="1985" w:type="dxa"/>
            <w:vAlign w:val="center"/>
          </w:tcPr>
          <w:p w14:paraId="4AA4D83F" w14:textId="51A57D47" w:rsidR="004F028A" w:rsidRDefault="004F028A" w:rsidP="0055457C">
            <w:pPr>
              <w:pStyle w:val="afa"/>
              <w:rPr>
                <w:ins w:id="257" w:author="Широбокова Алёна Сергеевна" w:date="2017-09-05T15:10:00Z"/>
              </w:rPr>
            </w:pPr>
            <w:ins w:id="258" w:author="Широбокова Алёна Сергеевна" w:date="2017-09-05T15:10:00Z">
              <w:r>
                <w:t>Погрибной А.Н.</w:t>
              </w:r>
            </w:ins>
          </w:p>
        </w:tc>
      </w:tr>
      <w:tr w:rsidR="004F028A" w14:paraId="505DC84A" w14:textId="77777777" w:rsidTr="00332B88">
        <w:trPr>
          <w:cantSplit/>
          <w:ins w:id="259" w:author="Широбокова Алёна Сергеевна" w:date="2017-09-05T15:14:00Z"/>
        </w:trPr>
        <w:tc>
          <w:tcPr>
            <w:tcW w:w="709" w:type="dxa"/>
            <w:vAlign w:val="center"/>
          </w:tcPr>
          <w:p w14:paraId="22F8EADD" w14:textId="77777777" w:rsidR="004F028A" w:rsidRPr="002B32FF" w:rsidRDefault="004F028A" w:rsidP="00EE19FE">
            <w:pPr>
              <w:pStyle w:val="afa"/>
              <w:numPr>
                <w:ilvl w:val="0"/>
                <w:numId w:val="3"/>
              </w:numPr>
              <w:rPr>
                <w:ins w:id="260" w:author="Широбокова Алёна Сергеевна" w:date="2017-09-05T15:14:00Z"/>
              </w:rPr>
            </w:pPr>
          </w:p>
        </w:tc>
        <w:tc>
          <w:tcPr>
            <w:tcW w:w="1417" w:type="dxa"/>
            <w:vAlign w:val="center"/>
          </w:tcPr>
          <w:p w14:paraId="4256E632" w14:textId="0E624C55" w:rsidR="004F028A" w:rsidRDefault="004F028A" w:rsidP="0055457C">
            <w:pPr>
              <w:pStyle w:val="afa"/>
              <w:rPr>
                <w:ins w:id="261" w:author="Широбокова Алёна Сергеевна" w:date="2017-09-05T15:14:00Z"/>
              </w:rPr>
            </w:pPr>
            <w:ins w:id="262" w:author="Широбокова Алёна Сергеевна" w:date="2017-09-05T15:14:00Z">
              <w:r>
                <w:t>24.05.2017</w:t>
              </w:r>
            </w:ins>
          </w:p>
        </w:tc>
        <w:tc>
          <w:tcPr>
            <w:tcW w:w="5670" w:type="dxa"/>
            <w:vAlign w:val="center"/>
          </w:tcPr>
          <w:p w14:paraId="6C16FFD7" w14:textId="77777777" w:rsidR="004F028A" w:rsidRDefault="004F028A" w:rsidP="00B6442B">
            <w:pPr>
              <w:pStyle w:val="afa"/>
              <w:rPr>
                <w:ins w:id="263" w:author="Широбокова Алёна Сергеевна" w:date="2017-09-05T15:14:00Z"/>
              </w:rPr>
            </w:pPr>
            <w:ins w:id="264" w:author="Широбокова Алёна Сергеевна" w:date="2017-09-05T15:14:00Z">
              <w:r w:rsidRPr="00684C7B">
                <w:t>https://jira.bssys.com/browse/BSSSTDDEF-23778</w:t>
              </w:r>
            </w:ins>
          </w:p>
          <w:p w14:paraId="1AC9D1B3" w14:textId="684CBB8C" w:rsidR="004F028A" w:rsidRDefault="004F028A" w:rsidP="004F028A">
            <w:pPr>
              <w:pStyle w:val="afa"/>
              <w:rPr>
                <w:ins w:id="265" w:author="Широбокова Алёна Сергеевна" w:date="2017-09-05T15:14:00Z"/>
              </w:rPr>
            </w:pPr>
            <w:ins w:id="266" w:author="Широбокова Алёна Сергеевна" w:date="2017-09-05T15:14:00Z">
              <w:r>
                <w:t>В п.</w:t>
              </w:r>
              <w:r>
                <w:fldChar w:fldCharType="begin"/>
              </w:r>
              <w:r>
                <w:instrText xml:space="preserve"> REF _Ref492387824 \r \h </w:instrText>
              </w:r>
            </w:ins>
            <w:r>
              <w:fldChar w:fldCharType="separate"/>
            </w:r>
            <w:ins w:id="267" w:author="Феданкова Любовь Анатольевна" w:date="2019-10-09T12:38:00Z">
              <w:r w:rsidR="00031B2C">
                <w:t>12</w:t>
              </w:r>
            </w:ins>
            <w:ins w:id="268" w:author="Широбокова Алёна Сергеевна" w:date="2017-09-05T15:14:00Z">
              <w:r>
                <w:fldChar w:fldCharType="end"/>
              </w:r>
              <w:r>
                <w:t xml:space="preserve"> добавлено описание определения запроса выписки.</w:t>
              </w:r>
            </w:ins>
          </w:p>
        </w:tc>
        <w:tc>
          <w:tcPr>
            <w:tcW w:w="1985" w:type="dxa"/>
            <w:vAlign w:val="center"/>
          </w:tcPr>
          <w:p w14:paraId="4B7E8915" w14:textId="47025BA8" w:rsidR="004F028A" w:rsidRDefault="004F028A" w:rsidP="0055457C">
            <w:pPr>
              <w:pStyle w:val="afa"/>
              <w:rPr>
                <w:ins w:id="269" w:author="Широбокова Алёна Сергеевна" w:date="2017-09-05T15:14:00Z"/>
              </w:rPr>
            </w:pPr>
            <w:ins w:id="270" w:author="Широбокова Алёна Сергеевна" w:date="2017-09-05T15:14:00Z">
              <w:r>
                <w:t>Коробейников Н.С.</w:t>
              </w:r>
            </w:ins>
          </w:p>
        </w:tc>
      </w:tr>
      <w:tr w:rsidR="004F028A" w14:paraId="04C966EF" w14:textId="77777777" w:rsidTr="00332B88">
        <w:trPr>
          <w:cantSplit/>
        </w:trPr>
        <w:tc>
          <w:tcPr>
            <w:tcW w:w="709" w:type="dxa"/>
            <w:vAlign w:val="center"/>
          </w:tcPr>
          <w:p w14:paraId="4551180F" w14:textId="77777777" w:rsidR="004F028A" w:rsidRPr="002B32FF" w:rsidRDefault="004F028A" w:rsidP="00EE19FE">
            <w:pPr>
              <w:pStyle w:val="afa"/>
              <w:numPr>
                <w:ilvl w:val="0"/>
                <w:numId w:val="3"/>
              </w:numPr>
            </w:pPr>
          </w:p>
        </w:tc>
        <w:tc>
          <w:tcPr>
            <w:tcW w:w="1417" w:type="dxa"/>
            <w:vAlign w:val="center"/>
          </w:tcPr>
          <w:p w14:paraId="5314D901" w14:textId="77777777" w:rsidR="004F028A" w:rsidRDefault="004F028A" w:rsidP="0055457C">
            <w:pPr>
              <w:pStyle w:val="afa"/>
            </w:pPr>
            <w:r>
              <w:t>25.07.2017</w:t>
            </w:r>
          </w:p>
        </w:tc>
        <w:tc>
          <w:tcPr>
            <w:tcW w:w="5670" w:type="dxa"/>
            <w:vAlign w:val="center"/>
          </w:tcPr>
          <w:p w14:paraId="61D5E83B" w14:textId="77777777" w:rsidR="004F028A" w:rsidRDefault="004F028A" w:rsidP="00EF09E9">
            <w:pPr>
              <w:pStyle w:val="afa"/>
            </w:pPr>
            <w:r>
              <w:t xml:space="preserve">В п. </w:t>
            </w:r>
            <w:r>
              <w:fldChar w:fldCharType="begin"/>
            </w:r>
            <w:r>
              <w:instrText xml:space="preserve"> REF _Ref488743419 \r \h </w:instrText>
            </w:r>
            <w:r>
              <w:fldChar w:fldCharType="separate"/>
            </w:r>
            <w:ins w:id="271" w:author="Феданкова Любовь Анатольевна" w:date="2019-10-09T12:38:00Z">
              <w:r w:rsidR="00031B2C">
                <w:t>27.2</w:t>
              </w:r>
            </w:ins>
            <w:ins w:id="272" w:author="Воронов Алексей Алексеевич" w:date="2018-01-30T12:27:00Z">
              <w:del w:id="273" w:author="Феданкова Любовь Анатольевна" w:date="2019-10-09T12:38:00Z">
                <w:r w:rsidR="00DB3D2B" w:rsidDel="00031B2C">
                  <w:delText>24.2</w:delText>
                </w:r>
              </w:del>
            </w:ins>
            <w:del w:id="274" w:author="Феданкова Любовь Анатольевна" w:date="2019-10-09T12:38:00Z">
              <w:r w:rsidDel="00031B2C">
                <w:delText>22.2</w:delText>
              </w:r>
            </w:del>
            <w:r>
              <w:fldChar w:fldCharType="end"/>
            </w:r>
            <w:r>
              <w:t xml:space="preserve"> добавлены привилегии «</w:t>
            </w:r>
            <w:r w:rsidRPr="00592948">
              <w:t>Выписки. Справочник счетов для фильтра по счетам (клиент)</w:t>
            </w:r>
            <w:r>
              <w:t xml:space="preserve">» для разных операций. В п. </w:t>
            </w:r>
            <w:r>
              <w:fldChar w:fldCharType="begin"/>
            </w:r>
            <w:r>
              <w:instrText xml:space="preserve"> REF _Ref488743419 \r \h </w:instrText>
            </w:r>
            <w:r>
              <w:fldChar w:fldCharType="separate"/>
            </w:r>
            <w:ins w:id="275" w:author="Феданкова Любовь Анатольевна" w:date="2019-10-09T12:38:00Z">
              <w:r w:rsidR="00031B2C">
                <w:t>27.2</w:t>
              </w:r>
            </w:ins>
            <w:ins w:id="276" w:author="Воронов Алексей Алексеевич" w:date="2018-01-30T12:27:00Z">
              <w:del w:id="277" w:author="Феданкова Любовь Анатольевна" w:date="2019-10-09T12:38:00Z">
                <w:r w:rsidR="00DB3D2B" w:rsidDel="00031B2C">
                  <w:delText>24.2</w:delText>
                </w:r>
              </w:del>
            </w:ins>
            <w:del w:id="278" w:author="Феданкова Любовь Анатольевна" w:date="2019-10-09T12:38:00Z">
              <w:r w:rsidDel="00031B2C">
                <w:delText>22.2</w:delText>
              </w:r>
            </w:del>
            <w:r>
              <w:fldChar w:fldCharType="end"/>
            </w:r>
            <w:r>
              <w:t xml:space="preserve"> добавлены привилегии «</w:t>
            </w:r>
            <w:r w:rsidRPr="00592948">
              <w:t xml:space="preserve">Выписки. </w:t>
            </w:r>
            <w:r w:rsidRPr="00352967">
              <w:t>Служебный справочник</w:t>
            </w:r>
            <w:r w:rsidRPr="00592948">
              <w:t xml:space="preserve"> счетов для экспорта (клиент)</w:t>
            </w:r>
            <w:r>
              <w:t xml:space="preserve">»для разных операций. </w:t>
            </w:r>
            <w:r w:rsidRPr="00AA77CA">
              <w:t>https://jira.bssys.com/browse/BSSSTDDEF-24447</w:t>
            </w:r>
            <w:r>
              <w:t>.</w:t>
            </w:r>
          </w:p>
        </w:tc>
        <w:tc>
          <w:tcPr>
            <w:tcW w:w="1985" w:type="dxa"/>
            <w:vAlign w:val="center"/>
          </w:tcPr>
          <w:p w14:paraId="663B1CB6" w14:textId="77777777" w:rsidR="004F028A" w:rsidRDefault="004F028A" w:rsidP="0055457C">
            <w:pPr>
              <w:pStyle w:val="afa"/>
            </w:pPr>
            <w:r>
              <w:t>Погрибной А.Н.</w:t>
            </w:r>
          </w:p>
        </w:tc>
      </w:tr>
      <w:tr w:rsidR="004F028A" w14:paraId="44D34937" w14:textId="77777777" w:rsidTr="00332B88">
        <w:trPr>
          <w:cantSplit/>
        </w:trPr>
        <w:tc>
          <w:tcPr>
            <w:tcW w:w="709" w:type="dxa"/>
            <w:vAlign w:val="center"/>
          </w:tcPr>
          <w:p w14:paraId="3D7E991E" w14:textId="77777777" w:rsidR="004F028A" w:rsidRPr="002B32FF" w:rsidRDefault="004F028A" w:rsidP="00EE19FE">
            <w:pPr>
              <w:pStyle w:val="afa"/>
              <w:numPr>
                <w:ilvl w:val="0"/>
                <w:numId w:val="3"/>
              </w:numPr>
            </w:pPr>
          </w:p>
        </w:tc>
        <w:tc>
          <w:tcPr>
            <w:tcW w:w="1417" w:type="dxa"/>
            <w:vAlign w:val="center"/>
          </w:tcPr>
          <w:p w14:paraId="3CC4F9E0" w14:textId="4375A5A1" w:rsidR="004F028A" w:rsidRDefault="004F028A" w:rsidP="0055457C">
            <w:pPr>
              <w:pStyle w:val="afa"/>
            </w:pPr>
            <w:r>
              <w:t>04.08.2017</w:t>
            </w:r>
          </w:p>
        </w:tc>
        <w:tc>
          <w:tcPr>
            <w:tcW w:w="5670" w:type="dxa"/>
            <w:vAlign w:val="center"/>
          </w:tcPr>
          <w:p w14:paraId="6BB2E861" w14:textId="77777777" w:rsidR="004F028A" w:rsidRDefault="004F028A" w:rsidP="00230AF6">
            <w:pPr>
              <w:pStyle w:val="afa"/>
            </w:pPr>
            <w:r>
              <w:t xml:space="preserve">В рамках </w:t>
            </w:r>
            <w:hyperlink r:id="rId27" w:history="1">
              <w:r w:rsidRPr="00E6467A">
                <w:rPr>
                  <w:rStyle w:val="a5"/>
                </w:rPr>
                <w:t>https://jira.bssys.com/browse/BSSSTDDEF-24518 в раздел 25.1</w:t>
              </w:r>
            </w:hyperlink>
            <w:r>
              <w:t xml:space="preserve"> внесено уточнение о выгрузке выписки в формате 1С, если значение ИНН не указано</w:t>
            </w:r>
          </w:p>
        </w:tc>
        <w:tc>
          <w:tcPr>
            <w:tcW w:w="1985" w:type="dxa"/>
            <w:vAlign w:val="center"/>
          </w:tcPr>
          <w:p w14:paraId="4989C18E" w14:textId="77777777" w:rsidR="004F028A" w:rsidRDefault="004F028A" w:rsidP="0055457C">
            <w:pPr>
              <w:pStyle w:val="afa"/>
            </w:pPr>
            <w:r>
              <w:t>Черкашенко Н.В.</w:t>
            </w:r>
          </w:p>
        </w:tc>
      </w:tr>
      <w:tr w:rsidR="004F028A" w14:paraId="6A2F0917" w14:textId="77777777" w:rsidTr="00332B88">
        <w:trPr>
          <w:cantSplit/>
        </w:trPr>
        <w:tc>
          <w:tcPr>
            <w:tcW w:w="709" w:type="dxa"/>
            <w:vAlign w:val="center"/>
          </w:tcPr>
          <w:p w14:paraId="4530C1A7" w14:textId="77777777" w:rsidR="004F028A" w:rsidRPr="002B32FF" w:rsidRDefault="004F028A" w:rsidP="00EE19FE">
            <w:pPr>
              <w:pStyle w:val="afa"/>
              <w:numPr>
                <w:ilvl w:val="0"/>
                <w:numId w:val="3"/>
              </w:numPr>
            </w:pPr>
          </w:p>
        </w:tc>
        <w:tc>
          <w:tcPr>
            <w:tcW w:w="1417" w:type="dxa"/>
            <w:vAlign w:val="center"/>
          </w:tcPr>
          <w:p w14:paraId="7A81EF7E" w14:textId="2ED48F0E" w:rsidR="004F028A" w:rsidRDefault="004F028A" w:rsidP="0055457C">
            <w:pPr>
              <w:pStyle w:val="afa"/>
            </w:pPr>
            <w:r>
              <w:t>17.08.2017</w:t>
            </w:r>
          </w:p>
        </w:tc>
        <w:tc>
          <w:tcPr>
            <w:tcW w:w="5670" w:type="dxa"/>
            <w:vAlign w:val="center"/>
          </w:tcPr>
          <w:p w14:paraId="371BC725" w14:textId="77777777" w:rsidR="004F028A" w:rsidRDefault="004F028A" w:rsidP="008E2C08">
            <w:pPr>
              <w:pStyle w:val="afa"/>
            </w:pPr>
            <w:r>
              <w:t xml:space="preserve">Добавлено уточнение для выписки за период, в связи с </w:t>
            </w:r>
          </w:p>
          <w:p w14:paraId="65CDAE15" w14:textId="3FB39D2D" w:rsidR="004F028A" w:rsidRDefault="004F028A" w:rsidP="008E2C08">
            <w:pPr>
              <w:pStyle w:val="afa"/>
            </w:pPr>
            <w:r w:rsidRPr="00765387">
              <w:t>https://jira.bssys.com/browse/BSSSTDDEF-24613</w:t>
            </w:r>
          </w:p>
        </w:tc>
        <w:tc>
          <w:tcPr>
            <w:tcW w:w="1985" w:type="dxa"/>
            <w:vAlign w:val="center"/>
          </w:tcPr>
          <w:p w14:paraId="1E9C3878" w14:textId="04ED083A" w:rsidR="004F028A" w:rsidRDefault="004F028A" w:rsidP="0055457C">
            <w:pPr>
              <w:pStyle w:val="afa"/>
            </w:pPr>
            <w:r>
              <w:t>Пияльцева А.А.(КД)</w:t>
            </w:r>
          </w:p>
        </w:tc>
      </w:tr>
      <w:tr w:rsidR="004F028A" w14:paraId="28FB0058" w14:textId="77777777" w:rsidTr="00332B88">
        <w:trPr>
          <w:cantSplit/>
          <w:ins w:id="279" w:author="Николай Коробейников" w:date="2017-08-30T12:43:00Z"/>
        </w:trPr>
        <w:tc>
          <w:tcPr>
            <w:tcW w:w="709" w:type="dxa"/>
            <w:vAlign w:val="center"/>
          </w:tcPr>
          <w:p w14:paraId="029B625B" w14:textId="77777777" w:rsidR="004F028A" w:rsidRPr="002B32FF" w:rsidRDefault="004F028A" w:rsidP="00EE19FE">
            <w:pPr>
              <w:pStyle w:val="afa"/>
              <w:numPr>
                <w:ilvl w:val="0"/>
                <w:numId w:val="3"/>
              </w:numPr>
              <w:rPr>
                <w:ins w:id="280" w:author="Николай Коробейников" w:date="2017-08-30T12:43:00Z"/>
              </w:rPr>
            </w:pPr>
          </w:p>
        </w:tc>
        <w:tc>
          <w:tcPr>
            <w:tcW w:w="1417" w:type="dxa"/>
            <w:vAlign w:val="center"/>
          </w:tcPr>
          <w:p w14:paraId="1E18DF74" w14:textId="29F7C40F" w:rsidR="004F028A" w:rsidRDefault="004F028A" w:rsidP="0055457C">
            <w:pPr>
              <w:pStyle w:val="afa"/>
              <w:rPr>
                <w:ins w:id="281" w:author="Николай Коробейников" w:date="2017-08-30T12:43:00Z"/>
              </w:rPr>
            </w:pPr>
            <w:ins w:id="282" w:author="Николай Коробейников" w:date="2017-08-30T12:44:00Z">
              <w:r>
                <w:t>30.08.2017</w:t>
              </w:r>
            </w:ins>
          </w:p>
        </w:tc>
        <w:tc>
          <w:tcPr>
            <w:tcW w:w="5670" w:type="dxa"/>
            <w:vAlign w:val="center"/>
          </w:tcPr>
          <w:p w14:paraId="5745F8B0" w14:textId="42D27ACF" w:rsidR="004F028A" w:rsidRDefault="004F028A" w:rsidP="008E2C08">
            <w:pPr>
              <w:pStyle w:val="afa"/>
              <w:rPr>
                <w:ins w:id="283" w:author="Николай Коробейников" w:date="2017-08-30T12:43:00Z"/>
              </w:rPr>
            </w:pPr>
            <w:ins w:id="284" w:author="Николай Коробейников" w:date="2017-08-30T12:43:00Z">
              <w:r>
                <w:fldChar w:fldCharType="begin"/>
              </w:r>
              <w:r>
                <w:instrText xml:space="preserve"> HYPERLINK "</w:instrText>
              </w:r>
              <w:r w:rsidRPr="004A4F27">
                <w:instrText>https://jira.bssys.com/browse/BSSSTDDEF-24673</w:instrText>
              </w:r>
              <w:r>
                <w:instrText xml:space="preserve">" </w:instrText>
              </w:r>
              <w:r>
                <w:fldChar w:fldCharType="separate"/>
              </w:r>
              <w:r w:rsidRPr="00C134A3">
                <w:rPr>
                  <w:rStyle w:val="a5"/>
                </w:rPr>
                <w:t>https://jira.bssys.com/browse/BSSSTDDEF-24673</w:t>
              </w:r>
              <w:r>
                <w:fldChar w:fldCharType="end"/>
              </w:r>
            </w:ins>
          </w:p>
          <w:p w14:paraId="3B4126EE" w14:textId="39758CC7" w:rsidR="004F028A" w:rsidRDefault="004F028A" w:rsidP="008E2C08">
            <w:pPr>
              <w:pStyle w:val="afa"/>
              <w:rPr>
                <w:ins w:id="285" w:author="Николай Коробейников" w:date="2017-08-30T12:43:00Z"/>
              </w:rPr>
            </w:pPr>
            <w:ins w:id="286" w:author="Николай Коробейников" w:date="2017-08-30T12:44:00Z">
              <w:r>
                <w:t xml:space="preserve">п. 10.2.2. </w:t>
              </w:r>
            </w:ins>
            <w:ins w:id="287" w:author="Николай Коробейников" w:date="2017-08-30T12:43:00Z">
              <w:r>
                <w:t>добавлено описание формирования списка выписок за период</w:t>
              </w:r>
            </w:ins>
          </w:p>
        </w:tc>
        <w:tc>
          <w:tcPr>
            <w:tcW w:w="1985" w:type="dxa"/>
            <w:vAlign w:val="center"/>
          </w:tcPr>
          <w:p w14:paraId="4D7F555F" w14:textId="6DA69039" w:rsidR="004F028A" w:rsidRDefault="004F028A" w:rsidP="0055457C">
            <w:pPr>
              <w:pStyle w:val="afa"/>
              <w:rPr>
                <w:ins w:id="288" w:author="Николай Коробейников" w:date="2017-08-30T12:43:00Z"/>
              </w:rPr>
            </w:pPr>
            <w:ins w:id="289" w:author="Николай Коробейников" w:date="2017-08-30T12:44:00Z">
              <w:r>
                <w:t>Коробейников Н.С.</w:t>
              </w:r>
            </w:ins>
          </w:p>
        </w:tc>
      </w:tr>
      <w:tr w:rsidR="004F028A" w14:paraId="2D2DF4A7" w14:textId="77777777" w:rsidTr="00332B88">
        <w:trPr>
          <w:cantSplit/>
          <w:ins w:id="290" w:author="Пияльцева Анна Анатольевна" w:date="2017-08-30T15:08:00Z"/>
        </w:trPr>
        <w:tc>
          <w:tcPr>
            <w:tcW w:w="709" w:type="dxa"/>
            <w:tcBorders>
              <w:top w:val="single" w:sz="6" w:space="0" w:color="000000"/>
              <w:left w:val="single" w:sz="12" w:space="0" w:color="000000"/>
              <w:bottom w:val="single" w:sz="6" w:space="0" w:color="000000"/>
              <w:right w:val="single" w:sz="6" w:space="0" w:color="000000"/>
            </w:tcBorders>
            <w:vAlign w:val="center"/>
          </w:tcPr>
          <w:p w14:paraId="2FD74594" w14:textId="77777777" w:rsidR="004F028A" w:rsidRPr="002B32FF" w:rsidRDefault="004F028A" w:rsidP="00B6442B">
            <w:pPr>
              <w:pStyle w:val="afa"/>
              <w:numPr>
                <w:ilvl w:val="0"/>
                <w:numId w:val="3"/>
              </w:numPr>
              <w:rPr>
                <w:ins w:id="291" w:author="Пияльцева Анна Анатольевна" w:date="2017-08-30T15:08: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70950A67" w14:textId="2B92A1D0" w:rsidR="004F028A" w:rsidRDefault="004F028A" w:rsidP="00B6442B">
            <w:pPr>
              <w:pStyle w:val="afa"/>
              <w:rPr>
                <w:ins w:id="292" w:author="Пияльцева Анна Анатольевна" w:date="2017-08-30T15:08:00Z"/>
              </w:rPr>
            </w:pPr>
            <w:ins w:id="293" w:author="Пияльцева Анна Анатольевна" w:date="2017-08-30T15:08:00Z">
              <w:r>
                <w:t>30.08.2017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20BD0C7D" w14:textId="048540D0" w:rsidR="004F028A" w:rsidRPr="00B551EC" w:rsidRDefault="004F028A" w:rsidP="00B6442B">
            <w:pPr>
              <w:pStyle w:val="afa"/>
              <w:rPr>
                <w:ins w:id="294" w:author="Пияльцева Анна Анатольевна" w:date="2017-08-30T15:08:00Z"/>
              </w:rPr>
            </w:pPr>
            <w:ins w:id="295" w:author="Пияльцева Анна Анатольевна" w:date="2017-08-30T15:08:00Z">
              <w:r>
                <w:t>Добавлено уточнение для выписки за период, в связи с окончательной доработкой</w:t>
              </w:r>
            </w:ins>
          </w:p>
          <w:p w14:paraId="0F94EB68" w14:textId="77777777" w:rsidR="004F028A" w:rsidRPr="00700A1C" w:rsidRDefault="004F028A" w:rsidP="00B6442B">
            <w:pPr>
              <w:pStyle w:val="afa"/>
              <w:rPr>
                <w:ins w:id="296" w:author="Пияльцева Анна Анатольевна" w:date="2017-08-30T15:08:00Z"/>
              </w:rPr>
            </w:pPr>
            <w:ins w:id="297" w:author="Пияльцева Анна Анатольевна" w:date="2017-08-30T15:08:00Z">
              <w:r w:rsidRPr="00B551EC">
                <w:rPr>
                  <w:lang w:val="en-US"/>
                </w:rPr>
                <w:t>https</w:t>
              </w:r>
              <w:r w:rsidRPr="00700A1C">
                <w:t>://</w:t>
              </w:r>
              <w:r w:rsidRPr="00B551EC">
                <w:rPr>
                  <w:lang w:val="en-US"/>
                </w:rPr>
                <w:t>jira</w:t>
              </w:r>
              <w:r w:rsidRPr="00700A1C">
                <w:t>.</w:t>
              </w:r>
              <w:r w:rsidRPr="00B551EC">
                <w:rPr>
                  <w:lang w:val="en-US"/>
                </w:rPr>
                <w:t>bssys</w:t>
              </w:r>
              <w:r w:rsidRPr="00700A1C">
                <w:t>.</w:t>
              </w:r>
              <w:r w:rsidRPr="00B551EC">
                <w:rPr>
                  <w:lang w:val="en-US"/>
                </w:rPr>
                <w:t>com</w:t>
              </w:r>
              <w:r w:rsidRPr="00700A1C">
                <w:t>/</w:t>
              </w:r>
              <w:r w:rsidRPr="00B551EC">
                <w:rPr>
                  <w:lang w:val="en-US"/>
                </w:rPr>
                <w:t>browse</w:t>
              </w:r>
              <w:r w:rsidRPr="00700A1C">
                <w:t>/</w:t>
              </w:r>
              <w:r w:rsidRPr="00B551EC">
                <w:rPr>
                  <w:lang w:val="en-US"/>
                </w:rPr>
                <w:t>BSSSTDDEF</w:t>
              </w:r>
              <w:r w:rsidRPr="00700A1C">
                <w:t>-24613</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5F17C002" w14:textId="77777777" w:rsidR="004F028A" w:rsidRDefault="004F028A" w:rsidP="00B6442B">
            <w:pPr>
              <w:pStyle w:val="afa"/>
              <w:rPr>
                <w:ins w:id="298" w:author="Пияльцева Анна Анатольевна" w:date="2017-08-30T15:08:00Z"/>
              </w:rPr>
            </w:pPr>
            <w:ins w:id="299" w:author="Пияльцева Анна Анатольевна" w:date="2017-08-30T15:08:00Z">
              <w:r>
                <w:t>Пияльцева А.А.(КД)</w:t>
              </w:r>
            </w:ins>
          </w:p>
        </w:tc>
      </w:tr>
      <w:tr w:rsidR="008E7378" w14:paraId="70DF5BDB" w14:textId="77777777" w:rsidTr="00332B88">
        <w:trPr>
          <w:cantSplit/>
          <w:ins w:id="300" w:author="Беликова Маргарита Николаевна" w:date="2017-09-11T11:09:00Z"/>
        </w:trPr>
        <w:tc>
          <w:tcPr>
            <w:tcW w:w="709" w:type="dxa"/>
            <w:tcBorders>
              <w:top w:val="single" w:sz="6" w:space="0" w:color="000000"/>
              <w:left w:val="single" w:sz="12" w:space="0" w:color="000000"/>
              <w:bottom w:val="single" w:sz="6" w:space="0" w:color="000000"/>
              <w:right w:val="single" w:sz="6" w:space="0" w:color="000000"/>
            </w:tcBorders>
            <w:vAlign w:val="center"/>
          </w:tcPr>
          <w:p w14:paraId="0FD437E6" w14:textId="77777777" w:rsidR="008E7378" w:rsidRPr="002B32FF" w:rsidRDefault="008E7378" w:rsidP="00B6442B">
            <w:pPr>
              <w:pStyle w:val="afa"/>
              <w:numPr>
                <w:ilvl w:val="0"/>
                <w:numId w:val="3"/>
              </w:numPr>
              <w:rPr>
                <w:ins w:id="301" w:author="Беликова Маргарита Николаевна" w:date="2017-09-11T11:09: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5B713E75" w14:textId="5074167D" w:rsidR="008E7378" w:rsidRDefault="008E7378" w:rsidP="00B6442B">
            <w:pPr>
              <w:pStyle w:val="afa"/>
              <w:rPr>
                <w:ins w:id="302" w:author="Беликова Маргарита Николаевна" w:date="2017-09-11T11:09:00Z"/>
              </w:rPr>
            </w:pPr>
            <w:ins w:id="303" w:author="Беликова Маргарита Николаевна" w:date="2017-09-11T11:10:00Z">
              <w:r>
                <w:t>11.09.2017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2275E86C" w14:textId="108F8BD6" w:rsidR="008E7378" w:rsidRDefault="008E7378" w:rsidP="00B6442B">
            <w:pPr>
              <w:pStyle w:val="afa"/>
              <w:rPr>
                <w:ins w:id="304" w:author="Беликова Маргарита Николаевна" w:date="2017-09-11T11:09:00Z"/>
              </w:rPr>
            </w:pPr>
            <w:ins w:id="305" w:author="Беликова Маргарита Николаевна" w:date="2017-09-11T11:10:00Z">
              <w:r w:rsidRPr="00F822D4">
                <w:t>https://jira.bssys.com/browse/BSSSTDDEF-24673</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20622983" w14:textId="6DF43CB9" w:rsidR="008E7378" w:rsidRDefault="008E7378" w:rsidP="00B6442B">
            <w:pPr>
              <w:pStyle w:val="afa"/>
              <w:rPr>
                <w:ins w:id="306" w:author="Беликова Маргарита Николаевна" w:date="2017-09-11T11:09:00Z"/>
              </w:rPr>
            </w:pPr>
            <w:ins w:id="307" w:author="Беликова Маргарита Николаевна" w:date="2017-09-11T11:10:00Z">
              <w:r>
                <w:t>Беликова М.Н.</w:t>
              </w:r>
            </w:ins>
          </w:p>
        </w:tc>
      </w:tr>
      <w:tr w:rsidR="00F24732" w14:paraId="668EC442" w14:textId="77777777" w:rsidTr="00332B88">
        <w:trPr>
          <w:cantSplit/>
          <w:ins w:id="308" w:author="Широбокова Алёна Сергеевна" w:date="2017-09-11T11:59:00Z"/>
        </w:trPr>
        <w:tc>
          <w:tcPr>
            <w:tcW w:w="709" w:type="dxa"/>
            <w:tcBorders>
              <w:top w:val="single" w:sz="6" w:space="0" w:color="000000"/>
              <w:left w:val="single" w:sz="12" w:space="0" w:color="000000"/>
              <w:bottom w:val="single" w:sz="6" w:space="0" w:color="000000"/>
              <w:right w:val="single" w:sz="6" w:space="0" w:color="000000"/>
            </w:tcBorders>
            <w:vAlign w:val="center"/>
          </w:tcPr>
          <w:p w14:paraId="11773558" w14:textId="77777777" w:rsidR="00F24732" w:rsidRPr="002B32FF" w:rsidRDefault="00F24732" w:rsidP="00B6442B">
            <w:pPr>
              <w:pStyle w:val="afa"/>
              <w:numPr>
                <w:ilvl w:val="0"/>
                <w:numId w:val="3"/>
              </w:numPr>
              <w:rPr>
                <w:ins w:id="309" w:author="Широбокова Алёна Сергеевна" w:date="2017-09-11T11:59: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25462558" w14:textId="2BE78591" w:rsidR="00F24732" w:rsidRDefault="00F24732" w:rsidP="00B6442B">
            <w:pPr>
              <w:pStyle w:val="afa"/>
              <w:rPr>
                <w:ins w:id="310" w:author="Широбокова Алёна Сергеевна" w:date="2017-09-11T11:59:00Z"/>
              </w:rPr>
            </w:pPr>
            <w:ins w:id="311" w:author="Широбокова Алёна Сергеевна" w:date="2017-09-11T11:59:00Z">
              <w:r>
                <w:t>11.09.2017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6BFBCFEF" w14:textId="77777777" w:rsidR="00F24732" w:rsidRDefault="00F24732" w:rsidP="00B6442B">
            <w:pPr>
              <w:pStyle w:val="afa"/>
              <w:rPr>
                <w:ins w:id="312" w:author="Широбокова Алёна Сергеевна" w:date="2017-09-11T11:59:00Z"/>
              </w:rPr>
            </w:pPr>
            <w:ins w:id="313" w:author="Широбокова Алёна Сергеевна" w:date="2017-09-11T11:59:00Z">
              <w:r>
                <w:t>Внесено уточнение по работе настройки «</w:t>
              </w:r>
              <w:r w:rsidRPr="006D392A">
                <w:t>РКО.Выписка.Печать документов выписки с кодом 09 в формате «Мемориальный ордер»</w:t>
              </w:r>
              <w:r>
                <w:t>»</w:t>
              </w:r>
            </w:ins>
          </w:p>
          <w:p w14:paraId="0F13798A" w14:textId="3664EFDF" w:rsidR="00F24732" w:rsidRPr="00F822D4" w:rsidRDefault="00F24732" w:rsidP="00B6442B">
            <w:pPr>
              <w:pStyle w:val="afa"/>
              <w:rPr>
                <w:ins w:id="314" w:author="Широбокова Алёна Сергеевна" w:date="2017-09-11T11:59:00Z"/>
              </w:rPr>
            </w:pPr>
            <w:ins w:id="315" w:author="Широбокова Алёна Сергеевна" w:date="2017-09-11T11:59:00Z">
              <w:r w:rsidRPr="006D392A">
                <w:t>https://jira.bssys.com/browse/BSSSTDDEF-20056</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792A4B11" w14:textId="59531527" w:rsidR="00F24732" w:rsidRDefault="00F24732" w:rsidP="00B6442B">
            <w:pPr>
              <w:pStyle w:val="afa"/>
              <w:rPr>
                <w:ins w:id="316" w:author="Широбокова Алёна Сергеевна" w:date="2017-09-11T11:59:00Z"/>
              </w:rPr>
            </w:pPr>
            <w:ins w:id="317" w:author="Широбокова Алёна Сергеевна" w:date="2017-09-11T11:59:00Z">
              <w:r>
                <w:t>Смольникова А.С.</w:t>
              </w:r>
            </w:ins>
          </w:p>
        </w:tc>
      </w:tr>
      <w:tr w:rsidR="00A62498" w14:paraId="340D38FB" w14:textId="77777777" w:rsidTr="00332B88">
        <w:trPr>
          <w:cantSplit/>
          <w:ins w:id="318" w:author="Широбокова Алёна Сергеевна" w:date="2017-09-15T17:11:00Z"/>
        </w:trPr>
        <w:tc>
          <w:tcPr>
            <w:tcW w:w="709" w:type="dxa"/>
            <w:tcBorders>
              <w:top w:val="single" w:sz="6" w:space="0" w:color="000000"/>
              <w:left w:val="single" w:sz="12" w:space="0" w:color="000000"/>
              <w:bottom w:val="single" w:sz="6" w:space="0" w:color="000000"/>
              <w:right w:val="single" w:sz="6" w:space="0" w:color="000000"/>
            </w:tcBorders>
            <w:vAlign w:val="center"/>
          </w:tcPr>
          <w:p w14:paraId="613F3C44" w14:textId="77777777" w:rsidR="00A62498" w:rsidRPr="002B32FF" w:rsidRDefault="00A62498" w:rsidP="00B6442B">
            <w:pPr>
              <w:pStyle w:val="afa"/>
              <w:numPr>
                <w:ilvl w:val="0"/>
                <w:numId w:val="3"/>
              </w:numPr>
              <w:rPr>
                <w:ins w:id="319" w:author="Широбокова Алёна Сергеевна" w:date="2017-09-15T17:11: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51F7D844" w14:textId="7A4FBCA9" w:rsidR="00A62498" w:rsidRDefault="00A62498" w:rsidP="00B6442B">
            <w:pPr>
              <w:pStyle w:val="afa"/>
              <w:rPr>
                <w:ins w:id="320" w:author="Широбокова Алёна Сергеевна" w:date="2017-09-15T17:11:00Z"/>
              </w:rPr>
            </w:pPr>
            <w:ins w:id="321" w:author="Широбокова Алёна Сергеевна" w:date="2017-09-15T17:12:00Z">
              <w:r>
                <w:t>15.09.2017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2C308132" w14:textId="21E00916" w:rsidR="00A62498" w:rsidRDefault="00A62498" w:rsidP="00B6442B">
            <w:pPr>
              <w:pStyle w:val="afa"/>
              <w:rPr>
                <w:ins w:id="322" w:author="Широбокова Алёна Сергеевна" w:date="2017-09-15T17:11:00Z"/>
              </w:rPr>
            </w:pPr>
            <w:ins w:id="323" w:author="Широбокова Алёна Сергеевна" w:date="2017-09-15T17:12:00Z">
              <w:r>
                <w:t>Добавлен п.14 с описанием печати выписки в формате ДБО3</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5BD9227F" w14:textId="00683900" w:rsidR="00A62498" w:rsidRDefault="00A62498" w:rsidP="00B6442B">
            <w:pPr>
              <w:pStyle w:val="afa"/>
              <w:rPr>
                <w:ins w:id="324" w:author="Широбокова Алёна Сергеевна" w:date="2017-09-15T17:11:00Z"/>
              </w:rPr>
            </w:pPr>
            <w:ins w:id="325" w:author="Широбокова Алёна Сергеевна" w:date="2017-09-15T17:12:00Z">
              <w:r>
                <w:t>Смольникова А.С.</w:t>
              </w:r>
            </w:ins>
          </w:p>
        </w:tc>
      </w:tr>
      <w:tr w:rsidR="008E78FC" w14:paraId="73D827D0" w14:textId="77777777" w:rsidTr="00332B88">
        <w:trPr>
          <w:cantSplit/>
          <w:ins w:id="326" w:author="Беликова Маргарита Николаевна" w:date="2017-09-18T12:28:00Z"/>
        </w:trPr>
        <w:tc>
          <w:tcPr>
            <w:tcW w:w="709" w:type="dxa"/>
            <w:tcBorders>
              <w:top w:val="single" w:sz="6" w:space="0" w:color="000000"/>
              <w:left w:val="single" w:sz="12" w:space="0" w:color="000000"/>
              <w:bottom w:val="single" w:sz="6" w:space="0" w:color="000000"/>
              <w:right w:val="single" w:sz="6" w:space="0" w:color="000000"/>
            </w:tcBorders>
            <w:vAlign w:val="center"/>
          </w:tcPr>
          <w:p w14:paraId="00E6C7C4" w14:textId="77777777" w:rsidR="008E78FC" w:rsidRPr="002B32FF" w:rsidRDefault="008E78FC" w:rsidP="00B6442B">
            <w:pPr>
              <w:pStyle w:val="afa"/>
              <w:numPr>
                <w:ilvl w:val="0"/>
                <w:numId w:val="3"/>
              </w:numPr>
              <w:rPr>
                <w:ins w:id="327" w:author="Беликова Маргарита Николаевна" w:date="2017-09-18T12:28: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308A5045" w14:textId="29E7C774" w:rsidR="008E78FC" w:rsidRDefault="008E78FC" w:rsidP="00B6442B">
            <w:pPr>
              <w:pStyle w:val="afa"/>
              <w:rPr>
                <w:ins w:id="328" w:author="Беликова Маргарита Николаевна" w:date="2017-09-18T12:28:00Z"/>
              </w:rPr>
            </w:pPr>
            <w:ins w:id="329" w:author="Беликова Маргарита Николаевна" w:date="2017-09-18T12:28:00Z">
              <w:r>
                <w:t>18.09.2017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3BDB69E8" w14:textId="188A06EE" w:rsidR="008E78FC" w:rsidRDefault="008E78FC" w:rsidP="00B6442B">
            <w:pPr>
              <w:pStyle w:val="afa"/>
              <w:rPr>
                <w:ins w:id="330" w:author="Беликова Маргарита Николаевна" w:date="2017-09-18T12:28:00Z"/>
              </w:rPr>
            </w:pPr>
            <w:ins w:id="331" w:author="Беликова Маргарита Николаевна" w:date="2017-09-18T12:28:00Z">
              <w:r>
                <w:t>Изменения по 383П 2017</w:t>
              </w:r>
            </w:ins>
            <w:ins w:id="332" w:author="Беликова Маргарита Николаевна" w:date="2017-09-18T12:51:00Z">
              <w:r w:rsidR="003919FF">
                <w:t xml:space="preserve"> – отображение поля «Код выплат»</w:t>
              </w:r>
            </w:ins>
            <w:ins w:id="333" w:author="Беликова Маргарита Николаевна" w:date="2017-09-18T12:52:00Z">
              <w:r w:rsidR="003919FF">
                <w:t xml:space="preserve"> в документах выписки и ПФ</w:t>
              </w:r>
            </w:ins>
            <w:ins w:id="334" w:author="Беликова Маргарита Николаевна" w:date="2017-09-18T12:51:00Z">
              <w:r w:rsidR="003919FF">
                <w:t>.</w:t>
              </w:r>
            </w:ins>
          </w:p>
          <w:p w14:paraId="2AF8F351" w14:textId="7D5960A1" w:rsidR="008E78FC" w:rsidRDefault="008E78FC" w:rsidP="00B6442B">
            <w:pPr>
              <w:pStyle w:val="afa"/>
              <w:rPr>
                <w:ins w:id="335" w:author="Беликова Маргарита Николаевна" w:date="2017-09-18T12:32:00Z"/>
              </w:rPr>
            </w:pPr>
            <w:ins w:id="336" w:author="Беликова Маргарита Николаевна" w:date="2017-09-18T12:32:00Z">
              <w:r>
                <w:fldChar w:fldCharType="begin"/>
              </w:r>
              <w:r>
                <w:instrText xml:space="preserve"> HYPERLINK "</w:instrText>
              </w:r>
            </w:ins>
            <w:ins w:id="337" w:author="Беликова Маргарита Николаевна" w:date="2017-09-18T12:28:00Z">
              <w:r w:rsidRPr="003B6BBA">
                <w:instrText>https://jira.bssys.com/browse/BSSSTDDEF-24913</w:instrText>
              </w:r>
            </w:ins>
            <w:ins w:id="338" w:author="Беликова Маргарита Николаевна" w:date="2017-09-18T12:32:00Z">
              <w:r>
                <w:instrText xml:space="preserve">" </w:instrText>
              </w:r>
              <w:r>
                <w:fldChar w:fldCharType="separate"/>
              </w:r>
            </w:ins>
            <w:ins w:id="339" w:author="Беликова Маргарита Николаевна" w:date="2017-09-18T12:28:00Z">
              <w:r w:rsidRPr="007C510D">
                <w:rPr>
                  <w:rStyle w:val="a5"/>
                </w:rPr>
                <w:t>https://jira.bssys.com/browse/BSSSTDDEF-24913</w:t>
              </w:r>
            </w:ins>
            <w:ins w:id="340" w:author="Беликова Маргарита Николаевна" w:date="2017-09-18T12:32:00Z">
              <w:r>
                <w:fldChar w:fldCharType="end"/>
              </w:r>
            </w:ins>
          </w:p>
          <w:p w14:paraId="5DC436A2" w14:textId="4AC03D55" w:rsidR="008E78FC" w:rsidRDefault="008E78FC" w:rsidP="00B6442B">
            <w:pPr>
              <w:pStyle w:val="afa"/>
              <w:rPr>
                <w:ins w:id="341" w:author="Беликова Маргарита Николаевна" w:date="2017-09-18T12:32:00Z"/>
              </w:rPr>
            </w:pPr>
            <w:ins w:id="342" w:author="Беликова Маргарита Николаевна" w:date="2017-09-18T12:32:00Z">
              <w:r>
                <w:t>Доработка печати БО</w:t>
              </w:r>
            </w:ins>
            <w:ins w:id="343" w:author="Беликова Маргарита Николаевна" w:date="2017-09-18T12:51:00Z">
              <w:r w:rsidR="003919FF">
                <w:t xml:space="preserve"> (п. </w:t>
              </w:r>
              <w:r w:rsidR="003919FF">
                <w:fldChar w:fldCharType="begin"/>
              </w:r>
              <w:r w:rsidR="003919FF">
                <w:instrText xml:space="preserve"> REF _Ref450744163 \n \h </w:instrText>
              </w:r>
            </w:ins>
            <w:r w:rsidR="003919FF">
              <w:fldChar w:fldCharType="separate"/>
            </w:r>
            <w:ins w:id="344" w:author="Феданкова Любовь Анатольевна" w:date="2019-10-09T12:38:00Z">
              <w:r w:rsidR="00031B2C">
                <w:t>13.5</w:t>
              </w:r>
            </w:ins>
            <w:ins w:id="345" w:author="Беликова Маргарита Николаевна" w:date="2017-09-18T12:51:00Z">
              <w:r w:rsidR="003919FF">
                <w:fldChar w:fldCharType="end"/>
              </w:r>
              <w:r w:rsidR="003919FF">
                <w:t>)</w:t>
              </w:r>
            </w:ins>
          </w:p>
          <w:p w14:paraId="45362509" w14:textId="0105FCE9" w:rsidR="008E78FC" w:rsidRDefault="008E78FC" w:rsidP="00B6442B">
            <w:pPr>
              <w:pStyle w:val="afa"/>
              <w:rPr>
                <w:ins w:id="346" w:author="Беликова Маргарита Николаевна" w:date="2017-09-18T12:28:00Z"/>
              </w:rPr>
            </w:pPr>
            <w:ins w:id="347" w:author="Беликова Маргарита Николаевна" w:date="2017-09-18T12:32:00Z">
              <w:r w:rsidRPr="008E78FC">
                <w:t>https://jira.bssys.com/browse/BSSSTDDEF-24062</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49379190" w14:textId="6165595E" w:rsidR="008E78FC" w:rsidRDefault="008E78FC" w:rsidP="00B6442B">
            <w:pPr>
              <w:pStyle w:val="afa"/>
              <w:rPr>
                <w:ins w:id="348" w:author="Беликова Маргарита Николаевна" w:date="2017-09-18T12:28:00Z"/>
              </w:rPr>
            </w:pPr>
            <w:ins w:id="349" w:author="Беликова Маргарита Николаевна" w:date="2017-09-18T12:28:00Z">
              <w:r>
                <w:t>Беликова М.Н.</w:t>
              </w:r>
            </w:ins>
          </w:p>
        </w:tc>
      </w:tr>
      <w:tr w:rsidR="005E1E92" w14:paraId="7E0851B3" w14:textId="77777777" w:rsidTr="00332B88">
        <w:trPr>
          <w:cantSplit/>
          <w:ins w:id="350" w:author="Старжинский Александр Васильевич" w:date="2017-09-25T11:41:00Z"/>
        </w:trPr>
        <w:tc>
          <w:tcPr>
            <w:tcW w:w="709" w:type="dxa"/>
            <w:tcBorders>
              <w:top w:val="single" w:sz="6" w:space="0" w:color="000000"/>
              <w:left w:val="single" w:sz="12" w:space="0" w:color="000000"/>
              <w:bottom w:val="single" w:sz="6" w:space="0" w:color="000000"/>
              <w:right w:val="single" w:sz="6" w:space="0" w:color="000000"/>
            </w:tcBorders>
            <w:vAlign w:val="center"/>
          </w:tcPr>
          <w:p w14:paraId="6B11F1BC" w14:textId="77777777" w:rsidR="005E1E92" w:rsidRPr="002B32FF" w:rsidRDefault="005E1E92" w:rsidP="00B6442B">
            <w:pPr>
              <w:pStyle w:val="afa"/>
              <w:numPr>
                <w:ilvl w:val="0"/>
                <w:numId w:val="3"/>
              </w:numPr>
              <w:rPr>
                <w:ins w:id="351" w:author="Старжинский Александр Васильевич" w:date="2017-09-25T11:41: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2A73B4A1" w14:textId="7EA5ED1C" w:rsidR="005E1E92" w:rsidRDefault="005E1E92" w:rsidP="00B6442B">
            <w:pPr>
              <w:pStyle w:val="afa"/>
              <w:rPr>
                <w:ins w:id="352" w:author="Старжинский Александр Васильевич" w:date="2017-09-25T11:41:00Z"/>
              </w:rPr>
            </w:pPr>
            <w:ins w:id="353" w:author="Старжинский Александр Васильевич" w:date="2017-09-25T11:41:00Z">
              <w:r>
                <w:t>25.09.2017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36D1BAC0" w14:textId="77777777" w:rsidR="005E1E92" w:rsidRDefault="005E1E92" w:rsidP="005E1E92">
            <w:pPr>
              <w:pStyle w:val="afa"/>
              <w:rPr>
                <w:ins w:id="354" w:author="Старжинский Александр Васильевич" w:date="2017-09-25T11:43:00Z"/>
              </w:rPr>
            </w:pPr>
            <w:ins w:id="355" w:author="Старжинский Александр Васильевич" w:date="2017-09-25T11:42:00Z">
              <w:r>
                <w:fldChar w:fldCharType="begin"/>
              </w:r>
              <w:r>
                <w:instrText xml:space="preserve"> HYPERLINK "</w:instrText>
              </w:r>
              <w:r w:rsidRPr="005E1E92">
                <w:instrText>https://jira.bssys.com/browse/REUB-419</w:instrText>
              </w:r>
              <w:r>
                <w:instrText xml:space="preserve">" </w:instrText>
              </w:r>
              <w:r>
                <w:fldChar w:fldCharType="separate"/>
              </w:r>
              <w:r w:rsidRPr="00C63BBE">
                <w:rPr>
                  <w:rStyle w:val="a5"/>
                </w:rPr>
                <w:t>https://jira.bssys.com/browse/REUB-419</w:t>
              </w:r>
              <w:r>
                <w:fldChar w:fldCharType="end"/>
              </w:r>
              <w:r>
                <w:t xml:space="preserve">: добавлены описания </w:t>
              </w:r>
            </w:ins>
            <w:ins w:id="356" w:author="Старжинский Александр Васильевич" w:date="2017-09-25T11:43:00Z">
              <w:r>
                <w:t>печатных форм приложений к выписке с типом операции 03 и 04:</w:t>
              </w:r>
            </w:ins>
          </w:p>
          <w:p w14:paraId="33E55DBB" w14:textId="69AE8B71" w:rsidR="005E1E92" w:rsidRDefault="005E1E92" w:rsidP="005E1E92">
            <w:pPr>
              <w:pStyle w:val="afa"/>
              <w:rPr>
                <w:ins w:id="357" w:author="Старжинский Александр Васильевич" w:date="2017-09-25T11:41:00Z"/>
              </w:rPr>
            </w:pPr>
            <w:ins w:id="358" w:author="Старжинский Александр Васильевич" w:date="2017-09-25T11:44:00Z">
              <w:r>
                <w:t xml:space="preserve">раздел </w:t>
              </w:r>
              <w:r>
                <w:fldChar w:fldCharType="begin"/>
              </w:r>
              <w:r>
                <w:instrText xml:space="preserve"> REF _Ref494103182 \r \h </w:instrText>
              </w:r>
            </w:ins>
            <w:r>
              <w:fldChar w:fldCharType="separate"/>
            </w:r>
            <w:ins w:id="359" w:author="Феданкова Любовь Анатольевна" w:date="2019-10-09T12:38:00Z">
              <w:r w:rsidR="00031B2C">
                <w:t>13.9</w:t>
              </w:r>
            </w:ins>
            <w:ins w:id="360" w:author="Старжинский Александр Васильевич" w:date="2017-09-25T11:44:00Z">
              <w:r>
                <w:fldChar w:fldCharType="end"/>
              </w:r>
              <w:r>
                <w:t xml:space="preserve"> – Расходный кассовый ордер; раздел </w:t>
              </w:r>
              <w:r>
                <w:fldChar w:fldCharType="begin"/>
              </w:r>
              <w:r>
                <w:instrText xml:space="preserve"> REF _Ref493867406 \r \h </w:instrText>
              </w:r>
            </w:ins>
            <w:r>
              <w:fldChar w:fldCharType="separate"/>
            </w:r>
            <w:ins w:id="361" w:author="Феданкова Любовь Анатольевна" w:date="2019-10-09T12:38:00Z">
              <w:r w:rsidR="00031B2C">
                <w:t>13.10</w:t>
              </w:r>
            </w:ins>
            <w:ins w:id="362" w:author="Старжинский Александр Васильевич" w:date="2017-09-25T11:44:00Z">
              <w:r>
                <w:fldChar w:fldCharType="end"/>
              </w:r>
              <w:r>
                <w:t xml:space="preserve"> </w:t>
              </w:r>
            </w:ins>
            <w:ins w:id="363" w:author="Старжинский Александр Васильевич" w:date="2017-09-25T11:45:00Z">
              <w:r>
                <w:t>–</w:t>
              </w:r>
            </w:ins>
            <w:ins w:id="364" w:author="Старжинский Александр Васильевич" w:date="2017-09-25T11:44:00Z">
              <w:r>
                <w:t xml:space="preserve"> Квитанция;</w:t>
              </w:r>
            </w:ins>
            <w:ins w:id="365" w:author="Старжинский Александр Васильевич" w:date="2017-09-25T11:45:00Z">
              <w:r>
                <w:t xml:space="preserve"> раздел </w:t>
              </w:r>
              <w:r>
                <w:fldChar w:fldCharType="begin"/>
              </w:r>
              <w:r>
                <w:instrText xml:space="preserve"> REF _Ref494103251 \r \h </w:instrText>
              </w:r>
            </w:ins>
            <w:r>
              <w:fldChar w:fldCharType="separate"/>
            </w:r>
            <w:ins w:id="366" w:author="Феданкова Любовь Анатольевна" w:date="2019-10-09T12:38:00Z">
              <w:r w:rsidR="00031B2C">
                <w:t>13.11</w:t>
              </w:r>
            </w:ins>
            <w:ins w:id="367" w:author="Старжинский Александр Васильевич" w:date="2017-09-25T11:45:00Z">
              <w:r>
                <w:fldChar w:fldCharType="end"/>
              </w:r>
              <w:r>
                <w:t xml:space="preserve"> – Ордер.</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1498F3A" w14:textId="15476702" w:rsidR="005E1E92" w:rsidRDefault="005E1E92" w:rsidP="00B6442B">
            <w:pPr>
              <w:pStyle w:val="afa"/>
              <w:rPr>
                <w:ins w:id="368" w:author="Старжинский Александр Васильевич" w:date="2017-09-25T11:41:00Z"/>
              </w:rPr>
            </w:pPr>
            <w:ins w:id="369" w:author="Старжинский Александр Васильевич" w:date="2017-09-25T11:41:00Z">
              <w:r>
                <w:t>Старжинский А.В.</w:t>
              </w:r>
            </w:ins>
          </w:p>
        </w:tc>
      </w:tr>
      <w:tr w:rsidR="00E8762C" w14:paraId="10D0F3F3" w14:textId="77777777" w:rsidTr="00332B88">
        <w:trPr>
          <w:cantSplit/>
          <w:ins w:id="370" w:author="Беликова Маргарита Николаевна" w:date="2017-10-02T16:12:00Z"/>
        </w:trPr>
        <w:tc>
          <w:tcPr>
            <w:tcW w:w="709" w:type="dxa"/>
            <w:tcBorders>
              <w:top w:val="single" w:sz="6" w:space="0" w:color="000000"/>
              <w:left w:val="single" w:sz="12" w:space="0" w:color="000000"/>
              <w:bottom w:val="single" w:sz="6" w:space="0" w:color="000000"/>
              <w:right w:val="single" w:sz="6" w:space="0" w:color="000000"/>
            </w:tcBorders>
            <w:vAlign w:val="center"/>
          </w:tcPr>
          <w:p w14:paraId="233EC13D" w14:textId="77777777" w:rsidR="00E8762C" w:rsidRPr="002B32FF" w:rsidRDefault="00E8762C" w:rsidP="00B6442B">
            <w:pPr>
              <w:pStyle w:val="afa"/>
              <w:numPr>
                <w:ilvl w:val="0"/>
                <w:numId w:val="3"/>
              </w:numPr>
              <w:rPr>
                <w:ins w:id="371" w:author="Беликова Маргарита Николаевна" w:date="2017-10-02T16:12: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398803D9" w14:textId="6E4A5FE5" w:rsidR="00E8762C" w:rsidRDefault="00E8762C" w:rsidP="00B6442B">
            <w:pPr>
              <w:pStyle w:val="afa"/>
              <w:rPr>
                <w:ins w:id="372" w:author="Беликова Маргарита Николаевна" w:date="2017-10-02T16:12:00Z"/>
              </w:rPr>
            </w:pPr>
            <w:ins w:id="373" w:author="Беликова Маргарита Николаевна" w:date="2017-10-02T16:13:00Z">
              <w:r>
                <w:t>02.10.2017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320868A2" w14:textId="364DB4ED" w:rsidR="00E8762C" w:rsidRDefault="00E8762C" w:rsidP="005E1E92">
            <w:pPr>
              <w:pStyle w:val="afa"/>
              <w:rPr>
                <w:ins w:id="374" w:author="Беликова Маргарита Николаевна" w:date="2017-10-02T16:12:00Z"/>
              </w:rPr>
            </w:pPr>
            <w:ins w:id="375" w:author="Беликова Маргарита Николаевна" w:date="2017-10-02T16:13:00Z">
              <w:r>
                <w:t xml:space="preserve">В рамках </w:t>
              </w:r>
              <w:r>
                <w:fldChar w:fldCharType="begin"/>
              </w:r>
              <w:r>
                <w:instrText xml:space="preserve"> HYPERLINK "</w:instrText>
              </w:r>
              <w:r w:rsidRPr="00C837BD">
                <w:instrText>https://jira.bssys.com/browse/BSSKZCCAC-66</w:instrText>
              </w:r>
              <w:r>
                <w:instrText xml:space="preserve">" </w:instrText>
              </w:r>
              <w:r>
                <w:fldChar w:fldCharType="separate"/>
              </w:r>
              <w:r w:rsidRPr="00DB0985">
                <w:rPr>
                  <w:rStyle w:val="a5"/>
                </w:rPr>
                <w:t>https://jira.bssys.com/browse/BSSKZCCAC-66</w:t>
              </w:r>
              <w:r>
                <w:fldChar w:fldCharType="end"/>
              </w:r>
              <w:r>
                <w:t xml:space="preserve"> также в документ в </w:t>
              </w:r>
              <w:r>
                <w:fldChar w:fldCharType="begin"/>
              </w:r>
              <w:r>
                <w:instrText xml:space="preserve"> REF _Ref492387824 \n \h </w:instrText>
              </w:r>
            </w:ins>
            <w:ins w:id="376" w:author="Беликова Маргарита Николаевна" w:date="2017-10-02T16:13:00Z">
              <w:r>
                <w:fldChar w:fldCharType="separate"/>
              </w:r>
            </w:ins>
            <w:ins w:id="377" w:author="Феданкова Любовь Анатольевна" w:date="2019-10-09T12:38:00Z">
              <w:r w:rsidR="00031B2C">
                <w:t>12</w:t>
              </w:r>
            </w:ins>
            <w:ins w:id="378" w:author="Беликова Маргарита Николаевна" w:date="2017-10-02T16:13:00Z">
              <w:r>
                <w:fldChar w:fldCharType="end"/>
              </w:r>
              <w:r>
                <w:t>внесены описания проверок при импорте документов (реализованных ля выписки РФ, но не описанных в ТЗ).</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7A2EFAA" w14:textId="5E22AEC1" w:rsidR="00E8762C" w:rsidRDefault="00E8762C" w:rsidP="00B6442B">
            <w:pPr>
              <w:pStyle w:val="afa"/>
              <w:rPr>
                <w:ins w:id="379" w:author="Беликова Маргарита Николаевна" w:date="2017-10-02T16:12:00Z"/>
              </w:rPr>
            </w:pPr>
            <w:ins w:id="380" w:author="Беликова Маргарита Николаевна" w:date="2017-10-02T16:13:00Z">
              <w:r>
                <w:t>Беликова М.Н.</w:t>
              </w:r>
            </w:ins>
          </w:p>
        </w:tc>
      </w:tr>
      <w:tr w:rsidR="00682DAF" w14:paraId="72ADE1A1" w14:textId="77777777" w:rsidTr="00332B88">
        <w:trPr>
          <w:cantSplit/>
          <w:ins w:id="381" w:author="Беликова Маргарита Николаевна" w:date="2017-10-26T14:07:00Z"/>
        </w:trPr>
        <w:tc>
          <w:tcPr>
            <w:tcW w:w="709" w:type="dxa"/>
            <w:tcBorders>
              <w:top w:val="single" w:sz="6" w:space="0" w:color="000000"/>
              <w:left w:val="single" w:sz="12" w:space="0" w:color="000000"/>
              <w:bottom w:val="single" w:sz="6" w:space="0" w:color="000000"/>
              <w:right w:val="single" w:sz="6" w:space="0" w:color="000000"/>
            </w:tcBorders>
            <w:vAlign w:val="center"/>
          </w:tcPr>
          <w:p w14:paraId="58F6C20E" w14:textId="77777777" w:rsidR="00682DAF" w:rsidRPr="002B32FF" w:rsidRDefault="00682DAF" w:rsidP="00B6442B">
            <w:pPr>
              <w:pStyle w:val="afa"/>
              <w:numPr>
                <w:ilvl w:val="0"/>
                <w:numId w:val="3"/>
              </w:numPr>
              <w:rPr>
                <w:ins w:id="382" w:author="Беликова Маргарита Николаевна" w:date="2017-10-26T14:07: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0D7F897A" w14:textId="1BD40468" w:rsidR="00682DAF" w:rsidRDefault="00682DAF" w:rsidP="00B6442B">
            <w:pPr>
              <w:pStyle w:val="afa"/>
              <w:rPr>
                <w:ins w:id="383" w:author="Беликова Маргарита Николаевна" w:date="2017-10-26T14:07:00Z"/>
              </w:rPr>
            </w:pPr>
            <w:ins w:id="384" w:author="Беликова Маргарита Николаевна" w:date="2017-10-26T14:08:00Z">
              <w:r>
                <w:t>26.10.2017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53A41E11" w14:textId="292D1FD8" w:rsidR="00682DAF" w:rsidRDefault="00682DAF" w:rsidP="005E1E92">
            <w:pPr>
              <w:pStyle w:val="afa"/>
              <w:rPr>
                <w:ins w:id="385" w:author="Беликова Маргарита Николаевна" w:date="2017-10-26T14:07:00Z"/>
              </w:rPr>
            </w:pPr>
            <w:ins w:id="386" w:author="Беликова Маргарита Николаевна" w:date="2017-10-26T14:07:00Z">
              <w:r>
                <w:t xml:space="preserve">Уточнения в ПФ приложений к выписке </w:t>
              </w:r>
            </w:ins>
            <w:ins w:id="387" w:author="Беликова Маргарита Николаевна" w:date="2017-10-26T14:08:00Z">
              <w:r w:rsidR="004B12F0">
                <w:t>«П</w:t>
              </w:r>
              <w:r>
                <w:t>л</w:t>
              </w:r>
            </w:ins>
            <w:ins w:id="388" w:author="Беликова Маргарита Николаевна" w:date="2017-10-26T16:08:00Z">
              <w:r w:rsidR="004B12F0">
                <w:t>а</w:t>
              </w:r>
            </w:ins>
            <w:ins w:id="389" w:author="Беликова Маргарита Николаевна" w:date="2017-10-26T14:08:00Z">
              <w:r>
                <w:t>т</w:t>
              </w:r>
            </w:ins>
            <w:ins w:id="390" w:author="Беликова Маргарита Николаевна" w:date="2017-10-26T16:08:00Z">
              <w:r w:rsidR="004B12F0">
                <w:t>е</w:t>
              </w:r>
            </w:ins>
            <w:ins w:id="391" w:author="Беликова Маргарита Николаевна" w:date="2017-10-26T14:08:00Z">
              <w:r>
                <w:t>жный ордер»</w:t>
              </w:r>
            </w:ins>
          </w:p>
          <w:p w14:paraId="70C9C07E" w14:textId="2D669663" w:rsidR="00682DAF" w:rsidRDefault="00682DAF" w:rsidP="005E1E92">
            <w:pPr>
              <w:pStyle w:val="afa"/>
              <w:rPr>
                <w:ins w:id="392" w:author="Беликова Маргарита Николаевна" w:date="2017-10-26T14:07:00Z"/>
              </w:rPr>
            </w:pPr>
            <w:ins w:id="393" w:author="Беликова Маргарита Николаевна" w:date="2017-10-26T14:07:00Z">
              <w:r w:rsidRPr="00682DAF">
                <w:t>https://jira.bssys.com/browse/BSSSTDDEF-25500</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6EAA44D" w14:textId="13D635A0" w:rsidR="00682DAF" w:rsidRDefault="00682DAF" w:rsidP="00B6442B">
            <w:pPr>
              <w:pStyle w:val="afa"/>
              <w:rPr>
                <w:ins w:id="394" w:author="Беликова Маргарита Николаевна" w:date="2017-10-26T14:07:00Z"/>
              </w:rPr>
            </w:pPr>
            <w:ins w:id="395" w:author="Беликова Маргарита Николаевна" w:date="2017-10-26T14:08:00Z">
              <w:r>
                <w:t>Беликова М.Н.</w:t>
              </w:r>
            </w:ins>
          </w:p>
        </w:tc>
      </w:tr>
      <w:tr w:rsidR="00683163" w14:paraId="0CC7A73B" w14:textId="77777777" w:rsidTr="00332B88">
        <w:trPr>
          <w:cantSplit/>
          <w:ins w:id="396" w:author="Широбокова Алёна Сергеевна" w:date="2017-11-23T13:43:00Z"/>
        </w:trPr>
        <w:tc>
          <w:tcPr>
            <w:tcW w:w="709" w:type="dxa"/>
            <w:tcBorders>
              <w:top w:val="single" w:sz="6" w:space="0" w:color="000000"/>
              <w:left w:val="single" w:sz="12" w:space="0" w:color="000000"/>
              <w:bottom w:val="single" w:sz="6" w:space="0" w:color="000000"/>
              <w:right w:val="single" w:sz="6" w:space="0" w:color="000000"/>
            </w:tcBorders>
            <w:vAlign w:val="center"/>
          </w:tcPr>
          <w:p w14:paraId="6B1FBD61" w14:textId="77777777" w:rsidR="00683163" w:rsidRPr="002B32FF" w:rsidRDefault="00683163" w:rsidP="00B6442B">
            <w:pPr>
              <w:pStyle w:val="afa"/>
              <w:numPr>
                <w:ilvl w:val="0"/>
                <w:numId w:val="3"/>
              </w:numPr>
              <w:rPr>
                <w:ins w:id="397" w:author="Широбокова Алёна Сергеевна" w:date="2017-11-23T13:43: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3BB125B4" w14:textId="485149C1" w:rsidR="00683163" w:rsidRDefault="00683163" w:rsidP="00B6442B">
            <w:pPr>
              <w:pStyle w:val="afa"/>
              <w:rPr>
                <w:ins w:id="398" w:author="Широбокова Алёна Сергеевна" w:date="2017-11-23T13:43:00Z"/>
              </w:rPr>
            </w:pPr>
            <w:ins w:id="399" w:author="Широбокова Алёна Сергеевна" w:date="2017-11-23T13:43:00Z">
              <w:r>
                <w:t>23.11.2017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160040C9" w14:textId="58C59CAB" w:rsidR="00683163" w:rsidRDefault="00683163" w:rsidP="005E1E92">
            <w:pPr>
              <w:pStyle w:val="afa"/>
              <w:rPr>
                <w:ins w:id="400" w:author="Широбокова Алёна Сергеевна" w:date="2017-11-23T13:43:00Z"/>
              </w:rPr>
            </w:pPr>
            <w:ins w:id="401" w:author="Широбокова Алёна Сергеевна" w:date="2017-11-23T13:43:00Z">
              <w:r>
                <w:t>Добавлено требование для скро</w:t>
              </w:r>
            </w:ins>
            <w:ins w:id="402" w:author="Широбокова Алёна Сергеевна" w:date="2017-11-23T13:44:00Z">
              <w:r>
                <w:t xml:space="preserve">ллера на КЧ согласно </w:t>
              </w:r>
            </w:ins>
            <w:ins w:id="403" w:author="Широбокова Алёна Сергеевна" w:date="2017-11-23T13:47:00Z">
              <w:r>
                <w:fldChar w:fldCharType="begin"/>
              </w:r>
              <w:r>
                <w:instrText xml:space="preserve"> HYPERLINK "</w:instrText>
              </w:r>
              <w:r w:rsidRPr="00683163">
                <w:instrText>https://jira.bssys.com/browse/BSSSTDDEF-25667</w:instrText>
              </w:r>
              <w:r>
                <w:instrText xml:space="preserve">" </w:instrText>
              </w:r>
              <w:r>
                <w:fldChar w:fldCharType="separate"/>
              </w:r>
              <w:r w:rsidRPr="00747272">
                <w:rPr>
                  <w:rStyle w:val="a5"/>
                </w:rPr>
                <w:t>https://jira.bssys.com/browse/BSSSTDDEF-25667</w:t>
              </w:r>
              <w:r>
                <w:fldChar w:fldCharType="end"/>
              </w:r>
              <w:r>
                <w:t xml:space="preserve"> </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22C2230E" w14:textId="46F2B664" w:rsidR="00683163" w:rsidRDefault="00683163" w:rsidP="00B6442B">
            <w:pPr>
              <w:pStyle w:val="afa"/>
              <w:rPr>
                <w:ins w:id="404" w:author="Широбокова Алёна Сергеевна" w:date="2017-11-23T13:43:00Z"/>
              </w:rPr>
            </w:pPr>
            <w:ins w:id="405" w:author="Широбокова Алёна Сергеевна" w:date="2017-11-23T13:43:00Z">
              <w:r>
                <w:t>Смольникова А.С.</w:t>
              </w:r>
            </w:ins>
          </w:p>
        </w:tc>
      </w:tr>
      <w:tr w:rsidR="0084033A" w14:paraId="5908D82E" w14:textId="77777777" w:rsidTr="00332B88">
        <w:trPr>
          <w:cantSplit/>
          <w:ins w:id="406" w:author="Погрибной Антон Николаевич" w:date="2017-12-15T10:03:00Z"/>
        </w:trPr>
        <w:tc>
          <w:tcPr>
            <w:tcW w:w="709" w:type="dxa"/>
            <w:tcBorders>
              <w:top w:val="single" w:sz="6" w:space="0" w:color="000000"/>
              <w:left w:val="single" w:sz="12" w:space="0" w:color="000000"/>
              <w:bottom w:val="single" w:sz="6" w:space="0" w:color="000000"/>
              <w:right w:val="single" w:sz="6" w:space="0" w:color="000000"/>
            </w:tcBorders>
            <w:vAlign w:val="center"/>
          </w:tcPr>
          <w:p w14:paraId="771FE209" w14:textId="77777777" w:rsidR="0084033A" w:rsidRPr="002B32FF" w:rsidRDefault="0084033A" w:rsidP="00B6442B">
            <w:pPr>
              <w:pStyle w:val="afa"/>
              <w:numPr>
                <w:ilvl w:val="0"/>
                <w:numId w:val="3"/>
              </w:numPr>
              <w:rPr>
                <w:ins w:id="407" w:author="Погрибной Антон Николаевич" w:date="2017-12-15T10:03: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1D2F76EC" w14:textId="6E70AA09" w:rsidR="0084033A" w:rsidRPr="0084033A" w:rsidRDefault="0084033A" w:rsidP="00B6442B">
            <w:pPr>
              <w:pStyle w:val="afa"/>
              <w:rPr>
                <w:ins w:id="408" w:author="Погрибной Антон Николаевич" w:date="2017-12-15T10:03:00Z"/>
                <w:lang w:val="en-US"/>
              </w:rPr>
            </w:pPr>
            <w:ins w:id="409" w:author="Погрибной Антон Николаевич" w:date="2017-12-15T10:03:00Z">
              <w:r w:rsidRPr="0084033A">
                <w:rPr>
                  <w:lang w:val="en-US"/>
                </w:rPr>
                <w:t>15.12.2017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40F1F4C1" w14:textId="1E75B590" w:rsidR="0084033A" w:rsidRDefault="0084033A" w:rsidP="007C3373">
            <w:pPr>
              <w:pStyle w:val="afa"/>
              <w:rPr>
                <w:ins w:id="410" w:author="Погрибной Антон Николаевич" w:date="2017-12-15T10:03:00Z"/>
              </w:rPr>
            </w:pPr>
            <w:ins w:id="411" w:author="Погрибной Антон Николаевич" w:date="2017-12-15T10:03:00Z">
              <w:r>
                <w:t xml:space="preserve">В п. </w:t>
              </w:r>
              <w:r>
                <w:fldChar w:fldCharType="begin"/>
              </w:r>
              <w:r>
                <w:instrText xml:space="preserve"> REF _Ref488743419 \r \h </w:instrText>
              </w:r>
            </w:ins>
            <w:r>
              <w:fldChar w:fldCharType="separate"/>
            </w:r>
            <w:ins w:id="412" w:author="Феданкова Любовь Анатольевна" w:date="2019-10-09T12:38:00Z">
              <w:r w:rsidR="00031B2C">
                <w:t>27.2</w:t>
              </w:r>
            </w:ins>
            <w:ins w:id="413" w:author="Воронов Алексей Алексеевич" w:date="2018-01-30T12:27:00Z">
              <w:del w:id="414" w:author="Феданкова Любовь Анатольевна" w:date="2019-10-09T12:38:00Z">
                <w:r w:rsidR="00DB3D2B" w:rsidDel="00031B2C">
                  <w:delText>24.2</w:delText>
                </w:r>
              </w:del>
            </w:ins>
            <w:ins w:id="415" w:author="Погрибной Антон Николаевич" w:date="2017-12-15T10:03:00Z">
              <w:r>
                <w:fldChar w:fldCharType="end"/>
              </w:r>
              <w:r>
                <w:t xml:space="preserve"> </w:t>
              </w:r>
            </w:ins>
            <w:ins w:id="416" w:author="Погрибной Антон Николаевич" w:date="2017-12-15T10:04:00Z">
              <w:r w:rsidR="007C3373">
                <w:t>удалены при</w:t>
              </w:r>
            </w:ins>
            <w:ins w:id="417" w:author="Погрибной Антон Николаевич" w:date="2017-12-15T10:09:00Z">
              <w:r w:rsidR="007C3373">
                <w:t>в</w:t>
              </w:r>
            </w:ins>
            <w:ins w:id="418" w:author="Погрибной Антон Николаевич" w:date="2017-12-15T10:04:00Z">
              <w:r>
                <w:t xml:space="preserve">илегии </w:t>
              </w:r>
            </w:ins>
            <w:ins w:id="419" w:author="Погрибной Антон Николаевич" w:date="2017-12-15T10:05:00Z">
              <w:r w:rsidR="007C3373">
                <w:t xml:space="preserve">с названием вида </w:t>
              </w:r>
            </w:ins>
            <w:ins w:id="420" w:author="Погрибной Антон Николаевич" w:date="2017-12-15T10:04:00Z">
              <w:r>
                <w:t>«</w:t>
              </w:r>
              <w:r w:rsidRPr="0084033A">
                <w:t>Выписки. Справочник счетов для фильтра по счетам (клиент)</w:t>
              </w:r>
              <w:r>
                <w:t>»</w:t>
              </w:r>
            </w:ins>
            <w:ins w:id="421" w:author="Погрибной Антон Николаевич" w:date="2017-12-15T10:09:00Z">
              <w:r w:rsidR="007C3373">
                <w:t xml:space="preserve">, </w:t>
              </w:r>
            </w:ins>
            <w:ins w:id="422" w:author="Погрибной Антон Николаевич" w:date="2017-12-15T10:05:00Z">
              <w:r w:rsidR="007C3373">
                <w:t>привилегии перенесены в ТЗ на счета</w:t>
              </w:r>
            </w:ins>
            <w:ins w:id="423" w:author="Погрибной Антон Николаевич" w:date="2017-12-15T10:09:00Z">
              <w:r w:rsidR="007C3373">
                <w:t xml:space="preserve"> с переименованием на «</w:t>
              </w:r>
              <w:r w:rsidR="007C3373" w:rsidRPr="008E73F4">
                <w:t>Справочник счетов, включая счета с признаком "Только получение выписок. Запрещен прием документов"</w:t>
              </w:r>
              <w:r w:rsidR="007C3373">
                <w:t>»</w:t>
              </w:r>
            </w:ins>
            <w:ins w:id="424" w:author="Погрибной Антон Николаевич" w:date="2017-12-15T10:04:00Z">
              <w:r>
                <w:t>.</w:t>
              </w:r>
            </w:ins>
            <w:ins w:id="425" w:author="Погрибной Антон Николаевич" w:date="2017-12-15T10:06:00Z">
              <w:r w:rsidR="007C3373">
                <w:t xml:space="preserve"> </w:t>
              </w:r>
              <w:r w:rsidR="007C3373" w:rsidRPr="007C3373">
                <w:t>https://jira.bssys.com/browse/BSSSTDDEF-24447</w:t>
              </w:r>
              <w:r w:rsidR="007C3373">
                <w:t>.</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1D4772B9" w14:textId="407039DD" w:rsidR="0084033A" w:rsidRDefault="007C3373" w:rsidP="00B6442B">
            <w:pPr>
              <w:pStyle w:val="afa"/>
              <w:rPr>
                <w:ins w:id="426" w:author="Погрибной Антон Николаевич" w:date="2017-12-15T10:03:00Z"/>
              </w:rPr>
            </w:pPr>
            <w:ins w:id="427" w:author="Погрибной Антон Николаевич" w:date="2017-12-15T10:05:00Z">
              <w:r>
                <w:t>Погрибной А.Н.</w:t>
              </w:r>
            </w:ins>
          </w:p>
        </w:tc>
      </w:tr>
      <w:tr w:rsidR="006C646D" w14:paraId="74EB17C2" w14:textId="77777777" w:rsidTr="00332B88">
        <w:trPr>
          <w:cantSplit/>
          <w:ins w:id="428" w:author="Погрибной Антон Николаевич" w:date="2017-12-20T13:57:00Z"/>
        </w:trPr>
        <w:tc>
          <w:tcPr>
            <w:tcW w:w="709" w:type="dxa"/>
            <w:tcBorders>
              <w:top w:val="single" w:sz="6" w:space="0" w:color="000000"/>
              <w:left w:val="single" w:sz="12" w:space="0" w:color="000000"/>
              <w:bottom w:val="single" w:sz="6" w:space="0" w:color="000000"/>
              <w:right w:val="single" w:sz="6" w:space="0" w:color="000000"/>
            </w:tcBorders>
            <w:vAlign w:val="center"/>
          </w:tcPr>
          <w:p w14:paraId="73CE9A8C" w14:textId="77777777" w:rsidR="006C646D" w:rsidRPr="002B32FF" w:rsidRDefault="006C646D" w:rsidP="00B6442B">
            <w:pPr>
              <w:pStyle w:val="afa"/>
              <w:numPr>
                <w:ilvl w:val="0"/>
                <w:numId w:val="3"/>
              </w:numPr>
              <w:rPr>
                <w:ins w:id="429" w:author="Погрибной Антон Николаевич" w:date="2017-12-20T13:57: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580BDBAD" w14:textId="5D463134" w:rsidR="006C646D" w:rsidRPr="0084033A" w:rsidRDefault="006C646D" w:rsidP="00B6442B">
            <w:pPr>
              <w:pStyle w:val="afa"/>
              <w:rPr>
                <w:ins w:id="430" w:author="Погрибной Антон Николаевич" w:date="2017-12-20T13:57:00Z"/>
                <w:lang w:val="en-US"/>
              </w:rPr>
            </w:pPr>
            <w:ins w:id="431" w:author="Погрибной Антон Николаевич" w:date="2017-12-20T13:57:00Z">
              <w:r>
                <w:t>19.12.2017</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68DA7D31" w14:textId="6ABBEAC1" w:rsidR="006C646D" w:rsidRDefault="006C646D" w:rsidP="008A38FE">
            <w:pPr>
              <w:pStyle w:val="afa"/>
              <w:rPr>
                <w:ins w:id="432" w:author="Погрибной Антон Николаевич" w:date="2017-12-20T13:57:00Z"/>
              </w:rPr>
            </w:pPr>
            <w:ins w:id="433" w:author="Погрибной Антон Николаевич" w:date="2017-12-20T13:57:00Z">
              <w:r>
                <w:t xml:space="preserve">В п. </w:t>
              </w:r>
              <w:r>
                <w:fldChar w:fldCharType="begin"/>
              </w:r>
              <w:r>
                <w:instrText xml:space="preserve"> REF _Ref501541587 \r \h </w:instrText>
              </w:r>
            </w:ins>
            <w:ins w:id="434" w:author="Погрибной Антон Николаевич" w:date="2017-12-20T13:57:00Z">
              <w:r>
                <w:fldChar w:fldCharType="separate"/>
              </w:r>
            </w:ins>
            <w:ins w:id="435" w:author="Феданкова Любовь Анатольевна" w:date="2019-10-09T12:38:00Z">
              <w:r w:rsidR="00031B2C">
                <w:t>10.1.5.2</w:t>
              </w:r>
            </w:ins>
            <w:ins w:id="436" w:author="Погрибной Антон Николаевич" w:date="2017-12-20T13:57:00Z">
              <w:r>
                <w:fldChar w:fldCharType="end"/>
              </w:r>
              <w:r>
                <w:t xml:space="preserve">, </w:t>
              </w:r>
              <w:r>
                <w:fldChar w:fldCharType="begin"/>
              </w:r>
              <w:r>
                <w:instrText xml:space="preserve"> REF _Ref501541582 \r \h </w:instrText>
              </w:r>
            </w:ins>
            <w:r>
              <w:fldChar w:fldCharType="separate"/>
            </w:r>
            <w:ins w:id="437" w:author="Феданкова Любовь Анатольевна" w:date="2019-10-09T12:38:00Z">
              <w:r w:rsidR="00031B2C">
                <w:t>10.2.5.2</w:t>
              </w:r>
            </w:ins>
            <w:ins w:id="438" w:author="Погрибной Антон Николаевич" w:date="2017-12-20T13:57:00Z">
              <w:r>
                <w:fldChar w:fldCharType="end"/>
              </w:r>
              <w:r>
                <w:t xml:space="preserve"> добавлено описание кнопок экранной формы экспорта выписок </w:t>
              </w:r>
              <w:r>
                <w:rPr>
                  <w:lang w:val="en-US"/>
                </w:rPr>
                <w:t>MT</w:t>
              </w:r>
              <w:r w:rsidRPr="00F73C3E">
                <w:t>940</w:t>
              </w:r>
              <w:r>
                <w:t>.</w:t>
              </w:r>
            </w:ins>
          </w:p>
          <w:p w14:paraId="59F76E90" w14:textId="2101B0D2" w:rsidR="006C646D" w:rsidRDefault="006C646D" w:rsidP="007C3373">
            <w:pPr>
              <w:pStyle w:val="afa"/>
              <w:rPr>
                <w:ins w:id="439" w:author="Погрибной Антон Николаевич" w:date="2017-12-20T13:57:00Z"/>
              </w:rPr>
            </w:pPr>
            <w:ins w:id="440" w:author="Погрибной Антон Николаевич" w:date="2017-12-20T13:57:00Z">
              <w:r w:rsidRPr="00F73C3E">
                <w:t>https://jira.bssys.com/browse/BSSSTDDEF-24033</w:t>
              </w:r>
              <w:r>
                <w:t>.</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45967AD" w14:textId="58E930F8" w:rsidR="006C646D" w:rsidRDefault="006C646D" w:rsidP="00B6442B">
            <w:pPr>
              <w:pStyle w:val="afa"/>
              <w:rPr>
                <w:ins w:id="441" w:author="Погрибной Антон Николаевич" w:date="2017-12-20T13:57:00Z"/>
              </w:rPr>
            </w:pPr>
            <w:ins w:id="442" w:author="Погрибной Антон Николаевич" w:date="2017-12-20T13:57:00Z">
              <w:r>
                <w:t>Погрибной А.Н.</w:t>
              </w:r>
            </w:ins>
          </w:p>
        </w:tc>
      </w:tr>
      <w:tr w:rsidR="00083D78" w14:paraId="4D155C0A" w14:textId="77777777" w:rsidTr="00332B88">
        <w:trPr>
          <w:cantSplit/>
          <w:ins w:id="443" w:author="Воронов Алексей Алексеевич" w:date="2018-01-30T12:18:00Z"/>
        </w:trPr>
        <w:tc>
          <w:tcPr>
            <w:tcW w:w="709" w:type="dxa"/>
            <w:tcBorders>
              <w:top w:val="single" w:sz="6" w:space="0" w:color="000000"/>
              <w:left w:val="single" w:sz="12" w:space="0" w:color="000000"/>
              <w:bottom w:val="single" w:sz="6" w:space="0" w:color="000000"/>
              <w:right w:val="single" w:sz="6" w:space="0" w:color="000000"/>
            </w:tcBorders>
            <w:vAlign w:val="center"/>
          </w:tcPr>
          <w:p w14:paraId="62EB5363" w14:textId="77777777" w:rsidR="00083D78" w:rsidRPr="002B32FF" w:rsidRDefault="00083D78" w:rsidP="00B6442B">
            <w:pPr>
              <w:pStyle w:val="afa"/>
              <w:numPr>
                <w:ilvl w:val="0"/>
                <w:numId w:val="3"/>
              </w:numPr>
              <w:rPr>
                <w:ins w:id="444" w:author="Воронов Алексей Алексеевич" w:date="2018-01-30T12:18: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78EAE20A" w14:textId="4778C03A" w:rsidR="00083D78" w:rsidRDefault="00083D78" w:rsidP="00B6442B">
            <w:pPr>
              <w:pStyle w:val="afa"/>
              <w:rPr>
                <w:ins w:id="445" w:author="Воронов Алексей Алексеевич" w:date="2018-01-30T12:18:00Z"/>
              </w:rPr>
            </w:pPr>
            <w:ins w:id="446" w:author="Воронов Алексей Алексеевич" w:date="2018-01-30T12:18:00Z">
              <w:r>
                <w:t>30.01.2018</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6773437F" w14:textId="77777777" w:rsidR="00083D78" w:rsidRDefault="00083D78" w:rsidP="00083D78">
            <w:pPr>
              <w:pStyle w:val="afa"/>
              <w:rPr>
                <w:ins w:id="447" w:author="Воронов Алексей Алексеевич" w:date="2018-01-30T12:20:00Z"/>
              </w:rPr>
            </w:pPr>
            <w:ins w:id="448" w:author="Воронов Алексей Алексеевич" w:date="2018-01-30T12:19:00Z">
              <w:r>
                <w:t>Описание в р</w:t>
              </w:r>
            </w:ins>
            <w:ins w:id="449" w:author="Воронов Алексей Алексеевич" w:date="2018-01-30T12:18:00Z">
              <w:r>
                <w:t>азд</w:t>
              </w:r>
            </w:ins>
            <w:ins w:id="450" w:author="Воронов Алексей Алексеевич" w:date="2018-01-30T12:19:00Z">
              <w:r>
                <w:t>елах</w:t>
              </w:r>
            </w:ins>
            <w:ins w:id="451" w:author="Воронов Алексей Алексеевич" w:date="2018-01-30T12:18:00Z">
              <w:r>
                <w:t xml:space="preserve"> 10.1.5.3</w:t>
              </w:r>
            </w:ins>
            <w:ins w:id="452" w:author="Воронов Алексей Алексеевич" w:date="2018-01-30T12:19:00Z">
              <w:r>
                <w:t xml:space="preserve"> и 10.2.5.4. приведены в соответвие с фактической реализацией.</w:t>
              </w:r>
            </w:ins>
          </w:p>
          <w:p w14:paraId="65EE9B1B" w14:textId="32306459" w:rsidR="00083D78" w:rsidRDefault="00083D78" w:rsidP="00083D78">
            <w:pPr>
              <w:pStyle w:val="afa"/>
              <w:rPr>
                <w:ins w:id="453" w:author="Воронов Алексей Алексеевич" w:date="2018-01-30T12:18:00Z"/>
              </w:rPr>
            </w:pPr>
            <w:ins w:id="454" w:author="Воронов Алексей Алексеевич" w:date="2018-01-30T12:20:00Z">
              <w:r>
                <w:t xml:space="preserve">Несоотвевие выявлено при анализе деффекта  </w:t>
              </w:r>
              <w:r w:rsidRPr="00083D78">
                <w:t>https://jira.bssys.com/browse/BSSCCSUPP-3571</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DC15638" w14:textId="0586659B" w:rsidR="00083D78" w:rsidRDefault="00083D78" w:rsidP="00B6442B">
            <w:pPr>
              <w:pStyle w:val="afa"/>
              <w:rPr>
                <w:ins w:id="455" w:author="Воронов Алексей Алексеевич" w:date="2018-01-30T12:18:00Z"/>
              </w:rPr>
            </w:pPr>
            <w:ins w:id="456" w:author="Воронов Алексей Алексеевич" w:date="2018-01-30T12:20:00Z">
              <w:r>
                <w:t>Воронов А.А.</w:t>
              </w:r>
            </w:ins>
          </w:p>
        </w:tc>
      </w:tr>
      <w:tr w:rsidR="000C75AD" w14:paraId="39792E20" w14:textId="77777777" w:rsidTr="00332B88">
        <w:trPr>
          <w:cantSplit/>
          <w:ins w:id="457" w:author="Широбокова Алёна Сергеевна" w:date="2018-02-13T11:57:00Z"/>
        </w:trPr>
        <w:tc>
          <w:tcPr>
            <w:tcW w:w="709" w:type="dxa"/>
            <w:tcBorders>
              <w:top w:val="single" w:sz="6" w:space="0" w:color="000000"/>
              <w:left w:val="single" w:sz="12" w:space="0" w:color="000000"/>
              <w:bottom w:val="single" w:sz="6" w:space="0" w:color="000000"/>
              <w:right w:val="single" w:sz="6" w:space="0" w:color="000000"/>
            </w:tcBorders>
            <w:vAlign w:val="center"/>
          </w:tcPr>
          <w:p w14:paraId="0CB24DD8" w14:textId="77777777" w:rsidR="000C75AD" w:rsidRPr="002B32FF" w:rsidRDefault="000C75AD" w:rsidP="00B6442B">
            <w:pPr>
              <w:pStyle w:val="afa"/>
              <w:numPr>
                <w:ilvl w:val="0"/>
                <w:numId w:val="3"/>
              </w:numPr>
              <w:rPr>
                <w:ins w:id="458" w:author="Широбокова Алёна Сергеевна" w:date="2018-02-13T11:57: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2F611B21" w14:textId="78EB53F8" w:rsidR="000C75AD" w:rsidRDefault="000C75AD" w:rsidP="00B6442B">
            <w:pPr>
              <w:pStyle w:val="afa"/>
              <w:rPr>
                <w:ins w:id="459" w:author="Широбокова Алёна Сергеевна" w:date="2018-02-13T11:57:00Z"/>
              </w:rPr>
            </w:pPr>
            <w:ins w:id="460" w:author="Широбокова Алёна Сергеевна" w:date="2018-02-13T11:57:00Z">
              <w:r>
                <w:t>13.02.2018</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3B5A9BA7" w14:textId="62A23DA4" w:rsidR="000C75AD" w:rsidRDefault="000C75AD" w:rsidP="00083D78">
            <w:pPr>
              <w:pStyle w:val="afa"/>
              <w:rPr>
                <w:ins w:id="461" w:author="Широбокова Алёна Сергеевна" w:date="2018-02-13T11:57:00Z"/>
              </w:rPr>
            </w:pPr>
            <w:ins w:id="462" w:author="Широбокова Алёна Сергеевна" w:date="2018-02-13T11:58:00Z">
              <w:r w:rsidRPr="000C75AD">
                <w:t xml:space="preserve">https://jira.bssys.com/browse/BSSSTDDEF-27008 </w:t>
              </w:r>
              <w:r>
                <w:t xml:space="preserve"> Уточнены требования для печати выписки за период </w:t>
              </w:r>
              <w:r>
                <w:fldChar w:fldCharType="begin"/>
              </w:r>
              <w:r>
                <w:instrText xml:space="preserve"> REF _Ref506286455 \r \h </w:instrText>
              </w:r>
            </w:ins>
            <w:r>
              <w:fldChar w:fldCharType="separate"/>
            </w:r>
            <w:ins w:id="463" w:author="Феданкова Любовь Анатольевна" w:date="2019-10-09T12:38:00Z">
              <w:r w:rsidR="00031B2C">
                <w:t>10.2.2.3.1</w:t>
              </w:r>
            </w:ins>
            <w:ins w:id="464" w:author="Широбокова Алёна Сергеевна" w:date="2018-02-13T11:58:00Z">
              <w:r>
                <w:fldChar w:fldCharType="end"/>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1E122744" w14:textId="3539EDD3" w:rsidR="000C75AD" w:rsidRDefault="000C75AD" w:rsidP="00B6442B">
            <w:pPr>
              <w:pStyle w:val="afa"/>
              <w:rPr>
                <w:ins w:id="465" w:author="Широбокова Алёна Сергеевна" w:date="2018-02-13T11:57:00Z"/>
              </w:rPr>
            </w:pPr>
            <w:ins w:id="466" w:author="Широбокова Алёна Сергеевна" w:date="2018-02-13T11:58:00Z">
              <w:r>
                <w:t>Смольникова А.С.</w:t>
              </w:r>
            </w:ins>
          </w:p>
        </w:tc>
      </w:tr>
      <w:tr w:rsidR="0008437C" w14:paraId="550D8936" w14:textId="77777777" w:rsidTr="00332B88">
        <w:trPr>
          <w:cantSplit/>
          <w:ins w:id="467" w:author="Беликова Маргарита Николаевна" w:date="2018-03-06T15:09:00Z"/>
        </w:trPr>
        <w:tc>
          <w:tcPr>
            <w:tcW w:w="709" w:type="dxa"/>
            <w:tcBorders>
              <w:top w:val="single" w:sz="6" w:space="0" w:color="000000"/>
              <w:left w:val="single" w:sz="12" w:space="0" w:color="000000"/>
              <w:bottom w:val="single" w:sz="6" w:space="0" w:color="000000"/>
              <w:right w:val="single" w:sz="6" w:space="0" w:color="000000"/>
            </w:tcBorders>
            <w:vAlign w:val="center"/>
          </w:tcPr>
          <w:p w14:paraId="2C057C3E" w14:textId="77777777" w:rsidR="0008437C" w:rsidRPr="002B32FF" w:rsidRDefault="0008437C" w:rsidP="00B6442B">
            <w:pPr>
              <w:pStyle w:val="afa"/>
              <w:numPr>
                <w:ilvl w:val="0"/>
                <w:numId w:val="3"/>
              </w:numPr>
              <w:rPr>
                <w:ins w:id="468" w:author="Беликова Маргарита Николаевна" w:date="2018-03-06T15:09: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697C2007" w14:textId="77777777" w:rsidR="0008437C" w:rsidRDefault="0008437C" w:rsidP="00B6442B">
            <w:pPr>
              <w:pStyle w:val="afa"/>
              <w:rPr>
                <w:ins w:id="469" w:author="Беликова Маргарита Николаевна" w:date="2018-03-06T15:09:00Z"/>
              </w:rPr>
            </w:pPr>
          </w:p>
        </w:tc>
        <w:tc>
          <w:tcPr>
            <w:tcW w:w="5670" w:type="dxa"/>
            <w:tcBorders>
              <w:top w:val="single" w:sz="6" w:space="0" w:color="000000"/>
              <w:left w:val="single" w:sz="6" w:space="0" w:color="000000"/>
              <w:bottom w:val="single" w:sz="6" w:space="0" w:color="000000"/>
              <w:right w:val="single" w:sz="6" w:space="0" w:color="000000"/>
            </w:tcBorders>
            <w:vAlign w:val="center"/>
          </w:tcPr>
          <w:p w14:paraId="573968F3" w14:textId="4CB2E64D" w:rsidR="0008437C" w:rsidRDefault="009639B3" w:rsidP="00083D78">
            <w:pPr>
              <w:pStyle w:val="afa"/>
              <w:rPr>
                <w:ins w:id="470" w:author="Беликова Маргарита Николаевна" w:date="2018-03-06T15:17:00Z"/>
              </w:rPr>
            </w:pPr>
            <w:ins w:id="471" w:author="Беликова Маргарита Николаевна" w:date="2018-03-06T15:17:00Z">
              <w:r>
                <w:fldChar w:fldCharType="begin"/>
              </w:r>
              <w:r>
                <w:instrText xml:space="preserve"> HYPERLINK "</w:instrText>
              </w:r>
            </w:ins>
            <w:ins w:id="472" w:author="Беликова Маргарита Николаевна" w:date="2018-03-06T15:09:00Z">
              <w:r w:rsidRPr="0008437C">
                <w:instrText>https://jira.bssys.com/browse/BSSSTDDEF-26808</w:instrText>
              </w:r>
            </w:ins>
            <w:ins w:id="473" w:author="Беликова Маргарита Николаевна" w:date="2018-03-06T15:17:00Z">
              <w:r>
                <w:instrText xml:space="preserve">" </w:instrText>
              </w:r>
              <w:r>
                <w:fldChar w:fldCharType="separate"/>
              </w:r>
            </w:ins>
            <w:ins w:id="474" w:author="Беликова Маргарита Николаевна" w:date="2018-03-06T15:09:00Z">
              <w:r w:rsidRPr="007B43B2">
                <w:rPr>
                  <w:rStyle w:val="a5"/>
                </w:rPr>
                <w:t>https://jira.bssys.com/browse/BSSSTDDEF-26808</w:t>
              </w:r>
            </w:ins>
            <w:ins w:id="475" w:author="Беликова Маргарита Николаевна" w:date="2018-03-06T15:17:00Z">
              <w:r>
                <w:fldChar w:fldCharType="end"/>
              </w:r>
            </w:ins>
          </w:p>
          <w:p w14:paraId="063A030D" w14:textId="0A5A18CB" w:rsidR="009639B3" w:rsidRDefault="009639B3" w:rsidP="00083D78">
            <w:pPr>
              <w:pStyle w:val="afa"/>
              <w:rPr>
                <w:ins w:id="476" w:author="Беликова Маргарита Николаевна" w:date="2018-03-06T15:17:00Z"/>
              </w:rPr>
            </w:pPr>
            <w:ins w:id="477" w:author="Беликова Маргарита Николаевна" w:date="2018-03-06T15:17:00Z">
              <w:r>
                <w:t>Внесено описание настроек конфигурации по выводу на печать информации о подписанте из сертификата</w:t>
              </w:r>
            </w:ins>
            <w:ins w:id="478" w:author="Беликова Маргарита Николаевна" w:date="2018-03-06T15:30:00Z">
              <w:r w:rsidR="00EB2643">
                <w:t xml:space="preserve">, раздел </w:t>
              </w:r>
            </w:ins>
            <w:ins w:id="479" w:author="Беликова Маргарита Николаевна" w:date="2018-03-06T15:18:00Z">
              <w:r>
                <w:t xml:space="preserve">  </w:t>
              </w:r>
            </w:ins>
            <w:ins w:id="480" w:author="Беликова Маргарита Николаевна" w:date="2018-03-06T15:19:00Z">
              <w:r>
                <w:fldChar w:fldCharType="begin"/>
              </w:r>
              <w:r>
                <w:instrText xml:space="preserve"> REF _Ref427779985 \n \h </w:instrText>
              </w:r>
            </w:ins>
            <w:r>
              <w:fldChar w:fldCharType="separate"/>
            </w:r>
            <w:ins w:id="481" w:author="Феданкова Любовь Анатольевна" w:date="2019-10-09T12:38:00Z">
              <w:r w:rsidR="00031B2C">
                <w:t>25</w:t>
              </w:r>
            </w:ins>
            <w:ins w:id="482" w:author="Беликова Маргарита Николаевна" w:date="2018-03-06T15:19:00Z">
              <w:r>
                <w:fldChar w:fldCharType="end"/>
              </w:r>
            </w:ins>
            <w:ins w:id="483" w:author="Беликова Маргарита Николаевна" w:date="2018-03-06T15:17:00Z">
              <w:r>
                <w:t>.</w:t>
              </w:r>
            </w:ins>
          </w:p>
          <w:p w14:paraId="59E58DA6" w14:textId="3D75EB9A" w:rsidR="009639B3" w:rsidRPr="000C75AD" w:rsidRDefault="009639B3" w:rsidP="009639B3">
            <w:pPr>
              <w:pStyle w:val="afa"/>
              <w:rPr>
                <w:ins w:id="484" w:author="Беликова Маргарита Николаевна" w:date="2018-03-06T15:09:00Z"/>
              </w:rPr>
            </w:pPr>
            <w:ins w:id="485" w:author="Беликова Маргарита Николаевна" w:date="2018-03-06T15:18:00Z">
              <w:r>
                <w:t>Актуально для печати выписок в формате ДБО3</w:t>
              </w:r>
            </w:ins>
            <w:ins w:id="486" w:author="Беликова Маргарита Николаевна" w:date="2018-03-06T15:30:00Z">
              <w:r w:rsidR="00EB2643">
                <w:t>, раздел</w:t>
              </w:r>
            </w:ins>
            <w:ins w:id="487" w:author="Беликова Маргарита Николаевна" w:date="2018-03-06T15:18:00Z">
              <w:r>
                <w:t xml:space="preserve"> </w:t>
              </w:r>
              <w:r>
                <w:fldChar w:fldCharType="begin"/>
              </w:r>
              <w:r>
                <w:instrText xml:space="preserve"> REF _Ref508112847 \n \h </w:instrText>
              </w:r>
            </w:ins>
            <w:r>
              <w:fldChar w:fldCharType="separate"/>
            </w:r>
            <w:ins w:id="488" w:author="Феданкова Любовь Анатольевна" w:date="2019-10-09T12:38:00Z">
              <w:r w:rsidR="00031B2C">
                <w:t>14</w:t>
              </w:r>
            </w:ins>
            <w:ins w:id="489" w:author="Беликова Маргарита Николаевна" w:date="2018-03-06T15:18:00Z">
              <w:r>
                <w:fldChar w:fldCharType="end"/>
              </w:r>
              <w:r>
                <w:t>.</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567802BA" w14:textId="6FDC5433" w:rsidR="0008437C" w:rsidRDefault="00EB2643" w:rsidP="00B6442B">
            <w:pPr>
              <w:pStyle w:val="afa"/>
              <w:rPr>
                <w:ins w:id="490" w:author="Беликова Маргарита Николаевна" w:date="2018-03-06T15:09:00Z"/>
              </w:rPr>
            </w:pPr>
            <w:ins w:id="491" w:author="Беликова Маргарита Николаевна" w:date="2018-03-06T15:30:00Z">
              <w:r>
                <w:t>Беликова М.Н.</w:t>
              </w:r>
            </w:ins>
          </w:p>
        </w:tc>
      </w:tr>
      <w:tr w:rsidR="00C935CA" w14:paraId="753D356F" w14:textId="77777777" w:rsidTr="00332B88">
        <w:trPr>
          <w:cantSplit/>
          <w:ins w:id="492" w:author="Баранов Михаил Александрович" w:date="2018-03-07T11:58:00Z"/>
        </w:trPr>
        <w:tc>
          <w:tcPr>
            <w:tcW w:w="709" w:type="dxa"/>
            <w:tcBorders>
              <w:top w:val="single" w:sz="6" w:space="0" w:color="000000"/>
              <w:left w:val="single" w:sz="12" w:space="0" w:color="000000"/>
              <w:bottom w:val="single" w:sz="6" w:space="0" w:color="000000"/>
              <w:right w:val="single" w:sz="6" w:space="0" w:color="000000"/>
            </w:tcBorders>
            <w:vAlign w:val="center"/>
          </w:tcPr>
          <w:p w14:paraId="0F8E4D22" w14:textId="77777777" w:rsidR="00C935CA" w:rsidRPr="002B32FF" w:rsidRDefault="00C935CA" w:rsidP="00B6442B">
            <w:pPr>
              <w:pStyle w:val="afa"/>
              <w:numPr>
                <w:ilvl w:val="0"/>
                <w:numId w:val="3"/>
              </w:numPr>
              <w:rPr>
                <w:ins w:id="493" w:author="Баранов Михаил Александрович" w:date="2018-03-07T11:58: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6131DD1A" w14:textId="4837DF55" w:rsidR="00C935CA" w:rsidRDefault="00C935CA" w:rsidP="00B6442B">
            <w:pPr>
              <w:pStyle w:val="afa"/>
              <w:rPr>
                <w:ins w:id="494" w:author="Баранов Михаил Александрович" w:date="2018-03-07T11:58:00Z"/>
              </w:rPr>
            </w:pPr>
            <w:ins w:id="495" w:author="Баранов Михаил Александрович" w:date="2018-03-07T11:59:00Z">
              <w:r>
                <w:t>07.03.2018</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7EFD9473" w14:textId="3700B6B4" w:rsidR="00C935CA" w:rsidRDefault="00C935CA" w:rsidP="00083D78">
            <w:pPr>
              <w:pStyle w:val="afa"/>
              <w:rPr>
                <w:ins w:id="496" w:author="Баранов Михаил Александрович" w:date="2018-03-07T11:59:00Z"/>
              </w:rPr>
            </w:pPr>
            <w:ins w:id="497" w:author="Баранов Михаил Александрович" w:date="2018-03-07T11:59:00Z">
              <w:r>
                <w:fldChar w:fldCharType="begin"/>
              </w:r>
              <w:r>
                <w:instrText xml:space="preserve"> HYPERLINK "</w:instrText>
              </w:r>
              <w:r w:rsidRPr="00C935CA">
                <w:instrText>https://jira.bssys.com/browse/BSSSTDDEF-27142</w:instrText>
              </w:r>
              <w:r>
                <w:instrText xml:space="preserve">" </w:instrText>
              </w:r>
              <w:r>
                <w:fldChar w:fldCharType="separate"/>
              </w:r>
              <w:r w:rsidRPr="00344724">
                <w:rPr>
                  <w:rStyle w:val="a5"/>
                </w:rPr>
                <w:t>https://jira.bssys.com/browse/BSSSTDDEF-27142</w:t>
              </w:r>
              <w:r>
                <w:fldChar w:fldCharType="end"/>
              </w:r>
            </w:ins>
          </w:p>
          <w:p w14:paraId="50FC20C9" w14:textId="247C7D11" w:rsidR="00C935CA" w:rsidRDefault="00C935CA" w:rsidP="00083D78">
            <w:pPr>
              <w:pStyle w:val="afa"/>
              <w:rPr>
                <w:ins w:id="498" w:author="Баранов Михаил Александрович" w:date="2018-03-07T11:58:00Z"/>
              </w:rPr>
            </w:pPr>
            <w:ins w:id="499" w:author="Баранов Михаил Александрович" w:date="2018-03-07T11:59:00Z">
              <w:r>
                <w:t>Дополнительная конфигурация, заполняющее значение – условие оплаты</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73829FE6" w14:textId="56D6AD85" w:rsidR="00C935CA" w:rsidRDefault="00C935CA" w:rsidP="00B6442B">
            <w:pPr>
              <w:pStyle w:val="afa"/>
              <w:rPr>
                <w:ins w:id="500" w:author="Баранов Михаил Александрович" w:date="2018-03-07T11:58:00Z"/>
              </w:rPr>
            </w:pPr>
            <w:ins w:id="501" w:author="Баранов Михаил Александрович" w:date="2018-03-07T11:59:00Z">
              <w:r>
                <w:t>Баранов М.А.</w:t>
              </w:r>
            </w:ins>
          </w:p>
        </w:tc>
      </w:tr>
      <w:tr w:rsidR="00366A78" w14:paraId="1F7AFDB4" w14:textId="77777777" w:rsidTr="00332B88">
        <w:trPr>
          <w:cantSplit/>
          <w:ins w:id="502" w:author="Пияльцева Анна Анатольевна" w:date="2018-06-27T12:23:00Z"/>
        </w:trPr>
        <w:tc>
          <w:tcPr>
            <w:tcW w:w="709" w:type="dxa"/>
            <w:tcBorders>
              <w:top w:val="single" w:sz="6" w:space="0" w:color="000000"/>
              <w:left w:val="single" w:sz="12" w:space="0" w:color="000000"/>
              <w:bottom w:val="single" w:sz="4" w:space="0" w:color="auto"/>
              <w:right w:val="single" w:sz="6" w:space="0" w:color="000000"/>
            </w:tcBorders>
            <w:vAlign w:val="center"/>
          </w:tcPr>
          <w:p w14:paraId="7F8892F5" w14:textId="77777777" w:rsidR="00366A78" w:rsidRPr="002B32FF" w:rsidRDefault="00366A78" w:rsidP="00AD5F5D">
            <w:pPr>
              <w:pStyle w:val="afa"/>
              <w:numPr>
                <w:ilvl w:val="0"/>
                <w:numId w:val="3"/>
              </w:numPr>
              <w:rPr>
                <w:ins w:id="503" w:author="Пияльцева Анна Анатольевна" w:date="2018-06-27T12:23:00Z"/>
              </w:rPr>
            </w:pPr>
          </w:p>
        </w:tc>
        <w:tc>
          <w:tcPr>
            <w:tcW w:w="1417" w:type="dxa"/>
            <w:tcBorders>
              <w:top w:val="single" w:sz="6" w:space="0" w:color="000000"/>
              <w:left w:val="single" w:sz="6" w:space="0" w:color="000000"/>
              <w:bottom w:val="single" w:sz="4" w:space="0" w:color="auto"/>
              <w:right w:val="single" w:sz="6" w:space="0" w:color="000000"/>
            </w:tcBorders>
            <w:vAlign w:val="center"/>
          </w:tcPr>
          <w:p w14:paraId="357AD0CB" w14:textId="77777777" w:rsidR="00366A78" w:rsidRDefault="00366A78" w:rsidP="00AD5F5D">
            <w:pPr>
              <w:pStyle w:val="afa"/>
              <w:rPr>
                <w:ins w:id="504" w:author="Пияльцева Анна Анатольевна" w:date="2018-06-27T12:23:00Z"/>
              </w:rPr>
            </w:pPr>
            <w:ins w:id="505" w:author="Пияльцева Анна Анатольевна" w:date="2018-06-27T12:23:00Z">
              <w:r>
                <w:t>27.03.2018</w:t>
              </w:r>
            </w:ins>
          </w:p>
        </w:tc>
        <w:tc>
          <w:tcPr>
            <w:tcW w:w="5670" w:type="dxa"/>
            <w:tcBorders>
              <w:top w:val="single" w:sz="6" w:space="0" w:color="000000"/>
              <w:left w:val="single" w:sz="6" w:space="0" w:color="000000"/>
              <w:bottom w:val="single" w:sz="4" w:space="0" w:color="auto"/>
              <w:right w:val="single" w:sz="6" w:space="0" w:color="000000"/>
            </w:tcBorders>
            <w:vAlign w:val="center"/>
          </w:tcPr>
          <w:p w14:paraId="43A8C51A" w14:textId="77777777" w:rsidR="00366A78" w:rsidRDefault="00366A78" w:rsidP="00AD5F5D">
            <w:pPr>
              <w:pStyle w:val="afa"/>
              <w:rPr>
                <w:ins w:id="506" w:author="Пияльцева Анна Анатольевна" w:date="2018-06-27T12:23:00Z"/>
              </w:rPr>
            </w:pPr>
            <w:ins w:id="507" w:author="Пияльцева Анна Анатольевна" w:date="2018-06-27T12:23:00Z">
              <w:r>
                <w:fldChar w:fldCharType="begin"/>
              </w:r>
              <w:r>
                <w:instrText xml:space="preserve"> HYPERLINK "</w:instrText>
              </w:r>
              <w:r w:rsidRPr="00931294">
                <w:instrText>https://jira.bssys.com/browse/BSSSTDDEF-27074</w:instrText>
              </w:r>
              <w:r>
                <w:instrText xml:space="preserve">" </w:instrText>
              </w:r>
              <w:r>
                <w:fldChar w:fldCharType="separate"/>
              </w:r>
              <w:r w:rsidRPr="00A10CAA">
                <w:rPr>
                  <w:rStyle w:val="a5"/>
                </w:rPr>
                <w:t>https://jira.bssys.com/browse/BSSSTDDEF-27074</w:t>
              </w:r>
              <w:r>
                <w:fldChar w:fldCharType="end"/>
              </w:r>
              <w:r>
                <w:t xml:space="preserve"> добавлено описание задачи удаления неактуальных выписок</w:t>
              </w:r>
            </w:ins>
          </w:p>
        </w:tc>
        <w:tc>
          <w:tcPr>
            <w:tcW w:w="1985" w:type="dxa"/>
            <w:tcBorders>
              <w:top w:val="single" w:sz="6" w:space="0" w:color="000000"/>
              <w:left w:val="single" w:sz="6" w:space="0" w:color="000000"/>
              <w:bottom w:val="single" w:sz="4" w:space="0" w:color="auto"/>
              <w:right w:val="single" w:sz="12" w:space="0" w:color="000000"/>
            </w:tcBorders>
            <w:vAlign w:val="center"/>
          </w:tcPr>
          <w:p w14:paraId="3C9E499E" w14:textId="77777777" w:rsidR="00366A78" w:rsidRDefault="00366A78" w:rsidP="00AD5F5D">
            <w:pPr>
              <w:pStyle w:val="afa"/>
              <w:rPr>
                <w:ins w:id="508" w:author="Пияльцева Анна Анатольевна" w:date="2018-06-27T12:23:00Z"/>
              </w:rPr>
            </w:pPr>
            <w:ins w:id="509" w:author="Пияльцева Анна Анатольевна" w:date="2018-06-27T12:23:00Z">
              <w:r>
                <w:t>Беликова М.Н.</w:t>
              </w:r>
            </w:ins>
          </w:p>
        </w:tc>
      </w:tr>
      <w:tr w:rsidR="00931294" w14:paraId="4707B9F9" w14:textId="77777777" w:rsidTr="00332B88">
        <w:trPr>
          <w:cantSplit/>
          <w:ins w:id="510" w:author="Беликова Маргарита Николаевна" w:date="2018-03-27T13:47:00Z"/>
        </w:trPr>
        <w:tc>
          <w:tcPr>
            <w:tcW w:w="709" w:type="dxa"/>
            <w:tcBorders>
              <w:top w:val="single" w:sz="4" w:space="0" w:color="auto"/>
              <w:left w:val="single" w:sz="12" w:space="0" w:color="000000"/>
              <w:bottom w:val="single" w:sz="6" w:space="0" w:color="000000"/>
              <w:right w:val="single" w:sz="6" w:space="0" w:color="000000"/>
            </w:tcBorders>
            <w:vAlign w:val="center"/>
          </w:tcPr>
          <w:p w14:paraId="50F00DB9" w14:textId="77777777" w:rsidR="00931294" w:rsidRPr="002B32FF" w:rsidRDefault="00931294" w:rsidP="00B6442B">
            <w:pPr>
              <w:pStyle w:val="afa"/>
              <w:numPr>
                <w:ilvl w:val="0"/>
                <w:numId w:val="3"/>
              </w:numPr>
              <w:rPr>
                <w:ins w:id="511" w:author="Беликова Маргарита Николаевна" w:date="2018-03-27T13:47:00Z"/>
              </w:rPr>
            </w:pPr>
          </w:p>
        </w:tc>
        <w:tc>
          <w:tcPr>
            <w:tcW w:w="1417" w:type="dxa"/>
            <w:tcBorders>
              <w:top w:val="single" w:sz="4" w:space="0" w:color="auto"/>
              <w:left w:val="single" w:sz="6" w:space="0" w:color="000000"/>
              <w:bottom w:val="single" w:sz="6" w:space="0" w:color="000000"/>
              <w:right w:val="single" w:sz="6" w:space="0" w:color="000000"/>
            </w:tcBorders>
            <w:vAlign w:val="center"/>
          </w:tcPr>
          <w:p w14:paraId="244B58A3" w14:textId="284701E6" w:rsidR="00931294" w:rsidRDefault="00366A78" w:rsidP="00366A78">
            <w:pPr>
              <w:pStyle w:val="afa"/>
              <w:rPr>
                <w:ins w:id="512" w:author="Беликова Маргарита Николаевна" w:date="2018-03-27T13:47:00Z"/>
              </w:rPr>
            </w:pPr>
            <w:ins w:id="513" w:author="Пияльцева Анна Анатольевна" w:date="2018-06-27T12:23:00Z">
              <w:r>
                <w:t>27</w:t>
              </w:r>
            </w:ins>
            <w:ins w:id="514" w:author="Беликова Маргарита Николаевна" w:date="2018-03-27T13:47:00Z">
              <w:r w:rsidR="00931294">
                <w:t>.0</w:t>
              </w:r>
            </w:ins>
            <w:ins w:id="515" w:author="Пияльцева Анна Анатольевна" w:date="2018-06-27T12:24:00Z">
              <w:r>
                <w:t>6</w:t>
              </w:r>
            </w:ins>
            <w:ins w:id="516" w:author="Беликова Маргарита Николаевна" w:date="2018-03-27T13:47:00Z">
              <w:r w:rsidR="00931294">
                <w:t>.2018</w:t>
              </w:r>
            </w:ins>
          </w:p>
        </w:tc>
        <w:tc>
          <w:tcPr>
            <w:tcW w:w="5670" w:type="dxa"/>
            <w:tcBorders>
              <w:top w:val="single" w:sz="4" w:space="0" w:color="auto"/>
              <w:left w:val="single" w:sz="6" w:space="0" w:color="000000"/>
              <w:bottom w:val="single" w:sz="6" w:space="0" w:color="000000"/>
              <w:right w:val="single" w:sz="6" w:space="0" w:color="000000"/>
            </w:tcBorders>
            <w:vAlign w:val="center"/>
          </w:tcPr>
          <w:p w14:paraId="597B9395" w14:textId="42A79331" w:rsidR="00931294" w:rsidRDefault="00366A78" w:rsidP="00083D78">
            <w:pPr>
              <w:pStyle w:val="afa"/>
              <w:rPr>
                <w:ins w:id="517" w:author="Пияльцева Анна Анатольевна" w:date="2018-06-27T12:24:00Z"/>
              </w:rPr>
            </w:pPr>
            <w:ins w:id="518" w:author="Пияльцева Анна Анатольевна" w:date="2018-06-27T12:24:00Z">
              <w:r>
                <w:fldChar w:fldCharType="begin"/>
              </w:r>
              <w:r>
                <w:instrText xml:space="preserve"> HYPERLINK "</w:instrText>
              </w:r>
              <w:r w:rsidRPr="00366A78">
                <w:instrText>https://jira.bssys.com/browse/BSSSTDDEF-24500</w:instrText>
              </w:r>
              <w:r>
                <w:instrText xml:space="preserve">" </w:instrText>
              </w:r>
              <w:r>
                <w:fldChar w:fldCharType="separate"/>
              </w:r>
              <w:r w:rsidRPr="00040C28">
                <w:rPr>
                  <w:rStyle w:val="a5"/>
                </w:rPr>
                <w:t>https://jira.bssys.com/browse/BSSSTDDEF-24500</w:t>
              </w:r>
              <w:r>
                <w:fldChar w:fldCharType="end"/>
              </w:r>
            </w:ins>
          </w:p>
          <w:p w14:paraId="7994244D" w14:textId="47DE37C2" w:rsidR="00366A78" w:rsidRDefault="00366A78" w:rsidP="00083D78">
            <w:pPr>
              <w:pStyle w:val="afa"/>
              <w:rPr>
                <w:ins w:id="519" w:author="Беликова Маргарита Николаевна" w:date="2018-03-27T13:47:00Z"/>
              </w:rPr>
            </w:pPr>
            <w:ins w:id="520" w:author="Пияльцева Анна Анатольевна" w:date="2018-06-27T12:24:00Z">
              <w:r>
                <w:t>Внесены уточнения по отображению штампа</w:t>
              </w:r>
            </w:ins>
            <w:ins w:id="521" w:author="Пияльцева Анна Анатольевна" w:date="2018-06-27T12:25:00Z">
              <w:r>
                <w:t xml:space="preserve"> п 13.3</w:t>
              </w:r>
            </w:ins>
          </w:p>
        </w:tc>
        <w:tc>
          <w:tcPr>
            <w:tcW w:w="1985" w:type="dxa"/>
            <w:tcBorders>
              <w:top w:val="single" w:sz="4" w:space="0" w:color="auto"/>
              <w:left w:val="single" w:sz="6" w:space="0" w:color="000000"/>
              <w:bottom w:val="single" w:sz="6" w:space="0" w:color="000000"/>
              <w:right w:val="single" w:sz="12" w:space="0" w:color="000000"/>
            </w:tcBorders>
            <w:vAlign w:val="center"/>
          </w:tcPr>
          <w:p w14:paraId="43419BED" w14:textId="47209418" w:rsidR="00931294" w:rsidRDefault="00366A78" w:rsidP="00B6442B">
            <w:pPr>
              <w:pStyle w:val="afa"/>
              <w:rPr>
                <w:ins w:id="522" w:author="Беликова Маргарита Николаевна" w:date="2018-03-27T13:47:00Z"/>
              </w:rPr>
            </w:pPr>
            <w:ins w:id="523" w:author="Пияльцева Анна Анатольевна" w:date="2018-06-27T12:24:00Z">
              <w:r>
                <w:t>Пияльцева А.А. (КД)</w:t>
              </w:r>
            </w:ins>
          </w:p>
        </w:tc>
      </w:tr>
      <w:tr w:rsidR="00941280" w14:paraId="4B81771A" w14:textId="77777777" w:rsidTr="00332B88">
        <w:trPr>
          <w:cantSplit/>
          <w:ins w:id="524" w:author="Широбокова Алёна Сергеевна" w:date="2018-08-02T16:05:00Z"/>
        </w:trPr>
        <w:tc>
          <w:tcPr>
            <w:tcW w:w="709" w:type="dxa"/>
            <w:tcBorders>
              <w:top w:val="single" w:sz="6" w:space="0" w:color="000000"/>
              <w:left w:val="single" w:sz="12" w:space="0" w:color="000000"/>
              <w:bottom w:val="single" w:sz="12" w:space="0" w:color="000000"/>
              <w:right w:val="single" w:sz="6" w:space="0" w:color="000000"/>
            </w:tcBorders>
            <w:vAlign w:val="center"/>
          </w:tcPr>
          <w:p w14:paraId="2957A47C" w14:textId="77777777" w:rsidR="00941280" w:rsidRPr="002B32FF" w:rsidRDefault="00941280" w:rsidP="00B6442B">
            <w:pPr>
              <w:pStyle w:val="afa"/>
              <w:numPr>
                <w:ilvl w:val="0"/>
                <w:numId w:val="3"/>
              </w:numPr>
              <w:rPr>
                <w:ins w:id="525" w:author="Широбокова Алёна Сергеевна" w:date="2018-08-02T16:05:00Z"/>
              </w:rPr>
            </w:pPr>
          </w:p>
        </w:tc>
        <w:tc>
          <w:tcPr>
            <w:tcW w:w="1417" w:type="dxa"/>
            <w:tcBorders>
              <w:top w:val="single" w:sz="6" w:space="0" w:color="000000"/>
              <w:left w:val="single" w:sz="6" w:space="0" w:color="000000"/>
              <w:bottom w:val="single" w:sz="12" w:space="0" w:color="000000"/>
              <w:right w:val="single" w:sz="6" w:space="0" w:color="000000"/>
            </w:tcBorders>
            <w:vAlign w:val="center"/>
          </w:tcPr>
          <w:p w14:paraId="224E04C3" w14:textId="40C3073F" w:rsidR="00941280" w:rsidRDefault="00941280" w:rsidP="00366A78">
            <w:pPr>
              <w:pStyle w:val="afa"/>
              <w:rPr>
                <w:ins w:id="526" w:author="Широбокова Алёна Сергеевна" w:date="2018-08-02T16:05:00Z"/>
              </w:rPr>
            </w:pPr>
            <w:ins w:id="527" w:author="Широбокова Алёна Сергеевна" w:date="2018-08-02T16:05:00Z">
              <w:r>
                <w:t>02.08.2018</w:t>
              </w:r>
            </w:ins>
          </w:p>
        </w:tc>
        <w:tc>
          <w:tcPr>
            <w:tcW w:w="5670" w:type="dxa"/>
            <w:tcBorders>
              <w:top w:val="single" w:sz="6" w:space="0" w:color="000000"/>
              <w:left w:val="single" w:sz="6" w:space="0" w:color="000000"/>
              <w:bottom w:val="single" w:sz="12" w:space="0" w:color="000000"/>
              <w:right w:val="single" w:sz="6" w:space="0" w:color="000000"/>
            </w:tcBorders>
            <w:vAlign w:val="center"/>
          </w:tcPr>
          <w:p w14:paraId="26196CE8" w14:textId="0D63A8B8" w:rsidR="00941280" w:rsidRDefault="00941280" w:rsidP="00941280">
            <w:pPr>
              <w:pStyle w:val="afa"/>
              <w:rPr>
                <w:ins w:id="528" w:author="Широбокова Алёна Сергеевна" w:date="2018-08-02T16:05:00Z"/>
              </w:rPr>
            </w:pPr>
            <w:ins w:id="529" w:author="Широбокова Алёна Сергеевна" w:date="2018-08-02T16:05:00Z">
              <w:r>
                <w:t xml:space="preserve">Добавлен п. </w:t>
              </w:r>
            </w:ins>
            <w:ins w:id="530" w:author="Широбокова Алёна Сергеевна" w:date="2018-08-02T16:06:00Z">
              <w:r>
                <w:fldChar w:fldCharType="begin"/>
              </w:r>
              <w:r>
                <w:instrText xml:space="preserve"> REF _Ref520989299 \r \h </w:instrText>
              </w:r>
            </w:ins>
            <w:r>
              <w:fldChar w:fldCharType="separate"/>
            </w:r>
            <w:ins w:id="531" w:author="Феданкова Любовь Анатольевна" w:date="2019-10-09T12:38:00Z">
              <w:r w:rsidR="00031B2C">
                <w:t>10.2.2.5</w:t>
              </w:r>
            </w:ins>
            <w:ins w:id="532" w:author="Широбокова Алёна Сергеевна" w:date="2018-08-02T16:06:00Z">
              <w:r>
                <w:fldChar w:fldCharType="end"/>
              </w:r>
              <w:r>
                <w:t xml:space="preserve"> с частичным описанием полей, кнопок и описанием фильтрации операций по счету за выбранный период в рамках </w:t>
              </w:r>
              <w:r>
                <w:fldChar w:fldCharType="begin"/>
              </w:r>
              <w:r>
                <w:instrText xml:space="preserve"> HYPERLINK "</w:instrText>
              </w:r>
              <w:r w:rsidRPr="00941280">
                <w:instrText>https://jira.bssys.com/browse/BSSSTDDEF-28897</w:instrText>
              </w:r>
              <w:r>
                <w:instrText xml:space="preserve">" </w:instrText>
              </w:r>
              <w:r>
                <w:fldChar w:fldCharType="separate"/>
              </w:r>
              <w:r w:rsidRPr="00A928E0">
                <w:rPr>
                  <w:rStyle w:val="a5"/>
                </w:rPr>
                <w:t>https://jira.bssys.com/browse/BSSSTDDEF-28897</w:t>
              </w:r>
              <w:r>
                <w:fldChar w:fldCharType="end"/>
              </w:r>
              <w:r>
                <w:t xml:space="preserve"> </w:t>
              </w:r>
            </w:ins>
          </w:p>
        </w:tc>
        <w:tc>
          <w:tcPr>
            <w:tcW w:w="1985" w:type="dxa"/>
            <w:tcBorders>
              <w:top w:val="single" w:sz="6" w:space="0" w:color="000000"/>
              <w:left w:val="single" w:sz="6" w:space="0" w:color="000000"/>
              <w:bottom w:val="single" w:sz="12" w:space="0" w:color="000000"/>
              <w:right w:val="single" w:sz="12" w:space="0" w:color="000000"/>
            </w:tcBorders>
            <w:vAlign w:val="center"/>
          </w:tcPr>
          <w:p w14:paraId="3873BF5F" w14:textId="434C5D4E" w:rsidR="00941280" w:rsidRDefault="00941280" w:rsidP="00B6442B">
            <w:pPr>
              <w:pStyle w:val="afa"/>
              <w:rPr>
                <w:ins w:id="533" w:author="Широбокова Алёна Сергеевна" w:date="2018-08-02T16:05:00Z"/>
              </w:rPr>
            </w:pPr>
            <w:ins w:id="534" w:author="Широбокова Алёна Сергеевна" w:date="2018-08-02T16:07:00Z">
              <w:r>
                <w:t>Смолльникова А.С.</w:t>
              </w:r>
            </w:ins>
          </w:p>
        </w:tc>
      </w:tr>
      <w:tr w:rsidR="00B97EF7" w14:paraId="71F1F4A0" w14:textId="77777777" w:rsidTr="00332B88">
        <w:trPr>
          <w:cantSplit/>
          <w:ins w:id="535" w:author="Соболев Максим Николаевич" w:date="2018-08-16T11:16:00Z"/>
        </w:trPr>
        <w:tc>
          <w:tcPr>
            <w:tcW w:w="709" w:type="dxa"/>
            <w:tcBorders>
              <w:top w:val="single" w:sz="6" w:space="0" w:color="000000"/>
              <w:left w:val="single" w:sz="12" w:space="0" w:color="000000"/>
              <w:bottom w:val="single" w:sz="6" w:space="0" w:color="000000"/>
              <w:right w:val="single" w:sz="6" w:space="0" w:color="000000"/>
            </w:tcBorders>
            <w:vAlign w:val="center"/>
          </w:tcPr>
          <w:p w14:paraId="15815559" w14:textId="77777777" w:rsidR="00B97EF7" w:rsidRPr="002B32FF" w:rsidRDefault="00B97EF7" w:rsidP="00B22DA7">
            <w:pPr>
              <w:pStyle w:val="afa"/>
              <w:numPr>
                <w:ilvl w:val="0"/>
                <w:numId w:val="3"/>
              </w:numPr>
              <w:rPr>
                <w:ins w:id="536" w:author="Соболев Максим Николаевич" w:date="2018-08-16T11:16: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1DB3FAB2" w14:textId="1FEA2714" w:rsidR="00B97EF7" w:rsidRDefault="00B97EF7" w:rsidP="00B22DA7">
            <w:pPr>
              <w:pStyle w:val="afa"/>
              <w:rPr>
                <w:ins w:id="537" w:author="Соболев Максим Николаевич" w:date="2018-08-16T11:16:00Z"/>
              </w:rPr>
            </w:pPr>
            <w:ins w:id="538" w:author="Соболев Максим Николаевич" w:date="2018-08-16T11:16:00Z">
              <w:r>
                <w:t>16.08.2018</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7F7E068A" w14:textId="77777777" w:rsidR="00B97EF7" w:rsidRDefault="00B97EF7" w:rsidP="00B22DA7">
            <w:pPr>
              <w:pStyle w:val="afa"/>
              <w:rPr>
                <w:ins w:id="539" w:author="Соболев Максим Николаевич" w:date="2018-08-16T11:17:00Z"/>
              </w:rPr>
            </w:pPr>
            <w:ins w:id="540" w:author="Соболев Максим Николаевич" w:date="2018-08-16T11:16:00Z">
              <w:r>
                <w:t>Добавлено описание задачи «</w:t>
              </w:r>
            </w:ins>
            <w:ins w:id="541" w:author="Соболев Максим Николаевич" w:date="2018-08-16T11:17:00Z">
              <w:r>
                <w:t>Задача, удаляющая неактуальные промежуточные выписки</w:t>
              </w:r>
            </w:ins>
            <w:ins w:id="542" w:author="Соболев Максим Николаевич" w:date="2018-08-16T11:16:00Z">
              <w:r>
                <w:t>»</w:t>
              </w:r>
            </w:ins>
            <w:ins w:id="543" w:author="Соболев Максим Николаевич" w:date="2018-08-16T11:17:00Z">
              <w:r>
                <w:t>.</w:t>
              </w:r>
            </w:ins>
          </w:p>
          <w:p w14:paraId="1CA53D75" w14:textId="7484097B" w:rsidR="00B97EF7" w:rsidRDefault="00B97EF7" w:rsidP="00B22DA7">
            <w:pPr>
              <w:pStyle w:val="afa"/>
              <w:rPr>
                <w:ins w:id="544" w:author="Соболев Максим Николаевич" w:date="2018-08-16T11:16:00Z"/>
              </w:rPr>
            </w:pPr>
            <w:ins w:id="545" w:author="Соболев Максим Николаевич" w:date="2018-08-16T11:17:00Z">
              <w:r w:rsidRPr="00B97EF7">
                <w:t>https://jira.bssys.com/browse/BSSSTDDEF-29138</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0A336D3A" w14:textId="4A9A5B87" w:rsidR="00B97EF7" w:rsidRDefault="00B97EF7" w:rsidP="00B22DA7">
            <w:pPr>
              <w:pStyle w:val="afa"/>
              <w:rPr>
                <w:ins w:id="546" w:author="Соболев Максим Николаевич" w:date="2018-08-16T11:16:00Z"/>
              </w:rPr>
            </w:pPr>
            <w:ins w:id="547" w:author="Соболев Максим Николаевич" w:date="2018-08-16T11:17:00Z">
              <w:r>
                <w:t>Соболев М.Н.</w:t>
              </w:r>
            </w:ins>
          </w:p>
        </w:tc>
      </w:tr>
      <w:tr w:rsidR="00755CAA" w14:paraId="3A01FF31" w14:textId="77777777" w:rsidTr="00332B88">
        <w:trPr>
          <w:cantSplit/>
          <w:ins w:id="548" w:author="Беликова Маргарита Николаевна" w:date="2018-09-13T13:22:00Z"/>
        </w:trPr>
        <w:tc>
          <w:tcPr>
            <w:tcW w:w="709" w:type="dxa"/>
            <w:tcBorders>
              <w:top w:val="single" w:sz="6" w:space="0" w:color="000000"/>
              <w:left w:val="single" w:sz="12" w:space="0" w:color="000000"/>
              <w:bottom w:val="single" w:sz="6" w:space="0" w:color="000000"/>
              <w:right w:val="single" w:sz="6" w:space="0" w:color="000000"/>
            </w:tcBorders>
            <w:vAlign w:val="center"/>
          </w:tcPr>
          <w:p w14:paraId="45F3C794" w14:textId="77777777" w:rsidR="00755CAA" w:rsidRPr="002B32FF" w:rsidRDefault="00755CAA" w:rsidP="00B22DA7">
            <w:pPr>
              <w:pStyle w:val="afa"/>
              <w:numPr>
                <w:ilvl w:val="0"/>
                <w:numId w:val="3"/>
              </w:numPr>
              <w:rPr>
                <w:ins w:id="549" w:author="Беликова Маргарита Николаевна" w:date="2018-09-13T13:22:00Z"/>
              </w:rPr>
            </w:pPr>
          </w:p>
        </w:tc>
        <w:tc>
          <w:tcPr>
            <w:tcW w:w="1417" w:type="dxa"/>
            <w:tcBorders>
              <w:top w:val="single" w:sz="6" w:space="0" w:color="000000"/>
              <w:left w:val="single" w:sz="6" w:space="0" w:color="000000"/>
              <w:bottom w:val="single" w:sz="6" w:space="0" w:color="000000"/>
              <w:right w:val="single" w:sz="6" w:space="0" w:color="000000"/>
            </w:tcBorders>
            <w:vAlign w:val="center"/>
          </w:tcPr>
          <w:p w14:paraId="343C4C29" w14:textId="79A7C2A7" w:rsidR="00755CAA" w:rsidRDefault="00755CAA" w:rsidP="00B22DA7">
            <w:pPr>
              <w:pStyle w:val="afa"/>
              <w:rPr>
                <w:ins w:id="550" w:author="Беликова Маргарита Николаевна" w:date="2018-09-13T13:22:00Z"/>
              </w:rPr>
            </w:pPr>
            <w:ins w:id="551" w:author="Беликова Маргарита Николаевна" w:date="2018-09-13T13:22:00Z">
              <w:r>
                <w:t>13.09.2018</w:t>
              </w:r>
            </w:ins>
          </w:p>
        </w:tc>
        <w:tc>
          <w:tcPr>
            <w:tcW w:w="5670" w:type="dxa"/>
            <w:tcBorders>
              <w:top w:val="single" w:sz="6" w:space="0" w:color="000000"/>
              <w:left w:val="single" w:sz="6" w:space="0" w:color="000000"/>
              <w:bottom w:val="single" w:sz="6" w:space="0" w:color="000000"/>
              <w:right w:val="single" w:sz="6" w:space="0" w:color="000000"/>
            </w:tcBorders>
            <w:vAlign w:val="center"/>
          </w:tcPr>
          <w:p w14:paraId="7A686016" w14:textId="77777777" w:rsidR="00755CAA" w:rsidRDefault="00755CAA" w:rsidP="00B22DA7">
            <w:pPr>
              <w:pStyle w:val="afa"/>
              <w:rPr>
                <w:ins w:id="552" w:author="Беликова Маргарита Николаевна" w:date="2018-09-13T13:23:00Z"/>
              </w:rPr>
            </w:pPr>
            <w:ins w:id="553" w:author="Беликова Маргарита Николаевна" w:date="2018-09-13T13:22:00Z">
              <w:r>
                <w:t>В рамках доработок по 383-П (2018г)</w:t>
              </w:r>
            </w:ins>
            <w:ins w:id="554" w:author="Беликова Маргарита Николаевна" w:date="2018-09-13T13:23:00Z">
              <w:r>
                <w:t xml:space="preserve"> по </w:t>
              </w:r>
              <w:r>
                <w:fldChar w:fldCharType="begin"/>
              </w:r>
              <w:r>
                <w:instrText xml:space="preserve"> HYPERLINK "</w:instrText>
              </w:r>
              <w:r w:rsidRPr="00755CAA">
                <w:instrText>https://jira.bssys.com/browse/BACKLOG-25295</w:instrText>
              </w:r>
              <w:r>
                <w:instrText xml:space="preserve">" </w:instrText>
              </w:r>
              <w:r>
                <w:fldChar w:fldCharType="separate"/>
              </w:r>
              <w:r w:rsidRPr="003326AA">
                <w:rPr>
                  <w:rStyle w:val="a5"/>
                </w:rPr>
                <w:t>https://jira.bssys.com/browse/BACKLOG-25295</w:t>
              </w:r>
              <w:r>
                <w:fldChar w:fldCharType="end"/>
              </w:r>
              <w:r>
                <w:t xml:space="preserve"> внесены следующие изменения:</w:t>
              </w:r>
            </w:ins>
          </w:p>
          <w:p w14:paraId="291958D0" w14:textId="2FB24F44" w:rsidR="00755CAA" w:rsidRPr="00755CAA" w:rsidRDefault="00755CAA" w:rsidP="00904090">
            <w:pPr>
              <w:pStyle w:val="afa"/>
              <w:numPr>
                <w:ilvl w:val="0"/>
                <w:numId w:val="121"/>
              </w:numPr>
              <w:rPr>
                <w:ins w:id="555" w:author="Беликова Маргарита Николаевна" w:date="2018-09-13T13:23:00Z"/>
              </w:rPr>
            </w:pPr>
            <w:ins w:id="556" w:author="Беликова Маргарита Николаевна" w:date="2018-09-13T13:23:00Z">
              <w:r>
                <w:t xml:space="preserve">В разделы </w:t>
              </w:r>
              <w:r w:rsidRPr="00755CAA">
                <w:t>[</w:t>
              </w:r>
            </w:ins>
            <w:ins w:id="557" w:author="Беликова Маргарита Николаевна" w:date="2018-09-13T13:24:00Z">
              <w:r>
                <w:t>10.1.4</w:t>
              </w:r>
            </w:ins>
            <w:ins w:id="558" w:author="Беликова Маргарита Николаевна" w:date="2018-09-13T13:23:00Z">
              <w:r w:rsidRPr="00755CAA">
                <w:t>]</w:t>
              </w:r>
            </w:ins>
            <w:ins w:id="559" w:author="Беликова Маргарита Николаевна" w:date="2018-09-13T13:24:00Z">
              <w:r>
                <w:t xml:space="preserve">, </w:t>
              </w:r>
            </w:ins>
            <w:ins w:id="560" w:author="Беликова Маргарита Николаевна" w:date="2018-09-13T13:23:00Z">
              <w:r w:rsidRPr="00755CAA">
                <w:t xml:space="preserve"> [</w:t>
              </w:r>
            </w:ins>
            <w:ins w:id="561" w:author="Беликова Маргарита Николаевна" w:date="2018-09-13T13:24:00Z">
              <w:r>
                <w:t>10.2.4</w:t>
              </w:r>
            </w:ins>
            <w:ins w:id="562" w:author="Беликова Маргарита Николаевна" w:date="2018-09-13T13:23:00Z">
              <w:r w:rsidRPr="00755CAA">
                <w:t>]</w:t>
              </w:r>
            </w:ins>
            <w:ins w:id="563" w:author="Беликова Маргарита Николаевна" w:date="2018-09-13T13:24:00Z">
              <w:r>
                <w:t xml:space="preserve"> добавлено описание и макет отображения нового поля «Рез. поле» </w:t>
              </w:r>
            </w:ins>
          </w:p>
          <w:p w14:paraId="26EEDD9E" w14:textId="4508CF62" w:rsidR="00755CAA" w:rsidRPr="00755CAA" w:rsidRDefault="00755CAA" w:rsidP="00904090">
            <w:pPr>
              <w:pStyle w:val="afa"/>
              <w:numPr>
                <w:ilvl w:val="0"/>
                <w:numId w:val="121"/>
              </w:numPr>
              <w:rPr>
                <w:ins w:id="564" w:author="Беликова Маргарита Николаевна" w:date="2018-09-13T13:23:00Z"/>
              </w:rPr>
            </w:pPr>
            <w:ins w:id="565" w:author="Беликова Маргарита Николаевна" w:date="2018-09-13T13:23:00Z">
              <w:r w:rsidRPr="00755CAA">
                <w:t>В [</w:t>
              </w:r>
            </w:ins>
            <w:ins w:id="566" w:author="Беликова Маргарита Николаевна" w:date="2018-09-13T13:24:00Z">
              <w:r>
                <w:t>9</w:t>
              </w:r>
            </w:ins>
            <w:ins w:id="567" w:author="Беликова Маргарита Николаевна" w:date="2018-09-13T13:23:00Z">
              <w:r w:rsidRPr="00755CAA">
                <w:t>]</w:t>
              </w:r>
            </w:ins>
            <w:ins w:id="568" w:author="Беликова Маргарита Николаевна" w:date="2018-09-13T13:25:00Z">
              <w:r>
                <w:t xml:space="preserve"> добавлен новый атрибут документа выписки «</w:t>
              </w:r>
              <w:r>
                <w:rPr>
                  <w:lang w:val="en-US"/>
                </w:rPr>
                <w:t>RESERV</w:t>
              </w:r>
              <w:r w:rsidRPr="00755CAA">
                <w:t>23</w:t>
              </w:r>
              <w:r>
                <w:t>»</w:t>
              </w:r>
            </w:ins>
          </w:p>
          <w:p w14:paraId="13158E8F" w14:textId="2DDBF6ED" w:rsidR="00755CAA" w:rsidRDefault="00755CAA" w:rsidP="00904090">
            <w:pPr>
              <w:pStyle w:val="afa"/>
              <w:numPr>
                <w:ilvl w:val="0"/>
                <w:numId w:val="121"/>
              </w:numPr>
              <w:rPr>
                <w:ins w:id="569" w:author="Беликова Маргарита Николаевна" w:date="2018-09-13T13:27:00Z"/>
              </w:rPr>
            </w:pPr>
            <w:ins w:id="570" w:author="Беликова Маргарита Николаевна" w:date="2018-09-13T13:26:00Z">
              <w:r>
                <w:t xml:space="preserve">В </w:t>
              </w:r>
              <w:r w:rsidRPr="00755CAA">
                <w:t>[</w:t>
              </w:r>
              <w:r>
                <w:t>13.6</w:t>
              </w:r>
              <w:r w:rsidRPr="00755CAA">
                <w:t>]</w:t>
              </w:r>
              <w:r>
                <w:t xml:space="preserve">, </w:t>
              </w:r>
            </w:ins>
            <w:ins w:id="571" w:author="Беликова Маргарита Николаевна" w:date="2018-09-13T13:27:00Z">
              <w:r w:rsidRPr="00755CAA">
                <w:t>[</w:t>
              </w:r>
              <w:r>
                <w:t>13.7</w:t>
              </w:r>
              <w:r w:rsidRPr="00755CAA">
                <w:t>]</w:t>
              </w:r>
              <w:r>
                <w:t xml:space="preserve">, </w:t>
              </w:r>
              <w:r w:rsidRPr="00755CAA">
                <w:t>[</w:t>
              </w:r>
              <w:r>
                <w:t>13.8</w:t>
              </w:r>
              <w:r w:rsidRPr="00755CAA">
                <w:t>]</w:t>
              </w:r>
              <w:r>
                <w:t xml:space="preserve"> внесены уточнения по заполнению реквизита «Рез. поле».</w:t>
              </w:r>
            </w:ins>
          </w:p>
          <w:p w14:paraId="0B131E4E" w14:textId="77777777" w:rsidR="00755CAA" w:rsidRDefault="00755CAA" w:rsidP="00904090">
            <w:pPr>
              <w:pStyle w:val="afa"/>
              <w:numPr>
                <w:ilvl w:val="0"/>
                <w:numId w:val="121"/>
              </w:numPr>
              <w:rPr>
                <w:ins w:id="572" w:author="Беликова Маргарита Николаевна" w:date="2018-09-13T13:28:00Z"/>
              </w:rPr>
            </w:pPr>
            <w:ins w:id="573" w:author="Беликова Маргарита Николаевна" w:date="2018-09-13T13:27:00Z">
              <w:r>
                <w:t xml:space="preserve">В </w:t>
              </w:r>
              <w:r w:rsidRPr="00755CAA">
                <w:t>[</w:t>
              </w:r>
              <w:r>
                <w:t>26</w:t>
              </w:r>
              <w:r w:rsidRPr="00755CAA">
                <w:t>]</w:t>
              </w:r>
              <w:r>
                <w:t xml:space="preserve"> добавлена настройка конфигураци </w:t>
              </w:r>
            </w:ins>
            <w:ins w:id="574" w:author="Беликова Маргарита Николаевна" w:date="2018-09-13T13:28:00Z">
              <w:r>
                <w:t>«</w:t>
              </w:r>
              <w:r w:rsidRPr="00F87348">
                <w:t>Дата вступления в силу изменений 383-П, 2018 (Рез.поле 23)</w:t>
              </w:r>
              <w:r>
                <w:t>»</w:t>
              </w:r>
            </w:ins>
          </w:p>
          <w:p w14:paraId="0842A11B" w14:textId="2E8F009D" w:rsidR="00755CAA" w:rsidRDefault="00755CAA" w:rsidP="00904090">
            <w:pPr>
              <w:pStyle w:val="afa"/>
              <w:numPr>
                <w:ilvl w:val="0"/>
                <w:numId w:val="121"/>
              </w:numPr>
              <w:rPr>
                <w:ins w:id="575" w:author="Беликова Маргарита Николаевна" w:date="2018-09-13T13:22:00Z"/>
              </w:rPr>
            </w:pPr>
            <w:ins w:id="576" w:author="Беликова Маргарита Николаевна" w:date="2018-09-13T13:28:00Z">
              <w:r>
                <w:t xml:space="preserve">В </w:t>
              </w:r>
              <w:r w:rsidRPr="00755CAA">
                <w:t xml:space="preserve">[22] </w:t>
              </w:r>
            </w:ins>
            <w:ins w:id="577" w:author="Беликова Маргарита Николаевна" w:date="2018-09-13T13:29:00Z">
              <w:r>
                <w:t xml:space="preserve">добавлено примечание по добавлению реквизита для передачи по </w:t>
              </w:r>
              <w:r>
                <w:rPr>
                  <w:lang w:val="en-US"/>
                </w:rPr>
                <w:t>IG</w:t>
              </w:r>
              <w:r w:rsidRPr="00755CAA">
                <w:t>.</w:t>
              </w:r>
            </w:ins>
          </w:p>
        </w:tc>
        <w:tc>
          <w:tcPr>
            <w:tcW w:w="1985" w:type="dxa"/>
            <w:tcBorders>
              <w:top w:val="single" w:sz="6" w:space="0" w:color="000000"/>
              <w:left w:val="single" w:sz="6" w:space="0" w:color="000000"/>
              <w:bottom w:val="single" w:sz="6" w:space="0" w:color="000000"/>
              <w:right w:val="single" w:sz="12" w:space="0" w:color="000000"/>
            </w:tcBorders>
            <w:vAlign w:val="center"/>
          </w:tcPr>
          <w:p w14:paraId="7F2B44F9" w14:textId="1DE591B2" w:rsidR="00755CAA" w:rsidRDefault="00755CAA" w:rsidP="00B22DA7">
            <w:pPr>
              <w:pStyle w:val="afa"/>
              <w:rPr>
                <w:ins w:id="578" w:author="Беликова Маргарита Николаевна" w:date="2018-09-13T13:22:00Z"/>
              </w:rPr>
            </w:pPr>
            <w:ins w:id="579" w:author="Беликова Маргарита Николаевна" w:date="2018-09-13T13:28:00Z">
              <w:r>
                <w:t>Беликова М.Н.</w:t>
              </w:r>
            </w:ins>
          </w:p>
        </w:tc>
      </w:tr>
      <w:tr w:rsidR="00274D95" w14:paraId="7C4D975A" w14:textId="77777777" w:rsidTr="00332B88">
        <w:tblPrEx>
          <w:tblW w:w="9781" w:type="dxa"/>
          <w:tblInd w:w="25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580" w:author="Беликова Маргарита Николаевна" w:date="2018-09-27T11:18:00Z">
            <w:tblPrEx>
              <w:tblW w:w="9639" w:type="dxa"/>
              <w:tblInd w:w="25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ins w:id="581" w:author="Беликова Маргарита Николаевна" w:date="2018-09-27T11:18:00Z"/>
          <w:trPrChange w:id="582" w:author="Беликова Маргарита Николаевна" w:date="2018-09-27T11:18:00Z">
            <w:trPr>
              <w:gridAfter w:val="0"/>
              <w:cantSplit/>
            </w:trPr>
          </w:trPrChange>
        </w:trPr>
        <w:tc>
          <w:tcPr>
            <w:tcW w:w="709" w:type="dxa"/>
            <w:tcBorders>
              <w:top w:val="single" w:sz="6" w:space="0" w:color="000000"/>
              <w:left w:val="single" w:sz="12" w:space="0" w:color="000000"/>
              <w:bottom w:val="single" w:sz="6" w:space="0" w:color="000000"/>
              <w:right w:val="single" w:sz="6" w:space="0" w:color="000000"/>
            </w:tcBorders>
            <w:vAlign w:val="center"/>
            <w:tcPrChange w:id="583" w:author="Беликова Маргарита Николаевна" w:date="2018-09-27T11:18:00Z">
              <w:tcPr>
                <w:tcW w:w="709" w:type="dxa"/>
                <w:tcBorders>
                  <w:top w:val="single" w:sz="6" w:space="0" w:color="000000"/>
                  <w:left w:val="single" w:sz="12" w:space="0" w:color="000000"/>
                  <w:bottom w:val="single" w:sz="12" w:space="0" w:color="000000"/>
                  <w:right w:val="single" w:sz="6" w:space="0" w:color="000000"/>
                </w:tcBorders>
                <w:vAlign w:val="center"/>
              </w:tcPr>
            </w:tcPrChange>
          </w:tcPr>
          <w:p w14:paraId="53DBAC10" w14:textId="77777777" w:rsidR="00274D95" w:rsidRPr="002B32FF" w:rsidRDefault="00274D95" w:rsidP="00274D95">
            <w:pPr>
              <w:pStyle w:val="afa"/>
              <w:numPr>
                <w:ilvl w:val="0"/>
                <w:numId w:val="3"/>
              </w:numPr>
              <w:rPr>
                <w:ins w:id="584" w:author="Беликова Маргарита Николаевна" w:date="2018-09-27T11:18:00Z"/>
              </w:rPr>
            </w:pPr>
          </w:p>
        </w:tc>
        <w:tc>
          <w:tcPr>
            <w:tcW w:w="1417" w:type="dxa"/>
            <w:tcBorders>
              <w:top w:val="single" w:sz="6" w:space="0" w:color="000000"/>
              <w:left w:val="single" w:sz="6" w:space="0" w:color="000000"/>
              <w:bottom w:val="single" w:sz="6" w:space="0" w:color="000000"/>
              <w:right w:val="single" w:sz="6" w:space="0" w:color="000000"/>
            </w:tcBorders>
            <w:tcPrChange w:id="585" w:author="Беликова Маргарита Николаевна" w:date="2018-09-27T11:18:00Z">
              <w:tcPr>
                <w:tcW w:w="1843" w:type="dxa"/>
                <w:gridSpan w:val="2"/>
                <w:tcBorders>
                  <w:top w:val="single" w:sz="6" w:space="0" w:color="000000"/>
                  <w:left w:val="single" w:sz="6" w:space="0" w:color="000000"/>
                  <w:bottom w:val="single" w:sz="12" w:space="0" w:color="000000"/>
                  <w:right w:val="single" w:sz="6" w:space="0" w:color="000000"/>
                </w:tcBorders>
                <w:vAlign w:val="center"/>
              </w:tcPr>
            </w:tcPrChange>
          </w:tcPr>
          <w:p w14:paraId="2D64B356" w14:textId="063494A0" w:rsidR="00274D95" w:rsidRDefault="00274D95" w:rsidP="00274D95">
            <w:pPr>
              <w:pStyle w:val="afa"/>
              <w:rPr>
                <w:ins w:id="586" w:author="Беликова Маргарита Николаевна" w:date="2018-09-27T11:18:00Z"/>
              </w:rPr>
            </w:pPr>
            <w:ins w:id="587" w:author="Беликова Маргарита Николаевна" w:date="2018-09-27T11:18:00Z">
              <w:r>
                <w:t>27.09.2018</w:t>
              </w:r>
            </w:ins>
          </w:p>
        </w:tc>
        <w:tc>
          <w:tcPr>
            <w:tcW w:w="5670" w:type="dxa"/>
            <w:tcBorders>
              <w:top w:val="single" w:sz="6" w:space="0" w:color="000000"/>
              <w:left w:val="single" w:sz="6" w:space="0" w:color="000000"/>
              <w:bottom w:val="single" w:sz="6" w:space="0" w:color="000000"/>
              <w:right w:val="single" w:sz="6" w:space="0" w:color="000000"/>
            </w:tcBorders>
            <w:tcPrChange w:id="588" w:author="Беликова Маргарита Николаевна" w:date="2018-09-27T11:18:00Z">
              <w:tcPr>
                <w:tcW w:w="4819" w:type="dxa"/>
                <w:tcBorders>
                  <w:top w:val="single" w:sz="6" w:space="0" w:color="000000"/>
                  <w:left w:val="single" w:sz="6" w:space="0" w:color="000000"/>
                  <w:bottom w:val="single" w:sz="12" w:space="0" w:color="000000"/>
                  <w:right w:val="single" w:sz="6" w:space="0" w:color="000000"/>
                </w:tcBorders>
                <w:vAlign w:val="center"/>
              </w:tcPr>
            </w:tcPrChange>
          </w:tcPr>
          <w:p w14:paraId="0B40B5B3" w14:textId="2A3660DB" w:rsidR="00274D95" w:rsidRDefault="00274D95" w:rsidP="00274D95">
            <w:pPr>
              <w:pStyle w:val="afa"/>
              <w:rPr>
                <w:ins w:id="589" w:author="Беликова Маргарита Николаевна" w:date="2018-09-27T11:18:00Z"/>
              </w:rPr>
            </w:pPr>
            <w:ins w:id="590" w:author="Беликова Маргарита Николаевна" w:date="2018-09-27T11:18:00Z">
              <w:r>
                <w:t>Согласование с продактом 383-П. Отображение «Рез. поля» завязали на  проверку текущей даты.</w:t>
              </w:r>
            </w:ins>
          </w:p>
        </w:tc>
        <w:tc>
          <w:tcPr>
            <w:tcW w:w="1985" w:type="dxa"/>
            <w:tcBorders>
              <w:top w:val="single" w:sz="6" w:space="0" w:color="000000"/>
              <w:left w:val="single" w:sz="6" w:space="0" w:color="000000"/>
              <w:bottom w:val="single" w:sz="6" w:space="0" w:color="000000"/>
              <w:right w:val="single" w:sz="12" w:space="0" w:color="000000"/>
            </w:tcBorders>
            <w:tcPrChange w:id="591" w:author="Беликова Маргарита Николаевна" w:date="2018-09-27T11:18:00Z">
              <w:tcPr>
                <w:tcW w:w="2268" w:type="dxa"/>
                <w:gridSpan w:val="2"/>
                <w:tcBorders>
                  <w:top w:val="single" w:sz="6" w:space="0" w:color="000000"/>
                  <w:left w:val="single" w:sz="6" w:space="0" w:color="000000"/>
                  <w:bottom w:val="single" w:sz="12" w:space="0" w:color="000000"/>
                  <w:right w:val="single" w:sz="12" w:space="0" w:color="000000"/>
                </w:tcBorders>
                <w:vAlign w:val="center"/>
              </w:tcPr>
            </w:tcPrChange>
          </w:tcPr>
          <w:p w14:paraId="4C874422" w14:textId="032E7F87" w:rsidR="00274D95" w:rsidRDefault="00274D95" w:rsidP="00274D95">
            <w:pPr>
              <w:pStyle w:val="afa"/>
              <w:rPr>
                <w:ins w:id="592" w:author="Беликова Маргарита Николаевна" w:date="2018-09-27T11:18:00Z"/>
              </w:rPr>
            </w:pPr>
            <w:ins w:id="593" w:author="Беликова Маргарита Николаевна" w:date="2018-09-27T11:18:00Z">
              <w:r>
                <w:t>Беликова М.Н.</w:t>
              </w:r>
            </w:ins>
          </w:p>
        </w:tc>
      </w:tr>
      <w:tr w:rsidR="00730E91" w14:paraId="13CA5DA0" w14:textId="77777777" w:rsidTr="00332B88">
        <w:trPr>
          <w:cantSplit/>
          <w:ins w:id="594" w:author="Широбокова Алёна Сергеевна" w:date="2018-10-08T13:59:00Z"/>
        </w:trPr>
        <w:tc>
          <w:tcPr>
            <w:tcW w:w="709" w:type="dxa"/>
            <w:tcBorders>
              <w:top w:val="single" w:sz="6" w:space="0" w:color="000000"/>
              <w:left w:val="single" w:sz="12" w:space="0" w:color="000000"/>
              <w:bottom w:val="single" w:sz="6" w:space="0" w:color="000000"/>
              <w:right w:val="single" w:sz="6" w:space="0" w:color="000000"/>
            </w:tcBorders>
            <w:vAlign w:val="center"/>
          </w:tcPr>
          <w:p w14:paraId="6F610C70" w14:textId="77777777" w:rsidR="00730E91" w:rsidRPr="002B32FF" w:rsidRDefault="00730E91" w:rsidP="00274D95">
            <w:pPr>
              <w:pStyle w:val="afa"/>
              <w:numPr>
                <w:ilvl w:val="0"/>
                <w:numId w:val="3"/>
              </w:numPr>
              <w:rPr>
                <w:ins w:id="595" w:author="Широбокова Алёна Сергеевна" w:date="2018-10-08T13:59:00Z"/>
              </w:rPr>
            </w:pPr>
          </w:p>
        </w:tc>
        <w:tc>
          <w:tcPr>
            <w:tcW w:w="1417" w:type="dxa"/>
            <w:tcBorders>
              <w:top w:val="single" w:sz="6" w:space="0" w:color="000000"/>
              <w:left w:val="single" w:sz="6" w:space="0" w:color="000000"/>
              <w:bottom w:val="single" w:sz="6" w:space="0" w:color="000000"/>
              <w:right w:val="single" w:sz="6" w:space="0" w:color="000000"/>
            </w:tcBorders>
          </w:tcPr>
          <w:p w14:paraId="79271B39" w14:textId="55768C67" w:rsidR="00730E91" w:rsidRDefault="00730E91" w:rsidP="00274D95">
            <w:pPr>
              <w:pStyle w:val="afa"/>
              <w:rPr>
                <w:ins w:id="596" w:author="Широбокова Алёна Сергеевна" w:date="2018-10-08T13:59:00Z"/>
              </w:rPr>
            </w:pPr>
            <w:ins w:id="597" w:author="Широбокова Алёна Сергеевна" w:date="2018-10-08T13:59:00Z">
              <w:r>
                <w:t>08.10.2018</w:t>
              </w:r>
            </w:ins>
          </w:p>
        </w:tc>
        <w:tc>
          <w:tcPr>
            <w:tcW w:w="5670" w:type="dxa"/>
            <w:tcBorders>
              <w:top w:val="single" w:sz="6" w:space="0" w:color="000000"/>
              <w:left w:val="single" w:sz="6" w:space="0" w:color="000000"/>
              <w:bottom w:val="single" w:sz="6" w:space="0" w:color="000000"/>
              <w:right w:val="single" w:sz="6" w:space="0" w:color="000000"/>
            </w:tcBorders>
          </w:tcPr>
          <w:p w14:paraId="6C4C4155" w14:textId="031E9F27" w:rsidR="00730E91" w:rsidRDefault="00730E91" w:rsidP="00274D95">
            <w:pPr>
              <w:pStyle w:val="afa"/>
              <w:rPr>
                <w:ins w:id="598" w:author="Широбокова Алёна Сергеевна" w:date="2018-10-08T13:59:00Z"/>
              </w:rPr>
            </w:pPr>
            <w:ins w:id="599" w:author="Широбокова Алёна Сергеевна" w:date="2018-10-08T13:59:00Z">
              <w:r>
                <w:t>Заменен макет с добавленным «Рез.полем»</w:t>
              </w:r>
            </w:ins>
            <w:ins w:id="600" w:author="Широбокова Алёна Сергеевна" w:date="2018-10-08T14:02:00Z">
              <w:r>
                <w:t>:</w:t>
              </w:r>
            </w:ins>
            <w:ins w:id="601" w:author="Широбокова Алёна Сергеевна" w:date="2018-10-08T14:00:00Z">
              <w:r>
                <w:t xml:space="preserve"> п.</w:t>
              </w:r>
            </w:ins>
            <w:ins w:id="602" w:author="Широбокова Алёна Сергеевна" w:date="2018-10-08T14:02:00Z">
              <w:r>
                <w:fldChar w:fldCharType="begin"/>
              </w:r>
              <w:r>
                <w:instrText xml:space="preserve"> REF _Ref526770660 \r \h </w:instrText>
              </w:r>
            </w:ins>
            <w:r>
              <w:fldChar w:fldCharType="separate"/>
            </w:r>
            <w:ins w:id="603" w:author="Феданкова Любовь Анатольевна" w:date="2019-10-09T12:38:00Z">
              <w:r w:rsidR="00031B2C">
                <w:t>10.1.4</w:t>
              </w:r>
            </w:ins>
            <w:ins w:id="604" w:author="Широбокова Алёна Сергеевна" w:date="2018-10-08T14:02:00Z">
              <w:r>
                <w:fldChar w:fldCharType="end"/>
              </w:r>
            </w:ins>
            <w:ins w:id="605" w:author="Широбокова Алёна Сергеевна" w:date="2018-10-08T13:59:00Z">
              <w:r>
                <w:t xml:space="preserve"> </w:t>
              </w:r>
              <w:r>
                <w:fldChar w:fldCharType="begin"/>
              </w:r>
              <w:r>
                <w:instrText xml:space="preserve"> REF _Ref526770524 \h </w:instrText>
              </w:r>
            </w:ins>
            <w:r>
              <w:fldChar w:fldCharType="separate"/>
            </w:r>
            <w:ins w:id="606" w:author="Феданкова Любовь Анатольевна" w:date="2019-10-09T12:38:00Z">
              <w:r w:rsidR="00031B2C">
                <w:t xml:space="preserve">Рисунок </w:t>
              </w:r>
              <w:r w:rsidR="00031B2C">
                <w:rPr>
                  <w:noProof/>
                </w:rPr>
                <w:t>17</w:t>
              </w:r>
            </w:ins>
            <w:ins w:id="607" w:author="Широбокова Алёна Сергеевна" w:date="2018-10-08T13:59:00Z">
              <w:r>
                <w:fldChar w:fldCharType="end"/>
              </w:r>
            </w:ins>
            <w:ins w:id="608" w:author="Широбокова Алёна Сергеевна" w:date="2018-10-08T14:02:00Z">
              <w:r>
                <w:t>,</w:t>
              </w:r>
            </w:ins>
            <w:ins w:id="609" w:author="Широбокова Алёна Сергеевна" w:date="2018-10-08T14:13:00Z">
              <w:r w:rsidR="006846C7">
                <w:t xml:space="preserve"> </w:t>
              </w:r>
            </w:ins>
            <w:ins w:id="610" w:author="Широбокова Алёна Сергеевна" w:date="2018-10-08T14:16:00Z">
              <w:r w:rsidR="00C968FF">
                <w:fldChar w:fldCharType="begin"/>
              </w:r>
              <w:r w:rsidR="00C968FF">
                <w:instrText xml:space="preserve"> REF _Ref526771534 \r \h </w:instrText>
              </w:r>
            </w:ins>
            <w:r w:rsidR="00C968FF">
              <w:fldChar w:fldCharType="separate"/>
            </w:r>
            <w:ins w:id="611" w:author="Феданкова Любовь Анатольевна" w:date="2019-10-09T12:38:00Z">
              <w:r w:rsidR="00031B2C">
                <w:t>10.2.4</w:t>
              </w:r>
            </w:ins>
            <w:ins w:id="612" w:author="Широбокова Алёна Сергеевна" w:date="2018-10-08T14:16:00Z">
              <w:r w:rsidR="00C968FF">
                <w:fldChar w:fldCharType="end"/>
              </w:r>
              <w:r w:rsidR="00C968FF">
                <w:t xml:space="preserve"> </w:t>
              </w:r>
            </w:ins>
            <w:ins w:id="613" w:author="Широбокова Алёна Сергеевна" w:date="2018-10-08T14:17:00Z">
              <w:r w:rsidR="00C968FF">
                <w:fldChar w:fldCharType="begin"/>
              </w:r>
              <w:r w:rsidR="00C968FF">
                <w:instrText xml:space="preserve"> REF _Ref526771590 \h </w:instrText>
              </w:r>
            </w:ins>
            <w:r w:rsidR="00C968FF">
              <w:fldChar w:fldCharType="separate"/>
            </w:r>
            <w:ins w:id="614" w:author="Феданкова Любовь Анатольевна" w:date="2019-10-09T12:38:00Z">
              <w:r w:rsidR="00031B2C">
                <w:t xml:space="preserve">Рисунок </w:t>
              </w:r>
              <w:r w:rsidR="00031B2C">
                <w:rPr>
                  <w:noProof/>
                </w:rPr>
                <w:t>36</w:t>
              </w:r>
            </w:ins>
            <w:ins w:id="615" w:author="Широбокова Алёна Сергеевна" w:date="2018-10-08T14:17:00Z">
              <w:r w:rsidR="00C968FF">
                <w:fldChar w:fldCharType="end"/>
              </w:r>
            </w:ins>
            <w:ins w:id="616" w:author="Широбокова Алёна Сергеевна" w:date="2018-10-08T14:02:00Z">
              <w:r>
                <w:t xml:space="preserve"> </w:t>
              </w:r>
            </w:ins>
            <w:ins w:id="617" w:author="Широбокова Алёна Сергеевна" w:date="2018-10-08T13:59:00Z">
              <w:r>
                <w:t xml:space="preserve"> </w:t>
              </w:r>
            </w:ins>
            <w:ins w:id="618" w:author="Широбокова Алёна Сергеевна" w:date="2018-10-08T14:00:00Z">
              <w:r>
                <w:fldChar w:fldCharType="begin"/>
              </w:r>
              <w:r>
                <w:instrText xml:space="preserve"> HYPERLINK "</w:instrText>
              </w:r>
              <w:r w:rsidRPr="00730E91">
                <w:instrText>https://jira.bssys.com/browse/BSSCCDP-12</w:instrText>
              </w:r>
              <w:r>
                <w:instrText xml:space="preserve">" </w:instrText>
              </w:r>
              <w:r>
                <w:fldChar w:fldCharType="separate"/>
              </w:r>
              <w:r w:rsidRPr="005F1528">
                <w:rPr>
                  <w:rStyle w:val="a5"/>
                </w:rPr>
                <w:t>https://jira.bssys.com/browse/BSSCCDP-12</w:t>
              </w:r>
              <w:r>
                <w:fldChar w:fldCharType="end"/>
              </w:r>
              <w:r>
                <w:t xml:space="preserve"> </w:t>
              </w:r>
            </w:ins>
          </w:p>
        </w:tc>
        <w:tc>
          <w:tcPr>
            <w:tcW w:w="1985" w:type="dxa"/>
            <w:tcBorders>
              <w:top w:val="single" w:sz="6" w:space="0" w:color="000000"/>
              <w:left w:val="single" w:sz="6" w:space="0" w:color="000000"/>
              <w:bottom w:val="single" w:sz="6" w:space="0" w:color="000000"/>
              <w:right w:val="single" w:sz="12" w:space="0" w:color="000000"/>
            </w:tcBorders>
          </w:tcPr>
          <w:p w14:paraId="44733BCF" w14:textId="3FF53DFC" w:rsidR="00730E91" w:rsidRDefault="00730E91" w:rsidP="00274D95">
            <w:pPr>
              <w:pStyle w:val="afa"/>
              <w:rPr>
                <w:ins w:id="619" w:author="Широбокова Алёна Сергеевна" w:date="2018-10-08T13:59:00Z"/>
              </w:rPr>
            </w:pPr>
            <w:ins w:id="620" w:author="Широбокова Алёна Сергеевна" w:date="2018-10-08T13:59:00Z">
              <w:r>
                <w:t>Смольникова А.С.</w:t>
              </w:r>
            </w:ins>
          </w:p>
        </w:tc>
      </w:tr>
      <w:tr w:rsidR="001E391B" w14:paraId="6A63B1ED" w14:textId="77777777" w:rsidTr="00332B88">
        <w:trPr>
          <w:cantSplit/>
          <w:ins w:id="621" w:author="Широбокова Алёна Сергеевна" w:date="2018-10-10T16:05:00Z"/>
        </w:trPr>
        <w:tc>
          <w:tcPr>
            <w:tcW w:w="709" w:type="dxa"/>
            <w:tcBorders>
              <w:top w:val="single" w:sz="6" w:space="0" w:color="000000"/>
              <w:left w:val="single" w:sz="12" w:space="0" w:color="000000"/>
              <w:bottom w:val="single" w:sz="6" w:space="0" w:color="000000"/>
              <w:right w:val="single" w:sz="6" w:space="0" w:color="000000"/>
            </w:tcBorders>
            <w:vAlign w:val="center"/>
          </w:tcPr>
          <w:p w14:paraId="10DE4198" w14:textId="77777777" w:rsidR="001E391B" w:rsidRPr="002B32FF" w:rsidRDefault="001E391B" w:rsidP="00274D95">
            <w:pPr>
              <w:pStyle w:val="afa"/>
              <w:numPr>
                <w:ilvl w:val="0"/>
                <w:numId w:val="3"/>
              </w:numPr>
              <w:rPr>
                <w:ins w:id="622" w:author="Широбокова Алёна Сергеевна" w:date="2018-10-10T16:05:00Z"/>
              </w:rPr>
            </w:pPr>
          </w:p>
        </w:tc>
        <w:tc>
          <w:tcPr>
            <w:tcW w:w="1417" w:type="dxa"/>
            <w:tcBorders>
              <w:top w:val="single" w:sz="6" w:space="0" w:color="000000"/>
              <w:left w:val="single" w:sz="6" w:space="0" w:color="000000"/>
              <w:bottom w:val="single" w:sz="6" w:space="0" w:color="000000"/>
              <w:right w:val="single" w:sz="6" w:space="0" w:color="000000"/>
            </w:tcBorders>
          </w:tcPr>
          <w:p w14:paraId="39872961" w14:textId="0DADD01B" w:rsidR="001E391B" w:rsidRDefault="001E391B" w:rsidP="00274D95">
            <w:pPr>
              <w:pStyle w:val="afa"/>
              <w:rPr>
                <w:ins w:id="623" w:author="Широбокова Алёна Сергеевна" w:date="2018-10-10T16:05:00Z"/>
              </w:rPr>
            </w:pPr>
            <w:ins w:id="624" w:author="Широбокова Алёна Сергеевна" w:date="2018-10-10T16:05:00Z">
              <w:r>
                <w:t>10.10.2018</w:t>
              </w:r>
            </w:ins>
          </w:p>
        </w:tc>
        <w:tc>
          <w:tcPr>
            <w:tcW w:w="5670" w:type="dxa"/>
            <w:tcBorders>
              <w:top w:val="single" w:sz="6" w:space="0" w:color="000000"/>
              <w:left w:val="single" w:sz="6" w:space="0" w:color="000000"/>
              <w:bottom w:val="single" w:sz="6" w:space="0" w:color="000000"/>
              <w:right w:val="single" w:sz="6" w:space="0" w:color="000000"/>
            </w:tcBorders>
          </w:tcPr>
          <w:p w14:paraId="114B3AD1" w14:textId="45D73546" w:rsidR="001E391B" w:rsidRDefault="001E391B" w:rsidP="00274D95">
            <w:pPr>
              <w:pStyle w:val="afa"/>
              <w:rPr>
                <w:ins w:id="625" w:author="Широбокова Алёна Сергеевна" w:date="2018-10-10T16:05:00Z"/>
              </w:rPr>
            </w:pPr>
            <w:ins w:id="626" w:author="Широбокова Алёна Сергеевна" w:date="2018-10-10T16:05:00Z">
              <w:r>
                <w:fldChar w:fldCharType="begin"/>
              </w:r>
              <w:r>
                <w:instrText xml:space="preserve"> HYPERLINK "</w:instrText>
              </w:r>
              <w:r w:rsidRPr="001E391B">
                <w:instrText>https://jira.bssys.com/browse/BSSCCDP-57</w:instrText>
              </w:r>
              <w:r>
                <w:instrText xml:space="preserve">" </w:instrText>
              </w:r>
              <w:r>
                <w:fldChar w:fldCharType="separate"/>
              </w:r>
              <w:r w:rsidRPr="00882525">
                <w:rPr>
                  <w:rStyle w:val="a5"/>
                </w:rPr>
                <w:t>https://jira.bssys.com/browse/BSSCCDP-57</w:t>
              </w:r>
              <w:r>
                <w:fldChar w:fldCharType="end"/>
              </w:r>
              <w:r>
                <w:t xml:space="preserve"> </w:t>
              </w:r>
            </w:ins>
            <w:ins w:id="627" w:author="Широбокова Алёна Сергеевна" w:date="2018-10-10T16:06:00Z">
              <w:r>
                <w:t>В п.</w:t>
              </w:r>
              <w:r>
                <w:fldChar w:fldCharType="begin"/>
              </w:r>
              <w:r>
                <w:instrText xml:space="preserve"> REF _Ref526950918 \r \h </w:instrText>
              </w:r>
            </w:ins>
            <w:r>
              <w:fldChar w:fldCharType="separate"/>
            </w:r>
            <w:ins w:id="628" w:author="Феданкова Любовь Анатольевна" w:date="2019-10-09T12:38:00Z">
              <w:r w:rsidR="00031B2C">
                <w:t>15.2</w:t>
              </w:r>
            </w:ins>
            <w:ins w:id="629" w:author="Широбокова Алёна Сергеевна" w:date="2018-10-10T16:06:00Z">
              <w:del w:id="630" w:author="Феданкова Любовь Анатольевна" w:date="2019-10-09T12:38:00Z">
                <w:r w:rsidDel="00031B2C">
                  <w:delText>15.3</w:delText>
                </w:r>
              </w:del>
              <w:r>
                <w:fldChar w:fldCharType="end"/>
              </w:r>
              <w:r>
                <w:t xml:space="preserve"> </w:t>
              </w:r>
            </w:ins>
            <w:ins w:id="631" w:author="Широбокова Алёна Сергеевна" w:date="2018-10-10T16:05:00Z">
              <w:r>
                <w:t xml:space="preserve">добавлено требование по выводу </w:t>
              </w:r>
            </w:ins>
            <w:ins w:id="632" w:author="Широбокова Алёна Сергеевна" w:date="2018-10-10T16:06:00Z">
              <w:r>
                <w:t xml:space="preserve">«Рез.поля» в дайджест выписки для определенных операций выписки </w:t>
              </w:r>
            </w:ins>
          </w:p>
        </w:tc>
        <w:tc>
          <w:tcPr>
            <w:tcW w:w="1985" w:type="dxa"/>
            <w:tcBorders>
              <w:top w:val="single" w:sz="6" w:space="0" w:color="000000"/>
              <w:left w:val="single" w:sz="6" w:space="0" w:color="000000"/>
              <w:bottom w:val="single" w:sz="6" w:space="0" w:color="000000"/>
              <w:right w:val="single" w:sz="12" w:space="0" w:color="000000"/>
            </w:tcBorders>
          </w:tcPr>
          <w:p w14:paraId="0E1C2FD5" w14:textId="12402C30" w:rsidR="001E391B" w:rsidRDefault="001E391B" w:rsidP="00274D95">
            <w:pPr>
              <w:pStyle w:val="afa"/>
              <w:rPr>
                <w:ins w:id="633" w:author="Широбокова Алёна Сергеевна" w:date="2018-10-10T16:05:00Z"/>
              </w:rPr>
            </w:pPr>
            <w:ins w:id="634" w:author="Широбокова Алёна Сергеевна" w:date="2018-10-10T16:05:00Z">
              <w:r>
                <w:t>Смольникова А.С.</w:t>
              </w:r>
            </w:ins>
          </w:p>
        </w:tc>
      </w:tr>
      <w:tr w:rsidR="00272778" w14:paraId="6001E898" w14:textId="77777777" w:rsidTr="00332B88">
        <w:trPr>
          <w:cantSplit/>
          <w:ins w:id="635" w:author="Погрибной Антон Николаевич" w:date="2018-10-24T18:36:00Z"/>
        </w:trPr>
        <w:tc>
          <w:tcPr>
            <w:tcW w:w="709" w:type="dxa"/>
            <w:tcBorders>
              <w:top w:val="single" w:sz="6" w:space="0" w:color="000000"/>
              <w:left w:val="single" w:sz="12" w:space="0" w:color="000000"/>
              <w:bottom w:val="single" w:sz="6" w:space="0" w:color="000000"/>
              <w:right w:val="single" w:sz="6" w:space="0" w:color="000000"/>
            </w:tcBorders>
            <w:vAlign w:val="center"/>
          </w:tcPr>
          <w:p w14:paraId="7593B0EB" w14:textId="77777777" w:rsidR="00272778" w:rsidRPr="002B32FF" w:rsidRDefault="00272778" w:rsidP="00274D95">
            <w:pPr>
              <w:pStyle w:val="afa"/>
              <w:numPr>
                <w:ilvl w:val="0"/>
                <w:numId w:val="3"/>
              </w:numPr>
              <w:rPr>
                <w:ins w:id="636" w:author="Погрибной Антон Николаевич" w:date="2018-10-24T18:36:00Z"/>
              </w:rPr>
            </w:pPr>
          </w:p>
        </w:tc>
        <w:tc>
          <w:tcPr>
            <w:tcW w:w="1417" w:type="dxa"/>
            <w:tcBorders>
              <w:top w:val="single" w:sz="6" w:space="0" w:color="000000"/>
              <w:left w:val="single" w:sz="6" w:space="0" w:color="000000"/>
              <w:bottom w:val="single" w:sz="6" w:space="0" w:color="000000"/>
              <w:right w:val="single" w:sz="6" w:space="0" w:color="000000"/>
            </w:tcBorders>
          </w:tcPr>
          <w:p w14:paraId="3DF71DAF" w14:textId="44450648" w:rsidR="00272778" w:rsidRDefault="00272778" w:rsidP="00274D95">
            <w:pPr>
              <w:pStyle w:val="afa"/>
              <w:rPr>
                <w:ins w:id="637" w:author="Погрибной Антон Николаевич" w:date="2018-10-24T18:36:00Z"/>
              </w:rPr>
            </w:pPr>
            <w:ins w:id="638" w:author="Погрибной Антон Николаевич" w:date="2018-10-24T18:36:00Z">
              <w:r>
                <w:t>24.10.2018</w:t>
              </w:r>
            </w:ins>
          </w:p>
        </w:tc>
        <w:tc>
          <w:tcPr>
            <w:tcW w:w="5670" w:type="dxa"/>
            <w:tcBorders>
              <w:top w:val="single" w:sz="6" w:space="0" w:color="000000"/>
              <w:left w:val="single" w:sz="6" w:space="0" w:color="000000"/>
              <w:bottom w:val="single" w:sz="6" w:space="0" w:color="000000"/>
              <w:right w:val="single" w:sz="6" w:space="0" w:color="000000"/>
            </w:tcBorders>
          </w:tcPr>
          <w:p w14:paraId="4C3A9538" w14:textId="3BDB6DE0" w:rsidR="00272778" w:rsidRDefault="00272778" w:rsidP="00274D95">
            <w:pPr>
              <w:pStyle w:val="afa"/>
              <w:rPr>
                <w:ins w:id="639" w:author="Погрибной Антон Николаевич" w:date="2018-10-24T18:36:00Z"/>
              </w:rPr>
            </w:pPr>
            <w:ins w:id="640" w:author="Погрибной Антон Николаевич" w:date="2018-10-24T18:36:00Z">
              <w:r>
                <w:t xml:space="preserve">В п. </w:t>
              </w:r>
              <w:r>
                <w:fldChar w:fldCharType="begin"/>
              </w:r>
              <w:r>
                <w:instrText xml:space="preserve"> REF _Ref488743419 \r \h </w:instrText>
              </w:r>
            </w:ins>
            <w:r>
              <w:fldChar w:fldCharType="separate"/>
            </w:r>
            <w:ins w:id="641" w:author="Феданкова Любовь Анатольевна" w:date="2019-10-09T12:38:00Z">
              <w:r w:rsidR="00031B2C">
                <w:t>27.2</w:t>
              </w:r>
            </w:ins>
            <w:ins w:id="642" w:author="Погрибной Антон Николаевич" w:date="2018-10-24T18:36:00Z">
              <w:r>
                <w:fldChar w:fldCharType="end"/>
              </w:r>
              <w:r>
                <w:t xml:space="preserve"> добавлена привилегия «Выписки (клиент), </w:t>
              </w:r>
              <w:r w:rsidRPr="00272778">
                <w:t>Задания массовой печати</w:t>
              </w:r>
              <w:r>
                <w:t xml:space="preserve">». </w:t>
              </w:r>
              <w:r w:rsidRPr="00272778">
                <w:t>https://jira.bssys.com/browse/BSSSTDDEF-29876</w:t>
              </w:r>
              <w:r>
                <w:t>.</w:t>
              </w:r>
            </w:ins>
          </w:p>
        </w:tc>
        <w:tc>
          <w:tcPr>
            <w:tcW w:w="1985" w:type="dxa"/>
            <w:tcBorders>
              <w:top w:val="single" w:sz="6" w:space="0" w:color="000000"/>
              <w:left w:val="single" w:sz="6" w:space="0" w:color="000000"/>
              <w:bottom w:val="single" w:sz="6" w:space="0" w:color="000000"/>
              <w:right w:val="single" w:sz="12" w:space="0" w:color="000000"/>
            </w:tcBorders>
          </w:tcPr>
          <w:p w14:paraId="7E7B6C97" w14:textId="18BDA901" w:rsidR="00272778" w:rsidRDefault="00272778" w:rsidP="00272778">
            <w:pPr>
              <w:pStyle w:val="afa"/>
              <w:rPr>
                <w:ins w:id="643" w:author="Погрибной Антон Николаевич" w:date="2018-10-24T18:36:00Z"/>
              </w:rPr>
            </w:pPr>
            <w:ins w:id="644" w:author="Погрибной Антон Николаевич" w:date="2018-10-24T18:36:00Z">
              <w:r>
                <w:t>Погрибной А.Н.</w:t>
              </w:r>
            </w:ins>
          </w:p>
        </w:tc>
      </w:tr>
      <w:tr w:rsidR="00124F77" w14:paraId="4EF343A4" w14:textId="77777777" w:rsidTr="00332B88">
        <w:trPr>
          <w:cantSplit/>
          <w:ins w:id="645" w:author="Маслихова Олеся Анатольевна" w:date="2018-12-25T15:04:00Z"/>
        </w:trPr>
        <w:tc>
          <w:tcPr>
            <w:tcW w:w="709" w:type="dxa"/>
            <w:tcBorders>
              <w:top w:val="single" w:sz="6" w:space="0" w:color="000000"/>
              <w:left w:val="single" w:sz="12" w:space="0" w:color="000000"/>
              <w:bottom w:val="single" w:sz="6" w:space="0" w:color="000000"/>
              <w:right w:val="single" w:sz="6" w:space="0" w:color="000000"/>
            </w:tcBorders>
            <w:vAlign w:val="center"/>
          </w:tcPr>
          <w:p w14:paraId="38A5F081" w14:textId="77777777" w:rsidR="00124F77" w:rsidRPr="002B32FF" w:rsidRDefault="00124F77" w:rsidP="00274D95">
            <w:pPr>
              <w:pStyle w:val="afa"/>
              <w:numPr>
                <w:ilvl w:val="0"/>
                <w:numId w:val="3"/>
              </w:numPr>
              <w:rPr>
                <w:ins w:id="646" w:author="Маслихова Олеся Анатольевна" w:date="2018-12-25T15:04:00Z"/>
              </w:rPr>
            </w:pPr>
          </w:p>
        </w:tc>
        <w:tc>
          <w:tcPr>
            <w:tcW w:w="1417" w:type="dxa"/>
            <w:tcBorders>
              <w:top w:val="single" w:sz="6" w:space="0" w:color="000000"/>
              <w:left w:val="single" w:sz="6" w:space="0" w:color="000000"/>
              <w:bottom w:val="single" w:sz="6" w:space="0" w:color="000000"/>
              <w:right w:val="single" w:sz="6" w:space="0" w:color="000000"/>
            </w:tcBorders>
          </w:tcPr>
          <w:p w14:paraId="51084C6B" w14:textId="14E62952" w:rsidR="00124F77" w:rsidRDefault="00124F77" w:rsidP="00274D95">
            <w:pPr>
              <w:pStyle w:val="afa"/>
              <w:rPr>
                <w:ins w:id="647" w:author="Маслихова Олеся Анатольевна" w:date="2018-12-25T15:04:00Z"/>
              </w:rPr>
            </w:pPr>
            <w:ins w:id="648" w:author="Маслихова Олеся Анатольевна" w:date="2018-12-25T15:04:00Z">
              <w:r>
                <w:t>25.12.2018</w:t>
              </w:r>
            </w:ins>
          </w:p>
        </w:tc>
        <w:tc>
          <w:tcPr>
            <w:tcW w:w="5670" w:type="dxa"/>
            <w:tcBorders>
              <w:top w:val="single" w:sz="6" w:space="0" w:color="000000"/>
              <w:left w:val="single" w:sz="6" w:space="0" w:color="000000"/>
              <w:bottom w:val="single" w:sz="6" w:space="0" w:color="000000"/>
              <w:right w:val="single" w:sz="6" w:space="0" w:color="000000"/>
            </w:tcBorders>
          </w:tcPr>
          <w:p w14:paraId="20FE12B5" w14:textId="11A29AB9" w:rsidR="00124F77" w:rsidRDefault="00124F77" w:rsidP="00274D95">
            <w:pPr>
              <w:pStyle w:val="afa"/>
              <w:rPr>
                <w:ins w:id="649" w:author="Маслихова Олеся Анатольевна" w:date="2018-12-25T15:05:00Z"/>
              </w:rPr>
            </w:pPr>
            <w:ins w:id="650" w:author="Маслихова Олеся Анатольевна" w:date="2018-12-25T15:05:00Z">
              <w:r>
                <w:fldChar w:fldCharType="begin"/>
              </w:r>
              <w:r>
                <w:instrText xml:space="preserve"> HYPERLINK "</w:instrText>
              </w:r>
            </w:ins>
            <w:ins w:id="651" w:author="Маслихова Олеся Анатольевна" w:date="2018-12-25T15:04:00Z">
              <w:r w:rsidRPr="00124F77">
                <w:instrText>https://jira.bssys.com/browse/BSSSTDDEF-30586</w:instrText>
              </w:r>
            </w:ins>
            <w:ins w:id="652" w:author="Маслихова Олеся Анатольевна" w:date="2018-12-25T15:05:00Z">
              <w:r>
                <w:instrText xml:space="preserve">" </w:instrText>
              </w:r>
              <w:r>
                <w:fldChar w:fldCharType="separate"/>
              </w:r>
            </w:ins>
            <w:ins w:id="653" w:author="Маслихова Олеся Анатольевна" w:date="2018-12-25T15:04:00Z">
              <w:r w:rsidRPr="00F404C0">
                <w:rPr>
                  <w:rStyle w:val="a5"/>
                </w:rPr>
                <w:t>https://jira.bssys.com/browse/BSSSTDDEF-30586</w:t>
              </w:r>
            </w:ins>
            <w:ins w:id="654" w:author="Маслихова Олеся Анатольевна" w:date="2018-12-25T15:05:00Z">
              <w:r>
                <w:fldChar w:fldCharType="end"/>
              </w:r>
            </w:ins>
          </w:p>
          <w:p w14:paraId="4668909E" w14:textId="3E726278" w:rsidR="00124F77" w:rsidRDefault="00124F77" w:rsidP="00124F77">
            <w:pPr>
              <w:pStyle w:val="afa"/>
              <w:rPr>
                <w:ins w:id="655" w:author="Маслихова Олеся Анатольевна" w:date="2018-12-25T15:04:00Z"/>
              </w:rPr>
            </w:pPr>
            <w:ins w:id="656" w:author="Маслихова Олеся Анатольевна" w:date="2018-12-25T15:05:00Z">
              <w:r>
                <w:t xml:space="preserve">убрана таблица </w:t>
              </w:r>
              <w:r w:rsidRPr="00124F77">
                <w:t>SBNS_CURRSTATEMENT</w:t>
              </w:r>
              <w:r>
                <w:t xml:space="preserve">, а также </w:t>
              </w:r>
              <w:r w:rsidRPr="00124F77">
                <w:t>ссылки на эту таблицу, в том числе описание печатной формы для валютных выписок</w:t>
              </w:r>
            </w:ins>
          </w:p>
        </w:tc>
        <w:tc>
          <w:tcPr>
            <w:tcW w:w="1985" w:type="dxa"/>
            <w:tcBorders>
              <w:top w:val="single" w:sz="6" w:space="0" w:color="000000"/>
              <w:left w:val="single" w:sz="6" w:space="0" w:color="000000"/>
              <w:bottom w:val="single" w:sz="6" w:space="0" w:color="000000"/>
              <w:right w:val="single" w:sz="12" w:space="0" w:color="000000"/>
            </w:tcBorders>
          </w:tcPr>
          <w:p w14:paraId="3480DEE2" w14:textId="07C1988D" w:rsidR="00124F77" w:rsidRDefault="00124F77" w:rsidP="00272778">
            <w:pPr>
              <w:pStyle w:val="afa"/>
              <w:rPr>
                <w:ins w:id="657" w:author="Маслихова Олеся Анатольевна" w:date="2018-12-25T15:04:00Z"/>
              </w:rPr>
            </w:pPr>
            <w:ins w:id="658" w:author="Маслихова Олеся Анатольевна" w:date="2018-12-25T15:05:00Z">
              <w:r>
                <w:t>Маслихова О.А.</w:t>
              </w:r>
            </w:ins>
          </w:p>
        </w:tc>
      </w:tr>
      <w:tr w:rsidR="00067AC4" w14:paraId="4CA9EF70" w14:textId="77777777" w:rsidTr="00332B88">
        <w:trPr>
          <w:cantSplit/>
          <w:ins w:id="659" w:author="Шкабарня Александра Владимировна" w:date="2019-01-31T13:58:00Z"/>
        </w:trPr>
        <w:tc>
          <w:tcPr>
            <w:tcW w:w="709" w:type="dxa"/>
            <w:tcBorders>
              <w:top w:val="single" w:sz="6" w:space="0" w:color="000000"/>
              <w:left w:val="single" w:sz="12" w:space="0" w:color="000000"/>
              <w:bottom w:val="single" w:sz="6" w:space="0" w:color="000000"/>
              <w:right w:val="single" w:sz="6" w:space="0" w:color="000000"/>
            </w:tcBorders>
            <w:vAlign w:val="center"/>
          </w:tcPr>
          <w:p w14:paraId="68B45B85" w14:textId="77777777" w:rsidR="00067AC4" w:rsidRPr="002B32FF" w:rsidRDefault="00067AC4" w:rsidP="00274D95">
            <w:pPr>
              <w:pStyle w:val="afa"/>
              <w:numPr>
                <w:ilvl w:val="0"/>
                <w:numId w:val="3"/>
              </w:numPr>
              <w:rPr>
                <w:ins w:id="660" w:author="Шкабарня Александра Владимировна" w:date="2019-01-31T13:58:00Z"/>
              </w:rPr>
            </w:pPr>
          </w:p>
        </w:tc>
        <w:tc>
          <w:tcPr>
            <w:tcW w:w="1417" w:type="dxa"/>
            <w:tcBorders>
              <w:top w:val="single" w:sz="6" w:space="0" w:color="000000"/>
              <w:left w:val="single" w:sz="6" w:space="0" w:color="000000"/>
              <w:bottom w:val="single" w:sz="6" w:space="0" w:color="000000"/>
              <w:right w:val="single" w:sz="6" w:space="0" w:color="000000"/>
            </w:tcBorders>
          </w:tcPr>
          <w:p w14:paraId="6A27E8E9" w14:textId="2E5370E2" w:rsidR="00067AC4" w:rsidRDefault="00067AC4" w:rsidP="00274D95">
            <w:pPr>
              <w:pStyle w:val="afa"/>
              <w:rPr>
                <w:ins w:id="661" w:author="Шкабарня Александра Владимировна" w:date="2019-01-31T13:58:00Z"/>
              </w:rPr>
            </w:pPr>
            <w:ins w:id="662" w:author="Шкабарня Александра Владимировна" w:date="2019-01-31T13:58:00Z">
              <w:r>
                <w:t>31.01.2019</w:t>
              </w:r>
            </w:ins>
          </w:p>
        </w:tc>
        <w:tc>
          <w:tcPr>
            <w:tcW w:w="5670" w:type="dxa"/>
            <w:tcBorders>
              <w:top w:val="single" w:sz="6" w:space="0" w:color="000000"/>
              <w:left w:val="single" w:sz="6" w:space="0" w:color="000000"/>
              <w:bottom w:val="single" w:sz="6" w:space="0" w:color="000000"/>
              <w:right w:val="single" w:sz="6" w:space="0" w:color="000000"/>
            </w:tcBorders>
          </w:tcPr>
          <w:p w14:paraId="1B532864" w14:textId="470E4167" w:rsidR="00067AC4" w:rsidRDefault="001348EA" w:rsidP="00274D95">
            <w:pPr>
              <w:pStyle w:val="afa"/>
              <w:rPr>
                <w:ins w:id="663" w:author="Шкабарня Александра Владимировна" w:date="2019-01-31T14:13:00Z"/>
              </w:rPr>
            </w:pPr>
            <w:ins w:id="664" w:author="Шкабарня Александра Владимировна" w:date="2019-01-31T14:13:00Z">
              <w:r>
                <w:fldChar w:fldCharType="begin"/>
              </w:r>
              <w:r>
                <w:instrText xml:space="preserve"> HYPERLINK "</w:instrText>
              </w:r>
              <w:r w:rsidRPr="001348EA">
                <w:instrText>https://jira.bssys.com/browse/BSSUAN-379</w:instrText>
              </w:r>
              <w:r>
                <w:instrText xml:space="preserve">" </w:instrText>
              </w:r>
              <w:r>
                <w:fldChar w:fldCharType="separate"/>
              </w:r>
              <w:r w:rsidRPr="004040F7">
                <w:rPr>
                  <w:rStyle w:val="a5"/>
                </w:rPr>
                <w:t>https://jira.bssys.com/browse/BSSUAN-379</w:t>
              </w:r>
              <w:r>
                <w:fldChar w:fldCharType="end"/>
              </w:r>
            </w:ins>
          </w:p>
          <w:p w14:paraId="181F2C8E" w14:textId="6AF85FE3" w:rsidR="001348EA" w:rsidRDefault="001348EA" w:rsidP="00274D95">
            <w:pPr>
              <w:pStyle w:val="afa"/>
              <w:rPr>
                <w:ins w:id="665" w:author="Шкабарня Александра Владимировна" w:date="2019-01-31T13:58:00Z"/>
              </w:rPr>
            </w:pPr>
            <w:ins w:id="666" w:author="Шкабарня Александра Владимировна" w:date="2019-01-31T14:15:00Z">
              <w:r>
                <w:t>Дополнено описание поля «ВО» в интерфейсе системы</w:t>
              </w:r>
            </w:ins>
          </w:p>
        </w:tc>
        <w:tc>
          <w:tcPr>
            <w:tcW w:w="1985" w:type="dxa"/>
            <w:tcBorders>
              <w:top w:val="single" w:sz="6" w:space="0" w:color="000000"/>
              <w:left w:val="single" w:sz="6" w:space="0" w:color="000000"/>
              <w:bottom w:val="single" w:sz="6" w:space="0" w:color="000000"/>
              <w:right w:val="single" w:sz="12" w:space="0" w:color="000000"/>
            </w:tcBorders>
          </w:tcPr>
          <w:p w14:paraId="7EFD0B5D" w14:textId="521E55BB" w:rsidR="00067AC4" w:rsidRDefault="00067AC4" w:rsidP="00272778">
            <w:pPr>
              <w:pStyle w:val="afa"/>
              <w:rPr>
                <w:ins w:id="667" w:author="Шкабарня Александра Владимировна" w:date="2019-01-31T13:58:00Z"/>
              </w:rPr>
            </w:pPr>
            <w:ins w:id="668" w:author="Шкабарня Александра Владимировна" w:date="2019-01-31T13:58:00Z">
              <w:r>
                <w:t>Шкабарня А. В..</w:t>
              </w:r>
            </w:ins>
          </w:p>
        </w:tc>
      </w:tr>
      <w:tr w:rsidR="0051521E" w14:paraId="6B83A70A"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52A28B7A" w14:textId="77777777" w:rsidR="0051521E" w:rsidRPr="002B32FF" w:rsidRDefault="0051521E"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40CDB7F0" w14:textId="16091623" w:rsidR="0051521E" w:rsidRDefault="0051521E" w:rsidP="00274D95">
            <w:pPr>
              <w:pStyle w:val="afa"/>
            </w:pPr>
            <w:r>
              <w:t>15.02.2019</w:t>
            </w:r>
          </w:p>
        </w:tc>
        <w:tc>
          <w:tcPr>
            <w:tcW w:w="5670" w:type="dxa"/>
            <w:tcBorders>
              <w:top w:val="single" w:sz="6" w:space="0" w:color="000000"/>
              <w:left w:val="single" w:sz="6" w:space="0" w:color="000000"/>
              <w:bottom w:val="single" w:sz="6" w:space="0" w:color="000000"/>
              <w:right w:val="single" w:sz="6" w:space="0" w:color="000000"/>
            </w:tcBorders>
          </w:tcPr>
          <w:p w14:paraId="7C00D4EA" w14:textId="62F1E0A3" w:rsidR="0051521E" w:rsidRDefault="0014697F" w:rsidP="00274D95">
            <w:pPr>
              <w:pStyle w:val="afa"/>
            </w:pPr>
            <w:hyperlink r:id="rId28" w:history="1">
              <w:r w:rsidR="0051521E" w:rsidRPr="00CC35F9">
                <w:rPr>
                  <w:rStyle w:val="a5"/>
                </w:rPr>
                <w:t>https://jira.bssys.com/browse/BSSCCDG-1676</w:t>
              </w:r>
            </w:hyperlink>
          </w:p>
          <w:p w14:paraId="2F164C41" w14:textId="11F15DC4" w:rsidR="0051521E" w:rsidRDefault="0051521E" w:rsidP="00274D95">
            <w:pPr>
              <w:pStyle w:val="afa"/>
            </w:pPr>
            <w:r>
              <w:t>Дополнено описанием чек- боксов при печати выписок за период</w:t>
            </w:r>
            <w:r w:rsidR="00EA5890">
              <w:t xml:space="preserve"> </w:t>
            </w:r>
            <w:hyperlink w:anchor="_Панель_инструментов_скроллера" w:history="1">
              <w:r w:rsidR="00EA5890" w:rsidRPr="00EA5890">
                <w:rPr>
                  <w:rStyle w:val="a5"/>
                </w:rPr>
                <w:t>п10.1.2.3.</w:t>
              </w:r>
            </w:hyperlink>
          </w:p>
        </w:tc>
        <w:tc>
          <w:tcPr>
            <w:tcW w:w="1985" w:type="dxa"/>
            <w:tcBorders>
              <w:top w:val="single" w:sz="6" w:space="0" w:color="000000"/>
              <w:left w:val="single" w:sz="6" w:space="0" w:color="000000"/>
              <w:bottom w:val="single" w:sz="6" w:space="0" w:color="000000"/>
              <w:right w:val="single" w:sz="12" w:space="0" w:color="000000"/>
            </w:tcBorders>
          </w:tcPr>
          <w:p w14:paraId="057819D5" w14:textId="34CEC8F9" w:rsidR="0051521E" w:rsidRDefault="0051521E" w:rsidP="00272778">
            <w:pPr>
              <w:pStyle w:val="afa"/>
            </w:pPr>
            <w:r>
              <w:t>Логинова ЕА</w:t>
            </w:r>
          </w:p>
        </w:tc>
      </w:tr>
      <w:tr w:rsidR="005A4A43" w14:paraId="14FEB11B"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5A815D6B" w14:textId="77777777" w:rsidR="005A4A43" w:rsidRPr="002B32FF" w:rsidRDefault="005A4A43"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2FE9AFC2" w14:textId="43C0250D" w:rsidR="005A4A43" w:rsidRPr="005A4A43" w:rsidRDefault="005A4A43" w:rsidP="00274D95">
            <w:pPr>
              <w:pStyle w:val="afa"/>
            </w:pPr>
            <w:r>
              <w:rPr>
                <w:lang w:val="en-US"/>
              </w:rPr>
              <w:t>20</w:t>
            </w:r>
            <w:r>
              <w:t>.02.2019</w:t>
            </w:r>
          </w:p>
        </w:tc>
        <w:tc>
          <w:tcPr>
            <w:tcW w:w="5670" w:type="dxa"/>
            <w:tcBorders>
              <w:top w:val="single" w:sz="6" w:space="0" w:color="000000"/>
              <w:left w:val="single" w:sz="6" w:space="0" w:color="000000"/>
              <w:bottom w:val="single" w:sz="6" w:space="0" w:color="000000"/>
              <w:right w:val="single" w:sz="6" w:space="0" w:color="000000"/>
            </w:tcBorders>
          </w:tcPr>
          <w:p w14:paraId="0350ED66" w14:textId="2BC4F13D" w:rsidR="005A4A43" w:rsidRDefault="0014697F" w:rsidP="00274D95">
            <w:pPr>
              <w:pStyle w:val="afa"/>
            </w:pPr>
            <w:hyperlink r:id="rId29" w:history="1">
              <w:r w:rsidR="005A4A43" w:rsidRPr="00E24AA4">
                <w:rPr>
                  <w:rStyle w:val="a5"/>
                </w:rPr>
                <w:t>https://jira.bssys.com/browse/INTCCAA-514</w:t>
              </w:r>
            </w:hyperlink>
          </w:p>
          <w:p w14:paraId="33086FCE" w14:textId="1DCE4451" w:rsidR="005A4A43" w:rsidRDefault="00EF5213" w:rsidP="00274D95">
            <w:pPr>
              <w:pStyle w:val="afa"/>
            </w:pPr>
            <w:r>
              <w:t>добавлен п.6.4.</w:t>
            </w:r>
          </w:p>
        </w:tc>
        <w:tc>
          <w:tcPr>
            <w:tcW w:w="1985" w:type="dxa"/>
            <w:tcBorders>
              <w:top w:val="single" w:sz="6" w:space="0" w:color="000000"/>
              <w:left w:val="single" w:sz="6" w:space="0" w:color="000000"/>
              <w:bottom w:val="single" w:sz="6" w:space="0" w:color="000000"/>
              <w:right w:val="single" w:sz="12" w:space="0" w:color="000000"/>
            </w:tcBorders>
          </w:tcPr>
          <w:p w14:paraId="65B612DE" w14:textId="3D5A2A28" w:rsidR="005A4A43" w:rsidRDefault="005A4A43" w:rsidP="00272778">
            <w:pPr>
              <w:pStyle w:val="afa"/>
            </w:pPr>
            <w:r>
              <w:t>Логинова ЕА</w:t>
            </w:r>
          </w:p>
        </w:tc>
      </w:tr>
      <w:tr w:rsidR="00E40FBF" w14:paraId="26EC7548"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60B88098" w14:textId="77777777" w:rsidR="00E40FBF" w:rsidRPr="002B32FF" w:rsidRDefault="00E40FBF"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212A2B8D" w14:textId="13F08856" w:rsidR="00E40FBF" w:rsidRPr="00E40FBF" w:rsidRDefault="00E40FBF" w:rsidP="00274D95">
            <w:pPr>
              <w:pStyle w:val="afa"/>
            </w:pPr>
            <w:r>
              <w:t>15.03.2019</w:t>
            </w:r>
          </w:p>
        </w:tc>
        <w:tc>
          <w:tcPr>
            <w:tcW w:w="5670" w:type="dxa"/>
            <w:tcBorders>
              <w:top w:val="single" w:sz="6" w:space="0" w:color="000000"/>
              <w:left w:val="single" w:sz="6" w:space="0" w:color="000000"/>
              <w:bottom w:val="single" w:sz="6" w:space="0" w:color="000000"/>
              <w:right w:val="single" w:sz="6" w:space="0" w:color="000000"/>
            </w:tcBorders>
          </w:tcPr>
          <w:p w14:paraId="0D6A3390" w14:textId="5D541703" w:rsidR="00E40FBF" w:rsidRDefault="0014697F" w:rsidP="00274D95">
            <w:pPr>
              <w:pStyle w:val="afa"/>
            </w:pPr>
            <w:hyperlink r:id="rId30" w:history="1">
              <w:r w:rsidR="00E40FBF" w:rsidRPr="004F2A0D">
                <w:rPr>
                  <w:rStyle w:val="a5"/>
                </w:rPr>
                <w:t>https://jira.bssys.com/browse/BSSSTDDEF-31475</w:t>
              </w:r>
            </w:hyperlink>
          </w:p>
          <w:p w14:paraId="69D57C03" w14:textId="56CA8D0D" w:rsidR="00E40FBF" w:rsidRDefault="00E40FBF" w:rsidP="00274D95">
            <w:pPr>
              <w:pStyle w:val="afa"/>
            </w:pPr>
            <w:r>
              <w:t>Исправлены ссылки на источники по тексту документа</w:t>
            </w:r>
          </w:p>
        </w:tc>
        <w:tc>
          <w:tcPr>
            <w:tcW w:w="1985" w:type="dxa"/>
            <w:tcBorders>
              <w:top w:val="single" w:sz="6" w:space="0" w:color="000000"/>
              <w:left w:val="single" w:sz="6" w:space="0" w:color="000000"/>
              <w:bottom w:val="single" w:sz="6" w:space="0" w:color="000000"/>
              <w:right w:val="single" w:sz="12" w:space="0" w:color="000000"/>
            </w:tcBorders>
          </w:tcPr>
          <w:p w14:paraId="3E037D58" w14:textId="60C22ACB" w:rsidR="00E40FBF" w:rsidRDefault="00E40FBF" w:rsidP="00272778">
            <w:pPr>
              <w:pStyle w:val="afa"/>
            </w:pPr>
            <w:r>
              <w:t>Глебова Д.А.</w:t>
            </w:r>
          </w:p>
        </w:tc>
      </w:tr>
      <w:tr w:rsidR="001932B8" w14:paraId="50FFA3F3"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094BFB1D" w14:textId="77777777" w:rsidR="001932B8" w:rsidRPr="002B32FF" w:rsidRDefault="001932B8"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42ED329E" w14:textId="7A4177D1" w:rsidR="001932B8" w:rsidRDefault="001932B8" w:rsidP="00274D95">
            <w:pPr>
              <w:pStyle w:val="afa"/>
            </w:pPr>
            <w:r>
              <w:t>10.04.2019</w:t>
            </w:r>
          </w:p>
        </w:tc>
        <w:tc>
          <w:tcPr>
            <w:tcW w:w="5670" w:type="dxa"/>
            <w:tcBorders>
              <w:top w:val="single" w:sz="6" w:space="0" w:color="000000"/>
              <w:left w:val="single" w:sz="6" w:space="0" w:color="000000"/>
              <w:bottom w:val="single" w:sz="6" w:space="0" w:color="000000"/>
              <w:right w:val="single" w:sz="6" w:space="0" w:color="000000"/>
            </w:tcBorders>
          </w:tcPr>
          <w:p w14:paraId="4FE197C0" w14:textId="6D83E61F" w:rsidR="001932B8" w:rsidRDefault="0014697F" w:rsidP="00274D95">
            <w:pPr>
              <w:pStyle w:val="afa"/>
              <w:rPr>
                <w:rStyle w:val="a5"/>
              </w:rPr>
            </w:pPr>
            <w:hyperlink r:id="rId31" w:history="1">
              <w:r w:rsidR="001932B8" w:rsidRPr="00776E65">
                <w:rPr>
                  <w:rStyle w:val="a5"/>
                </w:rPr>
                <w:t>https://jira.bssys.com/browse/BSSSTDDEF-31516</w:t>
              </w:r>
            </w:hyperlink>
          </w:p>
          <w:p w14:paraId="20BBC240" w14:textId="01B59E29" w:rsidR="001932B8" w:rsidRDefault="00F2012A" w:rsidP="00F2012A">
            <w:pPr>
              <w:pStyle w:val="afa"/>
              <w:rPr>
                <w:rStyle w:val="a5"/>
              </w:rPr>
            </w:pPr>
            <w:r>
              <w:rPr>
                <w:rStyle w:val="a5"/>
              </w:rPr>
              <w:t xml:space="preserve">Изменен принцип заполнения поля Курс ЦБ для формата ДБО3 </w:t>
            </w:r>
            <w:hyperlink w:anchor="_Требования_к_формированию" w:history="1">
              <w:r w:rsidRPr="00F2012A">
                <w:rPr>
                  <w:rStyle w:val="a5"/>
                </w:rPr>
                <w:t>табл.70 п,13</w:t>
              </w:r>
            </w:hyperlink>
            <w:r>
              <w:rPr>
                <w:rStyle w:val="a5"/>
              </w:rPr>
              <w:t xml:space="preserve"> </w:t>
            </w:r>
          </w:p>
        </w:tc>
        <w:tc>
          <w:tcPr>
            <w:tcW w:w="1985" w:type="dxa"/>
            <w:tcBorders>
              <w:top w:val="single" w:sz="6" w:space="0" w:color="000000"/>
              <w:left w:val="single" w:sz="6" w:space="0" w:color="000000"/>
              <w:bottom w:val="single" w:sz="6" w:space="0" w:color="000000"/>
              <w:right w:val="single" w:sz="12" w:space="0" w:color="000000"/>
            </w:tcBorders>
          </w:tcPr>
          <w:p w14:paraId="5E17C579" w14:textId="78202C1E" w:rsidR="001932B8" w:rsidRDefault="001932B8" w:rsidP="00272778">
            <w:pPr>
              <w:pStyle w:val="afa"/>
            </w:pPr>
            <w:r>
              <w:t>Логинова ЕА</w:t>
            </w:r>
          </w:p>
        </w:tc>
      </w:tr>
      <w:tr w:rsidR="000353BC" w14:paraId="6575F7BE"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3098993D" w14:textId="77777777" w:rsidR="000353BC" w:rsidRPr="002B32FF" w:rsidRDefault="000353BC"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693B8C07" w14:textId="79AE1461" w:rsidR="000353BC" w:rsidRDefault="000353BC" w:rsidP="00274D95">
            <w:pPr>
              <w:pStyle w:val="afa"/>
            </w:pPr>
            <w:r>
              <w:t>16.04.2019</w:t>
            </w:r>
          </w:p>
        </w:tc>
        <w:tc>
          <w:tcPr>
            <w:tcW w:w="5670" w:type="dxa"/>
            <w:tcBorders>
              <w:top w:val="single" w:sz="6" w:space="0" w:color="000000"/>
              <w:left w:val="single" w:sz="6" w:space="0" w:color="000000"/>
              <w:bottom w:val="single" w:sz="6" w:space="0" w:color="000000"/>
              <w:right w:val="single" w:sz="6" w:space="0" w:color="000000"/>
            </w:tcBorders>
          </w:tcPr>
          <w:p w14:paraId="44D7FC74" w14:textId="4CF45852" w:rsidR="000353BC" w:rsidRDefault="0014697F" w:rsidP="00274D95">
            <w:pPr>
              <w:pStyle w:val="afa"/>
              <w:rPr>
                <w:rStyle w:val="a5"/>
              </w:rPr>
            </w:pPr>
            <w:hyperlink r:id="rId32" w:history="1">
              <w:r w:rsidR="000353BC" w:rsidRPr="004972A6">
                <w:rPr>
                  <w:rStyle w:val="a5"/>
                </w:rPr>
                <w:t>https://jira.bssys.com/browse/BSSSTDDEF-31579</w:t>
              </w:r>
            </w:hyperlink>
          </w:p>
          <w:p w14:paraId="2C77E4B3" w14:textId="3D615C1B" w:rsidR="000353BC" w:rsidRDefault="000353BC" w:rsidP="00274D95">
            <w:pPr>
              <w:pStyle w:val="afa"/>
              <w:rPr>
                <w:rStyle w:val="a5"/>
              </w:rPr>
            </w:pPr>
            <w:r>
              <w:rPr>
                <w:rStyle w:val="a5"/>
              </w:rPr>
              <w:t xml:space="preserve">В </w:t>
            </w:r>
            <w:hyperlink w:anchor="_Требования_к_импорту" w:history="1">
              <w:r w:rsidRPr="00244325">
                <w:rPr>
                  <w:rStyle w:val="a5"/>
                </w:rPr>
                <w:t>П.12</w:t>
              </w:r>
            </w:hyperlink>
            <w:r>
              <w:rPr>
                <w:rStyle w:val="a5"/>
              </w:rPr>
              <w:t xml:space="preserve"> добавлена информация о невозможности загрузить выписку за период</w:t>
            </w:r>
          </w:p>
        </w:tc>
        <w:tc>
          <w:tcPr>
            <w:tcW w:w="1985" w:type="dxa"/>
            <w:tcBorders>
              <w:top w:val="single" w:sz="6" w:space="0" w:color="000000"/>
              <w:left w:val="single" w:sz="6" w:space="0" w:color="000000"/>
              <w:bottom w:val="single" w:sz="6" w:space="0" w:color="000000"/>
              <w:right w:val="single" w:sz="12" w:space="0" w:color="000000"/>
            </w:tcBorders>
          </w:tcPr>
          <w:p w14:paraId="0E8D800C" w14:textId="15F721CA" w:rsidR="000353BC" w:rsidRDefault="000353BC" w:rsidP="00272778">
            <w:pPr>
              <w:pStyle w:val="afa"/>
            </w:pPr>
            <w:r>
              <w:t>Логинова ЕА</w:t>
            </w:r>
          </w:p>
        </w:tc>
      </w:tr>
      <w:tr w:rsidR="001A2D2C" w14:paraId="63338B79" w14:textId="77777777" w:rsidTr="00332B88">
        <w:trPr>
          <w:cantSplit/>
          <w:ins w:id="669" w:author="Молчанова Марина Юрьевна" w:date="2019-04-17T17:58:00Z"/>
        </w:trPr>
        <w:tc>
          <w:tcPr>
            <w:tcW w:w="709" w:type="dxa"/>
            <w:tcBorders>
              <w:top w:val="single" w:sz="6" w:space="0" w:color="000000"/>
              <w:left w:val="single" w:sz="12" w:space="0" w:color="000000"/>
              <w:bottom w:val="single" w:sz="6" w:space="0" w:color="000000"/>
              <w:right w:val="single" w:sz="6" w:space="0" w:color="000000"/>
            </w:tcBorders>
            <w:vAlign w:val="center"/>
          </w:tcPr>
          <w:p w14:paraId="783656BE" w14:textId="77777777" w:rsidR="001A2D2C" w:rsidRPr="002B32FF" w:rsidRDefault="001A2D2C" w:rsidP="00274D95">
            <w:pPr>
              <w:pStyle w:val="afa"/>
              <w:numPr>
                <w:ilvl w:val="0"/>
                <w:numId w:val="3"/>
              </w:numPr>
              <w:rPr>
                <w:ins w:id="670" w:author="Молчанова Марина Юрьевна" w:date="2019-04-17T17:58:00Z"/>
              </w:rPr>
            </w:pPr>
          </w:p>
        </w:tc>
        <w:tc>
          <w:tcPr>
            <w:tcW w:w="1417" w:type="dxa"/>
            <w:tcBorders>
              <w:top w:val="single" w:sz="6" w:space="0" w:color="000000"/>
              <w:left w:val="single" w:sz="6" w:space="0" w:color="000000"/>
              <w:bottom w:val="single" w:sz="6" w:space="0" w:color="000000"/>
              <w:right w:val="single" w:sz="6" w:space="0" w:color="000000"/>
            </w:tcBorders>
          </w:tcPr>
          <w:p w14:paraId="57AAB5A7" w14:textId="20469414" w:rsidR="001A2D2C" w:rsidRPr="001A2D2C" w:rsidRDefault="001A2D2C" w:rsidP="00274D95">
            <w:pPr>
              <w:pStyle w:val="afa"/>
              <w:rPr>
                <w:ins w:id="671" w:author="Молчанова Марина Юрьевна" w:date="2019-04-17T17:58:00Z"/>
              </w:rPr>
            </w:pPr>
            <w:ins w:id="672" w:author="Молчанова Марина Юрьевна" w:date="2019-04-17T17:58:00Z">
              <w:r>
                <w:t>17.04.2019</w:t>
              </w:r>
            </w:ins>
          </w:p>
        </w:tc>
        <w:tc>
          <w:tcPr>
            <w:tcW w:w="5670" w:type="dxa"/>
            <w:tcBorders>
              <w:top w:val="single" w:sz="6" w:space="0" w:color="000000"/>
              <w:left w:val="single" w:sz="6" w:space="0" w:color="000000"/>
              <w:bottom w:val="single" w:sz="6" w:space="0" w:color="000000"/>
              <w:right w:val="single" w:sz="6" w:space="0" w:color="000000"/>
            </w:tcBorders>
          </w:tcPr>
          <w:p w14:paraId="0F965E3B" w14:textId="77777777" w:rsidR="001A2D2C" w:rsidRDefault="001A2D2C" w:rsidP="00274D95">
            <w:pPr>
              <w:pStyle w:val="afa"/>
              <w:rPr>
                <w:ins w:id="673" w:author="Молчанова Марина Юрьевна" w:date="2019-04-17T17:58:00Z"/>
              </w:rPr>
            </w:pPr>
            <w:ins w:id="674" w:author="Молчанова Марина Юрьевна" w:date="2019-04-17T17:58:00Z">
              <w:r>
                <w:fldChar w:fldCharType="begin"/>
              </w:r>
              <w:r>
                <w:instrText xml:space="preserve"> HYPERLINK "https://jira.bssys.com/browse/BSSCCDG-2006" </w:instrText>
              </w:r>
              <w:r>
                <w:fldChar w:fldCharType="separate"/>
              </w:r>
              <w:r>
                <w:rPr>
                  <w:rStyle w:val="a5"/>
                </w:rPr>
                <w:t>https://jira.bssys.com/browse/BSSCCDG-2006</w:t>
              </w:r>
              <w:r>
                <w:fldChar w:fldCharType="end"/>
              </w:r>
            </w:ins>
          </w:p>
          <w:p w14:paraId="4B07A075" w14:textId="26B44713" w:rsidR="001A2D2C" w:rsidRDefault="001A2D2C" w:rsidP="001A2D2C">
            <w:pPr>
              <w:pStyle w:val="afa"/>
              <w:rPr>
                <w:ins w:id="675" w:author="Молчанова Марина Юрьевна" w:date="2019-04-17T17:58:00Z"/>
              </w:rPr>
            </w:pPr>
            <w:ins w:id="676" w:author="Молчанова Марина Юрьевна" w:date="2019-04-17T17:58:00Z">
              <w:r>
                <w:t xml:space="preserve">уточнены требования к импорту </w:t>
              </w:r>
            </w:ins>
            <w:ins w:id="677" w:author="Молчанова Марина Юрьевна" w:date="2019-04-17T17:59:00Z">
              <w:r>
                <w:t xml:space="preserve">выписки п. </w:t>
              </w:r>
              <w:r>
                <w:fldChar w:fldCharType="begin"/>
              </w:r>
              <w:r>
                <w:instrText xml:space="preserve"> REF _Ref492387824 \r \h </w:instrText>
              </w:r>
            </w:ins>
            <w:r>
              <w:fldChar w:fldCharType="separate"/>
            </w:r>
            <w:ins w:id="678" w:author="Феданкова Любовь Анатольевна" w:date="2019-10-09T12:38:00Z">
              <w:r w:rsidR="00031B2C">
                <w:t>12</w:t>
              </w:r>
            </w:ins>
            <w:ins w:id="679" w:author="Молчанова Марина Юрьевна" w:date="2019-04-17T17:59:00Z">
              <w:r>
                <w:fldChar w:fldCharType="end"/>
              </w:r>
            </w:ins>
          </w:p>
        </w:tc>
        <w:tc>
          <w:tcPr>
            <w:tcW w:w="1985" w:type="dxa"/>
            <w:tcBorders>
              <w:top w:val="single" w:sz="6" w:space="0" w:color="000000"/>
              <w:left w:val="single" w:sz="6" w:space="0" w:color="000000"/>
              <w:bottom w:val="single" w:sz="6" w:space="0" w:color="000000"/>
              <w:right w:val="single" w:sz="12" w:space="0" w:color="000000"/>
            </w:tcBorders>
          </w:tcPr>
          <w:p w14:paraId="7EA38BB5" w14:textId="1389267E" w:rsidR="001A2D2C" w:rsidRDefault="001A2D2C" w:rsidP="00272778">
            <w:pPr>
              <w:pStyle w:val="afa"/>
              <w:rPr>
                <w:ins w:id="680" w:author="Молчанова Марина Юрьевна" w:date="2019-04-17T17:58:00Z"/>
              </w:rPr>
            </w:pPr>
            <w:ins w:id="681" w:author="Молчанова Марина Юрьевна" w:date="2019-04-17T17:58:00Z">
              <w:r>
                <w:t>Молчанова М.Ю.</w:t>
              </w:r>
            </w:ins>
          </w:p>
        </w:tc>
      </w:tr>
      <w:tr w:rsidR="006E0365" w14:paraId="79884D13" w14:textId="77777777" w:rsidTr="00332B88">
        <w:trPr>
          <w:cantSplit/>
          <w:ins w:id="682" w:author="Старжинский Александр Васильевич" w:date="2019-04-23T11:28:00Z"/>
        </w:trPr>
        <w:tc>
          <w:tcPr>
            <w:tcW w:w="709" w:type="dxa"/>
            <w:tcBorders>
              <w:top w:val="single" w:sz="6" w:space="0" w:color="000000"/>
              <w:left w:val="single" w:sz="12" w:space="0" w:color="000000"/>
              <w:bottom w:val="single" w:sz="6" w:space="0" w:color="000000"/>
              <w:right w:val="single" w:sz="6" w:space="0" w:color="000000"/>
            </w:tcBorders>
            <w:vAlign w:val="center"/>
          </w:tcPr>
          <w:p w14:paraId="406E0A73" w14:textId="77777777" w:rsidR="006E0365" w:rsidRPr="002B32FF" w:rsidRDefault="006E0365" w:rsidP="00274D95">
            <w:pPr>
              <w:pStyle w:val="afa"/>
              <w:numPr>
                <w:ilvl w:val="0"/>
                <w:numId w:val="3"/>
              </w:numPr>
              <w:rPr>
                <w:ins w:id="683" w:author="Старжинский Александр Васильевич" w:date="2019-04-23T11:28:00Z"/>
              </w:rPr>
            </w:pPr>
          </w:p>
        </w:tc>
        <w:tc>
          <w:tcPr>
            <w:tcW w:w="1417" w:type="dxa"/>
            <w:tcBorders>
              <w:top w:val="single" w:sz="6" w:space="0" w:color="000000"/>
              <w:left w:val="single" w:sz="6" w:space="0" w:color="000000"/>
              <w:bottom w:val="single" w:sz="6" w:space="0" w:color="000000"/>
              <w:right w:val="single" w:sz="6" w:space="0" w:color="000000"/>
            </w:tcBorders>
          </w:tcPr>
          <w:p w14:paraId="5893C7A6" w14:textId="07E1D7AE" w:rsidR="006E0365" w:rsidRDefault="006E0365" w:rsidP="00274D95">
            <w:pPr>
              <w:pStyle w:val="afa"/>
              <w:rPr>
                <w:ins w:id="684" w:author="Старжинский Александр Васильевич" w:date="2019-04-23T11:28:00Z"/>
              </w:rPr>
            </w:pPr>
            <w:ins w:id="685" w:author="Старжинский Александр Васильевич" w:date="2019-04-23T11:29:00Z">
              <w:r>
                <w:t>23.04.2019</w:t>
              </w:r>
            </w:ins>
          </w:p>
        </w:tc>
        <w:tc>
          <w:tcPr>
            <w:tcW w:w="5670" w:type="dxa"/>
            <w:tcBorders>
              <w:top w:val="single" w:sz="6" w:space="0" w:color="000000"/>
              <w:left w:val="single" w:sz="6" w:space="0" w:color="000000"/>
              <w:bottom w:val="single" w:sz="6" w:space="0" w:color="000000"/>
              <w:right w:val="single" w:sz="6" w:space="0" w:color="000000"/>
            </w:tcBorders>
          </w:tcPr>
          <w:p w14:paraId="0D0761A0" w14:textId="352ABA08" w:rsidR="006E0365" w:rsidRDefault="006E0365" w:rsidP="00274D95">
            <w:pPr>
              <w:pStyle w:val="afa"/>
              <w:rPr>
                <w:ins w:id="686" w:author="Старжинский Александр Васильевич" w:date="2019-04-23T11:29:00Z"/>
              </w:rPr>
            </w:pPr>
            <w:ins w:id="687" w:author="Старжинский Александр Васильевич" w:date="2019-04-23T11:29:00Z">
              <w:r>
                <w:fldChar w:fldCharType="begin"/>
              </w:r>
              <w:r>
                <w:instrText xml:space="preserve"> HYPERLINK "</w:instrText>
              </w:r>
            </w:ins>
            <w:ins w:id="688" w:author="Старжинский Александр Васильевич" w:date="2019-04-23T11:28:00Z">
              <w:r w:rsidRPr="006E0365">
                <w:instrText>https://jira.bssys.com/browse/INTCCAA-514</w:instrText>
              </w:r>
            </w:ins>
            <w:ins w:id="689" w:author="Старжинский Александр Васильевич" w:date="2019-04-23T11:29:00Z">
              <w:r>
                <w:instrText xml:space="preserve">" </w:instrText>
              </w:r>
              <w:r>
                <w:fldChar w:fldCharType="separate"/>
              </w:r>
            </w:ins>
            <w:ins w:id="690" w:author="Старжинский Александр Васильевич" w:date="2019-04-23T11:28:00Z">
              <w:r w:rsidRPr="00122A96">
                <w:rPr>
                  <w:rStyle w:val="a5"/>
                </w:rPr>
                <w:t>https://jira.bssys.com/browse/INTCCAA-514</w:t>
              </w:r>
            </w:ins>
            <w:ins w:id="691" w:author="Старжинский Александр Васильевич" w:date="2019-04-23T11:29:00Z">
              <w:r>
                <w:fldChar w:fldCharType="end"/>
              </w:r>
              <w:r>
                <w:t>:</w:t>
              </w:r>
            </w:ins>
          </w:p>
          <w:p w14:paraId="385F1E65" w14:textId="317EB79A" w:rsidR="006E0365" w:rsidRPr="006E0365" w:rsidRDefault="006E0365" w:rsidP="00274D95">
            <w:pPr>
              <w:pStyle w:val="afa"/>
              <w:rPr>
                <w:ins w:id="692" w:author="Старжинский Александр Васильевич" w:date="2019-04-23T11:28:00Z"/>
              </w:rPr>
            </w:pPr>
            <w:ins w:id="693" w:author="Старжинский Александр Васильевич" w:date="2019-04-23T11:29:00Z">
              <w:r>
                <w:t xml:space="preserve">в разделе </w:t>
              </w:r>
              <w:r w:rsidRPr="006E0365">
                <w:t>[</w:t>
              </w:r>
              <w:r>
                <w:rPr>
                  <w:lang w:val="en-US"/>
                </w:rPr>
                <w:fldChar w:fldCharType="begin"/>
              </w:r>
              <w:r w:rsidRPr="006E0365">
                <w:instrText xml:space="preserve"> </w:instrText>
              </w:r>
              <w:r>
                <w:rPr>
                  <w:lang w:val="en-US"/>
                </w:rPr>
                <w:instrText>REF</w:instrText>
              </w:r>
              <w:r w:rsidRPr="006E0365">
                <w:instrText xml:space="preserve"> _</w:instrText>
              </w:r>
              <w:r>
                <w:rPr>
                  <w:lang w:val="en-US"/>
                </w:rPr>
                <w:instrText>Ref</w:instrText>
              </w:r>
              <w:r w:rsidRPr="006E0365">
                <w:instrText>427779985 \</w:instrText>
              </w:r>
              <w:r>
                <w:rPr>
                  <w:lang w:val="en-US"/>
                </w:rPr>
                <w:instrText>r</w:instrText>
              </w:r>
              <w:r w:rsidRPr="006E0365">
                <w:instrText xml:space="preserve"> \</w:instrText>
              </w:r>
              <w:r>
                <w:rPr>
                  <w:lang w:val="en-US"/>
                </w:rPr>
                <w:instrText>h</w:instrText>
              </w:r>
              <w:r w:rsidRPr="006E0365">
                <w:instrText xml:space="preserve"> </w:instrText>
              </w:r>
            </w:ins>
            <w:r>
              <w:rPr>
                <w:lang w:val="en-US"/>
              </w:rPr>
            </w:r>
            <w:r>
              <w:rPr>
                <w:lang w:val="en-US"/>
              </w:rPr>
              <w:fldChar w:fldCharType="separate"/>
            </w:r>
            <w:ins w:id="694" w:author="Феданкова Любовь Анатольевна" w:date="2019-10-09T12:38:00Z">
              <w:r w:rsidR="00031B2C" w:rsidRPr="00031B2C">
                <w:t>25</w:t>
              </w:r>
            </w:ins>
            <w:ins w:id="695" w:author="Старжинский Александр Васильевич" w:date="2019-04-23T11:29:00Z">
              <w:del w:id="696" w:author="Феданкова Любовь Анатольевна" w:date="2019-10-09T12:38:00Z">
                <w:r w:rsidRPr="006E0365" w:rsidDel="00031B2C">
                  <w:delText>25</w:delText>
                </w:r>
              </w:del>
              <w:r>
                <w:rPr>
                  <w:lang w:val="en-US"/>
                </w:rPr>
                <w:fldChar w:fldCharType="end"/>
              </w:r>
              <w:r w:rsidRPr="006E0365">
                <w:t xml:space="preserve">] </w:t>
              </w:r>
            </w:ins>
            <w:ins w:id="697" w:author="Старжинский Александр Васильевич" w:date="2019-04-23T11:30:00Z">
              <w:r>
                <w:t xml:space="preserve">добавлена настройка конфигурации – пункт </w:t>
              </w:r>
              <w:r w:rsidRPr="006E0365">
                <w:t>[</w:t>
              </w:r>
              <w:r>
                <w:fldChar w:fldCharType="begin"/>
              </w:r>
              <w:r>
                <w:instrText xml:space="preserve"> REF _Ref6911457 \r \h </w:instrText>
              </w:r>
            </w:ins>
            <w:r>
              <w:fldChar w:fldCharType="separate"/>
            </w:r>
            <w:ins w:id="698" w:author="Феданкова Любовь Анатольевна" w:date="2019-10-09T12:38:00Z">
              <w:r w:rsidR="00031B2C">
                <w:t>24</w:t>
              </w:r>
            </w:ins>
            <w:ins w:id="699" w:author="Старжинский Александр Васильевич" w:date="2019-04-23T11:30:00Z">
              <w:r>
                <w:fldChar w:fldCharType="end"/>
              </w:r>
              <w:r w:rsidRPr="006E0365">
                <w:t>].</w:t>
              </w:r>
            </w:ins>
          </w:p>
        </w:tc>
        <w:tc>
          <w:tcPr>
            <w:tcW w:w="1985" w:type="dxa"/>
            <w:tcBorders>
              <w:top w:val="single" w:sz="6" w:space="0" w:color="000000"/>
              <w:left w:val="single" w:sz="6" w:space="0" w:color="000000"/>
              <w:bottom w:val="single" w:sz="6" w:space="0" w:color="000000"/>
              <w:right w:val="single" w:sz="12" w:space="0" w:color="000000"/>
            </w:tcBorders>
          </w:tcPr>
          <w:p w14:paraId="341DE288" w14:textId="7E1BD6AB" w:rsidR="006E0365" w:rsidRDefault="006E0365" w:rsidP="00272778">
            <w:pPr>
              <w:pStyle w:val="afa"/>
              <w:rPr>
                <w:ins w:id="700" w:author="Старжинский Александр Васильевич" w:date="2019-04-23T11:28:00Z"/>
              </w:rPr>
            </w:pPr>
            <w:ins w:id="701" w:author="Старжинский Александр Васильевич" w:date="2019-04-23T11:29:00Z">
              <w:r>
                <w:t>Старжинский А.В.</w:t>
              </w:r>
            </w:ins>
          </w:p>
        </w:tc>
      </w:tr>
      <w:tr w:rsidR="006F1B8D" w14:paraId="00C3E7FD" w14:textId="77777777" w:rsidTr="00332B88">
        <w:trPr>
          <w:cantSplit/>
        </w:trPr>
        <w:tc>
          <w:tcPr>
            <w:tcW w:w="709" w:type="dxa"/>
            <w:tcBorders>
              <w:top w:val="single" w:sz="6" w:space="0" w:color="000000"/>
              <w:left w:val="single" w:sz="12" w:space="0" w:color="000000"/>
              <w:bottom w:val="single" w:sz="6" w:space="0" w:color="000000"/>
              <w:right w:val="single" w:sz="6" w:space="0" w:color="000000"/>
            </w:tcBorders>
            <w:vAlign w:val="center"/>
          </w:tcPr>
          <w:p w14:paraId="7E2E8E76" w14:textId="77777777" w:rsidR="006F1B8D" w:rsidRPr="002B32FF" w:rsidRDefault="006F1B8D" w:rsidP="00274D95">
            <w:pPr>
              <w:pStyle w:val="afa"/>
              <w:numPr>
                <w:ilvl w:val="0"/>
                <w:numId w:val="3"/>
              </w:numPr>
            </w:pPr>
          </w:p>
        </w:tc>
        <w:tc>
          <w:tcPr>
            <w:tcW w:w="1417" w:type="dxa"/>
            <w:tcBorders>
              <w:top w:val="single" w:sz="6" w:space="0" w:color="000000"/>
              <w:left w:val="single" w:sz="6" w:space="0" w:color="000000"/>
              <w:bottom w:val="single" w:sz="6" w:space="0" w:color="000000"/>
              <w:right w:val="single" w:sz="6" w:space="0" w:color="000000"/>
            </w:tcBorders>
          </w:tcPr>
          <w:p w14:paraId="5B1C4E5C" w14:textId="76A79259" w:rsidR="006F1B8D" w:rsidRDefault="006F1B8D" w:rsidP="00274D95">
            <w:pPr>
              <w:pStyle w:val="afa"/>
            </w:pPr>
            <w:r>
              <w:t>13.05.2019</w:t>
            </w:r>
          </w:p>
        </w:tc>
        <w:tc>
          <w:tcPr>
            <w:tcW w:w="5670" w:type="dxa"/>
            <w:tcBorders>
              <w:top w:val="single" w:sz="6" w:space="0" w:color="000000"/>
              <w:left w:val="single" w:sz="6" w:space="0" w:color="000000"/>
              <w:bottom w:val="single" w:sz="6" w:space="0" w:color="000000"/>
              <w:right w:val="single" w:sz="6" w:space="0" w:color="000000"/>
            </w:tcBorders>
          </w:tcPr>
          <w:p w14:paraId="5C16A353" w14:textId="2ADE7EB8" w:rsidR="006F1B8D" w:rsidRDefault="0014697F" w:rsidP="00274D95">
            <w:pPr>
              <w:pStyle w:val="afa"/>
            </w:pPr>
            <w:hyperlink r:id="rId33" w:history="1">
              <w:r w:rsidR="006F1B8D" w:rsidRPr="00835857">
                <w:rPr>
                  <w:rStyle w:val="a5"/>
                </w:rPr>
                <w:t>https://jira.bssys.com/browse/BSSCCDG-2587</w:t>
              </w:r>
            </w:hyperlink>
          </w:p>
          <w:p w14:paraId="67F7053F" w14:textId="69782A24" w:rsidR="006F1B8D" w:rsidRDefault="006F1B8D" w:rsidP="00274D95">
            <w:pPr>
              <w:pStyle w:val="afa"/>
            </w:pPr>
            <w:r>
              <w:t xml:space="preserve">Добавлены условия для экспорта выписки в формате  МТ 940 в </w:t>
            </w:r>
            <w:hyperlink w:anchor="_Приложение_4._Экспорт" w:history="1">
              <w:r w:rsidRPr="006F1B8D">
                <w:rPr>
                  <w:rStyle w:val="a5"/>
                </w:rPr>
                <w:t>п.30.4</w:t>
              </w:r>
            </w:hyperlink>
          </w:p>
        </w:tc>
        <w:tc>
          <w:tcPr>
            <w:tcW w:w="1985" w:type="dxa"/>
            <w:tcBorders>
              <w:top w:val="single" w:sz="6" w:space="0" w:color="000000"/>
              <w:left w:val="single" w:sz="6" w:space="0" w:color="000000"/>
              <w:bottom w:val="single" w:sz="6" w:space="0" w:color="000000"/>
              <w:right w:val="single" w:sz="12" w:space="0" w:color="000000"/>
            </w:tcBorders>
          </w:tcPr>
          <w:p w14:paraId="0A913C53" w14:textId="34B02F3D" w:rsidR="006F1B8D" w:rsidRDefault="006F1B8D" w:rsidP="00272778">
            <w:pPr>
              <w:pStyle w:val="afa"/>
            </w:pPr>
            <w:r>
              <w:t>Логинова ЕА</w:t>
            </w:r>
          </w:p>
        </w:tc>
      </w:tr>
      <w:tr w:rsidR="00A77AF9" w14:paraId="242B9A94" w14:textId="77777777" w:rsidTr="00332B88">
        <w:trPr>
          <w:cantSplit/>
          <w:ins w:id="702" w:author="Скопа Полина Викторовна" w:date="2019-05-22T14:24:00Z"/>
        </w:trPr>
        <w:tc>
          <w:tcPr>
            <w:tcW w:w="709" w:type="dxa"/>
            <w:tcBorders>
              <w:top w:val="single" w:sz="6" w:space="0" w:color="000000"/>
              <w:left w:val="single" w:sz="12" w:space="0" w:color="000000"/>
              <w:bottom w:val="single" w:sz="6" w:space="0" w:color="000000"/>
              <w:right w:val="single" w:sz="6" w:space="0" w:color="000000"/>
            </w:tcBorders>
            <w:vAlign w:val="center"/>
          </w:tcPr>
          <w:p w14:paraId="2B44CC21" w14:textId="77777777" w:rsidR="00A77AF9" w:rsidRPr="002B32FF" w:rsidRDefault="00A77AF9" w:rsidP="00274D95">
            <w:pPr>
              <w:pStyle w:val="afa"/>
              <w:numPr>
                <w:ilvl w:val="0"/>
                <w:numId w:val="3"/>
              </w:numPr>
              <w:rPr>
                <w:ins w:id="703" w:author="Скопа Полина Викторовна" w:date="2019-05-22T14:24:00Z"/>
              </w:rPr>
            </w:pPr>
          </w:p>
        </w:tc>
        <w:tc>
          <w:tcPr>
            <w:tcW w:w="1417" w:type="dxa"/>
            <w:tcBorders>
              <w:top w:val="single" w:sz="6" w:space="0" w:color="000000"/>
              <w:left w:val="single" w:sz="6" w:space="0" w:color="000000"/>
              <w:bottom w:val="single" w:sz="6" w:space="0" w:color="000000"/>
              <w:right w:val="single" w:sz="6" w:space="0" w:color="000000"/>
            </w:tcBorders>
          </w:tcPr>
          <w:p w14:paraId="0957D313" w14:textId="37D5D591" w:rsidR="00A77AF9" w:rsidRDefault="00A77AF9" w:rsidP="00274D95">
            <w:pPr>
              <w:pStyle w:val="afa"/>
              <w:rPr>
                <w:ins w:id="704" w:author="Скопа Полина Викторовна" w:date="2019-05-22T14:24:00Z"/>
              </w:rPr>
            </w:pPr>
            <w:ins w:id="705" w:author="Скопа Полина Викторовна" w:date="2019-05-22T14:24:00Z">
              <w:r>
                <w:t>22.05.2019</w:t>
              </w:r>
            </w:ins>
          </w:p>
        </w:tc>
        <w:tc>
          <w:tcPr>
            <w:tcW w:w="5670" w:type="dxa"/>
            <w:tcBorders>
              <w:top w:val="single" w:sz="6" w:space="0" w:color="000000"/>
              <w:left w:val="single" w:sz="6" w:space="0" w:color="000000"/>
              <w:bottom w:val="single" w:sz="6" w:space="0" w:color="000000"/>
              <w:right w:val="single" w:sz="6" w:space="0" w:color="000000"/>
            </w:tcBorders>
          </w:tcPr>
          <w:p w14:paraId="38E29075" w14:textId="77777777" w:rsidR="00A77AF9" w:rsidRDefault="00A77AF9" w:rsidP="00274D95">
            <w:pPr>
              <w:pStyle w:val="afa"/>
              <w:rPr>
                <w:ins w:id="706" w:author="Скопа Полина Викторовна" w:date="2019-05-22T14:25:00Z"/>
              </w:rPr>
            </w:pPr>
            <w:ins w:id="707" w:author="Скопа Полина Викторовна" w:date="2019-05-22T14:25:00Z">
              <w:r>
                <w:fldChar w:fldCharType="begin"/>
              </w:r>
              <w:r>
                <w:instrText xml:space="preserve"> HYPERLINK "https://jira.bssys.com/browse/BSSCCDG-2180" </w:instrText>
              </w:r>
              <w:r>
                <w:fldChar w:fldCharType="separate"/>
              </w:r>
              <w:r>
                <w:rPr>
                  <w:rStyle w:val="a5"/>
                </w:rPr>
                <w:t>https://jira.bssys.com/browse/BSSCCDG-2180</w:t>
              </w:r>
              <w:r>
                <w:fldChar w:fldCharType="end"/>
              </w:r>
            </w:ins>
          </w:p>
          <w:p w14:paraId="09494584" w14:textId="7660B666" w:rsidR="00A77AF9" w:rsidRPr="00A77AF9" w:rsidRDefault="00A77AF9" w:rsidP="00A77AF9">
            <w:pPr>
              <w:pStyle w:val="afa"/>
              <w:rPr>
                <w:ins w:id="708" w:author="Скопа Полина Викторовна" w:date="2019-05-22T14:24:00Z"/>
                <w:rStyle w:val="a5"/>
              </w:rPr>
            </w:pPr>
            <w:ins w:id="709" w:author="Скопа Полина Викторовна" w:date="2019-05-22T14:25:00Z">
              <w:r>
                <w:t xml:space="preserve">Скорректирован раздел </w:t>
              </w:r>
            </w:ins>
            <w:ins w:id="710" w:author="Скопа Полина Викторовна" w:date="2019-05-22T14:26:00Z">
              <w:r>
                <w:t xml:space="preserve">14.3, пункт </w:t>
              </w:r>
            </w:ins>
            <w:ins w:id="711" w:author="Скопа Полина Викторовна" w:date="2019-05-22T14:30:00Z">
              <w:r>
                <w:rPr>
                  <w:lang w:val="en-US"/>
                </w:rPr>
                <w:t>IV</w:t>
              </w:r>
              <w:r>
                <w:t>.</w:t>
              </w:r>
            </w:ins>
          </w:p>
        </w:tc>
        <w:tc>
          <w:tcPr>
            <w:tcW w:w="1985" w:type="dxa"/>
            <w:tcBorders>
              <w:top w:val="single" w:sz="6" w:space="0" w:color="000000"/>
              <w:left w:val="single" w:sz="6" w:space="0" w:color="000000"/>
              <w:bottom w:val="single" w:sz="6" w:space="0" w:color="000000"/>
              <w:right w:val="single" w:sz="12" w:space="0" w:color="000000"/>
            </w:tcBorders>
          </w:tcPr>
          <w:p w14:paraId="5AFC829D" w14:textId="7742574B" w:rsidR="00A77AF9" w:rsidRDefault="00A77AF9" w:rsidP="00272778">
            <w:pPr>
              <w:pStyle w:val="afa"/>
              <w:rPr>
                <w:ins w:id="712" w:author="Скопа Полина Викторовна" w:date="2019-05-22T14:24:00Z"/>
              </w:rPr>
            </w:pPr>
            <w:ins w:id="713" w:author="Скопа Полина Викторовна" w:date="2019-05-22T14:30:00Z">
              <w:r>
                <w:t>Скопа П.В.</w:t>
              </w:r>
            </w:ins>
          </w:p>
        </w:tc>
      </w:tr>
      <w:tr w:rsidR="00DB11EA" w14:paraId="2C6C9A37" w14:textId="77777777" w:rsidTr="00332B88">
        <w:trPr>
          <w:cantSplit/>
          <w:ins w:id="714" w:author="Беликова Маргарита Николаевна" w:date="2019-07-02T11:07:00Z"/>
        </w:trPr>
        <w:tc>
          <w:tcPr>
            <w:tcW w:w="709" w:type="dxa"/>
            <w:tcBorders>
              <w:top w:val="single" w:sz="6" w:space="0" w:color="000000"/>
              <w:left w:val="single" w:sz="12" w:space="0" w:color="000000"/>
              <w:bottom w:val="single" w:sz="6" w:space="0" w:color="000000"/>
              <w:right w:val="single" w:sz="6" w:space="0" w:color="000000"/>
            </w:tcBorders>
            <w:vAlign w:val="center"/>
          </w:tcPr>
          <w:p w14:paraId="706F84D5" w14:textId="77777777" w:rsidR="00DB11EA" w:rsidRPr="002B32FF" w:rsidRDefault="00DB11EA" w:rsidP="00274D95">
            <w:pPr>
              <w:pStyle w:val="afa"/>
              <w:numPr>
                <w:ilvl w:val="0"/>
                <w:numId w:val="3"/>
              </w:numPr>
              <w:rPr>
                <w:ins w:id="715" w:author="Беликова Маргарита Николаевна" w:date="2019-07-02T11:07:00Z"/>
              </w:rPr>
            </w:pPr>
          </w:p>
        </w:tc>
        <w:tc>
          <w:tcPr>
            <w:tcW w:w="1417" w:type="dxa"/>
            <w:tcBorders>
              <w:top w:val="single" w:sz="6" w:space="0" w:color="000000"/>
              <w:left w:val="single" w:sz="6" w:space="0" w:color="000000"/>
              <w:bottom w:val="single" w:sz="6" w:space="0" w:color="000000"/>
              <w:right w:val="single" w:sz="6" w:space="0" w:color="000000"/>
            </w:tcBorders>
          </w:tcPr>
          <w:p w14:paraId="0147CB6E" w14:textId="5D64E8B3" w:rsidR="00DB11EA" w:rsidRDefault="00DB11EA" w:rsidP="00274D95">
            <w:pPr>
              <w:pStyle w:val="afa"/>
              <w:rPr>
                <w:ins w:id="716" w:author="Беликова Маргарита Николаевна" w:date="2019-07-02T11:07:00Z"/>
              </w:rPr>
            </w:pPr>
            <w:ins w:id="717" w:author="Беликова Маргарита Николаевна" w:date="2019-07-02T11:07:00Z">
              <w:r>
                <w:t>02.07.2019</w:t>
              </w:r>
            </w:ins>
          </w:p>
        </w:tc>
        <w:tc>
          <w:tcPr>
            <w:tcW w:w="5670" w:type="dxa"/>
            <w:tcBorders>
              <w:top w:val="single" w:sz="6" w:space="0" w:color="000000"/>
              <w:left w:val="single" w:sz="6" w:space="0" w:color="000000"/>
              <w:bottom w:val="single" w:sz="6" w:space="0" w:color="000000"/>
              <w:right w:val="single" w:sz="6" w:space="0" w:color="000000"/>
            </w:tcBorders>
          </w:tcPr>
          <w:p w14:paraId="4680A6AE" w14:textId="77777777" w:rsidR="00DB11EA" w:rsidRDefault="00DB11EA" w:rsidP="00274D95">
            <w:pPr>
              <w:pStyle w:val="afa"/>
              <w:rPr>
                <w:ins w:id="718" w:author="Беликова Маргарита Николаевна" w:date="2019-07-02T11:07:00Z"/>
              </w:rPr>
            </w:pPr>
            <w:ins w:id="719" w:author="Беликова Маргарита Николаевна" w:date="2019-07-02T11:07:00Z">
              <w:r>
                <w:fldChar w:fldCharType="begin"/>
              </w:r>
              <w:r>
                <w:instrText xml:space="preserve"> HYPERLINK "</w:instrText>
              </w:r>
              <w:r w:rsidRPr="00DB11EA">
                <w:instrText>https://jira.bssys.com/browse/BSSCCDG-3412</w:instrText>
              </w:r>
              <w:r>
                <w:instrText xml:space="preserve">" </w:instrText>
              </w:r>
              <w:r>
                <w:fldChar w:fldCharType="separate"/>
              </w:r>
              <w:r w:rsidRPr="00C76EC9">
                <w:rPr>
                  <w:rStyle w:val="a5"/>
                </w:rPr>
                <w:t>https://jira.bssys.com/browse/BSSCCDG-3412</w:t>
              </w:r>
              <w:r>
                <w:fldChar w:fldCharType="end"/>
              </w:r>
              <w:r>
                <w:t xml:space="preserve"> </w:t>
              </w:r>
            </w:ins>
          </w:p>
          <w:p w14:paraId="3A53EBBD" w14:textId="3DE52000" w:rsidR="00DB11EA" w:rsidRDefault="00DB11EA" w:rsidP="00DB11EA">
            <w:pPr>
              <w:pStyle w:val="afa"/>
              <w:rPr>
                <w:ins w:id="720" w:author="Беликова Маргарита Николаевна" w:date="2019-07-02T11:07:00Z"/>
              </w:rPr>
            </w:pPr>
            <w:ins w:id="721" w:author="Беликова Маргарита Николаевна" w:date="2019-07-02T11:07:00Z">
              <w:r>
                <w:t xml:space="preserve">Внесены уточнения в разделы </w:t>
              </w:r>
            </w:ins>
            <w:ins w:id="722" w:author="Беликова Маргарита Николаевна" w:date="2019-07-02T11:08:00Z">
              <w:r>
                <w:fldChar w:fldCharType="begin"/>
              </w:r>
              <w:r>
                <w:instrText xml:space="preserve"> REF _Ref427779985 \n \h </w:instrText>
              </w:r>
            </w:ins>
            <w:r>
              <w:fldChar w:fldCharType="separate"/>
            </w:r>
            <w:ins w:id="723" w:author="Феданкова Любовь Анатольевна" w:date="2019-10-09T12:38:00Z">
              <w:r w:rsidR="00031B2C">
                <w:t>25</w:t>
              </w:r>
            </w:ins>
            <w:ins w:id="724" w:author="Беликова Маргарита Николаевна" w:date="2019-07-02T11:08:00Z">
              <w:r>
                <w:fldChar w:fldCharType="end"/>
              </w:r>
              <w:r>
                <w:t xml:space="preserve"> и </w:t>
              </w:r>
              <w:r>
                <w:fldChar w:fldCharType="begin"/>
              </w:r>
              <w:r>
                <w:instrText xml:space="preserve"> REF _Ref12958108 \n \h </w:instrText>
              </w:r>
            </w:ins>
            <w:r>
              <w:fldChar w:fldCharType="separate"/>
            </w:r>
            <w:ins w:id="725" w:author="Феданкова Любовь Анатольевна" w:date="2019-10-09T12:38:00Z">
              <w:r w:rsidR="00031B2C">
                <w:t>30.4</w:t>
              </w:r>
            </w:ins>
            <w:ins w:id="726" w:author="Беликова Маргарита Николаевна" w:date="2019-07-02T11:08:00Z">
              <w:r>
                <w:fldChar w:fldCharType="end"/>
              </w:r>
              <w:r>
                <w:t xml:space="preserve"> – уточнено описание формата заполнения поля 25: для выписки формата МТ940.</w:t>
              </w:r>
            </w:ins>
          </w:p>
        </w:tc>
        <w:tc>
          <w:tcPr>
            <w:tcW w:w="1985" w:type="dxa"/>
            <w:tcBorders>
              <w:top w:val="single" w:sz="6" w:space="0" w:color="000000"/>
              <w:left w:val="single" w:sz="6" w:space="0" w:color="000000"/>
              <w:bottom w:val="single" w:sz="6" w:space="0" w:color="000000"/>
              <w:right w:val="single" w:sz="12" w:space="0" w:color="000000"/>
            </w:tcBorders>
          </w:tcPr>
          <w:p w14:paraId="40879504" w14:textId="1A097D83" w:rsidR="00DB11EA" w:rsidRDefault="00DB11EA" w:rsidP="00272778">
            <w:pPr>
              <w:pStyle w:val="afa"/>
              <w:rPr>
                <w:ins w:id="727" w:author="Беликова Маргарита Николаевна" w:date="2019-07-02T11:07:00Z"/>
              </w:rPr>
            </w:pPr>
            <w:ins w:id="728" w:author="Беликова Маргарита Николаевна" w:date="2019-07-02T11:08:00Z">
              <w:r>
                <w:t>Беликова М.Н.</w:t>
              </w:r>
            </w:ins>
          </w:p>
        </w:tc>
      </w:tr>
      <w:tr w:rsidR="00024642" w14:paraId="29C48C53" w14:textId="77777777" w:rsidTr="00332B88">
        <w:trPr>
          <w:cantSplit/>
          <w:ins w:id="729" w:author="Дементьев Владимир Викторович" w:date="2019-07-04T15:50:00Z"/>
        </w:trPr>
        <w:tc>
          <w:tcPr>
            <w:tcW w:w="709" w:type="dxa"/>
            <w:tcBorders>
              <w:top w:val="single" w:sz="6" w:space="0" w:color="000000"/>
              <w:left w:val="single" w:sz="12" w:space="0" w:color="000000"/>
              <w:bottom w:val="single" w:sz="6" w:space="0" w:color="000000"/>
              <w:right w:val="single" w:sz="6" w:space="0" w:color="000000"/>
            </w:tcBorders>
            <w:vAlign w:val="center"/>
          </w:tcPr>
          <w:p w14:paraId="6DAD275D" w14:textId="77777777" w:rsidR="00024642" w:rsidRPr="002B32FF" w:rsidRDefault="00024642" w:rsidP="00274D95">
            <w:pPr>
              <w:pStyle w:val="afa"/>
              <w:numPr>
                <w:ilvl w:val="0"/>
                <w:numId w:val="3"/>
              </w:numPr>
              <w:rPr>
                <w:ins w:id="730" w:author="Дементьев Владимир Викторович" w:date="2019-07-04T15:50:00Z"/>
              </w:rPr>
            </w:pPr>
          </w:p>
        </w:tc>
        <w:tc>
          <w:tcPr>
            <w:tcW w:w="1417" w:type="dxa"/>
            <w:tcBorders>
              <w:top w:val="single" w:sz="6" w:space="0" w:color="000000"/>
              <w:left w:val="single" w:sz="6" w:space="0" w:color="000000"/>
              <w:bottom w:val="single" w:sz="6" w:space="0" w:color="000000"/>
              <w:right w:val="single" w:sz="6" w:space="0" w:color="000000"/>
            </w:tcBorders>
          </w:tcPr>
          <w:p w14:paraId="26CC0543" w14:textId="7448173A" w:rsidR="00024642" w:rsidRDefault="00024642" w:rsidP="00274D95">
            <w:pPr>
              <w:pStyle w:val="afa"/>
              <w:rPr>
                <w:ins w:id="731" w:author="Дементьев Владимир Викторович" w:date="2019-07-04T15:50:00Z"/>
              </w:rPr>
            </w:pPr>
            <w:ins w:id="732" w:author="Дементьев Владимир Викторович" w:date="2019-07-04T15:50:00Z">
              <w:r>
                <w:t>04.07.2019</w:t>
              </w:r>
            </w:ins>
          </w:p>
        </w:tc>
        <w:tc>
          <w:tcPr>
            <w:tcW w:w="5670" w:type="dxa"/>
            <w:tcBorders>
              <w:top w:val="single" w:sz="6" w:space="0" w:color="000000"/>
              <w:left w:val="single" w:sz="6" w:space="0" w:color="000000"/>
              <w:bottom w:val="single" w:sz="6" w:space="0" w:color="000000"/>
              <w:right w:val="single" w:sz="6" w:space="0" w:color="000000"/>
            </w:tcBorders>
          </w:tcPr>
          <w:p w14:paraId="6380CACF" w14:textId="77777777" w:rsidR="00024642" w:rsidRDefault="00024642" w:rsidP="00274D95">
            <w:pPr>
              <w:pStyle w:val="afa"/>
              <w:rPr>
                <w:ins w:id="733" w:author="Дементьев Владимир Викторович" w:date="2019-07-04T15:50:00Z"/>
              </w:rPr>
            </w:pPr>
            <w:ins w:id="734" w:author="Дементьев Владимир Викторович" w:date="2019-07-04T15:50:00Z">
              <w:r>
                <w:fldChar w:fldCharType="begin"/>
              </w:r>
              <w:r>
                <w:instrText xml:space="preserve"> HYPERLINK "</w:instrText>
              </w:r>
              <w:r w:rsidRPr="00024642">
                <w:instrText>https://jira.bssys.com/browse/BSSSTDDEF-32910</w:instrText>
              </w:r>
              <w:r>
                <w:instrText xml:space="preserve">" </w:instrText>
              </w:r>
              <w:r>
                <w:fldChar w:fldCharType="separate"/>
              </w:r>
              <w:r w:rsidRPr="00E71787">
                <w:rPr>
                  <w:rStyle w:val="a5"/>
                </w:rPr>
                <w:t>https://jira.bssys.com/browse/BSSSTDDEF-32910</w:t>
              </w:r>
              <w:r>
                <w:fldChar w:fldCharType="end"/>
              </w:r>
              <w:r>
                <w:t xml:space="preserve"> </w:t>
              </w:r>
            </w:ins>
          </w:p>
          <w:p w14:paraId="7BF2AA16" w14:textId="728933D0" w:rsidR="00024642" w:rsidRDefault="00024642" w:rsidP="00024642">
            <w:pPr>
              <w:pStyle w:val="afa"/>
              <w:rPr>
                <w:ins w:id="735" w:author="Дементьев Владимир Викторович" w:date="2019-07-04T15:50:00Z"/>
              </w:rPr>
            </w:pPr>
            <w:ins w:id="736" w:author="Дементьев Владимир Викторович" w:date="2019-07-04T15:50:00Z">
              <w:r>
                <w:t xml:space="preserve">Внесены уточнения в раздел </w:t>
              </w:r>
            </w:ins>
            <w:ins w:id="737" w:author="Дементьев Владимир Викторович" w:date="2019-07-04T15:52:00Z">
              <w:r>
                <w:fldChar w:fldCharType="begin"/>
              </w:r>
              <w:r>
                <w:instrText xml:space="preserve"> REF _Ref526771534 \n \h </w:instrText>
              </w:r>
            </w:ins>
            <w:r>
              <w:fldChar w:fldCharType="separate"/>
            </w:r>
            <w:ins w:id="738" w:author="Феданкова Любовь Анатольевна" w:date="2019-10-09T12:38:00Z">
              <w:r w:rsidR="00031B2C">
                <w:t>10.2.4</w:t>
              </w:r>
            </w:ins>
            <w:ins w:id="739" w:author="Дементьев Владимир Викторович" w:date="2019-07-04T15:52:00Z">
              <w:r>
                <w:fldChar w:fldCharType="end"/>
              </w:r>
              <w:r>
                <w:t xml:space="preserve">. Добавлено описание полей </w:t>
              </w:r>
            </w:ins>
            <w:ins w:id="740" w:author="Дементьев Владимир Викторович" w:date="2019-07-04T15:53:00Z">
              <w:r>
                <w:t>24-30 экранной формы просмотра документа выписки</w:t>
              </w:r>
            </w:ins>
          </w:p>
        </w:tc>
        <w:tc>
          <w:tcPr>
            <w:tcW w:w="1985" w:type="dxa"/>
            <w:tcBorders>
              <w:top w:val="single" w:sz="6" w:space="0" w:color="000000"/>
              <w:left w:val="single" w:sz="6" w:space="0" w:color="000000"/>
              <w:bottom w:val="single" w:sz="6" w:space="0" w:color="000000"/>
              <w:right w:val="single" w:sz="12" w:space="0" w:color="000000"/>
            </w:tcBorders>
          </w:tcPr>
          <w:p w14:paraId="27740A86" w14:textId="1495A714" w:rsidR="00024642" w:rsidRDefault="00024642" w:rsidP="00272778">
            <w:pPr>
              <w:pStyle w:val="afa"/>
              <w:rPr>
                <w:ins w:id="741" w:author="Дементьев Владимир Викторович" w:date="2019-07-04T15:50:00Z"/>
              </w:rPr>
            </w:pPr>
            <w:ins w:id="742" w:author="Дементьев Владимир Викторович" w:date="2019-07-04T15:53:00Z">
              <w:r>
                <w:t>Дементьев В.В.</w:t>
              </w:r>
            </w:ins>
          </w:p>
        </w:tc>
      </w:tr>
      <w:tr w:rsidR="008338DE" w14:paraId="7545006B" w14:textId="77777777" w:rsidTr="00332B88">
        <w:trPr>
          <w:cantSplit/>
          <w:ins w:id="743" w:author="Дементьев Владимир Викторович" w:date="2019-07-11T19:06:00Z"/>
        </w:trPr>
        <w:tc>
          <w:tcPr>
            <w:tcW w:w="709" w:type="dxa"/>
            <w:tcBorders>
              <w:top w:val="single" w:sz="6" w:space="0" w:color="000000"/>
              <w:left w:val="single" w:sz="12" w:space="0" w:color="000000"/>
              <w:bottom w:val="single" w:sz="6" w:space="0" w:color="000000"/>
              <w:right w:val="single" w:sz="6" w:space="0" w:color="000000"/>
            </w:tcBorders>
            <w:vAlign w:val="center"/>
          </w:tcPr>
          <w:p w14:paraId="0BACCDE7" w14:textId="77777777" w:rsidR="008338DE" w:rsidRPr="002B32FF" w:rsidRDefault="008338DE" w:rsidP="00274D95">
            <w:pPr>
              <w:pStyle w:val="afa"/>
              <w:numPr>
                <w:ilvl w:val="0"/>
                <w:numId w:val="3"/>
              </w:numPr>
              <w:rPr>
                <w:ins w:id="744" w:author="Дементьев Владимир Викторович" w:date="2019-07-11T19:06:00Z"/>
              </w:rPr>
            </w:pPr>
          </w:p>
        </w:tc>
        <w:tc>
          <w:tcPr>
            <w:tcW w:w="1417" w:type="dxa"/>
            <w:tcBorders>
              <w:top w:val="single" w:sz="6" w:space="0" w:color="000000"/>
              <w:left w:val="single" w:sz="6" w:space="0" w:color="000000"/>
              <w:bottom w:val="single" w:sz="6" w:space="0" w:color="000000"/>
              <w:right w:val="single" w:sz="6" w:space="0" w:color="000000"/>
            </w:tcBorders>
          </w:tcPr>
          <w:p w14:paraId="7F63DF72" w14:textId="2367E011" w:rsidR="008338DE" w:rsidRDefault="008338DE" w:rsidP="00274D95">
            <w:pPr>
              <w:pStyle w:val="afa"/>
              <w:rPr>
                <w:ins w:id="745" w:author="Дементьев Владимир Викторович" w:date="2019-07-11T19:06:00Z"/>
              </w:rPr>
            </w:pPr>
            <w:ins w:id="746" w:author="Дементьев Владимир Викторович" w:date="2019-07-11T19:06:00Z">
              <w:r>
                <w:t>11.07.2019</w:t>
              </w:r>
            </w:ins>
          </w:p>
        </w:tc>
        <w:tc>
          <w:tcPr>
            <w:tcW w:w="5670" w:type="dxa"/>
            <w:tcBorders>
              <w:top w:val="single" w:sz="6" w:space="0" w:color="000000"/>
              <w:left w:val="single" w:sz="6" w:space="0" w:color="000000"/>
              <w:bottom w:val="single" w:sz="6" w:space="0" w:color="000000"/>
              <w:right w:val="single" w:sz="6" w:space="0" w:color="000000"/>
            </w:tcBorders>
          </w:tcPr>
          <w:p w14:paraId="4F808C41" w14:textId="77777777" w:rsidR="008338DE" w:rsidRDefault="008338DE" w:rsidP="00274D95">
            <w:pPr>
              <w:pStyle w:val="afa"/>
              <w:rPr>
                <w:ins w:id="747" w:author="Дементьев Владимир Викторович" w:date="2019-07-11T19:07:00Z"/>
              </w:rPr>
            </w:pPr>
            <w:ins w:id="748" w:author="Дементьев Владимир Викторович" w:date="2019-07-11T19:07:00Z">
              <w:r>
                <w:fldChar w:fldCharType="begin"/>
              </w:r>
              <w:r>
                <w:instrText xml:space="preserve"> HYPERLINK "</w:instrText>
              </w:r>
              <w:r w:rsidRPr="008338DE">
                <w:instrText>https://jira.bssys.com/browse/BSSSTDDEF-31480</w:instrText>
              </w:r>
              <w:r>
                <w:instrText xml:space="preserve">" </w:instrText>
              </w:r>
              <w:r>
                <w:fldChar w:fldCharType="separate"/>
              </w:r>
              <w:r w:rsidRPr="00FB1880">
                <w:rPr>
                  <w:rStyle w:val="a5"/>
                </w:rPr>
                <w:t>https://jira.bssys.com/browse/BSSSTDDEF-31480</w:t>
              </w:r>
              <w:r>
                <w:fldChar w:fldCharType="end"/>
              </w:r>
              <w:r>
                <w:t xml:space="preserve"> </w:t>
              </w:r>
            </w:ins>
          </w:p>
          <w:p w14:paraId="35801206" w14:textId="7E600D95" w:rsidR="008338DE" w:rsidRDefault="008338DE" w:rsidP="000D1026">
            <w:pPr>
              <w:pStyle w:val="afa"/>
              <w:rPr>
                <w:ins w:id="749" w:author="Дементьев Владимир Викторович" w:date="2019-07-11T19:06:00Z"/>
              </w:rPr>
            </w:pPr>
            <w:ins w:id="750" w:author="Дементьев Владимир Викторович" w:date="2019-07-11T19:12:00Z">
              <w:r>
                <w:t xml:space="preserve">В пункт </w:t>
              </w:r>
            </w:ins>
            <w:ins w:id="751" w:author="Дементьев Владимир Викторович" w:date="2019-07-11T19:13:00Z">
              <w:r>
                <w:fldChar w:fldCharType="begin"/>
              </w:r>
              <w:r>
                <w:instrText xml:space="preserve"> REF _Ref427779985 \n \h </w:instrText>
              </w:r>
            </w:ins>
            <w:r>
              <w:fldChar w:fldCharType="separate"/>
            </w:r>
            <w:ins w:id="752" w:author="Феданкова Любовь Анатольевна" w:date="2019-10-09T12:38:00Z">
              <w:r w:rsidR="00031B2C">
                <w:t>25</w:t>
              </w:r>
            </w:ins>
            <w:ins w:id="753" w:author="Дементьев Владимир Викторович" w:date="2019-07-11T19:13:00Z">
              <w:r>
                <w:fldChar w:fldCharType="end"/>
              </w:r>
              <w:r>
                <w:t xml:space="preserve"> таблицы 72 поле 9 </w:t>
              </w:r>
            </w:ins>
            <w:ins w:id="754" w:author="Дементьев Владимир Викторович" w:date="2019-07-11T19:15:00Z">
              <w:r w:rsidR="000D1026">
                <w:t>внесена правка</w:t>
              </w:r>
            </w:ins>
            <w:ins w:id="755" w:author="Дементьев Владимир Викторович" w:date="2019-07-11T19:13:00Z">
              <w:r>
                <w:t xml:space="preserve"> сообщени</w:t>
              </w:r>
            </w:ins>
            <w:ins w:id="756" w:author="Дементьев Владимир Викторович" w:date="2019-07-11T19:15:00Z">
              <w:r w:rsidR="000D1026">
                <w:t>я</w:t>
              </w:r>
            </w:ins>
            <w:ins w:id="757" w:author="Дементьев Владимир Викторович" w:date="2019-07-11T19:13:00Z">
              <w:r>
                <w:t xml:space="preserve"> </w:t>
              </w:r>
            </w:ins>
            <w:ins w:id="758" w:author="Дементьев Владимир Викторович" w:date="2019-07-11T19:15:00Z">
              <w:r w:rsidR="000D1026">
                <w:t>согласно</w:t>
              </w:r>
            </w:ins>
            <w:ins w:id="759" w:author="Дементьев Владимир Викторович" w:date="2019-07-11T19:13:00Z">
              <w:r>
                <w:t xml:space="preserve"> реализаци</w:t>
              </w:r>
            </w:ins>
            <w:ins w:id="760" w:author="Дементьев Владимир Викторович" w:date="2019-07-11T19:15:00Z">
              <w:r w:rsidR="000D1026">
                <w:t>и</w:t>
              </w:r>
            </w:ins>
            <w:ins w:id="761" w:author="Дементьев Владимир Викторович" w:date="2019-07-11T19:13:00Z">
              <w:r>
                <w:t>.</w:t>
              </w:r>
            </w:ins>
          </w:p>
        </w:tc>
        <w:tc>
          <w:tcPr>
            <w:tcW w:w="1985" w:type="dxa"/>
            <w:tcBorders>
              <w:top w:val="single" w:sz="6" w:space="0" w:color="000000"/>
              <w:left w:val="single" w:sz="6" w:space="0" w:color="000000"/>
              <w:bottom w:val="single" w:sz="6" w:space="0" w:color="000000"/>
              <w:right w:val="single" w:sz="12" w:space="0" w:color="000000"/>
            </w:tcBorders>
          </w:tcPr>
          <w:p w14:paraId="0D404288" w14:textId="11916B37" w:rsidR="008338DE" w:rsidRDefault="008338DE" w:rsidP="00272778">
            <w:pPr>
              <w:pStyle w:val="afa"/>
              <w:rPr>
                <w:ins w:id="762" w:author="Дементьев Владимир Викторович" w:date="2019-07-11T19:06:00Z"/>
              </w:rPr>
            </w:pPr>
            <w:ins w:id="763" w:author="Дементьев Владимир Викторович" w:date="2019-07-11T19:07:00Z">
              <w:r>
                <w:t>Дементьев В.В.</w:t>
              </w:r>
            </w:ins>
          </w:p>
        </w:tc>
      </w:tr>
      <w:tr w:rsidR="00D64C6D" w14:paraId="3FA85879" w14:textId="77777777" w:rsidTr="00332B88">
        <w:trPr>
          <w:cantSplit/>
          <w:ins w:id="764" w:author="Дементьев Владимир Викторович" w:date="2019-07-19T12:47:00Z"/>
        </w:trPr>
        <w:tc>
          <w:tcPr>
            <w:tcW w:w="709" w:type="dxa"/>
            <w:tcBorders>
              <w:top w:val="single" w:sz="6" w:space="0" w:color="000000"/>
              <w:left w:val="single" w:sz="12" w:space="0" w:color="000000"/>
              <w:bottom w:val="single" w:sz="6" w:space="0" w:color="000000"/>
              <w:right w:val="single" w:sz="6" w:space="0" w:color="000000"/>
            </w:tcBorders>
            <w:vAlign w:val="center"/>
          </w:tcPr>
          <w:p w14:paraId="760EF300" w14:textId="77777777" w:rsidR="00D64C6D" w:rsidRPr="002B32FF" w:rsidRDefault="00D64C6D" w:rsidP="00274D95">
            <w:pPr>
              <w:pStyle w:val="afa"/>
              <w:numPr>
                <w:ilvl w:val="0"/>
                <w:numId w:val="3"/>
              </w:numPr>
              <w:rPr>
                <w:ins w:id="765" w:author="Дементьев Владимир Викторович" w:date="2019-07-19T12:47:00Z"/>
              </w:rPr>
            </w:pPr>
          </w:p>
        </w:tc>
        <w:tc>
          <w:tcPr>
            <w:tcW w:w="1417" w:type="dxa"/>
            <w:tcBorders>
              <w:top w:val="single" w:sz="6" w:space="0" w:color="000000"/>
              <w:left w:val="single" w:sz="6" w:space="0" w:color="000000"/>
              <w:bottom w:val="single" w:sz="6" w:space="0" w:color="000000"/>
              <w:right w:val="single" w:sz="6" w:space="0" w:color="000000"/>
            </w:tcBorders>
          </w:tcPr>
          <w:p w14:paraId="368D40E9" w14:textId="3857016F" w:rsidR="00D64C6D" w:rsidRDefault="00D64C6D" w:rsidP="00274D95">
            <w:pPr>
              <w:pStyle w:val="afa"/>
              <w:rPr>
                <w:ins w:id="766" w:author="Дементьев Владимир Викторович" w:date="2019-07-19T12:47:00Z"/>
              </w:rPr>
            </w:pPr>
            <w:ins w:id="767" w:author="Дементьев Владимир Викторович" w:date="2019-07-19T12:48:00Z">
              <w:r>
                <w:t>19.07.2019</w:t>
              </w:r>
            </w:ins>
          </w:p>
        </w:tc>
        <w:tc>
          <w:tcPr>
            <w:tcW w:w="5670" w:type="dxa"/>
            <w:tcBorders>
              <w:top w:val="single" w:sz="6" w:space="0" w:color="000000"/>
              <w:left w:val="single" w:sz="6" w:space="0" w:color="000000"/>
              <w:bottom w:val="single" w:sz="6" w:space="0" w:color="000000"/>
              <w:right w:val="single" w:sz="6" w:space="0" w:color="000000"/>
            </w:tcBorders>
          </w:tcPr>
          <w:p w14:paraId="032DE35B" w14:textId="77777777" w:rsidR="00D64C6D" w:rsidRDefault="00D64C6D" w:rsidP="00274D95">
            <w:pPr>
              <w:pStyle w:val="afa"/>
              <w:rPr>
                <w:ins w:id="768" w:author="Дементьев Владимир Викторович" w:date="2019-07-19T12:48:00Z"/>
              </w:rPr>
            </w:pPr>
            <w:ins w:id="769" w:author="Дементьев Владимир Викторович" w:date="2019-07-19T12:48:00Z">
              <w:r>
                <w:fldChar w:fldCharType="begin"/>
              </w:r>
              <w:r>
                <w:instrText xml:space="preserve"> HYPERLINK "</w:instrText>
              </w:r>
              <w:r w:rsidRPr="00D64C6D">
                <w:instrText>https://jira.bssys.com/browse/BSSSTDDEF-31474</w:instrText>
              </w:r>
              <w:r>
                <w:instrText xml:space="preserve">" </w:instrText>
              </w:r>
              <w:r>
                <w:fldChar w:fldCharType="separate"/>
              </w:r>
              <w:r w:rsidRPr="003075E2">
                <w:rPr>
                  <w:rStyle w:val="a5"/>
                </w:rPr>
                <w:t>https://jira.bssys.com/browse/BSSSTDDEF-31474</w:t>
              </w:r>
              <w:r>
                <w:fldChar w:fldCharType="end"/>
              </w:r>
              <w:r>
                <w:t xml:space="preserve"> </w:t>
              </w:r>
            </w:ins>
          </w:p>
          <w:p w14:paraId="63FFF280" w14:textId="422DE67F" w:rsidR="00D64C6D" w:rsidRDefault="00D64C6D" w:rsidP="00CF2078">
            <w:pPr>
              <w:pStyle w:val="afa"/>
              <w:rPr>
                <w:ins w:id="770" w:author="Дементьев Владимир Викторович" w:date="2019-07-19T12:47:00Z"/>
              </w:rPr>
            </w:pPr>
            <w:ins w:id="771" w:author="Дементьев Владимир Викторович" w:date="2019-07-19T12:48:00Z">
              <w:r>
                <w:t xml:space="preserve">В </w:t>
              </w:r>
            </w:ins>
            <w:ins w:id="772" w:author="Дементьев Владимир Викторович" w:date="2019-07-19T12:49:00Z">
              <w:r>
                <w:t xml:space="preserve">поле 9 </w:t>
              </w:r>
            </w:ins>
            <w:ins w:id="773" w:author="Дементьев Владимир Викторович" w:date="2019-07-19T12:50:00Z">
              <w:r>
                <w:fldChar w:fldCharType="begin"/>
              </w:r>
              <w:r>
                <w:instrText xml:space="preserve"> REF _Ref415675310 \h </w:instrText>
              </w:r>
            </w:ins>
            <w:r>
              <w:fldChar w:fldCharType="separate"/>
            </w:r>
            <w:ins w:id="774" w:author="Феданкова Любовь Анатольевна" w:date="2019-10-09T12:38:00Z">
              <w:r w:rsidR="00031B2C">
                <w:t xml:space="preserve">Таблица </w:t>
              </w:r>
              <w:r w:rsidR="00031B2C">
                <w:rPr>
                  <w:noProof/>
                </w:rPr>
                <w:t>74</w:t>
              </w:r>
            </w:ins>
            <w:ins w:id="775" w:author="Дементьев Владимир Викторович" w:date="2019-07-19T12:50:00Z">
              <w:del w:id="776" w:author="Феданкова Любовь Анатольевна" w:date="2019-10-09T12:38:00Z">
                <w:r w:rsidDel="00031B2C">
                  <w:delText xml:space="preserve">Таблица </w:delText>
                </w:r>
                <w:r w:rsidDel="00031B2C">
                  <w:rPr>
                    <w:noProof/>
                  </w:rPr>
                  <w:delText>71</w:delText>
                </w:r>
              </w:del>
              <w:r>
                <w:fldChar w:fldCharType="end"/>
              </w:r>
              <w:r>
                <w:t xml:space="preserve"> </w:t>
              </w:r>
            </w:ins>
            <w:ins w:id="777" w:author="Дементьев Владимир Викторович" w:date="2019-07-19T12:49:00Z">
              <w:r>
                <w:t xml:space="preserve">пункта </w:t>
              </w:r>
            </w:ins>
            <w:ins w:id="778" w:author="Дементьев Владимир Викторович" w:date="2019-07-19T12:51:00Z">
              <w:r>
                <w:fldChar w:fldCharType="begin"/>
              </w:r>
              <w:r>
                <w:instrText xml:space="preserve"> REF _Ref406496332 \n \h </w:instrText>
              </w:r>
            </w:ins>
            <w:r>
              <w:fldChar w:fldCharType="separate"/>
            </w:r>
            <w:ins w:id="779" w:author="Феданкова Любовь Анатольевна" w:date="2019-10-09T12:38:00Z">
              <w:r w:rsidR="00031B2C">
                <w:t>14.3</w:t>
              </w:r>
            </w:ins>
            <w:ins w:id="780" w:author="Дементьев Владимир Викторович" w:date="2019-07-19T12:51:00Z">
              <w:r>
                <w:fldChar w:fldCharType="end"/>
              </w:r>
            </w:ins>
            <w:ins w:id="781" w:author="Дементьев Владимир Викторович" w:date="2019-07-19T12:52:00Z">
              <w:r>
                <w:t xml:space="preserve"> внесено уточнение</w:t>
              </w:r>
            </w:ins>
            <w:ins w:id="782" w:author="Дементьев Владимир Викторович" w:date="2019-07-19T12:56:00Z">
              <w:r w:rsidR="00CF2078">
                <w:t xml:space="preserve"> по</w:t>
              </w:r>
            </w:ins>
            <w:ins w:id="783" w:author="Дементьев Владимир Викторович" w:date="2019-07-19T12:52:00Z">
              <w:r>
                <w:t xml:space="preserve"> вывод</w:t>
              </w:r>
            </w:ins>
            <w:ins w:id="784" w:author="Дементьев Владимир Викторович" w:date="2019-07-19T12:56:00Z">
              <w:r w:rsidR="00CF2078">
                <w:t>у</w:t>
              </w:r>
            </w:ins>
            <w:ins w:id="785" w:author="Дементьев Владимир Викторович" w:date="2019-07-19T12:52:00Z">
              <w:r>
                <w:t xml:space="preserve"> на печать поля </w:t>
              </w:r>
            </w:ins>
            <w:ins w:id="786" w:author="Дементьев Владимир Викторович" w:date="2019-07-19T12:53:00Z">
              <w:r w:rsidRPr="00D64C6D">
                <w:t>«Сумма цифрами».</w:t>
              </w:r>
            </w:ins>
          </w:p>
        </w:tc>
        <w:tc>
          <w:tcPr>
            <w:tcW w:w="1985" w:type="dxa"/>
            <w:tcBorders>
              <w:top w:val="single" w:sz="6" w:space="0" w:color="000000"/>
              <w:left w:val="single" w:sz="6" w:space="0" w:color="000000"/>
              <w:bottom w:val="single" w:sz="6" w:space="0" w:color="000000"/>
              <w:right w:val="single" w:sz="12" w:space="0" w:color="000000"/>
            </w:tcBorders>
          </w:tcPr>
          <w:p w14:paraId="6D06F9C1" w14:textId="30967FAC" w:rsidR="00D64C6D" w:rsidRDefault="00D64C6D" w:rsidP="00272778">
            <w:pPr>
              <w:pStyle w:val="afa"/>
              <w:rPr>
                <w:ins w:id="787" w:author="Дементьев Владимир Викторович" w:date="2019-07-19T12:47:00Z"/>
              </w:rPr>
            </w:pPr>
            <w:ins w:id="788" w:author="Дементьев Владимир Викторович" w:date="2019-07-19T12:53:00Z">
              <w:r>
                <w:t>Дементьев В.В.</w:t>
              </w:r>
            </w:ins>
          </w:p>
        </w:tc>
      </w:tr>
      <w:tr w:rsidR="007D6B94" w14:paraId="67D01637" w14:textId="77777777" w:rsidTr="00332B88">
        <w:trPr>
          <w:cantSplit/>
          <w:ins w:id="789" w:author="Старжинский Александр Васильевич" w:date="2019-08-05T18:13:00Z"/>
        </w:trPr>
        <w:tc>
          <w:tcPr>
            <w:tcW w:w="709" w:type="dxa"/>
            <w:tcBorders>
              <w:top w:val="single" w:sz="6" w:space="0" w:color="000000"/>
              <w:left w:val="single" w:sz="12" w:space="0" w:color="000000"/>
              <w:bottom w:val="single" w:sz="6" w:space="0" w:color="000000"/>
              <w:right w:val="single" w:sz="6" w:space="0" w:color="000000"/>
            </w:tcBorders>
          </w:tcPr>
          <w:p w14:paraId="5FB83F1C" w14:textId="77777777" w:rsidR="007D6B94" w:rsidRPr="002B32FF" w:rsidRDefault="007D6B94" w:rsidP="00274D95">
            <w:pPr>
              <w:pStyle w:val="afa"/>
              <w:numPr>
                <w:ilvl w:val="0"/>
                <w:numId w:val="3"/>
              </w:numPr>
              <w:rPr>
                <w:ins w:id="790" w:author="Старжинский Александр Васильевич" w:date="2019-08-05T18:13:00Z"/>
              </w:rPr>
            </w:pPr>
          </w:p>
        </w:tc>
        <w:tc>
          <w:tcPr>
            <w:tcW w:w="1417" w:type="dxa"/>
            <w:tcBorders>
              <w:top w:val="single" w:sz="6" w:space="0" w:color="000000"/>
              <w:left w:val="single" w:sz="6" w:space="0" w:color="000000"/>
              <w:bottom w:val="single" w:sz="6" w:space="0" w:color="000000"/>
              <w:right w:val="single" w:sz="6" w:space="0" w:color="000000"/>
            </w:tcBorders>
          </w:tcPr>
          <w:p w14:paraId="3A5A038B" w14:textId="42134B5B" w:rsidR="007D6B94" w:rsidRPr="007D6B94" w:rsidRDefault="007D6B94" w:rsidP="00274D95">
            <w:pPr>
              <w:pStyle w:val="afa"/>
              <w:rPr>
                <w:ins w:id="791" w:author="Старжинский Александр Васильевич" w:date="2019-08-05T18:13:00Z"/>
              </w:rPr>
            </w:pPr>
            <w:ins w:id="792" w:author="Старжинский Александр Васильевич" w:date="2019-08-05T18:13:00Z">
              <w:r>
                <w:rPr>
                  <w:lang w:val="en-US"/>
                </w:rPr>
                <w:t>05</w:t>
              </w:r>
            </w:ins>
            <w:ins w:id="793" w:author="Старжинский Александр Васильевич" w:date="2019-08-05T18:14:00Z">
              <w:r>
                <w:t>.08.2019</w:t>
              </w:r>
            </w:ins>
          </w:p>
        </w:tc>
        <w:tc>
          <w:tcPr>
            <w:tcW w:w="5670" w:type="dxa"/>
            <w:tcBorders>
              <w:top w:val="single" w:sz="6" w:space="0" w:color="000000"/>
              <w:left w:val="single" w:sz="6" w:space="0" w:color="000000"/>
              <w:bottom w:val="single" w:sz="6" w:space="0" w:color="000000"/>
              <w:right w:val="single" w:sz="6" w:space="0" w:color="000000"/>
            </w:tcBorders>
          </w:tcPr>
          <w:p w14:paraId="1CD3A576" w14:textId="77777777" w:rsidR="007D6B94" w:rsidRDefault="007D6B94" w:rsidP="007D6B94">
            <w:pPr>
              <w:pStyle w:val="afa"/>
              <w:rPr>
                <w:ins w:id="794" w:author="Старжинский Александр Васильевич" w:date="2019-08-05T18:17:00Z"/>
              </w:rPr>
            </w:pPr>
            <w:ins w:id="795" w:author="Старжинский Александр Васильевич" w:date="2019-08-05T18:17:00Z">
              <w:r>
                <w:t>По дефектам:</w:t>
              </w:r>
            </w:ins>
          </w:p>
          <w:p w14:paraId="386715DE" w14:textId="1067F159" w:rsidR="006C1522" w:rsidRDefault="006C1522" w:rsidP="006C1522">
            <w:pPr>
              <w:pStyle w:val="afa"/>
              <w:numPr>
                <w:ilvl w:val="0"/>
                <w:numId w:val="127"/>
              </w:numPr>
              <w:rPr>
                <w:ins w:id="796" w:author="Старжинский Александр Васильевич" w:date="2019-08-05T18:18:00Z"/>
              </w:rPr>
            </w:pPr>
            <w:ins w:id="797" w:author="Старжинский Александр Васильевич" w:date="2019-08-05T18:18:00Z">
              <w:r w:rsidRPr="006C1522">
                <w:t>https://jira.bssys.com/browse/BSSSTDDEF-31049</w:t>
              </w:r>
            </w:ins>
          </w:p>
          <w:p w14:paraId="5B51F386" w14:textId="13B240A8" w:rsidR="006C1522" w:rsidRDefault="006C1522" w:rsidP="006C1522">
            <w:pPr>
              <w:pStyle w:val="afa"/>
              <w:numPr>
                <w:ilvl w:val="0"/>
                <w:numId w:val="127"/>
              </w:numPr>
              <w:rPr>
                <w:ins w:id="798" w:author="Старжинский Александр Васильевич" w:date="2019-08-05T18:18:00Z"/>
              </w:rPr>
            </w:pPr>
            <w:ins w:id="799" w:author="Старжинский Александр Васильевич" w:date="2019-08-05T18:18:00Z">
              <w:r>
                <w:fldChar w:fldCharType="begin"/>
              </w:r>
              <w:r>
                <w:instrText xml:space="preserve"> HYPERLINK "</w:instrText>
              </w:r>
              <w:r w:rsidRPr="007D6B94">
                <w:instrText>https://jira.bssys.com/browse/BSSSTDDEF-32910</w:instrText>
              </w:r>
              <w:r>
                <w:instrText xml:space="preserve">" </w:instrText>
              </w:r>
              <w:r>
                <w:fldChar w:fldCharType="separate"/>
              </w:r>
              <w:r w:rsidRPr="00B34494">
                <w:rPr>
                  <w:rStyle w:val="a5"/>
                </w:rPr>
                <w:t>https://jira.bssys.com/browse/BSSSTDDEF-32910</w:t>
              </w:r>
              <w:r>
                <w:fldChar w:fldCharType="end"/>
              </w:r>
            </w:ins>
          </w:p>
          <w:p w14:paraId="4429B75F" w14:textId="71F83597" w:rsidR="007D6B94" w:rsidRDefault="007D6B94" w:rsidP="006C1522">
            <w:pPr>
              <w:pStyle w:val="afa"/>
              <w:numPr>
                <w:ilvl w:val="0"/>
                <w:numId w:val="127"/>
              </w:numPr>
              <w:rPr>
                <w:ins w:id="800" w:author="Старжинский Александр Васильевич" w:date="2019-08-05T18:17:00Z"/>
              </w:rPr>
            </w:pPr>
            <w:ins w:id="801" w:author="Старжинский Александр Васильевич" w:date="2019-08-05T18:17:00Z">
              <w:r w:rsidRPr="007D6B94">
                <w:t>https://jira.bssys.com/browse/BSSSTDDEF-33189</w:t>
              </w:r>
            </w:ins>
          </w:p>
          <w:p w14:paraId="2A46B454" w14:textId="1044072B" w:rsidR="007D6B94" w:rsidRPr="007D6B94" w:rsidRDefault="007D6B94" w:rsidP="007D6B94">
            <w:pPr>
              <w:pStyle w:val="afa"/>
              <w:rPr>
                <w:ins w:id="802" w:author="Старжинский Александр Васильевич" w:date="2019-08-05T18:13:00Z"/>
              </w:rPr>
            </w:pPr>
            <w:ins w:id="803" w:author="Старжинский Александр Васильевич" w:date="2019-08-05T18:17:00Z">
              <w:r>
                <w:t>в</w:t>
              </w:r>
            </w:ins>
            <w:ins w:id="804" w:author="Старжинский Александр Васильевич" w:date="2019-08-05T18:14:00Z">
              <w:r>
                <w:t xml:space="preserve"> разделе </w:t>
              </w:r>
              <w:r w:rsidRPr="007D6B94">
                <w:t>[</w:t>
              </w:r>
              <w:r>
                <w:rPr>
                  <w:lang w:val="en-US"/>
                </w:rPr>
                <w:fldChar w:fldCharType="begin"/>
              </w:r>
              <w:r w:rsidRPr="007D6B94">
                <w:instrText xml:space="preserve"> </w:instrText>
              </w:r>
              <w:r>
                <w:rPr>
                  <w:lang w:val="en-US"/>
                </w:rPr>
                <w:instrText>REF</w:instrText>
              </w:r>
              <w:r w:rsidRPr="007D6B94">
                <w:instrText xml:space="preserve"> _</w:instrText>
              </w:r>
              <w:r>
                <w:rPr>
                  <w:lang w:val="en-US"/>
                </w:rPr>
                <w:instrText>Ref</w:instrText>
              </w:r>
              <w:r w:rsidRPr="007D6B94">
                <w:instrText>526771534 \</w:instrText>
              </w:r>
              <w:r>
                <w:rPr>
                  <w:lang w:val="en-US"/>
                </w:rPr>
                <w:instrText>r</w:instrText>
              </w:r>
              <w:r w:rsidRPr="007D6B94">
                <w:instrText xml:space="preserve"> \</w:instrText>
              </w:r>
              <w:r>
                <w:rPr>
                  <w:lang w:val="en-US"/>
                </w:rPr>
                <w:instrText>h</w:instrText>
              </w:r>
              <w:r w:rsidRPr="007D6B94">
                <w:instrText xml:space="preserve"> </w:instrText>
              </w:r>
            </w:ins>
            <w:r>
              <w:rPr>
                <w:lang w:val="en-US"/>
              </w:rPr>
            </w:r>
            <w:r>
              <w:rPr>
                <w:lang w:val="en-US"/>
              </w:rPr>
              <w:fldChar w:fldCharType="separate"/>
            </w:r>
            <w:ins w:id="805" w:author="Феданкова Любовь Анатольевна" w:date="2019-10-09T12:38:00Z">
              <w:r w:rsidR="00031B2C" w:rsidRPr="00031B2C">
                <w:t>10.2.4</w:t>
              </w:r>
            </w:ins>
            <w:ins w:id="806" w:author="Старжинский Александр Васильевич" w:date="2019-08-05T18:14:00Z">
              <w:del w:id="807" w:author="Феданкова Любовь Анатольевна" w:date="2019-10-09T12:38:00Z">
                <w:r w:rsidRPr="007D6B94" w:rsidDel="00031B2C">
                  <w:delText>10.2.4</w:delText>
                </w:r>
              </w:del>
              <w:r>
                <w:rPr>
                  <w:lang w:val="en-US"/>
                </w:rPr>
                <w:fldChar w:fldCharType="end"/>
              </w:r>
              <w:r w:rsidRPr="007D6B94">
                <w:t xml:space="preserve">] </w:t>
              </w:r>
            </w:ins>
            <w:ins w:id="808" w:author="Старжинский Александр Васильевич" w:date="2019-08-05T18:15:00Z">
              <w:r>
                <w:t>изменено описание полей</w:t>
              </w:r>
              <w:r w:rsidRPr="007D6B94">
                <w:t xml:space="preserve"> </w:t>
              </w:r>
              <w:r>
                <w:t xml:space="preserve">в позициях </w:t>
              </w:r>
              <w:r w:rsidRPr="007D6B94">
                <w:t>[</w:t>
              </w:r>
            </w:ins>
            <w:ins w:id="809" w:author="Старжинский Александр Васильевич" w:date="2019-08-05T18:17:00Z">
              <w:r>
                <w:fldChar w:fldCharType="begin"/>
              </w:r>
              <w:r>
                <w:instrText xml:space="preserve"> REF _Ref15921446 \r \h </w:instrText>
              </w:r>
            </w:ins>
            <w:r>
              <w:fldChar w:fldCharType="separate"/>
            </w:r>
            <w:ins w:id="810" w:author="Феданкова Любовь Анатольевна" w:date="2019-10-09T12:38:00Z">
              <w:r w:rsidR="00031B2C">
                <w:t>27</w:t>
              </w:r>
            </w:ins>
            <w:ins w:id="811" w:author="Старжинский Александр Васильевич" w:date="2019-08-05T18:17:00Z">
              <w:r>
                <w:fldChar w:fldCharType="end"/>
              </w:r>
            </w:ins>
            <w:ins w:id="812" w:author="Старжинский Александр Васильевич" w:date="2019-08-05T18:15:00Z">
              <w:r w:rsidRPr="007D6B94">
                <w:t xml:space="preserve">], </w:t>
              </w:r>
              <w:r w:rsidRPr="007D6B94">
                <w:rPr>
                  <w:noProof/>
                </w:rPr>
                <w:t>[</w:t>
              </w:r>
            </w:ins>
            <w:ins w:id="813" w:author="Старжинский Александр Васильевич" w:date="2019-08-05T18:17:00Z">
              <w:r>
                <w:rPr>
                  <w:noProof/>
                </w:rPr>
                <w:fldChar w:fldCharType="begin"/>
              </w:r>
              <w:r>
                <w:rPr>
                  <w:noProof/>
                </w:rPr>
                <w:instrText xml:space="preserve"> REF _Ref15921452 \r \h </w:instrText>
              </w:r>
            </w:ins>
            <w:r>
              <w:rPr>
                <w:noProof/>
              </w:rPr>
            </w:r>
            <w:r>
              <w:rPr>
                <w:noProof/>
              </w:rPr>
              <w:fldChar w:fldCharType="separate"/>
            </w:r>
            <w:ins w:id="814" w:author="Феданкова Любовь Анатольевна" w:date="2019-10-09T12:38:00Z">
              <w:r w:rsidR="00031B2C">
                <w:rPr>
                  <w:noProof/>
                </w:rPr>
                <w:t>28</w:t>
              </w:r>
            </w:ins>
            <w:ins w:id="815" w:author="Старжинский Александр Васильевич" w:date="2019-08-05T18:17:00Z">
              <w:r>
                <w:rPr>
                  <w:noProof/>
                </w:rPr>
                <w:fldChar w:fldCharType="end"/>
              </w:r>
            </w:ins>
            <w:ins w:id="816" w:author="Старжинский Александр Васильевич" w:date="2019-08-05T18:15:00Z">
              <w:r w:rsidRPr="007D6B94">
                <w:rPr>
                  <w:noProof/>
                </w:rPr>
                <w:t>] &gt;&gt;&gt;  DOCNUMBER, DOCDATE</w:t>
              </w:r>
            </w:ins>
            <w:ins w:id="817" w:author="Старжинский Александр Васильевич" w:date="2019-08-05T18:17:00Z">
              <w:r w:rsidRPr="007D6B94">
                <w:rPr>
                  <w:noProof/>
                </w:rPr>
                <w:t>.</w:t>
              </w:r>
            </w:ins>
          </w:p>
        </w:tc>
        <w:tc>
          <w:tcPr>
            <w:tcW w:w="1985" w:type="dxa"/>
            <w:tcBorders>
              <w:top w:val="single" w:sz="6" w:space="0" w:color="000000"/>
              <w:left w:val="single" w:sz="6" w:space="0" w:color="000000"/>
              <w:bottom w:val="single" w:sz="6" w:space="0" w:color="000000"/>
              <w:right w:val="single" w:sz="12" w:space="0" w:color="000000"/>
            </w:tcBorders>
          </w:tcPr>
          <w:p w14:paraId="7580C345" w14:textId="793EC21D" w:rsidR="007D6B94" w:rsidRDefault="007D6B94" w:rsidP="00272778">
            <w:pPr>
              <w:pStyle w:val="afa"/>
              <w:rPr>
                <w:ins w:id="818" w:author="Старжинский Александр Васильевич" w:date="2019-08-05T18:13:00Z"/>
              </w:rPr>
            </w:pPr>
            <w:ins w:id="819" w:author="Старжинский Александр Васильевич" w:date="2019-08-05T18:14:00Z">
              <w:r>
                <w:t>Старжинский А.В.</w:t>
              </w:r>
            </w:ins>
          </w:p>
        </w:tc>
      </w:tr>
      <w:tr w:rsidR="00A06804" w14:paraId="54154D30" w14:textId="77777777" w:rsidTr="00332B88">
        <w:trPr>
          <w:cantSplit/>
          <w:ins w:id="820" w:author="Скопа Полина Викторовна" w:date="2019-08-27T15:48:00Z"/>
        </w:trPr>
        <w:tc>
          <w:tcPr>
            <w:tcW w:w="709" w:type="dxa"/>
            <w:tcBorders>
              <w:top w:val="single" w:sz="6" w:space="0" w:color="000000"/>
              <w:left w:val="single" w:sz="12" w:space="0" w:color="000000"/>
              <w:bottom w:val="single" w:sz="6" w:space="0" w:color="000000"/>
              <w:right w:val="single" w:sz="6" w:space="0" w:color="000000"/>
            </w:tcBorders>
          </w:tcPr>
          <w:p w14:paraId="16D0065A" w14:textId="77777777" w:rsidR="00A06804" w:rsidRPr="002B32FF" w:rsidRDefault="00A06804" w:rsidP="00274D95">
            <w:pPr>
              <w:pStyle w:val="afa"/>
              <w:numPr>
                <w:ilvl w:val="0"/>
                <w:numId w:val="3"/>
              </w:numPr>
              <w:rPr>
                <w:ins w:id="821" w:author="Скопа Полина Викторовна" w:date="2019-08-27T15:48:00Z"/>
              </w:rPr>
            </w:pPr>
          </w:p>
        </w:tc>
        <w:tc>
          <w:tcPr>
            <w:tcW w:w="1417" w:type="dxa"/>
            <w:tcBorders>
              <w:top w:val="single" w:sz="6" w:space="0" w:color="000000"/>
              <w:left w:val="single" w:sz="6" w:space="0" w:color="000000"/>
              <w:bottom w:val="single" w:sz="6" w:space="0" w:color="000000"/>
              <w:right w:val="single" w:sz="6" w:space="0" w:color="000000"/>
            </w:tcBorders>
          </w:tcPr>
          <w:p w14:paraId="45905C39" w14:textId="503F052D" w:rsidR="00A06804" w:rsidRPr="00A06804" w:rsidRDefault="00A06804" w:rsidP="00274D95">
            <w:pPr>
              <w:pStyle w:val="afa"/>
              <w:rPr>
                <w:ins w:id="822" w:author="Скопа Полина Викторовна" w:date="2019-08-27T15:48:00Z"/>
              </w:rPr>
            </w:pPr>
            <w:ins w:id="823" w:author="Скопа Полина Викторовна" w:date="2019-08-27T15:48:00Z">
              <w:r>
                <w:t>27.08.2019</w:t>
              </w:r>
            </w:ins>
          </w:p>
        </w:tc>
        <w:tc>
          <w:tcPr>
            <w:tcW w:w="5670" w:type="dxa"/>
            <w:tcBorders>
              <w:top w:val="single" w:sz="6" w:space="0" w:color="000000"/>
              <w:left w:val="single" w:sz="6" w:space="0" w:color="000000"/>
              <w:bottom w:val="single" w:sz="6" w:space="0" w:color="000000"/>
              <w:right w:val="single" w:sz="6" w:space="0" w:color="000000"/>
            </w:tcBorders>
          </w:tcPr>
          <w:p w14:paraId="2681EAD5" w14:textId="459D713C" w:rsidR="00A06804" w:rsidRDefault="00F03AE2" w:rsidP="007D6B94">
            <w:pPr>
              <w:pStyle w:val="afa"/>
              <w:rPr>
                <w:ins w:id="824" w:author="Скопа Полина Викторовна" w:date="2019-08-27T15:49:00Z"/>
              </w:rPr>
            </w:pPr>
            <w:ins w:id="825" w:author="Скопа Полина Викторовна" w:date="2019-08-27T15:51:00Z">
              <w:r>
                <w:t xml:space="preserve">Пункт 10.2.3, табл. 40. </w:t>
              </w:r>
            </w:ins>
            <w:ins w:id="826" w:author="Скопа Полина Викторовна" w:date="2019-08-27T15:49:00Z">
              <w:r>
                <w:t>Дополнено описание созд</w:t>
              </w:r>
            </w:ins>
            <w:ins w:id="827" w:author="Скопа Полина Викторовна" w:date="2019-08-27T15:50:00Z">
              <w:r>
                <w:t xml:space="preserve">ания «Платежного поручения» через кнопку «Создать платежное поручение». </w:t>
              </w:r>
            </w:ins>
          </w:p>
          <w:p w14:paraId="4E2ED305" w14:textId="7C883D9B" w:rsidR="00F03AE2" w:rsidRDefault="00F03AE2" w:rsidP="007D6B94">
            <w:pPr>
              <w:pStyle w:val="afa"/>
              <w:rPr>
                <w:ins w:id="828" w:author="Скопа Полина Викторовна" w:date="2019-08-27T15:48:00Z"/>
              </w:rPr>
            </w:pPr>
            <w:ins w:id="829" w:author="Скопа Полина Викторовна" w:date="2019-08-27T15:49:00Z">
              <w:r>
                <w:t xml:space="preserve">Основание: </w:t>
              </w:r>
              <w:r>
                <w:fldChar w:fldCharType="begin"/>
              </w:r>
              <w:r>
                <w:instrText xml:space="preserve"> HYPERLINK "https://jira.bssys.com/browse/BSSSTDDEF-33371" </w:instrText>
              </w:r>
              <w:r>
                <w:fldChar w:fldCharType="separate"/>
              </w:r>
              <w:r>
                <w:rPr>
                  <w:rStyle w:val="a5"/>
                </w:rPr>
                <w:t>https://jira.bssys.com/browse/BSSSTDDEF-33371</w:t>
              </w:r>
              <w:r>
                <w:fldChar w:fldCharType="end"/>
              </w:r>
            </w:ins>
          </w:p>
        </w:tc>
        <w:tc>
          <w:tcPr>
            <w:tcW w:w="1985" w:type="dxa"/>
            <w:tcBorders>
              <w:top w:val="single" w:sz="6" w:space="0" w:color="000000"/>
              <w:left w:val="single" w:sz="6" w:space="0" w:color="000000"/>
              <w:bottom w:val="single" w:sz="6" w:space="0" w:color="000000"/>
              <w:right w:val="single" w:sz="12" w:space="0" w:color="000000"/>
            </w:tcBorders>
          </w:tcPr>
          <w:p w14:paraId="75623843" w14:textId="11B065E9" w:rsidR="00A06804" w:rsidRDefault="00F03AE2" w:rsidP="00272778">
            <w:pPr>
              <w:pStyle w:val="afa"/>
              <w:rPr>
                <w:ins w:id="830" w:author="Скопа Полина Викторовна" w:date="2019-08-27T15:48:00Z"/>
              </w:rPr>
            </w:pPr>
            <w:ins w:id="831" w:author="Скопа Полина Викторовна" w:date="2019-08-27T15:49:00Z">
              <w:r>
                <w:t>Скопа П.В.</w:t>
              </w:r>
            </w:ins>
          </w:p>
        </w:tc>
      </w:tr>
      <w:tr w:rsidR="00D970A9" w14:paraId="02B979BB" w14:textId="77777777" w:rsidTr="00332B88">
        <w:trPr>
          <w:cantSplit/>
          <w:ins w:id="832" w:author="Емельянова Елена Аркадьевна" w:date="2019-10-07T13:46:00Z"/>
        </w:trPr>
        <w:tc>
          <w:tcPr>
            <w:tcW w:w="709" w:type="dxa"/>
            <w:tcBorders>
              <w:top w:val="single" w:sz="6" w:space="0" w:color="000000"/>
              <w:left w:val="single" w:sz="12" w:space="0" w:color="000000"/>
              <w:bottom w:val="single" w:sz="6" w:space="0" w:color="000000"/>
              <w:right w:val="single" w:sz="6" w:space="0" w:color="000000"/>
            </w:tcBorders>
          </w:tcPr>
          <w:p w14:paraId="26C7CF10" w14:textId="77777777" w:rsidR="00D970A9" w:rsidRPr="002B32FF" w:rsidRDefault="00D970A9" w:rsidP="00274D95">
            <w:pPr>
              <w:pStyle w:val="afa"/>
              <w:numPr>
                <w:ilvl w:val="0"/>
                <w:numId w:val="3"/>
              </w:numPr>
              <w:rPr>
                <w:ins w:id="833" w:author="Емельянова Елена Аркадьевна" w:date="2019-10-07T13:46:00Z"/>
              </w:rPr>
            </w:pPr>
          </w:p>
        </w:tc>
        <w:tc>
          <w:tcPr>
            <w:tcW w:w="1417" w:type="dxa"/>
            <w:tcBorders>
              <w:top w:val="single" w:sz="6" w:space="0" w:color="000000"/>
              <w:left w:val="single" w:sz="6" w:space="0" w:color="000000"/>
              <w:bottom w:val="single" w:sz="6" w:space="0" w:color="000000"/>
              <w:right w:val="single" w:sz="6" w:space="0" w:color="000000"/>
            </w:tcBorders>
          </w:tcPr>
          <w:p w14:paraId="5A5F6430" w14:textId="207FBBE6" w:rsidR="00D970A9" w:rsidRDefault="00D970A9" w:rsidP="00274D95">
            <w:pPr>
              <w:pStyle w:val="afa"/>
              <w:rPr>
                <w:ins w:id="834" w:author="Емельянова Елена Аркадьевна" w:date="2019-10-07T13:46:00Z"/>
              </w:rPr>
            </w:pPr>
            <w:ins w:id="835" w:author="Емельянова Елена Аркадьевна" w:date="2019-10-07T13:46:00Z">
              <w:r>
                <w:t>07.10.2019</w:t>
              </w:r>
            </w:ins>
          </w:p>
        </w:tc>
        <w:tc>
          <w:tcPr>
            <w:tcW w:w="5670" w:type="dxa"/>
            <w:tcBorders>
              <w:top w:val="single" w:sz="6" w:space="0" w:color="000000"/>
              <w:left w:val="single" w:sz="6" w:space="0" w:color="000000"/>
              <w:bottom w:val="single" w:sz="6" w:space="0" w:color="000000"/>
              <w:right w:val="single" w:sz="6" w:space="0" w:color="000000"/>
            </w:tcBorders>
          </w:tcPr>
          <w:p w14:paraId="0A63B575" w14:textId="185CA697" w:rsidR="00D970A9" w:rsidRDefault="00D970A9" w:rsidP="007D6B94">
            <w:pPr>
              <w:pStyle w:val="afa"/>
              <w:rPr>
                <w:ins w:id="836" w:author="Емельянова Елена Аркадьевна" w:date="2019-10-07T13:47:00Z"/>
              </w:rPr>
            </w:pPr>
            <w:ins w:id="837" w:author="Емельянова Елена Аркадьевна" w:date="2019-10-07T13:47:00Z">
              <w:r>
                <w:t xml:space="preserve">По дефекту </w:t>
              </w:r>
              <w:r>
                <w:fldChar w:fldCharType="begin"/>
              </w:r>
              <w:r>
                <w:instrText xml:space="preserve"> HYPERLINK "https://jira.bssys.com/browse/BSSSTDDEF-31536" </w:instrText>
              </w:r>
              <w:r>
                <w:fldChar w:fldCharType="separate"/>
              </w:r>
              <w:r>
                <w:rPr>
                  <w:rStyle w:val="a5"/>
                </w:rPr>
                <w:t>https://jira.bssys.com/browse/BSSSTDDEF-31536</w:t>
              </w:r>
              <w:r>
                <w:fldChar w:fldCharType="end"/>
              </w:r>
            </w:ins>
          </w:p>
          <w:p w14:paraId="18937B4D" w14:textId="3609BF88" w:rsidR="00D970A9" w:rsidRDefault="00D970A9" w:rsidP="007D6B94">
            <w:pPr>
              <w:pStyle w:val="afa"/>
              <w:rPr>
                <w:ins w:id="838" w:author="Емельянова Елена Аркадьевна" w:date="2019-10-07T13:46:00Z"/>
              </w:rPr>
            </w:pPr>
            <w:ins w:id="839" w:author="Емельянова Елена Аркадьевна" w:date="2019-10-07T13:47:00Z">
              <w:r>
                <w:t xml:space="preserve">в разделы </w:t>
              </w:r>
            </w:ins>
            <w:ins w:id="840" w:author="Емельянова Елена Аркадьевна" w:date="2019-10-07T13:48:00Z">
              <w:r w:rsidR="000A77FD">
                <w:fldChar w:fldCharType="begin"/>
              </w:r>
              <w:r w:rsidR="000A77FD">
                <w:instrText xml:space="preserve"> HYPERLINK  \l "_Экспорт_в_формате" </w:instrText>
              </w:r>
              <w:r w:rsidR="000A77FD">
                <w:fldChar w:fldCharType="separate"/>
              </w:r>
              <w:r w:rsidRPr="000A77FD">
                <w:rPr>
                  <w:rStyle w:val="a5"/>
                </w:rPr>
                <w:t>10.2.5.2</w:t>
              </w:r>
              <w:r w:rsidR="000A77FD">
                <w:fldChar w:fldCharType="end"/>
              </w:r>
            </w:ins>
            <w:ins w:id="841" w:author="Емельянова Елена Аркадьевна" w:date="2019-10-07T13:47:00Z">
              <w:r>
                <w:t xml:space="preserve"> и </w:t>
              </w:r>
            </w:ins>
            <w:ins w:id="842" w:author="Емельянова Елена Аркадьевна" w:date="2019-10-07T13:49:00Z">
              <w:r w:rsidR="000A77FD">
                <w:fldChar w:fldCharType="begin"/>
              </w:r>
              <w:r w:rsidR="000A77FD">
                <w:instrText xml:space="preserve"> HYPERLINK  \l "_Экспорт_в_формате_1" </w:instrText>
              </w:r>
              <w:r w:rsidR="000A77FD">
                <w:fldChar w:fldCharType="separate"/>
              </w:r>
              <w:r w:rsidRPr="000A77FD">
                <w:rPr>
                  <w:rStyle w:val="a5"/>
                </w:rPr>
                <w:t>10.2.5.3</w:t>
              </w:r>
              <w:r w:rsidR="000A77FD">
                <w:fldChar w:fldCharType="end"/>
              </w:r>
            </w:ins>
            <w:ins w:id="843" w:author="Емельянова Елена Аркадьевна" w:date="2019-10-07T13:47:00Z">
              <w:r>
                <w:t xml:space="preserve"> изменены требования к заполнения поля </w:t>
              </w:r>
            </w:ins>
            <w:ins w:id="844" w:author="Емельянова Елена Аркадьевна" w:date="2019-10-07T13:48:00Z">
              <w:r>
                <w:t>«Период с…по»</w:t>
              </w:r>
            </w:ins>
          </w:p>
        </w:tc>
        <w:tc>
          <w:tcPr>
            <w:tcW w:w="1985" w:type="dxa"/>
            <w:tcBorders>
              <w:top w:val="single" w:sz="6" w:space="0" w:color="000000"/>
              <w:left w:val="single" w:sz="6" w:space="0" w:color="000000"/>
              <w:bottom w:val="single" w:sz="6" w:space="0" w:color="000000"/>
              <w:right w:val="single" w:sz="12" w:space="0" w:color="000000"/>
            </w:tcBorders>
          </w:tcPr>
          <w:p w14:paraId="6CEE0818" w14:textId="0FCC1F50" w:rsidR="00D970A9" w:rsidRDefault="00D970A9" w:rsidP="00272778">
            <w:pPr>
              <w:pStyle w:val="afa"/>
              <w:rPr>
                <w:ins w:id="845" w:author="Емельянова Елена Аркадьевна" w:date="2019-10-07T13:46:00Z"/>
              </w:rPr>
            </w:pPr>
            <w:ins w:id="846" w:author="Емельянова Елена Аркадьевна" w:date="2019-10-07T13:48:00Z">
              <w:r>
                <w:t>Емельянова Е.А.</w:t>
              </w:r>
            </w:ins>
          </w:p>
        </w:tc>
      </w:tr>
      <w:tr w:rsidR="00031B2C" w14:paraId="157D12F5" w14:textId="77777777" w:rsidTr="00332B88">
        <w:trPr>
          <w:cantSplit/>
          <w:ins w:id="847" w:author="Феданкова Любовь Анатольевна" w:date="2019-10-09T12:40:00Z"/>
        </w:trPr>
        <w:tc>
          <w:tcPr>
            <w:tcW w:w="709" w:type="dxa"/>
            <w:tcBorders>
              <w:top w:val="single" w:sz="6" w:space="0" w:color="000000"/>
              <w:left w:val="single" w:sz="12" w:space="0" w:color="000000"/>
              <w:bottom w:val="single" w:sz="6" w:space="0" w:color="000000"/>
              <w:right w:val="single" w:sz="6" w:space="0" w:color="000000"/>
            </w:tcBorders>
          </w:tcPr>
          <w:p w14:paraId="446F3F9A" w14:textId="77777777" w:rsidR="00031B2C" w:rsidRPr="002B32FF" w:rsidRDefault="00031B2C" w:rsidP="00274D95">
            <w:pPr>
              <w:pStyle w:val="afa"/>
              <w:numPr>
                <w:ilvl w:val="0"/>
                <w:numId w:val="3"/>
              </w:numPr>
              <w:rPr>
                <w:ins w:id="848" w:author="Феданкова Любовь Анатольевна" w:date="2019-10-09T12:40:00Z"/>
              </w:rPr>
            </w:pPr>
          </w:p>
        </w:tc>
        <w:tc>
          <w:tcPr>
            <w:tcW w:w="1417" w:type="dxa"/>
            <w:tcBorders>
              <w:top w:val="single" w:sz="6" w:space="0" w:color="000000"/>
              <w:left w:val="single" w:sz="6" w:space="0" w:color="000000"/>
              <w:bottom w:val="single" w:sz="6" w:space="0" w:color="000000"/>
              <w:right w:val="single" w:sz="6" w:space="0" w:color="000000"/>
            </w:tcBorders>
          </w:tcPr>
          <w:p w14:paraId="7AE7D50D" w14:textId="7A4CFFB7" w:rsidR="00031B2C" w:rsidRDefault="00031B2C" w:rsidP="00274D95">
            <w:pPr>
              <w:pStyle w:val="afa"/>
              <w:rPr>
                <w:ins w:id="849" w:author="Феданкова Любовь Анатольевна" w:date="2019-10-09T12:40:00Z"/>
              </w:rPr>
            </w:pPr>
            <w:ins w:id="850" w:author="Феданкова Любовь Анатольевна" w:date="2019-10-09T12:40:00Z">
              <w:r>
                <w:t>09.10.2019</w:t>
              </w:r>
            </w:ins>
          </w:p>
        </w:tc>
        <w:tc>
          <w:tcPr>
            <w:tcW w:w="5670" w:type="dxa"/>
            <w:tcBorders>
              <w:top w:val="single" w:sz="6" w:space="0" w:color="000000"/>
              <w:left w:val="single" w:sz="6" w:space="0" w:color="000000"/>
              <w:bottom w:val="single" w:sz="6" w:space="0" w:color="000000"/>
              <w:right w:val="single" w:sz="6" w:space="0" w:color="000000"/>
            </w:tcBorders>
          </w:tcPr>
          <w:p w14:paraId="6B722621" w14:textId="77777777" w:rsidR="00031B2C" w:rsidRDefault="00031B2C" w:rsidP="007D6B94">
            <w:pPr>
              <w:pStyle w:val="afa"/>
              <w:rPr>
                <w:ins w:id="851" w:author="Феданкова Любовь Анатольевна" w:date="2019-10-09T12:41:00Z"/>
              </w:rPr>
            </w:pPr>
            <w:ins w:id="852" w:author="Феданкова Любовь Анатольевна" w:date="2019-10-09T12:40:00Z">
              <w:r>
                <w:t>По дефекту</w:t>
              </w:r>
            </w:ins>
            <w:ins w:id="853" w:author="Феданкова Любовь Анатольевна" w:date="2019-10-09T12:41:00Z">
              <w:r>
                <w:t xml:space="preserve"> </w:t>
              </w:r>
              <w:r>
                <w:fldChar w:fldCharType="begin"/>
              </w:r>
              <w:r>
                <w:instrText xml:space="preserve"> HYPERLINK "https://jira.bssys.com/browse/BSSCCDG-3977" </w:instrText>
              </w:r>
              <w:r>
                <w:fldChar w:fldCharType="separate"/>
              </w:r>
              <w:r>
                <w:rPr>
                  <w:rStyle w:val="a5"/>
                </w:rPr>
                <w:t>https://jira.bssys.com/browse/BSSCCDG-3977</w:t>
              </w:r>
              <w:r>
                <w:fldChar w:fldCharType="end"/>
              </w:r>
            </w:ins>
          </w:p>
          <w:p w14:paraId="152DA585" w14:textId="77777777" w:rsidR="00031B2C" w:rsidRDefault="00031B2C" w:rsidP="007D6B94">
            <w:pPr>
              <w:pStyle w:val="afa"/>
              <w:rPr>
                <w:ins w:id="854" w:author="Феданкова Любовь Анатольевна" w:date="2019-10-09T12:41:00Z"/>
              </w:rPr>
            </w:pPr>
          </w:p>
          <w:p w14:paraId="79E117ED" w14:textId="77777777" w:rsidR="00031B2C" w:rsidRDefault="00031B2C" w:rsidP="007D6B94">
            <w:pPr>
              <w:pStyle w:val="afa"/>
              <w:rPr>
                <w:ins w:id="855" w:author="Феданкова Любовь Анатольевна" w:date="2019-10-09T12:42:00Z"/>
              </w:rPr>
            </w:pPr>
            <w:ins w:id="856" w:author="Феданкова Любовь Анатольевна" w:date="2019-10-09T12:41:00Z">
              <w:r>
                <w:t xml:space="preserve">Обновлены макеты: </w:t>
              </w:r>
              <w:r>
                <w:fldChar w:fldCharType="begin"/>
              </w:r>
              <w:r>
                <w:instrText xml:space="preserve"> REF _Ref21517948 \h </w:instrText>
              </w:r>
            </w:ins>
            <w:r>
              <w:fldChar w:fldCharType="separate"/>
            </w:r>
            <w:ins w:id="857" w:author="Феданкова Любовь Анатольевна" w:date="2019-10-09T12:41:00Z">
              <w:r>
                <w:t xml:space="preserve">Рисунок </w:t>
              </w:r>
              <w:r>
                <w:rPr>
                  <w:noProof/>
                </w:rPr>
                <w:t>43</w:t>
              </w:r>
              <w:r>
                <w:fldChar w:fldCharType="end"/>
              </w:r>
              <w:r>
                <w:t xml:space="preserve">, </w:t>
              </w:r>
            </w:ins>
            <w:ins w:id="858" w:author="Феданкова Любовь Анатольевна" w:date="2019-10-09T12:42:00Z">
              <w:r>
                <w:fldChar w:fldCharType="begin"/>
              </w:r>
              <w:r>
                <w:instrText xml:space="preserve"> REF _Ref21517949 \h </w:instrText>
              </w:r>
            </w:ins>
            <w:r>
              <w:fldChar w:fldCharType="separate"/>
            </w:r>
            <w:ins w:id="859" w:author="Феданкова Любовь Анатольевна" w:date="2019-10-09T12:42:00Z">
              <w:r>
                <w:t xml:space="preserve">Рисунок </w:t>
              </w:r>
              <w:r>
                <w:rPr>
                  <w:noProof/>
                </w:rPr>
                <w:t>44</w:t>
              </w:r>
              <w:r>
                <w:fldChar w:fldCharType="end"/>
              </w:r>
              <w:r>
                <w:t xml:space="preserve">, </w:t>
              </w:r>
              <w:r>
                <w:fldChar w:fldCharType="begin"/>
              </w:r>
              <w:r>
                <w:instrText xml:space="preserve"> REF _Ref21517950 \h </w:instrText>
              </w:r>
            </w:ins>
            <w:r>
              <w:fldChar w:fldCharType="separate"/>
            </w:r>
            <w:ins w:id="860" w:author="Феданкова Любовь Анатольевна" w:date="2019-10-09T12:42:00Z">
              <w:r>
                <w:t xml:space="preserve">Рисунок </w:t>
              </w:r>
              <w:r>
                <w:rPr>
                  <w:noProof/>
                </w:rPr>
                <w:t>45</w:t>
              </w:r>
              <w:r>
                <w:fldChar w:fldCharType="end"/>
              </w:r>
            </w:ins>
          </w:p>
          <w:p w14:paraId="7798E5B6" w14:textId="138C555F" w:rsidR="00031B2C" w:rsidRDefault="00031B2C" w:rsidP="00031B2C">
            <w:pPr>
              <w:pStyle w:val="afa"/>
              <w:rPr>
                <w:ins w:id="861" w:author="Феданкова Любовь Анатольевна" w:date="2019-10-09T12:42:00Z"/>
              </w:rPr>
            </w:pPr>
            <w:ins w:id="862" w:author="Феданкова Любовь Анатольевна" w:date="2019-10-09T12:42:00Z">
              <w:r>
                <w:t>В макеты добавлены кнопки: "Сохранить параметры экспорта"</w:t>
              </w:r>
            </w:ins>
          </w:p>
          <w:p w14:paraId="09B3EA64" w14:textId="77777777" w:rsidR="00031B2C" w:rsidRDefault="00031B2C" w:rsidP="00031B2C">
            <w:pPr>
              <w:pStyle w:val="afa"/>
              <w:rPr>
                <w:ins w:id="863" w:author="Феданкова Любовь Анатольевна" w:date="2019-10-09T12:42:00Z"/>
              </w:rPr>
            </w:pPr>
            <w:ins w:id="864" w:author="Феданкова Любовь Анатольевна" w:date="2019-10-09T12:42:00Z">
              <w:r>
                <w:t>"Загрузить параметры экспорта"</w:t>
              </w:r>
            </w:ins>
          </w:p>
          <w:p w14:paraId="2AE55952" w14:textId="4A8CE35F" w:rsidR="00031B2C" w:rsidRDefault="00031B2C" w:rsidP="00031B2C">
            <w:pPr>
              <w:pStyle w:val="afa"/>
              <w:rPr>
                <w:ins w:id="865" w:author="Феданкова Любовь Анатольевна" w:date="2019-10-09T12:40:00Z"/>
              </w:rPr>
            </w:pPr>
            <w:ins w:id="866" w:author="Феданкова Любовь Анатольевна" w:date="2019-10-09T12:42:00Z">
              <w:r>
                <w:t xml:space="preserve">Добавлены таблицы: </w:t>
              </w:r>
            </w:ins>
            <w:ins w:id="867" w:author="Феданкова Любовь Анатольевна" w:date="2019-10-09T12:43:00Z">
              <w:r>
                <w:fldChar w:fldCharType="begin"/>
              </w:r>
              <w:r>
                <w:instrText xml:space="preserve"> REF _Ref21517951 \h </w:instrText>
              </w:r>
            </w:ins>
            <w:r>
              <w:fldChar w:fldCharType="separate"/>
            </w:r>
            <w:ins w:id="868" w:author="Феданкова Любовь Анатольевна" w:date="2019-10-09T12:43:00Z">
              <w:r>
                <w:t xml:space="preserve">Таблица </w:t>
              </w:r>
              <w:r>
                <w:rPr>
                  <w:noProof/>
                </w:rPr>
                <w:t>44</w:t>
              </w:r>
              <w:r>
                <w:fldChar w:fldCharType="end"/>
              </w:r>
              <w:r>
                <w:t xml:space="preserve">, </w:t>
              </w:r>
              <w:r>
                <w:fldChar w:fldCharType="begin"/>
              </w:r>
              <w:r>
                <w:instrText xml:space="preserve"> REF _Ref21517952 \h </w:instrText>
              </w:r>
            </w:ins>
            <w:r>
              <w:fldChar w:fldCharType="separate"/>
            </w:r>
            <w:ins w:id="869" w:author="Феданкова Любовь Анатольевна" w:date="2019-10-09T12:43:00Z">
              <w:r>
                <w:t xml:space="preserve">Таблица </w:t>
              </w:r>
              <w:r>
                <w:rPr>
                  <w:noProof/>
                </w:rPr>
                <w:t>48</w:t>
              </w:r>
              <w:r>
                <w:fldChar w:fldCharType="end"/>
              </w:r>
              <w:r>
                <w:t xml:space="preserve">. В таблицу </w:t>
              </w:r>
              <w:r>
                <w:fldChar w:fldCharType="begin"/>
              </w:r>
              <w:r>
                <w:instrText xml:space="preserve"> REF _Ref21517953 \h </w:instrText>
              </w:r>
            </w:ins>
            <w:r>
              <w:fldChar w:fldCharType="separate"/>
            </w:r>
            <w:ins w:id="870" w:author="Феданкова Любовь Анатольевна" w:date="2019-10-09T12:43:00Z">
              <w:r>
                <w:t xml:space="preserve">Таблица </w:t>
              </w:r>
              <w:r>
                <w:rPr>
                  <w:noProof/>
                </w:rPr>
                <w:t>46</w:t>
              </w:r>
              <w:r>
                <w:fldChar w:fldCharType="end"/>
              </w:r>
              <w:r>
                <w:t xml:space="preserve"> добавлены пункты с описанием кнопок.</w:t>
              </w:r>
            </w:ins>
          </w:p>
        </w:tc>
        <w:tc>
          <w:tcPr>
            <w:tcW w:w="1985" w:type="dxa"/>
            <w:tcBorders>
              <w:top w:val="single" w:sz="6" w:space="0" w:color="000000"/>
              <w:left w:val="single" w:sz="6" w:space="0" w:color="000000"/>
              <w:bottom w:val="single" w:sz="6" w:space="0" w:color="000000"/>
              <w:right w:val="single" w:sz="12" w:space="0" w:color="000000"/>
            </w:tcBorders>
          </w:tcPr>
          <w:p w14:paraId="3BA07389" w14:textId="19FB93A6" w:rsidR="00031B2C" w:rsidRDefault="00031B2C" w:rsidP="00272778">
            <w:pPr>
              <w:pStyle w:val="afa"/>
              <w:rPr>
                <w:ins w:id="871" w:author="Феданкова Любовь Анатольевна" w:date="2019-10-09T12:40:00Z"/>
              </w:rPr>
            </w:pPr>
            <w:ins w:id="872" w:author="Феданкова Любовь Анатольевна" w:date="2019-10-09T12:44:00Z">
              <w:r>
                <w:t>Феданкова Л.А.</w:t>
              </w:r>
            </w:ins>
          </w:p>
        </w:tc>
      </w:tr>
      <w:tr w:rsidR="00813D53" w14:paraId="7FD135CC" w14:textId="77777777" w:rsidTr="00332B88">
        <w:trPr>
          <w:cantSplit/>
          <w:ins w:id="873" w:author="Широбокова Алёна Сергеевна" w:date="2019-10-14T17:53:00Z"/>
        </w:trPr>
        <w:tc>
          <w:tcPr>
            <w:tcW w:w="709" w:type="dxa"/>
            <w:tcBorders>
              <w:top w:val="single" w:sz="6" w:space="0" w:color="000000"/>
              <w:left w:val="single" w:sz="12" w:space="0" w:color="000000"/>
              <w:bottom w:val="single" w:sz="12" w:space="0" w:color="000000"/>
              <w:right w:val="single" w:sz="6" w:space="0" w:color="000000"/>
            </w:tcBorders>
          </w:tcPr>
          <w:p w14:paraId="785DC1F7" w14:textId="77777777" w:rsidR="00813D53" w:rsidRPr="002B32FF" w:rsidRDefault="00813D53" w:rsidP="00274D95">
            <w:pPr>
              <w:pStyle w:val="afa"/>
              <w:numPr>
                <w:ilvl w:val="0"/>
                <w:numId w:val="3"/>
              </w:numPr>
              <w:rPr>
                <w:ins w:id="874" w:author="Широбокова Алёна Сергеевна" w:date="2019-10-14T17:53:00Z"/>
              </w:rPr>
            </w:pPr>
          </w:p>
        </w:tc>
        <w:tc>
          <w:tcPr>
            <w:tcW w:w="1417" w:type="dxa"/>
            <w:tcBorders>
              <w:top w:val="single" w:sz="6" w:space="0" w:color="000000"/>
              <w:left w:val="single" w:sz="6" w:space="0" w:color="000000"/>
              <w:bottom w:val="single" w:sz="12" w:space="0" w:color="000000"/>
              <w:right w:val="single" w:sz="6" w:space="0" w:color="000000"/>
            </w:tcBorders>
          </w:tcPr>
          <w:p w14:paraId="3FE72A73" w14:textId="327C7CE8" w:rsidR="00813D53" w:rsidRDefault="00813D53" w:rsidP="00274D95">
            <w:pPr>
              <w:pStyle w:val="afa"/>
              <w:rPr>
                <w:ins w:id="875" w:author="Широбокова Алёна Сергеевна" w:date="2019-10-14T17:53:00Z"/>
              </w:rPr>
            </w:pPr>
            <w:ins w:id="876" w:author="Широбокова Алёна Сергеевна" w:date="2019-10-14T17:53:00Z">
              <w:r>
                <w:t>14.10.2019</w:t>
              </w:r>
            </w:ins>
          </w:p>
        </w:tc>
        <w:tc>
          <w:tcPr>
            <w:tcW w:w="5670" w:type="dxa"/>
            <w:tcBorders>
              <w:top w:val="single" w:sz="6" w:space="0" w:color="000000"/>
              <w:left w:val="single" w:sz="6" w:space="0" w:color="000000"/>
              <w:bottom w:val="single" w:sz="12" w:space="0" w:color="000000"/>
              <w:right w:val="single" w:sz="6" w:space="0" w:color="000000"/>
            </w:tcBorders>
          </w:tcPr>
          <w:p w14:paraId="22545239" w14:textId="7C6EDAC7" w:rsidR="00813D53" w:rsidRDefault="00813D53" w:rsidP="007D6B94">
            <w:pPr>
              <w:pStyle w:val="afa"/>
              <w:rPr>
                <w:ins w:id="877" w:author="Широбокова Алёна Сергеевна" w:date="2019-10-14T17:53:00Z"/>
              </w:rPr>
            </w:pPr>
            <w:bookmarkStart w:id="878" w:name="_GoBack"/>
            <w:ins w:id="879" w:author="Широбокова Алёна Сергеевна" w:date="2019-10-14T17:53:00Z">
              <w:r>
                <w:t>Уточнены ограннничения для поля «Маска имени файла» п.</w:t>
              </w:r>
            </w:ins>
            <w:ins w:id="880" w:author="Широбокова Алёна Сергеевна" w:date="2019-10-14T17:54:00Z">
              <w:r>
                <w:fldChar w:fldCharType="begin"/>
              </w:r>
              <w:r>
                <w:instrText xml:space="preserve"> REF _Ref21968072 \r \h </w:instrText>
              </w:r>
            </w:ins>
            <w:r>
              <w:fldChar w:fldCharType="separate"/>
            </w:r>
            <w:ins w:id="881" w:author="Широбокова Алёна Сергеевна" w:date="2019-10-14T17:54:00Z">
              <w:r>
                <w:t>10.2.5.1</w:t>
              </w:r>
              <w:r>
                <w:fldChar w:fldCharType="end"/>
              </w:r>
              <w:r>
                <w:t xml:space="preserve"> </w:t>
              </w:r>
              <w:r>
                <w:fldChar w:fldCharType="begin"/>
              </w:r>
              <w:r>
                <w:instrText xml:space="preserve"> HYPERLINK "https://jira.bssys.com/browse/BSSCCDG-2660" </w:instrText>
              </w:r>
              <w:r>
                <w:fldChar w:fldCharType="separate"/>
              </w:r>
              <w:r>
                <w:rPr>
                  <w:rStyle w:val="a5"/>
                </w:rPr>
                <w:t>https://jira.bssys.com/browse/BSSCCDG-2660</w:t>
              </w:r>
              <w:r>
                <w:fldChar w:fldCharType="end"/>
              </w:r>
              <w:r>
                <w:t xml:space="preserve"> </w:t>
              </w:r>
            </w:ins>
            <w:bookmarkEnd w:id="878"/>
          </w:p>
        </w:tc>
        <w:tc>
          <w:tcPr>
            <w:tcW w:w="1985" w:type="dxa"/>
            <w:tcBorders>
              <w:top w:val="single" w:sz="6" w:space="0" w:color="000000"/>
              <w:left w:val="single" w:sz="6" w:space="0" w:color="000000"/>
              <w:bottom w:val="single" w:sz="12" w:space="0" w:color="000000"/>
              <w:right w:val="single" w:sz="12" w:space="0" w:color="000000"/>
            </w:tcBorders>
          </w:tcPr>
          <w:p w14:paraId="17E32362" w14:textId="60ACBFCC" w:rsidR="00813D53" w:rsidRDefault="00813D53" w:rsidP="00272778">
            <w:pPr>
              <w:pStyle w:val="afa"/>
              <w:rPr>
                <w:ins w:id="882" w:author="Широбокова Алёна Сергеевна" w:date="2019-10-14T17:53:00Z"/>
              </w:rPr>
            </w:pPr>
            <w:ins w:id="883" w:author="Широбокова Алёна Сергеевна" w:date="2019-10-14T17:53:00Z">
              <w:r>
                <w:t>Смольникова А.С.</w:t>
              </w:r>
            </w:ins>
          </w:p>
        </w:tc>
      </w:tr>
    </w:tbl>
    <w:p w14:paraId="78AC9AA5" w14:textId="611ABC47" w:rsidR="00433E04" w:rsidDel="00532A05" w:rsidRDefault="00433E04" w:rsidP="00C968FF">
      <w:pPr>
        <w:ind w:left="0" w:right="565" w:firstLine="0"/>
        <w:rPr>
          <w:del w:id="884" w:author="Широбокова Алёна Сергеевна" w:date="2018-10-08T14:16:00Z"/>
        </w:rPr>
      </w:pPr>
    </w:p>
    <w:p w14:paraId="30262AFC" w14:textId="77777777" w:rsidR="00532A05" w:rsidRDefault="00532A05" w:rsidP="00C968FF">
      <w:pPr>
        <w:pStyle w:val="11"/>
        <w:ind w:left="0" w:right="565" w:firstLine="0"/>
        <w:rPr>
          <w:ins w:id="885" w:author="Скопа Полина Викторовна" w:date="2019-05-22T14:34:00Z"/>
          <w:b w:val="0"/>
          <w:bCs w:val="0"/>
          <w:i w:val="0"/>
          <w:iCs w:val="0"/>
          <w:lang w:eastAsia="ru-RU"/>
        </w:rPr>
      </w:pPr>
    </w:p>
    <w:p w14:paraId="434BD39F" w14:textId="77777777" w:rsidR="00532A05" w:rsidRDefault="00532A05" w:rsidP="00C968FF">
      <w:pPr>
        <w:pStyle w:val="11"/>
        <w:ind w:left="0" w:right="565" w:firstLine="0"/>
        <w:rPr>
          <w:ins w:id="886" w:author="Скопа Полина Викторовна" w:date="2019-05-22T14:34:00Z"/>
          <w:b w:val="0"/>
          <w:bCs w:val="0"/>
          <w:i w:val="0"/>
          <w:iCs w:val="0"/>
          <w:lang w:eastAsia="ru-RU"/>
        </w:rPr>
      </w:pPr>
    </w:p>
    <w:p w14:paraId="4F025EF1" w14:textId="77777777" w:rsidR="00532A05" w:rsidRDefault="00532A05" w:rsidP="00C968FF">
      <w:pPr>
        <w:pStyle w:val="11"/>
        <w:ind w:left="0" w:right="565" w:firstLine="0"/>
        <w:rPr>
          <w:ins w:id="887" w:author="Скопа Полина Викторовна" w:date="2019-05-22T14:34:00Z"/>
          <w:b w:val="0"/>
          <w:bCs w:val="0"/>
          <w:i w:val="0"/>
          <w:iCs w:val="0"/>
          <w:lang w:eastAsia="ru-RU"/>
        </w:rPr>
      </w:pPr>
    </w:p>
    <w:p w14:paraId="290117C6" w14:textId="77777777" w:rsidR="00532A05" w:rsidRDefault="00532A05" w:rsidP="00C968FF">
      <w:pPr>
        <w:pStyle w:val="11"/>
        <w:ind w:left="0" w:right="565" w:firstLine="0"/>
        <w:rPr>
          <w:ins w:id="888" w:author="Скопа Полина Викторовна" w:date="2019-05-22T14:34:00Z"/>
          <w:b w:val="0"/>
          <w:bCs w:val="0"/>
          <w:i w:val="0"/>
          <w:iCs w:val="0"/>
          <w:lang w:eastAsia="ru-RU"/>
        </w:rPr>
      </w:pPr>
    </w:p>
    <w:p w14:paraId="29F9C0B3" w14:textId="77777777" w:rsidR="00532A05" w:rsidRDefault="00532A05" w:rsidP="00C968FF">
      <w:pPr>
        <w:pStyle w:val="11"/>
        <w:ind w:left="0" w:right="565" w:firstLine="0"/>
        <w:rPr>
          <w:ins w:id="889" w:author="Скопа Полина Викторовна" w:date="2019-05-22T14:34:00Z"/>
          <w:b w:val="0"/>
          <w:bCs w:val="0"/>
          <w:i w:val="0"/>
          <w:iCs w:val="0"/>
          <w:lang w:eastAsia="ru-RU"/>
        </w:rPr>
      </w:pPr>
    </w:p>
    <w:p w14:paraId="6D626E96" w14:textId="77777777" w:rsidR="00532A05" w:rsidRDefault="00532A05" w:rsidP="00C968FF">
      <w:pPr>
        <w:pStyle w:val="11"/>
        <w:ind w:left="0" w:right="565" w:firstLine="0"/>
        <w:rPr>
          <w:ins w:id="890" w:author="Скопа Полина Викторовна" w:date="2019-05-22T14:34:00Z"/>
          <w:b w:val="0"/>
          <w:bCs w:val="0"/>
          <w:i w:val="0"/>
          <w:iCs w:val="0"/>
          <w:lang w:eastAsia="ru-RU"/>
        </w:rPr>
      </w:pPr>
    </w:p>
    <w:p w14:paraId="74396F58" w14:textId="77777777" w:rsidR="00532A05" w:rsidRDefault="00532A05" w:rsidP="00C968FF">
      <w:pPr>
        <w:pStyle w:val="11"/>
        <w:ind w:left="0" w:right="565" w:firstLine="0"/>
        <w:rPr>
          <w:ins w:id="891" w:author="Скопа Полина Викторовна" w:date="2019-05-22T14:34:00Z"/>
          <w:b w:val="0"/>
          <w:bCs w:val="0"/>
          <w:i w:val="0"/>
          <w:iCs w:val="0"/>
          <w:lang w:eastAsia="ru-RU"/>
        </w:rPr>
      </w:pPr>
    </w:p>
    <w:p w14:paraId="5A7170BD" w14:textId="77777777" w:rsidR="00532A05" w:rsidRDefault="00532A05" w:rsidP="00C968FF">
      <w:pPr>
        <w:pStyle w:val="11"/>
        <w:ind w:left="0" w:right="565" w:firstLine="0"/>
        <w:rPr>
          <w:ins w:id="892" w:author="Скопа Полина Викторовна" w:date="2019-05-22T14:34:00Z"/>
          <w:b w:val="0"/>
          <w:bCs w:val="0"/>
          <w:i w:val="0"/>
          <w:iCs w:val="0"/>
          <w:lang w:eastAsia="ru-RU"/>
        </w:rPr>
      </w:pPr>
    </w:p>
    <w:p w14:paraId="4CFEE08B" w14:textId="77777777" w:rsidR="00532A05" w:rsidRDefault="00532A05" w:rsidP="00C968FF">
      <w:pPr>
        <w:pStyle w:val="11"/>
        <w:ind w:left="0" w:right="565" w:firstLine="0"/>
        <w:rPr>
          <w:ins w:id="893" w:author="Скопа Полина Викторовна" w:date="2019-05-22T14:34:00Z"/>
          <w:b w:val="0"/>
          <w:bCs w:val="0"/>
          <w:i w:val="0"/>
          <w:iCs w:val="0"/>
          <w:lang w:eastAsia="ru-RU"/>
        </w:rPr>
      </w:pPr>
    </w:p>
    <w:p w14:paraId="68F92530" w14:textId="77777777" w:rsidR="00532A05" w:rsidRDefault="00532A05" w:rsidP="00C968FF">
      <w:pPr>
        <w:pStyle w:val="11"/>
        <w:ind w:left="0" w:right="565" w:firstLine="0"/>
        <w:rPr>
          <w:ins w:id="894" w:author="Скопа Полина Викторовна" w:date="2019-05-22T14:34:00Z"/>
        </w:rPr>
      </w:pPr>
    </w:p>
    <w:p w14:paraId="10B599B7" w14:textId="66C2C397" w:rsidR="00433E04" w:rsidRPr="00EB38DC" w:rsidRDefault="00433E04" w:rsidP="00532A05">
      <w:pPr>
        <w:ind w:left="0" w:right="565" w:firstLine="0"/>
        <w:jc w:val="center"/>
        <w:rPr>
          <w:b/>
          <w:i/>
          <w:sz w:val="24"/>
        </w:rPr>
      </w:pPr>
      <w:del w:id="895" w:author="Широбокова Алёна Сергеевна" w:date="2018-10-08T14:16:00Z">
        <w:r w:rsidDel="00C968FF">
          <w:br w:type="page"/>
        </w:r>
      </w:del>
      <w:r w:rsidRPr="00EB38DC">
        <w:rPr>
          <w:b/>
          <w:i/>
          <w:sz w:val="24"/>
        </w:rPr>
        <w:lastRenderedPageBreak/>
        <w:t>Содержание</w:t>
      </w:r>
    </w:p>
    <w:p w14:paraId="3844482F" w14:textId="77777777" w:rsidR="00031B2C" w:rsidRDefault="00CE65A5">
      <w:pPr>
        <w:pStyle w:val="11"/>
        <w:tabs>
          <w:tab w:val="left" w:pos="1540"/>
          <w:tab w:val="right" w:leader="dot" w:pos="9913"/>
        </w:tabs>
        <w:rPr>
          <w:ins w:id="896"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r>
        <w:fldChar w:fldCharType="begin"/>
      </w:r>
      <w:r>
        <w:instrText xml:space="preserve"> TOC \o "1-4" \h \z \u </w:instrText>
      </w:r>
      <w:r>
        <w:fldChar w:fldCharType="separate"/>
      </w:r>
      <w:ins w:id="897" w:author="Феданкова Любовь Анатольевна" w:date="2019-10-09T12:38:00Z">
        <w:r w:rsidR="00031B2C" w:rsidRPr="008A7D96">
          <w:rPr>
            <w:rStyle w:val="a5"/>
            <w:noProof/>
          </w:rPr>
          <w:fldChar w:fldCharType="begin"/>
        </w:r>
        <w:r w:rsidR="00031B2C" w:rsidRPr="008A7D96">
          <w:rPr>
            <w:rStyle w:val="a5"/>
            <w:noProof/>
          </w:rPr>
          <w:instrText xml:space="preserve"> </w:instrText>
        </w:r>
        <w:r w:rsidR="00031B2C">
          <w:rPr>
            <w:noProof/>
          </w:rPr>
          <w:instrText>HYPERLINK \l "_Toc21517126"</w:instrText>
        </w:r>
        <w:r w:rsidR="00031B2C" w:rsidRPr="008A7D96">
          <w:rPr>
            <w:rStyle w:val="a5"/>
            <w:noProof/>
          </w:rPr>
          <w:instrText xml:space="preserve"> </w:instrText>
        </w:r>
        <w:r w:rsidR="00031B2C" w:rsidRPr="008A7D96">
          <w:rPr>
            <w:rStyle w:val="a5"/>
            <w:noProof/>
          </w:rPr>
          <w:fldChar w:fldCharType="separate"/>
        </w:r>
        <w:r w:rsidR="00031B2C" w:rsidRPr="008A7D96">
          <w:rPr>
            <w:rStyle w:val="a5"/>
            <w:noProof/>
          </w:rPr>
          <w:t>1.</w:t>
        </w:r>
        <w:r w:rsidR="00031B2C">
          <w:rPr>
            <w:rFonts w:asciiTheme="minorHAnsi" w:eastAsiaTheme="minorEastAsia" w:hAnsiTheme="minorHAnsi" w:cstheme="minorBidi"/>
            <w:b w:val="0"/>
            <w:bCs w:val="0"/>
            <w:i w:val="0"/>
            <w:iCs w:val="0"/>
            <w:noProof/>
            <w:sz w:val="22"/>
            <w:szCs w:val="22"/>
            <w:lang w:eastAsia="ru-RU"/>
          </w:rPr>
          <w:tab/>
        </w:r>
        <w:r w:rsidR="00031B2C" w:rsidRPr="008A7D96">
          <w:rPr>
            <w:rStyle w:val="a5"/>
            <w:noProof/>
          </w:rPr>
          <w:t>Общие положения</w:t>
        </w:r>
        <w:r w:rsidR="00031B2C">
          <w:rPr>
            <w:noProof/>
            <w:webHidden/>
          </w:rPr>
          <w:tab/>
        </w:r>
        <w:r w:rsidR="00031B2C">
          <w:rPr>
            <w:noProof/>
            <w:webHidden/>
          </w:rPr>
          <w:fldChar w:fldCharType="begin"/>
        </w:r>
        <w:r w:rsidR="00031B2C">
          <w:rPr>
            <w:noProof/>
            <w:webHidden/>
          </w:rPr>
          <w:instrText xml:space="preserve"> PAGEREF _Toc21517126 \h </w:instrText>
        </w:r>
      </w:ins>
      <w:r w:rsidR="00031B2C">
        <w:rPr>
          <w:noProof/>
          <w:webHidden/>
        </w:rPr>
      </w:r>
      <w:r w:rsidR="00031B2C">
        <w:rPr>
          <w:noProof/>
          <w:webHidden/>
        </w:rPr>
        <w:fldChar w:fldCharType="separate"/>
      </w:r>
      <w:ins w:id="898" w:author="Феданкова Любовь Анатольевна" w:date="2019-10-09T12:38:00Z">
        <w:r w:rsidR="00031B2C">
          <w:rPr>
            <w:noProof/>
            <w:webHidden/>
          </w:rPr>
          <w:t>12</w:t>
        </w:r>
        <w:r w:rsidR="00031B2C">
          <w:rPr>
            <w:noProof/>
            <w:webHidden/>
          </w:rPr>
          <w:fldChar w:fldCharType="end"/>
        </w:r>
        <w:r w:rsidR="00031B2C" w:rsidRPr="008A7D96">
          <w:rPr>
            <w:rStyle w:val="a5"/>
            <w:noProof/>
          </w:rPr>
          <w:fldChar w:fldCharType="end"/>
        </w:r>
      </w:ins>
    </w:p>
    <w:p w14:paraId="2E92130F" w14:textId="77777777" w:rsidR="00031B2C" w:rsidRDefault="00031B2C">
      <w:pPr>
        <w:pStyle w:val="11"/>
        <w:tabs>
          <w:tab w:val="left" w:pos="1540"/>
          <w:tab w:val="right" w:leader="dot" w:pos="9913"/>
        </w:tabs>
        <w:rPr>
          <w:ins w:id="89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00"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"_Toc21517127"</w:instrText>
        </w:r>
        <w:r w:rsidRPr="008A7D96">
          <w:rPr>
            <w:rStyle w:val="a5"/>
            <w:noProof/>
          </w:rPr>
          <w:instrText xml:space="preserve"> </w:instrText>
        </w:r>
        <w:r w:rsidRPr="008A7D96">
          <w:rPr>
            <w:rStyle w:val="a5"/>
            <w:noProof/>
          </w:rPr>
          <w:fldChar w:fldCharType="separate"/>
        </w:r>
        <w:r w:rsidRPr="008A7D96">
          <w:rPr>
            <w:rStyle w:val="a5"/>
            <w:noProof/>
          </w:rPr>
          <w:t>2.</w:t>
        </w:r>
        <w:r>
          <w:rPr>
            <w:rFonts w:asciiTheme="minorHAnsi" w:eastAsiaTheme="minorEastAsia" w:hAnsiTheme="minorHAnsi" w:cstheme="minorBidi"/>
            <w:b w:val="0"/>
            <w:bCs w:val="0"/>
            <w:i w:val="0"/>
            <w:iCs w:val="0"/>
            <w:noProof/>
            <w:sz w:val="22"/>
            <w:szCs w:val="22"/>
            <w:lang w:eastAsia="ru-RU"/>
          </w:rPr>
          <w:tab/>
        </w:r>
        <w:r w:rsidRPr="008A7D96">
          <w:rPr>
            <w:rStyle w:val="a5"/>
            <w:noProof/>
          </w:rPr>
          <w:t>Термины и сокращения</w:t>
        </w:r>
        <w:r>
          <w:rPr>
            <w:noProof/>
            <w:webHidden/>
          </w:rPr>
          <w:tab/>
        </w:r>
        <w:r>
          <w:rPr>
            <w:noProof/>
            <w:webHidden/>
          </w:rPr>
          <w:fldChar w:fldCharType="begin"/>
        </w:r>
        <w:r>
          <w:rPr>
            <w:noProof/>
            <w:webHidden/>
          </w:rPr>
          <w:instrText xml:space="preserve"> PAGEREF _Toc21517127 \h </w:instrText>
        </w:r>
      </w:ins>
      <w:r>
        <w:rPr>
          <w:noProof/>
          <w:webHidden/>
        </w:rPr>
      </w:r>
      <w:r>
        <w:rPr>
          <w:noProof/>
          <w:webHidden/>
        </w:rPr>
        <w:fldChar w:fldCharType="separate"/>
      </w:r>
      <w:ins w:id="901" w:author="Феданкова Любовь Анатольевна" w:date="2019-10-09T12:38:00Z">
        <w:r>
          <w:rPr>
            <w:noProof/>
            <w:webHidden/>
          </w:rPr>
          <w:t>13</w:t>
        </w:r>
        <w:r>
          <w:rPr>
            <w:noProof/>
            <w:webHidden/>
          </w:rPr>
          <w:fldChar w:fldCharType="end"/>
        </w:r>
        <w:r w:rsidRPr="008A7D96">
          <w:rPr>
            <w:rStyle w:val="a5"/>
            <w:noProof/>
          </w:rPr>
          <w:fldChar w:fldCharType="end"/>
        </w:r>
      </w:ins>
    </w:p>
    <w:p w14:paraId="34F1F413" w14:textId="77777777" w:rsidR="00031B2C" w:rsidRDefault="00031B2C">
      <w:pPr>
        <w:pStyle w:val="11"/>
        <w:tabs>
          <w:tab w:val="left" w:pos="1540"/>
          <w:tab w:val="right" w:leader="dot" w:pos="9913"/>
        </w:tabs>
        <w:rPr>
          <w:ins w:id="902"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03"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"_Toc21517128"</w:instrText>
        </w:r>
        <w:r w:rsidRPr="008A7D96">
          <w:rPr>
            <w:rStyle w:val="a5"/>
            <w:noProof/>
          </w:rPr>
          <w:instrText xml:space="preserve"> </w:instrText>
        </w:r>
        <w:r w:rsidRPr="008A7D96">
          <w:rPr>
            <w:rStyle w:val="a5"/>
            <w:noProof/>
          </w:rPr>
          <w:fldChar w:fldCharType="separate"/>
        </w:r>
        <w:r w:rsidRPr="008A7D96">
          <w:rPr>
            <w:rStyle w:val="a5"/>
            <w:noProof/>
          </w:rPr>
          <w:t>3.</w:t>
        </w:r>
        <w:r>
          <w:rPr>
            <w:rFonts w:asciiTheme="minorHAnsi" w:eastAsiaTheme="minorEastAsia" w:hAnsiTheme="minorHAnsi" w:cstheme="minorBidi"/>
            <w:b w:val="0"/>
            <w:bCs w:val="0"/>
            <w:i w:val="0"/>
            <w:iCs w:val="0"/>
            <w:noProof/>
            <w:sz w:val="22"/>
            <w:szCs w:val="22"/>
            <w:lang w:eastAsia="ru-RU"/>
          </w:rPr>
          <w:tab/>
        </w:r>
        <w:r w:rsidRPr="008A7D96">
          <w:rPr>
            <w:rStyle w:val="a5"/>
            <w:noProof/>
          </w:rPr>
          <w:t>Ссылки на связанные документы и заявки на доработку продукта</w:t>
        </w:r>
        <w:r>
          <w:rPr>
            <w:noProof/>
            <w:webHidden/>
          </w:rPr>
          <w:tab/>
        </w:r>
        <w:r>
          <w:rPr>
            <w:noProof/>
            <w:webHidden/>
          </w:rPr>
          <w:fldChar w:fldCharType="begin"/>
        </w:r>
        <w:r>
          <w:rPr>
            <w:noProof/>
            <w:webHidden/>
          </w:rPr>
          <w:instrText xml:space="preserve"> PAGEREF _Toc21517128 \h </w:instrText>
        </w:r>
      </w:ins>
      <w:r>
        <w:rPr>
          <w:noProof/>
          <w:webHidden/>
        </w:rPr>
      </w:r>
      <w:r>
        <w:rPr>
          <w:noProof/>
          <w:webHidden/>
        </w:rPr>
        <w:fldChar w:fldCharType="separate"/>
      </w:r>
      <w:ins w:id="904" w:author="Феданкова Любовь Анатольевна" w:date="2019-10-09T12:38:00Z">
        <w:r>
          <w:rPr>
            <w:noProof/>
            <w:webHidden/>
          </w:rPr>
          <w:t>15</w:t>
        </w:r>
        <w:r>
          <w:rPr>
            <w:noProof/>
            <w:webHidden/>
          </w:rPr>
          <w:fldChar w:fldCharType="end"/>
        </w:r>
        <w:r w:rsidRPr="008A7D96">
          <w:rPr>
            <w:rStyle w:val="a5"/>
            <w:noProof/>
          </w:rPr>
          <w:fldChar w:fldCharType="end"/>
        </w:r>
      </w:ins>
    </w:p>
    <w:p w14:paraId="412D5DA3" w14:textId="77777777" w:rsidR="00031B2C" w:rsidRDefault="00031B2C">
      <w:pPr>
        <w:pStyle w:val="11"/>
        <w:tabs>
          <w:tab w:val="left" w:pos="1540"/>
          <w:tab w:val="right" w:leader="dot" w:pos="9913"/>
        </w:tabs>
        <w:rPr>
          <w:ins w:id="90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06"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"_Toc21517129"</w:instrText>
        </w:r>
        <w:r w:rsidRPr="008A7D96">
          <w:rPr>
            <w:rStyle w:val="a5"/>
            <w:noProof/>
          </w:rPr>
          <w:instrText xml:space="preserve"> </w:instrText>
        </w:r>
        <w:r w:rsidRPr="008A7D96">
          <w:rPr>
            <w:rStyle w:val="a5"/>
            <w:noProof/>
          </w:rPr>
          <w:fldChar w:fldCharType="separate"/>
        </w:r>
        <w:r w:rsidRPr="008A7D96">
          <w:rPr>
            <w:rStyle w:val="a5"/>
            <w:noProof/>
          </w:rPr>
          <w:t>4.</w:t>
        </w:r>
        <w:r>
          <w:rPr>
            <w:rFonts w:asciiTheme="minorHAnsi" w:eastAsiaTheme="minorEastAsia" w:hAnsiTheme="minorHAnsi" w:cstheme="minorBidi"/>
            <w:b w:val="0"/>
            <w:bCs w:val="0"/>
            <w:i w:val="0"/>
            <w:iCs w:val="0"/>
            <w:noProof/>
            <w:sz w:val="22"/>
            <w:szCs w:val="22"/>
            <w:lang w:eastAsia="ru-RU"/>
          </w:rPr>
          <w:tab/>
        </w:r>
        <w:r w:rsidRPr="008A7D96">
          <w:rPr>
            <w:rStyle w:val="a5"/>
            <w:noProof/>
          </w:rPr>
          <w:t>Цель доработки</w:t>
        </w:r>
        <w:r>
          <w:rPr>
            <w:noProof/>
            <w:webHidden/>
          </w:rPr>
          <w:tab/>
        </w:r>
        <w:r>
          <w:rPr>
            <w:noProof/>
            <w:webHidden/>
          </w:rPr>
          <w:fldChar w:fldCharType="begin"/>
        </w:r>
        <w:r>
          <w:rPr>
            <w:noProof/>
            <w:webHidden/>
          </w:rPr>
          <w:instrText xml:space="preserve"> PAGEREF _Toc21517129 \h </w:instrText>
        </w:r>
      </w:ins>
      <w:r>
        <w:rPr>
          <w:noProof/>
          <w:webHidden/>
        </w:rPr>
      </w:r>
      <w:r>
        <w:rPr>
          <w:noProof/>
          <w:webHidden/>
        </w:rPr>
        <w:fldChar w:fldCharType="separate"/>
      </w:r>
      <w:ins w:id="907" w:author="Феданкова Любовь Анатольевна" w:date="2019-10-09T12:38:00Z">
        <w:r>
          <w:rPr>
            <w:noProof/>
            <w:webHidden/>
          </w:rPr>
          <w:t>16</w:t>
        </w:r>
        <w:r>
          <w:rPr>
            <w:noProof/>
            <w:webHidden/>
          </w:rPr>
          <w:fldChar w:fldCharType="end"/>
        </w:r>
        <w:r w:rsidRPr="008A7D96">
          <w:rPr>
            <w:rStyle w:val="a5"/>
            <w:noProof/>
          </w:rPr>
          <w:fldChar w:fldCharType="end"/>
        </w:r>
      </w:ins>
    </w:p>
    <w:p w14:paraId="046DFCCD" w14:textId="77777777" w:rsidR="00031B2C" w:rsidRDefault="00031B2C">
      <w:pPr>
        <w:pStyle w:val="11"/>
        <w:tabs>
          <w:tab w:val="left" w:pos="1540"/>
          <w:tab w:val="right" w:leader="dot" w:pos="9913"/>
        </w:tabs>
        <w:rPr>
          <w:ins w:id="908"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09"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"_Toc21517130"</w:instrText>
        </w:r>
        <w:r w:rsidRPr="008A7D96">
          <w:rPr>
            <w:rStyle w:val="a5"/>
            <w:noProof/>
          </w:rPr>
          <w:instrText xml:space="preserve"> </w:instrText>
        </w:r>
        <w:r w:rsidRPr="008A7D96">
          <w:rPr>
            <w:rStyle w:val="a5"/>
            <w:noProof/>
          </w:rPr>
          <w:fldChar w:fldCharType="separate"/>
        </w:r>
        <w:r w:rsidRPr="008A7D96">
          <w:rPr>
            <w:rStyle w:val="a5"/>
            <w:noProof/>
          </w:rPr>
          <w:t>5.</w:t>
        </w:r>
        <w:r>
          <w:rPr>
            <w:rFonts w:asciiTheme="minorHAnsi" w:eastAsiaTheme="minorEastAsia" w:hAnsiTheme="minorHAnsi" w:cstheme="minorBidi"/>
            <w:b w:val="0"/>
            <w:bCs w:val="0"/>
            <w:i w:val="0"/>
            <w:iCs w:val="0"/>
            <w:noProof/>
            <w:sz w:val="22"/>
            <w:szCs w:val="22"/>
            <w:lang w:eastAsia="ru-RU"/>
          </w:rPr>
          <w:tab/>
        </w:r>
        <w:r w:rsidRPr="008A7D96">
          <w:rPr>
            <w:rStyle w:val="a5"/>
            <w:noProof/>
          </w:rPr>
          <w:t>Ограничения</w:t>
        </w:r>
        <w:r>
          <w:rPr>
            <w:noProof/>
            <w:webHidden/>
          </w:rPr>
          <w:tab/>
        </w:r>
        <w:r>
          <w:rPr>
            <w:noProof/>
            <w:webHidden/>
          </w:rPr>
          <w:fldChar w:fldCharType="begin"/>
        </w:r>
        <w:r>
          <w:rPr>
            <w:noProof/>
            <w:webHidden/>
          </w:rPr>
          <w:instrText xml:space="preserve"> PAGEREF _Toc21517130 \h </w:instrText>
        </w:r>
      </w:ins>
      <w:r>
        <w:rPr>
          <w:noProof/>
          <w:webHidden/>
        </w:rPr>
      </w:r>
      <w:r>
        <w:rPr>
          <w:noProof/>
          <w:webHidden/>
        </w:rPr>
        <w:fldChar w:fldCharType="separate"/>
      </w:r>
      <w:ins w:id="910" w:author="Феданкова Любовь Анатольевна" w:date="2019-10-09T12:38:00Z">
        <w:r>
          <w:rPr>
            <w:noProof/>
            <w:webHidden/>
          </w:rPr>
          <w:t>16</w:t>
        </w:r>
        <w:r>
          <w:rPr>
            <w:noProof/>
            <w:webHidden/>
          </w:rPr>
          <w:fldChar w:fldCharType="end"/>
        </w:r>
        <w:r w:rsidRPr="008A7D96">
          <w:rPr>
            <w:rStyle w:val="a5"/>
            <w:noProof/>
          </w:rPr>
          <w:fldChar w:fldCharType="end"/>
        </w:r>
      </w:ins>
    </w:p>
    <w:p w14:paraId="0A87FC00" w14:textId="77777777" w:rsidR="00031B2C" w:rsidRDefault="00031B2C">
      <w:pPr>
        <w:pStyle w:val="11"/>
        <w:tabs>
          <w:tab w:val="left" w:pos="1540"/>
          <w:tab w:val="right" w:leader="dot" w:pos="9913"/>
        </w:tabs>
        <w:rPr>
          <w:ins w:id="91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12"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"_Toc21517131"</w:instrText>
        </w:r>
        <w:r w:rsidRPr="008A7D96">
          <w:rPr>
            <w:rStyle w:val="a5"/>
            <w:noProof/>
          </w:rPr>
          <w:instrText xml:space="preserve"> </w:instrText>
        </w:r>
        <w:r w:rsidRPr="008A7D96">
          <w:rPr>
            <w:rStyle w:val="a5"/>
            <w:noProof/>
          </w:rPr>
          <w:fldChar w:fldCharType="separate"/>
        </w:r>
        <w:r w:rsidRPr="008A7D96">
          <w:rPr>
            <w:rStyle w:val="a5"/>
            <w:noProof/>
          </w:rPr>
          <w:t>6.</w:t>
        </w:r>
        <w:r>
          <w:rPr>
            <w:rFonts w:asciiTheme="minorHAnsi" w:eastAsiaTheme="minorEastAsia" w:hAnsiTheme="minorHAnsi" w:cstheme="minorBidi"/>
            <w:b w:val="0"/>
            <w:bCs w:val="0"/>
            <w:i w:val="0"/>
            <w:iCs w:val="0"/>
            <w:noProof/>
            <w:sz w:val="22"/>
            <w:szCs w:val="22"/>
            <w:lang w:eastAsia="ru-RU"/>
          </w:rPr>
          <w:tab/>
        </w:r>
        <w:r w:rsidRPr="008A7D96">
          <w:rPr>
            <w:rStyle w:val="a5"/>
            <w:noProof/>
          </w:rPr>
          <w:t>Сценарии использования документа &lt;Выписка&gt;</w:t>
        </w:r>
        <w:r>
          <w:rPr>
            <w:noProof/>
            <w:webHidden/>
          </w:rPr>
          <w:tab/>
        </w:r>
        <w:r>
          <w:rPr>
            <w:noProof/>
            <w:webHidden/>
          </w:rPr>
          <w:fldChar w:fldCharType="begin"/>
        </w:r>
        <w:r>
          <w:rPr>
            <w:noProof/>
            <w:webHidden/>
          </w:rPr>
          <w:instrText xml:space="preserve"> PAGEREF _Toc21517131 \h </w:instrText>
        </w:r>
      </w:ins>
      <w:r>
        <w:rPr>
          <w:noProof/>
          <w:webHidden/>
        </w:rPr>
      </w:r>
      <w:r>
        <w:rPr>
          <w:noProof/>
          <w:webHidden/>
        </w:rPr>
        <w:fldChar w:fldCharType="separate"/>
      </w:r>
      <w:ins w:id="913" w:author="Феданкова Любовь Анатольевна" w:date="2019-10-09T12:38:00Z">
        <w:r>
          <w:rPr>
            <w:noProof/>
            <w:webHidden/>
          </w:rPr>
          <w:t>16</w:t>
        </w:r>
        <w:r>
          <w:rPr>
            <w:noProof/>
            <w:webHidden/>
          </w:rPr>
          <w:fldChar w:fldCharType="end"/>
        </w:r>
        <w:r w:rsidRPr="008A7D96">
          <w:rPr>
            <w:rStyle w:val="a5"/>
            <w:noProof/>
          </w:rPr>
          <w:fldChar w:fldCharType="end"/>
        </w:r>
      </w:ins>
    </w:p>
    <w:p w14:paraId="1DDB2FF8" w14:textId="77777777" w:rsidR="00031B2C" w:rsidRDefault="00031B2C">
      <w:pPr>
        <w:pStyle w:val="21"/>
        <w:rPr>
          <w:ins w:id="914" w:author="Феданкова Любовь Анатольевна" w:date="2019-10-09T12:38:00Z"/>
          <w:rFonts w:asciiTheme="minorHAnsi" w:eastAsiaTheme="minorEastAsia" w:hAnsiTheme="minorHAnsi" w:cstheme="minorBidi"/>
          <w:i w:val="0"/>
          <w:sz w:val="22"/>
          <w:szCs w:val="22"/>
          <w:lang w:eastAsia="ru-RU"/>
        </w:rPr>
      </w:pPr>
      <w:ins w:id="91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"_Toc21517132"</w:instrText>
        </w:r>
        <w:r w:rsidRPr="008A7D96">
          <w:rPr>
            <w:rStyle w:val="a5"/>
          </w:rPr>
          <w:instrText xml:space="preserve"> </w:instrText>
        </w:r>
        <w:r w:rsidRPr="008A7D96">
          <w:rPr>
            <w:rStyle w:val="a5"/>
          </w:rPr>
          <w:fldChar w:fldCharType="separate"/>
        </w:r>
        <w:r w:rsidRPr="008A7D96">
          <w:rPr>
            <w:rStyle w:val="a5"/>
          </w:rPr>
          <w:t>6.1.</w:t>
        </w:r>
        <w:r>
          <w:rPr>
            <w:rFonts w:asciiTheme="minorHAnsi" w:eastAsiaTheme="minorEastAsia" w:hAnsiTheme="minorHAnsi" w:cstheme="minorBidi"/>
            <w:i w:val="0"/>
            <w:sz w:val="22"/>
            <w:szCs w:val="22"/>
            <w:lang w:eastAsia="ru-RU"/>
          </w:rPr>
          <w:tab/>
        </w:r>
        <w:r w:rsidRPr="008A7D96">
          <w:rPr>
            <w:rStyle w:val="a5"/>
          </w:rPr>
          <w:t>Основное направление</w:t>
        </w:r>
        <w:r>
          <w:rPr>
            <w:webHidden/>
          </w:rPr>
          <w:tab/>
        </w:r>
        <w:r>
          <w:rPr>
            <w:webHidden/>
          </w:rPr>
          <w:fldChar w:fldCharType="begin"/>
        </w:r>
        <w:r>
          <w:rPr>
            <w:webHidden/>
          </w:rPr>
          <w:instrText xml:space="preserve"> PAGEREF _Toc21517132 \h </w:instrText>
        </w:r>
      </w:ins>
      <w:r>
        <w:rPr>
          <w:webHidden/>
        </w:rPr>
      </w:r>
      <w:r>
        <w:rPr>
          <w:webHidden/>
        </w:rPr>
        <w:fldChar w:fldCharType="separate"/>
      </w:r>
      <w:ins w:id="916" w:author="Феданкова Любовь Анатольевна" w:date="2019-10-09T12:38:00Z">
        <w:r>
          <w:rPr>
            <w:webHidden/>
          </w:rPr>
          <w:t>16</w:t>
        </w:r>
        <w:r>
          <w:rPr>
            <w:webHidden/>
          </w:rPr>
          <w:fldChar w:fldCharType="end"/>
        </w:r>
        <w:r w:rsidRPr="008A7D96">
          <w:rPr>
            <w:rStyle w:val="a5"/>
          </w:rPr>
          <w:fldChar w:fldCharType="end"/>
        </w:r>
      </w:ins>
    </w:p>
    <w:p w14:paraId="7CCBF7C2" w14:textId="77777777" w:rsidR="00031B2C" w:rsidRDefault="00031B2C">
      <w:pPr>
        <w:pStyle w:val="21"/>
        <w:rPr>
          <w:ins w:id="917" w:author="Феданкова Любовь Анатольевна" w:date="2019-10-09T12:38:00Z"/>
          <w:rFonts w:asciiTheme="minorHAnsi" w:eastAsiaTheme="minorEastAsia" w:hAnsiTheme="minorHAnsi" w:cstheme="minorBidi"/>
          <w:i w:val="0"/>
          <w:sz w:val="22"/>
          <w:szCs w:val="22"/>
          <w:lang w:eastAsia="ru-RU"/>
        </w:rPr>
      </w:pPr>
      <w:ins w:id="91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"_Toc21517133"</w:instrText>
        </w:r>
        <w:r w:rsidRPr="008A7D96">
          <w:rPr>
            <w:rStyle w:val="a5"/>
          </w:rPr>
          <w:instrText xml:space="preserve"> </w:instrText>
        </w:r>
        <w:r w:rsidRPr="008A7D96">
          <w:rPr>
            <w:rStyle w:val="a5"/>
          </w:rPr>
          <w:fldChar w:fldCharType="separate"/>
        </w:r>
        <w:r w:rsidRPr="008A7D96">
          <w:rPr>
            <w:rStyle w:val="a5"/>
          </w:rPr>
          <w:t>6.2.</w:t>
        </w:r>
        <w:r>
          <w:rPr>
            <w:rFonts w:asciiTheme="minorHAnsi" w:eastAsiaTheme="minorEastAsia" w:hAnsiTheme="minorHAnsi" w:cstheme="minorBidi"/>
            <w:i w:val="0"/>
            <w:sz w:val="22"/>
            <w:szCs w:val="22"/>
            <w:lang w:eastAsia="ru-RU"/>
          </w:rPr>
          <w:tab/>
        </w:r>
        <w:r w:rsidRPr="008A7D96">
          <w:rPr>
            <w:rStyle w:val="a5"/>
          </w:rPr>
          <w:t>Альтернативы</w:t>
        </w:r>
        <w:r>
          <w:rPr>
            <w:webHidden/>
          </w:rPr>
          <w:tab/>
        </w:r>
        <w:r>
          <w:rPr>
            <w:webHidden/>
          </w:rPr>
          <w:fldChar w:fldCharType="begin"/>
        </w:r>
        <w:r>
          <w:rPr>
            <w:webHidden/>
          </w:rPr>
          <w:instrText xml:space="preserve"> PAGEREF _Toc21517133 \h </w:instrText>
        </w:r>
      </w:ins>
      <w:r>
        <w:rPr>
          <w:webHidden/>
        </w:rPr>
      </w:r>
      <w:r>
        <w:rPr>
          <w:webHidden/>
        </w:rPr>
        <w:fldChar w:fldCharType="separate"/>
      </w:r>
      <w:ins w:id="919" w:author="Феданкова Любовь Анатольевна" w:date="2019-10-09T12:38:00Z">
        <w:r>
          <w:rPr>
            <w:webHidden/>
          </w:rPr>
          <w:t>16</w:t>
        </w:r>
        <w:r>
          <w:rPr>
            <w:webHidden/>
          </w:rPr>
          <w:fldChar w:fldCharType="end"/>
        </w:r>
        <w:r w:rsidRPr="008A7D96">
          <w:rPr>
            <w:rStyle w:val="a5"/>
          </w:rPr>
          <w:fldChar w:fldCharType="end"/>
        </w:r>
      </w:ins>
    </w:p>
    <w:p w14:paraId="37ECD64C" w14:textId="77777777" w:rsidR="00031B2C" w:rsidRDefault="00031B2C">
      <w:pPr>
        <w:pStyle w:val="31"/>
        <w:rPr>
          <w:ins w:id="920" w:author="Феданкова Любовь Анатольевна" w:date="2019-10-09T12:38:00Z"/>
          <w:rFonts w:asciiTheme="minorHAnsi" w:eastAsiaTheme="minorEastAsia" w:hAnsiTheme="minorHAnsi" w:cstheme="minorBidi"/>
          <w:b w:val="0"/>
          <w:sz w:val="22"/>
          <w:szCs w:val="22"/>
          <w:lang w:eastAsia="ru-RU"/>
        </w:rPr>
      </w:pPr>
      <w:ins w:id="921"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"_Toc21517134"</w:instrText>
        </w:r>
        <w:r w:rsidRPr="008A7D96">
          <w:rPr>
            <w:rStyle w:val="a5"/>
          </w:rPr>
          <w:instrText xml:space="preserve"> </w:instrText>
        </w:r>
        <w:r w:rsidRPr="008A7D96">
          <w:rPr>
            <w:rStyle w:val="a5"/>
          </w:rPr>
          <w:fldChar w:fldCharType="separate"/>
        </w:r>
        <w:r w:rsidRPr="008A7D96">
          <w:rPr>
            <w:rStyle w:val="a5"/>
          </w:rPr>
          <w:t>6.2.1.</w:t>
        </w:r>
        <w:r>
          <w:rPr>
            <w:rFonts w:asciiTheme="minorHAnsi" w:eastAsiaTheme="minorEastAsia" w:hAnsiTheme="minorHAnsi" w:cstheme="minorBidi"/>
            <w:b w:val="0"/>
            <w:sz w:val="22"/>
            <w:szCs w:val="22"/>
            <w:lang w:eastAsia="ru-RU"/>
          </w:rPr>
          <w:tab/>
        </w:r>
        <w:r w:rsidRPr="008A7D96">
          <w:rPr>
            <w:rStyle w:val="a5"/>
          </w:rPr>
          <w:t>Альтернатива «Перемещение в архив»</w:t>
        </w:r>
        <w:r>
          <w:rPr>
            <w:webHidden/>
          </w:rPr>
          <w:tab/>
        </w:r>
        <w:r>
          <w:rPr>
            <w:webHidden/>
          </w:rPr>
          <w:fldChar w:fldCharType="begin"/>
        </w:r>
        <w:r>
          <w:rPr>
            <w:webHidden/>
          </w:rPr>
          <w:instrText xml:space="preserve"> PAGEREF _Toc21517134 \h </w:instrText>
        </w:r>
      </w:ins>
      <w:r>
        <w:rPr>
          <w:webHidden/>
        </w:rPr>
      </w:r>
      <w:r>
        <w:rPr>
          <w:webHidden/>
        </w:rPr>
        <w:fldChar w:fldCharType="separate"/>
      </w:r>
      <w:ins w:id="922" w:author="Феданкова Любовь Анатольевна" w:date="2019-10-09T12:38:00Z">
        <w:r>
          <w:rPr>
            <w:webHidden/>
          </w:rPr>
          <w:t>16</w:t>
        </w:r>
        <w:r>
          <w:rPr>
            <w:webHidden/>
          </w:rPr>
          <w:fldChar w:fldCharType="end"/>
        </w:r>
        <w:r w:rsidRPr="008A7D96">
          <w:rPr>
            <w:rStyle w:val="a5"/>
          </w:rPr>
          <w:fldChar w:fldCharType="end"/>
        </w:r>
      </w:ins>
    </w:p>
    <w:p w14:paraId="13E5EF2A" w14:textId="77777777" w:rsidR="00031B2C" w:rsidRDefault="00031B2C">
      <w:pPr>
        <w:pStyle w:val="21"/>
        <w:rPr>
          <w:ins w:id="923" w:author="Феданкова Любовь Анатольевна" w:date="2019-10-09T12:38:00Z"/>
          <w:rFonts w:asciiTheme="minorHAnsi" w:eastAsiaTheme="minorEastAsia" w:hAnsiTheme="minorHAnsi" w:cstheme="minorBidi"/>
          <w:i w:val="0"/>
          <w:sz w:val="22"/>
          <w:szCs w:val="22"/>
          <w:lang w:eastAsia="ru-RU"/>
        </w:rPr>
      </w:pPr>
      <w:ins w:id="924"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"_Toc21517135"</w:instrText>
        </w:r>
        <w:r w:rsidRPr="008A7D96">
          <w:rPr>
            <w:rStyle w:val="a5"/>
          </w:rPr>
          <w:instrText xml:space="preserve"> </w:instrText>
        </w:r>
        <w:r w:rsidRPr="008A7D96">
          <w:rPr>
            <w:rStyle w:val="a5"/>
          </w:rPr>
          <w:fldChar w:fldCharType="separate"/>
        </w:r>
        <w:r w:rsidRPr="008A7D96">
          <w:rPr>
            <w:rStyle w:val="a5"/>
          </w:rPr>
          <w:t>6.3.</w:t>
        </w:r>
        <w:r>
          <w:rPr>
            <w:rFonts w:asciiTheme="minorHAnsi" w:eastAsiaTheme="minorEastAsia" w:hAnsiTheme="minorHAnsi" w:cstheme="minorBidi"/>
            <w:i w:val="0"/>
            <w:sz w:val="22"/>
            <w:szCs w:val="22"/>
            <w:lang w:eastAsia="ru-RU"/>
          </w:rPr>
          <w:tab/>
        </w:r>
        <w:r w:rsidRPr="008A7D96">
          <w:rPr>
            <w:rStyle w:val="a5"/>
          </w:rPr>
          <w:t>Расширения</w:t>
        </w:r>
        <w:r>
          <w:rPr>
            <w:webHidden/>
          </w:rPr>
          <w:tab/>
        </w:r>
        <w:r>
          <w:rPr>
            <w:webHidden/>
          </w:rPr>
          <w:fldChar w:fldCharType="begin"/>
        </w:r>
        <w:r>
          <w:rPr>
            <w:webHidden/>
          </w:rPr>
          <w:instrText xml:space="preserve"> PAGEREF _Toc21517135 \h </w:instrText>
        </w:r>
      </w:ins>
      <w:r>
        <w:rPr>
          <w:webHidden/>
        </w:rPr>
      </w:r>
      <w:r>
        <w:rPr>
          <w:webHidden/>
        </w:rPr>
        <w:fldChar w:fldCharType="separate"/>
      </w:r>
      <w:ins w:id="925" w:author="Феданкова Любовь Анатольевна" w:date="2019-10-09T12:38:00Z">
        <w:r>
          <w:rPr>
            <w:webHidden/>
          </w:rPr>
          <w:t>16</w:t>
        </w:r>
        <w:r>
          <w:rPr>
            <w:webHidden/>
          </w:rPr>
          <w:fldChar w:fldCharType="end"/>
        </w:r>
        <w:r w:rsidRPr="008A7D96">
          <w:rPr>
            <w:rStyle w:val="a5"/>
          </w:rPr>
          <w:fldChar w:fldCharType="end"/>
        </w:r>
      </w:ins>
    </w:p>
    <w:p w14:paraId="7714D1A8" w14:textId="77777777" w:rsidR="00031B2C" w:rsidRDefault="00031B2C">
      <w:pPr>
        <w:pStyle w:val="31"/>
        <w:rPr>
          <w:ins w:id="926" w:author="Феданкова Любовь Анатольевна" w:date="2019-10-09T12:38:00Z"/>
          <w:rFonts w:asciiTheme="minorHAnsi" w:eastAsiaTheme="minorEastAsia" w:hAnsiTheme="minorHAnsi" w:cstheme="minorBidi"/>
          <w:b w:val="0"/>
          <w:sz w:val="22"/>
          <w:szCs w:val="22"/>
          <w:lang w:eastAsia="ru-RU"/>
        </w:rPr>
      </w:pPr>
      <w:ins w:id="92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"_Toc21517136"</w:instrText>
        </w:r>
        <w:r w:rsidRPr="008A7D96">
          <w:rPr>
            <w:rStyle w:val="a5"/>
          </w:rPr>
          <w:instrText xml:space="preserve"> </w:instrText>
        </w:r>
        <w:r w:rsidRPr="008A7D96">
          <w:rPr>
            <w:rStyle w:val="a5"/>
          </w:rPr>
          <w:fldChar w:fldCharType="separate"/>
        </w:r>
        <w:r w:rsidRPr="008A7D96">
          <w:rPr>
            <w:rStyle w:val="a5"/>
          </w:rPr>
          <w:t>6.3.1.</w:t>
        </w:r>
        <w:r>
          <w:rPr>
            <w:rFonts w:asciiTheme="minorHAnsi" w:eastAsiaTheme="minorEastAsia" w:hAnsiTheme="minorHAnsi" w:cstheme="minorBidi"/>
            <w:b w:val="0"/>
            <w:sz w:val="22"/>
            <w:szCs w:val="22"/>
            <w:lang w:eastAsia="ru-RU"/>
          </w:rPr>
          <w:tab/>
        </w:r>
        <w:r w:rsidRPr="008A7D96">
          <w:rPr>
            <w:rStyle w:val="a5"/>
          </w:rPr>
          <w:t>Расширение «Временное перемещение в архив»</w:t>
        </w:r>
        <w:r>
          <w:rPr>
            <w:webHidden/>
          </w:rPr>
          <w:tab/>
        </w:r>
        <w:r>
          <w:rPr>
            <w:webHidden/>
          </w:rPr>
          <w:fldChar w:fldCharType="begin"/>
        </w:r>
        <w:r>
          <w:rPr>
            <w:webHidden/>
          </w:rPr>
          <w:instrText xml:space="preserve"> PAGEREF _Toc21517136 \h </w:instrText>
        </w:r>
      </w:ins>
      <w:r>
        <w:rPr>
          <w:webHidden/>
        </w:rPr>
      </w:r>
      <w:r>
        <w:rPr>
          <w:webHidden/>
        </w:rPr>
        <w:fldChar w:fldCharType="separate"/>
      </w:r>
      <w:ins w:id="928" w:author="Феданкова Любовь Анатольевна" w:date="2019-10-09T12:38:00Z">
        <w:r>
          <w:rPr>
            <w:webHidden/>
          </w:rPr>
          <w:t>16</w:t>
        </w:r>
        <w:r>
          <w:rPr>
            <w:webHidden/>
          </w:rPr>
          <w:fldChar w:fldCharType="end"/>
        </w:r>
        <w:r w:rsidRPr="008A7D96">
          <w:rPr>
            <w:rStyle w:val="a5"/>
          </w:rPr>
          <w:fldChar w:fldCharType="end"/>
        </w:r>
      </w:ins>
    </w:p>
    <w:p w14:paraId="74BC0B18" w14:textId="77777777" w:rsidR="00031B2C" w:rsidRDefault="00031B2C">
      <w:pPr>
        <w:pStyle w:val="31"/>
        <w:rPr>
          <w:ins w:id="929" w:author="Феданкова Любовь Анатольевна" w:date="2019-10-09T12:38:00Z"/>
          <w:rFonts w:asciiTheme="minorHAnsi" w:eastAsiaTheme="minorEastAsia" w:hAnsiTheme="minorHAnsi" w:cstheme="minorBidi"/>
          <w:b w:val="0"/>
          <w:sz w:val="22"/>
          <w:szCs w:val="22"/>
          <w:lang w:eastAsia="ru-RU"/>
        </w:rPr>
      </w:pPr>
      <w:ins w:id="93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"_Toc21517137"</w:instrText>
        </w:r>
        <w:r w:rsidRPr="008A7D96">
          <w:rPr>
            <w:rStyle w:val="a5"/>
          </w:rPr>
          <w:instrText xml:space="preserve"> </w:instrText>
        </w:r>
        <w:r w:rsidRPr="008A7D96">
          <w:rPr>
            <w:rStyle w:val="a5"/>
          </w:rPr>
          <w:fldChar w:fldCharType="separate"/>
        </w:r>
        <w:r w:rsidRPr="008A7D96">
          <w:rPr>
            <w:rStyle w:val="a5"/>
          </w:rPr>
          <w:t>6.3.2.</w:t>
        </w:r>
        <w:r>
          <w:rPr>
            <w:rFonts w:asciiTheme="minorHAnsi" w:eastAsiaTheme="minorEastAsia" w:hAnsiTheme="minorHAnsi" w:cstheme="minorBidi"/>
            <w:b w:val="0"/>
            <w:sz w:val="22"/>
            <w:szCs w:val="22"/>
            <w:lang w:eastAsia="ru-RU"/>
          </w:rPr>
          <w:tab/>
        </w:r>
        <w:r w:rsidRPr="008A7D96">
          <w:rPr>
            <w:rStyle w:val="a5"/>
          </w:rPr>
          <w:t>Расширение «Отправка документа клиенту без подписи Банка»</w:t>
        </w:r>
        <w:r>
          <w:rPr>
            <w:webHidden/>
          </w:rPr>
          <w:tab/>
        </w:r>
        <w:r>
          <w:rPr>
            <w:webHidden/>
          </w:rPr>
          <w:fldChar w:fldCharType="begin"/>
        </w:r>
        <w:r>
          <w:rPr>
            <w:webHidden/>
          </w:rPr>
          <w:instrText xml:space="preserve"> PAGEREF _Toc21517137 \h </w:instrText>
        </w:r>
      </w:ins>
      <w:r>
        <w:rPr>
          <w:webHidden/>
        </w:rPr>
      </w:r>
      <w:r>
        <w:rPr>
          <w:webHidden/>
        </w:rPr>
        <w:fldChar w:fldCharType="separate"/>
      </w:r>
      <w:ins w:id="931" w:author="Феданкова Любовь Анатольевна" w:date="2019-10-09T12:38:00Z">
        <w:r>
          <w:rPr>
            <w:webHidden/>
          </w:rPr>
          <w:t>16</w:t>
        </w:r>
        <w:r>
          <w:rPr>
            <w:webHidden/>
          </w:rPr>
          <w:fldChar w:fldCharType="end"/>
        </w:r>
        <w:r w:rsidRPr="008A7D96">
          <w:rPr>
            <w:rStyle w:val="a5"/>
          </w:rPr>
          <w:fldChar w:fldCharType="end"/>
        </w:r>
      </w:ins>
    </w:p>
    <w:p w14:paraId="6D029BAA" w14:textId="77777777" w:rsidR="00031B2C" w:rsidRDefault="00031B2C">
      <w:pPr>
        <w:pStyle w:val="21"/>
        <w:rPr>
          <w:ins w:id="932" w:author="Феданкова Любовь Анатольевна" w:date="2019-10-09T12:38:00Z"/>
          <w:rFonts w:asciiTheme="minorHAnsi" w:eastAsiaTheme="minorEastAsia" w:hAnsiTheme="minorHAnsi" w:cstheme="minorBidi"/>
          <w:i w:val="0"/>
          <w:sz w:val="22"/>
          <w:szCs w:val="22"/>
          <w:lang w:eastAsia="ru-RU"/>
        </w:rPr>
      </w:pPr>
      <w:ins w:id="93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"_Toc21517138"</w:instrText>
        </w:r>
        <w:r w:rsidRPr="008A7D96">
          <w:rPr>
            <w:rStyle w:val="a5"/>
          </w:rPr>
          <w:instrText xml:space="preserve"> </w:instrText>
        </w:r>
        <w:r w:rsidRPr="008A7D96">
          <w:rPr>
            <w:rStyle w:val="a5"/>
          </w:rPr>
          <w:fldChar w:fldCharType="separate"/>
        </w:r>
        <w:r w:rsidRPr="008A7D96">
          <w:rPr>
            <w:rStyle w:val="a5"/>
          </w:rPr>
          <w:t>6.4.</w:t>
        </w:r>
        <w:r>
          <w:rPr>
            <w:rFonts w:asciiTheme="minorHAnsi" w:eastAsiaTheme="minorEastAsia" w:hAnsiTheme="minorHAnsi" w:cstheme="minorBidi"/>
            <w:i w:val="0"/>
            <w:sz w:val="22"/>
            <w:szCs w:val="22"/>
            <w:lang w:eastAsia="ru-RU"/>
          </w:rPr>
          <w:tab/>
        </w:r>
        <w:r w:rsidRPr="008A7D96">
          <w:rPr>
            <w:rStyle w:val="a5"/>
          </w:rPr>
          <w:t>Обработка документов выписки в рамках 115-ФЗ</w:t>
        </w:r>
        <w:r>
          <w:rPr>
            <w:webHidden/>
          </w:rPr>
          <w:tab/>
        </w:r>
        <w:r>
          <w:rPr>
            <w:webHidden/>
          </w:rPr>
          <w:fldChar w:fldCharType="begin"/>
        </w:r>
        <w:r>
          <w:rPr>
            <w:webHidden/>
          </w:rPr>
          <w:instrText xml:space="preserve"> PAGEREF _Toc21517138 \h </w:instrText>
        </w:r>
      </w:ins>
      <w:r>
        <w:rPr>
          <w:webHidden/>
        </w:rPr>
      </w:r>
      <w:r>
        <w:rPr>
          <w:webHidden/>
        </w:rPr>
        <w:fldChar w:fldCharType="separate"/>
      </w:r>
      <w:ins w:id="934" w:author="Феданкова Любовь Анатольевна" w:date="2019-10-09T12:38:00Z">
        <w:r>
          <w:rPr>
            <w:webHidden/>
          </w:rPr>
          <w:t>17</w:t>
        </w:r>
        <w:r>
          <w:rPr>
            <w:webHidden/>
          </w:rPr>
          <w:fldChar w:fldCharType="end"/>
        </w:r>
        <w:r w:rsidRPr="008A7D96">
          <w:rPr>
            <w:rStyle w:val="a5"/>
          </w:rPr>
          <w:fldChar w:fldCharType="end"/>
        </w:r>
      </w:ins>
    </w:p>
    <w:p w14:paraId="181AC405" w14:textId="77777777" w:rsidR="00031B2C" w:rsidRDefault="00031B2C">
      <w:pPr>
        <w:pStyle w:val="11"/>
        <w:tabs>
          <w:tab w:val="left" w:pos="1540"/>
          <w:tab w:val="right" w:leader="dot" w:pos="9913"/>
        </w:tabs>
        <w:rPr>
          <w:ins w:id="93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36"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"_Toc21517139"</w:instrText>
        </w:r>
        <w:r w:rsidRPr="008A7D96">
          <w:rPr>
            <w:rStyle w:val="a5"/>
            <w:noProof/>
          </w:rPr>
          <w:instrText xml:space="preserve"> </w:instrText>
        </w:r>
        <w:r w:rsidRPr="008A7D96">
          <w:rPr>
            <w:rStyle w:val="a5"/>
            <w:noProof/>
          </w:rPr>
          <w:fldChar w:fldCharType="separate"/>
        </w:r>
        <w:r w:rsidRPr="008A7D96">
          <w:rPr>
            <w:rStyle w:val="a5"/>
            <w:noProof/>
          </w:rPr>
          <w:t>7.</w:t>
        </w:r>
        <w:r>
          <w:rPr>
            <w:rFonts w:asciiTheme="minorHAnsi" w:eastAsiaTheme="minorEastAsia" w:hAnsiTheme="minorHAnsi" w:cstheme="minorBidi"/>
            <w:b w:val="0"/>
            <w:bCs w:val="0"/>
            <w:i w:val="0"/>
            <w:iCs w:val="0"/>
            <w:noProof/>
            <w:sz w:val="22"/>
            <w:szCs w:val="22"/>
            <w:lang w:eastAsia="ru-RU"/>
          </w:rPr>
          <w:tab/>
        </w:r>
        <w:r w:rsidRPr="008A7D96">
          <w:rPr>
            <w:rStyle w:val="a5"/>
            <w:noProof/>
          </w:rPr>
          <w:t>Описание жизненного цикла документа</w:t>
        </w:r>
        <w:r>
          <w:rPr>
            <w:noProof/>
            <w:webHidden/>
          </w:rPr>
          <w:tab/>
        </w:r>
        <w:r>
          <w:rPr>
            <w:noProof/>
            <w:webHidden/>
          </w:rPr>
          <w:fldChar w:fldCharType="begin"/>
        </w:r>
        <w:r>
          <w:rPr>
            <w:noProof/>
            <w:webHidden/>
          </w:rPr>
          <w:instrText xml:space="preserve"> PAGEREF _Toc21517139 \h </w:instrText>
        </w:r>
      </w:ins>
      <w:r>
        <w:rPr>
          <w:noProof/>
          <w:webHidden/>
        </w:rPr>
      </w:r>
      <w:r>
        <w:rPr>
          <w:noProof/>
          <w:webHidden/>
        </w:rPr>
        <w:fldChar w:fldCharType="separate"/>
      </w:r>
      <w:ins w:id="937" w:author="Феданкова Любовь Анатольевна" w:date="2019-10-09T12:38:00Z">
        <w:r>
          <w:rPr>
            <w:noProof/>
            <w:webHidden/>
          </w:rPr>
          <w:t>17</w:t>
        </w:r>
        <w:r>
          <w:rPr>
            <w:noProof/>
            <w:webHidden/>
          </w:rPr>
          <w:fldChar w:fldCharType="end"/>
        </w:r>
        <w:r w:rsidRPr="008A7D96">
          <w:rPr>
            <w:rStyle w:val="a5"/>
            <w:noProof/>
          </w:rPr>
          <w:fldChar w:fldCharType="end"/>
        </w:r>
      </w:ins>
    </w:p>
    <w:p w14:paraId="55DE9FA6" w14:textId="77777777" w:rsidR="00031B2C" w:rsidRDefault="00031B2C">
      <w:pPr>
        <w:pStyle w:val="11"/>
        <w:tabs>
          <w:tab w:val="left" w:pos="1540"/>
          <w:tab w:val="right" w:leader="dot" w:pos="9913"/>
        </w:tabs>
        <w:rPr>
          <w:ins w:id="938"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39"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"_Toc21517140"</w:instrText>
        </w:r>
        <w:r w:rsidRPr="008A7D96">
          <w:rPr>
            <w:rStyle w:val="a5"/>
            <w:noProof/>
          </w:rPr>
          <w:instrText xml:space="preserve"> </w:instrText>
        </w:r>
        <w:r w:rsidRPr="008A7D96">
          <w:rPr>
            <w:rStyle w:val="a5"/>
            <w:noProof/>
          </w:rPr>
          <w:fldChar w:fldCharType="separate"/>
        </w:r>
        <w:r w:rsidRPr="008A7D96">
          <w:rPr>
            <w:rStyle w:val="a5"/>
            <w:noProof/>
          </w:rPr>
          <w:t>8.</w:t>
        </w:r>
        <w:r>
          <w:rPr>
            <w:rFonts w:asciiTheme="minorHAnsi" w:eastAsiaTheme="minorEastAsia" w:hAnsiTheme="minorHAnsi" w:cstheme="minorBidi"/>
            <w:b w:val="0"/>
            <w:bCs w:val="0"/>
            <w:i w:val="0"/>
            <w:iCs w:val="0"/>
            <w:noProof/>
            <w:sz w:val="22"/>
            <w:szCs w:val="22"/>
            <w:lang w:eastAsia="ru-RU"/>
          </w:rPr>
          <w:tab/>
        </w:r>
        <w:r w:rsidRPr="008A7D96">
          <w:rPr>
            <w:rStyle w:val="a5"/>
            <w:noProof/>
          </w:rPr>
          <w:t>Диаграмма статусов документа в системе</w:t>
        </w:r>
        <w:r>
          <w:rPr>
            <w:noProof/>
            <w:webHidden/>
          </w:rPr>
          <w:tab/>
        </w:r>
        <w:r>
          <w:rPr>
            <w:noProof/>
            <w:webHidden/>
          </w:rPr>
          <w:fldChar w:fldCharType="begin"/>
        </w:r>
        <w:r>
          <w:rPr>
            <w:noProof/>
            <w:webHidden/>
          </w:rPr>
          <w:instrText xml:space="preserve"> PAGEREF _Toc21517140 \h </w:instrText>
        </w:r>
      </w:ins>
      <w:r>
        <w:rPr>
          <w:noProof/>
          <w:webHidden/>
        </w:rPr>
      </w:r>
      <w:r>
        <w:rPr>
          <w:noProof/>
          <w:webHidden/>
        </w:rPr>
        <w:fldChar w:fldCharType="separate"/>
      </w:r>
      <w:ins w:id="940" w:author="Феданкова Любовь Анатольевна" w:date="2019-10-09T12:38:00Z">
        <w:r>
          <w:rPr>
            <w:noProof/>
            <w:webHidden/>
          </w:rPr>
          <w:t>18</w:t>
        </w:r>
        <w:r>
          <w:rPr>
            <w:noProof/>
            <w:webHidden/>
          </w:rPr>
          <w:fldChar w:fldCharType="end"/>
        </w:r>
        <w:r w:rsidRPr="008A7D96">
          <w:rPr>
            <w:rStyle w:val="a5"/>
            <w:noProof/>
          </w:rPr>
          <w:fldChar w:fldCharType="end"/>
        </w:r>
      </w:ins>
    </w:p>
    <w:p w14:paraId="589F871C" w14:textId="77777777" w:rsidR="00031B2C" w:rsidRDefault="00031B2C">
      <w:pPr>
        <w:pStyle w:val="21"/>
        <w:rPr>
          <w:ins w:id="941" w:author="Феданкова Любовь Анатольевна" w:date="2019-10-09T12:38:00Z"/>
          <w:rFonts w:asciiTheme="minorHAnsi" w:eastAsiaTheme="minorEastAsia" w:hAnsiTheme="minorHAnsi" w:cstheme="minorBidi"/>
          <w:i w:val="0"/>
          <w:sz w:val="22"/>
          <w:szCs w:val="22"/>
          <w:lang w:eastAsia="ru-RU"/>
        </w:rPr>
      </w:pPr>
      <w:ins w:id="94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"_Toc21517141"</w:instrText>
        </w:r>
        <w:r w:rsidRPr="008A7D96">
          <w:rPr>
            <w:rStyle w:val="a5"/>
          </w:rPr>
          <w:instrText xml:space="preserve"> </w:instrText>
        </w:r>
        <w:r w:rsidRPr="008A7D96">
          <w:rPr>
            <w:rStyle w:val="a5"/>
          </w:rPr>
          <w:fldChar w:fldCharType="separate"/>
        </w:r>
        <w:r w:rsidRPr="008A7D96">
          <w:rPr>
            <w:rStyle w:val="a5"/>
          </w:rPr>
          <w:t>8.1.</w:t>
        </w:r>
        <w:r>
          <w:rPr>
            <w:rFonts w:asciiTheme="minorHAnsi" w:eastAsiaTheme="minorEastAsia" w:hAnsiTheme="minorHAnsi" w:cstheme="minorBidi"/>
            <w:i w:val="0"/>
            <w:sz w:val="22"/>
            <w:szCs w:val="22"/>
            <w:lang w:eastAsia="ru-RU"/>
          </w:rPr>
          <w:tab/>
        </w:r>
        <w:r w:rsidRPr="008A7D96">
          <w:rPr>
            <w:rStyle w:val="a5"/>
          </w:rPr>
          <w:t>Диаграмма статусов документа в ИК</w:t>
        </w:r>
        <w:r>
          <w:rPr>
            <w:webHidden/>
          </w:rPr>
          <w:tab/>
        </w:r>
        <w:r>
          <w:rPr>
            <w:webHidden/>
          </w:rPr>
          <w:fldChar w:fldCharType="begin"/>
        </w:r>
        <w:r>
          <w:rPr>
            <w:webHidden/>
          </w:rPr>
          <w:instrText xml:space="preserve"> PAGEREF _Toc21517141 \h </w:instrText>
        </w:r>
      </w:ins>
      <w:r>
        <w:rPr>
          <w:webHidden/>
        </w:rPr>
      </w:r>
      <w:r>
        <w:rPr>
          <w:webHidden/>
        </w:rPr>
        <w:fldChar w:fldCharType="separate"/>
      </w:r>
      <w:ins w:id="943" w:author="Феданкова Любовь Анатольевна" w:date="2019-10-09T12:38:00Z">
        <w:r>
          <w:rPr>
            <w:webHidden/>
          </w:rPr>
          <w:t>18</w:t>
        </w:r>
        <w:r>
          <w:rPr>
            <w:webHidden/>
          </w:rPr>
          <w:fldChar w:fldCharType="end"/>
        </w:r>
        <w:r w:rsidRPr="008A7D96">
          <w:rPr>
            <w:rStyle w:val="a5"/>
          </w:rPr>
          <w:fldChar w:fldCharType="end"/>
        </w:r>
      </w:ins>
    </w:p>
    <w:p w14:paraId="7B0F14E9" w14:textId="77777777" w:rsidR="00031B2C" w:rsidRDefault="00031B2C">
      <w:pPr>
        <w:pStyle w:val="21"/>
        <w:rPr>
          <w:ins w:id="944" w:author="Феданкова Любовь Анатольевна" w:date="2019-10-09T12:38:00Z"/>
          <w:rFonts w:asciiTheme="minorHAnsi" w:eastAsiaTheme="minorEastAsia" w:hAnsiTheme="minorHAnsi" w:cstheme="minorBidi"/>
          <w:i w:val="0"/>
          <w:sz w:val="22"/>
          <w:szCs w:val="22"/>
          <w:lang w:eastAsia="ru-RU"/>
        </w:rPr>
      </w:pPr>
      <w:ins w:id="94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"_Toc21517142"</w:instrText>
        </w:r>
        <w:r w:rsidRPr="008A7D96">
          <w:rPr>
            <w:rStyle w:val="a5"/>
          </w:rPr>
          <w:instrText xml:space="preserve"> </w:instrText>
        </w:r>
        <w:r w:rsidRPr="008A7D96">
          <w:rPr>
            <w:rStyle w:val="a5"/>
          </w:rPr>
          <w:fldChar w:fldCharType="separate"/>
        </w:r>
        <w:r w:rsidRPr="008A7D96">
          <w:rPr>
            <w:rStyle w:val="a5"/>
          </w:rPr>
          <w:t>8.2.</w:t>
        </w:r>
        <w:r>
          <w:rPr>
            <w:rFonts w:asciiTheme="minorHAnsi" w:eastAsiaTheme="minorEastAsia" w:hAnsiTheme="minorHAnsi" w:cstheme="minorBidi"/>
            <w:i w:val="0"/>
            <w:sz w:val="22"/>
            <w:szCs w:val="22"/>
            <w:lang w:eastAsia="ru-RU"/>
          </w:rPr>
          <w:tab/>
        </w:r>
        <w:r w:rsidRPr="008A7D96">
          <w:rPr>
            <w:rStyle w:val="a5"/>
          </w:rPr>
          <w:t>Диаграмма статусов документа в ОК</w:t>
        </w:r>
        <w:r>
          <w:rPr>
            <w:webHidden/>
          </w:rPr>
          <w:tab/>
        </w:r>
        <w:r>
          <w:rPr>
            <w:webHidden/>
          </w:rPr>
          <w:fldChar w:fldCharType="begin"/>
        </w:r>
        <w:r>
          <w:rPr>
            <w:webHidden/>
          </w:rPr>
          <w:instrText xml:space="preserve"> PAGEREF _Toc21517142 \h </w:instrText>
        </w:r>
      </w:ins>
      <w:r>
        <w:rPr>
          <w:webHidden/>
        </w:rPr>
      </w:r>
      <w:r>
        <w:rPr>
          <w:webHidden/>
        </w:rPr>
        <w:fldChar w:fldCharType="separate"/>
      </w:r>
      <w:ins w:id="946" w:author="Феданкова Любовь Анатольевна" w:date="2019-10-09T12:38:00Z">
        <w:r>
          <w:rPr>
            <w:webHidden/>
          </w:rPr>
          <w:t>19</w:t>
        </w:r>
        <w:r>
          <w:rPr>
            <w:webHidden/>
          </w:rPr>
          <w:fldChar w:fldCharType="end"/>
        </w:r>
        <w:r w:rsidRPr="008A7D96">
          <w:rPr>
            <w:rStyle w:val="a5"/>
          </w:rPr>
          <w:fldChar w:fldCharType="end"/>
        </w:r>
      </w:ins>
    </w:p>
    <w:p w14:paraId="0CA22363" w14:textId="77777777" w:rsidR="00031B2C" w:rsidRDefault="00031B2C">
      <w:pPr>
        <w:pStyle w:val="11"/>
        <w:tabs>
          <w:tab w:val="left" w:pos="1540"/>
          <w:tab w:val="right" w:leader="dot" w:pos="9913"/>
        </w:tabs>
        <w:rPr>
          <w:ins w:id="94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48"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"_Toc21517143"</w:instrText>
        </w:r>
        <w:r w:rsidRPr="008A7D96">
          <w:rPr>
            <w:rStyle w:val="a5"/>
            <w:noProof/>
          </w:rPr>
          <w:instrText xml:space="preserve"> </w:instrText>
        </w:r>
        <w:r w:rsidRPr="008A7D96">
          <w:rPr>
            <w:rStyle w:val="a5"/>
            <w:noProof/>
          </w:rPr>
          <w:fldChar w:fldCharType="separate"/>
        </w:r>
        <w:r w:rsidRPr="008A7D96">
          <w:rPr>
            <w:rStyle w:val="a5"/>
            <w:noProof/>
          </w:rPr>
          <w:t>9.</w:t>
        </w:r>
        <w:r>
          <w:rPr>
            <w:rFonts w:asciiTheme="minorHAnsi" w:eastAsiaTheme="minorEastAsia" w:hAnsiTheme="minorHAnsi" w:cstheme="minorBidi"/>
            <w:b w:val="0"/>
            <w:bCs w:val="0"/>
            <w:i w:val="0"/>
            <w:iCs w:val="0"/>
            <w:noProof/>
            <w:sz w:val="22"/>
            <w:szCs w:val="22"/>
            <w:lang w:eastAsia="ru-RU"/>
          </w:rPr>
          <w:tab/>
        </w:r>
        <w:r w:rsidRPr="008A7D96">
          <w:rPr>
            <w:rStyle w:val="a5"/>
            <w:noProof/>
          </w:rPr>
          <w:t>Атрибуты сущностей</w:t>
        </w:r>
        <w:r>
          <w:rPr>
            <w:noProof/>
            <w:webHidden/>
          </w:rPr>
          <w:tab/>
        </w:r>
        <w:r>
          <w:rPr>
            <w:noProof/>
            <w:webHidden/>
          </w:rPr>
          <w:fldChar w:fldCharType="begin"/>
        </w:r>
        <w:r>
          <w:rPr>
            <w:noProof/>
            <w:webHidden/>
          </w:rPr>
          <w:instrText xml:space="preserve"> PAGEREF _Toc21517143 \h </w:instrText>
        </w:r>
      </w:ins>
      <w:r>
        <w:rPr>
          <w:noProof/>
          <w:webHidden/>
        </w:rPr>
      </w:r>
      <w:r>
        <w:rPr>
          <w:noProof/>
          <w:webHidden/>
        </w:rPr>
        <w:fldChar w:fldCharType="separate"/>
      </w:r>
      <w:ins w:id="949" w:author="Феданкова Любовь Анатольевна" w:date="2019-10-09T12:38:00Z">
        <w:r>
          <w:rPr>
            <w:noProof/>
            <w:webHidden/>
          </w:rPr>
          <w:t>19</w:t>
        </w:r>
        <w:r>
          <w:rPr>
            <w:noProof/>
            <w:webHidden/>
          </w:rPr>
          <w:fldChar w:fldCharType="end"/>
        </w:r>
        <w:r w:rsidRPr="008A7D96">
          <w:rPr>
            <w:rStyle w:val="a5"/>
            <w:noProof/>
          </w:rPr>
          <w:fldChar w:fldCharType="end"/>
        </w:r>
      </w:ins>
    </w:p>
    <w:p w14:paraId="43344071" w14:textId="77777777" w:rsidR="00031B2C" w:rsidRDefault="00031B2C">
      <w:pPr>
        <w:pStyle w:val="11"/>
        <w:tabs>
          <w:tab w:val="left" w:pos="1540"/>
          <w:tab w:val="right" w:leader="dot" w:pos="9913"/>
        </w:tabs>
        <w:rPr>
          <w:ins w:id="950"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95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"_Toc21517678"</w:instrText>
        </w:r>
        <w:r w:rsidRPr="008A7D96">
          <w:rPr>
            <w:rStyle w:val="a5"/>
            <w:noProof/>
          </w:rPr>
          <w:instrText xml:space="preserve"> </w:instrText>
        </w:r>
        <w:r w:rsidRPr="008A7D96">
          <w:rPr>
            <w:rStyle w:val="a5"/>
            <w:noProof/>
          </w:rPr>
          <w:fldChar w:fldCharType="separate"/>
        </w:r>
        <w:r w:rsidRPr="008A7D96">
          <w:rPr>
            <w:rStyle w:val="a5"/>
            <w:noProof/>
          </w:rPr>
          <w:t>10.</w:t>
        </w:r>
        <w:r>
          <w:rPr>
            <w:rFonts w:asciiTheme="minorHAnsi" w:eastAsiaTheme="minorEastAsia" w:hAnsiTheme="minorHAnsi" w:cstheme="minorBidi"/>
            <w:b w:val="0"/>
            <w:bCs w:val="0"/>
            <w:i w:val="0"/>
            <w:iCs w:val="0"/>
            <w:noProof/>
            <w:sz w:val="22"/>
            <w:szCs w:val="22"/>
            <w:lang w:eastAsia="ru-RU"/>
          </w:rPr>
          <w:tab/>
        </w:r>
        <w:r w:rsidRPr="008A7D96">
          <w:rPr>
            <w:rStyle w:val="a5"/>
            <w:noProof/>
          </w:rPr>
          <w:t>Интерфейсы</w:t>
        </w:r>
        <w:r>
          <w:rPr>
            <w:noProof/>
            <w:webHidden/>
          </w:rPr>
          <w:tab/>
        </w:r>
        <w:r>
          <w:rPr>
            <w:noProof/>
            <w:webHidden/>
          </w:rPr>
          <w:fldChar w:fldCharType="begin"/>
        </w:r>
        <w:r>
          <w:rPr>
            <w:noProof/>
            <w:webHidden/>
          </w:rPr>
          <w:instrText xml:space="preserve"> PAGEREF _Toc21517678 \h </w:instrText>
        </w:r>
      </w:ins>
      <w:r>
        <w:rPr>
          <w:noProof/>
          <w:webHidden/>
        </w:rPr>
      </w:r>
      <w:r>
        <w:rPr>
          <w:noProof/>
          <w:webHidden/>
        </w:rPr>
        <w:fldChar w:fldCharType="separate"/>
      </w:r>
      <w:ins w:id="952" w:author="Феданкова Любовь Анатольевна" w:date="2019-10-09T12:38:00Z">
        <w:r>
          <w:rPr>
            <w:noProof/>
            <w:webHidden/>
          </w:rPr>
          <w:t>27</w:t>
        </w:r>
        <w:r>
          <w:rPr>
            <w:noProof/>
            <w:webHidden/>
          </w:rPr>
          <w:fldChar w:fldCharType="end"/>
        </w:r>
        <w:r w:rsidRPr="008A7D96">
          <w:rPr>
            <w:rStyle w:val="a5"/>
            <w:noProof/>
          </w:rPr>
          <w:fldChar w:fldCharType="end"/>
        </w:r>
      </w:ins>
    </w:p>
    <w:p w14:paraId="469900B9" w14:textId="77777777" w:rsidR="00031B2C" w:rsidRDefault="00031B2C">
      <w:pPr>
        <w:pStyle w:val="21"/>
        <w:rPr>
          <w:ins w:id="953" w:author="Феданкова Любовь Анатольевна" w:date="2019-10-09T12:38:00Z"/>
          <w:rFonts w:asciiTheme="minorHAnsi" w:eastAsiaTheme="minorEastAsia" w:hAnsiTheme="minorHAnsi" w:cstheme="minorBidi"/>
          <w:i w:val="0"/>
          <w:sz w:val="22"/>
          <w:szCs w:val="22"/>
          <w:lang w:eastAsia="ru-RU"/>
        </w:rPr>
      </w:pPr>
      <w:ins w:id="954"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"_Toc21517679"</w:instrText>
        </w:r>
        <w:r w:rsidRPr="008A7D96">
          <w:rPr>
            <w:rStyle w:val="a5"/>
          </w:rPr>
          <w:instrText xml:space="preserve"> </w:instrText>
        </w:r>
        <w:r w:rsidRPr="008A7D96">
          <w:rPr>
            <w:rStyle w:val="a5"/>
          </w:rPr>
          <w:fldChar w:fldCharType="separate"/>
        </w:r>
        <w:r w:rsidRPr="008A7D96">
          <w:rPr>
            <w:rStyle w:val="a5"/>
          </w:rPr>
          <w:t>10.1.</w:t>
        </w:r>
        <w:r>
          <w:rPr>
            <w:rFonts w:asciiTheme="minorHAnsi" w:eastAsiaTheme="minorEastAsia" w:hAnsiTheme="minorHAnsi" w:cstheme="minorBidi"/>
            <w:i w:val="0"/>
            <w:sz w:val="22"/>
            <w:szCs w:val="22"/>
            <w:lang w:eastAsia="ru-RU"/>
          </w:rPr>
          <w:tab/>
        </w:r>
        <w:r w:rsidRPr="008A7D96">
          <w:rPr>
            <w:rStyle w:val="a5"/>
          </w:rPr>
          <w:t>Банковская часть</w:t>
        </w:r>
        <w:r>
          <w:rPr>
            <w:webHidden/>
          </w:rPr>
          <w:tab/>
        </w:r>
        <w:r>
          <w:rPr>
            <w:webHidden/>
          </w:rPr>
          <w:fldChar w:fldCharType="begin"/>
        </w:r>
        <w:r>
          <w:rPr>
            <w:webHidden/>
          </w:rPr>
          <w:instrText xml:space="preserve"> PAGEREF _Toc21517679 \h </w:instrText>
        </w:r>
      </w:ins>
      <w:r>
        <w:rPr>
          <w:webHidden/>
        </w:rPr>
      </w:r>
      <w:r>
        <w:rPr>
          <w:webHidden/>
        </w:rPr>
        <w:fldChar w:fldCharType="separate"/>
      </w:r>
      <w:ins w:id="955" w:author="Феданкова Любовь Анатольевна" w:date="2019-10-09T12:38:00Z">
        <w:r>
          <w:rPr>
            <w:webHidden/>
          </w:rPr>
          <w:t>27</w:t>
        </w:r>
        <w:r>
          <w:rPr>
            <w:webHidden/>
          </w:rPr>
          <w:fldChar w:fldCharType="end"/>
        </w:r>
        <w:r w:rsidRPr="008A7D96">
          <w:rPr>
            <w:rStyle w:val="a5"/>
          </w:rPr>
          <w:fldChar w:fldCharType="end"/>
        </w:r>
      </w:ins>
    </w:p>
    <w:p w14:paraId="76BD9298" w14:textId="77777777" w:rsidR="00031B2C" w:rsidRDefault="00031B2C">
      <w:pPr>
        <w:pStyle w:val="31"/>
        <w:rPr>
          <w:ins w:id="956" w:author="Феданкова Любовь Анатольевна" w:date="2019-10-09T12:38:00Z"/>
          <w:rFonts w:asciiTheme="minorHAnsi" w:eastAsiaTheme="minorEastAsia" w:hAnsiTheme="minorHAnsi" w:cstheme="minorBidi"/>
          <w:b w:val="0"/>
          <w:sz w:val="22"/>
          <w:szCs w:val="22"/>
          <w:lang w:eastAsia="ru-RU"/>
        </w:rPr>
      </w:pPr>
      <w:ins w:id="95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"_Toc21517680"</w:instrText>
        </w:r>
        <w:r w:rsidRPr="008A7D96">
          <w:rPr>
            <w:rStyle w:val="a5"/>
          </w:rPr>
          <w:instrText xml:space="preserve"> </w:instrText>
        </w:r>
        <w:r w:rsidRPr="008A7D96">
          <w:rPr>
            <w:rStyle w:val="a5"/>
          </w:rPr>
          <w:fldChar w:fldCharType="separate"/>
        </w:r>
        <w:r w:rsidRPr="008A7D96">
          <w:rPr>
            <w:rStyle w:val="a5"/>
          </w:rPr>
          <w:t>10.1.1.</w:t>
        </w:r>
        <w:r>
          <w:rPr>
            <w:rFonts w:asciiTheme="minorHAnsi" w:eastAsiaTheme="minorEastAsia" w:hAnsiTheme="minorHAnsi" w:cstheme="minorBidi"/>
            <w:b w:val="0"/>
            <w:sz w:val="22"/>
            <w:szCs w:val="22"/>
            <w:lang w:eastAsia="ru-RU"/>
          </w:rPr>
          <w:tab/>
        </w:r>
        <w:r w:rsidRPr="008A7D96">
          <w:rPr>
            <w:rStyle w:val="a5"/>
          </w:rPr>
          <w:t>Доступ к скроллеру документов из меню системы</w:t>
        </w:r>
        <w:r>
          <w:rPr>
            <w:webHidden/>
          </w:rPr>
          <w:tab/>
        </w:r>
        <w:r>
          <w:rPr>
            <w:webHidden/>
          </w:rPr>
          <w:fldChar w:fldCharType="begin"/>
        </w:r>
        <w:r>
          <w:rPr>
            <w:webHidden/>
          </w:rPr>
          <w:instrText xml:space="preserve"> PAGEREF _Toc21517680 \h </w:instrText>
        </w:r>
      </w:ins>
      <w:r>
        <w:rPr>
          <w:webHidden/>
        </w:rPr>
      </w:r>
      <w:r>
        <w:rPr>
          <w:webHidden/>
        </w:rPr>
        <w:fldChar w:fldCharType="separate"/>
      </w:r>
      <w:ins w:id="958" w:author="Феданкова Любовь Анатольевна" w:date="2019-10-09T12:38:00Z">
        <w:r>
          <w:rPr>
            <w:webHidden/>
          </w:rPr>
          <w:t>27</w:t>
        </w:r>
        <w:r>
          <w:rPr>
            <w:webHidden/>
          </w:rPr>
          <w:fldChar w:fldCharType="end"/>
        </w:r>
        <w:r w:rsidRPr="008A7D96">
          <w:rPr>
            <w:rStyle w:val="a5"/>
          </w:rPr>
          <w:fldChar w:fldCharType="end"/>
        </w:r>
      </w:ins>
    </w:p>
    <w:p w14:paraId="61ADC5CE" w14:textId="77777777" w:rsidR="00031B2C" w:rsidRDefault="00031B2C">
      <w:pPr>
        <w:pStyle w:val="31"/>
        <w:rPr>
          <w:ins w:id="959" w:author="Феданкова Любовь Анатольевна" w:date="2019-10-09T12:38:00Z"/>
          <w:rFonts w:asciiTheme="minorHAnsi" w:eastAsiaTheme="minorEastAsia" w:hAnsiTheme="minorHAnsi" w:cstheme="minorBidi"/>
          <w:b w:val="0"/>
          <w:sz w:val="22"/>
          <w:szCs w:val="22"/>
          <w:lang w:eastAsia="ru-RU"/>
        </w:rPr>
      </w:pPr>
      <w:ins w:id="96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"_Toc21517681"</w:instrText>
        </w:r>
        <w:r w:rsidRPr="008A7D96">
          <w:rPr>
            <w:rStyle w:val="a5"/>
          </w:rPr>
          <w:instrText xml:space="preserve"> </w:instrText>
        </w:r>
        <w:r w:rsidRPr="008A7D96">
          <w:rPr>
            <w:rStyle w:val="a5"/>
          </w:rPr>
          <w:fldChar w:fldCharType="separate"/>
        </w:r>
        <w:r w:rsidRPr="008A7D96">
          <w:rPr>
            <w:rStyle w:val="a5"/>
          </w:rPr>
          <w:t>10.1.2.</w:t>
        </w:r>
        <w:r>
          <w:rPr>
            <w:rFonts w:asciiTheme="minorHAnsi" w:eastAsiaTheme="minorEastAsia" w:hAnsiTheme="minorHAnsi" w:cstheme="minorBidi"/>
            <w:b w:val="0"/>
            <w:sz w:val="22"/>
            <w:szCs w:val="22"/>
            <w:lang w:eastAsia="ru-RU"/>
          </w:rPr>
          <w:tab/>
        </w:r>
        <w:r w:rsidRPr="008A7D96">
          <w:rPr>
            <w:rStyle w:val="a5"/>
          </w:rPr>
          <w:t>Списковые формы (скроллеры) документа</w:t>
        </w:r>
        <w:r>
          <w:rPr>
            <w:webHidden/>
          </w:rPr>
          <w:tab/>
        </w:r>
        <w:r>
          <w:rPr>
            <w:webHidden/>
          </w:rPr>
          <w:fldChar w:fldCharType="begin"/>
        </w:r>
        <w:r>
          <w:rPr>
            <w:webHidden/>
          </w:rPr>
          <w:instrText xml:space="preserve"> PAGEREF _Toc21517681 \h </w:instrText>
        </w:r>
      </w:ins>
      <w:r>
        <w:rPr>
          <w:webHidden/>
        </w:rPr>
      </w:r>
      <w:r>
        <w:rPr>
          <w:webHidden/>
        </w:rPr>
        <w:fldChar w:fldCharType="separate"/>
      </w:r>
      <w:ins w:id="961" w:author="Феданкова Любовь Анатольевна" w:date="2019-10-09T12:38:00Z">
        <w:r>
          <w:rPr>
            <w:webHidden/>
          </w:rPr>
          <w:t>27</w:t>
        </w:r>
        <w:r>
          <w:rPr>
            <w:webHidden/>
          </w:rPr>
          <w:fldChar w:fldCharType="end"/>
        </w:r>
        <w:r w:rsidRPr="008A7D96">
          <w:rPr>
            <w:rStyle w:val="a5"/>
          </w:rPr>
          <w:fldChar w:fldCharType="end"/>
        </w:r>
      </w:ins>
    </w:p>
    <w:p w14:paraId="628A61F3" w14:textId="77777777" w:rsidR="00031B2C" w:rsidRDefault="00031B2C">
      <w:pPr>
        <w:pStyle w:val="41"/>
        <w:tabs>
          <w:tab w:val="left" w:pos="2229"/>
          <w:tab w:val="right" w:leader="dot" w:pos="9913"/>
        </w:tabs>
        <w:rPr>
          <w:ins w:id="962" w:author="Феданкова Любовь Анатольевна" w:date="2019-10-09T12:38:00Z"/>
          <w:rFonts w:asciiTheme="minorHAnsi" w:eastAsiaTheme="minorEastAsia" w:hAnsiTheme="minorHAnsi" w:cstheme="minorBidi"/>
          <w:noProof/>
          <w:sz w:val="22"/>
          <w:szCs w:val="22"/>
        </w:rPr>
      </w:pPr>
      <w:ins w:id="963"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"_Toc21517682"</w:instrText>
        </w:r>
        <w:r w:rsidRPr="008A7D96">
          <w:rPr>
            <w:rStyle w:val="a5"/>
            <w:noProof/>
          </w:rPr>
          <w:instrText xml:space="preserve"> </w:instrText>
        </w:r>
        <w:r w:rsidRPr="008A7D96">
          <w:rPr>
            <w:rStyle w:val="a5"/>
            <w:noProof/>
          </w:rPr>
          <w:fldChar w:fldCharType="separate"/>
        </w:r>
        <w:r w:rsidRPr="008A7D96">
          <w:rPr>
            <w:rStyle w:val="a5"/>
            <w:noProof/>
          </w:rPr>
          <w:t>10.1.2.1.</w:t>
        </w:r>
        <w:r>
          <w:rPr>
            <w:rFonts w:asciiTheme="minorHAnsi" w:eastAsiaTheme="minorEastAsia" w:hAnsiTheme="minorHAnsi" w:cstheme="minorBidi"/>
            <w:noProof/>
            <w:sz w:val="22"/>
            <w:szCs w:val="22"/>
          </w:rPr>
          <w:tab/>
        </w:r>
        <w:r w:rsidRPr="008A7D96">
          <w:rPr>
            <w:rStyle w:val="a5"/>
            <w:noProof/>
          </w:rPr>
          <w:t>Атрибуты документа, отображаемые в скроллере</w:t>
        </w:r>
        <w:r>
          <w:rPr>
            <w:noProof/>
            <w:webHidden/>
          </w:rPr>
          <w:tab/>
        </w:r>
        <w:r>
          <w:rPr>
            <w:noProof/>
            <w:webHidden/>
          </w:rPr>
          <w:fldChar w:fldCharType="begin"/>
        </w:r>
        <w:r>
          <w:rPr>
            <w:noProof/>
            <w:webHidden/>
          </w:rPr>
          <w:instrText xml:space="preserve"> PAGEREF _Toc21517682 \h </w:instrText>
        </w:r>
      </w:ins>
      <w:r>
        <w:rPr>
          <w:noProof/>
          <w:webHidden/>
        </w:rPr>
      </w:r>
      <w:r>
        <w:rPr>
          <w:noProof/>
          <w:webHidden/>
        </w:rPr>
        <w:fldChar w:fldCharType="separate"/>
      </w:r>
      <w:ins w:id="964" w:author="Феданкова Любовь Анатольевна" w:date="2019-10-09T12:38:00Z">
        <w:r>
          <w:rPr>
            <w:noProof/>
            <w:webHidden/>
          </w:rPr>
          <w:t>28</w:t>
        </w:r>
        <w:r>
          <w:rPr>
            <w:noProof/>
            <w:webHidden/>
          </w:rPr>
          <w:fldChar w:fldCharType="end"/>
        </w:r>
        <w:r w:rsidRPr="008A7D96">
          <w:rPr>
            <w:rStyle w:val="a5"/>
            <w:noProof/>
          </w:rPr>
          <w:fldChar w:fldCharType="end"/>
        </w:r>
      </w:ins>
    </w:p>
    <w:p w14:paraId="71DC999D" w14:textId="77777777" w:rsidR="00031B2C" w:rsidRDefault="00031B2C">
      <w:pPr>
        <w:pStyle w:val="41"/>
        <w:tabs>
          <w:tab w:val="left" w:pos="2229"/>
          <w:tab w:val="right" w:leader="dot" w:pos="9913"/>
        </w:tabs>
        <w:rPr>
          <w:ins w:id="965" w:author="Феданкова Любовь Анатольевна" w:date="2019-10-09T12:38:00Z"/>
          <w:rFonts w:asciiTheme="minorHAnsi" w:eastAsiaTheme="minorEastAsia" w:hAnsiTheme="minorHAnsi" w:cstheme="minorBidi"/>
          <w:noProof/>
          <w:sz w:val="22"/>
          <w:szCs w:val="22"/>
        </w:rPr>
      </w:pPr>
      <w:ins w:id="966"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"_Toc21517683"</w:instrText>
        </w:r>
        <w:r w:rsidRPr="008A7D96">
          <w:rPr>
            <w:rStyle w:val="a5"/>
            <w:noProof/>
          </w:rPr>
          <w:instrText xml:space="preserve"> </w:instrText>
        </w:r>
        <w:r w:rsidRPr="008A7D96">
          <w:rPr>
            <w:rStyle w:val="a5"/>
            <w:noProof/>
          </w:rPr>
          <w:fldChar w:fldCharType="separate"/>
        </w:r>
        <w:r w:rsidRPr="008A7D96">
          <w:rPr>
            <w:rStyle w:val="a5"/>
            <w:noProof/>
          </w:rPr>
          <w:t>10.1.2.2.</w:t>
        </w:r>
        <w:r>
          <w:rPr>
            <w:rFonts w:asciiTheme="minorHAnsi" w:eastAsiaTheme="minorEastAsia" w:hAnsiTheme="minorHAnsi" w:cstheme="minorBidi"/>
            <w:noProof/>
            <w:sz w:val="22"/>
            <w:szCs w:val="22"/>
          </w:rPr>
          <w:tab/>
        </w:r>
        <w:r w:rsidRPr="008A7D96">
          <w:rPr>
            <w:rStyle w:val="a5"/>
            <w:noProof/>
          </w:rPr>
          <w:t>Возможности поиска и сортировки</w:t>
        </w:r>
        <w:r>
          <w:rPr>
            <w:noProof/>
            <w:webHidden/>
          </w:rPr>
          <w:tab/>
        </w:r>
        <w:r>
          <w:rPr>
            <w:noProof/>
            <w:webHidden/>
          </w:rPr>
          <w:fldChar w:fldCharType="begin"/>
        </w:r>
        <w:r>
          <w:rPr>
            <w:noProof/>
            <w:webHidden/>
          </w:rPr>
          <w:instrText xml:space="preserve"> PAGEREF _Toc21517683 \h </w:instrText>
        </w:r>
      </w:ins>
      <w:r>
        <w:rPr>
          <w:noProof/>
          <w:webHidden/>
        </w:rPr>
      </w:r>
      <w:r>
        <w:rPr>
          <w:noProof/>
          <w:webHidden/>
        </w:rPr>
        <w:fldChar w:fldCharType="separate"/>
      </w:r>
      <w:ins w:id="967" w:author="Феданкова Любовь Анатольевна" w:date="2019-10-09T12:38:00Z">
        <w:r>
          <w:rPr>
            <w:noProof/>
            <w:webHidden/>
          </w:rPr>
          <w:t>29</w:t>
        </w:r>
        <w:r>
          <w:rPr>
            <w:noProof/>
            <w:webHidden/>
          </w:rPr>
          <w:fldChar w:fldCharType="end"/>
        </w:r>
        <w:r w:rsidRPr="008A7D96">
          <w:rPr>
            <w:rStyle w:val="a5"/>
            <w:noProof/>
          </w:rPr>
          <w:fldChar w:fldCharType="end"/>
        </w:r>
      </w:ins>
    </w:p>
    <w:p w14:paraId="36FE2348" w14:textId="77777777" w:rsidR="00031B2C" w:rsidRDefault="00031B2C">
      <w:pPr>
        <w:pStyle w:val="41"/>
        <w:tabs>
          <w:tab w:val="left" w:pos="2229"/>
          <w:tab w:val="right" w:leader="dot" w:pos="9913"/>
        </w:tabs>
        <w:rPr>
          <w:ins w:id="968" w:author="Феданкова Любовь Анатольевна" w:date="2019-10-09T12:38:00Z"/>
          <w:rFonts w:asciiTheme="minorHAnsi" w:eastAsiaTheme="minorEastAsia" w:hAnsiTheme="minorHAnsi" w:cstheme="minorBidi"/>
          <w:noProof/>
          <w:sz w:val="22"/>
          <w:szCs w:val="22"/>
        </w:rPr>
      </w:pPr>
      <w:ins w:id="969"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"_Toc21517684"</w:instrText>
        </w:r>
        <w:r w:rsidRPr="008A7D96">
          <w:rPr>
            <w:rStyle w:val="a5"/>
            <w:noProof/>
          </w:rPr>
          <w:instrText xml:space="preserve"> </w:instrText>
        </w:r>
        <w:r w:rsidRPr="008A7D96">
          <w:rPr>
            <w:rStyle w:val="a5"/>
            <w:noProof/>
          </w:rPr>
          <w:fldChar w:fldCharType="separate"/>
        </w:r>
        <w:r w:rsidRPr="008A7D96">
          <w:rPr>
            <w:rStyle w:val="a5"/>
            <w:noProof/>
          </w:rPr>
          <w:t>10.1.2.3.</w:t>
        </w:r>
        <w:r>
          <w:rPr>
            <w:rFonts w:asciiTheme="minorHAnsi" w:eastAsiaTheme="minorEastAsia" w:hAnsiTheme="minorHAnsi" w:cstheme="minorBidi"/>
            <w:noProof/>
            <w:sz w:val="22"/>
            <w:szCs w:val="22"/>
          </w:rPr>
          <w:tab/>
        </w:r>
        <w:r w:rsidRPr="008A7D96">
          <w:rPr>
            <w:rStyle w:val="a5"/>
            <w:noProof/>
          </w:rPr>
          <w:t>Панель инструментов скроллера</w:t>
        </w:r>
        <w:r>
          <w:rPr>
            <w:noProof/>
            <w:webHidden/>
          </w:rPr>
          <w:tab/>
        </w:r>
        <w:r>
          <w:rPr>
            <w:noProof/>
            <w:webHidden/>
          </w:rPr>
          <w:fldChar w:fldCharType="begin"/>
        </w:r>
        <w:r>
          <w:rPr>
            <w:noProof/>
            <w:webHidden/>
          </w:rPr>
          <w:instrText xml:space="preserve"> PAGEREF _Toc21517684 \h </w:instrText>
        </w:r>
      </w:ins>
      <w:r>
        <w:rPr>
          <w:noProof/>
          <w:webHidden/>
        </w:rPr>
      </w:r>
      <w:r>
        <w:rPr>
          <w:noProof/>
          <w:webHidden/>
        </w:rPr>
        <w:fldChar w:fldCharType="separate"/>
      </w:r>
      <w:ins w:id="970" w:author="Феданкова Любовь Анатольевна" w:date="2019-10-09T12:38:00Z">
        <w:r>
          <w:rPr>
            <w:noProof/>
            <w:webHidden/>
          </w:rPr>
          <w:t>31</w:t>
        </w:r>
        <w:r>
          <w:rPr>
            <w:noProof/>
            <w:webHidden/>
          </w:rPr>
          <w:fldChar w:fldCharType="end"/>
        </w:r>
        <w:r w:rsidRPr="008A7D96">
          <w:rPr>
            <w:rStyle w:val="a5"/>
            <w:noProof/>
          </w:rPr>
          <w:fldChar w:fldCharType="end"/>
        </w:r>
      </w:ins>
    </w:p>
    <w:p w14:paraId="4E9C55C0" w14:textId="77777777" w:rsidR="00031B2C" w:rsidRDefault="00031B2C">
      <w:pPr>
        <w:pStyle w:val="41"/>
        <w:tabs>
          <w:tab w:val="left" w:pos="2229"/>
          <w:tab w:val="right" w:leader="dot" w:pos="9913"/>
        </w:tabs>
        <w:rPr>
          <w:ins w:id="971" w:author="Феданкова Любовь Анатольевна" w:date="2019-10-09T12:38:00Z"/>
          <w:rFonts w:asciiTheme="minorHAnsi" w:eastAsiaTheme="minorEastAsia" w:hAnsiTheme="minorHAnsi" w:cstheme="minorBidi"/>
          <w:noProof/>
          <w:sz w:val="22"/>
          <w:szCs w:val="22"/>
        </w:rPr>
      </w:pPr>
      <w:ins w:id="972"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"_Toc21517685"</w:instrText>
        </w:r>
        <w:r w:rsidRPr="008A7D96">
          <w:rPr>
            <w:rStyle w:val="a5"/>
            <w:noProof/>
          </w:rPr>
          <w:instrText xml:space="preserve"> </w:instrText>
        </w:r>
        <w:r w:rsidRPr="008A7D96">
          <w:rPr>
            <w:rStyle w:val="a5"/>
            <w:noProof/>
          </w:rPr>
          <w:fldChar w:fldCharType="separate"/>
        </w:r>
        <w:r w:rsidRPr="008A7D96">
          <w:rPr>
            <w:rStyle w:val="a5"/>
            <w:noProof/>
          </w:rPr>
          <w:t>10.1.2.4.</w:t>
        </w:r>
        <w:r>
          <w:rPr>
            <w:rFonts w:asciiTheme="minorHAnsi" w:eastAsiaTheme="minorEastAsia" w:hAnsiTheme="minorHAnsi" w:cstheme="minorBidi"/>
            <w:noProof/>
            <w:sz w:val="22"/>
            <w:szCs w:val="22"/>
          </w:rPr>
          <w:tab/>
        </w:r>
        <w:r w:rsidRPr="008A7D96">
          <w:rPr>
            <w:rStyle w:val="a5"/>
            <w:noProof/>
          </w:rPr>
          <w:t>Область быстрого просмотра</w:t>
        </w:r>
        <w:r>
          <w:rPr>
            <w:noProof/>
            <w:webHidden/>
          </w:rPr>
          <w:tab/>
        </w:r>
        <w:r>
          <w:rPr>
            <w:noProof/>
            <w:webHidden/>
          </w:rPr>
          <w:fldChar w:fldCharType="begin"/>
        </w:r>
        <w:r>
          <w:rPr>
            <w:noProof/>
            <w:webHidden/>
          </w:rPr>
          <w:instrText xml:space="preserve"> PAGEREF _Toc21517685 \h </w:instrText>
        </w:r>
      </w:ins>
      <w:r>
        <w:rPr>
          <w:noProof/>
          <w:webHidden/>
        </w:rPr>
      </w:r>
      <w:r>
        <w:rPr>
          <w:noProof/>
          <w:webHidden/>
        </w:rPr>
        <w:fldChar w:fldCharType="separate"/>
      </w:r>
      <w:ins w:id="973" w:author="Феданкова Любовь Анатольевна" w:date="2019-10-09T12:38:00Z">
        <w:r>
          <w:rPr>
            <w:noProof/>
            <w:webHidden/>
          </w:rPr>
          <w:t>40</w:t>
        </w:r>
        <w:r>
          <w:rPr>
            <w:noProof/>
            <w:webHidden/>
          </w:rPr>
          <w:fldChar w:fldCharType="end"/>
        </w:r>
        <w:r w:rsidRPr="008A7D96">
          <w:rPr>
            <w:rStyle w:val="a5"/>
            <w:noProof/>
          </w:rPr>
          <w:fldChar w:fldCharType="end"/>
        </w:r>
      </w:ins>
    </w:p>
    <w:p w14:paraId="5E92835C" w14:textId="77777777" w:rsidR="00031B2C" w:rsidRDefault="00031B2C">
      <w:pPr>
        <w:pStyle w:val="31"/>
        <w:rPr>
          <w:ins w:id="974" w:author="Феданкова Любовь Анатольевна" w:date="2019-10-09T12:38:00Z"/>
          <w:rFonts w:asciiTheme="minorHAnsi" w:eastAsiaTheme="minorEastAsia" w:hAnsiTheme="minorHAnsi" w:cstheme="minorBidi"/>
          <w:b w:val="0"/>
          <w:sz w:val="22"/>
          <w:szCs w:val="22"/>
          <w:lang w:eastAsia="ru-RU"/>
        </w:rPr>
      </w:pPr>
      <w:ins w:id="97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"_Toc21517686"</w:instrText>
        </w:r>
        <w:r w:rsidRPr="008A7D96">
          <w:rPr>
            <w:rStyle w:val="a5"/>
          </w:rPr>
          <w:instrText xml:space="preserve"> </w:instrText>
        </w:r>
        <w:r w:rsidRPr="008A7D96">
          <w:rPr>
            <w:rStyle w:val="a5"/>
          </w:rPr>
          <w:fldChar w:fldCharType="separate"/>
        </w:r>
        <w:r w:rsidRPr="008A7D96">
          <w:rPr>
            <w:rStyle w:val="a5"/>
          </w:rPr>
          <w:t>10.1.3.</w:t>
        </w:r>
        <w:r>
          <w:rPr>
            <w:rFonts w:asciiTheme="minorHAnsi" w:eastAsiaTheme="minorEastAsia" w:hAnsiTheme="minorHAnsi" w:cstheme="minorBidi"/>
            <w:b w:val="0"/>
            <w:sz w:val="22"/>
            <w:szCs w:val="22"/>
            <w:lang w:eastAsia="ru-RU"/>
          </w:rPr>
          <w:tab/>
        </w:r>
        <w:r w:rsidRPr="008A7D96">
          <w:rPr>
            <w:rStyle w:val="a5"/>
          </w:rPr>
          <w:t>Экранные формы документа «Выписка»</w:t>
        </w:r>
        <w:r>
          <w:rPr>
            <w:webHidden/>
          </w:rPr>
          <w:tab/>
        </w:r>
        <w:r>
          <w:rPr>
            <w:webHidden/>
          </w:rPr>
          <w:fldChar w:fldCharType="begin"/>
        </w:r>
        <w:r>
          <w:rPr>
            <w:webHidden/>
          </w:rPr>
          <w:instrText xml:space="preserve"> PAGEREF _Toc21517686 \h </w:instrText>
        </w:r>
      </w:ins>
      <w:r>
        <w:rPr>
          <w:webHidden/>
        </w:rPr>
      </w:r>
      <w:r>
        <w:rPr>
          <w:webHidden/>
        </w:rPr>
        <w:fldChar w:fldCharType="separate"/>
      </w:r>
      <w:ins w:id="976" w:author="Феданкова Любовь Анатольевна" w:date="2019-10-09T12:38:00Z">
        <w:r>
          <w:rPr>
            <w:webHidden/>
          </w:rPr>
          <w:t>43</w:t>
        </w:r>
        <w:r>
          <w:rPr>
            <w:webHidden/>
          </w:rPr>
          <w:fldChar w:fldCharType="end"/>
        </w:r>
        <w:r w:rsidRPr="008A7D96">
          <w:rPr>
            <w:rStyle w:val="a5"/>
          </w:rPr>
          <w:fldChar w:fldCharType="end"/>
        </w:r>
      </w:ins>
    </w:p>
    <w:p w14:paraId="35C64DBE" w14:textId="77777777" w:rsidR="00031B2C" w:rsidRDefault="00031B2C">
      <w:pPr>
        <w:pStyle w:val="31"/>
        <w:rPr>
          <w:ins w:id="977" w:author="Феданкова Любовь Анатольевна" w:date="2019-10-09T12:38:00Z"/>
          <w:rFonts w:asciiTheme="minorHAnsi" w:eastAsiaTheme="minorEastAsia" w:hAnsiTheme="minorHAnsi" w:cstheme="minorBidi"/>
          <w:b w:val="0"/>
          <w:sz w:val="22"/>
          <w:szCs w:val="22"/>
          <w:lang w:eastAsia="ru-RU"/>
        </w:rPr>
      </w:pPr>
      <w:ins w:id="97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"_Toc21517687"</w:instrText>
        </w:r>
        <w:r w:rsidRPr="008A7D96">
          <w:rPr>
            <w:rStyle w:val="a5"/>
          </w:rPr>
          <w:instrText xml:space="preserve"> </w:instrText>
        </w:r>
        <w:r w:rsidRPr="008A7D96">
          <w:rPr>
            <w:rStyle w:val="a5"/>
          </w:rPr>
          <w:fldChar w:fldCharType="separate"/>
        </w:r>
        <w:r w:rsidRPr="008A7D96">
          <w:rPr>
            <w:rStyle w:val="a5"/>
          </w:rPr>
          <w:t>10.1.4.</w:t>
        </w:r>
        <w:r>
          <w:rPr>
            <w:rFonts w:asciiTheme="minorHAnsi" w:eastAsiaTheme="minorEastAsia" w:hAnsiTheme="minorHAnsi" w:cstheme="minorBidi"/>
            <w:b w:val="0"/>
            <w:sz w:val="22"/>
            <w:szCs w:val="22"/>
            <w:lang w:eastAsia="ru-RU"/>
          </w:rPr>
          <w:tab/>
        </w:r>
        <w:r w:rsidRPr="008A7D96">
          <w:rPr>
            <w:rStyle w:val="a5"/>
          </w:rPr>
          <w:t>Экранные формы просмотра документа выписки (операции)</w:t>
        </w:r>
        <w:r>
          <w:rPr>
            <w:webHidden/>
          </w:rPr>
          <w:tab/>
        </w:r>
        <w:r>
          <w:rPr>
            <w:webHidden/>
          </w:rPr>
          <w:fldChar w:fldCharType="begin"/>
        </w:r>
        <w:r>
          <w:rPr>
            <w:webHidden/>
          </w:rPr>
          <w:instrText xml:space="preserve"> PAGEREF _Toc21517687 \h </w:instrText>
        </w:r>
      </w:ins>
      <w:r>
        <w:rPr>
          <w:webHidden/>
        </w:rPr>
      </w:r>
      <w:r>
        <w:rPr>
          <w:webHidden/>
        </w:rPr>
        <w:fldChar w:fldCharType="separate"/>
      </w:r>
      <w:ins w:id="979" w:author="Феданкова Любовь Анатольевна" w:date="2019-10-09T12:38:00Z">
        <w:r>
          <w:rPr>
            <w:webHidden/>
          </w:rPr>
          <w:t>59</w:t>
        </w:r>
        <w:r>
          <w:rPr>
            <w:webHidden/>
          </w:rPr>
          <w:fldChar w:fldCharType="end"/>
        </w:r>
        <w:r w:rsidRPr="008A7D96">
          <w:rPr>
            <w:rStyle w:val="a5"/>
          </w:rPr>
          <w:fldChar w:fldCharType="end"/>
        </w:r>
      </w:ins>
    </w:p>
    <w:p w14:paraId="13A14C64" w14:textId="77777777" w:rsidR="00031B2C" w:rsidRDefault="00031B2C">
      <w:pPr>
        <w:pStyle w:val="31"/>
        <w:rPr>
          <w:ins w:id="980" w:author="Феданкова Любовь Анатольевна" w:date="2019-10-09T12:38:00Z"/>
          <w:rFonts w:asciiTheme="minorHAnsi" w:eastAsiaTheme="minorEastAsia" w:hAnsiTheme="minorHAnsi" w:cstheme="minorBidi"/>
          <w:b w:val="0"/>
          <w:sz w:val="22"/>
          <w:szCs w:val="22"/>
          <w:lang w:eastAsia="ru-RU"/>
        </w:rPr>
      </w:pPr>
      <w:ins w:id="981"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"_Toc21517688"</w:instrText>
        </w:r>
        <w:r w:rsidRPr="008A7D96">
          <w:rPr>
            <w:rStyle w:val="a5"/>
          </w:rPr>
          <w:instrText xml:space="preserve"> </w:instrText>
        </w:r>
        <w:r w:rsidRPr="008A7D96">
          <w:rPr>
            <w:rStyle w:val="a5"/>
          </w:rPr>
          <w:fldChar w:fldCharType="separate"/>
        </w:r>
        <w:r w:rsidRPr="008A7D96">
          <w:rPr>
            <w:rStyle w:val="a5"/>
          </w:rPr>
          <w:t>10.1.5.</w:t>
        </w:r>
        <w:r>
          <w:rPr>
            <w:rFonts w:asciiTheme="minorHAnsi" w:eastAsiaTheme="minorEastAsia" w:hAnsiTheme="minorHAnsi" w:cstheme="minorBidi"/>
            <w:b w:val="0"/>
            <w:sz w:val="22"/>
            <w:szCs w:val="22"/>
            <w:lang w:eastAsia="ru-RU"/>
          </w:rPr>
          <w:tab/>
        </w:r>
        <w:r w:rsidRPr="008A7D96">
          <w:rPr>
            <w:rStyle w:val="a5"/>
          </w:rPr>
          <w:t>Экранные формы Экспорта документов</w:t>
        </w:r>
        <w:r>
          <w:rPr>
            <w:webHidden/>
          </w:rPr>
          <w:tab/>
        </w:r>
        <w:r>
          <w:rPr>
            <w:webHidden/>
          </w:rPr>
          <w:fldChar w:fldCharType="begin"/>
        </w:r>
        <w:r>
          <w:rPr>
            <w:webHidden/>
          </w:rPr>
          <w:instrText xml:space="preserve"> PAGEREF _Toc21517688 \h </w:instrText>
        </w:r>
      </w:ins>
      <w:r>
        <w:rPr>
          <w:webHidden/>
        </w:rPr>
      </w:r>
      <w:r>
        <w:rPr>
          <w:webHidden/>
        </w:rPr>
        <w:fldChar w:fldCharType="separate"/>
      </w:r>
      <w:ins w:id="982" w:author="Феданкова Любовь Анатольевна" w:date="2019-10-09T12:38:00Z">
        <w:r>
          <w:rPr>
            <w:webHidden/>
          </w:rPr>
          <w:t>69</w:t>
        </w:r>
        <w:r>
          <w:rPr>
            <w:webHidden/>
          </w:rPr>
          <w:fldChar w:fldCharType="end"/>
        </w:r>
        <w:r w:rsidRPr="008A7D96">
          <w:rPr>
            <w:rStyle w:val="a5"/>
          </w:rPr>
          <w:fldChar w:fldCharType="end"/>
        </w:r>
      </w:ins>
    </w:p>
    <w:p w14:paraId="2DFC4E0E" w14:textId="77777777" w:rsidR="00031B2C" w:rsidRDefault="00031B2C">
      <w:pPr>
        <w:pStyle w:val="41"/>
        <w:tabs>
          <w:tab w:val="left" w:pos="2229"/>
          <w:tab w:val="right" w:leader="dot" w:pos="9913"/>
        </w:tabs>
        <w:rPr>
          <w:ins w:id="983" w:author="Феданкова Любовь Анатольевна" w:date="2019-10-09T12:38:00Z"/>
          <w:rFonts w:asciiTheme="minorHAnsi" w:eastAsiaTheme="minorEastAsia" w:hAnsiTheme="minorHAnsi" w:cstheme="minorBidi"/>
          <w:noProof/>
          <w:sz w:val="22"/>
          <w:szCs w:val="22"/>
        </w:rPr>
      </w:pPr>
      <w:ins w:id="98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"_Toc21517689"</w:instrText>
        </w:r>
        <w:r w:rsidRPr="008A7D96">
          <w:rPr>
            <w:rStyle w:val="a5"/>
            <w:noProof/>
          </w:rPr>
          <w:instrText xml:space="preserve"> </w:instrText>
        </w:r>
        <w:r w:rsidRPr="008A7D96">
          <w:rPr>
            <w:rStyle w:val="a5"/>
            <w:noProof/>
          </w:rPr>
          <w:fldChar w:fldCharType="separate"/>
        </w:r>
        <w:r w:rsidRPr="008A7D96">
          <w:rPr>
            <w:rStyle w:val="a5"/>
            <w:noProof/>
          </w:rPr>
          <w:t>10.1.5.1.</w:t>
        </w:r>
        <w:r>
          <w:rPr>
            <w:rFonts w:asciiTheme="minorHAnsi" w:eastAsiaTheme="minorEastAsia" w:hAnsiTheme="minorHAnsi" w:cstheme="minorBidi"/>
            <w:noProof/>
            <w:sz w:val="22"/>
            <w:szCs w:val="22"/>
          </w:rPr>
          <w:tab/>
        </w:r>
        <w:r w:rsidRPr="008A7D96">
          <w:rPr>
            <w:rStyle w:val="a5"/>
            <w:noProof/>
          </w:rPr>
          <w:t xml:space="preserve">Экспорт в формате </w:t>
        </w:r>
        <w:r w:rsidRPr="008A7D96">
          <w:rPr>
            <w:rStyle w:val="a5"/>
            <w:noProof/>
            <w:lang w:val="en-US"/>
          </w:rPr>
          <w:t>XML</w:t>
        </w:r>
        <w:r w:rsidRPr="008A7D96">
          <w:rPr>
            <w:rStyle w:val="a5"/>
            <w:noProof/>
          </w:rPr>
          <w:t xml:space="preserve"> и 1</w:t>
        </w:r>
        <w:r w:rsidRPr="008A7D96">
          <w:rPr>
            <w:rStyle w:val="a5"/>
            <w:noProof/>
            <w:lang w:val="en-US"/>
          </w:rPr>
          <w:t>C</w:t>
        </w:r>
        <w:r>
          <w:rPr>
            <w:noProof/>
            <w:webHidden/>
          </w:rPr>
          <w:tab/>
        </w:r>
        <w:r>
          <w:rPr>
            <w:noProof/>
            <w:webHidden/>
          </w:rPr>
          <w:fldChar w:fldCharType="begin"/>
        </w:r>
        <w:r>
          <w:rPr>
            <w:noProof/>
            <w:webHidden/>
          </w:rPr>
          <w:instrText xml:space="preserve"> PAGEREF _Toc21517689 \h </w:instrText>
        </w:r>
      </w:ins>
      <w:r>
        <w:rPr>
          <w:noProof/>
          <w:webHidden/>
        </w:rPr>
      </w:r>
      <w:r>
        <w:rPr>
          <w:noProof/>
          <w:webHidden/>
        </w:rPr>
        <w:fldChar w:fldCharType="separate"/>
      </w:r>
      <w:ins w:id="985" w:author="Феданкова Любовь Анатольевна" w:date="2019-10-09T12:38:00Z">
        <w:r>
          <w:rPr>
            <w:noProof/>
            <w:webHidden/>
          </w:rPr>
          <w:t>69</w:t>
        </w:r>
        <w:r>
          <w:rPr>
            <w:noProof/>
            <w:webHidden/>
          </w:rPr>
          <w:fldChar w:fldCharType="end"/>
        </w:r>
        <w:r w:rsidRPr="008A7D96">
          <w:rPr>
            <w:rStyle w:val="a5"/>
            <w:noProof/>
          </w:rPr>
          <w:fldChar w:fldCharType="end"/>
        </w:r>
      </w:ins>
    </w:p>
    <w:p w14:paraId="434B2BA1" w14:textId="77777777" w:rsidR="00031B2C" w:rsidRDefault="00031B2C">
      <w:pPr>
        <w:pStyle w:val="41"/>
        <w:tabs>
          <w:tab w:val="left" w:pos="2229"/>
          <w:tab w:val="right" w:leader="dot" w:pos="9913"/>
        </w:tabs>
        <w:rPr>
          <w:ins w:id="986" w:author="Феданкова Любовь Анатольевна" w:date="2019-10-09T12:38:00Z"/>
          <w:rFonts w:asciiTheme="minorHAnsi" w:eastAsiaTheme="minorEastAsia" w:hAnsiTheme="minorHAnsi" w:cstheme="minorBidi"/>
          <w:noProof/>
          <w:sz w:val="22"/>
          <w:szCs w:val="22"/>
        </w:rPr>
      </w:pPr>
      <w:ins w:id="987"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"_Toc21517690"</w:instrText>
        </w:r>
        <w:r w:rsidRPr="008A7D96">
          <w:rPr>
            <w:rStyle w:val="a5"/>
            <w:noProof/>
          </w:rPr>
          <w:instrText xml:space="preserve"> </w:instrText>
        </w:r>
        <w:r w:rsidRPr="008A7D96">
          <w:rPr>
            <w:rStyle w:val="a5"/>
            <w:noProof/>
          </w:rPr>
          <w:fldChar w:fldCharType="separate"/>
        </w:r>
        <w:r w:rsidRPr="008A7D96">
          <w:rPr>
            <w:rStyle w:val="a5"/>
            <w:noProof/>
          </w:rPr>
          <w:t>10.1.5.2.</w:t>
        </w:r>
        <w:r>
          <w:rPr>
            <w:rFonts w:asciiTheme="minorHAnsi" w:eastAsiaTheme="minorEastAsia" w:hAnsiTheme="minorHAnsi" w:cstheme="minorBidi"/>
            <w:noProof/>
            <w:sz w:val="22"/>
            <w:szCs w:val="22"/>
          </w:rPr>
          <w:tab/>
        </w:r>
        <w:r w:rsidRPr="008A7D96">
          <w:rPr>
            <w:rStyle w:val="a5"/>
            <w:noProof/>
          </w:rPr>
          <w:t>Экспорт в формате МТ940</w:t>
        </w:r>
        <w:r>
          <w:rPr>
            <w:noProof/>
            <w:webHidden/>
          </w:rPr>
          <w:tab/>
        </w:r>
        <w:r>
          <w:rPr>
            <w:noProof/>
            <w:webHidden/>
          </w:rPr>
          <w:fldChar w:fldCharType="begin"/>
        </w:r>
        <w:r>
          <w:rPr>
            <w:noProof/>
            <w:webHidden/>
          </w:rPr>
          <w:instrText xml:space="preserve"> PAGEREF _Toc21517690 \h </w:instrText>
        </w:r>
      </w:ins>
      <w:r>
        <w:rPr>
          <w:noProof/>
          <w:webHidden/>
        </w:rPr>
      </w:r>
      <w:r>
        <w:rPr>
          <w:noProof/>
          <w:webHidden/>
        </w:rPr>
        <w:fldChar w:fldCharType="separate"/>
      </w:r>
      <w:ins w:id="988" w:author="Феданкова Любовь Анатольевна" w:date="2019-10-09T12:38:00Z">
        <w:r>
          <w:rPr>
            <w:noProof/>
            <w:webHidden/>
          </w:rPr>
          <w:t>71</w:t>
        </w:r>
        <w:r>
          <w:rPr>
            <w:noProof/>
            <w:webHidden/>
          </w:rPr>
          <w:fldChar w:fldCharType="end"/>
        </w:r>
        <w:r w:rsidRPr="008A7D96">
          <w:rPr>
            <w:rStyle w:val="a5"/>
            <w:noProof/>
          </w:rPr>
          <w:fldChar w:fldCharType="end"/>
        </w:r>
      </w:ins>
    </w:p>
    <w:p w14:paraId="35D59056" w14:textId="77777777" w:rsidR="00031B2C" w:rsidRDefault="00031B2C">
      <w:pPr>
        <w:pStyle w:val="41"/>
        <w:tabs>
          <w:tab w:val="left" w:pos="2229"/>
          <w:tab w:val="right" w:leader="dot" w:pos="9913"/>
        </w:tabs>
        <w:rPr>
          <w:ins w:id="989" w:author="Феданкова Любовь Анатольевна" w:date="2019-10-09T12:38:00Z"/>
          <w:rFonts w:asciiTheme="minorHAnsi" w:eastAsiaTheme="minorEastAsia" w:hAnsiTheme="minorHAnsi" w:cstheme="minorBidi"/>
          <w:noProof/>
          <w:sz w:val="22"/>
          <w:szCs w:val="22"/>
        </w:rPr>
      </w:pPr>
      <w:ins w:id="990"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"_Toc21517691"</w:instrText>
        </w:r>
        <w:r w:rsidRPr="008A7D96">
          <w:rPr>
            <w:rStyle w:val="a5"/>
            <w:noProof/>
          </w:rPr>
          <w:instrText xml:space="preserve"> </w:instrText>
        </w:r>
        <w:r w:rsidRPr="008A7D96">
          <w:rPr>
            <w:rStyle w:val="a5"/>
            <w:noProof/>
          </w:rPr>
          <w:fldChar w:fldCharType="separate"/>
        </w:r>
        <w:r w:rsidRPr="008A7D96">
          <w:rPr>
            <w:rStyle w:val="a5"/>
            <w:noProof/>
          </w:rPr>
          <w:t>10.1.5.3.</w:t>
        </w:r>
        <w:r>
          <w:rPr>
            <w:rFonts w:asciiTheme="minorHAnsi" w:eastAsiaTheme="minorEastAsia" w:hAnsiTheme="minorHAnsi" w:cstheme="minorBidi"/>
            <w:noProof/>
            <w:sz w:val="22"/>
            <w:szCs w:val="22"/>
          </w:rPr>
          <w:tab/>
        </w:r>
        <w:r w:rsidRPr="008A7D96">
          <w:rPr>
            <w:rStyle w:val="a5"/>
            <w:noProof/>
          </w:rPr>
          <w:t>Мастер экспорта данных по проводкам</w:t>
        </w:r>
        <w:r>
          <w:rPr>
            <w:noProof/>
            <w:webHidden/>
          </w:rPr>
          <w:tab/>
        </w:r>
        <w:r>
          <w:rPr>
            <w:noProof/>
            <w:webHidden/>
          </w:rPr>
          <w:fldChar w:fldCharType="begin"/>
        </w:r>
        <w:r>
          <w:rPr>
            <w:noProof/>
            <w:webHidden/>
          </w:rPr>
          <w:instrText xml:space="preserve"> PAGEREF _Toc21517691 \h </w:instrText>
        </w:r>
      </w:ins>
      <w:r>
        <w:rPr>
          <w:noProof/>
          <w:webHidden/>
        </w:rPr>
      </w:r>
      <w:r>
        <w:rPr>
          <w:noProof/>
          <w:webHidden/>
        </w:rPr>
        <w:fldChar w:fldCharType="separate"/>
      </w:r>
      <w:ins w:id="991" w:author="Феданкова Любовь Анатольевна" w:date="2019-10-09T12:38:00Z">
        <w:r>
          <w:rPr>
            <w:noProof/>
            <w:webHidden/>
          </w:rPr>
          <w:t>74</w:t>
        </w:r>
        <w:r>
          <w:rPr>
            <w:noProof/>
            <w:webHidden/>
          </w:rPr>
          <w:fldChar w:fldCharType="end"/>
        </w:r>
        <w:r w:rsidRPr="008A7D96">
          <w:rPr>
            <w:rStyle w:val="a5"/>
            <w:noProof/>
          </w:rPr>
          <w:fldChar w:fldCharType="end"/>
        </w:r>
      </w:ins>
    </w:p>
    <w:p w14:paraId="5D0F0CB5" w14:textId="77777777" w:rsidR="00031B2C" w:rsidRDefault="00031B2C">
      <w:pPr>
        <w:pStyle w:val="21"/>
        <w:rPr>
          <w:ins w:id="992" w:author="Феданкова Любовь Анатольевна" w:date="2019-10-09T12:38:00Z"/>
          <w:rFonts w:asciiTheme="minorHAnsi" w:eastAsiaTheme="minorEastAsia" w:hAnsiTheme="minorHAnsi" w:cstheme="minorBidi"/>
          <w:i w:val="0"/>
          <w:sz w:val="22"/>
          <w:szCs w:val="22"/>
          <w:lang w:eastAsia="ru-RU"/>
        </w:rPr>
      </w:pPr>
      <w:ins w:id="99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"_Toc21517692"</w:instrText>
        </w:r>
        <w:r w:rsidRPr="008A7D96">
          <w:rPr>
            <w:rStyle w:val="a5"/>
          </w:rPr>
          <w:instrText xml:space="preserve"> </w:instrText>
        </w:r>
        <w:r w:rsidRPr="008A7D96">
          <w:rPr>
            <w:rStyle w:val="a5"/>
          </w:rPr>
          <w:fldChar w:fldCharType="separate"/>
        </w:r>
        <w:r w:rsidRPr="008A7D96">
          <w:rPr>
            <w:rStyle w:val="a5"/>
          </w:rPr>
          <w:t>10.2.</w:t>
        </w:r>
        <w:r>
          <w:rPr>
            <w:rFonts w:asciiTheme="minorHAnsi" w:eastAsiaTheme="minorEastAsia" w:hAnsiTheme="minorHAnsi" w:cstheme="minorBidi"/>
            <w:i w:val="0"/>
            <w:sz w:val="22"/>
            <w:szCs w:val="22"/>
            <w:lang w:eastAsia="ru-RU"/>
          </w:rPr>
          <w:tab/>
        </w:r>
        <w:r w:rsidRPr="008A7D96">
          <w:rPr>
            <w:rStyle w:val="a5"/>
          </w:rPr>
          <w:t>Клиентская часть</w:t>
        </w:r>
        <w:r>
          <w:rPr>
            <w:webHidden/>
          </w:rPr>
          <w:tab/>
        </w:r>
        <w:r>
          <w:rPr>
            <w:webHidden/>
          </w:rPr>
          <w:fldChar w:fldCharType="begin"/>
        </w:r>
        <w:r>
          <w:rPr>
            <w:webHidden/>
          </w:rPr>
          <w:instrText xml:space="preserve"> PAGEREF _Toc21517692 \h </w:instrText>
        </w:r>
      </w:ins>
      <w:r>
        <w:rPr>
          <w:webHidden/>
        </w:rPr>
      </w:r>
      <w:r>
        <w:rPr>
          <w:webHidden/>
        </w:rPr>
        <w:fldChar w:fldCharType="separate"/>
      </w:r>
      <w:ins w:id="994" w:author="Феданкова Любовь Анатольевна" w:date="2019-10-09T12:38:00Z">
        <w:r>
          <w:rPr>
            <w:webHidden/>
          </w:rPr>
          <w:t>81</w:t>
        </w:r>
        <w:r>
          <w:rPr>
            <w:webHidden/>
          </w:rPr>
          <w:fldChar w:fldCharType="end"/>
        </w:r>
        <w:r w:rsidRPr="008A7D96">
          <w:rPr>
            <w:rStyle w:val="a5"/>
          </w:rPr>
          <w:fldChar w:fldCharType="end"/>
        </w:r>
      </w:ins>
    </w:p>
    <w:p w14:paraId="256750F3" w14:textId="77777777" w:rsidR="00031B2C" w:rsidRDefault="00031B2C">
      <w:pPr>
        <w:pStyle w:val="31"/>
        <w:rPr>
          <w:ins w:id="995" w:author="Феданкова Любовь Анатольевна" w:date="2019-10-09T12:38:00Z"/>
          <w:rFonts w:asciiTheme="minorHAnsi" w:eastAsiaTheme="minorEastAsia" w:hAnsiTheme="minorHAnsi" w:cstheme="minorBidi"/>
          <w:b w:val="0"/>
          <w:sz w:val="22"/>
          <w:szCs w:val="22"/>
          <w:lang w:eastAsia="ru-RU"/>
        </w:rPr>
      </w:pPr>
      <w:ins w:id="99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"_Toc21517693"</w:instrText>
        </w:r>
        <w:r w:rsidRPr="008A7D96">
          <w:rPr>
            <w:rStyle w:val="a5"/>
          </w:rPr>
          <w:instrText xml:space="preserve"> </w:instrText>
        </w:r>
        <w:r w:rsidRPr="008A7D96">
          <w:rPr>
            <w:rStyle w:val="a5"/>
          </w:rPr>
          <w:fldChar w:fldCharType="separate"/>
        </w:r>
        <w:r w:rsidRPr="008A7D96">
          <w:rPr>
            <w:rStyle w:val="a5"/>
          </w:rPr>
          <w:t>10.2.1.</w:t>
        </w:r>
        <w:r>
          <w:rPr>
            <w:rFonts w:asciiTheme="minorHAnsi" w:eastAsiaTheme="minorEastAsia" w:hAnsiTheme="minorHAnsi" w:cstheme="minorBidi"/>
            <w:b w:val="0"/>
            <w:sz w:val="22"/>
            <w:szCs w:val="22"/>
            <w:lang w:eastAsia="ru-RU"/>
          </w:rPr>
          <w:tab/>
        </w:r>
        <w:r w:rsidRPr="008A7D96">
          <w:rPr>
            <w:rStyle w:val="a5"/>
          </w:rPr>
          <w:t>Доступ к скроллеру документов из меню системы</w:t>
        </w:r>
        <w:r>
          <w:rPr>
            <w:webHidden/>
          </w:rPr>
          <w:tab/>
        </w:r>
        <w:r>
          <w:rPr>
            <w:webHidden/>
          </w:rPr>
          <w:fldChar w:fldCharType="begin"/>
        </w:r>
        <w:r>
          <w:rPr>
            <w:webHidden/>
          </w:rPr>
          <w:instrText xml:space="preserve"> PAGEREF _Toc21517693 \h </w:instrText>
        </w:r>
      </w:ins>
      <w:r>
        <w:rPr>
          <w:webHidden/>
        </w:rPr>
      </w:r>
      <w:r>
        <w:rPr>
          <w:webHidden/>
        </w:rPr>
        <w:fldChar w:fldCharType="separate"/>
      </w:r>
      <w:ins w:id="997" w:author="Феданкова Любовь Анатольевна" w:date="2019-10-09T12:38:00Z">
        <w:r>
          <w:rPr>
            <w:webHidden/>
          </w:rPr>
          <w:t>81</w:t>
        </w:r>
        <w:r>
          <w:rPr>
            <w:webHidden/>
          </w:rPr>
          <w:fldChar w:fldCharType="end"/>
        </w:r>
        <w:r w:rsidRPr="008A7D96">
          <w:rPr>
            <w:rStyle w:val="a5"/>
          </w:rPr>
          <w:fldChar w:fldCharType="end"/>
        </w:r>
      </w:ins>
    </w:p>
    <w:p w14:paraId="079941EA" w14:textId="77777777" w:rsidR="00031B2C" w:rsidRDefault="00031B2C">
      <w:pPr>
        <w:pStyle w:val="31"/>
        <w:rPr>
          <w:ins w:id="998" w:author="Феданкова Любовь Анатольевна" w:date="2019-10-09T12:38:00Z"/>
          <w:rFonts w:asciiTheme="minorHAnsi" w:eastAsiaTheme="minorEastAsia" w:hAnsiTheme="minorHAnsi" w:cstheme="minorBidi"/>
          <w:b w:val="0"/>
          <w:sz w:val="22"/>
          <w:szCs w:val="22"/>
          <w:lang w:eastAsia="ru-RU"/>
        </w:rPr>
      </w:pPr>
      <w:ins w:id="99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"_Toc21517694"</w:instrText>
        </w:r>
        <w:r w:rsidRPr="008A7D96">
          <w:rPr>
            <w:rStyle w:val="a5"/>
          </w:rPr>
          <w:instrText xml:space="preserve"> </w:instrText>
        </w:r>
        <w:r w:rsidRPr="008A7D96">
          <w:rPr>
            <w:rStyle w:val="a5"/>
          </w:rPr>
          <w:fldChar w:fldCharType="separate"/>
        </w:r>
        <w:r w:rsidRPr="008A7D96">
          <w:rPr>
            <w:rStyle w:val="a5"/>
          </w:rPr>
          <w:t>10.2.2.</w:t>
        </w:r>
        <w:r>
          <w:rPr>
            <w:rFonts w:asciiTheme="minorHAnsi" w:eastAsiaTheme="minorEastAsia" w:hAnsiTheme="minorHAnsi" w:cstheme="minorBidi"/>
            <w:b w:val="0"/>
            <w:sz w:val="22"/>
            <w:szCs w:val="22"/>
            <w:lang w:eastAsia="ru-RU"/>
          </w:rPr>
          <w:tab/>
        </w:r>
        <w:r w:rsidRPr="008A7D96">
          <w:rPr>
            <w:rStyle w:val="a5"/>
          </w:rPr>
          <w:t>Списковая форма «Выписки» (скроллер) документа</w:t>
        </w:r>
        <w:r>
          <w:rPr>
            <w:webHidden/>
          </w:rPr>
          <w:tab/>
        </w:r>
        <w:r>
          <w:rPr>
            <w:webHidden/>
          </w:rPr>
          <w:fldChar w:fldCharType="begin"/>
        </w:r>
        <w:r>
          <w:rPr>
            <w:webHidden/>
          </w:rPr>
          <w:instrText xml:space="preserve"> PAGEREF _Toc21517694 \h </w:instrText>
        </w:r>
      </w:ins>
      <w:r>
        <w:rPr>
          <w:webHidden/>
        </w:rPr>
      </w:r>
      <w:r>
        <w:rPr>
          <w:webHidden/>
        </w:rPr>
        <w:fldChar w:fldCharType="separate"/>
      </w:r>
      <w:ins w:id="1000" w:author="Феданкова Любовь Анатольевна" w:date="2019-10-09T12:38:00Z">
        <w:r>
          <w:rPr>
            <w:webHidden/>
          </w:rPr>
          <w:t>82</w:t>
        </w:r>
        <w:r>
          <w:rPr>
            <w:webHidden/>
          </w:rPr>
          <w:fldChar w:fldCharType="end"/>
        </w:r>
        <w:r w:rsidRPr="008A7D96">
          <w:rPr>
            <w:rStyle w:val="a5"/>
          </w:rPr>
          <w:fldChar w:fldCharType="end"/>
        </w:r>
      </w:ins>
    </w:p>
    <w:p w14:paraId="1D825400" w14:textId="77777777" w:rsidR="00031B2C" w:rsidRDefault="00031B2C">
      <w:pPr>
        <w:pStyle w:val="41"/>
        <w:tabs>
          <w:tab w:val="left" w:pos="2229"/>
          <w:tab w:val="right" w:leader="dot" w:pos="9913"/>
        </w:tabs>
        <w:rPr>
          <w:ins w:id="1001" w:author="Феданкова Любовь Анатольевна" w:date="2019-10-09T12:38:00Z"/>
          <w:rFonts w:asciiTheme="minorHAnsi" w:eastAsiaTheme="minorEastAsia" w:hAnsiTheme="minorHAnsi" w:cstheme="minorBidi"/>
          <w:noProof/>
          <w:sz w:val="22"/>
          <w:szCs w:val="22"/>
        </w:rPr>
      </w:pPr>
      <w:ins w:id="1002"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"_Toc21517695"</w:instrText>
        </w:r>
        <w:r w:rsidRPr="008A7D96">
          <w:rPr>
            <w:rStyle w:val="a5"/>
            <w:noProof/>
          </w:rPr>
          <w:instrText xml:space="preserve"> </w:instrText>
        </w:r>
        <w:r w:rsidRPr="008A7D96">
          <w:rPr>
            <w:rStyle w:val="a5"/>
            <w:noProof/>
          </w:rPr>
          <w:fldChar w:fldCharType="separate"/>
        </w:r>
        <w:r w:rsidRPr="008A7D96">
          <w:rPr>
            <w:rStyle w:val="a5"/>
            <w:noProof/>
          </w:rPr>
          <w:t>10.2.2.1.</w:t>
        </w:r>
        <w:r>
          <w:rPr>
            <w:rFonts w:asciiTheme="minorHAnsi" w:eastAsiaTheme="minorEastAsia" w:hAnsiTheme="minorHAnsi" w:cstheme="minorBidi"/>
            <w:noProof/>
            <w:sz w:val="22"/>
            <w:szCs w:val="22"/>
          </w:rPr>
          <w:tab/>
        </w:r>
        <w:r w:rsidRPr="008A7D96">
          <w:rPr>
            <w:rStyle w:val="a5"/>
            <w:noProof/>
          </w:rPr>
          <w:t>Атрибуты документа, отображаемые в скроллере</w:t>
        </w:r>
        <w:r>
          <w:rPr>
            <w:noProof/>
            <w:webHidden/>
          </w:rPr>
          <w:tab/>
        </w:r>
        <w:r>
          <w:rPr>
            <w:noProof/>
            <w:webHidden/>
          </w:rPr>
          <w:fldChar w:fldCharType="begin"/>
        </w:r>
        <w:r>
          <w:rPr>
            <w:noProof/>
            <w:webHidden/>
          </w:rPr>
          <w:instrText xml:space="preserve"> PAGEREF _Toc21517695 \h </w:instrText>
        </w:r>
      </w:ins>
      <w:r>
        <w:rPr>
          <w:noProof/>
          <w:webHidden/>
        </w:rPr>
      </w:r>
      <w:r>
        <w:rPr>
          <w:noProof/>
          <w:webHidden/>
        </w:rPr>
        <w:fldChar w:fldCharType="separate"/>
      </w:r>
      <w:ins w:id="1003" w:author="Феданкова Любовь Анатольевна" w:date="2019-10-09T12:38:00Z">
        <w:r>
          <w:rPr>
            <w:noProof/>
            <w:webHidden/>
          </w:rPr>
          <w:t>83</w:t>
        </w:r>
        <w:r>
          <w:rPr>
            <w:noProof/>
            <w:webHidden/>
          </w:rPr>
          <w:fldChar w:fldCharType="end"/>
        </w:r>
        <w:r w:rsidRPr="008A7D96">
          <w:rPr>
            <w:rStyle w:val="a5"/>
            <w:noProof/>
          </w:rPr>
          <w:fldChar w:fldCharType="end"/>
        </w:r>
      </w:ins>
    </w:p>
    <w:p w14:paraId="2BDD3B00" w14:textId="77777777" w:rsidR="00031B2C" w:rsidRDefault="00031B2C">
      <w:pPr>
        <w:pStyle w:val="41"/>
        <w:tabs>
          <w:tab w:val="left" w:pos="2229"/>
          <w:tab w:val="right" w:leader="dot" w:pos="9913"/>
        </w:tabs>
        <w:rPr>
          <w:ins w:id="1004" w:author="Феданкова Любовь Анатольевна" w:date="2019-10-09T12:38:00Z"/>
          <w:rFonts w:asciiTheme="minorHAnsi" w:eastAsiaTheme="minorEastAsia" w:hAnsiTheme="minorHAnsi" w:cstheme="minorBidi"/>
          <w:noProof/>
          <w:sz w:val="22"/>
          <w:szCs w:val="22"/>
        </w:rPr>
      </w:pPr>
      <w:ins w:id="1005" w:author="Феданкова Любовь Анатольевна" w:date="2019-10-09T12:38:00Z">
        <w:r w:rsidRPr="008A7D96">
          <w:rPr>
            <w:rStyle w:val="a5"/>
            <w:noProof/>
          </w:rPr>
          <w:lastRenderedPageBreak/>
          <w:fldChar w:fldCharType="begin"/>
        </w:r>
        <w:r w:rsidRPr="008A7D96">
          <w:rPr>
            <w:rStyle w:val="a5"/>
            <w:noProof/>
          </w:rPr>
          <w:instrText xml:space="preserve"> </w:instrText>
        </w:r>
        <w:r>
          <w:rPr>
            <w:noProof/>
          </w:rPr>
          <w:instrText>HYPERLINK \l "_Toc21517696"</w:instrText>
        </w:r>
        <w:r w:rsidRPr="008A7D96">
          <w:rPr>
            <w:rStyle w:val="a5"/>
            <w:noProof/>
          </w:rPr>
          <w:instrText xml:space="preserve"> </w:instrText>
        </w:r>
        <w:r w:rsidRPr="008A7D96">
          <w:rPr>
            <w:rStyle w:val="a5"/>
            <w:noProof/>
          </w:rPr>
          <w:fldChar w:fldCharType="separate"/>
        </w:r>
        <w:r w:rsidRPr="008A7D96">
          <w:rPr>
            <w:rStyle w:val="a5"/>
            <w:noProof/>
          </w:rPr>
          <w:t>10.2.2.2.</w:t>
        </w:r>
        <w:r>
          <w:rPr>
            <w:rFonts w:asciiTheme="minorHAnsi" w:eastAsiaTheme="minorEastAsia" w:hAnsiTheme="minorHAnsi" w:cstheme="minorBidi"/>
            <w:noProof/>
            <w:sz w:val="22"/>
            <w:szCs w:val="22"/>
          </w:rPr>
          <w:tab/>
        </w:r>
        <w:r w:rsidRPr="008A7D96">
          <w:rPr>
            <w:rStyle w:val="a5"/>
            <w:noProof/>
          </w:rPr>
          <w:t>Возможности поиска и сортировки</w:t>
        </w:r>
        <w:r>
          <w:rPr>
            <w:noProof/>
            <w:webHidden/>
          </w:rPr>
          <w:tab/>
        </w:r>
        <w:r>
          <w:rPr>
            <w:noProof/>
            <w:webHidden/>
          </w:rPr>
          <w:fldChar w:fldCharType="begin"/>
        </w:r>
        <w:r>
          <w:rPr>
            <w:noProof/>
            <w:webHidden/>
          </w:rPr>
          <w:instrText xml:space="preserve"> PAGEREF _Toc21517696 \h </w:instrText>
        </w:r>
      </w:ins>
      <w:r>
        <w:rPr>
          <w:noProof/>
          <w:webHidden/>
        </w:rPr>
      </w:r>
      <w:r>
        <w:rPr>
          <w:noProof/>
          <w:webHidden/>
        </w:rPr>
        <w:fldChar w:fldCharType="separate"/>
      </w:r>
      <w:ins w:id="1006" w:author="Феданкова Любовь Анатольевна" w:date="2019-10-09T12:38:00Z">
        <w:r>
          <w:rPr>
            <w:noProof/>
            <w:webHidden/>
          </w:rPr>
          <w:t>83</w:t>
        </w:r>
        <w:r>
          <w:rPr>
            <w:noProof/>
            <w:webHidden/>
          </w:rPr>
          <w:fldChar w:fldCharType="end"/>
        </w:r>
        <w:r w:rsidRPr="008A7D96">
          <w:rPr>
            <w:rStyle w:val="a5"/>
            <w:noProof/>
          </w:rPr>
          <w:fldChar w:fldCharType="end"/>
        </w:r>
      </w:ins>
    </w:p>
    <w:p w14:paraId="612D2EEA" w14:textId="77777777" w:rsidR="00031B2C" w:rsidRDefault="00031B2C">
      <w:pPr>
        <w:pStyle w:val="41"/>
        <w:tabs>
          <w:tab w:val="left" w:pos="2229"/>
          <w:tab w:val="right" w:leader="dot" w:pos="9913"/>
        </w:tabs>
        <w:rPr>
          <w:ins w:id="1007" w:author="Феданкова Любовь Анатольевна" w:date="2019-10-09T12:38:00Z"/>
          <w:rFonts w:asciiTheme="minorHAnsi" w:eastAsiaTheme="minorEastAsia" w:hAnsiTheme="minorHAnsi" w:cstheme="minorBidi"/>
          <w:noProof/>
          <w:sz w:val="22"/>
          <w:szCs w:val="22"/>
        </w:rPr>
      </w:pPr>
      <w:ins w:id="1008"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"_Toc21517697"</w:instrText>
        </w:r>
        <w:r w:rsidRPr="008A7D96">
          <w:rPr>
            <w:rStyle w:val="a5"/>
            <w:noProof/>
          </w:rPr>
          <w:instrText xml:space="preserve"> </w:instrText>
        </w:r>
        <w:r w:rsidRPr="008A7D96">
          <w:rPr>
            <w:rStyle w:val="a5"/>
            <w:noProof/>
          </w:rPr>
          <w:fldChar w:fldCharType="separate"/>
        </w:r>
        <w:r w:rsidRPr="008A7D96">
          <w:rPr>
            <w:rStyle w:val="a5"/>
            <w:noProof/>
          </w:rPr>
          <w:t>10.2.2.3.</w:t>
        </w:r>
        <w:r>
          <w:rPr>
            <w:rFonts w:asciiTheme="minorHAnsi" w:eastAsiaTheme="minorEastAsia" w:hAnsiTheme="minorHAnsi" w:cstheme="minorBidi"/>
            <w:noProof/>
            <w:sz w:val="22"/>
            <w:szCs w:val="22"/>
          </w:rPr>
          <w:tab/>
        </w:r>
        <w:r w:rsidRPr="008A7D96">
          <w:rPr>
            <w:rStyle w:val="a5"/>
            <w:noProof/>
          </w:rPr>
          <w:t>Панель инструментов скроллера</w:t>
        </w:r>
        <w:r>
          <w:rPr>
            <w:noProof/>
            <w:webHidden/>
          </w:rPr>
          <w:tab/>
        </w:r>
        <w:r>
          <w:rPr>
            <w:noProof/>
            <w:webHidden/>
          </w:rPr>
          <w:fldChar w:fldCharType="begin"/>
        </w:r>
        <w:r>
          <w:rPr>
            <w:noProof/>
            <w:webHidden/>
          </w:rPr>
          <w:instrText xml:space="preserve"> PAGEREF _Toc21517697 \h </w:instrText>
        </w:r>
      </w:ins>
      <w:r>
        <w:rPr>
          <w:noProof/>
          <w:webHidden/>
        </w:rPr>
      </w:r>
      <w:r>
        <w:rPr>
          <w:noProof/>
          <w:webHidden/>
        </w:rPr>
        <w:fldChar w:fldCharType="separate"/>
      </w:r>
      <w:ins w:id="1009" w:author="Феданкова Любовь Анатольевна" w:date="2019-10-09T12:38:00Z">
        <w:r>
          <w:rPr>
            <w:noProof/>
            <w:webHidden/>
          </w:rPr>
          <w:t>85</w:t>
        </w:r>
        <w:r>
          <w:rPr>
            <w:noProof/>
            <w:webHidden/>
          </w:rPr>
          <w:fldChar w:fldCharType="end"/>
        </w:r>
        <w:r w:rsidRPr="008A7D96">
          <w:rPr>
            <w:rStyle w:val="a5"/>
            <w:noProof/>
          </w:rPr>
          <w:fldChar w:fldCharType="end"/>
        </w:r>
      </w:ins>
    </w:p>
    <w:p w14:paraId="1D6D9E87" w14:textId="77777777" w:rsidR="00031B2C" w:rsidRDefault="00031B2C">
      <w:pPr>
        <w:pStyle w:val="41"/>
        <w:tabs>
          <w:tab w:val="left" w:pos="2379"/>
          <w:tab w:val="right" w:leader="dot" w:pos="9913"/>
        </w:tabs>
        <w:rPr>
          <w:ins w:id="1010" w:author="Феданкова Любовь Анатольевна" w:date="2019-10-09T12:38:00Z"/>
          <w:rFonts w:asciiTheme="minorHAnsi" w:eastAsiaTheme="minorEastAsia" w:hAnsiTheme="minorHAnsi" w:cstheme="minorBidi"/>
          <w:noProof/>
          <w:sz w:val="22"/>
          <w:szCs w:val="22"/>
        </w:rPr>
      </w:pPr>
      <w:ins w:id="101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"_Toc21517698"</w:instrText>
        </w:r>
        <w:r w:rsidRPr="008A7D96">
          <w:rPr>
            <w:rStyle w:val="a5"/>
            <w:noProof/>
          </w:rPr>
          <w:instrText xml:space="preserve"> </w:instrText>
        </w:r>
        <w:r w:rsidRPr="008A7D96">
          <w:rPr>
            <w:rStyle w:val="a5"/>
            <w:noProof/>
          </w:rPr>
          <w:fldChar w:fldCharType="separate"/>
        </w:r>
        <w:r w:rsidRPr="008A7D96">
          <w:rPr>
            <w:rStyle w:val="a5"/>
            <w:noProof/>
          </w:rPr>
          <w:t>10.2.2.3.1.</w:t>
        </w:r>
        <w:r>
          <w:rPr>
            <w:rFonts w:asciiTheme="minorHAnsi" w:eastAsiaTheme="minorEastAsia" w:hAnsiTheme="minorHAnsi" w:cstheme="minorBidi"/>
            <w:noProof/>
            <w:sz w:val="22"/>
            <w:szCs w:val="22"/>
          </w:rPr>
          <w:tab/>
        </w:r>
        <w:r w:rsidRPr="008A7D96">
          <w:rPr>
            <w:rStyle w:val="a5"/>
            <w:noProof/>
          </w:rPr>
          <w:t>Печать выписки за период</w:t>
        </w:r>
        <w:r>
          <w:rPr>
            <w:noProof/>
            <w:webHidden/>
          </w:rPr>
          <w:tab/>
        </w:r>
        <w:r>
          <w:rPr>
            <w:noProof/>
            <w:webHidden/>
          </w:rPr>
          <w:fldChar w:fldCharType="begin"/>
        </w:r>
        <w:r>
          <w:rPr>
            <w:noProof/>
            <w:webHidden/>
          </w:rPr>
          <w:instrText xml:space="preserve"> PAGEREF _Toc21517698 \h </w:instrText>
        </w:r>
      </w:ins>
      <w:r>
        <w:rPr>
          <w:noProof/>
          <w:webHidden/>
        </w:rPr>
      </w:r>
      <w:r>
        <w:rPr>
          <w:noProof/>
          <w:webHidden/>
        </w:rPr>
        <w:fldChar w:fldCharType="separate"/>
      </w:r>
      <w:ins w:id="1012" w:author="Феданкова Любовь Анатольевна" w:date="2019-10-09T12:38:00Z">
        <w:r>
          <w:rPr>
            <w:noProof/>
            <w:webHidden/>
          </w:rPr>
          <w:t>89</w:t>
        </w:r>
        <w:r>
          <w:rPr>
            <w:noProof/>
            <w:webHidden/>
          </w:rPr>
          <w:fldChar w:fldCharType="end"/>
        </w:r>
        <w:r w:rsidRPr="008A7D96">
          <w:rPr>
            <w:rStyle w:val="a5"/>
            <w:noProof/>
          </w:rPr>
          <w:fldChar w:fldCharType="end"/>
        </w:r>
      </w:ins>
    </w:p>
    <w:p w14:paraId="11675A84" w14:textId="77777777" w:rsidR="00031B2C" w:rsidRDefault="00031B2C">
      <w:pPr>
        <w:pStyle w:val="41"/>
        <w:tabs>
          <w:tab w:val="left" w:pos="2229"/>
          <w:tab w:val="right" w:leader="dot" w:pos="9913"/>
        </w:tabs>
        <w:rPr>
          <w:ins w:id="1013" w:author="Феданкова Любовь Анатольевна" w:date="2019-10-09T12:38:00Z"/>
          <w:rFonts w:asciiTheme="minorHAnsi" w:eastAsiaTheme="minorEastAsia" w:hAnsiTheme="minorHAnsi" w:cstheme="minorBidi"/>
          <w:noProof/>
          <w:sz w:val="22"/>
          <w:szCs w:val="22"/>
        </w:rPr>
      </w:pPr>
      <w:ins w:id="101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"_Toc21517699"</w:instrText>
        </w:r>
        <w:r w:rsidRPr="008A7D96">
          <w:rPr>
            <w:rStyle w:val="a5"/>
            <w:noProof/>
          </w:rPr>
          <w:instrText xml:space="preserve"> </w:instrText>
        </w:r>
        <w:r w:rsidRPr="008A7D96">
          <w:rPr>
            <w:rStyle w:val="a5"/>
            <w:noProof/>
          </w:rPr>
          <w:fldChar w:fldCharType="separate"/>
        </w:r>
        <w:r w:rsidRPr="008A7D96">
          <w:rPr>
            <w:rStyle w:val="a5"/>
            <w:noProof/>
          </w:rPr>
          <w:t>10.2.2.4.</w:t>
        </w:r>
        <w:r>
          <w:rPr>
            <w:rFonts w:asciiTheme="minorHAnsi" w:eastAsiaTheme="minorEastAsia" w:hAnsiTheme="minorHAnsi" w:cstheme="minorBidi"/>
            <w:noProof/>
            <w:sz w:val="22"/>
            <w:szCs w:val="22"/>
          </w:rPr>
          <w:tab/>
        </w:r>
        <w:r w:rsidRPr="008A7D96">
          <w:rPr>
            <w:rStyle w:val="a5"/>
            <w:noProof/>
          </w:rPr>
          <w:t>Область быстрого просмотра</w:t>
        </w:r>
        <w:r>
          <w:rPr>
            <w:noProof/>
            <w:webHidden/>
          </w:rPr>
          <w:tab/>
        </w:r>
        <w:r>
          <w:rPr>
            <w:noProof/>
            <w:webHidden/>
          </w:rPr>
          <w:fldChar w:fldCharType="begin"/>
        </w:r>
        <w:r>
          <w:rPr>
            <w:noProof/>
            <w:webHidden/>
          </w:rPr>
          <w:instrText xml:space="preserve"> PAGEREF _Toc21517699 \h </w:instrText>
        </w:r>
      </w:ins>
      <w:r>
        <w:rPr>
          <w:noProof/>
          <w:webHidden/>
        </w:rPr>
      </w:r>
      <w:r>
        <w:rPr>
          <w:noProof/>
          <w:webHidden/>
        </w:rPr>
        <w:fldChar w:fldCharType="separate"/>
      </w:r>
      <w:ins w:id="1015" w:author="Феданкова Любовь Анатольевна" w:date="2019-10-09T12:38:00Z">
        <w:r>
          <w:rPr>
            <w:noProof/>
            <w:webHidden/>
          </w:rPr>
          <w:t>94</w:t>
        </w:r>
        <w:r>
          <w:rPr>
            <w:noProof/>
            <w:webHidden/>
          </w:rPr>
          <w:fldChar w:fldCharType="end"/>
        </w:r>
        <w:r w:rsidRPr="008A7D96">
          <w:rPr>
            <w:rStyle w:val="a5"/>
            <w:noProof/>
          </w:rPr>
          <w:fldChar w:fldCharType="end"/>
        </w:r>
      </w:ins>
    </w:p>
    <w:p w14:paraId="450839A4" w14:textId="77777777" w:rsidR="00031B2C" w:rsidRDefault="00031B2C">
      <w:pPr>
        <w:pStyle w:val="41"/>
        <w:tabs>
          <w:tab w:val="left" w:pos="2229"/>
          <w:tab w:val="right" w:leader="dot" w:pos="9913"/>
        </w:tabs>
        <w:rPr>
          <w:ins w:id="1016" w:author="Феданкова Любовь Анатольевна" w:date="2019-10-09T12:38:00Z"/>
          <w:rFonts w:asciiTheme="minorHAnsi" w:eastAsiaTheme="minorEastAsia" w:hAnsiTheme="minorHAnsi" w:cstheme="minorBidi"/>
          <w:noProof/>
          <w:sz w:val="22"/>
          <w:szCs w:val="22"/>
        </w:rPr>
      </w:pPr>
      <w:ins w:id="1017"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"_Toc21517700"</w:instrText>
        </w:r>
        <w:r w:rsidRPr="008A7D96">
          <w:rPr>
            <w:rStyle w:val="a5"/>
            <w:noProof/>
          </w:rPr>
          <w:instrText xml:space="preserve"> </w:instrText>
        </w:r>
        <w:r w:rsidRPr="008A7D96">
          <w:rPr>
            <w:rStyle w:val="a5"/>
            <w:noProof/>
          </w:rPr>
          <w:fldChar w:fldCharType="separate"/>
        </w:r>
        <w:r w:rsidRPr="008A7D96">
          <w:rPr>
            <w:rStyle w:val="a5"/>
            <w:noProof/>
          </w:rPr>
          <w:t>10.2.2.5.</w:t>
        </w:r>
        <w:r>
          <w:rPr>
            <w:rFonts w:asciiTheme="minorHAnsi" w:eastAsiaTheme="minorEastAsia" w:hAnsiTheme="minorHAnsi" w:cstheme="minorBidi"/>
            <w:noProof/>
            <w:sz w:val="22"/>
            <w:szCs w:val="22"/>
          </w:rPr>
          <w:tab/>
        </w:r>
        <w:r w:rsidRPr="008A7D96">
          <w:rPr>
            <w:rStyle w:val="a5"/>
            <w:noProof/>
          </w:rPr>
          <w:t>Списковая форма операций по счету</w:t>
        </w:r>
        <w:r>
          <w:rPr>
            <w:noProof/>
            <w:webHidden/>
          </w:rPr>
          <w:tab/>
        </w:r>
        <w:r>
          <w:rPr>
            <w:noProof/>
            <w:webHidden/>
          </w:rPr>
          <w:fldChar w:fldCharType="begin"/>
        </w:r>
        <w:r>
          <w:rPr>
            <w:noProof/>
            <w:webHidden/>
          </w:rPr>
          <w:instrText xml:space="preserve"> PAGEREF _Toc21517700 \h </w:instrText>
        </w:r>
      </w:ins>
      <w:r>
        <w:rPr>
          <w:noProof/>
          <w:webHidden/>
        </w:rPr>
      </w:r>
      <w:r>
        <w:rPr>
          <w:noProof/>
          <w:webHidden/>
        </w:rPr>
        <w:fldChar w:fldCharType="separate"/>
      </w:r>
      <w:ins w:id="1018" w:author="Феданкова Любовь Анатольевна" w:date="2019-10-09T12:38:00Z">
        <w:r>
          <w:rPr>
            <w:noProof/>
            <w:webHidden/>
          </w:rPr>
          <w:t>94</w:t>
        </w:r>
        <w:r>
          <w:rPr>
            <w:noProof/>
            <w:webHidden/>
          </w:rPr>
          <w:fldChar w:fldCharType="end"/>
        </w:r>
        <w:r w:rsidRPr="008A7D96">
          <w:rPr>
            <w:rStyle w:val="a5"/>
            <w:noProof/>
          </w:rPr>
          <w:fldChar w:fldCharType="end"/>
        </w:r>
      </w:ins>
    </w:p>
    <w:p w14:paraId="6798318D" w14:textId="77777777" w:rsidR="00031B2C" w:rsidRDefault="00031B2C">
      <w:pPr>
        <w:pStyle w:val="31"/>
        <w:rPr>
          <w:ins w:id="1019" w:author="Феданкова Любовь Анатольевна" w:date="2019-10-09T12:38:00Z"/>
          <w:rFonts w:asciiTheme="minorHAnsi" w:eastAsiaTheme="minorEastAsia" w:hAnsiTheme="minorHAnsi" w:cstheme="minorBidi"/>
          <w:b w:val="0"/>
          <w:sz w:val="22"/>
          <w:szCs w:val="22"/>
          <w:lang w:eastAsia="ru-RU"/>
        </w:rPr>
      </w:pPr>
      <w:ins w:id="102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"_Toc21517701"</w:instrText>
        </w:r>
        <w:r w:rsidRPr="008A7D96">
          <w:rPr>
            <w:rStyle w:val="a5"/>
          </w:rPr>
          <w:instrText xml:space="preserve"> </w:instrText>
        </w:r>
        <w:r w:rsidRPr="008A7D96">
          <w:rPr>
            <w:rStyle w:val="a5"/>
          </w:rPr>
          <w:fldChar w:fldCharType="separate"/>
        </w:r>
        <w:r w:rsidRPr="008A7D96">
          <w:rPr>
            <w:rStyle w:val="a5"/>
          </w:rPr>
          <w:t>10.2.3.</w:t>
        </w:r>
        <w:r>
          <w:rPr>
            <w:rFonts w:asciiTheme="minorHAnsi" w:eastAsiaTheme="minorEastAsia" w:hAnsiTheme="minorHAnsi" w:cstheme="minorBidi"/>
            <w:b w:val="0"/>
            <w:sz w:val="22"/>
            <w:szCs w:val="22"/>
            <w:lang w:eastAsia="ru-RU"/>
          </w:rPr>
          <w:tab/>
        </w:r>
        <w:r w:rsidRPr="008A7D96">
          <w:rPr>
            <w:rStyle w:val="a5"/>
          </w:rPr>
          <w:t>Экранные формы документа «Выписка»</w:t>
        </w:r>
        <w:r>
          <w:rPr>
            <w:webHidden/>
          </w:rPr>
          <w:tab/>
        </w:r>
        <w:r>
          <w:rPr>
            <w:webHidden/>
          </w:rPr>
          <w:fldChar w:fldCharType="begin"/>
        </w:r>
        <w:r>
          <w:rPr>
            <w:webHidden/>
          </w:rPr>
          <w:instrText xml:space="preserve"> PAGEREF _Toc21517701 \h </w:instrText>
        </w:r>
      </w:ins>
      <w:r>
        <w:rPr>
          <w:webHidden/>
        </w:rPr>
      </w:r>
      <w:r>
        <w:rPr>
          <w:webHidden/>
        </w:rPr>
        <w:fldChar w:fldCharType="separate"/>
      </w:r>
      <w:ins w:id="1021" w:author="Феданкова Любовь Анатольевна" w:date="2019-10-09T12:38:00Z">
        <w:r>
          <w:rPr>
            <w:webHidden/>
          </w:rPr>
          <w:t>95</w:t>
        </w:r>
        <w:r>
          <w:rPr>
            <w:webHidden/>
          </w:rPr>
          <w:fldChar w:fldCharType="end"/>
        </w:r>
        <w:r w:rsidRPr="008A7D96">
          <w:rPr>
            <w:rStyle w:val="a5"/>
          </w:rPr>
          <w:fldChar w:fldCharType="end"/>
        </w:r>
      </w:ins>
    </w:p>
    <w:p w14:paraId="54B1DA6B" w14:textId="77777777" w:rsidR="00031B2C" w:rsidRDefault="00031B2C">
      <w:pPr>
        <w:pStyle w:val="31"/>
        <w:rPr>
          <w:ins w:id="1022" w:author="Феданкова Любовь Анатольевна" w:date="2019-10-09T12:38:00Z"/>
          <w:rFonts w:asciiTheme="minorHAnsi" w:eastAsiaTheme="minorEastAsia" w:hAnsiTheme="minorHAnsi" w:cstheme="minorBidi"/>
          <w:b w:val="0"/>
          <w:sz w:val="22"/>
          <w:szCs w:val="22"/>
          <w:lang w:eastAsia="ru-RU"/>
        </w:rPr>
      </w:pPr>
      <w:ins w:id="102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"_Toc21517705"</w:instrText>
        </w:r>
        <w:r w:rsidRPr="008A7D96">
          <w:rPr>
            <w:rStyle w:val="a5"/>
          </w:rPr>
          <w:instrText xml:space="preserve"> </w:instrText>
        </w:r>
        <w:r w:rsidRPr="008A7D96">
          <w:rPr>
            <w:rStyle w:val="a5"/>
          </w:rPr>
          <w:fldChar w:fldCharType="separate"/>
        </w:r>
        <w:r w:rsidRPr="008A7D96">
          <w:rPr>
            <w:rStyle w:val="a5"/>
          </w:rPr>
          <w:t>10.2.4.</w:t>
        </w:r>
        <w:r>
          <w:rPr>
            <w:rFonts w:asciiTheme="minorHAnsi" w:eastAsiaTheme="minorEastAsia" w:hAnsiTheme="minorHAnsi" w:cstheme="minorBidi"/>
            <w:b w:val="0"/>
            <w:sz w:val="22"/>
            <w:szCs w:val="22"/>
            <w:lang w:eastAsia="ru-RU"/>
          </w:rPr>
          <w:tab/>
        </w:r>
        <w:r w:rsidRPr="008A7D96">
          <w:rPr>
            <w:rStyle w:val="a5"/>
          </w:rPr>
          <w:t>Экранные формы просмотра документа выписки (операции)</w:t>
        </w:r>
        <w:r>
          <w:rPr>
            <w:webHidden/>
          </w:rPr>
          <w:tab/>
        </w:r>
        <w:r>
          <w:rPr>
            <w:webHidden/>
          </w:rPr>
          <w:fldChar w:fldCharType="begin"/>
        </w:r>
        <w:r>
          <w:rPr>
            <w:webHidden/>
          </w:rPr>
          <w:instrText xml:space="preserve"> PAGEREF _Toc21517705 \h </w:instrText>
        </w:r>
      </w:ins>
      <w:r>
        <w:rPr>
          <w:webHidden/>
        </w:rPr>
      </w:r>
      <w:r>
        <w:rPr>
          <w:webHidden/>
        </w:rPr>
        <w:fldChar w:fldCharType="separate"/>
      </w:r>
      <w:ins w:id="1024" w:author="Феданкова Любовь Анатольевна" w:date="2019-10-09T12:38:00Z">
        <w:r>
          <w:rPr>
            <w:webHidden/>
          </w:rPr>
          <w:t>112</w:t>
        </w:r>
        <w:r>
          <w:rPr>
            <w:webHidden/>
          </w:rPr>
          <w:fldChar w:fldCharType="end"/>
        </w:r>
        <w:r w:rsidRPr="008A7D96">
          <w:rPr>
            <w:rStyle w:val="a5"/>
          </w:rPr>
          <w:fldChar w:fldCharType="end"/>
        </w:r>
      </w:ins>
    </w:p>
    <w:p w14:paraId="46151FCD" w14:textId="77777777" w:rsidR="00031B2C" w:rsidRDefault="00031B2C">
      <w:pPr>
        <w:pStyle w:val="31"/>
        <w:rPr>
          <w:ins w:id="1025" w:author="Феданкова Любовь Анатольевна" w:date="2019-10-09T12:38:00Z"/>
          <w:rFonts w:asciiTheme="minorHAnsi" w:eastAsiaTheme="minorEastAsia" w:hAnsiTheme="minorHAnsi" w:cstheme="minorBidi"/>
          <w:b w:val="0"/>
          <w:sz w:val="22"/>
          <w:szCs w:val="22"/>
          <w:lang w:eastAsia="ru-RU"/>
        </w:rPr>
      </w:pPr>
      <w:ins w:id="102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"_Toc21517706"</w:instrText>
        </w:r>
        <w:r w:rsidRPr="008A7D96">
          <w:rPr>
            <w:rStyle w:val="a5"/>
          </w:rPr>
          <w:instrText xml:space="preserve"> </w:instrText>
        </w:r>
        <w:r w:rsidRPr="008A7D96">
          <w:rPr>
            <w:rStyle w:val="a5"/>
          </w:rPr>
          <w:fldChar w:fldCharType="separate"/>
        </w:r>
        <w:r w:rsidRPr="008A7D96">
          <w:rPr>
            <w:rStyle w:val="a5"/>
          </w:rPr>
          <w:t>10.2.5.</w:t>
        </w:r>
        <w:r>
          <w:rPr>
            <w:rFonts w:asciiTheme="minorHAnsi" w:eastAsiaTheme="minorEastAsia" w:hAnsiTheme="minorHAnsi" w:cstheme="minorBidi"/>
            <w:b w:val="0"/>
            <w:sz w:val="22"/>
            <w:szCs w:val="22"/>
            <w:lang w:eastAsia="ru-RU"/>
          </w:rPr>
          <w:tab/>
        </w:r>
        <w:r w:rsidRPr="008A7D96">
          <w:rPr>
            <w:rStyle w:val="a5"/>
          </w:rPr>
          <w:t>Экранные формы Экспорта документов</w:t>
        </w:r>
        <w:r>
          <w:rPr>
            <w:webHidden/>
          </w:rPr>
          <w:tab/>
        </w:r>
        <w:r>
          <w:rPr>
            <w:webHidden/>
          </w:rPr>
          <w:fldChar w:fldCharType="begin"/>
        </w:r>
        <w:r>
          <w:rPr>
            <w:webHidden/>
          </w:rPr>
          <w:instrText xml:space="preserve"> PAGEREF _Toc21517706 \h </w:instrText>
        </w:r>
      </w:ins>
      <w:r>
        <w:rPr>
          <w:webHidden/>
        </w:rPr>
      </w:r>
      <w:r>
        <w:rPr>
          <w:webHidden/>
        </w:rPr>
        <w:fldChar w:fldCharType="separate"/>
      </w:r>
      <w:ins w:id="1027" w:author="Феданкова Любовь Анатольевна" w:date="2019-10-09T12:38:00Z">
        <w:r>
          <w:rPr>
            <w:webHidden/>
          </w:rPr>
          <w:t>125</w:t>
        </w:r>
        <w:r>
          <w:rPr>
            <w:webHidden/>
          </w:rPr>
          <w:fldChar w:fldCharType="end"/>
        </w:r>
        <w:r w:rsidRPr="008A7D96">
          <w:rPr>
            <w:rStyle w:val="a5"/>
          </w:rPr>
          <w:fldChar w:fldCharType="end"/>
        </w:r>
      </w:ins>
    </w:p>
    <w:p w14:paraId="3371C8A6" w14:textId="77777777" w:rsidR="00031B2C" w:rsidRDefault="00031B2C">
      <w:pPr>
        <w:pStyle w:val="41"/>
        <w:tabs>
          <w:tab w:val="left" w:pos="2229"/>
          <w:tab w:val="right" w:leader="dot" w:pos="9913"/>
        </w:tabs>
        <w:rPr>
          <w:ins w:id="1028" w:author="Феданкова Любовь Анатольевна" w:date="2019-10-09T12:38:00Z"/>
          <w:rFonts w:asciiTheme="minorHAnsi" w:eastAsiaTheme="minorEastAsia" w:hAnsiTheme="minorHAnsi" w:cstheme="minorBidi"/>
          <w:noProof/>
          <w:sz w:val="22"/>
          <w:szCs w:val="22"/>
        </w:rPr>
      </w:pPr>
      <w:ins w:id="1029"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"_Toc21517707"</w:instrText>
        </w:r>
        <w:r w:rsidRPr="008A7D96">
          <w:rPr>
            <w:rStyle w:val="a5"/>
            <w:noProof/>
          </w:rPr>
          <w:instrText xml:space="preserve"> </w:instrText>
        </w:r>
        <w:r w:rsidRPr="008A7D96">
          <w:rPr>
            <w:rStyle w:val="a5"/>
            <w:noProof/>
          </w:rPr>
          <w:fldChar w:fldCharType="separate"/>
        </w:r>
        <w:r w:rsidRPr="008A7D96">
          <w:rPr>
            <w:rStyle w:val="a5"/>
            <w:noProof/>
          </w:rPr>
          <w:t>10.2.5.1.</w:t>
        </w:r>
        <w:r>
          <w:rPr>
            <w:rFonts w:asciiTheme="minorHAnsi" w:eastAsiaTheme="minorEastAsia" w:hAnsiTheme="minorHAnsi" w:cstheme="minorBidi"/>
            <w:noProof/>
            <w:sz w:val="22"/>
            <w:szCs w:val="22"/>
          </w:rPr>
          <w:tab/>
        </w:r>
        <w:r w:rsidRPr="008A7D96">
          <w:rPr>
            <w:rStyle w:val="a5"/>
            <w:noProof/>
          </w:rPr>
          <w:t xml:space="preserve">Экспорт в формате </w:t>
        </w:r>
        <w:r w:rsidRPr="008A7D96">
          <w:rPr>
            <w:rStyle w:val="a5"/>
            <w:noProof/>
            <w:lang w:val="en-US"/>
          </w:rPr>
          <w:t>XML</w:t>
        </w:r>
        <w:r w:rsidRPr="008A7D96">
          <w:rPr>
            <w:rStyle w:val="a5"/>
            <w:noProof/>
          </w:rPr>
          <w:t xml:space="preserve"> и 1</w:t>
        </w:r>
        <w:r w:rsidRPr="008A7D96">
          <w:rPr>
            <w:rStyle w:val="a5"/>
            <w:noProof/>
            <w:lang w:val="en-US"/>
          </w:rPr>
          <w:t>C</w:t>
        </w:r>
        <w:r>
          <w:rPr>
            <w:noProof/>
            <w:webHidden/>
          </w:rPr>
          <w:tab/>
        </w:r>
        <w:r>
          <w:rPr>
            <w:noProof/>
            <w:webHidden/>
          </w:rPr>
          <w:fldChar w:fldCharType="begin"/>
        </w:r>
        <w:r>
          <w:rPr>
            <w:noProof/>
            <w:webHidden/>
          </w:rPr>
          <w:instrText xml:space="preserve"> PAGEREF _Toc21517707 \h </w:instrText>
        </w:r>
      </w:ins>
      <w:r>
        <w:rPr>
          <w:noProof/>
          <w:webHidden/>
        </w:rPr>
      </w:r>
      <w:r>
        <w:rPr>
          <w:noProof/>
          <w:webHidden/>
        </w:rPr>
        <w:fldChar w:fldCharType="separate"/>
      </w:r>
      <w:ins w:id="1030" w:author="Феданкова Любовь Анатольевна" w:date="2019-10-09T12:38:00Z">
        <w:r>
          <w:rPr>
            <w:noProof/>
            <w:webHidden/>
          </w:rPr>
          <w:t>125</w:t>
        </w:r>
        <w:r>
          <w:rPr>
            <w:noProof/>
            <w:webHidden/>
          </w:rPr>
          <w:fldChar w:fldCharType="end"/>
        </w:r>
        <w:r w:rsidRPr="008A7D96">
          <w:rPr>
            <w:rStyle w:val="a5"/>
            <w:noProof/>
          </w:rPr>
          <w:fldChar w:fldCharType="end"/>
        </w:r>
      </w:ins>
    </w:p>
    <w:p w14:paraId="2F2B6597" w14:textId="77777777" w:rsidR="00031B2C" w:rsidRDefault="00031B2C">
      <w:pPr>
        <w:pStyle w:val="41"/>
        <w:tabs>
          <w:tab w:val="left" w:pos="2229"/>
          <w:tab w:val="right" w:leader="dot" w:pos="9913"/>
        </w:tabs>
        <w:rPr>
          <w:ins w:id="1031" w:author="Феданкова Любовь Анатольевна" w:date="2019-10-09T12:38:00Z"/>
          <w:rFonts w:asciiTheme="minorHAnsi" w:eastAsiaTheme="minorEastAsia" w:hAnsiTheme="minorHAnsi" w:cstheme="minorBidi"/>
          <w:noProof/>
          <w:sz w:val="22"/>
          <w:szCs w:val="22"/>
        </w:rPr>
      </w:pPr>
      <w:ins w:id="1032"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"_Toc21517708"</w:instrText>
        </w:r>
        <w:r w:rsidRPr="008A7D96">
          <w:rPr>
            <w:rStyle w:val="a5"/>
            <w:noProof/>
          </w:rPr>
          <w:instrText xml:space="preserve"> </w:instrText>
        </w:r>
        <w:r w:rsidRPr="008A7D96">
          <w:rPr>
            <w:rStyle w:val="a5"/>
            <w:noProof/>
          </w:rPr>
          <w:fldChar w:fldCharType="separate"/>
        </w:r>
        <w:r w:rsidRPr="008A7D96">
          <w:rPr>
            <w:rStyle w:val="a5"/>
            <w:noProof/>
          </w:rPr>
          <w:t>10.2.5.2.</w:t>
        </w:r>
        <w:r>
          <w:rPr>
            <w:rFonts w:asciiTheme="minorHAnsi" w:eastAsiaTheme="minorEastAsia" w:hAnsiTheme="minorHAnsi" w:cstheme="minorBidi"/>
            <w:noProof/>
            <w:sz w:val="22"/>
            <w:szCs w:val="22"/>
          </w:rPr>
          <w:tab/>
        </w:r>
        <w:r w:rsidRPr="008A7D96">
          <w:rPr>
            <w:rStyle w:val="a5"/>
            <w:noProof/>
          </w:rPr>
          <w:t>Экспорт в формате МТ940</w:t>
        </w:r>
        <w:r>
          <w:rPr>
            <w:noProof/>
            <w:webHidden/>
          </w:rPr>
          <w:tab/>
        </w:r>
        <w:r>
          <w:rPr>
            <w:noProof/>
            <w:webHidden/>
          </w:rPr>
          <w:fldChar w:fldCharType="begin"/>
        </w:r>
        <w:r>
          <w:rPr>
            <w:noProof/>
            <w:webHidden/>
          </w:rPr>
          <w:instrText xml:space="preserve"> PAGEREF _Toc21517708 \h </w:instrText>
        </w:r>
      </w:ins>
      <w:r>
        <w:rPr>
          <w:noProof/>
          <w:webHidden/>
        </w:rPr>
      </w:r>
      <w:r>
        <w:rPr>
          <w:noProof/>
          <w:webHidden/>
        </w:rPr>
        <w:fldChar w:fldCharType="separate"/>
      </w:r>
      <w:ins w:id="1033" w:author="Феданкова Любовь Анатольевна" w:date="2019-10-09T12:38:00Z">
        <w:r>
          <w:rPr>
            <w:noProof/>
            <w:webHidden/>
          </w:rPr>
          <w:t>129</w:t>
        </w:r>
        <w:r>
          <w:rPr>
            <w:noProof/>
            <w:webHidden/>
          </w:rPr>
          <w:fldChar w:fldCharType="end"/>
        </w:r>
        <w:r w:rsidRPr="008A7D96">
          <w:rPr>
            <w:rStyle w:val="a5"/>
            <w:noProof/>
          </w:rPr>
          <w:fldChar w:fldCharType="end"/>
        </w:r>
      </w:ins>
    </w:p>
    <w:p w14:paraId="2EE5312A" w14:textId="77777777" w:rsidR="00031B2C" w:rsidRDefault="00031B2C">
      <w:pPr>
        <w:pStyle w:val="41"/>
        <w:tabs>
          <w:tab w:val="left" w:pos="2229"/>
          <w:tab w:val="right" w:leader="dot" w:pos="9913"/>
        </w:tabs>
        <w:rPr>
          <w:ins w:id="1034" w:author="Феданкова Любовь Анатольевна" w:date="2019-10-09T12:38:00Z"/>
          <w:rFonts w:asciiTheme="minorHAnsi" w:eastAsiaTheme="minorEastAsia" w:hAnsiTheme="minorHAnsi" w:cstheme="minorBidi"/>
          <w:noProof/>
          <w:sz w:val="22"/>
          <w:szCs w:val="22"/>
        </w:rPr>
      </w:pPr>
      <w:ins w:id="1035"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"_Toc21517709"</w:instrText>
        </w:r>
        <w:r w:rsidRPr="008A7D96">
          <w:rPr>
            <w:rStyle w:val="a5"/>
            <w:noProof/>
          </w:rPr>
          <w:instrText xml:space="preserve"> </w:instrText>
        </w:r>
        <w:r w:rsidRPr="008A7D96">
          <w:rPr>
            <w:rStyle w:val="a5"/>
            <w:noProof/>
          </w:rPr>
          <w:fldChar w:fldCharType="separate"/>
        </w:r>
        <w:r w:rsidRPr="008A7D96">
          <w:rPr>
            <w:rStyle w:val="a5"/>
            <w:noProof/>
            <w:lang w:val="en-US"/>
          </w:rPr>
          <w:t>10.2.5.3.</w:t>
        </w:r>
        <w:r>
          <w:rPr>
            <w:rFonts w:asciiTheme="minorHAnsi" w:eastAsiaTheme="minorEastAsia" w:hAnsiTheme="minorHAnsi" w:cstheme="minorBidi"/>
            <w:noProof/>
            <w:sz w:val="22"/>
            <w:szCs w:val="22"/>
          </w:rPr>
          <w:tab/>
        </w:r>
        <w:r w:rsidRPr="008A7D96">
          <w:rPr>
            <w:rStyle w:val="a5"/>
            <w:noProof/>
          </w:rPr>
          <w:t xml:space="preserve">Экспорт в формате </w:t>
        </w:r>
        <w:r w:rsidRPr="008A7D96">
          <w:rPr>
            <w:rStyle w:val="a5"/>
            <w:noProof/>
            <w:lang w:val="en-US"/>
          </w:rPr>
          <w:t>MultiCash</w:t>
        </w:r>
        <w:r>
          <w:rPr>
            <w:noProof/>
            <w:webHidden/>
          </w:rPr>
          <w:tab/>
        </w:r>
        <w:r>
          <w:rPr>
            <w:noProof/>
            <w:webHidden/>
          </w:rPr>
          <w:fldChar w:fldCharType="begin"/>
        </w:r>
        <w:r>
          <w:rPr>
            <w:noProof/>
            <w:webHidden/>
          </w:rPr>
          <w:instrText xml:space="preserve"> PAGEREF _Toc21517709 \h </w:instrText>
        </w:r>
      </w:ins>
      <w:r>
        <w:rPr>
          <w:noProof/>
          <w:webHidden/>
        </w:rPr>
      </w:r>
      <w:r>
        <w:rPr>
          <w:noProof/>
          <w:webHidden/>
        </w:rPr>
        <w:fldChar w:fldCharType="separate"/>
      </w:r>
      <w:ins w:id="1036" w:author="Феданкова Любовь Анатольевна" w:date="2019-10-09T12:38:00Z">
        <w:r>
          <w:rPr>
            <w:noProof/>
            <w:webHidden/>
          </w:rPr>
          <w:t>133</w:t>
        </w:r>
        <w:r>
          <w:rPr>
            <w:noProof/>
            <w:webHidden/>
          </w:rPr>
          <w:fldChar w:fldCharType="end"/>
        </w:r>
        <w:r w:rsidRPr="008A7D96">
          <w:rPr>
            <w:rStyle w:val="a5"/>
            <w:noProof/>
          </w:rPr>
          <w:fldChar w:fldCharType="end"/>
        </w:r>
      </w:ins>
    </w:p>
    <w:p w14:paraId="299BF3E6" w14:textId="77777777" w:rsidR="00031B2C" w:rsidRDefault="00031B2C">
      <w:pPr>
        <w:pStyle w:val="41"/>
        <w:tabs>
          <w:tab w:val="left" w:pos="2229"/>
          <w:tab w:val="right" w:leader="dot" w:pos="9913"/>
        </w:tabs>
        <w:rPr>
          <w:ins w:id="1037" w:author="Феданкова Любовь Анатольевна" w:date="2019-10-09T12:38:00Z"/>
          <w:rFonts w:asciiTheme="minorHAnsi" w:eastAsiaTheme="minorEastAsia" w:hAnsiTheme="minorHAnsi" w:cstheme="minorBidi"/>
          <w:noProof/>
          <w:sz w:val="22"/>
          <w:szCs w:val="22"/>
        </w:rPr>
      </w:pPr>
      <w:ins w:id="1038"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"_Toc21517710"</w:instrText>
        </w:r>
        <w:r w:rsidRPr="008A7D96">
          <w:rPr>
            <w:rStyle w:val="a5"/>
            <w:noProof/>
          </w:rPr>
          <w:instrText xml:space="preserve"> </w:instrText>
        </w:r>
        <w:r w:rsidRPr="008A7D96">
          <w:rPr>
            <w:rStyle w:val="a5"/>
            <w:noProof/>
          </w:rPr>
          <w:fldChar w:fldCharType="separate"/>
        </w:r>
        <w:r w:rsidRPr="008A7D96">
          <w:rPr>
            <w:rStyle w:val="a5"/>
            <w:noProof/>
          </w:rPr>
          <w:t>10.2.5.4.</w:t>
        </w:r>
        <w:r>
          <w:rPr>
            <w:rFonts w:asciiTheme="minorHAnsi" w:eastAsiaTheme="minorEastAsia" w:hAnsiTheme="minorHAnsi" w:cstheme="minorBidi"/>
            <w:noProof/>
            <w:sz w:val="22"/>
            <w:szCs w:val="22"/>
          </w:rPr>
          <w:tab/>
        </w:r>
        <w:r w:rsidRPr="008A7D96">
          <w:rPr>
            <w:rStyle w:val="a5"/>
            <w:noProof/>
          </w:rPr>
          <w:t>Мастер экспорта данных по проводкам</w:t>
        </w:r>
        <w:r>
          <w:rPr>
            <w:noProof/>
            <w:webHidden/>
          </w:rPr>
          <w:tab/>
        </w:r>
        <w:r>
          <w:rPr>
            <w:noProof/>
            <w:webHidden/>
          </w:rPr>
          <w:fldChar w:fldCharType="begin"/>
        </w:r>
        <w:r>
          <w:rPr>
            <w:noProof/>
            <w:webHidden/>
          </w:rPr>
          <w:instrText xml:space="preserve"> PAGEREF _Toc21517710 \h </w:instrText>
        </w:r>
      </w:ins>
      <w:r>
        <w:rPr>
          <w:noProof/>
          <w:webHidden/>
        </w:rPr>
      </w:r>
      <w:r>
        <w:rPr>
          <w:noProof/>
          <w:webHidden/>
        </w:rPr>
        <w:fldChar w:fldCharType="separate"/>
      </w:r>
      <w:ins w:id="1039" w:author="Феданкова Любовь Анатольевна" w:date="2019-10-09T12:38:00Z">
        <w:r>
          <w:rPr>
            <w:noProof/>
            <w:webHidden/>
          </w:rPr>
          <w:t>135</w:t>
        </w:r>
        <w:r>
          <w:rPr>
            <w:noProof/>
            <w:webHidden/>
          </w:rPr>
          <w:fldChar w:fldCharType="end"/>
        </w:r>
        <w:r w:rsidRPr="008A7D96">
          <w:rPr>
            <w:rStyle w:val="a5"/>
            <w:noProof/>
          </w:rPr>
          <w:fldChar w:fldCharType="end"/>
        </w:r>
      </w:ins>
    </w:p>
    <w:p w14:paraId="5EE877A6" w14:textId="77777777" w:rsidR="00031B2C" w:rsidRDefault="00031B2C">
      <w:pPr>
        <w:pStyle w:val="11"/>
        <w:tabs>
          <w:tab w:val="left" w:pos="1540"/>
          <w:tab w:val="right" w:leader="dot" w:pos="9913"/>
        </w:tabs>
        <w:rPr>
          <w:ins w:id="1040"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04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"_Toc21517711"</w:instrText>
        </w:r>
        <w:r w:rsidRPr="008A7D96">
          <w:rPr>
            <w:rStyle w:val="a5"/>
            <w:noProof/>
          </w:rPr>
          <w:instrText xml:space="preserve"> </w:instrText>
        </w:r>
        <w:r w:rsidRPr="008A7D96">
          <w:rPr>
            <w:rStyle w:val="a5"/>
            <w:noProof/>
          </w:rPr>
          <w:fldChar w:fldCharType="separate"/>
        </w:r>
        <w:r w:rsidRPr="008A7D96">
          <w:rPr>
            <w:rStyle w:val="a5"/>
            <w:noProof/>
          </w:rPr>
          <w:t>11.</w:t>
        </w:r>
        <w:r>
          <w:rPr>
            <w:rFonts w:asciiTheme="minorHAnsi" w:eastAsiaTheme="minorEastAsia" w:hAnsiTheme="minorHAnsi" w:cstheme="minorBidi"/>
            <w:b w:val="0"/>
            <w:bCs w:val="0"/>
            <w:i w:val="0"/>
            <w:iCs w:val="0"/>
            <w:noProof/>
            <w:sz w:val="22"/>
            <w:szCs w:val="22"/>
            <w:lang w:eastAsia="ru-RU"/>
          </w:rPr>
          <w:tab/>
        </w:r>
        <w:r w:rsidRPr="008A7D96">
          <w:rPr>
            <w:rStyle w:val="a5"/>
            <w:noProof/>
          </w:rPr>
          <w:t>Контроли</w:t>
        </w:r>
        <w:r>
          <w:rPr>
            <w:noProof/>
            <w:webHidden/>
          </w:rPr>
          <w:tab/>
        </w:r>
        <w:r>
          <w:rPr>
            <w:noProof/>
            <w:webHidden/>
          </w:rPr>
          <w:fldChar w:fldCharType="begin"/>
        </w:r>
        <w:r>
          <w:rPr>
            <w:noProof/>
            <w:webHidden/>
          </w:rPr>
          <w:instrText xml:space="preserve"> PAGEREF _Toc21517711 \h </w:instrText>
        </w:r>
      </w:ins>
      <w:r>
        <w:rPr>
          <w:noProof/>
          <w:webHidden/>
        </w:rPr>
      </w:r>
      <w:r>
        <w:rPr>
          <w:noProof/>
          <w:webHidden/>
        </w:rPr>
        <w:fldChar w:fldCharType="separate"/>
      </w:r>
      <w:ins w:id="1042" w:author="Феданкова Любовь Анатольевна" w:date="2019-10-09T12:38:00Z">
        <w:r>
          <w:rPr>
            <w:noProof/>
            <w:webHidden/>
          </w:rPr>
          <w:t>142</w:t>
        </w:r>
        <w:r>
          <w:rPr>
            <w:noProof/>
            <w:webHidden/>
          </w:rPr>
          <w:fldChar w:fldCharType="end"/>
        </w:r>
        <w:r w:rsidRPr="008A7D96">
          <w:rPr>
            <w:rStyle w:val="a5"/>
            <w:noProof/>
          </w:rPr>
          <w:fldChar w:fldCharType="end"/>
        </w:r>
      </w:ins>
    </w:p>
    <w:p w14:paraId="174304E2" w14:textId="77777777" w:rsidR="00031B2C" w:rsidRDefault="00031B2C">
      <w:pPr>
        <w:pStyle w:val="11"/>
        <w:tabs>
          <w:tab w:val="left" w:pos="1540"/>
          <w:tab w:val="right" w:leader="dot" w:pos="9913"/>
        </w:tabs>
        <w:rPr>
          <w:ins w:id="104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04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"_Toc21517712"</w:instrText>
        </w:r>
        <w:r w:rsidRPr="008A7D96">
          <w:rPr>
            <w:rStyle w:val="a5"/>
            <w:noProof/>
          </w:rPr>
          <w:instrText xml:space="preserve"> </w:instrText>
        </w:r>
        <w:r w:rsidRPr="008A7D96">
          <w:rPr>
            <w:rStyle w:val="a5"/>
            <w:noProof/>
          </w:rPr>
          <w:fldChar w:fldCharType="separate"/>
        </w:r>
        <w:r w:rsidRPr="008A7D96">
          <w:rPr>
            <w:rStyle w:val="a5"/>
            <w:noProof/>
          </w:rPr>
          <w:t>12.</w:t>
        </w:r>
        <w:r>
          <w:rPr>
            <w:rFonts w:asciiTheme="minorHAnsi" w:eastAsiaTheme="minorEastAsia" w:hAnsiTheme="minorHAnsi" w:cstheme="minorBidi"/>
            <w:b w:val="0"/>
            <w:bCs w:val="0"/>
            <w:i w:val="0"/>
            <w:iCs w:val="0"/>
            <w:noProof/>
            <w:sz w:val="22"/>
            <w:szCs w:val="22"/>
            <w:lang w:eastAsia="ru-RU"/>
          </w:rPr>
          <w:tab/>
        </w:r>
        <w:r w:rsidRPr="008A7D96">
          <w:rPr>
            <w:rStyle w:val="a5"/>
            <w:noProof/>
          </w:rPr>
          <w:t>Требования к импорту выписки</w:t>
        </w:r>
        <w:r>
          <w:rPr>
            <w:noProof/>
            <w:webHidden/>
          </w:rPr>
          <w:tab/>
        </w:r>
        <w:r>
          <w:rPr>
            <w:noProof/>
            <w:webHidden/>
          </w:rPr>
          <w:fldChar w:fldCharType="begin"/>
        </w:r>
        <w:r>
          <w:rPr>
            <w:noProof/>
            <w:webHidden/>
          </w:rPr>
          <w:instrText xml:space="preserve"> PAGEREF _Toc21517712 \h </w:instrText>
        </w:r>
      </w:ins>
      <w:r>
        <w:rPr>
          <w:noProof/>
          <w:webHidden/>
        </w:rPr>
      </w:r>
      <w:r>
        <w:rPr>
          <w:noProof/>
          <w:webHidden/>
        </w:rPr>
        <w:fldChar w:fldCharType="separate"/>
      </w:r>
      <w:ins w:id="1045" w:author="Феданкова Любовь Анатольевна" w:date="2019-10-09T12:38:00Z">
        <w:r>
          <w:rPr>
            <w:noProof/>
            <w:webHidden/>
          </w:rPr>
          <w:t>142</w:t>
        </w:r>
        <w:r>
          <w:rPr>
            <w:noProof/>
            <w:webHidden/>
          </w:rPr>
          <w:fldChar w:fldCharType="end"/>
        </w:r>
        <w:r w:rsidRPr="008A7D96">
          <w:rPr>
            <w:rStyle w:val="a5"/>
            <w:noProof/>
          </w:rPr>
          <w:fldChar w:fldCharType="end"/>
        </w:r>
      </w:ins>
    </w:p>
    <w:p w14:paraId="011F02F5" w14:textId="77777777" w:rsidR="00031B2C" w:rsidRDefault="00031B2C">
      <w:pPr>
        <w:pStyle w:val="21"/>
        <w:rPr>
          <w:ins w:id="1046" w:author="Феданкова Любовь Анатольевна" w:date="2019-10-09T12:38:00Z"/>
          <w:rFonts w:asciiTheme="minorHAnsi" w:eastAsiaTheme="minorEastAsia" w:hAnsiTheme="minorHAnsi" w:cstheme="minorBidi"/>
          <w:i w:val="0"/>
          <w:sz w:val="22"/>
          <w:szCs w:val="22"/>
          <w:lang w:eastAsia="ru-RU"/>
        </w:rPr>
      </w:pPr>
      <w:ins w:id="104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"_Toc21517714"</w:instrText>
        </w:r>
        <w:r w:rsidRPr="008A7D96">
          <w:rPr>
            <w:rStyle w:val="a5"/>
          </w:rPr>
          <w:instrText xml:space="preserve"> </w:instrText>
        </w:r>
        <w:r w:rsidRPr="008A7D96">
          <w:rPr>
            <w:rStyle w:val="a5"/>
          </w:rPr>
          <w:fldChar w:fldCharType="separate"/>
        </w:r>
        <w:r w:rsidRPr="008A7D96">
          <w:rPr>
            <w:rStyle w:val="a5"/>
          </w:rPr>
          <w:t>12.1.</w:t>
        </w:r>
        <w:r>
          <w:rPr>
            <w:rFonts w:asciiTheme="minorHAnsi" w:eastAsiaTheme="minorEastAsia" w:hAnsiTheme="minorHAnsi" w:cstheme="minorBidi"/>
            <w:i w:val="0"/>
            <w:sz w:val="22"/>
            <w:szCs w:val="22"/>
            <w:lang w:eastAsia="ru-RU"/>
          </w:rPr>
          <w:tab/>
        </w:r>
        <w:r w:rsidRPr="008A7D96">
          <w:rPr>
            <w:rStyle w:val="a5"/>
          </w:rPr>
          <w:t>Требования к импорту документов выписки</w:t>
        </w:r>
        <w:r>
          <w:rPr>
            <w:webHidden/>
          </w:rPr>
          <w:tab/>
        </w:r>
        <w:r>
          <w:rPr>
            <w:webHidden/>
          </w:rPr>
          <w:fldChar w:fldCharType="begin"/>
        </w:r>
        <w:r>
          <w:rPr>
            <w:webHidden/>
          </w:rPr>
          <w:instrText xml:space="preserve"> PAGEREF _Toc21517714 \h </w:instrText>
        </w:r>
      </w:ins>
      <w:r>
        <w:rPr>
          <w:webHidden/>
        </w:rPr>
      </w:r>
      <w:r>
        <w:rPr>
          <w:webHidden/>
        </w:rPr>
        <w:fldChar w:fldCharType="separate"/>
      </w:r>
      <w:ins w:id="1048" w:author="Феданкова Любовь Анатольевна" w:date="2019-10-09T12:38:00Z">
        <w:r>
          <w:rPr>
            <w:webHidden/>
          </w:rPr>
          <w:t>143</w:t>
        </w:r>
        <w:r>
          <w:rPr>
            <w:webHidden/>
          </w:rPr>
          <w:fldChar w:fldCharType="end"/>
        </w:r>
        <w:r w:rsidRPr="008A7D96">
          <w:rPr>
            <w:rStyle w:val="a5"/>
          </w:rPr>
          <w:fldChar w:fldCharType="end"/>
        </w:r>
      </w:ins>
    </w:p>
    <w:p w14:paraId="1DC134F7" w14:textId="77777777" w:rsidR="00031B2C" w:rsidRDefault="00031B2C">
      <w:pPr>
        <w:pStyle w:val="11"/>
        <w:tabs>
          <w:tab w:val="left" w:pos="1540"/>
          <w:tab w:val="right" w:leader="dot" w:pos="9913"/>
        </w:tabs>
        <w:rPr>
          <w:ins w:id="104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050"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"_Toc21517715"</w:instrText>
        </w:r>
        <w:r w:rsidRPr="008A7D96">
          <w:rPr>
            <w:rStyle w:val="a5"/>
            <w:noProof/>
          </w:rPr>
          <w:instrText xml:space="preserve"> </w:instrText>
        </w:r>
        <w:r w:rsidRPr="008A7D96">
          <w:rPr>
            <w:rStyle w:val="a5"/>
            <w:noProof/>
          </w:rPr>
          <w:fldChar w:fldCharType="separate"/>
        </w:r>
        <w:r w:rsidRPr="008A7D96">
          <w:rPr>
            <w:rStyle w:val="a5"/>
            <w:noProof/>
          </w:rPr>
          <w:t>13.</w:t>
        </w:r>
        <w:r>
          <w:rPr>
            <w:rFonts w:asciiTheme="minorHAnsi" w:eastAsiaTheme="minorEastAsia" w:hAnsiTheme="minorHAnsi" w:cstheme="minorBidi"/>
            <w:b w:val="0"/>
            <w:bCs w:val="0"/>
            <w:i w:val="0"/>
            <w:iCs w:val="0"/>
            <w:noProof/>
            <w:sz w:val="22"/>
            <w:szCs w:val="22"/>
            <w:lang w:eastAsia="ru-RU"/>
          </w:rPr>
          <w:tab/>
        </w:r>
        <w:r w:rsidRPr="008A7D96">
          <w:rPr>
            <w:rStyle w:val="a5"/>
            <w:noProof/>
          </w:rPr>
          <w:t>Печатные формы документа</w:t>
        </w:r>
        <w:r>
          <w:rPr>
            <w:noProof/>
            <w:webHidden/>
          </w:rPr>
          <w:tab/>
        </w:r>
        <w:r>
          <w:rPr>
            <w:noProof/>
            <w:webHidden/>
          </w:rPr>
          <w:fldChar w:fldCharType="begin"/>
        </w:r>
        <w:r>
          <w:rPr>
            <w:noProof/>
            <w:webHidden/>
          </w:rPr>
          <w:instrText xml:space="preserve"> PAGEREF _Toc21517715 \h </w:instrText>
        </w:r>
      </w:ins>
      <w:r>
        <w:rPr>
          <w:noProof/>
          <w:webHidden/>
        </w:rPr>
      </w:r>
      <w:r>
        <w:rPr>
          <w:noProof/>
          <w:webHidden/>
        </w:rPr>
        <w:fldChar w:fldCharType="separate"/>
      </w:r>
      <w:ins w:id="1051" w:author="Феданкова Любовь Анатольевна" w:date="2019-10-09T12:38:00Z">
        <w:r>
          <w:rPr>
            <w:noProof/>
            <w:webHidden/>
          </w:rPr>
          <w:t>143</w:t>
        </w:r>
        <w:r>
          <w:rPr>
            <w:noProof/>
            <w:webHidden/>
          </w:rPr>
          <w:fldChar w:fldCharType="end"/>
        </w:r>
        <w:r w:rsidRPr="008A7D96">
          <w:rPr>
            <w:rStyle w:val="a5"/>
            <w:noProof/>
          </w:rPr>
          <w:fldChar w:fldCharType="end"/>
        </w:r>
      </w:ins>
    </w:p>
    <w:p w14:paraId="1819B7E8" w14:textId="77777777" w:rsidR="00031B2C" w:rsidRDefault="00031B2C">
      <w:pPr>
        <w:pStyle w:val="21"/>
        <w:rPr>
          <w:ins w:id="1052" w:author="Феданкова Любовь Анатольевна" w:date="2019-10-09T12:38:00Z"/>
          <w:rFonts w:asciiTheme="minorHAnsi" w:eastAsiaTheme="minorEastAsia" w:hAnsiTheme="minorHAnsi" w:cstheme="minorBidi"/>
          <w:i w:val="0"/>
          <w:sz w:val="22"/>
          <w:szCs w:val="22"/>
          <w:lang w:eastAsia="ru-RU"/>
        </w:rPr>
      </w:pPr>
      <w:ins w:id="105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"_Toc21517716"</w:instrText>
        </w:r>
        <w:r w:rsidRPr="008A7D96">
          <w:rPr>
            <w:rStyle w:val="a5"/>
          </w:rPr>
          <w:instrText xml:space="preserve"> </w:instrText>
        </w:r>
        <w:r w:rsidRPr="008A7D96">
          <w:rPr>
            <w:rStyle w:val="a5"/>
          </w:rPr>
          <w:fldChar w:fldCharType="separate"/>
        </w:r>
        <w:r w:rsidRPr="008A7D96">
          <w:rPr>
            <w:rStyle w:val="a5"/>
          </w:rPr>
          <w:t>13.1.</w:t>
        </w:r>
        <w:r>
          <w:rPr>
            <w:rFonts w:asciiTheme="minorHAnsi" w:eastAsiaTheme="minorEastAsia" w:hAnsiTheme="minorHAnsi" w:cstheme="minorBidi"/>
            <w:i w:val="0"/>
            <w:sz w:val="22"/>
            <w:szCs w:val="22"/>
            <w:lang w:eastAsia="ru-RU"/>
          </w:rPr>
          <w:tab/>
        </w:r>
        <w:r w:rsidRPr="008A7D96">
          <w:rPr>
            <w:rStyle w:val="a5"/>
          </w:rPr>
          <w:t>Печатные формы документа</w:t>
        </w:r>
        <w:r>
          <w:rPr>
            <w:webHidden/>
          </w:rPr>
          <w:tab/>
        </w:r>
        <w:r>
          <w:rPr>
            <w:webHidden/>
          </w:rPr>
          <w:fldChar w:fldCharType="begin"/>
        </w:r>
        <w:r>
          <w:rPr>
            <w:webHidden/>
          </w:rPr>
          <w:instrText xml:space="preserve"> PAGEREF _Toc21517716 \h </w:instrText>
        </w:r>
      </w:ins>
      <w:r>
        <w:rPr>
          <w:webHidden/>
        </w:rPr>
      </w:r>
      <w:r>
        <w:rPr>
          <w:webHidden/>
        </w:rPr>
        <w:fldChar w:fldCharType="separate"/>
      </w:r>
      <w:ins w:id="1054" w:author="Феданкова Любовь Анатольевна" w:date="2019-10-09T12:38:00Z">
        <w:r>
          <w:rPr>
            <w:webHidden/>
          </w:rPr>
          <w:t>143</w:t>
        </w:r>
        <w:r>
          <w:rPr>
            <w:webHidden/>
          </w:rPr>
          <w:fldChar w:fldCharType="end"/>
        </w:r>
        <w:r w:rsidRPr="008A7D96">
          <w:rPr>
            <w:rStyle w:val="a5"/>
          </w:rPr>
          <w:fldChar w:fldCharType="end"/>
        </w:r>
      </w:ins>
    </w:p>
    <w:p w14:paraId="2DB10BE6" w14:textId="77777777" w:rsidR="00031B2C" w:rsidRDefault="00031B2C">
      <w:pPr>
        <w:pStyle w:val="31"/>
        <w:rPr>
          <w:ins w:id="1055" w:author="Феданкова Любовь Анатольевна" w:date="2019-10-09T12:38:00Z"/>
          <w:rFonts w:asciiTheme="minorHAnsi" w:eastAsiaTheme="minorEastAsia" w:hAnsiTheme="minorHAnsi" w:cstheme="minorBidi"/>
          <w:b w:val="0"/>
          <w:sz w:val="22"/>
          <w:szCs w:val="22"/>
          <w:lang w:eastAsia="ru-RU"/>
        </w:rPr>
      </w:pPr>
      <w:ins w:id="105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"_Toc21517717"</w:instrText>
        </w:r>
        <w:r w:rsidRPr="008A7D96">
          <w:rPr>
            <w:rStyle w:val="a5"/>
          </w:rPr>
          <w:instrText xml:space="preserve"> </w:instrText>
        </w:r>
        <w:r w:rsidRPr="008A7D96">
          <w:rPr>
            <w:rStyle w:val="a5"/>
          </w:rPr>
          <w:fldChar w:fldCharType="separate"/>
        </w:r>
        <w:r w:rsidRPr="008A7D96">
          <w:rPr>
            <w:rStyle w:val="a5"/>
          </w:rPr>
          <w:t>13.1.1.</w:t>
        </w:r>
        <w:r>
          <w:rPr>
            <w:rFonts w:asciiTheme="minorHAnsi" w:eastAsiaTheme="minorEastAsia" w:hAnsiTheme="minorHAnsi" w:cstheme="minorBidi"/>
            <w:b w:val="0"/>
            <w:sz w:val="22"/>
            <w:szCs w:val="22"/>
            <w:lang w:eastAsia="ru-RU"/>
          </w:rPr>
          <w:tab/>
        </w:r>
        <w:r w:rsidRPr="008A7D96">
          <w:rPr>
            <w:rStyle w:val="a5"/>
          </w:rPr>
          <w:t>Печатная форма Выписки</w:t>
        </w:r>
        <w:r>
          <w:rPr>
            <w:webHidden/>
          </w:rPr>
          <w:tab/>
        </w:r>
        <w:r>
          <w:rPr>
            <w:webHidden/>
          </w:rPr>
          <w:fldChar w:fldCharType="begin"/>
        </w:r>
        <w:r>
          <w:rPr>
            <w:webHidden/>
          </w:rPr>
          <w:instrText xml:space="preserve"> PAGEREF _Toc21517717 \h </w:instrText>
        </w:r>
      </w:ins>
      <w:r>
        <w:rPr>
          <w:webHidden/>
        </w:rPr>
      </w:r>
      <w:r>
        <w:rPr>
          <w:webHidden/>
        </w:rPr>
        <w:fldChar w:fldCharType="separate"/>
      </w:r>
      <w:ins w:id="1057" w:author="Феданкова Любовь Анатольевна" w:date="2019-10-09T12:38:00Z">
        <w:r>
          <w:rPr>
            <w:webHidden/>
          </w:rPr>
          <w:t>143</w:t>
        </w:r>
        <w:r>
          <w:rPr>
            <w:webHidden/>
          </w:rPr>
          <w:fldChar w:fldCharType="end"/>
        </w:r>
        <w:r w:rsidRPr="008A7D96">
          <w:rPr>
            <w:rStyle w:val="a5"/>
          </w:rPr>
          <w:fldChar w:fldCharType="end"/>
        </w:r>
      </w:ins>
    </w:p>
    <w:p w14:paraId="7C2232C2" w14:textId="77777777" w:rsidR="00031B2C" w:rsidRDefault="00031B2C">
      <w:pPr>
        <w:pStyle w:val="31"/>
        <w:rPr>
          <w:ins w:id="1058" w:author="Феданкова Любовь Анатольевна" w:date="2019-10-09T12:38:00Z"/>
          <w:rFonts w:asciiTheme="minorHAnsi" w:eastAsiaTheme="minorEastAsia" w:hAnsiTheme="minorHAnsi" w:cstheme="minorBidi"/>
          <w:b w:val="0"/>
          <w:sz w:val="22"/>
          <w:szCs w:val="22"/>
          <w:lang w:eastAsia="ru-RU"/>
        </w:rPr>
      </w:pPr>
      <w:ins w:id="105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"_Toc21517718"</w:instrText>
        </w:r>
        <w:r w:rsidRPr="008A7D96">
          <w:rPr>
            <w:rStyle w:val="a5"/>
          </w:rPr>
          <w:instrText xml:space="preserve"> </w:instrText>
        </w:r>
        <w:r w:rsidRPr="008A7D96">
          <w:rPr>
            <w:rStyle w:val="a5"/>
          </w:rPr>
          <w:fldChar w:fldCharType="separate"/>
        </w:r>
        <w:r w:rsidRPr="008A7D96">
          <w:rPr>
            <w:rStyle w:val="a5"/>
          </w:rPr>
          <w:t>13.1.2.</w:t>
        </w:r>
        <w:r>
          <w:rPr>
            <w:rFonts w:asciiTheme="minorHAnsi" w:eastAsiaTheme="minorEastAsia" w:hAnsiTheme="minorHAnsi" w:cstheme="minorBidi"/>
            <w:b w:val="0"/>
            <w:sz w:val="22"/>
            <w:szCs w:val="22"/>
            <w:lang w:eastAsia="ru-RU"/>
          </w:rPr>
          <w:tab/>
        </w:r>
        <w:r w:rsidRPr="008A7D96">
          <w:rPr>
            <w:rStyle w:val="a5"/>
          </w:rPr>
          <w:t>Печатная форма расширенной выписки</w:t>
        </w:r>
        <w:r>
          <w:rPr>
            <w:webHidden/>
          </w:rPr>
          <w:tab/>
        </w:r>
        <w:r>
          <w:rPr>
            <w:webHidden/>
          </w:rPr>
          <w:fldChar w:fldCharType="begin"/>
        </w:r>
        <w:r>
          <w:rPr>
            <w:webHidden/>
          </w:rPr>
          <w:instrText xml:space="preserve"> PAGEREF _Toc21517718 \h </w:instrText>
        </w:r>
      </w:ins>
      <w:r>
        <w:rPr>
          <w:webHidden/>
        </w:rPr>
      </w:r>
      <w:r>
        <w:rPr>
          <w:webHidden/>
        </w:rPr>
        <w:fldChar w:fldCharType="separate"/>
      </w:r>
      <w:ins w:id="1060" w:author="Феданкова Любовь Анатольевна" w:date="2019-10-09T12:38:00Z">
        <w:r>
          <w:rPr>
            <w:webHidden/>
          </w:rPr>
          <w:t>146</w:t>
        </w:r>
        <w:r>
          <w:rPr>
            <w:webHidden/>
          </w:rPr>
          <w:fldChar w:fldCharType="end"/>
        </w:r>
        <w:r w:rsidRPr="008A7D96">
          <w:rPr>
            <w:rStyle w:val="a5"/>
          </w:rPr>
          <w:fldChar w:fldCharType="end"/>
        </w:r>
      </w:ins>
    </w:p>
    <w:p w14:paraId="47022783" w14:textId="77777777" w:rsidR="00031B2C" w:rsidRDefault="00031B2C">
      <w:pPr>
        <w:pStyle w:val="31"/>
        <w:rPr>
          <w:ins w:id="1061" w:author="Феданкова Любовь Анатольевна" w:date="2019-10-09T12:38:00Z"/>
          <w:rFonts w:asciiTheme="minorHAnsi" w:eastAsiaTheme="minorEastAsia" w:hAnsiTheme="minorHAnsi" w:cstheme="minorBidi"/>
          <w:b w:val="0"/>
          <w:sz w:val="22"/>
          <w:szCs w:val="22"/>
          <w:lang w:eastAsia="ru-RU"/>
        </w:rPr>
      </w:pPr>
      <w:ins w:id="106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"_Toc21517719"</w:instrText>
        </w:r>
        <w:r w:rsidRPr="008A7D96">
          <w:rPr>
            <w:rStyle w:val="a5"/>
          </w:rPr>
          <w:instrText xml:space="preserve"> </w:instrText>
        </w:r>
        <w:r w:rsidRPr="008A7D96">
          <w:rPr>
            <w:rStyle w:val="a5"/>
          </w:rPr>
          <w:fldChar w:fldCharType="separate"/>
        </w:r>
        <w:r w:rsidRPr="008A7D96">
          <w:rPr>
            <w:rStyle w:val="a5"/>
          </w:rPr>
          <w:t>13.1.3.</w:t>
        </w:r>
        <w:r>
          <w:rPr>
            <w:rFonts w:asciiTheme="minorHAnsi" w:eastAsiaTheme="minorEastAsia" w:hAnsiTheme="minorHAnsi" w:cstheme="minorBidi"/>
            <w:b w:val="0"/>
            <w:sz w:val="22"/>
            <w:szCs w:val="22"/>
            <w:lang w:eastAsia="ru-RU"/>
          </w:rPr>
          <w:tab/>
        </w:r>
        <w:r w:rsidRPr="008A7D96">
          <w:rPr>
            <w:rStyle w:val="a5"/>
          </w:rPr>
          <w:t>Печатная форма Выписки для валютных счетов</w:t>
        </w:r>
        <w:r>
          <w:rPr>
            <w:webHidden/>
          </w:rPr>
          <w:tab/>
        </w:r>
        <w:r>
          <w:rPr>
            <w:webHidden/>
          </w:rPr>
          <w:fldChar w:fldCharType="begin"/>
        </w:r>
        <w:r>
          <w:rPr>
            <w:webHidden/>
          </w:rPr>
          <w:instrText xml:space="preserve"> PAGEREF _Toc21517719 \h </w:instrText>
        </w:r>
      </w:ins>
      <w:r>
        <w:rPr>
          <w:webHidden/>
        </w:rPr>
      </w:r>
      <w:r>
        <w:rPr>
          <w:webHidden/>
        </w:rPr>
        <w:fldChar w:fldCharType="separate"/>
      </w:r>
      <w:ins w:id="1063" w:author="Феданкова Любовь Анатольевна" w:date="2019-10-09T12:38:00Z">
        <w:r>
          <w:rPr>
            <w:webHidden/>
          </w:rPr>
          <w:t>148</w:t>
        </w:r>
        <w:r>
          <w:rPr>
            <w:webHidden/>
          </w:rPr>
          <w:fldChar w:fldCharType="end"/>
        </w:r>
        <w:r w:rsidRPr="008A7D96">
          <w:rPr>
            <w:rStyle w:val="a5"/>
          </w:rPr>
          <w:fldChar w:fldCharType="end"/>
        </w:r>
      </w:ins>
    </w:p>
    <w:p w14:paraId="38B2A588" w14:textId="77777777" w:rsidR="00031B2C" w:rsidRDefault="00031B2C">
      <w:pPr>
        <w:pStyle w:val="31"/>
        <w:rPr>
          <w:ins w:id="1064" w:author="Феданкова Любовь Анатольевна" w:date="2019-10-09T12:38:00Z"/>
          <w:rFonts w:asciiTheme="minorHAnsi" w:eastAsiaTheme="minorEastAsia" w:hAnsiTheme="minorHAnsi" w:cstheme="minorBidi"/>
          <w:b w:val="0"/>
          <w:sz w:val="22"/>
          <w:szCs w:val="22"/>
          <w:lang w:eastAsia="ru-RU"/>
        </w:rPr>
      </w:pPr>
      <w:ins w:id="106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"_Toc21517720"</w:instrText>
        </w:r>
        <w:r w:rsidRPr="008A7D96">
          <w:rPr>
            <w:rStyle w:val="a5"/>
          </w:rPr>
          <w:instrText xml:space="preserve"> </w:instrText>
        </w:r>
        <w:r w:rsidRPr="008A7D96">
          <w:rPr>
            <w:rStyle w:val="a5"/>
          </w:rPr>
          <w:fldChar w:fldCharType="separate"/>
        </w:r>
        <w:r w:rsidRPr="008A7D96">
          <w:rPr>
            <w:rStyle w:val="a5"/>
          </w:rPr>
          <w:t>13.1.4.</w:t>
        </w:r>
        <w:r>
          <w:rPr>
            <w:rFonts w:asciiTheme="minorHAnsi" w:eastAsiaTheme="minorEastAsia" w:hAnsiTheme="minorHAnsi" w:cstheme="minorBidi"/>
            <w:b w:val="0"/>
            <w:sz w:val="22"/>
            <w:szCs w:val="22"/>
            <w:lang w:eastAsia="ru-RU"/>
          </w:rPr>
          <w:tab/>
        </w:r>
        <w:r w:rsidRPr="008A7D96">
          <w:rPr>
            <w:rStyle w:val="a5"/>
          </w:rPr>
          <w:t>Печать выписки из лицевого счета для валютных счетов без проводок по переоценке</w:t>
        </w:r>
        <w:r>
          <w:rPr>
            <w:webHidden/>
          </w:rPr>
          <w:tab/>
        </w:r>
        <w:r>
          <w:rPr>
            <w:webHidden/>
          </w:rPr>
          <w:fldChar w:fldCharType="begin"/>
        </w:r>
        <w:r>
          <w:rPr>
            <w:webHidden/>
          </w:rPr>
          <w:instrText xml:space="preserve"> PAGEREF _Toc21517720 \h </w:instrText>
        </w:r>
      </w:ins>
      <w:r>
        <w:rPr>
          <w:webHidden/>
        </w:rPr>
      </w:r>
      <w:r>
        <w:rPr>
          <w:webHidden/>
        </w:rPr>
        <w:fldChar w:fldCharType="separate"/>
      </w:r>
      <w:ins w:id="1066" w:author="Феданкова Любовь Анатольевна" w:date="2019-10-09T12:38:00Z">
        <w:r>
          <w:rPr>
            <w:webHidden/>
          </w:rPr>
          <w:t>150</w:t>
        </w:r>
        <w:r>
          <w:rPr>
            <w:webHidden/>
          </w:rPr>
          <w:fldChar w:fldCharType="end"/>
        </w:r>
        <w:r w:rsidRPr="008A7D96">
          <w:rPr>
            <w:rStyle w:val="a5"/>
          </w:rPr>
          <w:fldChar w:fldCharType="end"/>
        </w:r>
      </w:ins>
    </w:p>
    <w:p w14:paraId="38851D2F" w14:textId="77777777" w:rsidR="00031B2C" w:rsidRDefault="00031B2C">
      <w:pPr>
        <w:pStyle w:val="31"/>
        <w:rPr>
          <w:ins w:id="1067" w:author="Феданкова Любовь Анатольевна" w:date="2019-10-09T12:38:00Z"/>
          <w:rFonts w:asciiTheme="minorHAnsi" w:eastAsiaTheme="minorEastAsia" w:hAnsiTheme="minorHAnsi" w:cstheme="minorBidi"/>
          <w:b w:val="0"/>
          <w:sz w:val="22"/>
          <w:szCs w:val="22"/>
          <w:lang w:eastAsia="ru-RU"/>
        </w:rPr>
      </w:pPr>
      <w:ins w:id="106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"_Toc21517721"</w:instrText>
        </w:r>
        <w:r w:rsidRPr="008A7D96">
          <w:rPr>
            <w:rStyle w:val="a5"/>
          </w:rPr>
          <w:instrText xml:space="preserve"> </w:instrText>
        </w:r>
        <w:r w:rsidRPr="008A7D96">
          <w:rPr>
            <w:rStyle w:val="a5"/>
          </w:rPr>
          <w:fldChar w:fldCharType="separate"/>
        </w:r>
        <w:r w:rsidRPr="008A7D96">
          <w:rPr>
            <w:rStyle w:val="a5"/>
          </w:rPr>
          <w:t>13.1.5.</w:t>
        </w:r>
        <w:r>
          <w:rPr>
            <w:rFonts w:asciiTheme="minorHAnsi" w:eastAsiaTheme="minorEastAsia" w:hAnsiTheme="minorHAnsi" w:cstheme="minorBidi"/>
            <w:b w:val="0"/>
            <w:sz w:val="22"/>
            <w:szCs w:val="22"/>
            <w:lang w:eastAsia="ru-RU"/>
          </w:rPr>
          <w:tab/>
        </w:r>
        <w:r w:rsidRPr="008A7D96">
          <w:rPr>
            <w:rStyle w:val="a5"/>
          </w:rPr>
          <w:t>Требования к печати выписки из лицевого счета для валютных счетов включая  проводки по переоценке</w:t>
        </w:r>
        <w:r>
          <w:rPr>
            <w:webHidden/>
          </w:rPr>
          <w:tab/>
        </w:r>
        <w:r>
          <w:rPr>
            <w:webHidden/>
          </w:rPr>
          <w:fldChar w:fldCharType="begin"/>
        </w:r>
        <w:r>
          <w:rPr>
            <w:webHidden/>
          </w:rPr>
          <w:instrText xml:space="preserve"> PAGEREF _Toc21517721 \h </w:instrText>
        </w:r>
      </w:ins>
      <w:r>
        <w:rPr>
          <w:webHidden/>
        </w:rPr>
      </w:r>
      <w:r>
        <w:rPr>
          <w:webHidden/>
        </w:rPr>
        <w:fldChar w:fldCharType="separate"/>
      </w:r>
      <w:ins w:id="1069" w:author="Феданкова Любовь Анатольевна" w:date="2019-10-09T12:38:00Z">
        <w:r>
          <w:rPr>
            <w:webHidden/>
          </w:rPr>
          <w:t>150</w:t>
        </w:r>
        <w:r>
          <w:rPr>
            <w:webHidden/>
          </w:rPr>
          <w:fldChar w:fldCharType="end"/>
        </w:r>
        <w:r w:rsidRPr="008A7D96">
          <w:rPr>
            <w:rStyle w:val="a5"/>
          </w:rPr>
          <w:fldChar w:fldCharType="end"/>
        </w:r>
      </w:ins>
    </w:p>
    <w:p w14:paraId="65BD788D" w14:textId="77777777" w:rsidR="00031B2C" w:rsidRDefault="00031B2C">
      <w:pPr>
        <w:pStyle w:val="21"/>
        <w:rPr>
          <w:ins w:id="1070" w:author="Феданкова Любовь Анатольевна" w:date="2019-10-09T12:38:00Z"/>
          <w:rFonts w:asciiTheme="minorHAnsi" w:eastAsiaTheme="minorEastAsia" w:hAnsiTheme="minorHAnsi" w:cstheme="minorBidi"/>
          <w:i w:val="0"/>
          <w:sz w:val="22"/>
          <w:szCs w:val="22"/>
          <w:lang w:eastAsia="ru-RU"/>
        </w:rPr>
      </w:pPr>
      <w:ins w:id="1071"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"_Toc21517722"</w:instrText>
        </w:r>
        <w:r w:rsidRPr="008A7D96">
          <w:rPr>
            <w:rStyle w:val="a5"/>
          </w:rPr>
          <w:instrText xml:space="preserve"> </w:instrText>
        </w:r>
        <w:r w:rsidRPr="008A7D96">
          <w:rPr>
            <w:rStyle w:val="a5"/>
          </w:rPr>
          <w:fldChar w:fldCharType="separate"/>
        </w:r>
        <w:r w:rsidRPr="008A7D96">
          <w:rPr>
            <w:rStyle w:val="a5"/>
          </w:rPr>
          <w:t>13.2.</w:t>
        </w:r>
        <w:r>
          <w:rPr>
            <w:rFonts w:asciiTheme="minorHAnsi" w:eastAsiaTheme="minorEastAsia" w:hAnsiTheme="minorHAnsi" w:cstheme="minorBidi"/>
            <w:i w:val="0"/>
            <w:sz w:val="22"/>
            <w:szCs w:val="22"/>
            <w:lang w:eastAsia="ru-RU"/>
          </w:rPr>
          <w:tab/>
        </w:r>
        <w:r w:rsidRPr="008A7D96">
          <w:rPr>
            <w:rStyle w:val="a5"/>
          </w:rPr>
          <w:t>Печатные формы реестра документов</w:t>
        </w:r>
        <w:r>
          <w:rPr>
            <w:webHidden/>
          </w:rPr>
          <w:tab/>
        </w:r>
        <w:r>
          <w:rPr>
            <w:webHidden/>
          </w:rPr>
          <w:fldChar w:fldCharType="begin"/>
        </w:r>
        <w:r>
          <w:rPr>
            <w:webHidden/>
          </w:rPr>
          <w:instrText xml:space="preserve"> PAGEREF _Toc21517722 \h </w:instrText>
        </w:r>
      </w:ins>
      <w:r>
        <w:rPr>
          <w:webHidden/>
        </w:rPr>
      </w:r>
      <w:r>
        <w:rPr>
          <w:webHidden/>
        </w:rPr>
        <w:fldChar w:fldCharType="separate"/>
      </w:r>
      <w:ins w:id="1072" w:author="Феданкова Любовь Анатольевна" w:date="2019-10-09T12:38:00Z">
        <w:r>
          <w:rPr>
            <w:webHidden/>
          </w:rPr>
          <w:t>151</w:t>
        </w:r>
        <w:r>
          <w:rPr>
            <w:webHidden/>
          </w:rPr>
          <w:fldChar w:fldCharType="end"/>
        </w:r>
        <w:r w:rsidRPr="008A7D96">
          <w:rPr>
            <w:rStyle w:val="a5"/>
          </w:rPr>
          <w:fldChar w:fldCharType="end"/>
        </w:r>
      </w:ins>
    </w:p>
    <w:p w14:paraId="30C6A951" w14:textId="77777777" w:rsidR="00031B2C" w:rsidRDefault="00031B2C">
      <w:pPr>
        <w:pStyle w:val="21"/>
        <w:rPr>
          <w:ins w:id="1073" w:author="Феданкова Любовь Анатольевна" w:date="2019-10-09T12:38:00Z"/>
          <w:rFonts w:asciiTheme="minorHAnsi" w:eastAsiaTheme="minorEastAsia" w:hAnsiTheme="minorHAnsi" w:cstheme="minorBidi"/>
          <w:i w:val="0"/>
          <w:sz w:val="22"/>
          <w:szCs w:val="22"/>
          <w:lang w:eastAsia="ru-RU"/>
        </w:rPr>
      </w:pPr>
      <w:ins w:id="1074"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"_Toc21517723"</w:instrText>
        </w:r>
        <w:r w:rsidRPr="008A7D96">
          <w:rPr>
            <w:rStyle w:val="a5"/>
          </w:rPr>
          <w:instrText xml:space="preserve"> </w:instrText>
        </w:r>
        <w:r w:rsidRPr="008A7D96">
          <w:rPr>
            <w:rStyle w:val="a5"/>
          </w:rPr>
          <w:fldChar w:fldCharType="separate"/>
        </w:r>
        <w:r w:rsidRPr="008A7D96">
          <w:rPr>
            <w:rStyle w:val="a5"/>
          </w:rPr>
          <w:t>13.3.</w:t>
        </w:r>
        <w:r>
          <w:rPr>
            <w:rFonts w:asciiTheme="minorHAnsi" w:eastAsiaTheme="minorEastAsia" w:hAnsiTheme="minorHAnsi" w:cstheme="minorBidi"/>
            <w:i w:val="0"/>
            <w:sz w:val="22"/>
            <w:szCs w:val="22"/>
            <w:lang w:eastAsia="ru-RU"/>
          </w:rPr>
          <w:tab/>
        </w:r>
        <w:r w:rsidRPr="008A7D96">
          <w:rPr>
            <w:rStyle w:val="a5"/>
          </w:rPr>
          <w:t>Штампы</w:t>
        </w:r>
        <w:r>
          <w:rPr>
            <w:webHidden/>
          </w:rPr>
          <w:tab/>
        </w:r>
        <w:r>
          <w:rPr>
            <w:webHidden/>
          </w:rPr>
          <w:fldChar w:fldCharType="begin"/>
        </w:r>
        <w:r>
          <w:rPr>
            <w:webHidden/>
          </w:rPr>
          <w:instrText xml:space="preserve"> PAGEREF _Toc21517723 \h </w:instrText>
        </w:r>
      </w:ins>
      <w:r>
        <w:rPr>
          <w:webHidden/>
        </w:rPr>
      </w:r>
      <w:r>
        <w:rPr>
          <w:webHidden/>
        </w:rPr>
        <w:fldChar w:fldCharType="separate"/>
      </w:r>
      <w:ins w:id="1075" w:author="Феданкова Любовь Анатольевна" w:date="2019-10-09T12:38:00Z">
        <w:r>
          <w:rPr>
            <w:webHidden/>
          </w:rPr>
          <w:t>152</w:t>
        </w:r>
        <w:r>
          <w:rPr>
            <w:webHidden/>
          </w:rPr>
          <w:fldChar w:fldCharType="end"/>
        </w:r>
        <w:r w:rsidRPr="008A7D96">
          <w:rPr>
            <w:rStyle w:val="a5"/>
          </w:rPr>
          <w:fldChar w:fldCharType="end"/>
        </w:r>
      </w:ins>
    </w:p>
    <w:p w14:paraId="505A5813" w14:textId="77777777" w:rsidR="00031B2C" w:rsidRDefault="00031B2C">
      <w:pPr>
        <w:pStyle w:val="21"/>
        <w:rPr>
          <w:ins w:id="1076" w:author="Феданкова Любовь Анатольевна" w:date="2019-10-09T12:38:00Z"/>
          <w:rFonts w:asciiTheme="minorHAnsi" w:eastAsiaTheme="minorEastAsia" w:hAnsiTheme="minorHAnsi" w:cstheme="minorBidi"/>
          <w:i w:val="0"/>
          <w:sz w:val="22"/>
          <w:szCs w:val="22"/>
          <w:lang w:eastAsia="ru-RU"/>
        </w:rPr>
      </w:pPr>
      <w:ins w:id="107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"_Toc21517724"</w:instrText>
        </w:r>
        <w:r w:rsidRPr="008A7D96">
          <w:rPr>
            <w:rStyle w:val="a5"/>
          </w:rPr>
          <w:instrText xml:space="preserve"> </w:instrText>
        </w:r>
        <w:r w:rsidRPr="008A7D96">
          <w:rPr>
            <w:rStyle w:val="a5"/>
          </w:rPr>
          <w:fldChar w:fldCharType="separate"/>
        </w:r>
        <w:r w:rsidRPr="008A7D96">
          <w:rPr>
            <w:rStyle w:val="a5"/>
          </w:rPr>
          <w:t>13.4.</w:t>
        </w:r>
        <w:r>
          <w:rPr>
            <w:rFonts w:asciiTheme="minorHAnsi" w:eastAsiaTheme="minorEastAsia" w:hAnsiTheme="minorHAnsi" w:cstheme="minorBidi"/>
            <w:i w:val="0"/>
            <w:sz w:val="22"/>
            <w:szCs w:val="22"/>
            <w:lang w:eastAsia="ru-RU"/>
          </w:rPr>
          <w:tab/>
        </w:r>
        <w:r w:rsidRPr="008A7D96">
          <w:rPr>
            <w:rStyle w:val="a5"/>
          </w:rPr>
          <w:t>Приложение к выписке. Платежное поручение</w:t>
        </w:r>
        <w:r>
          <w:rPr>
            <w:webHidden/>
          </w:rPr>
          <w:tab/>
        </w:r>
        <w:r>
          <w:rPr>
            <w:webHidden/>
          </w:rPr>
          <w:fldChar w:fldCharType="begin"/>
        </w:r>
        <w:r>
          <w:rPr>
            <w:webHidden/>
          </w:rPr>
          <w:instrText xml:space="preserve"> PAGEREF _Toc21517724 \h </w:instrText>
        </w:r>
      </w:ins>
      <w:r>
        <w:rPr>
          <w:webHidden/>
        </w:rPr>
      </w:r>
      <w:r>
        <w:rPr>
          <w:webHidden/>
        </w:rPr>
        <w:fldChar w:fldCharType="separate"/>
      </w:r>
      <w:ins w:id="1078" w:author="Феданкова Любовь Анатольевна" w:date="2019-10-09T12:38:00Z">
        <w:r>
          <w:rPr>
            <w:webHidden/>
          </w:rPr>
          <w:t>152</w:t>
        </w:r>
        <w:r>
          <w:rPr>
            <w:webHidden/>
          </w:rPr>
          <w:fldChar w:fldCharType="end"/>
        </w:r>
        <w:r w:rsidRPr="008A7D96">
          <w:rPr>
            <w:rStyle w:val="a5"/>
          </w:rPr>
          <w:fldChar w:fldCharType="end"/>
        </w:r>
      </w:ins>
    </w:p>
    <w:p w14:paraId="34F1ADF7" w14:textId="77777777" w:rsidR="00031B2C" w:rsidRDefault="00031B2C">
      <w:pPr>
        <w:pStyle w:val="21"/>
        <w:rPr>
          <w:ins w:id="1079" w:author="Феданкова Любовь Анатольевна" w:date="2019-10-09T12:38:00Z"/>
          <w:rFonts w:asciiTheme="minorHAnsi" w:eastAsiaTheme="minorEastAsia" w:hAnsiTheme="minorHAnsi" w:cstheme="minorBidi"/>
          <w:i w:val="0"/>
          <w:sz w:val="22"/>
          <w:szCs w:val="22"/>
          <w:lang w:eastAsia="ru-RU"/>
        </w:rPr>
      </w:pPr>
      <w:ins w:id="108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"_Toc21517725"</w:instrText>
        </w:r>
        <w:r w:rsidRPr="008A7D96">
          <w:rPr>
            <w:rStyle w:val="a5"/>
          </w:rPr>
          <w:instrText xml:space="preserve"> </w:instrText>
        </w:r>
        <w:r w:rsidRPr="008A7D96">
          <w:rPr>
            <w:rStyle w:val="a5"/>
          </w:rPr>
          <w:fldChar w:fldCharType="separate"/>
        </w:r>
        <w:r w:rsidRPr="008A7D96">
          <w:rPr>
            <w:rStyle w:val="a5"/>
          </w:rPr>
          <w:t>13.5.</w:t>
        </w:r>
        <w:r>
          <w:rPr>
            <w:rFonts w:asciiTheme="minorHAnsi" w:eastAsiaTheme="minorEastAsia" w:hAnsiTheme="minorHAnsi" w:cstheme="minorBidi"/>
            <w:i w:val="0"/>
            <w:sz w:val="22"/>
            <w:szCs w:val="22"/>
            <w:lang w:eastAsia="ru-RU"/>
          </w:rPr>
          <w:tab/>
        </w:r>
        <w:r w:rsidRPr="008A7D96">
          <w:rPr>
            <w:rStyle w:val="a5"/>
          </w:rPr>
          <w:t>Приложение к выписке. Банковский ордер</w:t>
        </w:r>
        <w:r>
          <w:rPr>
            <w:webHidden/>
          </w:rPr>
          <w:tab/>
        </w:r>
        <w:r>
          <w:rPr>
            <w:webHidden/>
          </w:rPr>
          <w:fldChar w:fldCharType="begin"/>
        </w:r>
        <w:r>
          <w:rPr>
            <w:webHidden/>
          </w:rPr>
          <w:instrText xml:space="preserve"> PAGEREF _Toc21517725 \h </w:instrText>
        </w:r>
      </w:ins>
      <w:r>
        <w:rPr>
          <w:webHidden/>
        </w:rPr>
      </w:r>
      <w:r>
        <w:rPr>
          <w:webHidden/>
        </w:rPr>
        <w:fldChar w:fldCharType="separate"/>
      </w:r>
      <w:ins w:id="1081" w:author="Феданкова Любовь Анатольевна" w:date="2019-10-09T12:38:00Z">
        <w:r>
          <w:rPr>
            <w:webHidden/>
          </w:rPr>
          <w:t>152</w:t>
        </w:r>
        <w:r>
          <w:rPr>
            <w:webHidden/>
          </w:rPr>
          <w:fldChar w:fldCharType="end"/>
        </w:r>
        <w:r w:rsidRPr="008A7D96">
          <w:rPr>
            <w:rStyle w:val="a5"/>
          </w:rPr>
          <w:fldChar w:fldCharType="end"/>
        </w:r>
      </w:ins>
    </w:p>
    <w:p w14:paraId="36ABA723" w14:textId="77777777" w:rsidR="00031B2C" w:rsidRDefault="00031B2C">
      <w:pPr>
        <w:pStyle w:val="21"/>
        <w:rPr>
          <w:ins w:id="1082" w:author="Феданкова Любовь Анатольевна" w:date="2019-10-09T12:38:00Z"/>
          <w:rFonts w:asciiTheme="minorHAnsi" w:eastAsiaTheme="minorEastAsia" w:hAnsiTheme="minorHAnsi" w:cstheme="minorBidi"/>
          <w:i w:val="0"/>
          <w:sz w:val="22"/>
          <w:szCs w:val="22"/>
          <w:lang w:eastAsia="ru-RU"/>
        </w:rPr>
      </w:pPr>
      <w:ins w:id="108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"_Toc21517726"</w:instrText>
        </w:r>
        <w:r w:rsidRPr="008A7D96">
          <w:rPr>
            <w:rStyle w:val="a5"/>
          </w:rPr>
          <w:instrText xml:space="preserve"> </w:instrText>
        </w:r>
        <w:r w:rsidRPr="008A7D96">
          <w:rPr>
            <w:rStyle w:val="a5"/>
          </w:rPr>
          <w:fldChar w:fldCharType="separate"/>
        </w:r>
        <w:r w:rsidRPr="008A7D96">
          <w:rPr>
            <w:rStyle w:val="a5"/>
          </w:rPr>
          <w:t>13.6.</w:t>
        </w:r>
        <w:r>
          <w:rPr>
            <w:rFonts w:asciiTheme="minorHAnsi" w:eastAsiaTheme="minorEastAsia" w:hAnsiTheme="minorHAnsi" w:cstheme="minorBidi"/>
            <w:i w:val="0"/>
            <w:sz w:val="22"/>
            <w:szCs w:val="22"/>
            <w:lang w:eastAsia="ru-RU"/>
          </w:rPr>
          <w:tab/>
        </w:r>
        <w:r w:rsidRPr="008A7D96">
          <w:rPr>
            <w:rStyle w:val="a5"/>
          </w:rPr>
          <w:t>Приложение к выписке. Платежный ордер</w:t>
        </w:r>
        <w:r>
          <w:rPr>
            <w:webHidden/>
          </w:rPr>
          <w:tab/>
        </w:r>
        <w:r>
          <w:rPr>
            <w:webHidden/>
          </w:rPr>
          <w:fldChar w:fldCharType="begin"/>
        </w:r>
        <w:r>
          <w:rPr>
            <w:webHidden/>
          </w:rPr>
          <w:instrText xml:space="preserve"> PAGEREF _Toc21517726 \h </w:instrText>
        </w:r>
      </w:ins>
      <w:r>
        <w:rPr>
          <w:webHidden/>
        </w:rPr>
      </w:r>
      <w:r>
        <w:rPr>
          <w:webHidden/>
        </w:rPr>
        <w:fldChar w:fldCharType="separate"/>
      </w:r>
      <w:ins w:id="1084" w:author="Феданкова Любовь Анатольевна" w:date="2019-10-09T12:38:00Z">
        <w:r>
          <w:rPr>
            <w:webHidden/>
          </w:rPr>
          <w:t>157</w:t>
        </w:r>
        <w:r>
          <w:rPr>
            <w:webHidden/>
          </w:rPr>
          <w:fldChar w:fldCharType="end"/>
        </w:r>
        <w:r w:rsidRPr="008A7D96">
          <w:rPr>
            <w:rStyle w:val="a5"/>
          </w:rPr>
          <w:fldChar w:fldCharType="end"/>
        </w:r>
      </w:ins>
    </w:p>
    <w:p w14:paraId="7237AB59" w14:textId="77777777" w:rsidR="00031B2C" w:rsidRDefault="00031B2C">
      <w:pPr>
        <w:pStyle w:val="21"/>
        <w:rPr>
          <w:ins w:id="1085" w:author="Феданкова Любовь Анатольевна" w:date="2019-10-09T12:38:00Z"/>
          <w:rFonts w:asciiTheme="minorHAnsi" w:eastAsiaTheme="minorEastAsia" w:hAnsiTheme="minorHAnsi" w:cstheme="minorBidi"/>
          <w:i w:val="0"/>
          <w:sz w:val="22"/>
          <w:szCs w:val="22"/>
          <w:lang w:eastAsia="ru-RU"/>
        </w:rPr>
      </w:pPr>
      <w:ins w:id="108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"_Toc21517727"</w:instrText>
        </w:r>
        <w:r w:rsidRPr="008A7D96">
          <w:rPr>
            <w:rStyle w:val="a5"/>
          </w:rPr>
          <w:instrText xml:space="preserve"> </w:instrText>
        </w:r>
        <w:r w:rsidRPr="008A7D96">
          <w:rPr>
            <w:rStyle w:val="a5"/>
          </w:rPr>
          <w:fldChar w:fldCharType="separate"/>
        </w:r>
        <w:r w:rsidRPr="008A7D96">
          <w:rPr>
            <w:rStyle w:val="a5"/>
          </w:rPr>
          <w:t>13.7.</w:t>
        </w:r>
        <w:r>
          <w:rPr>
            <w:rFonts w:asciiTheme="minorHAnsi" w:eastAsiaTheme="minorEastAsia" w:hAnsiTheme="minorHAnsi" w:cstheme="minorBidi"/>
            <w:i w:val="0"/>
            <w:sz w:val="22"/>
            <w:szCs w:val="22"/>
            <w:lang w:eastAsia="ru-RU"/>
          </w:rPr>
          <w:tab/>
        </w:r>
        <w:r w:rsidRPr="008A7D96">
          <w:rPr>
            <w:rStyle w:val="a5"/>
          </w:rPr>
          <w:t>Приложение к выписке. Платежное требование</w:t>
        </w:r>
        <w:r>
          <w:rPr>
            <w:webHidden/>
          </w:rPr>
          <w:tab/>
        </w:r>
        <w:r>
          <w:rPr>
            <w:webHidden/>
          </w:rPr>
          <w:fldChar w:fldCharType="begin"/>
        </w:r>
        <w:r>
          <w:rPr>
            <w:webHidden/>
          </w:rPr>
          <w:instrText xml:space="preserve"> PAGEREF _Toc21517727 \h </w:instrText>
        </w:r>
      </w:ins>
      <w:r>
        <w:rPr>
          <w:webHidden/>
        </w:rPr>
      </w:r>
      <w:r>
        <w:rPr>
          <w:webHidden/>
        </w:rPr>
        <w:fldChar w:fldCharType="separate"/>
      </w:r>
      <w:ins w:id="1087" w:author="Феданкова Любовь Анатольевна" w:date="2019-10-09T12:38:00Z">
        <w:r>
          <w:rPr>
            <w:webHidden/>
          </w:rPr>
          <w:t>166</w:t>
        </w:r>
        <w:r>
          <w:rPr>
            <w:webHidden/>
          </w:rPr>
          <w:fldChar w:fldCharType="end"/>
        </w:r>
        <w:r w:rsidRPr="008A7D96">
          <w:rPr>
            <w:rStyle w:val="a5"/>
          </w:rPr>
          <w:fldChar w:fldCharType="end"/>
        </w:r>
      </w:ins>
    </w:p>
    <w:p w14:paraId="5CB57A07" w14:textId="77777777" w:rsidR="00031B2C" w:rsidRDefault="00031B2C">
      <w:pPr>
        <w:pStyle w:val="21"/>
        <w:rPr>
          <w:ins w:id="1088" w:author="Феданкова Любовь Анатольевна" w:date="2019-10-09T12:38:00Z"/>
          <w:rFonts w:asciiTheme="minorHAnsi" w:eastAsiaTheme="minorEastAsia" w:hAnsiTheme="minorHAnsi" w:cstheme="minorBidi"/>
          <w:i w:val="0"/>
          <w:sz w:val="22"/>
          <w:szCs w:val="22"/>
          <w:lang w:eastAsia="ru-RU"/>
        </w:rPr>
      </w:pPr>
      <w:ins w:id="108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"_Toc21517728"</w:instrText>
        </w:r>
        <w:r w:rsidRPr="008A7D96">
          <w:rPr>
            <w:rStyle w:val="a5"/>
          </w:rPr>
          <w:instrText xml:space="preserve"> </w:instrText>
        </w:r>
        <w:r w:rsidRPr="008A7D96">
          <w:rPr>
            <w:rStyle w:val="a5"/>
          </w:rPr>
          <w:fldChar w:fldCharType="separate"/>
        </w:r>
        <w:r w:rsidRPr="008A7D96">
          <w:rPr>
            <w:rStyle w:val="a5"/>
          </w:rPr>
          <w:t>13.8.</w:t>
        </w:r>
        <w:r>
          <w:rPr>
            <w:rFonts w:asciiTheme="minorHAnsi" w:eastAsiaTheme="minorEastAsia" w:hAnsiTheme="minorHAnsi" w:cstheme="minorBidi"/>
            <w:i w:val="0"/>
            <w:sz w:val="22"/>
            <w:szCs w:val="22"/>
            <w:lang w:eastAsia="ru-RU"/>
          </w:rPr>
          <w:tab/>
        </w:r>
        <w:r w:rsidRPr="008A7D96">
          <w:rPr>
            <w:rStyle w:val="a5"/>
          </w:rPr>
          <w:t>Приложение к выписке. Инкассовое поручение</w:t>
        </w:r>
        <w:r>
          <w:rPr>
            <w:webHidden/>
          </w:rPr>
          <w:tab/>
        </w:r>
        <w:r>
          <w:rPr>
            <w:webHidden/>
          </w:rPr>
          <w:fldChar w:fldCharType="begin"/>
        </w:r>
        <w:r>
          <w:rPr>
            <w:webHidden/>
          </w:rPr>
          <w:instrText xml:space="preserve"> PAGEREF _Toc21517728 \h </w:instrText>
        </w:r>
      </w:ins>
      <w:r>
        <w:rPr>
          <w:webHidden/>
        </w:rPr>
      </w:r>
      <w:r>
        <w:rPr>
          <w:webHidden/>
        </w:rPr>
        <w:fldChar w:fldCharType="separate"/>
      </w:r>
      <w:ins w:id="1090" w:author="Феданкова Любовь Анатольевна" w:date="2019-10-09T12:38:00Z">
        <w:r>
          <w:rPr>
            <w:webHidden/>
          </w:rPr>
          <w:t>171</w:t>
        </w:r>
        <w:r>
          <w:rPr>
            <w:webHidden/>
          </w:rPr>
          <w:fldChar w:fldCharType="end"/>
        </w:r>
        <w:r w:rsidRPr="008A7D96">
          <w:rPr>
            <w:rStyle w:val="a5"/>
          </w:rPr>
          <w:fldChar w:fldCharType="end"/>
        </w:r>
      </w:ins>
    </w:p>
    <w:p w14:paraId="391752C2" w14:textId="77777777" w:rsidR="00031B2C" w:rsidRDefault="00031B2C">
      <w:pPr>
        <w:pStyle w:val="21"/>
        <w:rPr>
          <w:ins w:id="1091" w:author="Феданкова Любовь Анатольевна" w:date="2019-10-09T12:38:00Z"/>
          <w:rFonts w:asciiTheme="minorHAnsi" w:eastAsiaTheme="minorEastAsia" w:hAnsiTheme="minorHAnsi" w:cstheme="minorBidi"/>
          <w:i w:val="0"/>
          <w:sz w:val="22"/>
          <w:szCs w:val="22"/>
          <w:lang w:eastAsia="ru-RU"/>
        </w:rPr>
      </w:pPr>
      <w:ins w:id="109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"_Toc21517729"</w:instrText>
        </w:r>
        <w:r w:rsidRPr="008A7D96">
          <w:rPr>
            <w:rStyle w:val="a5"/>
          </w:rPr>
          <w:instrText xml:space="preserve"> </w:instrText>
        </w:r>
        <w:r w:rsidRPr="008A7D96">
          <w:rPr>
            <w:rStyle w:val="a5"/>
          </w:rPr>
          <w:fldChar w:fldCharType="separate"/>
        </w:r>
        <w:r w:rsidRPr="008A7D96">
          <w:rPr>
            <w:rStyle w:val="a5"/>
          </w:rPr>
          <w:t>13.9.</w:t>
        </w:r>
        <w:r>
          <w:rPr>
            <w:rFonts w:asciiTheme="minorHAnsi" w:eastAsiaTheme="minorEastAsia" w:hAnsiTheme="minorHAnsi" w:cstheme="minorBidi"/>
            <w:i w:val="0"/>
            <w:sz w:val="22"/>
            <w:szCs w:val="22"/>
            <w:lang w:eastAsia="ru-RU"/>
          </w:rPr>
          <w:tab/>
        </w:r>
        <w:r w:rsidRPr="008A7D96">
          <w:rPr>
            <w:rStyle w:val="a5"/>
          </w:rPr>
          <w:t>Приложение к выписке. Расходный кассовый ордер</w:t>
        </w:r>
        <w:r>
          <w:rPr>
            <w:webHidden/>
          </w:rPr>
          <w:tab/>
        </w:r>
        <w:r>
          <w:rPr>
            <w:webHidden/>
          </w:rPr>
          <w:fldChar w:fldCharType="begin"/>
        </w:r>
        <w:r>
          <w:rPr>
            <w:webHidden/>
          </w:rPr>
          <w:instrText xml:space="preserve"> PAGEREF _Toc21517729 \h </w:instrText>
        </w:r>
      </w:ins>
      <w:r>
        <w:rPr>
          <w:webHidden/>
        </w:rPr>
      </w:r>
      <w:r>
        <w:rPr>
          <w:webHidden/>
        </w:rPr>
        <w:fldChar w:fldCharType="separate"/>
      </w:r>
      <w:ins w:id="1093" w:author="Феданкова Любовь Анатольевна" w:date="2019-10-09T12:38:00Z">
        <w:r>
          <w:rPr>
            <w:webHidden/>
          </w:rPr>
          <w:t>180</w:t>
        </w:r>
        <w:r>
          <w:rPr>
            <w:webHidden/>
          </w:rPr>
          <w:fldChar w:fldCharType="end"/>
        </w:r>
        <w:r w:rsidRPr="008A7D96">
          <w:rPr>
            <w:rStyle w:val="a5"/>
          </w:rPr>
          <w:fldChar w:fldCharType="end"/>
        </w:r>
      </w:ins>
    </w:p>
    <w:p w14:paraId="4ECEABC0" w14:textId="77777777" w:rsidR="00031B2C" w:rsidRDefault="00031B2C">
      <w:pPr>
        <w:pStyle w:val="21"/>
        <w:rPr>
          <w:ins w:id="1094" w:author="Феданкова Любовь Анатольевна" w:date="2019-10-09T12:38:00Z"/>
          <w:rFonts w:asciiTheme="minorHAnsi" w:eastAsiaTheme="minorEastAsia" w:hAnsiTheme="minorHAnsi" w:cstheme="minorBidi"/>
          <w:i w:val="0"/>
          <w:sz w:val="22"/>
          <w:szCs w:val="22"/>
          <w:lang w:eastAsia="ru-RU"/>
        </w:rPr>
      </w:pPr>
      <w:ins w:id="109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"_Toc21517730"</w:instrText>
        </w:r>
        <w:r w:rsidRPr="008A7D96">
          <w:rPr>
            <w:rStyle w:val="a5"/>
          </w:rPr>
          <w:instrText xml:space="preserve"> </w:instrText>
        </w:r>
        <w:r w:rsidRPr="008A7D96">
          <w:rPr>
            <w:rStyle w:val="a5"/>
          </w:rPr>
          <w:fldChar w:fldCharType="separate"/>
        </w:r>
        <w:r w:rsidRPr="008A7D96">
          <w:rPr>
            <w:rStyle w:val="a5"/>
          </w:rPr>
          <w:t>13.10.</w:t>
        </w:r>
        <w:r>
          <w:rPr>
            <w:rFonts w:asciiTheme="minorHAnsi" w:eastAsiaTheme="minorEastAsia" w:hAnsiTheme="minorHAnsi" w:cstheme="minorBidi"/>
            <w:i w:val="0"/>
            <w:sz w:val="22"/>
            <w:szCs w:val="22"/>
            <w:lang w:eastAsia="ru-RU"/>
          </w:rPr>
          <w:tab/>
        </w:r>
        <w:r w:rsidRPr="008A7D96">
          <w:rPr>
            <w:rStyle w:val="a5"/>
          </w:rPr>
          <w:t>Приложение к выписке. Квитанция</w:t>
        </w:r>
        <w:r>
          <w:rPr>
            <w:webHidden/>
          </w:rPr>
          <w:tab/>
        </w:r>
        <w:r>
          <w:rPr>
            <w:webHidden/>
          </w:rPr>
          <w:fldChar w:fldCharType="begin"/>
        </w:r>
        <w:r>
          <w:rPr>
            <w:webHidden/>
          </w:rPr>
          <w:instrText xml:space="preserve"> PAGEREF _Toc21517730 \h </w:instrText>
        </w:r>
      </w:ins>
      <w:r>
        <w:rPr>
          <w:webHidden/>
        </w:rPr>
      </w:r>
      <w:r>
        <w:rPr>
          <w:webHidden/>
        </w:rPr>
        <w:fldChar w:fldCharType="separate"/>
      </w:r>
      <w:ins w:id="1096" w:author="Феданкова Любовь Анатольевна" w:date="2019-10-09T12:38:00Z">
        <w:r>
          <w:rPr>
            <w:webHidden/>
          </w:rPr>
          <w:t>181</w:t>
        </w:r>
        <w:r>
          <w:rPr>
            <w:webHidden/>
          </w:rPr>
          <w:fldChar w:fldCharType="end"/>
        </w:r>
        <w:r w:rsidRPr="008A7D96">
          <w:rPr>
            <w:rStyle w:val="a5"/>
          </w:rPr>
          <w:fldChar w:fldCharType="end"/>
        </w:r>
      </w:ins>
    </w:p>
    <w:p w14:paraId="699FC555" w14:textId="77777777" w:rsidR="00031B2C" w:rsidRDefault="00031B2C">
      <w:pPr>
        <w:pStyle w:val="21"/>
        <w:rPr>
          <w:ins w:id="1097" w:author="Феданкова Любовь Анатольевна" w:date="2019-10-09T12:38:00Z"/>
          <w:rFonts w:asciiTheme="minorHAnsi" w:eastAsiaTheme="minorEastAsia" w:hAnsiTheme="minorHAnsi" w:cstheme="minorBidi"/>
          <w:i w:val="0"/>
          <w:sz w:val="22"/>
          <w:szCs w:val="22"/>
          <w:lang w:eastAsia="ru-RU"/>
        </w:rPr>
      </w:pPr>
      <w:ins w:id="109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"_Toc21517731"</w:instrText>
        </w:r>
        <w:r w:rsidRPr="008A7D96">
          <w:rPr>
            <w:rStyle w:val="a5"/>
          </w:rPr>
          <w:instrText xml:space="preserve"> </w:instrText>
        </w:r>
        <w:r w:rsidRPr="008A7D96">
          <w:rPr>
            <w:rStyle w:val="a5"/>
          </w:rPr>
          <w:fldChar w:fldCharType="separate"/>
        </w:r>
        <w:r w:rsidRPr="008A7D96">
          <w:rPr>
            <w:rStyle w:val="a5"/>
          </w:rPr>
          <w:t>13.11.</w:t>
        </w:r>
        <w:r>
          <w:rPr>
            <w:rFonts w:asciiTheme="minorHAnsi" w:eastAsiaTheme="minorEastAsia" w:hAnsiTheme="minorHAnsi" w:cstheme="minorBidi"/>
            <w:i w:val="0"/>
            <w:sz w:val="22"/>
            <w:szCs w:val="22"/>
            <w:lang w:eastAsia="ru-RU"/>
          </w:rPr>
          <w:tab/>
        </w:r>
        <w:r w:rsidRPr="008A7D96">
          <w:rPr>
            <w:rStyle w:val="a5"/>
          </w:rPr>
          <w:t>Приложение к выписке. Ордер</w:t>
        </w:r>
        <w:r>
          <w:rPr>
            <w:webHidden/>
          </w:rPr>
          <w:tab/>
        </w:r>
        <w:r>
          <w:rPr>
            <w:webHidden/>
          </w:rPr>
          <w:fldChar w:fldCharType="begin"/>
        </w:r>
        <w:r>
          <w:rPr>
            <w:webHidden/>
          </w:rPr>
          <w:instrText xml:space="preserve"> PAGEREF _Toc21517731 \h </w:instrText>
        </w:r>
      </w:ins>
      <w:r>
        <w:rPr>
          <w:webHidden/>
        </w:rPr>
      </w:r>
      <w:r>
        <w:rPr>
          <w:webHidden/>
        </w:rPr>
        <w:fldChar w:fldCharType="separate"/>
      </w:r>
      <w:ins w:id="1099" w:author="Феданкова Любовь Анатольевна" w:date="2019-10-09T12:38:00Z">
        <w:r>
          <w:rPr>
            <w:webHidden/>
          </w:rPr>
          <w:t>183</w:t>
        </w:r>
        <w:r>
          <w:rPr>
            <w:webHidden/>
          </w:rPr>
          <w:fldChar w:fldCharType="end"/>
        </w:r>
        <w:r w:rsidRPr="008A7D96">
          <w:rPr>
            <w:rStyle w:val="a5"/>
          </w:rPr>
          <w:fldChar w:fldCharType="end"/>
        </w:r>
      </w:ins>
    </w:p>
    <w:p w14:paraId="31622CE4" w14:textId="77777777" w:rsidR="00031B2C" w:rsidRDefault="00031B2C">
      <w:pPr>
        <w:pStyle w:val="21"/>
        <w:rPr>
          <w:ins w:id="1100" w:author="Феданкова Любовь Анатольевна" w:date="2019-10-09T12:38:00Z"/>
          <w:rFonts w:asciiTheme="minorHAnsi" w:eastAsiaTheme="minorEastAsia" w:hAnsiTheme="minorHAnsi" w:cstheme="minorBidi"/>
          <w:i w:val="0"/>
          <w:sz w:val="22"/>
          <w:szCs w:val="22"/>
          <w:lang w:eastAsia="ru-RU"/>
        </w:rPr>
      </w:pPr>
      <w:ins w:id="1101"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"_Toc21517732"</w:instrText>
        </w:r>
        <w:r w:rsidRPr="008A7D96">
          <w:rPr>
            <w:rStyle w:val="a5"/>
          </w:rPr>
          <w:instrText xml:space="preserve"> </w:instrText>
        </w:r>
        <w:r w:rsidRPr="008A7D96">
          <w:rPr>
            <w:rStyle w:val="a5"/>
          </w:rPr>
          <w:fldChar w:fldCharType="separate"/>
        </w:r>
        <w:r w:rsidRPr="008A7D96">
          <w:rPr>
            <w:rStyle w:val="a5"/>
          </w:rPr>
          <w:t>13.12.</w:t>
        </w:r>
        <w:r>
          <w:rPr>
            <w:rFonts w:asciiTheme="minorHAnsi" w:eastAsiaTheme="minorEastAsia" w:hAnsiTheme="minorHAnsi" w:cstheme="minorBidi"/>
            <w:i w:val="0"/>
            <w:sz w:val="22"/>
            <w:szCs w:val="22"/>
            <w:lang w:eastAsia="ru-RU"/>
          </w:rPr>
          <w:tab/>
        </w:r>
        <w:r w:rsidRPr="008A7D96">
          <w:rPr>
            <w:rStyle w:val="a5"/>
          </w:rPr>
          <w:t>Приложение к выписке. Информация по проводке</w:t>
        </w:r>
        <w:r>
          <w:rPr>
            <w:webHidden/>
          </w:rPr>
          <w:tab/>
        </w:r>
        <w:r>
          <w:rPr>
            <w:webHidden/>
          </w:rPr>
          <w:fldChar w:fldCharType="begin"/>
        </w:r>
        <w:r>
          <w:rPr>
            <w:webHidden/>
          </w:rPr>
          <w:instrText xml:space="preserve"> PAGEREF _Toc21517732 \h </w:instrText>
        </w:r>
      </w:ins>
      <w:r>
        <w:rPr>
          <w:webHidden/>
        </w:rPr>
      </w:r>
      <w:r>
        <w:rPr>
          <w:webHidden/>
        </w:rPr>
        <w:fldChar w:fldCharType="separate"/>
      </w:r>
      <w:ins w:id="1102" w:author="Феданкова Любовь Анатольевна" w:date="2019-10-09T12:38:00Z">
        <w:r>
          <w:rPr>
            <w:webHidden/>
          </w:rPr>
          <w:t>185</w:t>
        </w:r>
        <w:r>
          <w:rPr>
            <w:webHidden/>
          </w:rPr>
          <w:fldChar w:fldCharType="end"/>
        </w:r>
        <w:r w:rsidRPr="008A7D96">
          <w:rPr>
            <w:rStyle w:val="a5"/>
          </w:rPr>
          <w:fldChar w:fldCharType="end"/>
        </w:r>
      </w:ins>
    </w:p>
    <w:p w14:paraId="1E60E698" w14:textId="77777777" w:rsidR="00031B2C" w:rsidRDefault="00031B2C">
      <w:pPr>
        <w:pStyle w:val="11"/>
        <w:tabs>
          <w:tab w:val="left" w:pos="1540"/>
          <w:tab w:val="right" w:leader="dot" w:pos="9913"/>
        </w:tabs>
        <w:rPr>
          <w:ins w:id="110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0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"_Toc21517733"</w:instrText>
        </w:r>
        <w:r w:rsidRPr="008A7D96">
          <w:rPr>
            <w:rStyle w:val="a5"/>
            <w:noProof/>
          </w:rPr>
          <w:instrText xml:space="preserve"> </w:instrText>
        </w:r>
        <w:r w:rsidRPr="008A7D96">
          <w:rPr>
            <w:rStyle w:val="a5"/>
            <w:noProof/>
          </w:rPr>
          <w:fldChar w:fldCharType="separate"/>
        </w:r>
        <w:r w:rsidRPr="008A7D96">
          <w:rPr>
            <w:rStyle w:val="a5"/>
            <w:noProof/>
          </w:rPr>
          <w:t>14.</w:t>
        </w:r>
        <w:r>
          <w:rPr>
            <w:rFonts w:asciiTheme="minorHAnsi" w:eastAsiaTheme="minorEastAsia" w:hAnsiTheme="minorHAnsi" w:cstheme="minorBidi"/>
            <w:b w:val="0"/>
            <w:bCs w:val="0"/>
            <w:i w:val="0"/>
            <w:iCs w:val="0"/>
            <w:noProof/>
            <w:sz w:val="22"/>
            <w:szCs w:val="22"/>
            <w:lang w:eastAsia="ru-RU"/>
          </w:rPr>
          <w:tab/>
        </w:r>
        <w:r w:rsidRPr="008A7D96">
          <w:rPr>
            <w:rStyle w:val="a5"/>
            <w:noProof/>
          </w:rPr>
          <w:t>Печатная форма выписки в формате ДБО3</w:t>
        </w:r>
        <w:r>
          <w:rPr>
            <w:noProof/>
            <w:webHidden/>
          </w:rPr>
          <w:tab/>
        </w:r>
        <w:r>
          <w:rPr>
            <w:noProof/>
            <w:webHidden/>
          </w:rPr>
          <w:fldChar w:fldCharType="begin"/>
        </w:r>
        <w:r>
          <w:rPr>
            <w:noProof/>
            <w:webHidden/>
          </w:rPr>
          <w:instrText xml:space="preserve"> PAGEREF _Toc21517733 \h </w:instrText>
        </w:r>
      </w:ins>
      <w:r>
        <w:rPr>
          <w:noProof/>
          <w:webHidden/>
        </w:rPr>
      </w:r>
      <w:r>
        <w:rPr>
          <w:noProof/>
          <w:webHidden/>
        </w:rPr>
        <w:fldChar w:fldCharType="separate"/>
      </w:r>
      <w:ins w:id="1105" w:author="Феданкова Любовь Анатольевна" w:date="2019-10-09T12:38:00Z">
        <w:r>
          <w:rPr>
            <w:noProof/>
            <w:webHidden/>
          </w:rPr>
          <w:t>188</w:t>
        </w:r>
        <w:r>
          <w:rPr>
            <w:noProof/>
            <w:webHidden/>
          </w:rPr>
          <w:fldChar w:fldCharType="end"/>
        </w:r>
        <w:r w:rsidRPr="008A7D96">
          <w:rPr>
            <w:rStyle w:val="a5"/>
            <w:noProof/>
          </w:rPr>
          <w:fldChar w:fldCharType="end"/>
        </w:r>
      </w:ins>
    </w:p>
    <w:p w14:paraId="067B1ECD" w14:textId="77777777" w:rsidR="00031B2C" w:rsidRDefault="00031B2C">
      <w:pPr>
        <w:pStyle w:val="21"/>
        <w:rPr>
          <w:ins w:id="1106" w:author="Феданкова Любовь Анатольевна" w:date="2019-10-09T12:38:00Z"/>
          <w:rFonts w:asciiTheme="minorHAnsi" w:eastAsiaTheme="minorEastAsia" w:hAnsiTheme="minorHAnsi" w:cstheme="minorBidi"/>
          <w:i w:val="0"/>
          <w:sz w:val="22"/>
          <w:szCs w:val="22"/>
          <w:lang w:eastAsia="ru-RU"/>
        </w:rPr>
      </w:pPr>
      <w:ins w:id="110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"_Toc21517734"</w:instrText>
        </w:r>
        <w:r w:rsidRPr="008A7D96">
          <w:rPr>
            <w:rStyle w:val="a5"/>
          </w:rPr>
          <w:instrText xml:space="preserve"> </w:instrText>
        </w:r>
        <w:r w:rsidRPr="008A7D96">
          <w:rPr>
            <w:rStyle w:val="a5"/>
          </w:rPr>
          <w:fldChar w:fldCharType="separate"/>
        </w:r>
        <w:r w:rsidRPr="008A7D96">
          <w:rPr>
            <w:rStyle w:val="a5"/>
          </w:rPr>
          <w:t>14.1.</w:t>
        </w:r>
        <w:r>
          <w:rPr>
            <w:rFonts w:asciiTheme="minorHAnsi" w:eastAsiaTheme="minorEastAsia" w:hAnsiTheme="minorHAnsi" w:cstheme="minorBidi"/>
            <w:i w:val="0"/>
            <w:sz w:val="22"/>
            <w:szCs w:val="22"/>
            <w:lang w:eastAsia="ru-RU"/>
          </w:rPr>
          <w:tab/>
        </w:r>
        <w:r w:rsidRPr="008A7D96">
          <w:rPr>
            <w:rStyle w:val="a5"/>
          </w:rPr>
          <w:t>Бизнес-требования и функциональные требования</w:t>
        </w:r>
        <w:r>
          <w:rPr>
            <w:webHidden/>
          </w:rPr>
          <w:tab/>
        </w:r>
        <w:r>
          <w:rPr>
            <w:webHidden/>
          </w:rPr>
          <w:fldChar w:fldCharType="begin"/>
        </w:r>
        <w:r>
          <w:rPr>
            <w:webHidden/>
          </w:rPr>
          <w:instrText xml:space="preserve"> PAGEREF _Toc21517734 \h </w:instrText>
        </w:r>
      </w:ins>
      <w:r>
        <w:rPr>
          <w:webHidden/>
        </w:rPr>
      </w:r>
      <w:r>
        <w:rPr>
          <w:webHidden/>
        </w:rPr>
        <w:fldChar w:fldCharType="separate"/>
      </w:r>
      <w:ins w:id="1108" w:author="Феданкова Любовь Анатольевна" w:date="2019-10-09T12:38:00Z">
        <w:r>
          <w:rPr>
            <w:webHidden/>
          </w:rPr>
          <w:t>188</w:t>
        </w:r>
        <w:r>
          <w:rPr>
            <w:webHidden/>
          </w:rPr>
          <w:fldChar w:fldCharType="end"/>
        </w:r>
        <w:r w:rsidRPr="008A7D96">
          <w:rPr>
            <w:rStyle w:val="a5"/>
          </w:rPr>
          <w:fldChar w:fldCharType="end"/>
        </w:r>
      </w:ins>
    </w:p>
    <w:p w14:paraId="3C59602F" w14:textId="77777777" w:rsidR="00031B2C" w:rsidRDefault="00031B2C">
      <w:pPr>
        <w:pStyle w:val="21"/>
        <w:rPr>
          <w:ins w:id="1109" w:author="Феданкова Любовь Анатольевна" w:date="2019-10-09T12:38:00Z"/>
          <w:rFonts w:asciiTheme="minorHAnsi" w:eastAsiaTheme="minorEastAsia" w:hAnsiTheme="minorHAnsi" w:cstheme="minorBidi"/>
          <w:i w:val="0"/>
          <w:sz w:val="22"/>
          <w:szCs w:val="22"/>
          <w:lang w:eastAsia="ru-RU"/>
        </w:rPr>
      </w:pPr>
      <w:ins w:id="111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"_Toc21517735"</w:instrText>
        </w:r>
        <w:r w:rsidRPr="008A7D96">
          <w:rPr>
            <w:rStyle w:val="a5"/>
          </w:rPr>
          <w:instrText xml:space="preserve"> </w:instrText>
        </w:r>
        <w:r w:rsidRPr="008A7D96">
          <w:rPr>
            <w:rStyle w:val="a5"/>
          </w:rPr>
          <w:fldChar w:fldCharType="separate"/>
        </w:r>
        <w:r w:rsidRPr="008A7D96">
          <w:rPr>
            <w:rStyle w:val="a5"/>
          </w:rPr>
          <w:t>14.2.</w:t>
        </w:r>
        <w:r>
          <w:rPr>
            <w:rFonts w:asciiTheme="minorHAnsi" w:eastAsiaTheme="minorEastAsia" w:hAnsiTheme="minorHAnsi" w:cstheme="minorBidi"/>
            <w:i w:val="0"/>
            <w:sz w:val="22"/>
            <w:szCs w:val="22"/>
            <w:lang w:eastAsia="ru-RU"/>
          </w:rPr>
          <w:tab/>
        </w:r>
        <w:r w:rsidRPr="008A7D96">
          <w:rPr>
            <w:rStyle w:val="a5"/>
          </w:rPr>
          <w:t>Доработки системы CORREQTS на стороне Банка</w:t>
        </w:r>
        <w:r>
          <w:rPr>
            <w:webHidden/>
          </w:rPr>
          <w:tab/>
        </w:r>
        <w:r>
          <w:rPr>
            <w:webHidden/>
          </w:rPr>
          <w:fldChar w:fldCharType="begin"/>
        </w:r>
        <w:r>
          <w:rPr>
            <w:webHidden/>
          </w:rPr>
          <w:instrText xml:space="preserve"> PAGEREF _Toc21517735 \h </w:instrText>
        </w:r>
      </w:ins>
      <w:r>
        <w:rPr>
          <w:webHidden/>
        </w:rPr>
      </w:r>
      <w:r>
        <w:rPr>
          <w:webHidden/>
        </w:rPr>
        <w:fldChar w:fldCharType="separate"/>
      </w:r>
      <w:ins w:id="1111" w:author="Феданкова Любовь Анатольевна" w:date="2019-10-09T12:38:00Z">
        <w:r>
          <w:rPr>
            <w:webHidden/>
          </w:rPr>
          <w:t>188</w:t>
        </w:r>
        <w:r>
          <w:rPr>
            <w:webHidden/>
          </w:rPr>
          <w:fldChar w:fldCharType="end"/>
        </w:r>
        <w:r w:rsidRPr="008A7D96">
          <w:rPr>
            <w:rStyle w:val="a5"/>
          </w:rPr>
          <w:fldChar w:fldCharType="end"/>
        </w:r>
      </w:ins>
    </w:p>
    <w:p w14:paraId="4BCBD060" w14:textId="77777777" w:rsidR="00031B2C" w:rsidRDefault="00031B2C">
      <w:pPr>
        <w:pStyle w:val="21"/>
        <w:rPr>
          <w:ins w:id="1112" w:author="Феданкова Любовь Анатольевна" w:date="2019-10-09T12:38:00Z"/>
          <w:rFonts w:asciiTheme="minorHAnsi" w:eastAsiaTheme="minorEastAsia" w:hAnsiTheme="minorHAnsi" w:cstheme="minorBidi"/>
          <w:i w:val="0"/>
          <w:sz w:val="22"/>
          <w:szCs w:val="22"/>
          <w:lang w:eastAsia="ru-RU"/>
        </w:rPr>
      </w:pPr>
      <w:ins w:id="1113" w:author="Феданкова Любовь Анатольевна" w:date="2019-10-09T12:38:00Z">
        <w:r w:rsidRPr="008A7D96">
          <w:rPr>
            <w:rStyle w:val="a5"/>
          </w:rPr>
          <w:lastRenderedPageBreak/>
          <w:fldChar w:fldCharType="begin"/>
        </w:r>
        <w:r w:rsidRPr="008A7D96">
          <w:rPr>
            <w:rStyle w:val="a5"/>
          </w:rPr>
          <w:instrText xml:space="preserve"> </w:instrText>
        </w:r>
        <w:r>
          <w:instrText>HYPERLINK \l "_Toc21517736"</w:instrText>
        </w:r>
        <w:r w:rsidRPr="008A7D96">
          <w:rPr>
            <w:rStyle w:val="a5"/>
          </w:rPr>
          <w:instrText xml:space="preserve"> </w:instrText>
        </w:r>
        <w:r w:rsidRPr="008A7D96">
          <w:rPr>
            <w:rStyle w:val="a5"/>
          </w:rPr>
          <w:fldChar w:fldCharType="separate"/>
        </w:r>
        <w:r w:rsidRPr="008A7D96">
          <w:rPr>
            <w:rStyle w:val="a5"/>
          </w:rPr>
          <w:t>14.3.</w:t>
        </w:r>
        <w:r>
          <w:rPr>
            <w:rFonts w:asciiTheme="minorHAnsi" w:eastAsiaTheme="minorEastAsia" w:hAnsiTheme="minorHAnsi" w:cstheme="minorBidi"/>
            <w:i w:val="0"/>
            <w:sz w:val="22"/>
            <w:szCs w:val="22"/>
            <w:lang w:eastAsia="ru-RU"/>
          </w:rPr>
          <w:tab/>
        </w:r>
        <w:r w:rsidRPr="008A7D96">
          <w:rPr>
            <w:rStyle w:val="a5"/>
          </w:rPr>
          <w:t>Требования к формированию выписок и приложений к выписке</w:t>
        </w:r>
        <w:r>
          <w:rPr>
            <w:webHidden/>
          </w:rPr>
          <w:tab/>
        </w:r>
        <w:r>
          <w:rPr>
            <w:webHidden/>
          </w:rPr>
          <w:fldChar w:fldCharType="begin"/>
        </w:r>
        <w:r>
          <w:rPr>
            <w:webHidden/>
          </w:rPr>
          <w:instrText xml:space="preserve"> PAGEREF _Toc21517736 \h </w:instrText>
        </w:r>
      </w:ins>
      <w:r>
        <w:rPr>
          <w:webHidden/>
        </w:rPr>
      </w:r>
      <w:r>
        <w:rPr>
          <w:webHidden/>
        </w:rPr>
        <w:fldChar w:fldCharType="separate"/>
      </w:r>
      <w:ins w:id="1114" w:author="Феданкова Любовь Анатольевна" w:date="2019-10-09T12:38:00Z">
        <w:r>
          <w:rPr>
            <w:webHidden/>
          </w:rPr>
          <w:t>189</w:t>
        </w:r>
        <w:r>
          <w:rPr>
            <w:webHidden/>
          </w:rPr>
          <w:fldChar w:fldCharType="end"/>
        </w:r>
        <w:r w:rsidRPr="008A7D96">
          <w:rPr>
            <w:rStyle w:val="a5"/>
          </w:rPr>
          <w:fldChar w:fldCharType="end"/>
        </w:r>
      </w:ins>
    </w:p>
    <w:p w14:paraId="6505E2E4" w14:textId="77777777" w:rsidR="00031B2C" w:rsidRDefault="00031B2C">
      <w:pPr>
        <w:pStyle w:val="11"/>
        <w:tabs>
          <w:tab w:val="left" w:pos="1540"/>
          <w:tab w:val="right" w:leader="dot" w:pos="9913"/>
        </w:tabs>
        <w:rPr>
          <w:ins w:id="111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16"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"_Toc21517737"</w:instrText>
        </w:r>
        <w:r w:rsidRPr="008A7D96">
          <w:rPr>
            <w:rStyle w:val="a5"/>
            <w:noProof/>
          </w:rPr>
          <w:instrText xml:space="preserve"> </w:instrText>
        </w:r>
        <w:r w:rsidRPr="008A7D96">
          <w:rPr>
            <w:rStyle w:val="a5"/>
            <w:noProof/>
          </w:rPr>
          <w:fldChar w:fldCharType="separate"/>
        </w:r>
        <w:r w:rsidRPr="008A7D96">
          <w:rPr>
            <w:rStyle w:val="a5"/>
            <w:noProof/>
          </w:rPr>
          <w:t>15.</w:t>
        </w:r>
        <w:r>
          <w:rPr>
            <w:rFonts w:asciiTheme="minorHAnsi" w:eastAsiaTheme="minorEastAsia" w:hAnsiTheme="minorHAnsi" w:cstheme="minorBidi"/>
            <w:b w:val="0"/>
            <w:bCs w:val="0"/>
            <w:i w:val="0"/>
            <w:iCs w:val="0"/>
            <w:noProof/>
            <w:sz w:val="22"/>
            <w:szCs w:val="22"/>
            <w:lang w:eastAsia="ru-RU"/>
          </w:rPr>
          <w:tab/>
        </w:r>
        <w:r w:rsidRPr="008A7D96">
          <w:rPr>
            <w:rStyle w:val="a5"/>
            <w:noProof/>
          </w:rPr>
          <w:t>Подписи</w:t>
        </w:r>
        <w:r>
          <w:rPr>
            <w:noProof/>
            <w:webHidden/>
          </w:rPr>
          <w:tab/>
        </w:r>
        <w:r>
          <w:rPr>
            <w:noProof/>
            <w:webHidden/>
          </w:rPr>
          <w:fldChar w:fldCharType="begin"/>
        </w:r>
        <w:r>
          <w:rPr>
            <w:noProof/>
            <w:webHidden/>
          </w:rPr>
          <w:instrText xml:space="preserve"> PAGEREF _Toc21517737 \h </w:instrText>
        </w:r>
      </w:ins>
      <w:r>
        <w:rPr>
          <w:noProof/>
          <w:webHidden/>
        </w:rPr>
      </w:r>
      <w:r>
        <w:rPr>
          <w:noProof/>
          <w:webHidden/>
        </w:rPr>
        <w:fldChar w:fldCharType="separate"/>
      </w:r>
      <w:ins w:id="1117" w:author="Феданкова Любовь Анатольевна" w:date="2019-10-09T12:38:00Z">
        <w:r>
          <w:rPr>
            <w:noProof/>
            <w:webHidden/>
          </w:rPr>
          <w:t>196</w:t>
        </w:r>
        <w:r>
          <w:rPr>
            <w:noProof/>
            <w:webHidden/>
          </w:rPr>
          <w:fldChar w:fldCharType="end"/>
        </w:r>
        <w:r w:rsidRPr="008A7D96">
          <w:rPr>
            <w:rStyle w:val="a5"/>
            <w:noProof/>
          </w:rPr>
          <w:fldChar w:fldCharType="end"/>
        </w:r>
      </w:ins>
    </w:p>
    <w:p w14:paraId="2DDE33E0" w14:textId="77777777" w:rsidR="00031B2C" w:rsidRDefault="00031B2C">
      <w:pPr>
        <w:pStyle w:val="21"/>
        <w:rPr>
          <w:ins w:id="1118" w:author="Феданкова Любовь Анатольевна" w:date="2019-10-09T12:38:00Z"/>
          <w:rFonts w:asciiTheme="minorHAnsi" w:eastAsiaTheme="minorEastAsia" w:hAnsiTheme="minorHAnsi" w:cstheme="minorBidi"/>
          <w:i w:val="0"/>
          <w:sz w:val="22"/>
          <w:szCs w:val="22"/>
          <w:lang w:eastAsia="ru-RU"/>
        </w:rPr>
      </w:pPr>
      <w:ins w:id="111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"_Toc21517738"</w:instrText>
        </w:r>
        <w:r w:rsidRPr="008A7D96">
          <w:rPr>
            <w:rStyle w:val="a5"/>
          </w:rPr>
          <w:instrText xml:space="preserve"> </w:instrText>
        </w:r>
        <w:r w:rsidRPr="008A7D96">
          <w:rPr>
            <w:rStyle w:val="a5"/>
          </w:rPr>
          <w:fldChar w:fldCharType="separate"/>
        </w:r>
        <w:r w:rsidRPr="008A7D96">
          <w:rPr>
            <w:rStyle w:val="a5"/>
          </w:rPr>
          <w:t>15.1.</w:t>
        </w:r>
        <w:r>
          <w:rPr>
            <w:rFonts w:asciiTheme="minorHAnsi" w:eastAsiaTheme="minorEastAsia" w:hAnsiTheme="minorHAnsi" w:cstheme="minorBidi"/>
            <w:i w:val="0"/>
            <w:sz w:val="22"/>
            <w:szCs w:val="22"/>
            <w:lang w:eastAsia="ru-RU"/>
          </w:rPr>
          <w:tab/>
        </w:r>
        <w:r w:rsidRPr="008A7D96">
          <w:rPr>
            <w:rStyle w:val="a5"/>
          </w:rPr>
          <w:t>Подписи и набор подписей по умолчанию</w:t>
        </w:r>
        <w:r>
          <w:rPr>
            <w:webHidden/>
          </w:rPr>
          <w:tab/>
        </w:r>
        <w:r>
          <w:rPr>
            <w:webHidden/>
          </w:rPr>
          <w:fldChar w:fldCharType="begin"/>
        </w:r>
        <w:r>
          <w:rPr>
            <w:webHidden/>
          </w:rPr>
          <w:instrText xml:space="preserve"> PAGEREF _Toc21517738 \h </w:instrText>
        </w:r>
      </w:ins>
      <w:r>
        <w:rPr>
          <w:webHidden/>
        </w:rPr>
      </w:r>
      <w:r>
        <w:rPr>
          <w:webHidden/>
        </w:rPr>
        <w:fldChar w:fldCharType="separate"/>
      </w:r>
      <w:ins w:id="1120" w:author="Феданкова Любовь Анатольевна" w:date="2019-10-09T12:38:00Z">
        <w:r>
          <w:rPr>
            <w:webHidden/>
          </w:rPr>
          <w:t>196</w:t>
        </w:r>
        <w:r>
          <w:rPr>
            <w:webHidden/>
          </w:rPr>
          <w:fldChar w:fldCharType="end"/>
        </w:r>
        <w:r w:rsidRPr="008A7D96">
          <w:rPr>
            <w:rStyle w:val="a5"/>
          </w:rPr>
          <w:fldChar w:fldCharType="end"/>
        </w:r>
      </w:ins>
    </w:p>
    <w:p w14:paraId="4078D332" w14:textId="77777777" w:rsidR="00031B2C" w:rsidRDefault="00031B2C">
      <w:pPr>
        <w:pStyle w:val="31"/>
        <w:rPr>
          <w:ins w:id="1121" w:author="Феданкова Любовь Анатольевна" w:date="2019-10-09T12:38:00Z"/>
          <w:rFonts w:asciiTheme="minorHAnsi" w:eastAsiaTheme="minorEastAsia" w:hAnsiTheme="minorHAnsi" w:cstheme="minorBidi"/>
          <w:b w:val="0"/>
          <w:sz w:val="22"/>
          <w:szCs w:val="22"/>
          <w:lang w:eastAsia="ru-RU"/>
        </w:rPr>
      </w:pPr>
      <w:ins w:id="112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"_Toc21517739"</w:instrText>
        </w:r>
        <w:r w:rsidRPr="008A7D96">
          <w:rPr>
            <w:rStyle w:val="a5"/>
          </w:rPr>
          <w:instrText xml:space="preserve"> </w:instrText>
        </w:r>
        <w:r w:rsidRPr="008A7D96">
          <w:rPr>
            <w:rStyle w:val="a5"/>
          </w:rPr>
          <w:fldChar w:fldCharType="separate"/>
        </w:r>
        <w:r w:rsidRPr="008A7D96">
          <w:rPr>
            <w:rStyle w:val="a5"/>
          </w:rPr>
          <w:t>15.1.1.</w:t>
        </w:r>
        <w:r>
          <w:rPr>
            <w:rFonts w:asciiTheme="minorHAnsi" w:eastAsiaTheme="minorEastAsia" w:hAnsiTheme="minorHAnsi" w:cstheme="minorBidi"/>
            <w:b w:val="0"/>
            <w:sz w:val="22"/>
            <w:szCs w:val="22"/>
            <w:lang w:eastAsia="ru-RU"/>
          </w:rPr>
          <w:tab/>
        </w:r>
        <w:r w:rsidRPr="008A7D96">
          <w:rPr>
            <w:rStyle w:val="a5"/>
          </w:rPr>
          <w:t xml:space="preserve">Шаблон </w:t>
        </w:r>
        <w:r w:rsidRPr="008A7D96">
          <w:rPr>
            <w:rStyle w:val="a5"/>
            <w:lang w:val="en-US"/>
          </w:rPr>
          <w:t>SMS</w:t>
        </w:r>
        <w:r>
          <w:rPr>
            <w:webHidden/>
          </w:rPr>
          <w:tab/>
        </w:r>
        <w:r>
          <w:rPr>
            <w:webHidden/>
          </w:rPr>
          <w:fldChar w:fldCharType="begin"/>
        </w:r>
        <w:r>
          <w:rPr>
            <w:webHidden/>
          </w:rPr>
          <w:instrText xml:space="preserve"> PAGEREF _Toc21517739 \h </w:instrText>
        </w:r>
      </w:ins>
      <w:r>
        <w:rPr>
          <w:webHidden/>
        </w:rPr>
      </w:r>
      <w:r>
        <w:rPr>
          <w:webHidden/>
        </w:rPr>
        <w:fldChar w:fldCharType="separate"/>
      </w:r>
      <w:ins w:id="1123" w:author="Феданкова Любовь Анатольевна" w:date="2019-10-09T12:38:00Z">
        <w:r>
          <w:rPr>
            <w:webHidden/>
          </w:rPr>
          <w:t>196</w:t>
        </w:r>
        <w:r>
          <w:rPr>
            <w:webHidden/>
          </w:rPr>
          <w:fldChar w:fldCharType="end"/>
        </w:r>
        <w:r w:rsidRPr="008A7D96">
          <w:rPr>
            <w:rStyle w:val="a5"/>
          </w:rPr>
          <w:fldChar w:fldCharType="end"/>
        </w:r>
      </w:ins>
    </w:p>
    <w:p w14:paraId="764AEF31" w14:textId="77777777" w:rsidR="00031B2C" w:rsidRDefault="00031B2C">
      <w:pPr>
        <w:pStyle w:val="31"/>
        <w:rPr>
          <w:ins w:id="1124" w:author="Феданкова Любовь Анатольевна" w:date="2019-10-09T12:38:00Z"/>
          <w:rFonts w:asciiTheme="minorHAnsi" w:eastAsiaTheme="minorEastAsia" w:hAnsiTheme="minorHAnsi" w:cstheme="minorBidi"/>
          <w:b w:val="0"/>
          <w:sz w:val="22"/>
          <w:szCs w:val="22"/>
          <w:lang w:eastAsia="ru-RU"/>
        </w:rPr>
      </w:pPr>
      <w:ins w:id="112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"_Toc21517740"</w:instrText>
        </w:r>
        <w:r w:rsidRPr="008A7D96">
          <w:rPr>
            <w:rStyle w:val="a5"/>
          </w:rPr>
          <w:instrText xml:space="preserve"> </w:instrText>
        </w:r>
        <w:r w:rsidRPr="008A7D96">
          <w:rPr>
            <w:rStyle w:val="a5"/>
          </w:rPr>
          <w:fldChar w:fldCharType="separate"/>
        </w:r>
        <w:r w:rsidRPr="008A7D96">
          <w:rPr>
            <w:rStyle w:val="a5"/>
          </w:rPr>
          <w:t>15.1.2</w:t>
        </w:r>
        <w:r>
          <w:rPr>
            <w:rFonts w:asciiTheme="minorHAnsi" w:eastAsiaTheme="minorEastAsia" w:hAnsiTheme="minorHAnsi" w:cstheme="minorBidi"/>
            <w:b w:val="0"/>
            <w:sz w:val="22"/>
            <w:szCs w:val="22"/>
            <w:lang w:eastAsia="ru-RU"/>
          </w:rPr>
          <w:tab/>
        </w:r>
        <w:r w:rsidRPr="008A7D96">
          <w:rPr>
            <w:rStyle w:val="a5"/>
            <w:lang w:val="en-US"/>
          </w:rPr>
          <w:t>SafeTouch</w:t>
        </w:r>
        <w:r>
          <w:rPr>
            <w:webHidden/>
          </w:rPr>
          <w:tab/>
        </w:r>
        <w:r>
          <w:rPr>
            <w:webHidden/>
          </w:rPr>
          <w:fldChar w:fldCharType="begin"/>
        </w:r>
        <w:r>
          <w:rPr>
            <w:webHidden/>
          </w:rPr>
          <w:instrText xml:space="preserve"> PAGEREF _Toc21517740 \h </w:instrText>
        </w:r>
      </w:ins>
      <w:r>
        <w:rPr>
          <w:webHidden/>
        </w:rPr>
      </w:r>
      <w:r>
        <w:rPr>
          <w:webHidden/>
        </w:rPr>
        <w:fldChar w:fldCharType="separate"/>
      </w:r>
      <w:ins w:id="1126" w:author="Феданкова Любовь Анатольевна" w:date="2019-10-09T12:38:00Z">
        <w:r>
          <w:rPr>
            <w:webHidden/>
          </w:rPr>
          <w:t>197</w:t>
        </w:r>
        <w:r>
          <w:rPr>
            <w:webHidden/>
          </w:rPr>
          <w:fldChar w:fldCharType="end"/>
        </w:r>
        <w:r w:rsidRPr="008A7D96">
          <w:rPr>
            <w:rStyle w:val="a5"/>
          </w:rPr>
          <w:fldChar w:fldCharType="end"/>
        </w:r>
      </w:ins>
    </w:p>
    <w:p w14:paraId="33C71653" w14:textId="77777777" w:rsidR="00031B2C" w:rsidRDefault="00031B2C">
      <w:pPr>
        <w:pStyle w:val="21"/>
        <w:rPr>
          <w:ins w:id="1127" w:author="Феданкова Любовь Анатольевна" w:date="2019-10-09T12:38:00Z"/>
          <w:rFonts w:asciiTheme="minorHAnsi" w:eastAsiaTheme="minorEastAsia" w:hAnsiTheme="minorHAnsi" w:cstheme="minorBidi"/>
          <w:i w:val="0"/>
          <w:sz w:val="22"/>
          <w:szCs w:val="22"/>
          <w:lang w:eastAsia="ru-RU"/>
        </w:rPr>
      </w:pPr>
      <w:ins w:id="112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"_Toc21517741"</w:instrText>
        </w:r>
        <w:r w:rsidRPr="008A7D96">
          <w:rPr>
            <w:rStyle w:val="a5"/>
          </w:rPr>
          <w:instrText xml:space="preserve"> </w:instrText>
        </w:r>
        <w:r w:rsidRPr="008A7D96">
          <w:rPr>
            <w:rStyle w:val="a5"/>
          </w:rPr>
          <w:fldChar w:fldCharType="separate"/>
        </w:r>
        <w:r w:rsidRPr="008A7D96">
          <w:rPr>
            <w:rStyle w:val="a5"/>
          </w:rPr>
          <w:t>15.2.</w:t>
        </w:r>
        <w:r>
          <w:rPr>
            <w:rFonts w:asciiTheme="minorHAnsi" w:eastAsiaTheme="minorEastAsia" w:hAnsiTheme="minorHAnsi" w:cstheme="minorBidi"/>
            <w:i w:val="0"/>
            <w:sz w:val="22"/>
            <w:szCs w:val="22"/>
            <w:lang w:eastAsia="ru-RU"/>
          </w:rPr>
          <w:tab/>
        </w:r>
        <w:r w:rsidRPr="008A7D96">
          <w:rPr>
            <w:rStyle w:val="a5"/>
          </w:rPr>
          <w:t>Печатная форма «Результат проверки подписи»</w:t>
        </w:r>
        <w:r>
          <w:rPr>
            <w:webHidden/>
          </w:rPr>
          <w:tab/>
        </w:r>
        <w:r>
          <w:rPr>
            <w:webHidden/>
          </w:rPr>
          <w:fldChar w:fldCharType="begin"/>
        </w:r>
        <w:r>
          <w:rPr>
            <w:webHidden/>
          </w:rPr>
          <w:instrText xml:space="preserve"> PAGEREF _Toc21517741 \h </w:instrText>
        </w:r>
      </w:ins>
      <w:r>
        <w:rPr>
          <w:webHidden/>
        </w:rPr>
      </w:r>
      <w:r>
        <w:rPr>
          <w:webHidden/>
        </w:rPr>
        <w:fldChar w:fldCharType="separate"/>
      </w:r>
      <w:ins w:id="1129" w:author="Феданкова Любовь Анатольевна" w:date="2019-10-09T12:38:00Z">
        <w:r>
          <w:rPr>
            <w:webHidden/>
          </w:rPr>
          <w:t>197</w:t>
        </w:r>
        <w:r>
          <w:rPr>
            <w:webHidden/>
          </w:rPr>
          <w:fldChar w:fldCharType="end"/>
        </w:r>
        <w:r w:rsidRPr="008A7D96">
          <w:rPr>
            <w:rStyle w:val="a5"/>
          </w:rPr>
          <w:fldChar w:fldCharType="end"/>
        </w:r>
      </w:ins>
    </w:p>
    <w:p w14:paraId="77B03ACD" w14:textId="77777777" w:rsidR="00031B2C" w:rsidRDefault="00031B2C">
      <w:pPr>
        <w:pStyle w:val="11"/>
        <w:tabs>
          <w:tab w:val="left" w:pos="1540"/>
          <w:tab w:val="right" w:leader="dot" w:pos="9913"/>
        </w:tabs>
        <w:rPr>
          <w:ins w:id="1130"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3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"_Toc21517742"</w:instrText>
        </w:r>
        <w:r w:rsidRPr="008A7D96">
          <w:rPr>
            <w:rStyle w:val="a5"/>
            <w:noProof/>
          </w:rPr>
          <w:instrText xml:space="preserve"> </w:instrText>
        </w:r>
        <w:r w:rsidRPr="008A7D96">
          <w:rPr>
            <w:rStyle w:val="a5"/>
            <w:noProof/>
          </w:rPr>
          <w:fldChar w:fldCharType="separate"/>
        </w:r>
        <w:r w:rsidRPr="008A7D96">
          <w:rPr>
            <w:rStyle w:val="a5"/>
            <w:noProof/>
          </w:rPr>
          <w:t>16.</w:t>
        </w:r>
        <w:r>
          <w:rPr>
            <w:rFonts w:asciiTheme="minorHAnsi" w:eastAsiaTheme="minorEastAsia" w:hAnsiTheme="minorHAnsi" w:cstheme="minorBidi"/>
            <w:b w:val="0"/>
            <w:bCs w:val="0"/>
            <w:i w:val="0"/>
            <w:iCs w:val="0"/>
            <w:noProof/>
            <w:sz w:val="22"/>
            <w:szCs w:val="22"/>
            <w:lang w:eastAsia="ru-RU"/>
          </w:rPr>
          <w:tab/>
        </w:r>
        <w:r w:rsidRPr="008A7D96">
          <w:rPr>
            <w:rStyle w:val="a5"/>
            <w:noProof/>
          </w:rPr>
          <w:t>Лимиты</w:t>
        </w:r>
        <w:r>
          <w:rPr>
            <w:noProof/>
            <w:webHidden/>
          </w:rPr>
          <w:tab/>
        </w:r>
        <w:r>
          <w:rPr>
            <w:noProof/>
            <w:webHidden/>
          </w:rPr>
          <w:fldChar w:fldCharType="begin"/>
        </w:r>
        <w:r>
          <w:rPr>
            <w:noProof/>
            <w:webHidden/>
          </w:rPr>
          <w:instrText xml:space="preserve"> PAGEREF _Toc21517742 \h </w:instrText>
        </w:r>
      </w:ins>
      <w:r>
        <w:rPr>
          <w:noProof/>
          <w:webHidden/>
        </w:rPr>
      </w:r>
      <w:r>
        <w:rPr>
          <w:noProof/>
          <w:webHidden/>
        </w:rPr>
        <w:fldChar w:fldCharType="separate"/>
      </w:r>
      <w:ins w:id="1132" w:author="Феданкова Любовь Анатольевна" w:date="2019-10-09T12:38:00Z">
        <w:r>
          <w:rPr>
            <w:noProof/>
            <w:webHidden/>
          </w:rPr>
          <w:t>201</w:t>
        </w:r>
        <w:r>
          <w:rPr>
            <w:noProof/>
            <w:webHidden/>
          </w:rPr>
          <w:fldChar w:fldCharType="end"/>
        </w:r>
        <w:r w:rsidRPr="008A7D96">
          <w:rPr>
            <w:rStyle w:val="a5"/>
            <w:noProof/>
          </w:rPr>
          <w:fldChar w:fldCharType="end"/>
        </w:r>
      </w:ins>
    </w:p>
    <w:p w14:paraId="3ECCC3B5" w14:textId="77777777" w:rsidR="00031B2C" w:rsidRDefault="00031B2C">
      <w:pPr>
        <w:pStyle w:val="11"/>
        <w:tabs>
          <w:tab w:val="left" w:pos="1540"/>
          <w:tab w:val="right" w:leader="dot" w:pos="9913"/>
        </w:tabs>
        <w:rPr>
          <w:ins w:id="113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3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"_Toc21517743"</w:instrText>
        </w:r>
        <w:r w:rsidRPr="008A7D96">
          <w:rPr>
            <w:rStyle w:val="a5"/>
            <w:noProof/>
          </w:rPr>
          <w:instrText xml:space="preserve"> </w:instrText>
        </w:r>
        <w:r w:rsidRPr="008A7D96">
          <w:rPr>
            <w:rStyle w:val="a5"/>
            <w:noProof/>
          </w:rPr>
          <w:fldChar w:fldCharType="separate"/>
        </w:r>
        <w:r w:rsidRPr="008A7D96">
          <w:rPr>
            <w:rStyle w:val="a5"/>
            <w:noProof/>
          </w:rPr>
          <w:t>17.</w:t>
        </w:r>
        <w:r>
          <w:rPr>
            <w:rFonts w:asciiTheme="minorHAnsi" w:eastAsiaTheme="minorEastAsia" w:hAnsiTheme="minorHAnsi" w:cstheme="minorBidi"/>
            <w:b w:val="0"/>
            <w:bCs w:val="0"/>
            <w:i w:val="0"/>
            <w:iCs w:val="0"/>
            <w:noProof/>
            <w:sz w:val="22"/>
            <w:szCs w:val="22"/>
            <w:lang w:eastAsia="ru-RU"/>
          </w:rPr>
          <w:tab/>
        </w:r>
        <w:r w:rsidRPr="008A7D96">
          <w:rPr>
            <w:rStyle w:val="a5"/>
            <w:noProof/>
          </w:rPr>
          <w:t>Запрос на отзыв документа</w:t>
        </w:r>
        <w:r>
          <w:rPr>
            <w:noProof/>
            <w:webHidden/>
          </w:rPr>
          <w:tab/>
        </w:r>
        <w:r>
          <w:rPr>
            <w:noProof/>
            <w:webHidden/>
          </w:rPr>
          <w:fldChar w:fldCharType="begin"/>
        </w:r>
        <w:r>
          <w:rPr>
            <w:noProof/>
            <w:webHidden/>
          </w:rPr>
          <w:instrText xml:space="preserve"> PAGEREF _Toc21517743 \h </w:instrText>
        </w:r>
      </w:ins>
      <w:r>
        <w:rPr>
          <w:noProof/>
          <w:webHidden/>
        </w:rPr>
      </w:r>
      <w:r>
        <w:rPr>
          <w:noProof/>
          <w:webHidden/>
        </w:rPr>
        <w:fldChar w:fldCharType="separate"/>
      </w:r>
      <w:ins w:id="1135" w:author="Феданкова Любовь Анатольевна" w:date="2019-10-09T12:38:00Z">
        <w:r>
          <w:rPr>
            <w:noProof/>
            <w:webHidden/>
          </w:rPr>
          <w:t>201</w:t>
        </w:r>
        <w:r>
          <w:rPr>
            <w:noProof/>
            <w:webHidden/>
          </w:rPr>
          <w:fldChar w:fldCharType="end"/>
        </w:r>
        <w:r w:rsidRPr="008A7D96">
          <w:rPr>
            <w:rStyle w:val="a5"/>
            <w:noProof/>
          </w:rPr>
          <w:fldChar w:fldCharType="end"/>
        </w:r>
      </w:ins>
    </w:p>
    <w:p w14:paraId="507CCCB2" w14:textId="77777777" w:rsidR="00031B2C" w:rsidRDefault="00031B2C">
      <w:pPr>
        <w:pStyle w:val="11"/>
        <w:tabs>
          <w:tab w:val="left" w:pos="1540"/>
          <w:tab w:val="right" w:leader="dot" w:pos="9913"/>
        </w:tabs>
        <w:rPr>
          <w:ins w:id="1136"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37"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"_Toc21517744"</w:instrText>
        </w:r>
        <w:r w:rsidRPr="008A7D96">
          <w:rPr>
            <w:rStyle w:val="a5"/>
            <w:noProof/>
          </w:rPr>
          <w:instrText xml:space="preserve"> </w:instrText>
        </w:r>
        <w:r w:rsidRPr="008A7D96">
          <w:rPr>
            <w:rStyle w:val="a5"/>
            <w:noProof/>
          </w:rPr>
          <w:fldChar w:fldCharType="separate"/>
        </w:r>
        <w:r w:rsidRPr="008A7D96">
          <w:rPr>
            <w:rStyle w:val="a5"/>
            <w:noProof/>
          </w:rPr>
          <w:t>18.</w:t>
        </w:r>
        <w:r>
          <w:rPr>
            <w:rFonts w:asciiTheme="minorHAnsi" w:eastAsiaTheme="minorEastAsia" w:hAnsiTheme="minorHAnsi" w:cstheme="minorBidi"/>
            <w:b w:val="0"/>
            <w:bCs w:val="0"/>
            <w:i w:val="0"/>
            <w:iCs w:val="0"/>
            <w:noProof/>
            <w:sz w:val="22"/>
            <w:szCs w:val="22"/>
            <w:lang w:eastAsia="ru-RU"/>
          </w:rPr>
          <w:tab/>
        </w:r>
        <w:r w:rsidRPr="008A7D96">
          <w:rPr>
            <w:rStyle w:val="a5"/>
            <w:noProof/>
          </w:rPr>
          <w:t>Шаблоны оповещений</w:t>
        </w:r>
        <w:r>
          <w:rPr>
            <w:noProof/>
            <w:webHidden/>
          </w:rPr>
          <w:tab/>
        </w:r>
        <w:r>
          <w:rPr>
            <w:noProof/>
            <w:webHidden/>
          </w:rPr>
          <w:fldChar w:fldCharType="begin"/>
        </w:r>
        <w:r>
          <w:rPr>
            <w:noProof/>
            <w:webHidden/>
          </w:rPr>
          <w:instrText xml:space="preserve"> PAGEREF _Toc21517744 \h </w:instrText>
        </w:r>
      </w:ins>
      <w:r>
        <w:rPr>
          <w:noProof/>
          <w:webHidden/>
        </w:rPr>
      </w:r>
      <w:r>
        <w:rPr>
          <w:noProof/>
          <w:webHidden/>
        </w:rPr>
        <w:fldChar w:fldCharType="separate"/>
      </w:r>
      <w:ins w:id="1138" w:author="Феданкова Любовь Анатольевна" w:date="2019-10-09T12:38:00Z">
        <w:r>
          <w:rPr>
            <w:noProof/>
            <w:webHidden/>
          </w:rPr>
          <w:t>201</w:t>
        </w:r>
        <w:r>
          <w:rPr>
            <w:noProof/>
            <w:webHidden/>
          </w:rPr>
          <w:fldChar w:fldCharType="end"/>
        </w:r>
        <w:r w:rsidRPr="008A7D96">
          <w:rPr>
            <w:rStyle w:val="a5"/>
            <w:noProof/>
          </w:rPr>
          <w:fldChar w:fldCharType="end"/>
        </w:r>
      </w:ins>
    </w:p>
    <w:p w14:paraId="5EC5AF9D" w14:textId="77777777" w:rsidR="00031B2C" w:rsidRDefault="00031B2C">
      <w:pPr>
        <w:pStyle w:val="21"/>
        <w:rPr>
          <w:ins w:id="1139" w:author="Феданкова Любовь Анатольевна" w:date="2019-10-09T12:38:00Z"/>
          <w:rFonts w:asciiTheme="minorHAnsi" w:eastAsiaTheme="minorEastAsia" w:hAnsiTheme="minorHAnsi" w:cstheme="minorBidi"/>
          <w:i w:val="0"/>
          <w:sz w:val="22"/>
          <w:szCs w:val="22"/>
          <w:lang w:eastAsia="ru-RU"/>
        </w:rPr>
      </w:pPr>
      <w:ins w:id="114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"_Toc21517745"</w:instrText>
        </w:r>
        <w:r w:rsidRPr="008A7D96">
          <w:rPr>
            <w:rStyle w:val="a5"/>
          </w:rPr>
          <w:instrText xml:space="preserve"> </w:instrText>
        </w:r>
        <w:r w:rsidRPr="008A7D96">
          <w:rPr>
            <w:rStyle w:val="a5"/>
          </w:rPr>
          <w:fldChar w:fldCharType="separate"/>
        </w:r>
        <w:r w:rsidRPr="008A7D96">
          <w:rPr>
            <w:rStyle w:val="a5"/>
          </w:rPr>
          <w:t>18.1.</w:t>
        </w:r>
        <w:r>
          <w:rPr>
            <w:rFonts w:asciiTheme="minorHAnsi" w:eastAsiaTheme="minorEastAsia" w:hAnsiTheme="minorHAnsi" w:cstheme="minorBidi"/>
            <w:i w:val="0"/>
            <w:sz w:val="22"/>
            <w:szCs w:val="22"/>
            <w:lang w:eastAsia="ru-RU"/>
          </w:rPr>
          <w:tab/>
        </w:r>
        <w:r w:rsidRPr="008A7D96">
          <w:rPr>
            <w:rStyle w:val="a5"/>
          </w:rPr>
          <w:t xml:space="preserve">Шаблон </w:t>
        </w:r>
        <w:r w:rsidRPr="008A7D96">
          <w:rPr>
            <w:rStyle w:val="a5"/>
            <w:lang w:val="en-US"/>
          </w:rPr>
          <w:t xml:space="preserve">SMS </w:t>
        </w:r>
        <w:r w:rsidRPr="008A7D96">
          <w:rPr>
            <w:rStyle w:val="a5"/>
          </w:rPr>
          <w:t>оповещений</w:t>
        </w:r>
        <w:r>
          <w:rPr>
            <w:webHidden/>
          </w:rPr>
          <w:tab/>
        </w:r>
        <w:r>
          <w:rPr>
            <w:webHidden/>
          </w:rPr>
          <w:fldChar w:fldCharType="begin"/>
        </w:r>
        <w:r>
          <w:rPr>
            <w:webHidden/>
          </w:rPr>
          <w:instrText xml:space="preserve"> PAGEREF _Toc21517745 \h </w:instrText>
        </w:r>
      </w:ins>
      <w:r>
        <w:rPr>
          <w:webHidden/>
        </w:rPr>
      </w:r>
      <w:r>
        <w:rPr>
          <w:webHidden/>
        </w:rPr>
        <w:fldChar w:fldCharType="separate"/>
      </w:r>
      <w:ins w:id="1141" w:author="Феданкова Любовь Анатольевна" w:date="2019-10-09T12:38:00Z">
        <w:r>
          <w:rPr>
            <w:webHidden/>
          </w:rPr>
          <w:t>201</w:t>
        </w:r>
        <w:r>
          <w:rPr>
            <w:webHidden/>
          </w:rPr>
          <w:fldChar w:fldCharType="end"/>
        </w:r>
        <w:r w:rsidRPr="008A7D96">
          <w:rPr>
            <w:rStyle w:val="a5"/>
          </w:rPr>
          <w:fldChar w:fldCharType="end"/>
        </w:r>
      </w:ins>
    </w:p>
    <w:p w14:paraId="60EF09E7" w14:textId="77777777" w:rsidR="00031B2C" w:rsidRDefault="00031B2C">
      <w:pPr>
        <w:pStyle w:val="11"/>
        <w:tabs>
          <w:tab w:val="left" w:pos="1540"/>
          <w:tab w:val="right" w:leader="dot" w:pos="9913"/>
        </w:tabs>
        <w:rPr>
          <w:ins w:id="1142"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43"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"_Toc21517746"</w:instrText>
        </w:r>
        <w:r w:rsidRPr="008A7D96">
          <w:rPr>
            <w:rStyle w:val="a5"/>
            <w:noProof/>
          </w:rPr>
          <w:instrText xml:space="preserve"> </w:instrText>
        </w:r>
        <w:r w:rsidRPr="008A7D96">
          <w:rPr>
            <w:rStyle w:val="a5"/>
            <w:noProof/>
          </w:rPr>
          <w:fldChar w:fldCharType="separate"/>
        </w:r>
        <w:r w:rsidRPr="008A7D96">
          <w:rPr>
            <w:rStyle w:val="a5"/>
            <w:noProof/>
          </w:rPr>
          <w:t>19.</w:t>
        </w:r>
        <w:r>
          <w:rPr>
            <w:rFonts w:asciiTheme="minorHAnsi" w:eastAsiaTheme="minorEastAsia" w:hAnsiTheme="minorHAnsi" w:cstheme="minorBidi"/>
            <w:b w:val="0"/>
            <w:bCs w:val="0"/>
            <w:i w:val="0"/>
            <w:iCs w:val="0"/>
            <w:noProof/>
            <w:sz w:val="22"/>
            <w:szCs w:val="22"/>
            <w:lang w:eastAsia="ru-RU"/>
          </w:rPr>
          <w:tab/>
        </w:r>
        <w:r w:rsidRPr="008A7D96">
          <w:rPr>
            <w:rStyle w:val="a5"/>
            <w:noProof/>
          </w:rPr>
          <w:t>Ручные операции на банке</w:t>
        </w:r>
        <w:r>
          <w:rPr>
            <w:noProof/>
            <w:webHidden/>
          </w:rPr>
          <w:tab/>
        </w:r>
        <w:r>
          <w:rPr>
            <w:noProof/>
            <w:webHidden/>
          </w:rPr>
          <w:fldChar w:fldCharType="begin"/>
        </w:r>
        <w:r>
          <w:rPr>
            <w:noProof/>
            <w:webHidden/>
          </w:rPr>
          <w:instrText xml:space="preserve"> PAGEREF _Toc21517746 \h </w:instrText>
        </w:r>
      </w:ins>
      <w:r>
        <w:rPr>
          <w:noProof/>
          <w:webHidden/>
        </w:rPr>
      </w:r>
      <w:r>
        <w:rPr>
          <w:noProof/>
          <w:webHidden/>
        </w:rPr>
        <w:fldChar w:fldCharType="separate"/>
      </w:r>
      <w:ins w:id="1144" w:author="Феданкова Любовь Анатольевна" w:date="2019-10-09T12:38:00Z">
        <w:r>
          <w:rPr>
            <w:noProof/>
            <w:webHidden/>
          </w:rPr>
          <w:t>202</w:t>
        </w:r>
        <w:r>
          <w:rPr>
            <w:noProof/>
            <w:webHidden/>
          </w:rPr>
          <w:fldChar w:fldCharType="end"/>
        </w:r>
        <w:r w:rsidRPr="008A7D96">
          <w:rPr>
            <w:rStyle w:val="a5"/>
            <w:noProof/>
          </w:rPr>
          <w:fldChar w:fldCharType="end"/>
        </w:r>
      </w:ins>
    </w:p>
    <w:p w14:paraId="4D5BC406" w14:textId="77777777" w:rsidR="00031B2C" w:rsidRDefault="00031B2C">
      <w:pPr>
        <w:pStyle w:val="11"/>
        <w:tabs>
          <w:tab w:val="left" w:pos="1540"/>
          <w:tab w:val="right" w:leader="dot" w:pos="9913"/>
        </w:tabs>
        <w:rPr>
          <w:ins w:id="114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46"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"_Toc21517749"</w:instrText>
        </w:r>
        <w:r w:rsidRPr="008A7D96">
          <w:rPr>
            <w:rStyle w:val="a5"/>
            <w:noProof/>
          </w:rPr>
          <w:instrText xml:space="preserve"> </w:instrText>
        </w:r>
        <w:r w:rsidRPr="008A7D96">
          <w:rPr>
            <w:rStyle w:val="a5"/>
            <w:noProof/>
          </w:rPr>
          <w:fldChar w:fldCharType="separate"/>
        </w:r>
        <w:r w:rsidRPr="008A7D96">
          <w:rPr>
            <w:rStyle w:val="a5"/>
            <w:noProof/>
          </w:rPr>
          <w:t>20.</w:t>
        </w:r>
        <w:r>
          <w:rPr>
            <w:rFonts w:asciiTheme="minorHAnsi" w:eastAsiaTheme="minorEastAsia" w:hAnsiTheme="minorHAnsi" w:cstheme="minorBidi"/>
            <w:b w:val="0"/>
            <w:bCs w:val="0"/>
            <w:i w:val="0"/>
            <w:iCs w:val="0"/>
            <w:noProof/>
            <w:sz w:val="22"/>
            <w:szCs w:val="22"/>
            <w:lang w:eastAsia="ru-RU"/>
          </w:rPr>
          <w:tab/>
        </w:r>
        <w:r w:rsidRPr="008A7D96">
          <w:rPr>
            <w:rStyle w:val="a5"/>
            <w:noProof/>
          </w:rPr>
          <w:t>Интеграция с другими системами</w:t>
        </w:r>
        <w:r>
          <w:rPr>
            <w:noProof/>
            <w:webHidden/>
          </w:rPr>
          <w:tab/>
        </w:r>
        <w:r>
          <w:rPr>
            <w:noProof/>
            <w:webHidden/>
          </w:rPr>
          <w:fldChar w:fldCharType="begin"/>
        </w:r>
        <w:r>
          <w:rPr>
            <w:noProof/>
            <w:webHidden/>
          </w:rPr>
          <w:instrText xml:space="preserve"> PAGEREF _Toc21517749 \h </w:instrText>
        </w:r>
      </w:ins>
      <w:r>
        <w:rPr>
          <w:noProof/>
          <w:webHidden/>
        </w:rPr>
      </w:r>
      <w:r>
        <w:rPr>
          <w:noProof/>
          <w:webHidden/>
        </w:rPr>
        <w:fldChar w:fldCharType="separate"/>
      </w:r>
      <w:ins w:id="1147" w:author="Феданкова Любовь Анатольевна" w:date="2019-10-09T12:38:00Z">
        <w:r>
          <w:rPr>
            <w:noProof/>
            <w:webHidden/>
          </w:rPr>
          <w:t>202</w:t>
        </w:r>
        <w:r>
          <w:rPr>
            <w:noProof/>
            <w:webHidden/>
          </w:rPr>
          <w:fldChar w:fldCharType="end"/>
        </w:r>
        <w:r w:rsidRPr="008A7D96">
          <w:rPr>
            <w:rStyle w:val="a5"/>
            <w:noProof/>
          </w:rPr>
          <w:fldChar w:fldCharType="end"/>
        </w:r>
      </w:ins>
    </w:p>
    <w:p w14:paraId="547C039A" w14:textId="77777777" w:rsidR="00031B2C" w:rsidRDefault="00031B2C">
      <w:pPr>
        <w:pStyle w:val="11"/>
        <w:tabs>
          <w:tab w:val="left" w:pos="1540"/>
          <w:tab w:val="right" w:leader="dot" w:pos="9913"/>
        </w:tabs>
        <w:rPr>
          <w:ins w:id="1148"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49"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"_Toc21517750"</w:instrText>
        </w:r>
        <w:r w:rsidRPr="008A7D96">
          <w:rPr>
            <w:rStyle w:val="a5"/>
            <w:noProof/>
          </w:rPr>
          <w:instrText xml:space="preserve"> </w:instrText>
        </w:r>
        <w:r w:rsidRPr="008A7D96">
          <w:rPr>
            <w:rStyle w:val="a5"/>
            <w:noProof/>
          </w:rPr>
          <w:fldChar w:fldCharType="separate"/>
        </w:r>
        <w:r w:rsidRPr="008A7D96">
          <w:rPr>
            <w:rStyle w:val="a5"/>
            <w:noProof/>
          </w:rPr>
          <w:t>21.</w:t>
        </w:r>
        <w:r>
          <w:rPr>
            <w:rFonts w:asciiTheme="minorHAnsi" w:eastAsiaTheme="minorEastAsia" w:hAnsiTheme="minorHAnsi" w:cstheme="minorBidi"/>
            <w:b w:val="0"/>
            <w:bCs w:val="0"/>
            <w:i w:val="0"/>
            <w:iCs w:val="0"/>
            <w:noProof/>
            <w:sz w:val="22"/>
            <w:szCs w:val="22"/>
            <w:lang w:eastAsia="ru-RU"/>
          </w:rPr>
          <w:tab/>
        </w:r>
        <w:r w:rsidRPr="008A7D96">
          <w:rPr>
            <w:rStyle w:val="a5"/>
            <w:noProof/>
          </w:rPr>
          <w:t>Интеграция с Integtation Gate</w:t>
        </w:r>
        <w:r>
          <w:rPr>
            <w:noProof/>
            <w:webHidden/>
          </w:rPr>
          <w:tab/>
        </w:r>
        <w:r>
          <w:rPr>
            <w:noProof/>
            <w:webHidden/>
          </w:rPr>
          <w:fldChar w:fldCharType="begin"/>
        </w:r>
        <w:r>
          <w:rPr>
            <w:noProof/>
            <w:webHidden/>
          </w:rPr>
          <w:instrText xml:space="preserve"> PAGEREF _Toc21517750 \h </w:instrText>
        </w:r>
      </w:ins>
      <w:r>
        <w:rPr>
          <w:noProof/>
          <w:webHidden/>
        </w:rPr>
      </w:r>
      <w:r>
        <w:rPr>
          <w:noProof/>
          <w:webHidden/>
        </w:rPr>
        <w:fldChar w:fldCharType="separate"/>
      </w:r>
      <w:ins w:id="1150" w:author="Феданкова Любовь Анатольевна" w:date="2019-10-09T12:38:00Z">
        <w:r>
          <w:rPr>
            <w:noProof/>
            <w:webHidden/>
          </w:rPr>
          <w:t>203</w:t>
        </w:r>
        <w:r>
          <w:rPr>
            <w:noProof/>
            <w:webHidden/>
          </w:rPr>
          <w:fldChar w:fldCharType="end"/>
        </w:r>
        <w:r w:rsidRPr="008A7D96">
          <w:rPr>
            <w:rStyle w:val="a5"/>
            <w:noProof/>
          </w:rPr>
          <w:fldChar w:fldCharType="end"/>
        </w:r>
      </w:ins>
    </w:p>
    <w:p w14:paraId="34A31A97" w14:textId="77777777" w:rsidR="00031B2C" w:rsidRDefault="00031B2C">
      <w:pPr>
        <w:pStyle w:val="11"/>
        <w:tabs>
          <w:tab w:val="left" w:pos="1540"/>
          <w:tab w:val="right" w:leader="dot" w:pos="9913"/>
        </w:tabs>
        <w:rPr>
          <w:ins w:id="115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52"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"_Toc21517751"</w:instrText>
        </w:r>
        <w:r w:rsidRPr="008A7D96">
          <w:rPr>
            <w:rStyle w:val="a5"/>
            <w:noProof/>
          </w:rPr>
          <w:instrText xml:space="preserve"> </w:instrText>
        </w:r>
        <w:r w:rsidRPr="008A7D96">
          <w:rPr>
            <w:rStyle w:val="a5"/>
            <w:noProof/>
          </w:rPr>
          <w:fldChar w:fldCharType="separate"/>
        </w:r>
        <w:r w:rsidRPr="008A7D96">
          <w:rPr>
            <w:rStyle w:val="a5"/>
            <w:noProof/>
          </w:rPr>
          <w:t>22.</w:t>
        </w:r>
        <w:r>
          <w:rPr>
            <w:rFonts w:asciiTheme="minorHAnsi" w:eastAsiaTheme="minorEastAsia" w:hAnsiTheme="minorHAnsi" w:cstheme="minorBidi"/>
            <w:b w:val="0"/>
            <w:bCs w:val="0"/>
            <w:i w:val="0"/>
            <w:iCs w:val="0"/>
            <w:noProof/>
            <w:sz w:val="22"/>
            <w:szCs w:val="22"/>
            <w:lang w:eastAsia="ru-RU"/>
          </w:rPr>
          <w:tab/>
        </w:r>
        <w:r w:rsidRPr="008A7D96">
          <w:rPr>
            <w:rStyle w:val="a5"/>
            <w:noProof/>
          </w:rPr>
          <w:t>Шаблон e-mail оповещений</w:t>
        </w:r>
        <w:r>
          <w:rPr>
            <w:noProof/>
            <w:webHidden/>
          </w:rPr>
          <w:tab/>
        </w:r>
        <w:r>
          <w:rPr>
            <w:noProof/>
            <w:webHidden/>
          </w:rPr>
          <w:fldChar w:fldCharType="begin"/>
        </w:r>
        <w:r>
          <w:rPr>
            <w:noProof/>
            <w:webHidden/>
          </w:rPr>
          <w:instrText xml:space="preserve"> PAGEREF _Toc21517751 \h </w:instrText>
        </w:r>
      </w:ins>
      <w:r>
        <w:rPr>
          <w:noProof/>
          <w:webHidden/>
        </w:rPr>
      </w:r>
      <w:r>
        <w:rPr>
          <w:noProof/>
          <w:webHidden/>
        </w:rPr>
        <w:fldChar w:fldCharType="separate"/>
      </w:r>
      <w:ins w:id="1153" w:author="Феданкова Любовь Анатольевна" w:date="2019-10-09T12:38:00Z">
        <w:r>
          <w:rPr>
            <w:noProof/>
            <w:webHidden/>
          </w:rPr>
          <w:t>203</w:t>
        </w:r>
        <w:r>
          <w:rPr>
            <w:noProof/>
            <w:webHidden/>
          </w:rPr>
          <w:fldChar w:fldCharType="end"/>
        </w:r>
        <w:r w:rsidRPr="008A7D96">
          <w:rPr>
            <w:rStyle w:val="a5"/>
            <w:noProof/>
          </w:rPr>
          <w:fldChar w:fldCharType="end"/>
        </w:r>
      </w:ins>
    </w:p>
    <w:p w14:paraId="703FDF0E" w14:textId="77777777" w:rsidR="00031B2C" w:rsidRDefault="00031B2C">
      <w:pPr>
        <w:pStyle w:val="11"/>
        <w:tabs>
          <w:tab w:val="left" w:pos="1540"/>
          <w:tab w:val="right" w:leader="dot" w:pos="9913"/>
        </w:tabs>
        <w:rPr>
          <w:ins w:id="1154"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55"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"_Toc21517752"</w:instrText>
        </w:r>
        <w:r w:rsidRPr="008A7D96">
          <w:rPr>
            <w:rStyle w:val="a5"/>
            <w:noProof/>
          </w:rPr>
          <w:instrText xml:space="preserve"> </w:instrText>
        </w:r>
        <w:r w:rsidRPr="008A7D96">
          <w:rPr>
            <w:rStyle w:val="a5"/>
            <w:noProof/>
          </w:rPr>
          <w:fldChar w:fldCharType="separate"/>
        </w:r>
        <w:r w:rsidRPr="008A7D96">
          <w:rPr>
            <w:rStyle w:val="a5"/>
            <w:noProof/>
          </w:rPr>
          <w:t>23.</w:t>
        </w:r>
        <w:r>
          <w:rPr>
            <w:rFonts w:asciiTheme="minorHAnsi" w:eastAsiaTheme="minorEastAsia" w:hAnsiTheme="minorHAnsi" w:cstheme="minorBidi"/>
            <w:b w:val="0"/>
            <w:bCs w:val="0"/>
            <w:i w:val="0"/>
            <w:iCs w:val="0"/>
            <w:noProof/>
            <w:sz w:val="22"/>
            <w:szCs w:val="22"/>
            <w:lang w:eastAsia="ru-RU"/>
          </w:rPr>
          <w:tab/>
        </w:r>
        <w:r w:rsidRPr="008A7D96">
          <w:rPr>
            <w:rStyle w:val="a5"/>
            <w:noProof/>
          </w:rPr>
          <w:t>Ручные операции на банке</w:t>
        </w:r>
        <w:r>
          <w:rPr>
            <w:noProof/>
            <w:webHidden/>
          </w:rPr>
          <w:tab/>
        </w:r>
        <w:r>
          <w:rPr>
            <w:noProof/>
            <w:webHidden/>
          </w:rPr>
          <w:fldChar w:fldCharType="begin"/>
        </w:r>
        <w:r>
          <w:rPr>
            <w:noProof/>
            <w:webHidden/>
          </w:rPr>
          <w:instrText xml:space="preserve"> PAGEREF _Toc21517752 \h </w:instrText>
        </w:r>
      </w:ins>
      <w:r>
        <w:rPr>
          <w:noProof/>
          <w:webHidden/>
        </w:rPr>
      </w:r>
      <w:r>
        <w:rPr>
          <w:noProof/>
          <w:webHidden/>
        </w:rPr>
        <w:fldChar w:fldCharType="separate"/>
      </w:r>
      <w:ins w:id="1156" w:author="Феданкова Любовь Анатольевна" w:date="2019-10-09T12:38:00Z">
        <w:r>
          <w:rPr>
            <w:noProof/>
            <w:webHidden/>
          </w:rPr>
          <w:t>203</w:t>
        </w:r>
        <w:r>
          <w:rPr>
            <w:noProof/>
            <w:webHidden/>
          </w:rPr>
          <w:fldChar w:fldCharType="end"/>
        </w:r>
        <w:r w:rsidRPr="008A7D96">
          <w:rPr>
            <w:rStyle w:val="a5"/>
            <w:noProof/>
          </w:rPr>
          <w:fldChar w:fldCharType="end"/>
        </w:r>
      </w:ins>
    </w:p>
    <w:p w14:paraId="5D5D11DF" w14:textId="77777777" w:rsidR="00031B2C" w:rsidRDefault="00031B2C">
      <w:pPr>
        <w:pStyle w:val="11"/>
        <w:tabs>
          <w:tab w:val="left" w:pos="1540"/>
          <w:tab w:val="right" w:leader="dot" w:pos="9913"/>
        </w:tabs>
        <w:rPr>
          <w:ins w:id="115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58"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"_Toc21517753"</w:instrText>
        </w:r>
        <w:r w:rsidRPr="008A7D96">
          <w:rPr>
            <w:rStyle w:val="a5"/>
            <w:noProof/>
          </w:rPr>
          <w:instrText xml:space="preserve"> </w:instrText>
        </w:r>
        <w:r w:rsidRPr="008A7D96">
          <w:rPr>
            <w:rStyle w:val="a5"/>
            <w:noProof/>
          </w:rPr>
          <w:fldChar w:fldCharType="separate"/>
        </w:r>
        <w:r w:rsidRPr="008A7D96">
          <w:rPr>
            <w:rStyle w:val="a5"/>
            <w:noProof/>
          </w:rPr>
          <w:t>24.</w:t>
        </w:r>
        <w:r>
          <w:rPr>
            <w:rFonts w:asciiTheme="minorHAnsi" w:eastAsiaTheme="minorEastAsia" w:hAnsiTheme="minorHAnsi" w:cstheme="minorBidi"/>
            <w:b w:val="0"/>
            <w:bCs w:val="0"/>
            <w:i w:val="0"/>
            <w:iCs w:val="0"/>
            <w:noProof/>
            <w:sz w:val="22"/>
            <w:szCs w:val="22"/>
            <w:lang w:eastAsia="ru-RU"/>
          </w:rPr>
          <w:tab/>
        </w:r>
        <w:r w:rsidRPr="008A7D96">
          <w:rPr>
            <w:rStyle w:val="a5"/>
            <w:noProof/>
          </w:rPr>
          <w:t>Описание реализации для канала ИКШ</w:t>
        </w:r>
        <w:r>
          <w:rPr>
            <w:noProof/>
            <w:webHidden/>
          </w:rPr>
          <w:tab/>
        </w:r>
        <w:r>
          <w:rPr>
            <w:noProof/>
            <w:webHidden/>
          </w:rPr>
          <w:fldChar w:fldCharType="begin"/>
        </w:r>
        <w:r>
          <w:rPr>
            <w:noProof/>
            <w:webHidden/>
          </w:rPr>
          <w:instrText xml:space="preserve"> PAGEREF _Toc21517753 \h </w:instrText>
        </w:r>
      </w:ins>
      <w:r>
        <w:rPr>
          <w:noProof/>
          <w:webHidden/>
        </w:rPr>
      </w:r>
      <w:r>
        <w:rPr>
          <w:noProof/>
          <w:webHidden/>
        </w:rPr>
        <w:fldChar w:fldCharType="separate"/>
      </w:r>
      <w:ins w:id="1159" w:author="Феданкова Любовь Анатольевна" w:date="2019-10-09T12:38:00Z">
        <w:r>
          <w:rPr>
            <w:noProof/>
            <w:webHidden/>
          </w:rPr>
          <w:t>204</w:t>
        </w:r>
        <w:r>
          <w:rPr>
            <w:noProof/>
            <w:webHidden/>
          </w:rPr>
          <w:fldChar w:fldCharType="end"/>
        </w:r>
        <w:r w:rsidRPr="008A7D96">
          <w:rPr>
            <w:rStyle w:val="a5"/>
            <w:noProof/>
          </w:rPr>
          <w:fldChar w:fldCharType="end"/>
        </w:r>
      </w:ins>
    </w:p>
    <w:p w14:paraId="56838688" w14:textId="77777777" w:rsidR="00031B2C" w:rsidRDefault="00031B2C">
      <w:pPr>
        <w:pStyle w:val="11"/>
        <w:tabs>
          <w:tab w:val="left" w:pos="1540"/>
          <w:tab w:val="right" w:leader="dot" w:pos="9913"/>
        </w:tabs>
        <w:rPr>
          <w:ins w:id="1160"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6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"_Toc21517760"</w:instrText>
        </w:r>
        <w:r w:rsidRPr="008A7D96">
          <w:rPr>
            <w:rStyle w:val="a5"/>
            <w:noProof/>
          </w:rPr>
          <w:instrText xml:space="preserve"> </w:instrText>
        </w:r>
        <w:r w:rsidRPr="008A7D96">
          <w:rPr>
            <w:rStyle w:val="a5"/>
            <w:noProof/>
          </w:rPr>
          <w:fldChar w:fldCharType="separate"/>
        </w:r>
        <w:r w:rsidRPr="008A7D96">
          <w:rPr>
            <w:rStyle w:val="a5"/>
            <w:noProof/>
          </w:rPr>
          <w:t>25.</w:t>
        </w:r>
        <w:r>
          <w:rPr>
            <w:rFonts w:asciiTheme="minorHAnsi" w:eastAsiaTheme="minorEastAsia" w:hAnsiTheme="minorHAnsi" w:cstheme="minorBidi"/>
            <w:b w:val="0"/>
            <w:bCs w:val="0"/>
            <w:i w:val="0"/>
            <w:iCs w:val="0"/>
            <w:noProof/>
            <w:sz w:val="22"/>
            <w:szCs w:val="22"/>
            <w:lang w:eastAsia="ru-RU"/>
          </w:rPr>
          <w:tab/>
        </w:r>
        <w:r w:rsidRPr="008A7D96">
          <w:rPr>
            <w:rStyle w:val="a5"/>
            <w:noProof/>
          </w:rPr>
          <w:t>Настройки конфигурации</w:t>
        </w:r>
        <w:r>
          <w:rPr>
            <w:noProof/>
            <w:webHidden/>
          </w:rPr>
          <w:tab/>
        </w:r>
        <w:r>
          <w:rPr>
            <w:noProof/>
            <w:webHidden/>
          </w:rPr>
          <w:fldChar w:fldCharType="begin"/>
        </w:r>
        <w:r>
          <w:rPr>
            <w:noProof/>
            <w:webHidden/>
          </w:rPr>
          <w:instrText xml:space="preserve"> PAGEREF _Toc21517760 \h </w:instrText>
        </w:r>
      </w:ins>
      <w:r>
        <w:rPr>
          <w:noProof/>
          <w:webHidden/>
        </w:rPr>
      </w:r>
      <w:r>
        <w:rPr>
          <w:noProof/>
          <w:webHidden/>
        </w:rPr>
        <w:fldChar w:fldCharType="separate"/>
      </w:r>
      <w:ins w:id="1162" w:author="Феданкова Любовь Анатольевна" w:date="2019-10-09T12:38:00Z">
        <w:r>
          <w:rPr>
            <w:noProof/>
            <w:webHidden/>
          </w:rPr>
          <w:t>204</w:t>
        </w:r>
        <w:r>
          <w:rPr>
            <w:noProof/>
            <w:webHidden/>
          </w:rPr>
          <w:fldChar w:fldCharType="end"/>
        </w:r>
        <w:r w:rsidRPr="008A7D96">
          <w:rPr>
            <w:rStyle w:val="a5"/>
            <w:noProof/>
          </w:rPr>
          <w:fldChar w:fldCharType="end"/>
        </w:r>
      </w:ins>
    </w:p>
    <w:p w14:paraId="0ECCE62D" w14:textId="77777777" w:rsidR="00031B2C" w:rsidRDefault="00031B2C">
      <w:pPr>
        <w:pStyle w:val="11"/>
        <w:tabs>
          <w:tab w:val="left" w:pos="1540"/>
          <w:tab w:val="right" w:leader="dot" w:pos="9913"/>
        </w:tabs>
        <w:rPr>
          <w:ins w:id="116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6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"_Toc21517761"</w:instrText>
        </w:r>
        <w:r w:rsidRPr="008A7D96">
          <w:rPr>
            <w:rStyle w:val="a5"/>
            <w:noProof/>
          </w:rPr>
          <w:instrText xml:space="preserve"> </w:instrText>
        </w:r>
        <w:r w:rsidRPr="008A7D96">
          <w:rPr>
            <w:rStyle w:val="a5"/>
            <w:noProof/>
          </w:rPr>
          <w:fldChar w:fldCharType="separate"/>
        </w:r>
        <w:r w:rsidRPr="008A7D96">
          <w:rPr>
            <w:rStyle w:val="a5"/>
            <w:noProof/>
          </w:rPr>
          <w:t>26.</w:t>
        </w:r>
        <w:r>
          <w:rPr>
            <w:rFonts w:asciiTheme="minorHAnsi" w:eastAsiaTheme="minorEastAsia" w:hAnsiTheme="minorHAnsi" w:cstheme="minorBidi"/>
            <w:b w:val="0"/>
            <w:bCs w:val="0"/>
            <w:i w:val="0"/>
            <w:iCs w:val="0"/>
            <w:noProof/>
            <w:sz w:val="22"/>
            <w:szCs w:val="22"/>
            <w:lang w:eastAsia="ru-RU"/>
          </w:rPr>
          <w:tab/>
        </w:r>
        <w:r w:rsidRPr="008A7D96">
          <w:rPr>
            <w:rStyle w:val="a5"/>
            <w:noProof/>
          </w:rPr>
          <w:t>Настройки задач</w:t>
        </w:r>
        <w:r>
          <w:rPr>
            <w:noProof/>
            <w:webHidden/>
          </w:rPr>
          <w:tab/>
        </w:r>
        <w:r>
          <w:rPr>
            <w:noProof/>
            <w:webHidden/>
          </w:rPr>
          <w:fldChar w:fldCharType="begin"/>
        </w:r>
        <w:r>
          <w:rPr>
            <w:noProof/>
            <w:webHidden/>
          </w:rPr>
          <w:instrText xml:space="preserve"> PAGEREF _Toc21517761 \h </w:instrText>
        </w:r>
      </w:ins>
      <w:r>
        <w:rPr>
          <w:noProof/>
          <w:webHidden/>
        </w:rPr>
      </w:r>
      <w:r>
        <w:rPr>
          <w:noProof/>
          <w:webHidden/>
        </w:rPr>
        <w:fldChar w:fldCharType="separate"/>
      </w:r>
      <w:ins w:id="1165" w:author="Феданкова Любовь Анатольевна" w:date="2019-10-09T12:38:00Z">
        <w:r>
          <w:rPr>
            <w:noProof/>
            <w:webHidden/>
          </w:rPr>
          <w:t>210</w:t>
        </w:r>
        <w:r>
          <w:rPr>
            <w:noProof/>
            <w:webHidden/>
          </w:rPr>
          <w:fldChar w:fldCharType="end"/>
        </w:r>
        <w:r w:rsidRPr="008A7D96">
          <w:rPr>
            <w:rStyle w:val="a5"/>
            <w:noProof/>
          </w:rPr>
          <w:fldChar w:fldCharType="end"/>
        </w:r>
      </w:ins>
    </w:p>
    <w:p w14:paraId="65A70CDC" w14:textId="77777777" w:rsidR="00031B2C" w:rsidRDefault="00031B2C">
      <w:pPr>
        <w:pStyle w:val="11"/>
        <w:tabs>
          <w:tab w:val="left" w:pos="1540"/>
          <w:tab w:val="right" w:leader="dot" w:pos="9913"/>
        </w:tabs>
        <w:rPr>
          <w:ins w:id="1166"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67"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"_Toc21517762"</w:instrText>
        </w:r>
        <w:r w:rsidRPr="008A7D96">
          <w:rPr>
            <w:rStyle w:val="a5"/>
            <w:noProof/>
          </w:rPr>
          <w:instrText xml:space="preserve"> </w:instrText>
        </w:r>
        <w:r w:rsidRPr="008A7D96">
          <w:rPr>
            <w:rStyle w:val="a5"/>
            <w:noProof/>
          </w:rPr>
          <w:fldChar w:fldCharType="separate"/>
        </w:r>
        <w:r w:rsidRPr="008A7D96">
          <w:rPr>
            <w:rStyle w:val="a5"/>
            <w:noProof/>
          </w:rPr>
          <w:t>27.</w:t>
        </w:r>
        <w:r>
          <w:rPr>
            <w:rFonts w:asciiTheme="minorHAnsi" w:eastAsiaTheme="minorEastAsia" w:hAnsiTheme="minorHAnsi" w:cstheme="minorBidi"/>
            <w:b w:val="0"/>
            <w:bCs w:val="0"/>
            <w:i w:val="0"/>
            <w:iCs w:val="0"/>
            <w:noProof/>
            <w:sz w:val="22"/>
            <w:szCs w:val="22"/>
            <w:lang w:eastAsia="ru-RU"/>
          </w:rPr>
          <w:tab/>
        </w:r>
        <w:r w:rsidRPr="008A7D96">
          <w:rPr>
            <w:rStyle w:val="a5"/>
            <w:noProof/>
          </w:rPr>
          <w:t>Права доступа</w:t>
        </w:r>
        <w:r>
          <w:rPr>
            <w:noProof/>
            <w:webHidden/>
          </w:rPr>
          <w:tab/>
        </w:r>
        <w:r>
          <w:rPr>
            <w:noProof/>
            <w:webHidden/>
          </w:rPr>
          <w:fldChar w:fldCharType="begin"/>
        </w:r>
        <w:r>
          <w:rPr>
            <w:noProof/>
            <w:webHidden/>
          </w:rPr>
          <w:instrText xml:space="preserve"> PAGEREF _Toc21517762 \h </w:instrText>
        </w:r>
      </w:ins>
      <w:r>
        <w:rPr>
          <w:noProof/>
          <w:webHidden/>
        </w:rPr>
      </w:r>
      <w:r>
        <w:rPr>
          <w:noProof/>
          <w:webHidden/>
        </w:rPr>
        <w:fldChar w:fldCharType="separate"/>
      </w:r>
      <w:ins w:id="1168" w:author="Феданкова Любовь Анатольевна" w:date="2019-10-09T12:38:00Z">
        <w:r>
          <w:rPr>
            <w:noProof/>
            <w:webHidden/>
          </w:rPr>
          <w:t>211</w:t>
        </w:r>
        <w:r>
          <w:rPr>
            <w:noProof/>
            <w:webHidden/>
          </w:rPr>
          <w:fldChar w:fldCharType="end"/>
        </w:r>
        <w:r w:rsidRPr="008A7D96">
          <w:rPr>
            <w:rStyle w:val="a5"/>
            <w:noProof/>
          </w:rPr>
          <w:fldChar w:fldCharType="end"/>
        </w:r>
      </w:ins>
    </w:p>
    <w:p w14:paraId="54A53CD2" w14:textId="77777777" w:rsidR="00031B2C" w:rsidRDefault="00031B2C">
      <w:pPr>
        <w:pStyle w:val="21"/>
        <w:rPr>
          <w:ins w:id="1169" w:author="Феданкова Любовь Анатольевна" w:date="2019-10-09T12:38:00Z"/>
          <w:rFonts w:asciiTheme="minorHAnsi" w:eastAsiaTheme="minorEastAsia" w:hAnsiTheme="minorHAnsi" w:cstheme="minorBidi"/>
          <w:i w:val="0"/>
          <w:sz w:val="22"/>
          <w:szCs w:val="22"/>
          <w:lang w:eastAsia="ru-RU"/>
        </w:rPr>
      </w:pPr>
      <w:ins w:id="117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"_Toc21517763"</w:instrText>
        </w:r>
        <w:r w:rsidRPr="008A7D96">
          <w:rPr>
            <w:rStyle w:val="a5"/>
          </w:rPr>
          <w:instrText xml:space="preserve"> </w:instrText>
        </w:r>
        <w:r w:rsidRPr="008A7D96">
          <w:rPr>
            <w:rStyle w:val="a5"/>
          </w:rPr>
          <w:fldChar w:fldCharType="separate"/>
        </w:r>
        <w:r w:rsidRPr="008A7D96">
          <w:rPr>
            <w:rStyle w:val="a5"/>
          </w:rPr>
          <w:t>27.1.</w:t>
        </w:r>
        <w:r>
          <w:rPr>
            <w:rFonts w:asciiTheme="minorHAnsi" w:eastAsiaTheme="minorEastAsia" w:hAnsiTheme="minorHAnsi" w:cstheme="minorBidi"/>
            <w:i w:val="0"/>
            <w:sz w:val="22"/>
            <w:szCs w:val="22"/>
            <w:lang w:eastAsia="ru-RU"/>
          </w:rPr>
          <w:tab/>
        </w:r>
        <w:r w:rsidRPr="008A7D96">
          <w:rPr>
            <w:rStyle w:val="a5"/>
          </w:rPr>
          <w:t>Создание новых предикатов</w:t>
        </w:r>
        <w:r>
          <w:rPr>
            <w:webHidden/>
          </w:rPr>
          <w:tab/>
        </w:r>
        <w:r>
          <w:rPr>
            <w:webHidden/>
          </w:rPr>
          <w:fldChar w:fldCharType="begin"/>
        </w:r>
        <w:r>
          <w:rPr>
            <w:webHidden/>
          </w:rPr>
          <w:instrText xml:space="preserve"> PAGEREF _Toc21517763 \h </w:instrText>
        </w:r>
      </w:ins>
      <w:r>
        <w:rPr>
          <w:webHidden/>
        </w:rPr>
      </w:r>
      <w:r>
        <w:rPr>
          <w:webHidden/>
        </w:rPr>
        <w:fldChar w:fldCharType="separate"/>
      </w:r>
      <w:ins w:id="1171" w:author="Феданкова Любовь Анатольевна" w:date="2019-10-09T12:38:00Z">
        <w:r>
          <w:rPr>
            <w:webHidden/>
          </w:rPr>
          <w:t>211</w:t>
        </w:r>
        <w:r>
          <w:rPr>
            <w:webHidden/>
          </w:rPr>
          <w:fldChar w:fldCharType="end"/>
        </w:r>
        <w:r w:rsidRPr="008A7D96">
          <w:rPr>
            <w:rStyle w:val="a5"/>
          </w:rPr>
          <w:fldChar w:fldCharType="end"/>
        </w:r>
      </w:ins>
    </w:p>
    <w:p w14:paraId="621B2984" w14:textId="77777777" w:rsidR="00031B2C" w:rsidRDefault="00031B2C">
      <w:pPr>
        <w:pStyle w:val="21"/>
        <w:rPr>
          <w:ins w:id="1172" w:author="Феданкова Любовь Анатольевна" w:date="2019-10-09T12:38:00Z"/>
          <w:rFonts w:asciiTheme="minorHAnsi" w:eastAsiaTheme="minorEastAsia" w:hAnsiTheme="minorHAnsi" w:cstheme="minorBidi"/>
          <w:i w:val="0"/>
          <w:sz w:val="22"/>
          <w:szCs w:val="22"/>
          <w:lang w:eastAsia="ru-RU"/>
        </w:rPr>
      </w:pPr>
      <w:ins w:id="117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"_Toc21517764"</w:instrText>
        </w:r>
        <w:r w:rsidRPr="008A7D96">
          <w:rPr>
            <w:rStyle w:val="a5"/>
          </w:rPr>
          <w:instrText xml:space="preserve"> </w:instrText>
        </w:r>
        <w:r w:rsidRPr="008A7D96">
          <w:rPr>
            <w:rStyle w:val="a5"/>
          </w:rPr>
          <w:fldChar w:fldCharType="separate"/>
        </w:r>
        <w:r w:rsidRPr="008A7D96">
          <w:rPr>
            <w:rStyle w:val="a5"/>
          </w:rPr>
          <w:t>27.2.</w:t>
        </w:r>
        <w:r>
          <w:rPr>
            <w:rFonts w:asciiTheme="minorHAnsi" w:eastAsiaTheme="minorEastAsia" w:hAnsiTheme="minorHAnsi" w:cstheme="minorBidi"/>
            <w:i w:val="0"/>
            <w:sz w:val="22"/>
            <w:szCs w:val="22"/>
            <w:lang w:eastAsia="ru-RU"/>
          </w:rPr>
          <w:tab/>
        </w:r>
        <w:r w:rsidRPr="008A7D96">
          <w:rPr>
            <w:rStyle w:val="a5"/>
          </w:rPr>
          <w:t>Создание новых привилегий</w:t>
        </w:r>
        <w:r>
          <w:rPr>
            <w:webHidden/>
          </w:rPr>
          <w:tab/>
        </w:r>
        <w:r>
          <w:rPr>
            <w:webHidden/>
          </w:rPr>
          <w:fldChar w:fldCharType="begin"/>
        </w:r>
        <w:r>
          <w:rPr>
            <w:webHidden/>
          </w:rPr>
          <w:instrText xml:space="preserve"> PAGEREF _Toc21517764 \h </w:instrText>
        </w:r>
      </w:ins>
      <w:r>
        <w:rPr>
          <w:webHidden/>
        </w:rPr>
      </w:r>
      <w:r>
        <w:rPr>
          <w:webHidden/>
        </w:rPr>
        <w:fldChar w:fldCharType="separate"/>
      </w:r>
      <w:ins w:id="1174" w:author="Феданкова Любовь Анатольевна" w:date="2019-10-09T12:38:00Z">
        <w:r>
          <w:rPr>
            <w:webHidden/>
          </w:rPr>
          <w:t>211</w:t>
        </w:r>
        <w:r>
          <w:rPr>
            <w:webHidden/>
          </w:rPr>
          <w:fldChar w:fldCharType="end"/>
        </w:r>
        <w:r w:rsidRPr="008A7D96">
          <w:rPr>
            <w:rStyle w:val="a5"/>
          </w:rPr>
          <w:fldChar w:fldCharType="end"/>
        </w:r>
      </w:ins>
    </w:p>
    <w:p w14:paraId="47149601" w14:textId="77777777" w:rsidR="00031B2C" w:rsidRDefault="00031B2C">
      <w:pPr>
        <w:pStyle w:val="21"/>
        <w:rPr>
          <w:ins w:id="1175" w:author="Феданкова Любовь Анатольевна" w:date="2019-10-09T12:38:00Z"/>
          <w:rFonts w:asciiTheme="minorHAnsi" w:eastAsiaTheme="minorEastAsia" w:hAnsiTheme="minorHAnsi" w:cstheme="minorBidi"/>
          <w:i w:val="0"/>
          <w:sz w:val="22"/>
          <w:szCs w:val="22"/>
          <w:lang w:eastAsia="ru-RU"/>
        </w:rPr>
      </w:pPr>
      <w:ins w:id="117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"_Toc21517765"</w:instrText>
        </w:r>
        <w:r w:rsidRPr="008A7D96">
          <w:rPr>
            <w:rStyle w:val="a5"/>
          </w:rPr>
          <w:instrText xml:space="preserve"> </w:instrText>
        </w:r>
        <w:r w:rsidRPr="008A7D96">
          <w:rPr>
            <w:rStyle w:val="a5"/>
          </w:rPr>
          <w:fldChar w:fldCharType="separate"/>
        </w:r>
        <w:r w:rsidRPr="008A7D96">
          <w:rPr>
            <w:rStyle w:val="a5"/>
          </w:rPr>
          <w:t>27.3.</w:t>
        </w:r>
        <w:r>
          <w:rPr>
            <w:rFonts w:asciiTheme="minorHAnsi" w:eastAsiaTheme="minorEastAsia" w:hAnsiTheme="minorHAnsi" w:cstheme="minorBidi"/>
            <w:i w:val="0"/>
            <w:sz w:val="22"/>
            <w:szCs w:val="22"/>
            <w:lang w:eastAsia="ru-RU"/>
          </w:rPr>
          <w:tab/>
        </w:r>
        <w:r w:rsidRPr="008A7D96">
          <w:rPr>
            <w:rStyle w:val="a5"/>
          </w:rPr>
          <w:t>Изменение старых ролей и привилегий</w:t>
        </w:r>
        <w:r>
          <w:rPr>
            <w:webHidden/>
          </w:rPr>
          <w:tab/>
        </w:r>
        <w:r>
          <w:rPr>
            <w:webHidden/>
          </w:rPr>
          <w:fldChar w:fldCharType="begin"/>
        </w:r>
        <w:r>
          <w:rPr>
            <w:webHidden/>
          </w:rPr>
          <w:instrText xml:space="preserve"> PAGEREF _Toc21517765 \h </w:instrText>
        </w:r>
      </w:ins>
      <w:r>
        <w:rPr>
          <w:webHidden/>
        </w:rPr>
      </w:r>
      <w:r>
        <w:rPr>
          <w:webHidden/>
        </w:rPr>
        <w:fldChar w:fldCharType="separate"/>
      </w:r>
      <w:ins w:id="1177" w:author="Феданкова Любовь Анатольевна" w:date="2019-10-09T12:38:00Z">
        <w:r>
          <w:rPr>
            <w:webHidden/>
          </w:rPr>
          <w:t>218</w:t>
        </w:r>
        <w:r>
          <w:rPr>
            <w:webHidden/>
          </w:rPr>
          <w:fldChar w:fldCharType="end"/>
        </w:r>
        <w:r w:rsidRPr="008A7D96">
          <w:rPr>
            <w:rStyle w:val="a5"/>
          </w:rPr>
          <w:fldChar w:fldCharType="end"/>
        </w:r>
      </w:ins>
    </w:p>
    <w:p w14:paraId="7BCB7129" w14:textId="77777777" w:rsidR="00031B2C" w:rsidRDefault="00031B2C">
      <w:pPr>
        <w:pStyle w:val="21"/>
        <w:rPr>
          <w:ins w:id="1178" w:author="Феданкова Любовь Анатольевна" w:date="2019-10-09T12:38:00Z"/>
          <w:rFonts w:asciiTheme="minorHAnsi" w:eastAsiaTheme="minorEastAsia" w:hAnsiTheme="minorHAnsi" w:cstheme="minorBidi"/>
          <w:i w:val="0"/>
          <w:sz w:val="22"/>
          <w:szCs w:val="22"/>
          <w:lang w:eastAsia="ru-RU"/>
        </w:rPr>
      </w:pPr>
      <w:ins w:id="117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"_Toc21517766"</w:instrText>
        </w:r>
        <w:r w:rsidRPr="008A7D96">
          <w:rPr>
            <w:rStyle w:val="a5"/>
          </w:rPr>
          <w:instrText xml:space="preserve"> </w:instrText>
        </w:r>
        <w:r w:rsidRPr="008A7D96">
          <w:rPr>
            <w:rStyle w:val="a5"/>
          </w:rPr>
          <w:fldChar w:fldCharType="separate"/>
        </w:r>
        <w:r w:rsidRPr="008A7D96">
          <w:rPr>
            <w:rStyle w:val="a5"/>
          </w:rPr>
          <w:t>27.4.</w:t>
        </w:r>
        <w:r>
          <w:rPr>
            <w:rFonts w:asciiTheme="minorHAnsi" w:eastAsiaTheme="minorEastAsia" w:hAnsiTheme="minorHAnsi" w:cstheme="minorBidi"/>
            <w:i w:val="0"/>
            <w:sz w:val="22"/>
            <w:szCs w:val="22"/>
            <w:lang w:eastAsia="ru-RU"/>
          </w:rPr>
          <w:tab/>
        </w:r>
        <w:r w:rsidRPr="008A7D96">
          <w:rPr>
            <w:rStyle w:val="a5"/>
          </w:rPr>
          <w:t>Услуги и пакеты услуг по умолчанию</w:t>
        </w:r>
        <w:r>
          <w:rPr>
            <w:webHidden/>
          </w:rPr>
          <w:tab/>
        </w:r>
        <w:r>
          <w:rPr>
            <w:webHidden/>
          </w:rPr>
          <w:fldChar w:fldCharType="begin"/>
        </w:r>
        <w:r>
          <w:rPr>
            <w:webHidden/>
          </w:rPr>
          <w:instrText xml:space="preserve"> PAGEREF _Toc21517766 \h </w:instrText>
        </w:r>
      </w:ins>
      <w:r>
        <w:rPr>
          <w:webHidden/>
        </w:rPr>
      </w:r>
      <w:r>
        <w:rPr>
          <w:webHidden/>
        </w:rPr>
        <w:fldChar w:fldCharType="separate"/>
      </w:r>
      <w:ins w:id="1180" w:author="Феданкова Любовь Анатольевна" w:date="2019-10-09T12:38:00Z">
        <w:r>
          <w:rPr>
            <w:webHidden/>
          </w:rPr>
          <w:t>218</w:t>
        </w:r>
        <w:r>
          <w:rPr>
            <w:webHidden/>
          </w:rPr>
          <w:fldChar w:fldCharType="end"/>
        </w:r>
        <w:r w:rsidRPr="008A7D96">
          <w:rPr>
            <w:rStyle w:val="a5"/>
          </w:rPr>
          <w:fldChar w:fldCharType="end"/>
        </w:r>
      </w:ins>
    </w:p>
    <w:p w14:paraId="46C13911" w14:textId="77777777" w:rsidR="00031B2C" w:rsidRDefault="00031B2C">
      <w:pPr>
        <w:pStyle w:val="31"/>
        <w:rPr>
          <w:ins w:id="1181" w:author="Феданкова Любовь Анатольевна" w:date="2019-10-09T12:38:00Z"/>
          <w:rFonts w:asciiTheme="minorHAnsi" w:eastAsiaTheme="minorEastAsia" w:hAnsiTheme="minorHAnsi" w:cstheme="minorBidi"/>
          <w:b w:val="0"/>
          <w:sz w:val="22"/>
          <w:szCs w:val="22"/>
          <w:lang w:eastAsia="ru-RU"/>
        </w:rPr>
      </w:pPr>
      <w:ins w:id="118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"_Toc21517767"</w:instrText>
        </w:r>
        <w:r w:rsidRPr="008A7D96">
          <w:rPr>
            <w:rStyle w:val="a5"/>
          </w:rPr>
          <w:instrText xml:space="preserve"> </w:instrText>
        </w:r>
        <w:r w:rsidRPr="008A7D96">
          <w:rPr>
            <w:rStyle w:val="a5"/>
          </w:rPr>
          <w:fldChar w:fldCharType="separate"/>
        </w:r>
        <w:r w:rsidRPr="008A7D96">
          <w:rPr>
            <w:rStyle w:val="a5"/>
          </w:rPr>
          <w:t>27.4.1.</w:t>
        </w:r>
        <w:r>
          <w:rPr>
            <w:rFonts w:asciiTheme="minorHAnsi" w:eastAsiaTheme="minorEastAsia" w:hAnsiTheme="minorHAnsi" w:cstheme="minorBidi"/>
            <w:b w:val="0"/>
            <w:sz w:val="22"/>
            <w:szCs w:val="22"/>
            <w:lang w:eastAsia="ru-RU"/>
          </w:rPr>
          <w:tab/>
        </w:r>
        <w:r w:rsidRPr="008A7D96">
          <w:rPr>
            <w:rStyle w:val="a5"/>
          </w:rPr>
          <w:t>Услуги</w:t>
        </w:r>
        <w:r>
          <w:rPr>
            <w:webHidden/>
          </w:rPr>
          <w:tab/>
        </w:r>
        <w:r>
          <w:rPr>
            <w:webHidden/>
          </w:rPr>
          <w:fldChar w:fldCharType="begin"/>
        </w:r>
        <w:r>
          <w:rPr>
            <w:webHidden/>
          </w:rPr>
          <w:instrText xml:space="preserve"> PAGEREF _Toc21517767 \h </w:instrText>
        </w:r>
      </w:ins>
      <w:r>
        <w:rPr>
          <w:webHidden/>
        </w:rPr>
      </w:r>
      <w:r>
        <w:rPr>
          <w:webHidden/>
        </w:rPr>
        <w:fldChar w:fldCharType="separate"/>
      </w:r>
      <w:ins w:id="1183" w:author="Феданкова Любовь Анатольевна" w:date="2019-10-09T12:38:00Z">
        <w:r>
          <w:rPr>
            <w:webHidden/>
          </w:rPr>
          <w:t>218</w:t>
        </w:r>
        <w:r>
          <w:rPr>
            <w:webHidden/>
          </w:rPr>
          <w:fldChar w:fldCharType="end"/>
        </w:r>
        <w:r w:rsidRPr="008A7D96">
          <w:rPr>
            <w:rStyle w:val="a5"/>
          </w:rPr>
          <w:fldChar w:fldCharType="end"/>
        </w:r>
      </w:ins>
    </w:p>
    <w:p w14:paraId="7DB70EB9" w14:textId="77777777" w:rsidR="00031B2C" w:rsidRDefault="00031B2C">
      <w:pPr>
        <w:pStyle w:val="31"/>
        <w:rPr>
          <w:ins w:id="1184" w:author="Феданкова Любовь Анатольевна" w:date="2019-10-09T12:38:00Z"/>
          <w:rFonts w:asciiTheme="minorHAnsi" w:eastAsiaTheme="minorEastAsia" w:hAnsiTheme="minorHAnsi" w:cstheme="minorBidi"/>
          <w:b w:val="0"/>
          <w:sz w:val="22"/>
          <w:szCs w:val="22"/>
          <w:lang w:eastAsia="ru-RU"/>
        </w:rPr>
      </w:pPr>
      <w:ins w:id="118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"_Toc21517768"</w:instrText>
        </w:r>
        <w:r w:rsidRPr="008A7D96">
          <w:rPr>
            <w:rStyle w:val="a5"/>
          </w:rPr>
          <w:instrText xml:space="preserve"> </w:instrText>
        </w:r>
        <w:r w:rsidRPr="008A7D96">
          <w:rPr>
            <w:rStyle w:val="a5"/>
          </w:rPr>
          <w:fldChar w:fldCharType="separate"/>
        </w:r>
        <w:r w:rsidRPr="008A7D96">
          <w:rPr>
            <w:rStyle w:val="a5"/>
          </w:rPr>
          <w:t>27.4.2.</w:t>
        </w:r>
        <w:r>
          <w:rPr>
            <w:rFonts w:asciiTheme="minorHAnsi" w:eastAsiaTheme="minorEastAsia" w:hAnsiTheme="minorHAnsi" w:cstheme="minorBidi"/>
            <w:b w:val="0"/>
            <w:sz w:val="22"/>
            <w:szCs w:val="22"/>
            <w:lang w:eastAsia="ru-RU"/>
          </w:rPr>
          <w:tab/>
        </w:r>
        <w:r w:rsidRPr="008A7D96">
          <w:rPr>
            <w:rStyle w:val="a5"/>
          </w:rPr>
          <w:t>Пакеты услуг по умолчанию</w:t>
        </w:r>
        <w:r>
          <w:rPr>
            <w:webHidden/>
          </w:rPr>
          <w:tab/>
        </w:r>
        <w:r>
          <w:rPr>
            <w:webHidden/>
          </w:rPr>
          <w:fldChar w:fldCharType="begin"/>
        </w:r>
        <w:r>
          <w:rPr>
            <w:webHidden/>
          </w:rPr>
          <w:instrText xml:space="preserve"> PAGEREF _Toc21517768 \h </w:instrText>
        </w:r>
      </w:ins>
      <w:r>
        <w:rPr>
          <w:webHidden/>
        </w:rPr>
      </w:r>
      <w:r>
        <w:rPr>
          <w:webHidden/>
        </w:rPr>
        <w:fldChar w:fldCharType="separate"/>
      </w:r>
      <w:ins w:id="1186" w:author="Феданкова Любовь Анатольевна" w:date="2019-10-09T12:38:00Z">
        <w:r>
          <w:rPr>
            <w:webHidden/>
          </w:rPr>
          <w:t>218</w:t>
        </w:r>
        <w:r>
          <w:rPr>
            <w:webHidden/>
          </w:rPr>
          <w:fldChar w:fldCharType="end"/>
        </w:r>
        <w:r w:rsidRPr="008A7D96">
          <w:rPr>
            <w:rStyle w:val="a5"/>
          </w:rPr>
          <w:fldChar w:fldCharType="end"/>
        </w:r>
      </w:ins>
    </w:p>
    <w:p w14:paraId="72BCCF55" w14:textId="77777777" w:rsidR="00031B2C" w:rsidRDefault="00031B2C">
      <w:pPr>
        <w:pStyle w:val="11"/>
        <w:tabs>
          <w:tab w:val="left" w:pos="1540"/>
          <w:tab w:val="right" w:leader="dot" w:pos="9913"/>
        </w:tabs>
        <w:rPr>
          <w:ins w:id="118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88"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"_Toc21517769"</w:instrText>
        </w:r>
        <w:r w:rsidRPr="008A7D96">
          <w:rPr>
            <w:rStyle w:val="a5"/>
            <w:noProof/>
          </w:rPr>
          <w:instrText xml:space="preserve"> </w:instrText>
        </w:r>
        <w:r w:rsidRPr="008A7D96">
          <w:rPr>
            <w:rStyle w:val="a5"/>
            <w:noProof/>
          </w:rPr>
          <w:fldChar w:fldCharType="separate"/>
        </w:r>
        <w:r w:rsidRPr="008A7D96">
          <w:rPr>
            <w:rStyle w:val="a5"/>
            <w:noProof/>
          </w:rPr>
          <w:t>28.</w:t>
        </w:r>
        <w:r>
          <w:rPr>
            <w:rFonts w:asciiTheme="minorHAnsi" w:eastAsiaTheme="minorEastAsia" w:hAnsiTheme="minorHAnsi" w:cstheme="minorBidi"/>
            <w:b w:val="0"/>
            <w:bCs w:val="0"/>
            <w:i w:val="0"/>
            <w:iCs w:val="0"/>
            <w:noProof/>
            <w:sz w:val="22"/>
            <w:szCs w:val="22"/>
            <w:lang w:eastAsia="ru-RU"/>
          </w:rPr>
          <w:tab/>
        </w:r>
        <w:r w:rsidRPr="008A7D96">
          <w:rPr>
            <w:rStyle w:val="a5"/>
            <w:noProof/>
          </w:rPr>
          <w:t>Аудит и логирование</w:t>
        </w:r>
        <w:r>
          <w:rPr>
            <w:noProof/>
            <w:webHidden/>
          </w:rPr>
          <w:tab/>
        </w:r>
        <w:r>
          <w:rPr>
            <w:noProof/>
            <w:webHidden/>
          </w:rPr>
          <w:fldChar w:fldCharType="begin"/>
        </w:r>
        <w:r>
          <w:rPr>
            <w:noProof/>
            <w:webHidden/>
          </w:rPr>
          <w:instrText xml:space="preserve"> PAGEREF _Toc21517769 \h </w:instrText>
        </w:r>
      </w:ins>
      <w:r>
        <w:rPr>
          <w:noProof/>
          <w:webHidden/>
        </w:rPr>
      </w:r>
      <w:r>
        <w:rPr>
          <w:noProof/>
          <w:webHidden/>
        </w:rPr>
        <w:fldChar w:fldCharType="separate"/>
      </w:r>
      <w:ins w:id="1189" w:author="Феданкова Любовь Анатольевна" w:date="2019-10-09T12:38:00Z">
        <w:r>
          <w:rPr>
            <w:noProof/>
            <w:webHidden/>
          </w:rPr>
          <w:t>218</w:t>
        </w:r>
        <w:r>
          <w:rPr>
            <w:noProof/>
            <w:webHidden/>
          </w:rPr>
          <w:fldChar w:fldCharType="end"/>
        </w:r>
        <w:r w:rsidRPr="008A7D96">
          <w:rPr>
            <w:rStyle w:val="a5"/>
            <w:noProof/>
          </w:rPr>
          <w:fldChar w:fldCharType="end"/>
        </w:r>
      </w:ins>
    </w:p>
    <w:p w14:paraId="506AE118" w14:textId="77777777" w:rsidR="00031B2C" w:rsidRDefault="00031B2C">
      <w:pPr>
        <w:pStyle w:val="11"/>
        <w:tabs>
          <w:tab w:val="left" w:pos="1540"/>
          <w:tab w:val="right" w:leader="dot" w:pos="9913"/>
        </w:tabs>
        <w:rPr>
          <w:ins w:id="1190"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91"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"_Toc21517770"</w:instrText>
        </w:r>
        <w:r w:rsidRPr="008A7D96">
          <w:rPr>
            <w:rStyle w:val="a5"/>
            <w:noProof/>
          </w:rPr>
          <w:instrText xml:space="preserve"> </w:instrText>
        </w:r>
        <w:r w:rsidRPr="008A7D96">
          <w:rPr>
            <w:rStyle w:val="a5"/>
            <w:noProof/>
          </w:rPr>
          <w:fldChar w:fldCharType="separate"/>
        </w:r>
        <w:r w:rsidRPr="008A7D96">
          <w:rPr>
            <w:rStyle w:val="a5"/>
            <w:noProof/>
          </w:rPr>
          <w:t>29.</w:t>
        </w:r>
        <w:r>
          <w:rPr>
            <w:rFonts w:asciiTheme="minorHAnsi" w:eastAsiaTheme="minorEastAsia" w:hAnsiTheme="minorHAnsi" w:cstheme="minorBidi"/>
            <w:b w:val="0"/>
            <w:bCs w:val="0"/>
            <w:i w:val="0"/>
            <w:iCs w:val="0"/>
            <w:noProof/>
            <w:sz w:val="22"/>
            <w:szCs w:val="22"/>
            <w:lang w:eastAsia="ru-RU"/>
          </w:rPr>
          <w:tab/>
        </w:r>
        <w:r w:rsidRPr="008A7D96">
          <w:rPr>
            <w:rStyle w:val="a5"/>
            <w:noProof/>
          </w:rPr>
          <w:t>Справка</w:t>
        </w:r>
        <w:r>
          <w:rPr>
            <w:noProof/>
            <w:webHidden/>
          </w:rPr>
          <w:tab/>
        </w:r>
        <w:r>
          <w:rPr>
            <w:noProof/>
            <w:webHidden/>
          </w:rPr>
          <w:fldChar w:fldCharType="begin"/>
        </w:r>
        <w:r>
          <w:rPr>
            <w:noProof/>
            <w:webHidden/>
          </w:rPr>
          <w:instrText xml:space="preserve"> PAGEREF _Toc21517770 \h </w:instrText>
        </w:r>
      </w:ins>
      <w:r>
        <w:rPr>
          <w:noProof/>
          <w:webHidden/>
        </w:rPr>
      </w:r>
      <w:r>
        <w:rPr>
          <w:noProof/>
          <w:webHidden/>
        </w:rPr>
        <w:fldChar w:fldCharType="separate"/>
      </w:r>
      <w:ins w:id="1192" w:author="Феданкова Любовь Анатольевна" w:date="2019-10-09T12:38:00Z">
        <w:r>
          <w:rPr>
            <w:noProof/>
            <w:webHidden/>
          </w:rPr>
          <w:t>219</w:t>
        </w:r>
        <w:r>
          <w:rPr>
            <w:noProof/>
            <w:webHidden/>
          </w:rPr>
          <w:fldChar w:fldCharType="end"/>
        </w:r>
        <w:r w:rsidRPr="008A7D96">
          <w:rPr>
            <w:rStyle w:val="a5"/>
            <w:noProof/>
          </w:rPr>
          <w:fldChar w:fldCharType="end"/>
        </w:r>
      </w:ins>
    </w:p>
    <w:p w14:paraId="2F4A413E" w14:textId="77777777" w:rsidR="00031B2C" w:rsidRDefault="00031B2C">
      <w:pPr>
        <w:pStyle w:val="11"/>
        <w:tabs>
          <w:tab w:val="left" w:pos="1540"/>
          <w:tab w:val="right" w:leader="dot" w:pos="9913"/>
        </w:tabs>
        <w:rPr>
          <w:ins w:id="119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ins w:id="1194" w:author="Феданкова Любовь Анатольевна" w:date="2019-10-09T12:38:00Z">
        <w:r w:rsidRPr="008A7D96">
          <w:rPr>
            <w:rStyle w:val="a5"/>
            <w:noProof/>
          </w:rPr>
          <w:fldChar w:fldCharType="begin"/>
        </w:r>
        <w:r w:rsidRPr="008A7D96">
          <w:rPr>
            <w:rStyle w:val="a5"/>
            <w:noProof/>
          </w:rPr>
          <w:instrText xml:space="preserve"> </w:instrText>
        </w:r>
        <w:r>
          <w:rPr>
            <w:noProof/>
          </w:rPr>
          <w:instrText>HYPERLINK \l "_Toc21517771"</w:instrText>
        </w:r>
        <w:r w:rsidRPr="008A7D96">
          <w:rPr>
            <w:rStyle w:val="a5"/>
            <w:noProof/>
          </w:rPr>
          <w:instrText xml:space="preserve"> </w:instrText>
        </w:r>
        <w:r w:rsidRPr="008A7D96">
          <w:rPr>
            <w:rStyle w:val="a5"/>
            <w:noProof/>
          </w:rPr>
          <w:fldChar w:fldCharType="separate"/>
        </w:r>
        <w:r w:rsidRPr="008A7D96">
          <w:rPr>
            <w:rStyle w:val="a5"/>
            <w:noProof/>
          </w:rPr>
          <w:t>30.</w:t>
        </w:r>
        <w:r>
          <w:rPr>
            <w:rFonts w:asciiTheme="minorHAnsi" w:eastAsiaTheme="minorEastAsia" w:hAnsiTheme="minorHAnsi" w:cstheme="minorBidi"/>
            <w:b w:val="0"/>
            <w:bCs w:val="0"/>
            <w:i w:val="0"/>
            <w:iCs w:val="0"/>
            <w:noProof/>
            <w:sz w:val="22"/>
            <w:szCs w:val="22"/>
            <w:lang w:eastAsia="ru-RU"/>
          </w:rPr>
          <w:tab/>
        </w:r>
        <w:r w:rsidRPr="008A7D96">
          <w:rPr>
            <w:rStyle w:val="a5"/>
            <w:noProof/>
          </w:rPr>
          <w:t>Приложения</w:t>
        </w:r>
        <w:r>
          <w:rPr>
            <w:noProof/>
            <w:webHidden/>
          </w:rPr>
          <w:tab/>
        </w:r>
        <w:r>
          <w:rPr>
            <w:noProof/>
            <w:webHidden/>
          </w:rPr>
          <w:fldChar w:fldCharType="begin"/>
        </w:r>
        <w:r>
          <w:rPr>
            <w:noProof/>
            <w:webHidden/>
          </w:rPr>
          <w:instrText xml:space="preserve"> PAGEREF _Toc21517771 \h </w:instrText>
        </w:r>
      </w:ins>
      <w:r>
        <w:rPr>
          <w:noProof/>
          <w:webHidden/>
        </w:rPr>
      </w:r>
      <w:r>
        <w:rPr>
          <w:noProof/>
          <w:webHidden/>
        </w:rPr>
        <w:fldChar w:fldCharType="separate"/>
      </w:r>
      <w:ins w:id="1195" w:author="Феданкова Любовь Анатольевна" w:date="2019-10-09T12:38:00Z">
        <w:r>
          <w:rPr>
            <w:noProof/>
            <w:webHidden/>
          </w:rPr>
          <w:t>219</w:t>
        </w:r>
        <w:r>
          <w:rPr>
            <w:noProof/>
            <w:webHidden/>
          </w:rPr>
          <w:fldChar w:fldCharType="end"/>
        </w:r>
        <w:r w:rsidRPr="008A7D96">
          <w:rPr>
            <w:rStyle w:val="a5"/>
            <w:noProof/>
          </w:rPr>
          <w:fldChar w:fldCharType="end"/>
        </w:r>
      </w:ins>
    </w:p>
    <w:p w14:paraId="4EB5B419" w14:textId="77777777" w:rsidR="00031B2C" w:rsidRDefault="00031B2C">
      <w:pPr>
        <w:pStyle w:val="21"/>
        <w:rPr>
          <w:ins w:id="1196" w:author="Феданкова Любовь Анатольевна" w:date="2019-10-09T12:38:00Z"/>
          <w:rFonts w:asciiTheme="minorHAnsi" w:eastAsiaTheme="minorEastAsia" w:hAnsiTheme="minorHAnsi" w:cstheme="minorBidi"/>
          <w:i w:val="0"/>
          <w:sz w:val="22"/>
          <w:szCs w:val="22"/>
          <w:lang w:eastAsia="ru-RU"/>
        </w:rPr>
      </w:pPr>
      <w:ins w:id="1197"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"_Toc21517772"</w:instrText>
        </w:r>
        <w:r w:rsidRPr="008A7D96">
          <w:rPr>
            <w:rStyle w:val="a5"/>
          </w:rPr>
          <w:instrText xml:space="preserve"> </w:instrText>
        </w:r>
        <w:r w:rsidRPr="008A7D96">
          <w:rPr>
            <w:rStyle w:val="a5"/>
          </w:rPr>
          <w:fldChar w:fldCharType="separate"/>
        </w:r>
        <w:r w:rsidRPr="008A7D96">
          <w:rPr>
            <w:rStyle w:val="a5"/>
          </w:rPr>
          <w:t>30.1.</w:t>
        </w:r>
        <w:r>
          <w:rPr>
            <w:rFonts w:asciiTheme="minorHAnsi" w:eastAsiaTheme="minorEastAsia" w:hAnsiTheme="minorHAnsi" w:cstheme="minorBidi"/>
            <w:i w:val="0"/>
            <w:sz w:val="22"/>
            <w:szCs w:val="22"/>
            <w:lang w:eastAsia="ru-RU"/>
          </w:rPr>
          <w:tab/>
        </w:r>
        <w:r w:rsidRPr="008A7D96">
          <w:rPr>
            <w:rStyle w:val="a5"/>
          </w:rPr>
          <w:t>Приложение 1. Экспорт документа в формате 1С</w:t>
        </w:r>
        <w:r>
          <w:rPr>
            <w:webHidden/>
          </w:rPr>
          <w:tab/>
        </w:r>
        <w:r>
          <w:rPr>
            <w:webHidden/>
          </w:rPr>
          <w:fldChar w:fldCharType="begin"/>
        </w:r>
        <w:r>
          <w:rPr>
            <w:webHidden/>
          </w:rPr>
          <w:instrText xml:space="preserve"> PAGEREF _Toc21517772 \h </w:instrText>
        </w:r>
      </w:ins>
      <w:r>
        <w:rPr>
          <w:webHidden/>
        </w:rPr>
      </w:r>
      <w:r>
        <w:rPr>
          <w:webHidden/>
        </w:rPr>
        <w:fldChar w:fldCharType="separate"/>
      </w:r>
      <w:ins w:id="1198" w:author="Феданкова Любовь Анатольевна" w:date="2019-10-09T12:38:00Z">
        <w:r>
          <w:rPr>
            <w:webHidden/>
          </w:rPr>
          <w:t>219</w:t>
        </w:r>
        <w:r>
          <w:rPr>
            <w:webHidden/>
          </w:rPr>
          <w:fldChar w:fldCharType="end"/>
        </w:r>
        <w:r w:rsidRPr="008A7D96">
          <w:rPr>
            <w:rStyle w:val="a5"/>
          </w:rPr>
          <w:fldChar w:fldCharType="end"/>
        </w:r>
      </w:ins>
    </w:p>
    <w:p w14:paraId="2BCB1559" w14:textId="77777777" w:rsidR="00031B2C" w:rsidRDefault="00031B2C">
      <w:pPr>
        <w:pStyle w:val="21"/>
        <w:rPr>
          <w:ins w:id="1199" w:author="Феданкова Любовь Анатольевна" w:date="2019-10-09T12:38:00Z"/>
          <w:rFonts w:asciiTheme="minorHAnsi" w:eastAsiaTheme="minorEastAsia" w:hAnsiTheme="minorHAnsi" w:cstheme="minorBidi"/>
          <w:i w:val="0"/>
          <w:sz w:val="22"/>
          <w:szCs w:val="22"/>
          <w:lang w:eastAsia="ru-RU"/>
        </w:rPr>
      </w:pPr>
      <w:ins w:id="1200"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"_Toc21517773"</w:instrText>
        </w:r>
        <w:r w:rsidRPr="008A7D96">
          <w:rPr>
            <w:rStyle w:val="a5"/>
          </w:rPr>
          <w:instrText xml:space="preserve"> </w:instrText>
        </w:r>
        <w:r w:rsidRPr="008A7D96">
          <w:rPr>
            <w:rStyle w:val="a5"/>
          </w:rPr>
          <w:fldChar w:fldCharType="separate"/>
        </w:r>
        <w:r w:rsidRPr="008A7D96">
          <w:rPr>
            <w:rStyle w:val="a5"/>
          </w:rPr>
          <w:t>30.2.</w:t>
        </w:r>
        <w:r>
          <w:rPr>
            <w:rFonts w:asciiTheme="minorHAnsi" w:eastAsiaTheme="minorEastAsia" w:hAnsiTheme="minorHAnsi" w:cstheme="minorBidi"/>
            <w:i w:val="0"/>
            <w:sz w:val="22"/>
            <w:szCs w:val="22"/>
            <w:lang w:eastAsia="ru-RU"/>
          </w:rPr>
          <w:tab/>
        </w:r>
        <w:r w:rsidRPr="008A7D96">
          <w:rPr>
            <w:rStyle w:val="a5"/>
          </w:rPr>
          <w:t xml:space="preserve">Приложение 2. Экспорт документа в формате </w:t>
        </w:r>
        <w:r w:rsidRPr="008A7D96">
          <w:rPr>
            <w:rStyle w:val="a5"/>
            <w:lang w:val="en-US"/>
          </w:rPr>
          <w:t>XML</w:t>
        </w:r>
        <w:r>
          <w:rPr>
            <w:webHidden/>
          </w:rPr>
          <w:tab/>
        </w:r>
        <w:r>
          <w:rPr>
            <w:webHidden/>
          </w:rPr>
          <w:fldChar w:fldCharType="begin"/>
        </w:r>
        <w:r>
          <w:rPr>
            <w:webHidden/>
          </w:rPr>
          <w:instrText xml:space="preserve"> PAGEREF _Toc21517773 \h </w:instrText>
        </w:r>
      </w:ins>
      <w:r>
        <w:rPr>
          <w:webHidden/>
        </w:rPr>
      </w:r>
      <w:r>
        <w:rPr>
          <w:webHidden/>
        </w:rPr>
        <w:fldChar w:fldCharType="separate"/>
      </w:r>
      <w:ins w:id="1201" w:author="Феданкова Любовь Анатольевна" w:date="2019-10-09T12:38:00Z">
        <w:r>
          <w:rPr>
            <w:webHidden/>
          </w:rPr>
          <w:t>219</w:t>
        </w:r>
        <w:r>
          <w:rPr>
            <w:webHidden/>
          </w:rPr>
          <w:fldChar w:fldCharType="end"/>
        </w:r>
        <w:r w:rsidRPr="008A7D96">
          <w:rPr>
            <w:rStyle w:val="a5"/>
          </w:rPr>
          <w:fldChar w:fldCharType="end"/>
        </w:r>
      </w:ins>
    </w:p>
    <w:p w14:paraId="28FED13F" w14:textId="77777777" w:rsidR="00031B2C" w:rsidRDefault="00031B2C">
      <w:pPr>
        <w:pStyle w:val="21"/>
        <w:rPr>
          <w:ins w:id="1202" w:author="Феданкова Любовь Анатольевна" w:date="2019-10-09T12:38:00Z"/>
          <w:rFonts w:asciiTheme="minorHAnsi" w:eastAsiaTheme="minorEastAsia" w:hAnsiTheme="minorHAnsi" w:cstheme="minorBidi"/>
          <w:i w:val="0"/>
          <w:sz w:val="22"/>
          <w:szCs w:val="22"/>
          <w:lang w:eastAsia="ru-RU"/>
        </w:rPr>
      </w:pPr>
      <w:ins w:id="1203"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"_Toc21517774"</w:instrText>
        </w:r>
        <w:r w:rsidRPr="008A7D96">
          <w:rPr>
            <w:rStyle w:val="a5"/>
          </w:rPr>
          <w:instrText xml:space="preserve"> </w:instrText>
        </w:r>
        <w:r w:rsidRPr="008A7D96">
          <w:rPr>
            <w:rStyle w:val="a5"/>
          </w:rPr>
          <w:fldChar w:fldCharType="separate"/>
        </w:r>
        <w:r w:rsidRPr="008A7D96">
          <w:rPr>
            <w:rStyle w:val="a5"/>
          </w:rPr>
          <w:t>30.3.</w:t>
        </w:r>
        <w:r>
          <w:rPr>
            <w:rFonts w:asciiTheme="minorHAnsi" w:eastAsiaTheme="minorEastAsia" w:hAnsiTheme="minorHAnsi" w:cstheme="minorBidi"/>
            <w:i w:val="0"/>
            <w:sz w:val="22"/>
            <w:szCs w:val="22"/>
            <w:lang w:eastAsia="ru-RU"/>
          </w:rPr>
          <w:tab/>
        </w:r>
        <w:r w:rsidRPr="008A7D96">
          <w:rPr>
            <w:rStyle w:val="a5"/>
          </w:rPr>
          <w:t>Приложение 3. Мастер экспорта данных по проводкам</w:t>
        </w:r>
        <w:r>
          <w:rPr>
            <w:webHidden/>
          </w:rPr>
          <w:tab/>
        </w:r>
        <w:r>
          <w:rPr>
            <w:webHidden/>
          </w:rPr>
          <w:fldChar w:fldCharType="begin"/>
        </w:r>
        <w:r>
          <w:rPr>
            <w:webHidden/>
          </w:rPr>
          <w:instrText xml:space="preserve"> PAGEREF _Toc21517774 \h </w:instrText>
        </w:r>
      </w:ins>
      <w:r>
        <w:rPr>
          <w:webHidden/>
        </w:rPr>
      </w:r>
      <w:r>
        <w:rPr>
          <w:webHidden/>
        </w:rPr>
        <w:fldChar w:fldCharType="separate"/>
      </w:r>
      <w:ins w:id="1204" w:author="Феданкова Любовь Анатольевна" w:date="2019-10-09T12:38:00Z">
        <w:r>
          <w:rPr>
            <w:webHidden/>
          </w:rPr>
          <w:t>219</w:t>
        </w:r>
        <w:r>
          <w:rPr>
            <w:webHidden/>
          </w:rPr>
          <w:fldChar w:fldCharType="end"/>
        </w:r>
        <w:r w:rsidRPr="008A7D96">
          <w:rPr>
            <w:rStyle w:val="a5"/>
          </w:rPr>
          <w:fldChar w:fldCharType="end"/>
        </w:r>
      </w:ins>
    </w:p>
    <w:p w14:paraId="52AE3687" w14:textId="77777777" w:rsidR="00031B2C" w:rsidRDefault="00031B2C">
      <w:pPr>
        <w:pStyle w:val="21"/>
        <w:rPr>
          <w:ins w:id="1205" w:author="Феданкова Любовь Анатольевна" w:date="2019-10-09T12:38:00Z"/>
          <w:rFonts w:asciiTheme="minorHAnsi" w:eastAsiaTheme="minorEastAsia" w:hAnsiTheme="minorHAnsi" w:cstheme="minorBidi"/>
          <w:i w:val="0"/>
          <w:sz w:val="22"/>
          <w:szCs w:val="22"/>
          <w:lang w:eastAsia="ru-RU"/>
        </w:rPr>
      </w:pPr>
      <w:ins w:id="1206"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"_Toc21517775"</w:instrText>
        </w:r>
        <w:r w:rsidRPr="008A7D96">
          <w:rPr>
            <w:rStyle w:val="a5"/>
          </w:rPr>
          <w:instrText xml:space="preserve"> </w:instrText>
        </w:r>
        <w:r w:rsidRPr="008A7D96">
          <w:rPr>
            <w:rStyle w:val="a5"/>
          </w:rPr>
          <w:fldChar w:fldCharType="separate"/>
        </w:r>
        <w:r w:rsidRPr="008A7D96">
          <w:rPr>
            <w:rStyle w:val="a5"/>
          </w:rPr>
          <w:t>30.4.</w:t>
        </w:r>
        <w:r>
          <w:rPr>
            <w:rFonts w:asciiTheme="minorHAnsi" w:eastAsiaTheme="minorEastAsia" w:hAnsiTheme="minorHAnsi" w:cstheme="minorBidi"/>
            <w:i w:val="0"/>
            <w:sz w:val="22"/>
            <w:szCs w:val="22"/>
            <w:lang w:eastAsia="ru-RU"/>
          </w:rPr>
          <w:tab/>
        </w:r>
        <w:r w:rsidRPr="008A7D96">
          <w:rPr>
            <w:rStyle w:val="a5"/>
          </w:rPr>
          <w:t>Приложение 4. Экспорт документа в формате МТ 940</w:t>
        </w:r>
        <w:r>
          <w:rPr>
            <w:webHidden/>
          </w:rPr>
          <w:tab/>
        </w:r>
        <w:r>
          <w:rPr>
            <w:webHidden/>
          </w:rPr>
          <w:fldChar w:fldCharType="begin"/>
        </w:r>
        <w:r>
          <w:rPr>
            <w:webHidden/>
          </w:rPr>
          <w:instrText xml:space="preserve"> PAGEREF _Toc21517775 \h </w:instrText>
        </w:r>
      </w:ins>
      <w:r>
        <w:rPr>
          <w:webHidden/>
        </w:rPr>
      </w:r>
      <w:r>
        <w:rPr>
          <w:webHidden/>
        </w:rPr>
        <w:fldChar w:fldCharType="separate"/>
      </w:r>
      <w:ins w:id="1207" w:author="Феданкова Любовь Анатольевна" w:date="2019-10-09T12:38:00Z">
        <w:r>
          <w:rPr>
            <w:webHidden/>
          </w:rPr>
          <w:t>219</w:t>
        </w:r>
        <w:r>
          <w:rPr>
            <w:webHidden/>
          </w:rPr>
          <w:fldChar w:fldCharType="end"/>
        </w:r>
        <w:r w:rsidRPr="008A7D96">
          <w:rPr>
            <w:rStyle w:val="a5"/>
          </w:rPr>
          <w:fldChar w:fldCharType="end"/>
        </w:r>
      </w:ins>
    </w:p>
    <w:p w14:paraId="006EAE51" w14:textId="77777777" w:rsidR="00031B2C" w:rsidRDefault="00031B2C">
      <w:pPr>
        <w:pStyle w:val="31"/>
        <w:rPr>
          <w:ins w:id="1208" w:author="Феданкова Любовь Анатольевна" w:date="2019-10-09T12:38:00Z"/>
          <w:rFonts w:asciiTheme="minorHAnsi" w:eastAsiaTheme="minorEastAsia" w:hAnsiTheme="minorHAnsi" w:cstheme="minorBidi"/>
          <w:b w:val="0"/>
          <w:sz w:val="22"/>
          <w:szCs w:val="22"/>
          <w:lang w:eastAsia="ru-RU"/>
        </w:rPr>
      </w:pPr>
      <w:ins w:id="1209"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"_Toc21517776"</w:instrText>
        </w:r>
        <w:r w:rsidRPr="008A7D96">
          <w:rPr>
            <w:rStyle w:val="a5"/>
          </w:rPr>
          <w:instrText xml:space="preserve"> </w:instrText>
        </w:r>
        <w:r w:rsidRPr="008A7D96">
          <w:rPr>
            <w:rStyle w:val="a5"/>
          </w:rPr>
          <w:fldChar w:fldCharType="separate"/>
        </w:r>
        <w:r w:rsidRPr="008A7D96">
          <w:rPr>
            <w:rStyle w:val="a5"/>
          </w:rPr>
          <w:t>30.4.1.</w:t>
        </w:r>
        <w:r>
          <w:rPr>
            <w:rFonts w:asciiTheme="minorHAnsi" w:eastAsiaTheme="minorEastAsia" w:hAnsiTheme="minorHAnsi" w:cstheme="minorBidi"/>
            <w:b w:val="0"/>
            <w:sz w:val="22"/>
            <w:szCs w:val="22"/>
            <w:lang w:eastAsia="ru-RU"/>
          </w:rPr>
          <w:tab/>
        </w:r>
        <w:r w:rsidRPr="008A7D96">
          <w:rPr>
            <w:rStyle w:val="a5"/>
          </w:rPr>
          <w:t xml:space="preserve">Правила построения выписки в формате </w:t>
        </w:r>
        <w:r w:rsidRPr="008A7D96">
          <w:rPr>
            <w:rStyle w:val="a5"/>
            <w:lang w:val="en-US"/>
          </w:rPr>
          <w:t>SWIFT</w:t>
        </w:r>
        <w:r w:rsidRPr="008A7D96">
          <w:rPr>
            <w:rStyle w:val="a5"/>
          </w:rPr>
          <w:t xml:space="preserve"> </w:t>
        </w:r>
        <w:r w:rsidRPr="008A7D96">
          <w:rPr>
            <w:rStyle w:val="a5"/>
            <w:lang w:val="en-US"/>
          </w:rPr>
          <w:t>MT</w:t>
        </w:r>
        <w:r w:rsidRPr="008A7D96">
          <w:rPr>
            <w:rStyle w:val="a5"/>
          </w:rPr>
          <w:t>940 по данным из таблиц Системы</w:t>
        </w:r>
        <w:r>
          <w:rPr>
            <w:webHidden/>
          </w:rPr>
          <w:tab/>
        </w:r>
        <w:r>
          <w:rPr>
            <w:webHidden/>
          </w:rPr>
          <w:fldChar w:fldCharType="begin"/>
        </w:r>
        <w:r>
          <w:rPr>
            <w:webHidden/>
          </w:rPr>
          <w:instrText xml:space="preserve"> PAGEREF _Toc21517776 \h </w:instrText>
        </w:r>
      </w:ins>
      <w:r>
        <w:rPr>
          <w:webHidden/>
        </w:rPr>
      </w:r>
      <w:r>
        <w:rPr>
          <w:webHidden/>
        </w:rPr>
        <w:fldChar w:fldCharType="separate"/>
      </w:r>
      <w:ins w:id="1210" w:author="Феданкова Любовь Анатольевна" w:date="2019-10-09T12:38:00Z">
        <w:r>
          <w:rPr>
            <w:webHidden/>
          </w:rPr>
          <w:t>219</w:t>
        </w:r>
        <w:r>
          <w:rPr>
            <w:webHidden/>
          </w:rPr>
          <w:fldChar w:fldCharType="end"/>
        </w:r>
        <w:r w:rsidRPr="008A7D96">
          <w:rPr>
            <w:rStyle w:val="a5"/>
          </w:rPr>
          <w:fldChar w:fldCharType="end"/>
        </w:r>
      </w:ins>
    </w:p>
    <w:p w14:paraId="312201AA" w14:textId="77777777" w:rsidR="00031B2C" w:rsidRDefault="00031B2C">
      <w:pPr>
        <w:pStyle w:val="31"/>
        <w:rPr>
          <w:ins w:id="1211" w:author="Феданкова Любовь Анатольевна" w:date="2019-10-09T12:38:00Z"/>
          <w:rFonts w:asciiTheme="minorHAnsi" w:eastAsiaTheme="minorEastAsia" w:hAnsiTheme="minorHAnsi" w:cstheme="minorBidi"/>
          <w:b w:val="0"/>
          <w:sz w:val="22"/>
          <w:szCs w:val="22"/>
          <w:lang w:eastAsia="ru-RU"/>
        </w:rPr>
      </w:pPr>
      <w:ins w:id="1212"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"_Toc21517777"</w:instrText>
        </w:r>
        <w:r w:rsidRPr="008A7D96">
          <w:rPr>
            <w:rStyle w:val="a5"/>
          </w:rPr>
          <w:instrText xml:space="preserve"> </w:instrText>
        </w:r>
        <w:r w:rsidRPr="008A7D96">
          <w:rPr>
            <w:rStyle w:val="a5"/>
          </w:rPr>
          <w:fldChar w:fldCharType="separate"/>
        </w:r>
        <w:r w:rsidRPr="008A7D96">
          <w:rPr>
            <w:rStyle w:val="a5"/>
          </w:rPr>
          <w:t>30.4.2.</w:t>
        </w:r>
        <w:r>
          <w:rPr>
            <w:rFonts w:asciiTheme="minorHAnsi" w:eastAsiaTheme="minorEastAsia" w:hAnsiTheme="minorHAnsi" w:cstheme="minorBidi"/>
            <w:b w:val="0"/>
            <w:sz w:val="22"/>
            <w:szCs w:val="22"/>
            <w:lang w:eastAsia="ru-RU"/>
          </w:rPr>
          <w:tab/>
        </w:r>
        <w:r w:rsidRPr="008A7D96">
          <w:rPr>
            <w:rStyle w:val="a5"/>
          </w:rPr>
          <w:t>Правила транслитерации стандарта SWIFT RUR6</w:t>
        </w:r>
        <w:r>
          <w:rPr>
            <w:webHidden/>
          </w:rPr>
          <w:tab/>
        </w:r>
        <w:r>
          <w:rPr>
            <w:webHidden/>
          </w:rPr>
          <w:fldChar w:fldCharType="begin"/>
        </w:r>
        <w:r>
          <w:rPr>
            <w:webHidden/>
          </w:rPr>
          <w:instrText xml:space="preserve"> PAGEREF _Toc21517777 \h </w:instrText>
        </w:r>
      </w:ins>
      <w:r>
        <w:rPr>
          <w:webHidden/>
        </w:rPr>
      </w:r>
      <w:r>
        <w:rPr>
          <w:webHidden/>
        </w:rPr>
        <w:fldChar w:fldCharType="separate"/>
      </w:r>
      <w:ins w:id="1213" w:author="Феданкова Любовь Анатольевна" w:date="2019-10-09T12:38:00Z">
        <w:r>
          <w:rPr>
            <w:webHidden/>
          </w:rPr>
          <w:t>2</w:t>
        </w:r>
        <w:r>
          <w:rPr>
            <w:webHidden/>
          </w:rPr>
          <w:fldChar w:fldCharType="end"/>
        </w:r>
        <w:r w:rsidRPr="008A7D96">
          <w:rPr>
            <w:rStyle w:val="a5"/>
          </w:rPr>
          <w:fldChar w:fldCharType="end"/>
        </w:r>
      </w:ins>
    </w:p>
    <w:p w14:paraId="00A69EFE" w14:textId="77777777" w:rsidR="00031B2C" w:rsidRDefault="00031B2C">
      <w:pPr>
        <w:pStyle w:val="21"/>
        <w:rPr>
          <w:ins w:id="1214" w:author="Феданкова Любовь Анатольевна" w:date="2019-10-09T12:38:00Z"/>
          <w:rFonts w:asciiTheme="minorHAnsi" w:eastAsiaTheme="minorEastAsia" w:hAnsiTheme="minorHAnsi" w:cstheme="minorBidi"/>
          <w:i w:val="0"/>
          <w:sz w:val="22"/>
          <w:szCs w:val="22"/>
          <w:lang w:eastAsia="ru-RU"/>
        </w:rPr>
      </w:pPr>
      <w:ins w:id="1215"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"_Toc21517778"</w:instrText>
        </w:r>
        <w:r w:rsidRPr="008A7D96">
          <w:rPr>
            <w:rStyle w:val="a5"/>
          </w:rPr>
          <w:instrText xml:space="preserve"> </w:instrText>
        </w:r>
        <w:r w:rsidRPr="008A7D96">
          <w:rPr>
            <w:rStyle w:val="a5"/>
          </w:rPr>
          <w:fldChar w:fldCharType="separate"/>
        </w:r>
        <w:r w:rsidRPr="008A7D96">
          <w:rPr>
            <w:rStyle w:val="a5"/>
          </w:rPr>
          <w:t>30.5.</w:t>
        </w:r>
        <w:r>
          <w:rPr>
            <w:rFonts w:asciiTheme="minorHAnsi" w:eastAsiaTheme="minorEastAsia" w:hAnsiTheme="minorHAnsi" w:cstheme="minorBidi"/>
            <w:i w:val="0"/>
            <w:sz w:val="22"/>
            <w:szCs w:val="22"/>
            <w:lang w:eastAsia="ru-RU"/>
          </w:rPr>
          <w:tab/>
        </w:r>
        <w:r w:rsidRPr="008A7D96">
          <w:rPr>
            <w:rStyle w:val="a5"/>
          </w:rPr>
          <w:t>Приложение 5. Макет выписки по рублёвым и валютным счетам в формате ДБО3</w:t>
        </w:r>
        <w:r>
          <w:rPr>
            <w:webHidden/>
          </w:rPr>
          <w:tab/>
        </w:r>
        <w:r>
          <w:rPr>
            <w:webHidden/>
          </w:rPr>
          <w:fldChar w:fldCharType="begin"/>
        </w:r>
        <w:r>
          <w:rPr>
            <w:webHidden/>
          </w:rPr>
          <w:instrText xml:space="preserve"> PAGEREF _Toc21517778 \h </w:instrText>
        </w:r>
      </w:ins>
      <w:r>
        <w:rPr>
          <w:webHidden/>
        </w:rPr>
      </w:r>
      <w:r>
        <w:rPr>
          <w:webHidden/>
        </w:rPr>
        <w:fldChar w:fldCharType="separate"/>
      </w:r>
      <w:ins w:id="1216" w:author="Феданкова Любовь Анатольевна" w:date="2019-10-09T12:38:00Z">
        <w:r>
          <w:rPr>
            <w:webHidden/>
          </w:rPr>
          <w:t>6</w:t>
        </w:r>
        <w:r>
          <w:rPr>
            <w:webHidden/>
          </w:rPr>
          <w:fldChar w:fldCharType="end"/>
        </w:r>
        <w:r w:rsidRPr="008A7D96">
          <w:rPr>
            <w:rStyle w:val="a5"/>
          </w:rPr>
          <w:fldChar w:fldCharType="end"/>
        </w:r>
      </w:ins>
    </w:p>
    <w:p w14:paraId="132E3926" w14:textId="77777777" w:rsidR="00031B2C" w:rsidRDefault="00031B2C">
      <w:pPr>
        <w:pStyle w:val="21"/>
        <w:rPr>
          <w:ins w:id="1217" w:author="Феданкова Любовь Анатольевна" w:date="2019-10-09T12:38:00Z"/>
          <w:rFonts w:asciiTheme="minorHAnsi" w:eastAsiaTheme="minorEastAsia" w:hAnsiTheme="minorHAnsi" w:cstheme="minorBidi"/>
          <w:i w:val="0"/>
          <w:sz w:val="22"/>
          <w:szCs w:val="22"/>
          <w:lang w:eastAsia="ru-RU"/>
        </w:rPr>
      </w:pPr>
      <w:ins w:id="1218"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"_Toc21517946"</w:instrText>
        </w:r>
        <w:r w:rsidRPr="008A7D96">
          <w:rPr>
            <w:rStyle w:val="a5"/>
          </w:rPr>
          <w:instrText xml:space="preserve"> </w:instrText>
        </w:r>
        <w:r w:rsidRPr="008A7D96">
          <w:rPr>
            <w:rStyle w:val="a5"/>
          </w:rPr>
          <w:fldChar w:fldCharType="separate"/>
        </w:r>
        <w:r w:rsidRPr="008A7D96">
          <w:rPr>
            <w:rStyle w:val="a5"/>
          </w:rPr>
          <w:t>30.6.</w:t>
        </w:r>
        <w:r>
          <w:rPr>
            <w:rFonts w:asciiTheme="minorHAnsi" w:eastAsiaTheme="minorEastAsia" w:hAnsiTheme="minorHAnsi" w:cstheme="minorBidi"/>
            <w:i w:val="0"/>
            <w:sz w:val="22"/>
            <w:szCs w:val="22"/>
            <w:lang w:eastAsia="ru-RU"/>
          </w:rPr>
          <w:tab/>
        </w:r>
        <w:r w:rsidRPr="008A7D96">
          <w:rPr>
            <w:rStyle w:val="a5"/>
          </w:rPr>
          <w:t>Приложение 6. Макет мемориального ордера</w:t>
        </w:r>
        <w:r>
          <w:rPr>
            <w:webHidden/>
          </w:rPr>
          <w:tab/>
        </w:r>
        <w:r>
          <w:rPr>
            <w:webHidden/>
          </w:rPr>
          <w:fldChar w:fldCharType="begin"/>
        </w:r>
        <w:r>
          <w:rPr>
            <w:webHidden/>
          </w:rPr>
          <w:instrText xml:space="preserve"> PAGEREF _Toc21517946 \h </w:instrText>
        </w:r>
      </w:ins>
      <w:r>
        <w:rPr>
          <w:webHidden/>
        </w:rPr>
      </w:r>
      <w:r>
        <w:rPr>
          <w:webHidden/>
        </w:rPr>
        <w:fldChar w:fldCharType="separate"/>
      </w:r>
      <w:ins w:id="1219" w:author="Феданкова Любовь Анатольевна" w:date="2019-10-09T12:38:00Z">
        <w:r>
          <w:rPr>
            <w:webHidden/>
          </w:rPr>
          <w:t>8</w:t>
        </w:r>
        <w:r>
          <w:rPr>
            <w:webHidden/>
          </w:rPr>
          <w:fldChar w:fldCharType="end"/>
        </w:r>
        <w:r w:rsidRPr="008A7D96">
          <w:rPr>
            <w:rStyle w:val="a5"/>
          </w:rPr>
          <w:fldChar w:fldCharType="end"/>
        </w:r>
      </w:ins>
    </w:p>
    <w:p w14:paraId="6F5331D8" w14:textId="77777777" w:rsidR="00031B2C" w:rsidRDefault="00031B2C">
      <w:pPr>
        <w:pStyle w:val="21"/>
        <w:rPr>
          <w:ins w:id="1220" w:author="Феданкова Любовь Анатольевна" w:date="2019-10-09T12:38:00Z"/>
          <w:rFonts w:asciiTheme="minorHAnsi" w:eastAsiaTheme="minorEastAsia" w:hAnsiTheme="minorHAnsi" w:cstheme="minorBidi"/>
          <w:i w:val="0"/>
          <w:sz w:val="22"/>
          <w:szCs w:val="22"/>
          <w:lang w:eastAsia="ru-RU"/>
        </w:rPr>
      </w:pPr>
      <w:ins w:id="1221" w:author="Феданкова Любовь Анатольевна" w:date="2019-10-09T12:38:00Z">
        <w:r w:rsidRPr="008A7D96">
          <w:rPr>
            <w:rStyle w:val="a5"/>
          </w:rPr>
          <w:fldChar w:fldCharType="begin"/>
        </w:r>
        <w:r w:rsidRPr="008A7D96">
          <w:rPr>
            <w:rStyle w:val="a5"/>
          </w:rPr>
          <w:instrText xml:space="preserve"> </w:instrText>
        </w:r>
        <w:r>
          <w:instrText>HYPERLINK \l "_Toc21517947"</w:instrText>
        </w:r>
        <w:r w:rsidRPr="008A7D96">
          <w:rPr>
            <w:rStyle w:val="a5"/>
          </w:rPr>
          <w:instrText xml:space="preserve"> </w:instrText>
        </w:r>
        <w:r w:rsidRPr="008A7D96">
          <w:rPr>
            <w:rStyle w:val="a5"/>
          </w:rPr>
          <w:fldChar w:fldCharType="separate"/>
        </w:r>
        <w:r w:rsidRPr="008A7D96">
          <w:rPr>
            <w:rStyle w:val="a5"/>
          </w:rPr>
          <w:t>30.7.</w:t>
        </w:r>
        <w:r>
          <w:rPr>
            <w:rFonts w:asciiTheme="minorHAnsi" w:eastAsiaTheme="minorEastAsia" w:hAnsiTheme="minorHAnsi" w:cstheme="minorBidi"/>
            <w:i w:val="0"/>
            <w:sz w:val="22"/>
            <w:szCs w:val="22"/>
            <w:lang w:eastAsia="ru-RU"/>
          </w:rPr>
          <w:tab/>
        </w:r>
        <w:r w:rsidRPr="008A7D96">
          <w:rPr>
            <w:rStyle w:val="a5"/>
          </w:rPr>
          <w:t>Приложение 7. Примеры приложений к выписке</w:t>
        </w:r>
        <w:r>
          <w:rPr>
            <w:webHidden/>
          </w:rPr>
          <w:tab/>
        </w:r>
        <w:r>
          <w:rPr>
            <w:webHidden/>
          </w:rPr>
          <w:fldChar w:fldCharType="begin"/>
        </w:r>
        <w:r>
          <w:rPr>
            <w:webHidden/>
          </w:rPr>
          <w:instrText xml:space="preserve"> PAGEREF _Toc21517947 \h </w:instrText>
        </w:r>
      </w:ins>
      <w:r>
        <w:rPr>
          <w:webHidden/>
        </w:rPr>
      </w:r>
      <w:r>
        <w:rPr>
          <w:webHidden/>
        </w:rPr>
        <w:fldChar w:fldCharType="separate"/>
      </w:r>
      <w:ins w:id="1222" w:author="Феданкова Любовь Анатольевна" w:date="2019-10-09T12:38:00Z">
        <w:r>
          <w:rPr>
            <w:webHidden/>
          </w:rPr>
          <w:t>8</w:t>
        </w:r>
        <w:r>
          <w:rPr>
            <w:webHidden/>
          </w:rPr>
          <w:fldChar w:fldCharType="end"/>
        </w:r>
        <w:r w:rsidRPr="008A7D96">
          <w:rPr>
            <w:rStyle w:val="a5"/>
          </w:rPr>
          <w:fldChar w:fldCharType="end"/>
        </w:r>
      </w:ins>
    </w:p>
    <w:p w14:paraId="24D4C552" w14:textId="77777777" w:rsidR="00EF2015" w:rsidDel="00031B2C" w:rsidRDefault="00EF2015">
      <w:pPr>
        <w:pStyle w:val="11"/>
        <w:tabs>
          <w:tab w:val="left" w:pos="1540"/>
          <w:tab w:val="right" w:leader="dot" w:pos="9913"/>
        </w:tabs>
        <w:rPr>
          <w:del w:id="122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24" w:author="Феданкова Любовь Анатольевна" w:date="2019-10-09T12:38:00Z">
        <w:r w:rsidRPr="00031B2C" w:rsidDel="00031B2C">
          <w:rPr>
            <w:rStyle w:val="a5"/>
            <w:noProof/>
          </w:rPr>
          <w:lastRenderedPageBreak/>
          <w:delText>1.</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Общие положения</w:delText>
        </w:r>
        <w:r w:rsidDel="00031B2C">
          <w:rPr>
            <w:noProof/>
            <w:webHidden/>
          </w:rPr>
          <w:tab/>
          <w:delText>11</w:delText>
        </w:r>
      </w:del>
    </w:p>
    <w:p w14:paraId="11A2B3F5" w14:textId="77777777" w:rsidR="00EF2015" w:rsidDel="00031B2C" w:rsidRDefault="00EF2015">
      <w:pPr>
        <w:pStyle w:val="11"/>
        <w:tabs>
          <w:tab w:val="left" w:pos="1540"/>
          <w:tab w:val="right" w:leader="dot" w:pos="9913"/>
        </w:tabs>
        <w:rPr>
          <w:del w:id="122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26" w:author="Феданкова Любовь Анатольевна" w:date="2019-10-09T12:38:00Z">
        <w:r w:rsidRPr="00031B2C" w:rsidDel="00031B2C">
          <w:rPr>
            <w:rStyle w:val="a5"/>
            <w:noProof/>
          </w:rPr>
          <w:delText>2.</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Термины и сокращения</w:delText>
        </w:r>
        <w:r w:rsidDel="00031B2C">
          <w:rPr>
            <w:noProof/>
            <w:webHidden/>
          </w:rPr>
          <w:tab/>
          <w:delText>12</w:delText>
        </w:r>
      </w:del>
    </w:p>
    <w:p w14:paraId="29DE7753" w14:textId="77777777" w:rsidR="00EF2015" w:rsidDel="00031B2C" w:rsidRDefault="00EF2015">
      <w:pPr>
        <w:pStyle w:val="11"/>
        <w:tabs>
          <w:tab w:val="left" w:pos="1540"/>
          <w:tab w:val="right" w:leader="dot" w:pos="9913"/>
        </w:tabs>
        <w:rPr>
          <w:del w:id="122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28" w:author="Феданкова Любовь Анатольевна" w:date="2019-10-09T12:38:00Z">
        <w:r w:rsidRPr="00031B2C" w:rsidDel="00031B2C">
          <w:rPr>
            <w:rStyle w:val="a5"/>
            <w:noProof/>
          </w:rPr>
          <w:delText>3.</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Ссылки на связанные документы и заявки на доработку продукта</w:delText>
        </w:r>
        <w:r w:rsidDel="00031B2C">
          <w:rPr>
            <w:noProof/>
            <w:webHidden/>
          </w:rPr>
          <w:tab/>
          <w:delText>14</w:delText>
        </w:r>
      </w:del>
    </w:p>
    <w:p w14:paraId="56948344" w14:textId="77777777" w:rsidR="00EF2015" w:rsidDel="00031B2C" w:rsidRDefault="00EF2015">
      <w:pPr>
        <w:pStyle w:val="11"/>
        <w:tabs>
          <w:tab w:val="left" w:pos="1540"/>
          <w:tab w:val="right" w:leader="dot" w:pos="9913"/>
        </w:tabs>
        <w:rPr>
          <w:del w:id="122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30" w:author="Феданкова Любовь Анатольевна" w:date="2019-10-09T12:38:00Z">
        <w:r w:rsidRPr="00031B2C" w:rsidDel="00031B2C">
          <w:rPr>
            <w:rStyle w:val="a5"/>
            <w:noProof/>
          </w:rPr>
          <w:delText>4.</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Цель доработки</w:delText>
        </w:r>
        <w:r w:rsidDel="00031B2C">
          <w:rPr>
            <w:noProof/>
            <w:webHidden/>
          </w:rPr>
          <w:tab/>
          <w:delText>15</w:delText>
        </w:r>
      </w:del>
    </w:p>
    <w:p w14:paraId="1A7CB8EC" w14:textId="77777777" w:rsidR="00EF2015" w:rsidDel="00031B2C" w:rsidRDefault="00EF2015">
      <w:pPr>
        <w:pStyle w:val="11"/>
        <w:tabs>
          <w:tab w:val="left" w:pos="1540"/>
          <w:tab w:val="right" w:leader="dot" w:pos="9913"/>
        </w:tabs>
        <w:rPr>
          <w:del w:id="123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32" w:author="Феданкова Любовь Анатольевна" w:date="2019-10-09T12:38:00Z">
        <w:r w:rsidRPr="00031B2C" w:rsidDel="00031B2C">
          <w:rPr>
            <w:rStyle w:val="a5"/>
            <w:noProof/>
          </w:rPr>
          <w:delText>5.</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Ограничения</w:delText>
        </w:r>
        <w:r w:rsidDel="00031B2C">
          <w:rPr>
            <w:noProof/>
            <w:webHidden/>
          </w:rPr>
          <w:tab/>
          <w:delText>15</w:delText>
        </w:r>
      </w:del>
    </w:p>
    <w:p w14:paraId="3DCEFAD2" w14:textId="77777777" w:rsidR="00EF2015" w:rsidDel="00031B2C" w:rsidRDefault="00EF2015">
      <w:pPr>
        <w:pStyle w:val="11"/>
        <w:tabs>
          <w:tab w:val="left" w:pos="1540"/>
          <w:tab w:val="right" w:leader="dot" w:pos="9913"/>
        </w:tabs>
        <w:rPr>
          <w:del w:id="123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34" w:author="Феданкова Любовь Анатольевна" w:date="2019-10-09T12:38:00Z">
        <w:r w:rsidRPr="00031B2C" w:rsidDel="00031B2C">
          <w:rPr>
            <w:rStyle w:val="a5"/>
            <w:noProof/>
          </w:rPr>
          <w:delText>6.</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Сценарии использования документа &lt;Выписка&gt;</w:delText>
        </w:r>
        <w:r w:rsidDel="00031B2C">
          <w:rPr>
            <w:noProof/>
            <w:webHidden/>
          </w:rPr>
          <w:tab/>
          <w:delText>15</w:delText>
        </w:r>
      </w:del>
    </w:p>
    <w:p w14:paraId="48790FE6" w14:textId="77777777" w:rsidR="00EF2015" w:rsidDel="00031B2C" w:rsidRDefault="00EF2015">
      <w:pPr>
        <w:pStyle w:val="21"/>
        <w:rPr>
          <w:del w:id="1235" w:author="Феданкова Любовь Анатольевна" w:date="2019-10-09T12:38:00Z"/>
          <w:rFonts w:asciiTheme="minorHAnsi" w:eastAsiaTheme="minorEastAsia" w:hAnsiTheme="minorHAnsi" w:cstheme="minorBidi"/>
          <w:i w:val="0"/>
          <w:sz w:val="22"/>
          <w:szCs w:val="22"/>
          <w:lang w:eastAsia="ru-RU"/>
        </w:rPr>
      </w:pPr>
      <w:del w:id="1236" w:author="Феданкова Любовь Анатольевна" w:date="2019-10-09T12:38:00Z">
        <w:r w:rsidRPr="00031B2C" w:rsidDel="00031B2C">
          <w:rPr>
            <w:rStyle w:val="a5"/>
          </w:rPr>
          <w:delText>6.1.</w:delText>
        </w:r>
        <w:r w:rsidDel="00031B2C">
          <w:rPr>
            <w:rFonts w:asciiTheme="minorHAnsi" w:eastAsiaTheme="minorEastAsia" w:hAnsiTheme="minorHAnsi" w:cstheme="minorBidi"/>
            <w:i w:val="0"/>
            <w:sz w:val="22"/>
            <w:szCs w:val="22"/>
            <w:lang w:eastAsia="ru-RU"/>
          </w:rPr>
          <w:tab/>
        </w:r>
        <w:r w:rsidRPr="00031B2C" w:rsidDel="00031B2C">
          <w:rPr>
            <w:rStyle w:val="a5"/>
          </w:rPr>
          <w:delText>Основное направление</w:delText>
        </w:r>
        <w:r w:rsidDel="00031B2C">
          <w:rPr>
            <w:webHidden/>
          </w:rPr>
          <w:tab/>
          <w:delText>15</w:delText>
        </w:r>
      </w:del>
    </w:p>
    <w:p w14:paraId="6763BA93" w14:textId="77777777" w:rsidR="00EF2015" w:rsidDel="00031B2C" w:rsidRDefault="00EF2015">
      <w:pPr>
        <w:pStyle w:val="21"/>
        <w:rPr>
          <w:del w:id="1237" w:author="Феданкова Любовь Анатольевна" w:date="2019-10-09T12:38:00Z"/>
          <w:rFonts w:asciiTheme="minorHAnsi" w:eastAsiaTheme="minorEastAsia" w:hAnsiTheme="minorHAnsi" w:cstheme="minorBidi"/>
          <w:i w:val="0"/>
          <w:sz w:val="22"/>
          <w:szCs w:val="22"/>
          <w:lang w:eastAsia="ru-RU"/>
        </w:rPr>
      </w:pPr>
      <w:del w:id="1238" w:author="Феданкова Любовь Анатольевна" w:date="2019-10-09T12:38:00Z">
        <w:r w:rsidRPr="00031B2C" w:rsidDel="00031B2C">
          <w:rPr>
            <w:rStyle w:val="a5"/>
          </w:rPr>
          <w:delText>6.2.</w:delText>
        </w:r>
        <w:r w:rsidDel="00031B2C">
          <w:rPr>
            <w:rFonts w:asciiTheme="minorHAnsi" w:eastAsiaTheme="minorEastAsia" w:hAnsiTheme="minorHAnsi" w:cstheme="minorBidi"/>
            <w:i w:val="0"/>
            <w:sz w:val="22"/>
            <w:szCs w:val="22"/>
            <w:lang w:eastAsia="ru-RU"/>
          </w:rPr>
          <w:tab/>
        </w:r>
        <w:r w:rsidRPr="00031B2C" w:rsidDel="00031B2C">
          <w:rPr>
            <w:rStyle w:val="a5"/>
          </w:rPr>
          <w:delText>Альтернативы</w:delText>
        </w:r>
        <w:r w:rsidDel="00031B2C">
          <w:rPr>
            <w:webHidden/>
          </w:rPr>
          <w:tab/>
          <w:delText>15</w:delText>
        </w:r>
      </w:del>
    </w:p>
    <w:p w14:paraId="77F9994D" w14:textId="77777777" w:rsidR="00EF2015" w:rsidDel="00031B2C" w:rsidRDefault="00EF2015">
      <w:pPr>
        <w:pStyle w:val="31"/>
        <w:rPr>
          <w:del w:id="1239" w:author="Феданкова Любовь Анатольевна" w:date="2019-10-09T12:38:00Z"/>
          <w:rFonts w:asciiTheme="minorHAnsi" w:eastAsiaTheme="minorEastAsia" w:hAnsiTheme="minorHAnsi" w:cstheme="minorBidi"/>
          <w:b w:val="0"/>
          <w:sz w:val="22"/>
          <w:szCs w:val="22"/>
          <w:lang w:eastAsia="ru-RU"/>
        </w:rPr>
      </w:pPr>
      <w:del w:id="1240" w:author="Феданкова Любовь Анатольевна" w:date="2019-10-09T12:38:00Z">
        <w:r w:rsidRPr="00031B2C" w:rsidDel="00031B2C">
          <w:rPr>
            <w:rStyle w:val="a5"/>
          </w:rPr>
          <w:delText>6.2.1.</w:delText>
        </w:r>
        <w:r w:rsidDel="00031B2C">
          <w:rPr>
            <w:rFonts w:asciiTheme="minorHAnsi" w:eastAsiaTheme="minorEastAsia" w:hAnsiTheme="minorHAnsi" w:cstheme="minorBidi"/>
            <w:b w:val="0"/>
            <w:sz w:val="22"/>
            <w:szCs w:val="22"/>
            <w:lang w:eastAsia="ru-RU"/>
          </w:rPr>
          <w:tab/>
        </w:r>
        <w:r w:rsidRPr="00031B2C" w:rsidDel="00031B2C">
          <w:rPr>
            <w:rStyle w:val="a5"/>
          </w:rPr>
          <w:delText>Альтернатива «Перемещение в архив»</w:delText>
        </w:r>
        <w:r w:rsidDel="00031B2C">
          <w:rPr>
            <w:webHidden/>
          </w:rPr>
          <w:tab/>
          <w:delText>15</w:delText>
        </w:r>
      </w:del>
    </w:p>
    <w:p w14:paraId="3D7B2180" w14:textId="77777777" w:rsidR="00EF2015" w:rsidDel="00031B2C" w:rsidRDefault="00EF2015">
      <w:pPr>
        <w:pStyle w:val="21"/>
        <w:rPr>
          <w:del w:id="1241" w:author="Феданкова Любовь Анатольевна" w:date="2019-10-09T12:38:00Z"/>
          <w:rFonts w:asciiTheme="minorHAnsi" w:eastAsiaTheme="minorEastAsia" w:hAnsiTheme="minorHAnsi" w:cstheme="minorBidi"/>
          <w:i w:val="0"/>
          <w:sz w:val="22"/>
          <w:szCs w:val="22"/>
          <w:lang w:eastAsia="ru-RU"/>
        </w:rPr>
      </w:pPr>
      <w:del w:id="1242" w:author="Феданкова Любовь Анатольевна" w:date="2019-10-09T12:38:00Z">
        <w:r w:rsidRPr="00031B2C" w:rsidDel="00031B2C">
          <w:rPr>
            <w:rStyle w:val="a5"/>
          </w:rPr>
          <w:delText>6.3.</w:delText>
        </w:r>
        <w:r w:rsidDel="00031B2C">
          <w:rPr>
            <w:rFonts w:asciiTheme="minorHAnsi" w:eastAsiaTheme="minorEastAsia" w:hAnsiTheme="minorHAnsi" w:cstheme="minorBidi"/>
            <w:i w:val="0"/>
            <w:sz w:val="22"/>
            <w:szCs w:val="22"/>
            <w:lang w:eastAsia="ru-RU"/>
          </w:rPr>
          <w:tab/>
        </w:r>
        <w:r w:rsidRPr="00031B2C" w:rsidDel="00031B2C">
          <w:rPr>
            <w:rStyle w:val="a5"/>
          </w:rPr>
          <w:delText>Расширения</w:delText>
        </w:r>
        <w:r w:rsidDel="00031B2C">
          <w:rPr>
            <w:webHidden/>
          </w:rPr>
          <w:tab/>
          <w:delText>15</w:delText>
        </w:r>
      </w:del>
    </w:p>
    <w:p w14:paraId="37C0EF29" w14:textId="77777777" w:rsidR="00EF2015" w:rsidDel="00031B2C" w:rsidRDefault="00EF2015">
      <w:pPr>
        <w:pStyle w:val="31"/>
        <w:rPr>
          <w:del w:id="1243" w:author="Феданкова Любовь Анатольевна" w:date="2019-10-09T12:38:00Z"/>
          <w:rFonts w:asciiTheme="minorHAnsi" w:eastAsiaTheme="minorEastAsia" w:hAnsiTheme="minorHAnsi" w:cstheme="minorBidi"/>
          <w:b w:val="0"/>
          <w:sz w:val="22"/>
          <w:szCs w:val="22"/>
          <w:lang w:eastAsia="ru-RU"/>
        </w:rPr>
      </w:pPr>
      <w:del w:id="1244" w:author="Феданкова Любовь Анатольевна" w:date="2019-10-09T12:38:00Z">
        <w:r w:rsidRPr="00031B2C" w:rsidDel="00031B2C">
          <w:rPr>
            <w:rStyle w:val="a5"/>
          </w:rPr>
          <w:delText>6.3.1.</w:delText>
        </w:r>
        <w:r w:rsidDel="00031B2C">
          <w:rPr>
            <w:rFonts w:asciiTheme="minorHAnsi" w:eastAsiaTheme="minorEastAsia" w:hAnsiTheme="minorHAnsi" w:cstheme="minorBidi"/>
            <w:b w:val="0"/>
            <w:sz w:val="22"/>
            <w:szCs w:val="22"/>
            <w:lang w:eastAsia="ru-RU"/>
          </w:rPr>
          <w:tab/>
        </w:r>
        <w:r w:rsidRPr="00031B2C" w:rsidDel="00031B2C">
          <w:rPr>
            <w:rStyle w:val="a5"/>
          </w:rPr>
          <w:delText>Расширение «Временное перемещение в архив»</w:delText>
        </w:r>
        <w:r w:rsidDel="00031B2C">
          <w:rPr>
            <w:webHidden/>
          </w:rPr>
          <w:tab/>
          <w:delText>15</w:delText>
        </w:r>
      </w:del>
    </w:p>
    <w:p w14:paraId="7FA3D28E" w14:textId="77777777" w:rsidR="00EF2015" w:rsidDel="00031B2C" w:rsidRDefault="00EF2015">
      <w:pPr>
        <w:pStyle w:val="31"/>
        <w:rPr>
          <w:del w:id="1245" w:author="Феданкова Любовь Анатольевна" w:date="2019-10-09T12:38:00Z"/>
          <w:rFonts w:asciiTheme="minorHAnsi" w:eastAsiaTheme="minorEastAsia" w:hAnsiTheme="minorHAnsi" w:cstheme="minorBidi"/>
          <w:b w:val="0"/>
          <w:sz w:val="22"/>
          <w:szCs w:val="22"/>
          <w:lang w:eastAsia="ru-RU"/>
        </w:rPr>
      </w:pPr>
      <w:del w:id="1246" w:author="Феданкова Любовь Анатольевна" w:date="2019-10-09T12:38:00Z">
        <w:r w:rsidRPr="00031B2C" w:rsidDel="00031B2C">
          <w:rPr>
            <w:rStyle w:val="a5"/>
          </w:rPr>
          <w:delText>6.3.2.</w:delText>
        </w:r>
        <w:r w:rsidDel="00031B2C">
          <w:rPr>
            <w:rFonts w:asciiTheme="minorHAnsi" w:eastAsiaTheme="minorEastAsia" w:hAnsiTheme="minorHAnsi" w:cstheme="minorBidi"/>
            <w:b w:val="0"/>
            <w:sz w:val="22"/>
            <w:szCs w:val="22"/>
            <w:lang w:eastAsia="ru-RU"/>
          </w:rPr>
          <w:tab/>
        </w:r>
        <w:r w:rsidRPr="00031B2C" w:rsidDel="00031B2C">
          <w:rPr>
            <w:rStyle w:val="a5"/>
          </w:rPr>
          <w:delText>Расширение «Отправка документа клиенту без подписи Банка»</w:delText>
        </w:r>
        <w:r w:rsidDel="00031B2C">
          <w:rPr>
            <w:webHidden/>
          </w:rPr>
          <w:tab/>
          <w:delText>15</w:delText>
        </w:r>
      </w:del>
    </w:p>
    <w:p w14:paraId="4AD1898C" w14:textId="77777777" w:rsidR="00EF2015" w:rsidDel="00031B2C" w:rsidRDefault="00EF2015">
      <w:pPr>
        <w:pStyle w:val="21"/>
        <w:rPr>
          <w:del w:id="1247" w:author="Феданкова Любовь Анатольевна" w:date="2019-10-09T12:38:00Z"/>
          <w:rFonts w:asciiTheme="minorHAnsi" w:eastAsiaTheme="minorEastAsia" w:hAnsiTheme="minorHAnsi" w:cstheme="minorBidi"/>
          <w:i w:val="0"/>
          <w:sz w:val="22"/>
          <w:szCs w:val="22"/>
          <w:lang w:eastAsia="ru-RU"/>
        </w:rPr>
      </w:pPr>
      <w:del w:id="1248" w:author="Феданкова Любовь Анатольевна" w:date="2019-10-09T12:38:00Z">
        <w:r w:rsidRPr="00031B2C" w:rsidDel="00031B2C">
          <w:rPr>
            <w:rStyle w:val="a5"/>
          </w:rPr>
          <w:delText>6.4.</w:delText>
        </w:r>
        <w:r w:rsidDel="00031B2C">
          <w:rPr>
            <w:rFonts w:asciiTheme="minorHAnsi" w:eastAsiaTheme="minorEastAsia" w:hAnsiTheme="minorHAnsi" w:cstheme="minorBidi"/>
            <w:i w:val="0"/>
            <w:sz w:val="22"/>
            <w:szCs w:val="22"/>
            <w:lang w:eastAsia="ru-RU"/>
          </w:rPr>
          <w:tab/>
        </w:r>
        <w:r w:rsidRPr="00031B2C" w:rsidDel="00031B2C">
          <w:rPr>
            <w:rStyle w:val="a5"/>
          </w:rPr>
          <w:delText>Обработка документов выписки в рамках 115-ФЗ</w:delText>
        </w:r>
        <w:r w:rsidDel="00031B2C">
          <w:rPr>
            <w:webHidden/>
          </w:rPr>
          <w:tab/>
          <w:delText>16</w:delText>
        </w:r>
      </w:del>
    </w:p>
    <w:p w14:paraId="6396925B" w14:textId="77777777" w:rsidR="00EF2015" w:rsidDel="00031B2C" w:rsidRDefault="00EF2015">
      <w:pPr>
        <w:pStyle w:val="11"/>
        <w:tabs>
          <w:tab w:val="left" w:pos="1540"/>
          <w:tab w:val="right" w:leader="dot" w:pos="9913"/>
        </w:tabs>
        <w:rPr>
          <w:del w:id="124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50" w:author="Феданкова Любовь Анатольевна" w:date="2019-10-09T12:38:00Z">
        <w:r w:rsidRPr="00031B2C" w:rsidDel="00031B2C">
          <w:rPr>
            <w:rStyle w:val="a5"/>
            <w:noProof/>
          </w:rPr>
          <w:delText>7.</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Описание жизненного цикла документа</w:delText>
        </w:r>
        <w:r w:rsidDel="00031B2C">
          <w:rPr>
            <w:noProof/>
            <w:webHidden/>
          </w:rPr>
          <w:tab/>
          <w:delText>16</w:delText>
        </w:r>
      </w:del>
    </w:p>
    <w:p w14:paraId="22798660" w14:textId="77777777" w:rsidR="00EF2015" w:rsidDel="00031B2C" w:rsidRDefault="00EF2015">
      <w:pPr>
        <w:pStyle w:val="11"/>
        <w:tabs>
          <w:tab w:val="left" w:pos="1540"/>
          <w:tab w:val="right" w:leader="dot" w:pos="9913"/>
        </w:tabs>
        <w:rPr>
          <w:del w:id="125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52" w:author="Феданкова Любовь Анатольевна" w:date="2019-10-09T12:38:00Z">
        <w:r w:rsidRPr="00031B2C" w:rsidDel="00031B2C">
          <w:rPr>
            <w:rStyle w:val="a5"/>
            <w:noProof/>
          </w:rPr>
          <w:delText>8.</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Диаграмма статусов документа в системе</w:delText>
        </w:r>
        <w:r w:rsidDel="00031B2C">
          <w:rPr>
            <w:noProof/>
            <w:webHidden/>
          </w:rPr>
          <w:tab/>
          <w:delText>17</w:delText>
        </w:r>
      </w:del>
    </w:p>
    <w:p w14:paraId="2B24D822" w14:textId="77777777" w:rsidR="00EF2015" w:rsidDel="00031B2C" w:rsidRDefault="00EF2015">
      <w:pPr>
        <w:pStyle w:val="21"/>
        <w:rPr>
          <w:del w:id="1253" w:author="Феданкова Любовь Анатольевна" w:date="2019-10-09T12:38:00Z"/>
          <w:rFonts w:asciiTheme="minorHAnsi" w:eastAsiaTheme="minorEastAsia" w:hAnsiTheme="minorHAnsi" w:cstheme="minorBidi"/>
          <w:i w:val="0"/>
          <w:sz w:val="22"/>
          <w:szCs w:val="22"/>
          <w:lang w:eastAsia="ru-RU"/>
        </w:rPr>
      </w:pPr>
      <w:del w:id="1254" w:author="Феданкова Любовь Анатольевна" w:date="2019-10-09T12:38:00Z">
        <w:r w:rsidRPr="00031B2C" w:rsidDel="00031B2C">
          <w:rPr>
            <w:rStyle w:val="a5"/>
          </w:rPr>
          <w:delText>8.1.</w:delText>
        </w:r>
        <w:r w:rsidDel="00031B2C">
          <w:rPr>
            <w:rFonts w:asciiTheme="minorHAnsi" w:eastAsiaTheme="minorEastAsia" w:hAnsiTheme="minorHAnsi" w:cstheme="minorBidi"/>
            <w:i w:val="0"/>
            <w:sz w:val="22"/>
            <w:szCs w:val="22"/>
            <w:lang w:eastAsia="ru-RU"/>
          </w:rPr>
          <w:tab/>
        </w:r>
        <w:r w:rsidRPr="00031B2C" w:rsidDel="00031B2C">
          <w:rPr>
            <w:rStyle w:val="a5"/>
          </w:rPr>
          <w:delText>Диаграмма статусов документа в ИК</w:delText>
        </w:r>
        <w:r w:rsidDel="00031B2C">
          <w:rPr>
            <w:webHidden/>
          </w:rPr>
          <w:tab/>
          <w:delText>17</w:delText>
        </w:r>
      </w:del>
    </w:p>
    <w:p w14:paraId="3F84603A" w14:textId="77777777" w:rsidR="00EF2015" w:rsidDel="00031B2C" w:rsidRDefault="00EF2015">
      <w:pPr>
        <w:pStyle w:val="21"/>
        <w:rPr>
          <w:del w:id="1255" w:author="Феданкова Любовь Анатольевна" w:date="2019-10-09T12:38:00Z"/>
          <w:rFonts w:asciiTheme="minorHAnsi" w:eastAsiaTheme="minorEastAsia" w:hAnsiTheme="minorHAnsi" w:cstheme="minorBidi"/>
          <w:i w:val="0"/>
          <w:sz w:val="22"/>
          <w:szCs w:val="22"/>
          <w:lang w:eastAsia="ru-RU"/>
        </w:rPr>
      </w:pPr>
      <w:del w:id="1256" w:author="Феданкова Любовь Анатольевна" w:date="2019-10-09T12:38:00Z">
        <w:r w:rsidRPr="00031B2C" w:rsidDel="00031B2C">
          <w:rPr>
            <w:rStyle w:val="a5"/>
          </w:rPr>
          <w:delText>8.2.</w:delText>
        </w:r>
        <w:r w:rsidDel="00031B2C">
          <w:rPr>
            <w:rFonts w:asciiTheme="minorHAnsi" w:eastAsiaTheme="minorEastAsia" w:hAnsiTheme="minorHAnsi" w:cstheme="minorBidi"/>
            <w:i w:val="0"/>
            <w:sz w:val="22"/>
            <w:szCs w:val="22"/>
            <w:lang w:eastAsia="ru-RU"/>
          </w:rPr>
          <w:tab/>
        </w:r>
        <w:r w:rsidRPr="00031B2C" w:rsidDel="00031B2C">
          <w:rPr>
            <w:rStyle w:val="a5"/>
          </w:rPr>
          <w:delText>Диаграмма статусов документа в ОК</w:delText>
        </w:r>
        <w:r w:rsidDel="00031B2C">
          <w:rPr>
            <w:webHidden/>
          </w:rPr>
          <w:tab/>
          <w:delText>18</w:delText>
        </w:r>
      </w:del>
    </w:p>
    <w:p w14:paraId="546C5CAC" w14:textId="77777777" w:rsidR="00EF2015" w:rsidDel="00031B2C" w:rsidRDefault="00EF2015">
      <w:pPr>
        <w:pStyle w:val="11"/>
        <w:tabs>
          <w:tab w:val="left" w:pos="1540"/>
          <w:tab w:val="right" w:leader="dot" w:pos="9913"/>
        </w:tabs>
        <w:rPr>
          <w:del w:id="125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58" w:author="Феданкова Любовь Анатольевна" w:date="2019-10-09T12:38:00Z">
        <w:r w:rsidRPr="00031B2C" w:rsidDel="00031B2C">
          <w:rPr>
            <w:rStyle w:val="a5"/>
            <w:noProof/>
          </w:rPr>
          <w:delText>9.</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Атрибуты сущностей</w:delText>
        </w:r>
        <w:r w:rsidDel="00031B2C">
          <w:rPr>
            <w:noProof/>
            <w:webHidden/>
          </w:rPr>
          <w:tab/>
          <w:delText>18</w:delText>
        </w:r>
      </w:del>
    </w:p>
    <w:p w14:paraId="5C2C16E3" w14:textId="77777777" w:rsidR="00EF2015" w:rsidDel="00031B2C" w:rsidRDefault="00EF2015">
      <w:pPr>
        <w:pStyle w:val="11"/>
        <w:tabs>
          <w:tab w:val="left" w:pos="1540"/>
          <w:tab w:val="right" w:leader="dot" w:pos="9913"/>
        </w:tabs>
        <w:rPr>
          <w:del w:id="125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260" w:author="Феданкова Любовь Анатольевна" w:date="2019-10-09T12:38:00Z">
        <w:r w:rsidRPr="00031B2C" w:rsidDel="00031B2C">
          <w:rPr>
            <w:rStyle w:val="a5"/>
            <w:noProof/>
          </w:rPr>
          <w:delText>10.</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Интерфейсы</w:delText>
        </w:r>
        <w:r w:rsidDel="00031B2C">
          <w:rPr>
            <w:noProof/>
            <w:webHidden/>
          </w:rPr>
          <w:tab/>
          <w:delText>26</w:delText>
        </w:r>
      </w:del>
    </w:p>
    <w:p w14:paraId="2276EB97" w14:textId="77777777" w:rsidR="00EF2015" w:rsidDel="00031B2C" w:rsidRDefault="00EF2015">
      <w:pPr>
        <w:pStyle w:val="21"/>
        <w:rPr>
          <w:del w:id="1261" w:author="Феданкова Любовь Анатольевна" w:date="2019-10-09T12:38:00Z"/>
          <w:rFonts w:asciiTheme="minorHAnsi" w:eastAsiaTheme="minorEastAsia" w:hAnsiTheme="minorHAnsi" w:cstheme="minorBidi"/>
          <w:i w:val="0"/>
          <w:sz w:val="22"/>
          <w:szCs w:val="22"/>
          <w:lang w:eastAsia="ru-RU"/>
        </w:rPr>
      </w:pPr>
      <w:del w:id="1262" w:author="Феданкова Любовь Анатольевна" w:date="2019-10-09T12:38:00Z">
        <w:r w:rsidRPr="00031B2C" w:rsidDel="00031B2C">
          <w:rPr>
            <w:rStyle w:val="a5"/>
          </w:rPr>
          <w:delText>10.1.</w:delText>
        </w:r>
        <w:r w:rsidDel="00031B2C">
          <w:rPr>
            <w:rFonts w:asciiTheme="minorHAnsi" w:eastAsiaTheme="minorEastAsia" w:hAnsiTheme="minorHAnsi" w:cstheme="minorBidi"/>
            <w:i w:val="0"/>
            <w:sz w:val="22"/>
            <w:szCs w:val="22"/>
            <w:lang w:eastAsia="ru-RU"/>
          </w:rPr>
          <w:tab/>
        </w:r>
        <w:r w:rsidRPr="00031B2C" w:rsidDel="00031B2C">
          <w:rPr>
            <w:rStyle w:val="a5"/>
          </w:rPr>
          <w:delText>Банковская часть</w:delText>
        </w:r>
        <w:r w:rsidDel="00031B2C">
          <w:rPr>
            <w:webHidden/>
          </w:rPr>
          <w:tab/>
          <w:delText>26</w:delText>
        </w:r>
      </w:del>
    </w:p>
    <w:p w14:paraId="4738D3A0" w14:textId="77777777" w:rsidR="00EF2015" w:rsidDel="00031B2C" w:rsidRDefault="00EF2015">
      <w:pPr>
        <w:pStyle w:val="31"/>
        <w:rPr>
          <w:del w:id="1263" w:author="Феданкова Любовь Анатольевна" w:date="2019-10-09T12:38:00Z"/>
          <w:rFonts w:asciiTheme="minorHAnsi" w:eastAsiaTheme="minorEastAsia" w:hAnsiTheme="minorHAnsi" w:cstheme="minorBidi"/>
          <w:b w:val="0"/>
          <w:sz w:val="22"/>
          <w:szCs w:val="22"/>
          <w:lang w:eastAsia="ru-RU"/>
        </w:rPr>
      </w:pPr>
      <w:del w:id="1264" w:author="Феданкова Любовь Анатольевна" w:date="2019-10-09T12:38:00Z">
        <w:r w:rsidRPr="00031B2C" w:rsidDel="00031B2C">
          <w:rPr>
            <w:rStyle w:val="a5"/>
          </w:rPr>
          <w:delText>10.1.1.</w:delText>
        </w:r>
        <w:r w:rsidDel="00031B2C">
          <w:rPr>
            <w:rFonts w:asciiTheme="minorHAnsi" w:eastAsiaTheme="minorEastAsia" w:hAnsiTheme="minorHAnsi" w:cstheme="minorBidi"/>
            <w:b w:val="0"/>
            <w:sz w:val="22"/>
            <w:szCs w:val="22"/>
            <w:lang w:eastAsia="ru-RU"/>
          </w:rPr>
          <w:tab/>
        </w:r>
        <w:r w:rsidRPr="00031B2C" w:rsidDel="00031B2C">
          <w:rPr>
            <w:rStyle w:val="a5"/>
          </w:rPr>
          <w:delText>Доступ к скроллеру документов из меню системы</w:delText>
        </w:r>
        <w:r w:rsidDel="00031B2C">
          <w:rPr>
            <w:webHidden/>
          </w:rPr>
          <w:tab/>
          <w:delText>26</w:delText>
        </w:r>
      </w:del>
    </w:p>
    <w:p w14:paraId="6A1B7DCF" w14:textId="77777777" w:rsidR="00EF2015" w:rsidDel="00031B2C" w:rsidRDefault="00EF2015">
      <w:pPr>
        <w:pStyle w:val="31"/>
        <w:rPr>
          <w:del w:id="1265" w:author="Феданкова Любовь Анатольевна" w:date="2019-10-09T12:38:00Z"/>
          <w:rFonts w:asciiTheme="minorHAnsi" w:eastAsiaTheme="minorEastAsia" w:hAnsiTheme="minorHAnsi" w:cstheme="minorBidi"/>
          <w:b w:val="0"/>
          <w:sz w:val="22"/>
          <w:szCs w:val="22"/>
          <w:lang w:eastAsia="ru-RU"/>
        </w:rPr>
      </w:pPr>
      <w:del w:id="1266" w:author="Феданкова Любовь Анатольевна" w:date="2019-10-09T12:38:00Z">
        <w:r w:rsidRPr="00031B2C" w:rsidDel="00031B2C">
          <w:rPr>
            <w:rStyle w:val="a5"/>
          </w:rPr>
          <w:delText>10.1.2.</w:delText>
        </w:r>
        <w:r w:rsidDel="00031B2C">
          <w:rPr>
            <w:rFonts w:asciiTheme="minorHAnsi" w:eastAsiaTheme="minorEastAsia" w:hAnsiTheme="minorHAnsi" w:cstheme="minorBidi"/>
            <w:b w:val="0"/>
            <w:sz w:val="22"/>
            <w:szCs w:val="22"/>
            <w:lang w:eastAsia="ru-RU"/>
          </w:rPr>
          <w:tab/>
        </w:r>
        <w:r w:rsidRPr="00031B2C" w:rsidDel="00031B2C">
          <w:rPr>
            <w:rStyle w:val="a5"/>
          </w:rPr>
          <w:delText>Списковые формы (скроллеры) документа</w:delText>
        </w:r>
        <w:r w:rsidDel="00031B2C">
          <w:rPr>
            <w:webHidden/>
          </w:rPr>
          <w:tab/>
          <w:delText>26</w:delText>
        </w:r>
      </w:del>
    </w:p>
    <w:p w14:paraId="3BB6627D" w14:textId="77777777" w:rsidR="00EF2015" w:rsidDel="00031B2C" w:rsidRDefault="00EF2015">
      <w:pPr>
        <w:pStyle w:val="41"/>
        <w:tabs>
          <w:tab w:val="left" w:pos="2229"/>
          <w:tab w:val="right" w:leader="dot" w:pos="9913"/>
        </w:tabs>
        <w:rPr>
          <w:del w:id="1267" w:author="Феданкова Любовь Анатольевна" w:date="2019-10-09T12:38:00Z"/>
          <w:rFonts w:asciiTheme="minorHAnsi" w:eastAsiaTheme="minorEastAsia" w:hAnsiTheme="minorHAnsi" w:cstheme="minorBidi"/>
          <w:noProof/>
          <w:sz w:val="22"/>
          <w:szCs w:val="22"/>
        </w:rPr>
      </w:pPr>
      <w:del w:id="1268" w:author="Феданкова Любовь Анатольевна" w:date="2019-10-09T12:38:00Z">
        <w:r w:rsidRPr="00031B2C" w:rsidDel="00031B2C">
          <w:rPr>
            <w:rStyle w:val="a5"/>
            <w:noProof/>
          </w:rPr>
          <w:delText>10.1.2.1.</w:delText>
        </w:r>
        <w:r w:rsidDel="00031B2C">
          <w:rPr>
            <w:rFonts w:asciiTheme="minorHAnsi" w:eastAsiaTheme="minorEastAsia" w:hAnsiTheme="minorHAnsi" w:cstheme="minorBidi"/>
            <w:noProof/>
            <w:sz w:val="22"/>
            <w:szCs w:val="22"/>
          </w:rPr>
          <w:tab/>
        </w:r>
        <w:r w:rsidRPr="00031B2C" w:rsidDel="00031B2C">
          <w:rPr>
            <w:rStyle w:val="a5"/>
            <w:noProof/>
          </w:rPr>
          <w:delText>Атрибуты документа, отображаемые в скроллере</w:delText>
        </w:r>
        <w:r w:rsidDel="00031B2C">
          <w:rPr>
            <w:noProof/>
            <w:webHidden/>
          </w:rPr>
          <w:tab/>
          <w:delText>27</w:delText>
        </w:r>
      </w:del>
    </w:p>
    <w:p w14:paraId="5EED2BA7" w14:textId="77777777" w:rsidR="00EF2015" w:rsidDel="00031B2C" w:rsidRDefault="00EF2015">
      <w:pPr>
        <w:pStyle w:val="41"/>
        <w:tabs>
          <w:tab w:val="left" w:pos="2229"/>
          <w:tab w:val="right" w:leader="dot" w:pos="9913"/>
        </w:tabs>
        <w:rPr>
          <w:del w:id="1269" w:author="Феданкова Любовь Анатольевна" w:date="2019-10-09T12:38:00Z"/>
          <w:rFonts w:asciiTheme="minorHAnsi" w:eastAsiaTheme="minorEastAsia" w:hAnsiTheme="minorHAnsi" w:cstheme="minorBidi"/>
          <w:noProof/>
          <w:sz w:val="22"/>
          <w:szCs w:val="22"/>
        </w:rPr>
      </w:pPr>
      <w:del w:id="1270" w:author="Феданкова Любовь Анатольевна" w:date="2019-10-09T12:38:00Z">
        <w:r w:rsidRPr="00031B2C" w:rsidDel="00031B2C">
          <w:rPr>
            <w:rStyle w:val="a5"/>
            <w:noProof/>
          </w:rPr>
          <w:delText>10.1.2.2.</w:delText>
        </w:r>
        <w:r w:rsidDel="00031B2C">
          <w:rPr>
            <w:rFonts w:asciiTheme="minorHAnsi" w:eastAsiaTheme="minorEastAsia" w:hAnsiTheme="minorHAnsi" w:cstheme="minorBidi"/>
            <w:noProof/>
            <w:sz w:val="22"/>
            <w:szCs w:val="22"/>
          </w:rPr>
          <w:tab/>
        </w:r>
        <w:r w:rsidRPr="00031B2C" w:rsidDel="00031B2C">
          <w:rPr>
            <w:rStyle w:val="a5"/>
            <w:noProof/>
          </w:rPr>
          <w:delText>Возможности поиска и сортировки</w:delText>
        </w:r>
        <w:r w:rsidDel="00031B2C">
          <w:rPr>
            <w:noProof/>
            <w:webHidden/>
          </w:rPr>
          <w:tab/>
          <w:delText>28</w:delText>
        </w:r>
      </w:del>
    </w:p>
    <w:p w14:paraId="4BB08221" w14:textId="77777777" w:rsidR="00EF2015" w:rsidDel="00031B2C" w:rsidRDefault="00EF2015">
      <w:pPr>
        <w:pStyle w:val="41"/>
        <w:tabs>
          <w:tab w:val="left" w:pos="2229"/>
          <w:tab w:val="right" w:leader="dot" w:pos="9913"/>
        </w:tabs>
        <w:rPr>
          <w:del w:id="1271" w:author="Феданкова Любовь Анатольевна" w:date="2019-10-09T12:38:00Z"/>
          <w:rFonts w:asciiTheme="minorHAnsi" w:eastAsiaTheme="minorEastAsia" w:hAnsiTheme="minorHAnsi" w:cstheme="minorBidi"/>
          <w:noProof/>
          <w:sz w:val="22"/>
          <w:szCs w:val="22"/>
        </w:rPr>
      </w:pPr>
      <w:del w:id="1272" w:author="Феданкова Любовь Анатольевна" w:date="2019-10-09T12:38:00Z">
        <w:r w:rsidRPr="00031B2C" w:rsidDel="00031B2C">
          <w:rPr>
            <w:rStyle w:val="a5"/>
            <w:noProof/>
          </w:rPr>
          <w:delText>10.1.2.3.</w:delText>
        </w:r>
        <w:r w:rsidDel="00031B2C">
          <w:rPr>
            <w:rFonts w:asciiTheme="minorHAnsi" w:eastAsiaTheme="minorEastAsia" w:hAnsiTheme="minorHAnsi" w:cstheme="minorBidi"/>
            <w:noProof/>
            <w:sz w:val="22"/>
            <w:szCs w:val="22"/>
          </w:rPr>
          <w:tab/>
        </w:r>
        <w:r w:rsidRPr="00031B2C" w:rsidDel="00031B2C">
          <w:rPr>
            <w:rStyle w:val="a5"/>
            <w:noProof/>
          </w:rPr>
          <w:delText>Панель инструментов скроллера</w:delText>
        </w:r>
        <w:r w:rsidDel="00031B2C">
          <w:rPr>
            <w:noProof/>
            <w:webHidden/>
          </w:rPr>
          <w:tab/>
          <w:delText>30</w:delText>
        </w:r>
      </w:del>
    </w:p>
    <w:p w14:paraId="4D7D0B5F" w14:textId="77777777" w:rsidR="00EF2015" w:rsidDel="00031B2C" w:rsidRDefault="00EF2015">
      <w:pPr>
        <w:pStyle w:val="41"/>
        <w:tabs>
          <w:tab w:val="left" w:pos="2229"/>
          <w:tab w:val="right" w:leader="dot" w:pos="9913"/>
        </w:tabs>
        <w:rPr>
          <w:del w:id="1273" w:author="Феданкова Любовь Анатольевна" w:date="2019-10-09T12:38:00Z"/>
          <w:rFonts w:asciiTheme="minorHAnsi" w:eastAsiaTheme="minorEastAsia" w:hAnsiTheme="minorHAnsi" w:cstheme="minorBidi"/>
          <w:noProof/>
          <w:sz w:val="22"/>
          <w:szCs w:val="22"/>
        </w:rPr>
      </w:pPr>
      <w:del w:id="1274" w:author="Феданкова Любовь Анатольевна" w:date="2019-10-09T12:38:00Z">
        <w:r w:rsidRPr="00031B2C" w:rsidDel="00031B2C">
          <w:rPr>
            <w:rStyle w:val="a5"/>
            <w:noProof/>
          </w:rPr>
          <w:delText>10.1.2.4.</w:delText>
        </w:r>
        <w:r w:rsidDel="00031B2C">
          <w:rPr>
            <w:rFonts w:asciiTheme="minorHAnsi" w:eastAsiaTheme="minorEastAsia" w:hAnsiTheme="minorHAnsi" w:cstheme="minorBidi"/>
            <w:noProof/>
            <w:sz w:val="22"/>
            <w:szCs w:val="22"/>
          </w:rPr>
          <w:tab/>
        </w:r>
        <w:r w:rsidRPr="00031B2C" w:rsidDel="00031B2C">
          <w:rPr>
            <w:rStyle w:val="a5"/>
            <w:noProof/>
          </w:rPr>
          <w:delText>Область быстрого просмотра</w:delText>
        </w:r>
        <w:r w:rsidDel="00031B2C">
          <w:rPr>
            <w:noProof/>
            <w:webHidden/>
          </w:rPr>
          <w:tab/>
          <w:delText>39</w:delText>
        </w:r>
      </w:del>
    </w:p>
    <w:p w14:paraId="512A1E1E" w14:textId="77777777" w:rsidR="00EF2015" w:rsidDel="00031B2C" w:rsidRDefault="00EF2015">
      <w:pPr>
        <w:pStyle w:val="31"/>
        <w:rPr>
          <w:del w:id="1275" w:author="Феданкова Любовь Анатольевна" w:date="2019-10-09T12:38:00Z"/>
          <w:rFonts w:asciiTheme="minorHAnsi" w:eastAsiaTheme="minorEastAsia" w:hAnsiTheme="minorHAnsi" w:cstheme="minorBidi"/>
          <w:b w:val="0"/>
          <w:sz w:val="22"/>
          <w:szCs w:val="22"/>
          <w:lang w:eastAsia="ru-RU"/>
        </w:rPr>
      </w:pPr>
      <w:del w:id="1276" w:author="Феданкова Любовь Анатольевна" w:date="2019-10-09T12:38:00Z">
        <w:r w:rsidRPr="00031B2C" w:rsidDel="00031B2C">
          <w:rPr>
            <w:rStyle w:val="a5"/>
          </w:rPr>
          <w:delText>10.1.3.</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документа «Выписка»</w:delText>
        </w:r>
        <w:r w:rsidDel="00031B2C">
          <w:rPr>
            <w:webHidden/>
          </w:rPr>
          <w:tab/>
          <w:delText>42</w:delText>
        </w:r>
      </w:del>
    </w:p>
    <w:p w14:paraId="57D2403C" w14:textId="77777777" w:rsidR="00EF2015" w:rsidDel="00031B2C" w:rsidRDefault="00EF2015">
      <w:pPr>
        <w:pStyle w:val="31"/>
        <w:rPr>
          <w:del w:id="1277" w:author="Феданкова Любовь Анатольевна" w:date="2019-10-09T12:38:00Z"/>
          <w:rFonts w:asciiTheme="minorHAnsi" w:eastAsiaTheme="minorEastAsia" w:hAnsiTheme="minorHAnsi" w:cstheme="minorBidi"/>
          <w:b w:val="0"/>
          <w:sz w:val="22"/>
          <w:szCs w:val="22"/>
          <w:lang w:eastAsia="ru-RU"/>
        </w:rPr>
      </w:pPr>
      <w:del w:id="1278" w:author="Феданкова Любовь Анатольевна" w:date="2019-10-09T12:38:00Z">
        <w:r w:rsidRPr="00031B2C" w:rsidDel="00031B2C">
          <w:rPr>
            <w:rStyle w:val="a5"/>
          </w:rPr>
          <w:delText>10.1.4.</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просмотра документа выписки (операции)</w:delText>
        </w:r>
        <w:r w:rsidDel="00031B2C">
          <w:rPr>
            <w:webHidden/>
          </w:rPr>
          <w:tab/>
          <w:delText>58</w:delText>
        </w:r>
      </w:del>
    </w:p>
    <w:p w14:paraId="37F727BF" w14:textId="77777777" w:rsidR="00EF2015" w:rsidDel="00031B2C" w:rsidRDefault="00EF2015">
      <w:pPr>
        <w:pStyle w:val="31"/>
        <w:rPr>
          <w:del w:id="1279" w:author="Феданкова Любовь Анатольевна" w:date="2019-10-09T12:38:00Z"/>
          <w:rFonts w:asciiTheme="minorHAnsi" w:eastAsiaTheme="minorEastAsia" w:hAnsiTheme="minorHAnsi" w:cstheme="minorBidi"/>
          <w:b w:val="0"/>
          <w:sz w:val="22"/>
          <w:szCs w:val="22"/>
          <w:lang w:eastAsia="ru-RU"/>
        </w:rPr>
      </w:pPr>
      <w:del w:id="1280" w:author="Феданкова Любовь Анатольевна" w:date="2019-10-09T12:38:00Z">
        <w:r w:rsidRPr="00031B2C" w:rsidDel="00031B2C">
          <w:rPr>
            <w:rStyle w:val="a5"/>
          </w:rPr>
          <w:delText>10.1.5.</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Экспорта документов</w:delText>
        </w:r>
        <w:r w:rsidDel="00031B2C">
          <w:rPr>
            <w:webHidden/>
          </w:rPr>
          <w:tab/>
          <w:delText>68</w:delText>
        </w:r>
      </w:del>
    </w:p>
    <w:p w14:paraId="1FBC9E15" w14:textId="77777777" w:rsidR="00EF2015" w:rsidDel="00031B2C" w:rsidRDefault="00EF2015">
      <w:pPr>
        <w:pStyle w:val="41"/>
        <w:tabs>
          <w:tab w:val="left" w:pos="2229"/>
          <w:tab w:val="right" w:leader="dot" w:pos="9913"/>
        </w:tabs>
        <w:rPr>
          <w:del w:id="1281" w:author="Феданкова Любовь Анатольевна" w:date="2019-10-09T12:38:00Z"/>
          <w:rFonts w:asciiTheme="minorHAnsi" w:eastAsiaTheme="minorEastAsia" w:hAnsiTheme="minorHAnsi" w:cstheme="minorBidi"/>
          <w:noProof/>
          <w:sz w:val="22"/>
          <w:szCs w:val="22"/>
        </w:rPr>
      </w:pPr>
      <w:del w:id="1282" w:author="Феданкова Любовь Анатольевна" w:date="2019-10-09T12:38:00Z">
        <w:r w:rsidRPr="00031B2C" w:rsidDel="00031B2C">
          <w:rPr>
            <w:rStyle w:val="a5"/>
            <w:noProof/>
          </w:rPr>
          <w:delText>10.1.5.1.</w:delText>
        </w:r>
        <w:r w:rsidDel="00031B2C">
          <w:rPr>
            <w:rFonts w:asciiTheme="minorHAnsi" w:eastAsiaTheme="minorEastAsia" w:hAnsiTheme="minorHAnsi" w:cstheme="minorBidi"/>
            <w:noProof/>
            <w:sz w:val="22"/>
            <w:szCs w:val="22"/>
          </w:rPr>
          <w:tab/>
        </w:r>
        <w:r w:rsidRPr="00031B2C" w:rsidDel="00031B2C">
          <w:rPr>
            <w:rStyle w:val="a5"/>
            <w:noProof/>
          </w:rPr>
          <w:delText xml:space="preserve">Экспорт в формате </w:delText>
        </w:r>
        <w:r w:rsidRPr="00031B2C" w:rsidDel="00031B2C">
          <w:rPr>
            <w:rStyle w:val="a5"/>
            <w:noProof/>
            <w:lang w:val="en-US"/>
          </w:rPr>
          <w:delText>XML</w:delText>
        </w:r>
        <w:r w:rsidRPr="00031B2C" w:rsidDel="00031B2C">
          <w:rPr>
            <w:rStyle w:val="a5"/>
            <w:noProof/>
          </w:rPr>
          <w:delText xml:space="preserve"> и 1</w:delText>
        </w:r>
        <w:r w:rsidRPr="00031B2C" w:rsidDel="00031B2C">
          <w:rPr>
            <w:rStyle w:val="a5"/>
            <w:noProof/>
            <w:lang w:val="en-US"/>
          </w:rPr>
          <w:delText>C</w:delText>
        </w:r>
        <w:r w:rsidDel="00031B2C">
          <w:rPr>
            <w:noProof/>
            <w:webHidden/>
          </w:rPr>
          <w:tab/>
          <w:delText>68</w:delText>
        </w:r>
      </w:del>
    </w:p>
    <w:p w14:paraId="22096159" w14:textId="77777777" w:rsidR="00EF2015" w:rsidDel="00031B2C" w:rsidRDefault="00EF2015">
      <w:pPr>
        <w:pStyle w:val="41"/>
        <w:tabs>
          <w:tab w:val="left" w:pos="2229"/>
          <w:tab w:val="right" w:leader="dot" w:pos="9913"/>
        </w:tabs>
        <w:rPr>
          <w:del w:id="1283" w:author="Феданкова Любовь Анатольевна" w:date="2019-10-09T12:38:00Z"/>
          <w:rFonts w:asciiTheme="minorHAnsi" w:eastAsiaTheme="minorEastAsia" w:hAnsiTheme="minorHAnsi" w:cstheme="minorBidi"/>
          <w:noProof/>
          <w:sz w:val="22"/>
          <w:szCs w:val="22"/>
        </w:rPr>
      </w:pPr>
      <w:del w:id="1284" w:author="Феданкова Любовь Анатольевна" w:date="2019-10-09T12:38:00Z">
        <w:r w:rsidRPr="00031B2C" w:rsidDel="00031B2C">
          <w:rPr>
            <w:rStyle w:val="a5"/>
            <w:noProof/>
          </w:rPr>
          <w:delText>10.1.5.2.</w:delText>
        </w:r>
        <w:r w:rsidDel="00031B2C">
          <w:rPr>
            <w:rFonts w:asciiTheme="minorHAnsi" w:eastAsiaTheme="minorEastAsia" w:hAnsiTheme="minorHAnsi" w:cstheme="minorBidi"/>
            <w:noProof/>
            <w:sz w:val="22"/>
            <w:szCs w:val="22"/>
          </w:rPr>
          <w:tab/>
        </w:r>
        <w:r w:rsidRPr="00031B2C" w:rsidDel="00031B2C">
          <w:rPr>
            <w:rStyle w:val="a5"/>
            <w:noProof/>
          </w:rPr>
          <w:delText>Экспорт в формате МТ940</w:delText>
        </w:r>
        <w:r w:rsidDel="00031B2C">
          <w:rPr>
            <w:noProof/>
            <w:webHidden/>
          </w:rPr>
          <w:tab/>
          <w:delText>70</w:delText>
        </w:r>
      </w:del>
    </w:p>
    <w:p w14:paraId="5CE86561" w14:textId="77777777" w:rsidR="00EF2015" w:rsidDel="00031B2C" w:rsidRDefault="00EF2015">
      <w:pPr>
        <w:pStyle w:val="41"/>
        <w:tabs>
          <w:tab w:val="left" w:pos="2229"/>
          <w:tab w:val="right" w:leader="dot" w:pos="9913"/>
        </w:tabs>
        <w:rPr>
          <w:del w:id="1285" w:author="Феданкова Любовь Анатольевна" w:date="2019-10-09T12:38:00Z"/>
          <w:rFonts w:asciiTheme="minorHAnsi" w:eastAsiaTheme="minorEastAsia" w:hAnsiTheme="minorHAnsi" w:cstheme="minorBidi"/>
          <w:noProof/>
          <w:sz w:val="22"/>
          <w:szCs w:val="22"/>
        </w:rPr>
      </w:pPr>
      <w:del w:id="1286" w:author="Феданкова Любовь Анатольевна" w:date="2019-10-09T12:38:00Z">
        <w:r w:rsidRPr="00031B2C" w:rsidDel="00031B2C">
          <w:rPr>
            <w:rStyle w:val="a5"/>
            <w:noProof/>
          </w:rPr>
          <w:delText>10.1.5.3.</w:delText>
        </w:r>
        <w:r w:rsidDel="00031B2C">
          <w:rPr>
            <w:rFonts w:asciiTheme="minorHAnsi" w:eastAsiaTheme="minorEastAsia" w:hAnsiTheme="minorHAnsi" w:cstheme="minorBidi"/>
            <w:noProof/>
            <w:sz w:val="22"/>
            <w:szCs w:val="22"/>
          </w:rPr>
          <w:tab/>
        </w:r>
        <w:r w:rsidRPr="00031B2C" w:rsidDel="00031B2C">
          <w:rPr>
            <w:rStyle w:val="a5"/>
            <w:noProof/>
          </w:rPr>
          <w:delText>Мастер экспорта данных по проводкам</w:delText>
        </w:r>
        <w:r w:rsidDel="00031B2C">
          <w:rPr>
            <w:noProof/>
            <w:webHidden/>
          </w:rPr>
          <w:tab/>
          <w:delText>73</w:delText>
        </w:r>
      </w:del>
    </w:p>
    <w:p w14:paraId="5A86101B" w14:textId="77777777" w:rsidR="00EF2015" w:rsidDel="00031B2C" w:rsidRDefault="00EF2015">
      <w:pPr>
        <w:pStyle w:val="21"/>
        <w:rPr>
          <w:del w:id="1287" w:author="Феданкова Любовь Анатольевна" w:date="2019-10-09T12:38:00Z"/>
          <w:rFonts w:asciiTheme="minorHAnsi" w:eastAsiaTheme="minorEastAsia" w:hAnsiTheme="minorHAnsi" w:cstheme="minorBidi"/>
          <w:i w:val="0"/>
          <w:sz w:val="22"/>
          <w:szCs w:val="22"/>
          <w:lang w:eastAsia="ru-RU"/>
        </w:rPr>
      </w:pPr>
      <w:del w:id="1288" w:author="Феданкова Любовь Анатольевна" w:date="2019-10-09T12:38:00Z">
        <w:r w:rsidRPr="00031B2C" w:rsidDel="00031B2C">
          <w:rPr>
            <w:rStyle w:val="a5"/>
          </w:rPr>
          <w:delText>10.2.</w:delText>
        </w:r>
        <w:r w:rsidDel="00031B2C">
          <w:rPr>
            <w:rFonts w:asciiTheme="minorHAnsi" w:eastAsiaTheme="minorEastAsia" w:hAnsiTheme="minorHAnsi" w:cstheme="minorBidi"/>
            <w:i w:val="0"/>
            <w:sz w:val="22"/>
            <w:szCs w:val="22"/>
            <w:lang w:eastAsia="ru-RU"/>
          </w:rPr>
          <w:tab/>
        </w:r>
        <w:r w:rsidRPr="00031B2C" w:rsidDel="00031B2C">
          <w:rPr>
            <w:rStyle w:val="a5"/>
          </w:rPr>
          <w:delText>Клиентская часть</w:delText>
        </w:r>
        <w:r w:rsidDel="00031B2C">
          <w:rPr>
            <w:webHidden/>
          </w:rPr>
          <w:tab/>
          <w:delText>80</w:delText>
        </w:r>
      </w:del>
    </w:p>
    <w:p w14:paraId="6424BBCA" w14:textId="77777777" w:rsidR="00EF2015" w:rsidDel="00031B2C" w:rsidRDefault="00EF2015">
      <w:pPr>
        <w:pStyle w:val="31"/>
        <w:rPr>
          <w:del w:id="1289" w:author="Феданкова Любовь Анатольевна" w:date="2019-10-09T12:38:00Z"/>
          <w:rFonts w:asciiTheme="minorHAnsi" w:eastAsiaTheme="minorEastAsia" w:hAnsiTheme="minorHAnsi" w:cstheme="minorBidi"/>
          <w:b w:val="0"/>
          <w:sz w:val="22"/>
          <w:szCs w:val="22"/>
          <w:lang w:eastAsia="ru-RU"/>
        </w:rPr>
      </w:pPr>
      <w:del w:id="1290" w:author="Феданкова Любовь Анатольевна" w:date="2019-10-09T12:38:00Z">
        <w:r w:rsidRPr="00031B2C" w:rsidDel="00031B2C">
          <w:rPr>
            <w:rStyle w:val="a5"/>
          </w:rPr>
          <w:delText>10.2.1.</w:delText>
        </w:r>
        <w:r w:rsidDel="00031B2C">
          <w:rPr>
            <w:rFonts w:asciiTheme="minorHAnsi" w:eastAsiaTheme="minorEastAsia" w:hAnsiTheme="minorHAnsi" w:cstheme="minorBidi"/>
            <w:b w:val="0"/>
            <w:sz w:val="22"/>
            <w:szCs w:val="22"/>
            <w:lang w:eastAsia="ru-RU"/>
          </w:rPr>
          <w:tab/>
        </w:r>
        <w:r w:rsidRPr="00031B2C" w:rsidDel="00031B2C">
          <w:rPr>
            <w:rStyle w:val="a5"/>
          </w:rPr>
          <w:delText>Доступ к скроллеру документов из меню системы</w:delText>
        </w:r>
        <w:r w:rsidDel="00031B2C">
          <w:rPr>
            <w:webHidden/>
          </w:rPr>
          <w:tab/>
          <w:delText>80</w:delText>
        </w:r>
      </w:del>
    </w:p>
    <w:p w14:paraId="7045285F" w14:textId="77777777" w:rsidR="00EF2015" w:rsidDel="00031B2C" w:rsidRDefault="00EF2015">
      <w:pPr>
        <w:pStyle w:val="31"/>
        <w:rPr>
          <w:del w:id="1291" w:author="Феданкова Любовь Анатольевна" w:date="2019-10-09T12:38:00Z"/>
          <w:rFonts w:asciiTheme="minorHAnsi" w:eastAsiaTheme="minorEastAsia" w:hAnsiTheme="minorHAnsi" w:cstheme="minorBidi"/>
          <w:b w:val="0"/>
          <w:sz w:val="22"/>
          <w:szCs w:val="22"/>
          <w:lang w:eastAsia="ru-RU"/>
        </w:rPr>
      </w:pPr>
      <w:del w:id="1292" w:author="Феданкова Любовь Анатольевна" w:date="2019-10-09T12:38:00Z">
        <w:r w:rsidRPr="00031B2C" w:rsidDel="00031B2C">
          <w:rPr>
            <w:rStyle w:val="a5"/>
          </w:rPr>
          <w:delText>10.2.2.</w:delText>
        </w:r>
        <w:r w:rsidDel="00031B2C">
          <w:rPr>
            <w:rFonts w:asciiTheme="minorHAnsi" w:eastAsiaTheme="minorEastAsia" w:hAnsiTheme="minorHAnsi" w:cstheme="minorBidi"/>
            <w:b w:val="0"/>
            <w:sz w:val="22"/>
            <w:szCs w:val="22"/>
            <w:lang w:eastAsia="ru-RU"/>
          </w:rPr>
          <w:tab/>
        </w:r>
        <w:r w:rsidRPr="00031B2C" w:rsidDel="00031B2C">
          <w:rPr>
            <w:rStyle w:val="a5"/>
          </w:rPr>
          <w:delText>Списковая форма «Выписки» (скроллер) документа</w:delText>
        </w:r>
        <w:r w:rsidDel="00031B2C">
          <w:rPr>
            <w:webHidden/>
          </w:rPr>
          <w:tab/>
          <w:delText>81</w:delText>
        </w:r>
      </w:del>
    </w:p>
    <w:p w14:paraId="282AA53F" w14:textId="77777777" w:rsidR="00EF2015" w:rsidDel="00031B2C" w:rsidRDefault="00EF2015">
      <w:pPr>
        <w:pStyle w:val="41"/>
        <w:tabs>
          <w:tab w:val="left" w:pos="2229"/>
          <w:tab w:val="right" w:leader="dot" w:pos="9913"/>
        </w:tabs>
        <w:rPr>
          <w:del w:id="1293" w:author="Феданкова Любовь Анатольевна" w:date="2019-10-09T12:38:00Z"/>
          <w:rFonts w:asciiTheme="minorHAnsi" w:eastAsiaTheme="minorEastAsia" w:hAnsiTheme="minorHAnsi" w:cstheme="minorBidi"/>
          <w:noProof/>
          <w:sz w:val="22"/>
          <w:szCs w:val="22"/>
        </w:rPr>
      </w:pPr>
      <w:del w:id="1294" w:author="Феданкова Любовь Анатольевна" w:date="2019-10-09T12:38:00Z">
        <w:r w:rsidRPr="00031B2C" w:rsidDel="00031B2C">
          <w:rPr>
            <w:rStyle w:val="a5"/>
            <w:noProof/>
          </w:rPr>
          <w:delText>10.2.2.1.</w:delText>
        </w:r>
        <w:r w:rsidDel="00031B2C">
          <w:rPr>
            <w:rFonts w:asciiTheme="minorHAnsi" w:eastAsiaTheme="minorEastAsia" w:hAnsiTheme="minorHAnsi" w:cstheme="minorBidi"/>
            <w:noProof/>
            <w:sz w:val="22"/>
            <w:szCs w:val="22"/>
          </w:rPr>
          <w:tab/>
        </w:r>
        <w:r w:rsidRPr="00031B2C" w:rsidDel="00031B2C">
          <w:rPr>
            <w:rStyle w:val="a5"/>
            <w:noProof/>
          </w:rPr>
          <w:delText>Атрибуты документа, отображаемые в скроллере</w:delText>
        </w:r>
        <w:r w:rsidDel="00031B2C">
          <w:rPr>
            <w:noProof/>
            <w:webHidden/>
          </w:rPr>
          <w:tab/>
          <w:delText>82</w:delText>
        </w:r>
      </w:del>
    </w:p>
    <w:p w14:paraId="0712288C" w14:textId="77777777" w:rsidR="00EF2015" w:rsidDel="00031B2C" w:rsidRDefault="00EF2015">
      <w:pPr>
        <w:pStyle w:val="41"/>
        <w:tabs>
          <w:tab w:val="left" w:pos="2229"/>
          <w:tab w:val="right" w:leader="dot" w:pos="9913"/>
        </w:tabs>
        <w:rPr>
          <w:del w:id="1295" w:author="Феданкова Любовь Анатольевна" w:date="2019-10-09T12:38:00Z"/>
          <w:rFonts w:asciiTheme="minorHAnsi" w:eastAsiaTheme="minorEastAsia" w:hAnsiTheme="minorHAnsi" w:cstheme="minorBidi"/>
          <w:noProof/>
          <w:sz w:val="22"/>
          <w:szCs w:val="22"/>
        </w:rPr>
      </w:pPr>
      <w:del w:id="1296" w:author="Феданкова Любовь Анатольевна" w:date="2019-10-09T12:38:00Z">
        <w:r w:rsidRPr="00031B2C" w:rsidDel="00031B2C">
          <w:rPr>
            <w:rStyle w:val="a5"/>
            <w:noProof/>
          </w:rPr>
          <w:delText>10.2.2.2.</w:delText>
        </w:r>
        <w:r w:rsidDel="00031B2C">
          <w:rPr>
            <w:rFonts w:asciiTheme="minorHAnsi" w:eastAsiaTheme="minorEastAsia" w:hAnsiTheme="minorHAnsi" w:cstheme="minorBidi"/>
            <w:noProof/>
            <w:sz w:val="22"/>
            <w:szCs w:val="22"/>
          </w:rPr>
          <w:tab/>
        </w:r>
        <w:r w:rsidRPr="00031B2C" w:rsidDel="00031B2C">
          <w:rPr>
            <w:rStyle w:val="a5"/>
            <w:noProof/>
          </w:rPr>
          <w:delText>Возможности поиска и сортировки</w:delText>
        </w:r>
        <w:r w:rsidDel="00031B2C">
          <w:rPr>
            <w:noProof/>
            <w:webHidden/>
          </w:rPr>
          <w:tab/>
          <w:delText>82</w:delText>
        </w:r>
      </w:del>
    </w:p>
    <w:p w14:paraId="5EAA4159" w14:textId="77777777" w:rsidR="00EF2015" w:rsidDel="00031B2C" w:rsidRDefault="00EF2015">
      <w:pPr>
        <w:pStyle w:val="41"/>
        <w:tabs>
          <w:tab w:val="left" w:pos="2229"/>
          <w:tab w:val="right" w:leader="dot" w:pos="9913"/>
        </w:tabs>
        <w:rPr>
          <w:del w:id="1297" w:author="Феданкова Любовь Анатольевна" w:date="2019-10-09T12:38:00Z"/>
          <w:rFonts w:asciiTheme="minorHAnsi" w:eastAsiaTheme="minorEastAsia" w:hAnsiTheme="minorHAnsi" w:cstheme="minorBidi"/>
          <w:noProof/>
          <w:sz w:val="22"/>
          <w:szCs w:val="22"/>
        </w:rPr>
      </w:pPr>
      <w:del w:id="1298" w:author="Феданкова Любовь Анатольевна" w:date="2019-10-09T12:38:00Z">
        <w:r w:rsidRPr="00031B2C" w:rsidDel="00031B2C">
          <w:rPr>
            <w:rStyle w:val="a5"/>
            <w:noProof/>
          </w:rPr>
          <w:lastRenderedPageBreak/>
          <w:delText>10.2.2.3.</w:delText>
        </w:r>
        <w:r w:rsidDel="00031B2C">
          <w:rPr>
            <w:rFonts w:asciiTheme="minorHAnsi" w:eastAsiaTheme="minorEastAsia" w:hAnsiTheme="minorHAnsi" w:cstheme="minorBidi"/>
            <w:noProof/>
            <w:sz w:val="22"/>
            <w:szCs w:val="22"/>
          </w:rPr>
          <w:tab/>
        </w:r>
        <w:r w:rsidRPr="00031B2C" w:rsidDel="00031B2C">
          <w:rPr>
            <w:rStyle w:val="a5"/>
            <w:noProof/>
          </w:rPr>
          <w:delText>Панель инструментов скроллера</w:delText>
        </w:r>
        <w:r w:rsidDel="00031B2C">
          <w:rPr>
            <w:noProof/>
            <w:webHidden/>
          </w:rPr>
          <w:tab/>
          <w:delText>84</w:delText>
        </w:r>
      </w:del>
    </w:p>
    <w:p w14:paraId="4499DFE7" w14:textId="77777777" w:rsidR="00EF2015" w:rsidDel="00031B2C" w:rsidRDefault="00EF2015">
      <w:pPr>
        <w:pStyle w:val="41"/>
        <w:tabs>
          <w:tab w:val="left" w:pos="2379"/>
          <w:tab w:val="right" w:leader="dot" w:pos="9913"/>
        </w:tabs>
        <w:rPr>
          <w:del w:id="1299" w:author="Феданкова Любовь Анатольевна" w:date="2019-10-09T12:38:00Z"/>
          <w:rFonts w:asciiTheme="minorHAnsi" w:eastAsiaTheme="minorEastAsia" w:hAnsiTheme="minorHAnsi" w:cstheme="minorBidi"/>
          <w:noProof/>
          <w:sz w:val="22"/>
          <w:szCs w:val="22"/>
        </w:rPr>
      </w:pPr>
      <w:del w:id="1300" w:author="Феданкова Любовь Анатольевна" w:date="2019-10-09T12:38:00Z">
        <w:r w:rsidRPr="00031B2C" w:rsidDel="00031B2C">
          <w:rPr>
            <w:rStyle w:val="a5"/>
            <w:noProof/>
          </w:rPr>
          <w:delText>10.2.2.3.1.</w:delText>
        </w:r>
        <w:r w:rsidDel="00031B2C">
          <w:rPr>
            <w:rFonts w:asciiTheme="minorHAnsi" w:eastAsiaTheme="minorEastAsia" w:hAnsiTheme="minorHAnsi" w:cstheme="minorBidi"/>
            <w:noProof/>
            <w:sz w:val="22"/>
            <w:szCs w:val="22"/>
          </w:rPr>
          <w:tab/>
        </w:r>
        <w:r w:rsidRPr="00031B2C" w:rsidDel="00031B2C">
          <w:rPr>
            <w:rStyle w:val="a5"/>
            <w:noProof/>
          </w:rPr>
          <w:delText>Печать выписки за период</w:delText>
        </w:r>
        <w:r w:rsidDel="00031B2C">
          <w:rPr>
            <w:noProof/>
            <w:webHidden/>
          </w:rPr>
          <w:tab/>
          <w:delText>87</w:delText>
        </w:r>
      </w:del>
    </w:p>
    <w:p w14:paraId="5E2F8253" w14:textId="77777777" w:rsidR="00EF2015" w:rsidDel="00031B2C" w:rsidRDefault="00EF2015">
      <w:pPr>
        <w:pStyle w:val="41"/>
        <w:tabs>
          <w:tab w:val="left" w:pos="2229"/>
          <w:tab w:val="right" w:leader="dot" w:pos="9913"/>
        </w:tabs>
        <w:rPr>
          <w:del w:id="1301" w:author="Феданкова Любовь Анатольевна" w:date="2019-10-09T12:38:00Z"/>
          <w:rFonts w:asciiTheme="minorHAnsi" w:eastAsiaTheme="minorEastAsia" w:hAnsiTheme="minorHAnsi" w:cstheme="minorBidi"/>
          <w:noProof/>
          <w:sz w:val="22"/>
          <w:szCs w:val="22"/>
        </w:rPr>
      </w:pPr>
      <w:del w:id="1302" w:author="Феданкова Любовь Анатольевна" w:date="2019-10-09T12:38:00Z">
        <w:r w:rsidRPr="00031B2C" w:rsidDel="00031B2C">
          <w:rPr>
            <w:rStyle w:val="a5"/>
            <w:noProof/>
          </w:rPr>
          <w:delText>10.2.2.4.</w:delText>
        </w:r>
        <w:r w:rsidDel="00031B2C">
          <w:rPr>
            <w:rFonts w:asciiTheme="minorHAnsi" w:eastAsiaTheme="minorEastAsia" w:hAnsiTheme="minorHAnsi" w:cstheme="minorBidi"/>
            <w:noProof/>
            <w:sz w:val="22"/>
            <w:szCs w:val="22"/>
          </w:rPr>
          <w:tab/>
        </w:r>
        <w:r w:rsidRPr="00031B2C" w:rsidDel="00031B2C">
          <w:rPr>
            <w:rStyle w:val="a5"/>
            <w:noProof/>
          </w:rPr>
          <w:delText>Область быстрого просмотра</w:delText>
        </w:r>
        <w:r w:rsidDel="00031B2C">
          <w:rPr>
            <w:noProof/>
            <w:webHidden/>
          </w:rPr>
          <w:tab/>
          <w:delText>93</w:delText>
        </w:r>
      </w:del>
    </w:p>
    <w:p w14:paraId="5FA78916" w14:textId="77777777" w:rsidR="00EF2015" w:rsidDel="00031B2C" w:rsidRDefault="00EF2015">
      <w:pPr>
        <w:pStyle w:val="41"/>
        <w:tabs>
          <w:tab w:val="left" w:pos="2229"/>
          <w:tab w:val="right" w:leader="dot" w:pos="9913"/>
        </w:tabs>
        <w:rPr>
          <w:del w:id="1303" w:author="Феданкова Любовь Анатольевна" w:date="2019-10-09T12:38:00Z"/>
          <w:rFonts w:asciiTheme="minorHAnsi" w:eastAsiaTheme="minorEastAsia" w:hAnsiTheme="minorHAnsi" w:cstheme="minorBidi"/>
          <w:noProof/>
          <w:sz w:val="22"/>
          <w:szCs w:val="22"/>
        </w:rPr>
      </w:pPr>
      <w:del w:id="1304" w:author="Феданкова Любовь Анатольевна" w:date="2019-10-09T12:38:00Z">
        <w:r w:rsidRPr="00031B2C" w:rsidDel="00031B2C">
          <w:rPr>
            <w:rStyle w:val="a5"/>
            <w:noProof/>
          </w:rPr>
          <w:delText>10.2.2.5.</w:delText>
        </w:r>
        <w:r w:rsidDel="00031B2C">
          <w:rPr>
            <w:rFonts w:asciiTheme="minorHAnsi" w:eastAsiaTheme="minorEastAsia" w:hAnsiTheme="minorHAnsi" w:cstheme="minorBidi"/>
            <w:noProof/>
            <w:sz w:val="22"/>
            <w:szCs w:val="22"/>
          </w:rPr>
          <w:tab/>
        </w:r>
        <w:r w:rsidRPr="00031B2C" w:rsidDel="00031B2C">
          <w:rPr>
            <w:rStyle w:val="a5"/>
            <w:noProof/>
          </w:rPr>
          <w:delText>Списковая форма операций по счету</w:delText>
        </w:r>
        <w:r w:rsidDel="00031B2C">
          <w:rPr>
            <w:noProof/>
            <w:webHidden/>
          </w:rPr>
          <w:tab/>
          <w:delText>93</w:delText>
        </w:r>
      </w:del>
    </w:p>
    <w:p w14:paraId="3942F027" w14:textId="77777777" w:rsidR="00EF2015" w:rsidDel="00031B2C" w:rsidRDefault="00EF2015">
      <w:pPr>
        <w:pStyle w:val="31"/>
        <w:rPr>
          <w:del w:id="1305" w:author="Феданкова Любовь Анатольевна" w:date="2019-10-09T12:38:00Z"/>
          <w:rFonts w:asciiTheme="minorHAnsi" w:eastAsiaTheme="minorEastAsia" w:hAnsiTheme="minorHAnsi" w:cstheme="minorBidi"/>
          <w:b w:val="0"/>
          <w:sz w:val="22"/>
          <w:szCs w:val="22"/>
          <w:lang w:eastAsia="ru-RU"/>
        </w:rPr>
      </w:pPr>
      <w:del w:id="1306" w:author="Феданкова Любовь Анатольевна" w:date="2019-10-09T12:38:00Z">
        <w:r w:rsidRPr="00031B2C" w:rsidDel="00031B2C">
          <w:rPr>
            <w:rStyle w:val="a5"/>
          </w:rPr>
          <w:delText>10.2.3.</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документа «Выписка»</w:delText>
        </w:r>
        <w:r w:rsidDel="00031B2C">
          <w:rPr>
            <w:webHidden/>
          </w:rPr>
          <w:tab/>
          <w:delText>94</w:delText>
        </w:r>
      </w:del>
    </w:p>
    <w:p w14:paraId="5803D5DE" w14:textId="77777777" w:rsidR="00EF2015" w:rsidDel="00031B2C" w:rsidRDefault="00EF2015">
      <w:pPr>
        <w:pStyle w:val="31"/>
        <w:rPr>
          <w:del w:id="1307" w:author="Феданкова Любовь Анатольевна" w:date="2019-10-09T12:38:00Z"/>
          <w:rFonts w:asciiTheme="minorHAnsi" w:eastAsiaTheme="minorEastAsia" w:hAnsiTheme="minorHAnsi" w:cstheme="minorBidi"/>
          <w:b w:val="0"/>
          <w:sz w:val="22"/>
          <w:szCs w:val="22"/>
          <w:lang w:eastAsia="ru-RU"/>
        </w:rPr>
      </w:pPr>
      <w:del w:id="1308" w:author="Феданкова Любовь Анатольевна" w:date="2019-10-09T12:38:00Z">
        <w:r w:rsidRPr="00031B2C" w:rsidDel="00031B2C">
          <w:rPr>
            <w:rStyle w:val="a5"/>
          </w:rPr>
          <w:delText>10.2.4.</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просмотра документа выписки (операции)</w:delText>
        </w:r>
        <w:r w:rsidDel="00031B2C">
          <w:rPr>
            <w:webHidden/>
          </w:rPr>
          <w:tab/>
          <w:delText>111</w:delText>
        </w:r>
      </w:del>
    </w:p>
    <w:p w14:paraId="26308D5A" w14:textId="77777777" w:rsidR="00EF2015" w:rsidDel="00031B2C" w:rsidRDefault="00EF2015">
      <w:pPr>
        <w:pStyle w:val="31"/>
        <w:rPr>
          <w:del w:id="1309" w:author="Феданкова Любовь Анатольевна" w:date="2019-10-09T12:38:00Z"/>
          <w:rFonts w:asciiTheme="minorHAnsi" w:eastAsiaTheme="minorEastAsia" w:hAnsiTheme="minorHAnsi" w:cstheme="minorBidi"/>
          <w:b w:val="0"/>
          <w:sz w:val="22"/>
          <w:szCs w:val="22"/>
          <w:lang w:eastAsia="ru-RU"/>
        </w:rPr>
      </w:pPr>
      <w:del w:id="1310" w:author="Феданкова Любовь Анатольевна" w:date="2019-10-09T12:38:00Z">
        <w:r w:rsidRPr="00031B2C" w:rsidDel="00031B2C">
          <w:rPr>
            <w:rStyle w:val="a5"/>
          </w:rPr>
          <w:delText>10.2.5.</w:delText>
        </w:r>
        <w:r w:rsidDel="00031B2C">
          <w:rPr>
            <w:rFonts w:asciiTheme="minorHAnsi" w:eastAsiaTheme="minorEastAsia" w:hAnsiTheme="minorHAnsi" w:cstheme="minorBidi"/>
            <w:b w:val="0"/>
            <w:sz w:val="22"/>
            <w:szCs w:val="22"/>
            <w:lang w:eastAsia="ru-RU"/>
          </w:rPr>
          <w:tab/>
        </w:r>
        <w:r w:rsidRPr="00031B2C" w:rsidDel="00031B2C">
          <w:rPr>
            <w:rStyle w:val="a5"/>
          </w:rPr>
          <w:delText>Экранные формы Экспорта документов</w:delText>
        </w:r>
        <w:r w:rsidDel="00031B2C">
          <w:rPr>
            <w:webHidden/>
          </w:rPr>
          <w:tab/>
          <w:delText>122</w:delText>
        </w:r>
      </w:del>
    </w:p>
    <w:p w14:paraId="2FAB7828" w14:textId="77777777" w:rsidR="00EF2015" w:rsidDel="00031B2C" w:rsidRDefault="00EF2015">
      <w:pPr>
        <w:pStyle w:val="41"/>
        <w:tabs>
          <w:tab w:val="left" w:pos="2229"/>
          <w:tab w:val="right" w:leader="dot" w:pos="9913"/>
        </w:tabs>
        <w:rPr>
          <w:del w:id="1311" w:author="Феданкова Любовь Анатольевна" w:date="2019-10-09T12:38:00Z"/>
          <w:rFonts w:asciiTheme="minorHAnsi" w:eastAsiaTheme="minorEastAsia" w:hAnsiTheme="minorHAnsi" w:cstheme="minorBidi"/>
          <w:noProof/>
          <w:sz w:val="22"/>
          <w:szCs w:val="22"/>
        </w:rPr>
      </w:pPr>
      <w:del w:id="1312" w:author="Феданкова Любовь Анатольевна" w:date="2019-10-09T12:38:00Z">
        <w:r w:rsidRPr="00031B2C" w:rsidDel="00031B2C">
          <w:rPr>
            <w:rStyle w:val="a5"/>
            <w:noProof/>
          </w:rPr>
          <w:delText>10.2.5.1.</w:delText>
        </w:r>
        <w:r w:rsidDel="00031B2C">
          <w:rPr>
            <w:rFonts w:asciiTheme="minorHAnsi" w:eastAsiaTheme="minorEastAsia" w:hAnsiTheme="minorHAnsi" w:cstheme="minorBidi"/>
            <w:noProof/>
            <w:sz w:val="22"/>
            <w:szCs w:val="22"/>
          </w:rPr>
          <w:tab/>
        </w:r>
        <w:r w:rsidRPr="00031B2C" w:rsidDel="00031B2C">
          <w:rPr>
            <w:rStyle w:val="a5"/>
            <w:noProof/>
          </w:rPr>
          <w:delText xml:space="preserve">Экспорт в формате </w:delText>
        </w:r>
        <w:r w:rsidRPr="00031B2C" w:rsidDel="00031B2C">
          <w:rPr>
            <w:rStyle w:val="a5"/>
            <w:noProof/>
            <w:lang w:val="en-US"/>
          </w:rPr>
          <w:delText>XML</w:delText>
        </w:r>
        <w:r w:rsidRPr="00031B2C" w:rsidDel="00031B2C">
          <w:rPr>
            <w:rStyle w:val="a5"/>
            <w:noProof/>
          </w:rPr>
          <w:delText xml:space="preserve"> и 1</w:delText>
        </w:r>
        <w:r w:rsidRPr="00031B2C" w:rsidDel="00031B2C">
          <w:rPr>
            <w:rStyle w:val="a5"/>
            <w:noProof/>
            <w:lang w:val="en-US"/>
          </w:rPr>
          <w:delText>C</w:delText>
        </w:r>
        <w:r w:rsidDel="00031B2C">
          <w:rPr>
            <w:noProof/>
            <w:webHidden/>
          </w:rPr>
          <w:tab/>
          <w:delText>122</w:delText>
        </w:r>
      </w:del>
    </w:p>
    <w:p w14:paraId="602D74CA" w14:textId="77777777" w:rsidR="00EF2015" w:rsidDel="00031B2C" w:rsidRDefault="00EF2015">
      <w:pPr>
        <w:pStyle w:val="41"/>
        <w:tabs>
          <w:tab w:val="left" w:pos="2229"/>
          <w:tab w:val="right" w:leader="dot" w:pos="9913"/>
        </w:tabs>
        <w:rPr>
          <w:del w:id="1313" w:author="Феданкова Любовь Анатольевна" w:date="2019-10-09T12:38:00Z"/>
          <w:rFonts w:asciiTheme="minorHAnsi" w:eastAsiaTheme="minorEastAsia" w:hAnsiTheme="minorHAnsi" w:cstheme="minorBidi"/>
          <w:noProof/>
          <w:sz w:val="22"/>
          <w:szCs w:val="22"/>
        </w:rPr>
      </w:pPr>
      <w:del w:id="1314" w:author="Феданкова Любовь Анатольевна" w:date="2019-10-09T12:38:00Z">
        <w:r w:rsidRPr="00031B2C" w:rsidDel="00031B2C">
          <w:rPr>
            <w:rStyle w:val="a5"/>
            <w:noProof/>
          </w:rPr>
          <w:delText>10.2.5.2.</w:delText>
        </w:r>
        <w:r w:rsidDel="00031B2C">
          <w:rPr>
            <w:rFonts w:asciiTheme="minorHAnsi" w:eastAsiaTheme="minorEastAsia" w:hAnsiTheme="minorHAnsi" w:cstheme="minorBidi"/>
            <w:noProof/>
            <w:sz w:val="22"/>
            <w:szCs w:val="22"/>
          </w:rPr>
          <w:tab/>
        </w:r>
        <w:r w:rsidRPr="00031B2C" w:rsidDel="00031B2C">
          <w:rPr>
            <w:rStyle w:val="a5"/>
            <w:noProof/>
          </w:rPr>
          <w:delText>Экспорт в формате МТ940</w:delText>
        </w:r>
        <w:r w:rsidDel="00031B2C">
          <w:rPr>
            <w:noProof/>
            <w:webHidden/>
          </w:rPr>
          <w:tab/>
          <w:delText>126</w:delText>
        </w:r>
      </w:del>
    </w:p>
    <w:p w14:paraId="4AE6568E" w14:textId="77777777" w:rsidR="00EF2015" w:rsidDel="00031B2C" w:rsidRDefault="00EF2015">
      <w:pPr>
        <w:pStyle w:val="41"/>
        <w:tabs>
          <w:tab w:val="left" w:pos="2229"/>
          <w:tab w:val="right" w:leader="dot" w:pos="9913"/>
        </w:tabs>
        <w:rPr>
          <w:del w:id="1315" w:author="Феданкова Любовь Анатольевна" w:date="2019-10-09T12:38:00Z"/>
          <w:rFonts w:asciiTheme="minorHAnsi" w:eastAsiaTheme="minorEastAsia" w:hAnsiTheme="minorHAnsi" w:cstheme="minorBidi"/>
          <w:noProof/>
          <w:sz w:val="22"/>
          <w:szCs w:val="22"/>
        </w:rPr>
      </w:pPr>
      <w:del w:id="1316" w:author="Феданкова Любовь Анатольевна" w:date="2019-10-09T12:38:00Z">
        <w:r w:rsidRPr="00031B2C" w:rsidDel="00031B2C">
          <w:rPr>
            <w:rStyle w:val="a5"/>
            <w:noProof/>
            <w:lang w:val="en-US"/>
          </w:rPr>
          <w:delText>10.2.5.3.</w:delText>
        </w:r>
        <w:r w:rsidDel="00031B2C">
          <w:rPr>
            <w:rFonts w:asciiTheme="minorHAnsi" w:eastAsiaTheme="minorEastAsia" w:hAnsiTheme="minorHAnsi" w:cstheme="minorBidi"/>
            <w:noProof/>
            <w:sz w:val="22"/>
            <w:szCs w:val="22"/>
          </w:rPr>
          <w:tab/>
        </w:r>
        <w:r w:rsidRPr="00031B2C" w:rsidDel="00031B2C">
          <w:rPr>
            <w:rStyle w:val="a5"/>
            <w:noProof/>
          </w:rPr>
          <w:delText xml:space="preserve">Экспорт в формате </w:delText>
        </w:r>
        <w:r w:rsidRPr="00031B2C" w:rsidDel="00031B2C">
          <w:rPr>
            <w:rStyle w:val="a5"/>
            <w:noProof/>
            <w:lang w:val="en-US"/>
          </w:rPr>
          <w:delText>MultiCash</w:delText>
        </w:r>
        <w:r w:rsidDel="00031B2C">
          <w:rPr>
            <w:noProof/>
            <w:webHidden/>
          </w:rPr>
          <w:tab/>
          <w:delText>129</w:delText>
        </w:r>
      </w:del>
    </w:p>
    <w:p w14:paraId="01935204" w14:textId="77777777" w:rsidR="00EF2015" w:rsidDel="00031B2C" w:rsidRDefault="00EF2015">
      <w:pPr>
        <w:pStyle w:val="41"/>
        <w:tabs>
          <w:tab w:val="left" w:pos="2229"/>
          <w:tab w:val="right" w:leader="dot" w:pos="9913"/>
        </w:tabs>
        <w:rPr>
          <w:del w:id="1317" w:author="Феданкова Любовь Анатольевна" w:date="2019-10-09T12:38:00Z"/>
          <w:rFonts w:asciiTheme="minorHAnsi" w:eastAsiaTheme="minorEastAsia" w:hAnsiTheme="minorHAnsi" w:cstheme="minorBidi"/>
          <w:noProof/>
          <w:sz w:val="22"/>
          <w:szCs w:val="22"/>
        </w:rPr>
      </w:pPr>
      <w:del w:id="1318" w:author="Феданкова Любовь Анатольевна" w:date="2019-10-09T12:38:00Z">
        <w:r w:rsidRPr="00031B2C" w:rsidDel="00031B2C">
          <w:rPr>
            <w:rStyle w:val="a5"/>
            <w:noProof/>
          </w:rPr>
          <w:delText>10.2.5.4.</w:delText>
        </w:r>
        <w:r w:rsidDel="00031B2C">
          <w:rPr>
            <w:rFonts w:asciiTheme="minorHAnsi" w:eastAsiaTheme="minorEastAsia" w:hAnsiTheme="minorHAnsi" w:cstheme="minorBidi"/>
            <w:noProof/>
            <w:sz w:val="22"/>
            <w:szCs w:val="22"/>
          </w:rPr>
          <w:tab/>
        </w:r>
        <w:r w:rsidRPr="00031B2C" w:rsidDel="00031B2C">
          <w:rPr>
            <w:rStyle w:val="a5"/>
            <w:noProof/>
          </w:rPr>
          <w:delText>Мастер экспорта данных по проводкам</w:delText>
        </w:r>
        <w:r w:rsidDel="00031B2C">
          <w:rPr>
            <w:noProof/>
            <w:webHidden/>
          </w:rPr>
          <w:tab/>
          <w:delText>130</w:delText>
        </w:r>
      </w:del>
    </w:p>
    <w:p w14:paraId="0BBE216C" w14:textId="77777777" w:rsidR="00EF2015" w:rsidDel="00031B2C" w:rsidRDefault="00EF2015">
      <w:pPr>
        <w:pStyle w:val="11"/>
        <w:tabs>
          <w:tab w:val="left" w:pos="1540"/>
          <w:tab w:val="right" w:leader="dot" w:pos="9913"/>
        </w:tabs>
        <w:rPr>
          <w:del w:id="131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20" w:author="Феданкова Любовь Анатольевна" w:date="2019-10-09T12:38:00Z">
        <w:r w:rsidRPr="00031B2C" w:rsidDel="00031B2C">
          <w:rPr>
            <w:rStyle w:val="a5"/>
            <w:noProof/>
          </w:rPr>
          <w:delText>11.</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Контроли</w:delText>
        </w:r>
        <w:r w:rsidDel="00031B2C">
          <w:rPr>
            <w:noProof/>
            <w:webHidden/>
          </w:rPr>
          <w:tab/>
          <w:delText>138</w:delText>
        </w:r>
      </w:del>
    </w:p>
    <w:p w14:paraId="1814E808" w14:textId="77777777" w:rsidR="00EF2015" w:rsidDel="00031B2C" w:rsidRDefault="00EF2015">
      <w:pPr>
        <w:pStyle w:val="11"/>
        <w:tabs>
          <w:tab w:val="left" w:pos="1540"/>
          <w:tab w:val="right" w:leader="dot" w:pos="9913"/>
        </w:tabs>
        <w:rPr>
          <w:del w:id="132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22" w:author="Феданкова Любовь Анатольевна" w:date="2019-10-09T12:38:00Z">
        <w:r w:rsidRPr="00031B2C" w:rsidDel="00031B2C">
          <w:rPr>
            <w:rStyle w:val="a5"/>
            <w:noProof/>
          </w:rPr>
          <w:delText>12.</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Требования к импорту выписки</w:delText>
        </w:r>
        <w:r w:rsidDel="00031B2C">
          <w:rPr>
            <w:noProof/>
            <w:webHidden/>
          </w:rPr>
          <w:tab/>
          <w:delText>138</w:delText>
        </w:r>
      </w:del>
    </w:p>
    <w:p w14:paraId="751637EF" w14:textId="77777777" w:rsidR="00EF2015" w:rsidDel="00031B2C" w:rsidRDefault="00EF2015">
      <w:pPr>
        <w:pStyle w:val="21"/>
        <w:rPr>
          <w:del w:id="1323" w:author="Феданкова Любовь Анатольевна" w:date="2019-10-09T12:38:00Z"/>
          <w:rFonts w:asciiTheme="minorHAnsi" w:eastAsiaTheme="minorEastAsia" w:hAnsiTheme="minorHAnsi" w:cstheme="minorBidi"/>
          <w:i w:val="0"/>
          <w:sz w:val="22"/>
          <w:szCs w:val="22"/>
          <w:lang w:eastAsia="ru-RU"/>
        </w:rPr>
      </w:pPr>
      <w:del w:id="1324" w:author="Феданкова Любовь Анатольевна" w:date="2019-10-09T12:38:00Z">
        <w:r w:rsidRPr="00031B2C" w:rsidDel="00031B2C">
          <w:rPr>
            <w:rStyle w:val="a5"/>
          </w:rPr>
          <w:delText>12.1.</w:delText>
        </w:r>
        <w:r w:rsidDel="00031B2C">
          <w:rPr>
            <w:rFonts w:asciiTheme="minorHAnsi" w:eastAsiaTheme="minorEastAsia" w:hAnsiTheme="minorHAnsi" w:cstheme="minorBidi"/>
            <w:i w:val="0"/>
            <w:sz w:val="22"/>
            <w:szCs w:val="22"/>
            <w:lang w:eastAsia="ru-RU"/>
          </w:rPr>
          <w:tab/>
        </w:r>
        <w:r w:rsidRPr="00031B2C" w:rsidDel="00031B2C">
          <w:rPr>
            <w:rStyle w:val="a5"/>
          </w:rPr>
          <w:delText>Требования к импорту документов выписки</w:delText>
        </w:r>
        <w:r w:rsidDel="00031B2C">
          <w:rPr>
            <w:webHidden/>
          </w:rPr>
          <w:tab/>
          <w:delText>139</w:delText>
        </w:r>
      </w:del>
    </w:p>
    <w:p w14:paraId="706CB6C8" w14:textId="77777777" w:rsidR="00EF2015" w:rsidDel="00031B2C" w:rsidRDefault="00EF2015">
      <w:pPr>
        <w:pStyle w:val="11"/>
        <w:tabs>
          <w:tab w:val="left" w:pos="1540"/>
          <w:tab w:val="right" w:leader="dot" w:pos="9913"/>
        </w:tabs>
        <w:rPr>
          <w:del w:id="132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26" w:author="Феданкова Любовь Анатольевна" w:date="2019-10-09T12:38:00Z">
        <w:r w:rsidRPr="00031B2C" w:rsidDel="00031B2C">
          <w:rPr>
            <w:rStyle w:val="a5"/>
            <w:noProof/>
          </w:rPr>
          <w:delText>13.</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Печатные формы документа</w:delText>
        </w:r>
        <w:r w:rsidDel="00031B2C">
          <w:rPr>
            <w:noProof/>
            <w:webHidden/>
          </w:rPr>
          <w:tab/>
          <w:delText>139</w:delText>
        </w:r>
      </w:del>
    </w:p>
    <w:p w14:paraId="15AD0EEB" w14:textId="77777777" w:rsidR="00EF2015" w:rsidDel="00031B2C" w:rsidRDefault="00EF2015">
      <w:pPr>
        <w:pStyle w:val="21"/>
        <w:rPr>
          <w:del w:id="1327" w:author="Феданкова Любовь Анатольевна" w:date="2019-10-09T12:38:00Z"/>
          <w:rFonts w:asciiTheme="minorHAnsi" w:eastAsiaTheme="minorEastAsia" w:hAnsiTheme="minorHAnsi" w:cstheme="minorBidi"/>
          <w:i w:val="0"/>
          <w:sz w:val="22"/>
          <w:szCs w:val="22"/>
          <w:lang w:eastAsia="ru-RU"/>
        </w:rPr>
      </w:pPr>
      <w:del w:id="1328" w:author="Феданкова Любовь Анатольевна" w:date="2019-10-09T12:38:00Z">
        <w:r w:rsidRPr="00031B2C" w:rsidDel="00031B2C">
          <w:rPr>
            <w:rStyle w:val="a5"/>
          </w:rPr>
          <w:delText>13.1.</w:delText>
        </w:r>
        <w:r w:rsidDel="00031B2C">
          <w:rPr>
            <w:rFonts w:asciiTheme="minorHAnsi" w:eastAsiaTheme="minorEastAsia" w:hAnsiTheme="minorHAnsi" w:cstheme="minorBidi"/>
            <w:i w:val="0"/>
            <w:sz w:val="22"/>
            <w:szCs w:val="22"/>
            <w:lang w:eastAsia="ru-RU"/>
          </w:rPr>
          <w:tab/>
        </w:r>
        <w:r w:rsidRPr="00031B2C" w:rsidDel="00031B2C">
          <w:rPr>
            <w:rStyle w:val="a5"/>
          </w:rPr>
          <w:delText>Печатные формы документа</w:delText>
        </w:r>
        <w:r w:rsidDel="00031B2C">
          <w:rPr>
            <w:webHidden/>
          </w:rPr>
          <w:tab/>
          <w:delText>139</w:delText>
        </w:r>
      </w:del>
    </w:p>
    <w:p w14:paraId="2B221561" w14:textId="77777777" w:rsidR="00EF2015" w:rsidDel="00031B2C" w:rsidRDefault="00EF2015">
      <w:pPr>
        <w:pStyle w:val="31"/>
        <w:rPr>
          <w:del w:id="1329" w:author="Феданкова Любовь Анатольевна" w:date="2019-10-09T12:38:00Z"/>
          <w:rFonts w:asciiTheme="minorHAnsi" w:eastAsiaTheme="minorEastAsia" w:hAnsiTheme="minorHAnsi" w:cstheme="minorBidi"/>
          <w:b w:val="0"/>
          <w:sz w:val="22"/>
          <w:szCs w:val="22"/>
          <w:lang w:eastAsia="ru-RU"/>
        </w:rPr>
      </w:pPr>
      <w:del w:id="1330" w:author="Феданкова Любовь Анатольевна" w:date="2019-10-09T12:38:00Z">
        <w:r w:rsidRPr="00031B2C" w:rsidDel="00031B2C">
          <w:rPr>
            <w:rStyle w:val="a5"/>
          </w:rPr>
          <w:delText>13.1.1.</w:delText>
        </w:r>
        <w:r w:rsidDel="00031B2C">
          <w:rPr>
            <w:rFonts w:asciiTheme="minorHAnsi" w:eastAsiaTheme="minorEastAsia" w:hAnsiTheme="minorHAnsi" w:cstheme="minorBidi"/>
            <w:b w:val="0"/>
            <w:sz w:val="22"/>
            <w:szCs w:val="22"/>
            <w:lang w:eastAsia="ru-RU"/>
          </w:rPr>
          <w:tab/>
        </w:r>
        <w:r w:rsidRPr="00031B2C" w:rsidDel="00031B2C">
          <w:rPr>
            <w:rStyle w:val="a5"/>
          </w:rPr>
          <w:delText>Печатная форма Выписки</w:delText>
        </w:r>
        <w:r w:rsidDel="00031B2C">
          <w:rPr>
            <w:webHidden/>
          </w:rPr>
          <w:tab/>
          <w:delText>139</w:delText>
        </w:r>
      </w:del>
    </w:p>
    <w:p w14:paraId="559AF311" w14:textId="77777777" w:rsidR="00EF2015" w:rsidDel="00031B2C" w:rsidRDefault="00EF2015">
      <w:pPr>
        <w:pStyle w:val="31"/>
        <w:rPr>
          <w:del w:id="1331" w:author="Феданкова Любовь Анатольевна" w:date="2019-10-09T12:38:00Z"/>
          <w:rFonts w:asciiTheme="minorHAnsi" w:eastAsiaTheme="minorEastAsia" w:hAnsiTheme="minorHAnsi" w:cstheme="minorBidi"/>
          <w:b w:val="0"/>
          <w:sz w:val="22"/>
          <w:szCs w:val="22"/>
          <w:lang w:eastAsia="ru-RU"/>
        </w:rPr>
      </w:pPr>
      <w:del w:id="1332" w:author="Феданкова Любовь Анатольевна" w:date="2019-10-09T12:38:00Z">
        <w:r w:rsidRPr="00031B2C" w:rsidDel="00031B2C">
          <w:rPr>
            <w:rStyle w:val="a5"/>
          </w:rPr>
          <w:delText>13.1.2.</w:delText>
        </w:r>
        <w:r w:rsidDel="00031B2C">
          <w:rPr>
            <w:rFonts w:asciiTheme="minorHAnsi" w:eastAsiaTheme="minorEastAsia" w:hAnsiTheme="minorHAnsi" w:cstheme="minorBidi"/>
            <w:b w:val="0"/>
            <w:sz w:val="22"/>
            <w:szCs w:val="22"/>
            <w:lang w:eastAsia="ru-RU"/>
          </w:rPr>
          <w:tab/>
        </w:r>
        <w:r w:rsidRPr="00031B2C" w:rsidDel="00031B2C">
          <w:rPr>
            <w:rStyle w:val="a5"/>
          </w:rPr>
          <w:delText>Печатная форма расширенной выписки</w:delText>
        </w:r>
        <w:r w:rsidDel="00031B2C">
          <w:rPr>
            <w:webHidden/>
          </w:rPr>
          <w:tab/>
          <w:delText>142</w:delText>
        </w:r>
      </w:del>
    </w:p>
    <w:p w14:paraId="346BC24C" w14:textId="77777777" w:rsidR="00EF2015" w:rsidDel="00031B2C" w:rsidRDefault="00EF2015">
      <w:pPr>
        <w:pStyle w:val="31"/>
        <w:rPr>
          <w:del w:id="1333" w:author="Феданкова Любовь Анатольевна" w:date="2019-10-09T12:38:00Z"/>
          <w:rFonts w:asciiTheme="minorHAnsi" w:eastAsiaTheme="minorEastAsia" w:hAnsiTheme="minorHAnsi" w:cstheme="minorBidi"/>
          <w:b w:val="0"/>
          <w:sz w:val="22"/>
          <w:szCs w:val="22"/>
          <w:lang w:eastAsia="ru-RU"/>
        </w:rPr>
      </w:pPr>
      <w:del w:id="1334" w:author="Феданкова Любовь Анатольевна" w:date="2019-10-09T12:38:00Z">
        <w:r w:rsidRPr="00031B2C" w:rsidDel="00031B2C">
          <w:rPr>
            <w:rStyle w:val="a5"/>
          </w:rPr>
          <w:delText>13.1.3.</w:delText>
        </w:r>
        <w:r w:rsidDel="00031B2C">
          <w:rPr>
            <w:rFonts w:asciiTheme="minorHAnsi" w:eastAsiaTheme="minorEastAsia" w:hAnsiTheme="minorHAnsi" w:cstheme="minorBidi"/>
            <w:b w:val="0"/>
            <w:sz w:val="22"/>
            <w:szCs w:val="22"/>
            <w:lang w:eastAsia="ru-RU"/>
          </w:rPr>
          <w:tab/>
        </w:r>
        <w:r w:rsidRPr="00031B2C" w:rsidDel="00031B2C">
          <w:rPr>
            <w:rStyle w:val="a5"/>
          </w:rPr>
          <w:delText>Печатная форма Выписки для валютных счетов</w:delText>
        </w:r>
        <w:r w:rsidDel="00031B2C">
          <w:rPr>
            <w:webHidden/>
          </w:rPr>
          <w:tab/>
          <w:delText>144</w:delText>
        </w:r>
      </w:del>
    </w:p>
    <w:p w14:paraId="25099F66" w14:textId="77777777" w:rsidR="00EF2015" w:rsidDel="00031B2C" w:rsidRDefault="00EF2015">
      <w:pPr>
        <w:pStyle w:val="31"/>
        <w:rPr>
          <w:del w:id="1335" w:author="Феданкова Любовь Анатольевна" w:date="2019-10-09T12:38:00Z"/>
          <w:rFonts w:asciiTheme="minorHAnsi" w:eastAsiaTheme="minorEastAsia" w:hAnsiTheme="minorHAnsi" w:cstheme="minorBidi"/>
          <w:b w:val="0"/>
          <w:sz w:val="22"/>
          <w:szCs w:val="22"/>
          <w:lang w:eastAsia="ru-RU"/>
        </w:rPr>
      </w:pPr>
      <w:del w:id="1336" w:author="Феданкова Любовь Анатольевна" w:date="2019-10-09T12:38:00Z">
        <w:r w:rsidRPr="00031B2C" w:rsidDel="00031B2C">
          <w:rPr>
            <w:rStyle w:val="a5"/>
          </w:rPr>
          <w:delText>13.1.4.</w:delText>
        </w:r>
        <w:r w:rsidDel="00031B2C">
          <w:rPr>
            <w:rFonts w:asciiTheme="minorHAnsi" w:eastAsiaTheme="minorEastAsia" w:hAnsiTheme="minorHAnsi" w:cstheme="minorBidi"/>
            <w:b w:val="0"/>
            <w:sz w:val="22"/>
            <w:szCs w:val="22"/>
            <w:lang w:eastAsia="ru-RU"/>
          </w:rPr>
          <w:tab/>
        </w:r>
        <w:r w:rsidRPr="00031B2C" w:rsidDel="00031B2C">
          <w:rPr>
            <w:rStyle w:val="a5"/>
          </w:rPr>
          <w:delText>Печать выписки из лицевого счета для валютных счетов без проводок по переоценке</w:delText>
        </w:r>
        <w:r w:rsidDel="00031B2C">
          <w:rPr>
            <w:webHidden/>
          </w:rPr>
          <w:tab/>
          <w:delText>146</w:delText>
        </w:r>
      </w:del>
    </w:p>
    <w:p w14:paraId="7D34D1F6" w14:textId="77777777" w:rsidR="00EF2015" w:rsidDel="00031B2C" w:rsidRDefault="00EF2015">
      <w:pPr>
        <w:pStyle w:val="31"/>
        <w:rPr>
          <w:del w:id="1337" w:author="Феданкова Любовь Анатольевна" w:date="2019-10-09T12:38:00Z"/>
          <w:rFonts w:asciiTheme="minorHAnsi" w:eastAsiaTheme="minorEastAsia" w:hAnsiTheme="minorHAnsi" w:cstheme="minorBidi"/>
          <w:b w:val="0"/>
          <w:sz w:val="22"/>
          <w:szCs w:val="22"/>
          <w:lang w:eastAsia="ru-RU"/>
        </w:rPr>
      </w:pPr>
      <w:del w:id="1338" w:author="Феданкова Любовь Анатольевна" w:date="2019-10-09T12:38:00Z">
        <w:r w:rsidRPr="00031B2C" w:rsidDel="00031B2C">
          <w:rPr>
            <w:rStyle w:val="a5"/>
          </w:rPr>
          <w:delText>13.1.5.</w:delText>
        </w:r>
        <w:r w:rsidDel="00031B2C">
          <w:rPr>
            <w:rFonts w:asciiTheme="minorHAnsi" w:eastAsiaTheme="minorEastAsia" w:hAnsiTheme="minorHAnsi" w:cstheme="minorBidi"/>
            <w:b w:val="0"/>
            <w:sz w:val="22"/>
            <w:szCs w:val="22"/>
            <w:lang w:eastAsia="ru-RU"/>
          </w:rPr>
          <w:tab/>
        </w:r>
        <w:r w:rsidRPr="00031B2C" w:rsidDel="00031B2C">
          <w:rPr>
            <w:rStyle w:val="a5"/>
          </w:rPr>
          <w:delText>Требования к печати выписки из лицевого счета для валютных счетов включая  проводки по переоценке</w:delText>
        </w:r>
        <w:r w:rsidDel="00031B2C">
          <w:rPr>
            <w:webHidden/>
          </w:rPr>
          <w:tab/>
          <w:delText>146</w:delText>
        </w:r>
      </w:del>
    </w:p>
    <w:p w14:paraId="6E67B643" w14:textId="77777777" w:rsidR="00EF2015" w:rsidDel="00031B2C" w:rsidRDefault="00EF2015">
      <w:pPr>
        <w:pStyle w:val="21"/>
        <w:rPr>
          <w:del w:id="1339" w:author="Феданкова Любовь Анатольевна" w:date="2019-10-09T12:38:00Z"/>
          <w:rFonts w:asciiTheme="minorHAnsi" w:eastAsiaTheme="minorEastAsia" w:hAnsiTheme="minorHAnsi" w:cstheme="minorBidi"/>
          <w:i w:val="0"/>
          <w:sz w:val="22"/>
          <w:szCs w:val="22"/>
          <w:lang w:eastAsia="ru-RU"/>
        </w:rPr>
      </w:pPr>
      <w:del w:id="1340" w:author="Феданкова Любовь Анатольевна" w:date="2019-10-09T12:38:00Z">
        <w:r w:rsidRPr="00031B2C" w:rsidDel="00031B2C">
          <w:rPr>
            <w:rStyle w:val="a5"/>
          </w:rPr>
          <w:delText>13.2.</w:delText>
        </w:r>
        <w:r w:rsidDel="00031B2C">
          <w:rPr>
            <w:rFonts w:asciiTheme="minorHAnsi" w:eastAsiaTheme="minorEastAsia" w:hAnsiTheme="minorHAnsi" w:cstheme="minorBidi"/>
            <w:i w:val="0"/>
            <w:sz w:val="22"/>
            <w:szCs w:val="22"/>
            <w:lang w:eastAsia="ru-RU"/>
          </w:rPr>
          <w:tab/>
        </w:r>
        <w:r w:rsidRPr="00031B2C" w:rsidDel="00031B2C">
          <w:rPr>
            <w:rStyle w:val="a5"/>
          </w:rPr>
          <w:delText>Печатные формы реестра документов</w:delText>
        </w:r>
        <w:r w:rsidDel="00031B2C">
          <w:rPr>
            <w:webHidden/>
          </w:rPr>
          <w:tab/>
          <w:delText>147</w:delText>
        </w:r>
      </w:del>
    </w:p>
    <w:p w14:paraId="1BC817C3" w14:textId="77777777" w:rsidR="00EF2015" w:rsidDel="00031B2C" w:rsidRDefault="00EF2015">
      <w:pPr>
        <w:pStyle w:val="21"/>
        <w:rPr>
          <w:del w:id="1341" w:author="Феданкова Любовь Анатольевна" w:date="2019-10-09T12:38:00Z"/>
          <w:rFonts w:asciiTheme="minorHAnsi" w:eastAsiaTheme="minorEastAsia" w:hAnsiTheme="minorHAnsi" w:cstheme="minorBidi"/>
          <w:i w:val="0"/>
          <w:sz w:val="22"/>
          <w:szCs w:val="22"/>
          <w:lang w:eastAsia="ru-RU"/>
        </w:rPr>
      </w:pPr>
      <w:del w:id="1342" w:author="Феданкова Любовь Анатольевна" w:date="2019-10-09T12:38:00Z">
        <w:r w:rsidRPr="00031B2C" w:rsidDel="00031B2C">
          <w:rPr>
            <w:rStyle w:val="a5"/>
          </w:rPr>
          <w:delText>13.3.</w:delText>
        </w:r>
        <w:r w:rsidDel="00031B2C">
          <w:rPr>
            <w:rFonts w:asciiTheme="minorHAnsi" w:eastAsiaTheme="minorEastAsia" w:hAnsiTheme="minorHAnsi" w:cstheme="minorBidi"/>
            <w:i w:val="0"/>
            <w:sz w:val="22"/>
            <w:szCs w:val="22"/>
            <w:lang w:eastAsia="ru-RU"/>
          </w:rPr>
          <w:tab/>
        </w:r>
        <w:r w:rsidRPr="00031B2C" w:rsidDel="00031B2C">
          <w:rPr>
            <w:rStyle w:val="a5"/>
          </w:rPr>
          <w:delText>Штампы</w:delText>
        </w:r>
        <w:r w:rsidDel="00031B2C">
          <w:rPr>
            <w:webHidden/>
          </w:rPr>
          <w:tab/>
          <w:delText>148</w:delText>
        </w:r>
      </w:del>
    </w:p>
    <w:p w14:paraId="66444B36" w14:textId="77777777" w:rsidR="00EF2015" w:rsidDel="00031B2C" w:rsidRDefault="00EF2015">
      <w:pPr>
        <w:pStyle w:val="21"/>
        <w:rPr>
          <w:del w:id="1343" w:author="Феданкова Любовь Анатольевна" w:date="2019-10-09T12:38:00Z"/>
          <w:rFonts w:asciiTheme="minorHAnsi" w:eastAsiaTheme="minorEastAsia" w:hAnsiTheme="minorHAnsi" w:cstheme="minorBidi"/>
          <w:i w:val="0"/>
          <w:sz w:val="22"/>
          <w:szCs w:val="22"/>
          <w:lang w:eastAsia="ru-RU"/>
        </w:rPr>
      </w:pPr>
      <w:del w:id="1344" w:author="Феданкова Любовь Анатольевна" w:date="2019-10-09T12:38:00Z">
        <w:r w:rsidRPr="00031B2C" w:rsidDel="00031B2C">
          <w:rPr>
            <w:rStyle w:val="a5"/>
          </w:rPr>
          <w:delText>13.4.</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Платежное поручение</w:delText>
        </w:r>
        <w:r w:rsidDel="00031B2C">
          <w:rPr>
            <w:webHidden/>
          </w:rPr>
          <w:tab/>
          <w:delText>148</w:delText>
        </w:r>
      </w:del>
    </w:p>
    <w:p w14:paraId="6506395F" w14:textId="77777777" w:rsidR="00EF2015" w:rsidDel="00031B2C" w:rsidRDefault="00EF2015">
      <w:pPr>
        <w:pStyle w:val="21"/>
        <w:rPr>
          <w:del w:id="1345" w:author="Феданкова Любовь Анатольевна" w:date="2019-10-09T12:38:00Z"/>
          <w:rFonts w:asciiTheme="minorHAnsi" w:eastAsiaTheme="minorEastAsia" w:hAnsiTheme="minorHAnsi" w:cstheme="minorBidi"/>
          <w:i w:val="0"/>
          <w:sz w:val="22"/>
          <w:szCs w:val="22"/>
          <w:lang w:eastAsia="ru-RU"/>
        </w:rPr>
      </w:pPr>
      <w:del w:id="1346" w:author="Феданкова Любовь Анатольевна" w:date="2019-10-09T12:38:00Z">
        <w:r w:rsidRPr="00031B2C" w:rsidDel="00031B2C">
          <w:rPr>
            <w:rStyle w:val="a5"/>
          </w:rPr>
          <w:delText>13.5.</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Банковский ордер</w:delText>
        </w:r>
        <w:r w:rsidDel="00031B2C">
          <w:rPr>
            <w:webHidden/>
          </w:rPr>
          <w:tab/>
          <w:delText>148</w:delText>
        </w:r>
      </w:del>
    </w:p>
    <w:p w14:paraId="3AD3DAC9" w14:textId="77777777" w:rsidR="00EF2015" w:rsidDel="00031B2C" w:rsidRDefault="00EF2015">
      <w:pPr>
        <w:pStyle w:val="21"/>
        <w:rPr>
          <w:del w:id="1347" w:author="Феданкова Любовь Анатольевна" w:date="2019-10-09T12:38:00Z"/>
          <w:rFonts w:asciiTheme="minorHAnsi" w:eastAsiaTheme="minorEastAsia" w:hAnsiTheme="minorHAnsi" w:cstheme="minorBidi"/>
          <w:i w:val="0"/>
          <w:sz w:val="22"/>
          <w:szCs w:val="22"/>
          <w:lang w:eastAsia="ru-RU"/>
        </w:rPr>
      </w:pPr>
      <w:del w:id="1348" w:author="Феданкова Любовь Анатольевна" w:date="2019-10-09T12:38:00Z">
        <w:r w:rsidRPr="00031B2C" w:rsidDel="00031B2C">
          <w:rPr>
            <w:rStyle w:val="a5"/>
          </w:rPr>
          <w:delText>13.6.</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Платежный ордер</w:delText>
        </w:r>
        <w:r w:rsidDel="00031B2C">
          <w:rPr>
            <w:webHidden/>
          </w:rPr>
          <w:tab/>
          <w:delText>153</w:delText>
        </w:r>
      </w:del>
    </w:p>
    <w:p w14:paraId="6C7D32B9" w14:textId="77777777" w:rsidR="00EF2015" w:rsidDel="00031B2C" w:rsidRDefault="00EF2015">
      <w:pPr>
        <w:pStyle w:val="21"/>
        <w:rPr>
          <w:del w:id="1349" w:author="Феданкова Любовь Анатольевна" w:date="2019-10-09T12:38:00Z"/>
          <w:rFonts w:asciiTheme="minorHAnsi" w:eastAsiaTheme="minorEastAsia" w:hAnsiTheme="minorHAnsi" w:cstheme="minorBidi"/>
          <w:i w:val="0"/>
          <w:sz w:val="22"/>
          <w:szCs w:val="22"/>
          <w:lang w:eastAsia="ru-RU"/>
        </w:rPr>
      </w:pPr>
      <w:del w:id="1350" w:author="Феданкова Любовь Анатольевна" w:date="2019-10-09T12:38:00Z">
        <w:r w:rsidRPr="00031B2C" w:rsidDel="00031B2C">
          <w:rPr>
            <w:rStyle w:val="a5"/>
          </w:rPr>
          <w:delText>13.7.</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Платежное требование</w:delText>
        </w:r>
        <w:r w:rsidDel="00031B2C">
          <w:rPr>
            <w:webHidden/>
          </w:rPr>
          <w:tab/>
          <w:delText>162</w:delText>
        </w:r>
      </w:del>
    </w:p>
    <w:p w14:paraId="1A0FDE04" w14:textId="77777777" w:rsidR="00EF2015" w:rsidDel="00031B2C" w:rsidRDefault="00EF2015">
      <w:pPr>
        <w:pStyle w:val="21"/>
        <w:rPr>
          <w:del w:id="1351" w:author="Феданкова Любовь Анатольевна" w:date="2019-10-09T12:38:00Z"/>
          <w:rFonts w:asciiTheme="minorHAnsi" w:eastAsiaTheme="minorEastAsia" w:hAnsiTheme="minorHAnsi" w:cstheme="minorBidi"/>
          <w:i w:val="0"/>
          <w:sz w:val="22"/>
          <w:szCs w:val="22"/>
          <w:lang w:eastAsia="ru-RU"/>
        </w:rPr>
      </w:pPr>
      <w:del w:id="1352" w:author="Феданкова Любовь Анатольевна" w:date="2019-10-09T12:38:00Z">
        <w:r w:rsidRPr="00031B2C" w:rsidDel="00031B2C">
          <w:rPr>
            <w:rStyle w:val="a5"/>
          </w:rPr>
          <w:delText>13.8.</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Инкассовое поручение</w:delText>
        </w:r>
        <w:r w:rsidDel="00031B2C">
          <w:rPr>
            <w:webHidden/>
          </w:rPr>
          <w:tab/>
          <w:delText>167</w:delText>
        </w:r>
      </w:del>
    </w:p>
    <w:p w14:paraId="6DC50E33" w14:textId="77777777" w:rsidR="00EF2015" w:rsidDel="00031B2C" w:rsidRDefault="00EF2015">
      <w:pPr>
        <w:pStyle w:val="21"/>
        <w:rPr>
          <w:del w:id="1353" w:author="Феданкова Любовь Анатольевна" w:date="2019-10-09T12:38:00Z"/>
          <w:rFonts w:asciiTheme="minorHAnsi" w:eastAsiaTheme="minorEastAsia" w:hAnsiTheme="minorHAnsi" w:cstheme="minorBidi"/>
          <w:i w:val="0"/>
          <w:sz w:val="22"/>
          <w:szCs w:val="22"/>
          <w:lang w:eastAsia="ru-RU"/>
        </w:rPr>
      </w:pPr>
      <w:del w:id="1354" w:author="Феданкова Любовь Анатольевна" w:date="2019-10-09T12:38:00Z">
        <w:r w:rsidRPr="00031B2C" w:rsidDel="00031B2C">
          <w:rPr>
            <w:rStyle w:val="a5"/>
          </w:rPr>
          <w:delText>13.9.</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Расходный кассовый ордер</w:delText>
        </w:r>
        <w:r w:rsidDel="00031B2C">
          <w:rPr>
            <w:webHidden/>
          </w:rPr>
          <w:tab/>
          <w:delText>176</w:delText>
        </w:r>
      </w:del>
    </w:p>
    <w:p w14:paraId="3BBEB70F" w14:textId="77777777" w:rsidR="00EF2015" w:rsidDel="00031B2C" w:rsidRDefault="00EF2015">
      <w:pPr>
        <w:pStyle w:val="21"/>
        <w:rPr>
          <w:del w:id="1355" w:author="Феданкова Любовь Анатольевна" w:date="2019-10-09T12:38:00Z"/>
          <w:rFonts w:asciiTheme="minorHAnsi" w:eastAsiaTheme="minorEastAsia" w:hAnsiTheme="minorHAnsi" w:cstheme="minorBidi"/>
          <w:i w:val="0"/>
          <w:sz w:val="22"/>
          <w:szCs w:val="22"/>
          <w:lang w:eastAsia="ru-RU"/>
        </w:rPr>
      </w:pPr>
      <w:del w:id="1356" w:author="Феданкова Любовь Анатольевна" w:date="2019-10-09T12:38:00Z">
        <w:r w:rsidRPr="00031B2C" w:rsidDel="00031B2C">
          <w:rPr>
            <w:rStyle w:val="a5"/>
          </w:rPr>
          <w:delText>13.10.</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Квитанция</w:delText>
        </w:r>
        <w:r w:rsidDel="00031B2C">
          <w:rPr>
            <w:webHidden/>
          </w:rPr>
          <w:tab/>
          <w:delText>177</w:delText>
        </w:r>
      </w:del>
    </w:p>
    <w:p w14:paraId="1E819018" w14:textId="77777777" w:rsidR="00EF2015" w:rsidDel="00031B2C" w:rsidRDefault="00EF2015">
      <w:pPr>
        <w:pStyle w:val="21"/>
        <w:rPr>
          <w:del w:id="1357" w:author="Феданкова Любовь Анатольевна" w:date="2019-10-09T12:38:00Z"/>
          <w:rFonts w:asciiTheme="minorHAnsi" w:eastAsiaTheme="minorEastAsia" w:hAnsiTheme="minorHAnsi" w:cstheme="minorBidi"/>
          <w:i w:val="0"/>
          <w:sz w:val="22"/>
          <w:szCs w:val="22"/>
          <w:lang w:eastAsia="ru-RU"/>
        </w:rPr>
      </w:pPr>
      <w:del w:id="1358" w:author="Феданкова Любовь Анатольевна" w:date="2019-10-09T12:38:00Z">
        <w:r w:rsidRPr="00031B2C" w:rsidDel="00031B2C">
          <w:rPr>
            <w:rStyle w:val="a5"/>
          </w:rPr>
          <w:delText>13.11.</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Ордер</w:delText>
        </w:r>
        <w:r w:rsidDel="00031B2C">
          <w:rPr>
            <w:webHidden/>
          </w:rPr>
          <w:tab/>
          <w:delText>179</w:delText>
        </w:r>
      </w:del>
    </w:p>
    <w:p w14:paraId="6B81B3CB" w14:textId="77777777" w:rsidR="00EF2015" w:rsidDel="00031B2C" w:rsidRDefault="00EF2015">
      <w:pPr>
        <w:pStyle w:val="21"/>
        <w:rPr>
          <w:del w:id="1359" w:author="Феданкова Любовь Анатольевна" w:date="2019-10-09T12:38:00Z"/>
          <w:rFonts w:asciiTheme="minorHAnsi" w:eastAsiaTheme="minorEastAsia" w:hAnsiTheme="minorHAnsi" w:cstheme="minorBidi"/>
          <w:i w:val="0"/>
          <w:sz w:val="22"/>
          <w:szCs w:val="22"/>
          <w:lang w:eastAsia="ru-RU"/>
        </w:rPr>
      </w:pPr>
      <w:del w:id="1360" w:author="Феданкова Любовь Анатольевна" w:date="2019-10-09T12:38:00Z">
        <w:r w:rsidRPr="00031B2C" w:rsidDel="00031B2C">
          <w:rPr>
            <w:rStyle w:val="a5"/>
          </w:rPr>
          <w:delText>13.12.</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к выписке. Информация по проводке</w:delText>
        </w:r>
        <w:r w:rsidDel="00031B2C">
          <w:rPr>
            <w:webHidden/>
          </w:rPr>
          <w:tab/>
          <w:delText>181</w:delText>
        </w:r>
      </w:del>
    </w:p>
    <w:p w14:paraId="69DB7319" w14:textId="77777777" w:rsidR="00EF2015" w:rsidDel="00031B2C" w:rsidRDefault="00EF2015">
      <w:pPr>
        <w:pStyle w:val="11"/>
        <w:tabs>
          <w:tab w:val="left" w:pos="1540"/>
          <w:tab w:val="right" w:leader="dot" w:pos="9913"/>
        </w:tabs>
        <w:rPr>
          <w:del w:id="136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62" w:author="Феданкова Любовь Анатольевна" w:date="2019-10-09T12:38:00Z">
        <w:r w:rsidRPr="00031B2C" w:rsidDel="00031B2C">
          <w:rPr>
            <w:rStyle w:val="a5"/>
            <w:noProof/>
          </w:rPr>
          <w:delText>14.</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Печатная форма выписки в формате ДБО3</w:delText>
        </w:r>
        <w:r w:rsidDel="00031B2C">
          <w:rPr>
            <w:noProof/>
            <w:webHidden/>
          </w:rPr>
          <w:tab/>
          <w:delText>184</w:delText>
        </w:r>
      </w:del>
    </w:p>
    <w:p w14:paraId="22DB65C4" w14:textId="77777777" w:rsidR="00EF2015" w:rsidDel="00031B2C" w:rsidRDefault="00EF2015">
      <w:pPr>
        <w:pStyle w:val="21"/>
        <w:rPr>
          <w:del w:id="1363" w:author="Феданкова Любовь Анатольевна" w:date="2019-10-09T12:38:00Z"/>
          <w:rFonts w:asciiTheme="minorHAnsi" w:eastAsiaTheme="minorEastAsia" w:hAnsiTheme="minorHAnsi" w:cstheme="minorBidi"/>
          <w:i w:val="0"/>
          <w:sz w:val="22"/>
          <w:szCs w:val="22"/>
          <w:lang w:eastAsia="ru-RU"/>
        </w:rPr>
      </w:pPr>
      <w:del w:id="1364" w:author="Феданкова Любовь Анатольевна" w:date="2019-10-09T12:38:00Z">
        <w:r w:rsidRPr="00031B2C" w:rsidDel="00031B2C">
          <w:rPr>
            <w:rStyle w:val="a5"/>
          </w:rPr>
          <w:delText>14.1.</w:delText>
        </w:r>
        <w:r w:rsidDel="00031B2C">
          <w:rPr>
            <w:rFonts w:asciiTheme="minorHAnsi" w:eastAsiaTheme="minorEastAsia" w:hAnsiTheme="minorHAnsi" w:cstheme="minorBidi"/>
            <w:i w:val="0"/>
            <w:sz w:val="22"/>
            <w:szCs w:val="22"/>
            <w:lang w:eastAsia="ru-RU"/>
          </w:rPr>
          <w:tab/>
        </w:r>
        <w:r w:rsidRPr="00031B2C" w:rsidDel="00031B2C">
          <w:rPr>
            <w:rStyle w:val="a5"/>
          </w:rPr>
          <w:delText>Бизнес-требования и функциональные требования</w:delText>
        </w:r>
        <w:r w:rsidDel="00031B2C">
          <w:rPr>
            <w:webHidden/>
          </w:rPr>
          <w:tab/>
          <w:delText>184</w:delText>
        </w:r>
      </w:del>
    </w:p>
    <w:p w14:paraId="55DBE851" w14:textId="77777777" w:rsidR="00EF2015" w:rsidDel="00031B2C" w:rsidRDefault="00EF2015">
      <w:pPr>
        <w:pStyle w:val="21"/>
        <w:rPr>
          <w:del w:id="1365" w:author="Феданкова Любовь Анатольевна" w:date="2019-10-09T12:38:00Z"/>
          <w:rFonts w:asciiTheme="minorHAnsi" w:eastAsiaTheme="minorEastAsia" w:hAnsiTheme="minorHAnsi" w:cstheme="minorBidi"/>
          <w:i w:val="0"/>
          <w:sz w:val="22"/>
          <w:szCs w:val="22"/>
          <w:lang w:eastAsia="ru-RU"/>
        </w:rPr>
      </w:pPr>
      <w:del w:id="1366" w:author="Феданкова Любовь Анатольевна" w:date="2019-10-09T12:38:00Z">
        <w:r w:rsidRPr="00031B2C" w:rsidDel="00031B2C">
          <w:rPr>
            <w:rStyle w:val="a5"/>
          </w:rPr>
          <w:delText>14.2.</w:delText>
        </w:r>
        <w:r w:rsidDel="00031B2C">
          <w:rPr>
            <w:rFonts w:asciiTheme="minorHAnsi" w:eastAsiaTheme="minorEastAsia" w:hAnsiTheme="minorHAnsi" w:cstheme="minorBidi"/>
            <w:i w:val="0"/>
            <w:sz w:val="22"/>
            <w:szCs w:val="22"/>
            <w:lang w:eastAsia="ru-RU"/>
          </w:rPr>
          <w:tab/>
        </w:r>
        <w:r w:rsidRPr="00031B2C" w:rsidDel="00031B2C">
          <w:rPr>
            <w:rStyle w:val="a5"/>
          </w:rPr>
          <w:delText>Доработки системы CORREQTS на стороне Банка</w:delText>
        </w:r>
        <w:r w:rsidDel="00031B2C">
          <w:rPr>
            <w:webHidden/>
          </w:rPr>
          <w:tab/>
          <w:delText>184</w:delText>
        </w:r>
      </w:del>
    </w:p>
    <w:p w14:paraId="706C5CA4" w14:textId="77777777" w:rsidR="00EF2015" w:rsidDel="00031B2C" w:rsidRDefault="00EF2015">
      <w:pPr>
        <w:pStyle w:val="21"/>
        <w:rPr>
          <w:del w:id="1367" w:author="Феданкова Любовь Анатольевна" w:date="2019-10-09T12:38:00Z"/>
          <w:rFonts w:asciiTheme="minorHAnsi" w:eastAsiaTheme="minorEastAsia" w:hAnsiTheme="minorHAnsi" w:cstheme="minorBidi"/>
          <w:i w:val="0"/>
          <w:sz w:val="22"/>
          <w:szCs w:val="22"/>
          <w:lang w:eastAsia="ru-RU"/>
        </w:rPr>
      </w:pPr>
      <w:del w:id="1368" w:author="Феданкова Любовь Анатольевна" w:date="2019-10-09T12:38:00Z">
        <w:r w:rsidRPr="00031B2C" w:rsidDel="00031B2C">
          <w:rPr>
            <w:rStyle w:val="a5"/>
          </w:rPr>
          <w:delText>14.3.</w:delText>
        </w:r>
        <w:r w:rsidDel="00031B2C">
          <w:rPr>
            <w:rFonts w:asciiTheme="minorHAnsi" w:eastAsiaTheme="minorEastAsia" w:hAnsiTheme="minorHAnsi" w:cstheme="minorBidi"/>
            <w:i w:val="0"/>
            <w:sz w:val="22"/>
            <w:szCs w:val="22"/>
            <w:lang w:eastAsia="ru-RU"/>
          </w:rPr>
          <w:tab/>
        </w:r>
        <w:r w:rsidRPr="00031B2C" w:rsidDel="00031B2C">
          <w:rPr>
            <w:rStyle w:val="a5"/>
          </w:rPr>
          <w:delText>Требования к формированию выписок и приложений к выписке</w:delText>
        </w:r>
        <w:r w:rsidDel="00031B2C">
          <w:rPr>
            <w:webHidden/>
          </w:rPr>
          <w:tab/>
          <w:delText>185</w:delText>
        </w:r>
      </w:del>
    </w:p>
    <w:p w14:paraId="082AEB07" w14:textId="77777777" w:rsidR="00EF2015" w:rsidDel="00031B2C" w:rsidRDefault="00EF2015">
      <w:pPr>
        <w:pStyle w:val="11"/>
        <w:tabs>
          <w:tab w:val="left" w:pos="1540"/>
          <w:tab w:val="right" w:leader="dot" w:pos="9913"/>
        </w:tabs>
        <w:rPr>
          <w:del w:id="136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70" w:author="Феданкова Любовь Анатольевна" w:date="2019-10-09T12:38:00Z">
        <w:r w:rsidRPr="00031B2C" w:rsidDel="00031B2C">
          <w:rPr>
            <w:rStyle w:val="a5"/>
            <w:noProof/>
          </w:rPr>
          <w:lastRenderedPageBreak/>
          <w:delText>15.</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Подписи</w:delText>
        </w:r>
        <w:r w:rsidDel="00031B2C">
          <w:rPr>
            <w:noProof/>
            <w:webHidden/>
          </w:rPr>
          <w:tab/>
          <w:delText>191</w:delText>
        </w:r>
      </w:del>
    </w:p>
    <w:p w14:paraId="7187314C" w14:textId="77777777" w:rsidR="00EF2015" w:rsidDel="00031B2C" w:rsidRDefault="00EF2015">
      <w:pPr>
        <w:pStyle w:val="21"/>
        <w:rPr>
          <w:del w:id="1371" w:author="Феданкова Любовь Анатольевна" w:date="2019-10-09T12:38:00Z"/>
          <w:rFonts w:asciiTheme="minorHAnsi" w:eastAsiaTheme="minorEastAsia" w:hAnsiTheme="minorHAnsi" w:cstheme="minorBidi"/>
          <w:i w:val="0"/>
          <w:sz w:val="22"/>
          <w:szCs w:val="22"/>
          <w:lang w:eastAsia="ru-RU"/>
        </w:rPr>
      </w:pPr>
      <w:del w:id="1372" w:author="Феданкова Любовь Анатольевна" w:date="2019-10-09T12:38:00Z">
        <w:r w:rsidRPr="00031B2C" w:rsidDel="00031B2C">
          <w:rPr>
            <w:rStyle w:val="a5"/>
          </w:rPr>
          <w:delText>15.1.</w:delText>
        </w:r>
        <w:r w:rsidDel="00031B2C">
          <w:rPr>
            <w:rFonts w:asciiTheme="minorHAnsi" w:eastAsiaTheme="minorEastAsia" w:hAnsiTheme="minorHAnsi" w:cstheme="minorBidi"/>
            <w:i w:val="0"/>
            <w:sz w:val="22"/>
            <w:szCs w:val="22"/>
            <w:lang w:eastAsia="ru-RU"/>
          </w:rPr>
          <w:tab/>
        </w:r>
        <w:r w:rsidRPr="00031B2C" w:rsidDel="00031B2C">
          <w:rPr>
            <w:rStyle w:val="a5"/>
          </w:rPr>
          <w:delText>Подписи и набор подписей по умолчанию</w:delText>
        </w:r>
        <w:r w:rsidDel="00031B2C">
          <w:rPr>
            <w:webHidden/>
          </w:rPr>
          <w:tab/>
          <w:delText>191</w:delText>
        </w:r>
      </w:del>
    </w:p>
    <w:p w14:paraId="6A7B34EE" w14:textId="77777777" w:rsidR="00EF2015" w:rsidDel="00031B2C" w:rsidRDefault="00EF2015">
      <w:pPr>
        <w:pStyle w:val="31"/>
        <w:rPr>
          <w:del w:id="1373" w:author="Феданкова Любовь Анатольевна" w:date="2019-10-09T12:38:00Z"/>
          <w:rFonts w:asciiTheme="minorHAnsi" w:eastAsiaTheme="minorEastAsia" w:hAnsiTheme="minorHAnsi" w:cstheme="minorBidi"/>
          <w:b w:val="0"/>
          <w:sz w:val="22"/>
          <w:szCs w:val="22"/>
          <w:lang w:eastAsia="ru-RU"/>
        </w:rPr>
      </w:pPr>
      <w:del w:id="1374" w:author="Феданкова Любовь Анатольевна" w:date="2019-10-09T12:38:00Z">
        <w:r w:rsidRPr="00031B2C" w:rsidDel="00031B2C">
          <w:rPr>
            <w:rStyle w:val="a5"/>
          </w:rPr>
          <w:delText>15.1.1.</w:delText>
        </w:r>
        <w:r w:rsidDel="00031B2C">
          <w:rPr>
            <w:rFonts w:asciiTheme="minorHAnsi" w:eastAsiaTheme="minorEastAsia" w:hAnsiTheme="minorHAnsi" w:cstheme="minorBidi"/>
            <w:b w:val="0"/>
            <w:sz w:val="22"/>
            <w:szCs w:val="22"/>
            <w:lang w:eastAsia="ru-RU"/>
          </w:rPr>
          <w:tab/>
        </w:r>
        <w:r w:rsidRPr="00031B2C" w:rsidDel="00031B2C">
          <w:rPr>
            <w:rStyle w:val="a5"/>
          </w:rPr>
          <w:delText xml:space="preserve">Шаблон </w:delText>
        </w:r>
        <w:r w:rsidRPr="00031B2C" w:rsidDel="00031B2C">
          <w:rPr>
            <w:rStyle w:val="a5"/>
            <w:lang w:val="en-US"/>
          </w:rPr>
          <w:delText>SMS</w:delText>
        </w:r>
        <w:r w:rsidDel="00031B2C">
          <w:rPr>
            <w:webHidden/>
          </w:rPr>
          <w:tab/>
          <w:delText>191</w:delText>
        </w:r>
      </w:del>
    </w:p>
    <w:p w14:paraId="13AA8646" w14:textId="77777777" w:rsidR="00EF2015" w:rsidDel="00031B2C" w:rsidRDefault="00EF2015">
      <w:pPr>
        <w:pStyle w:val="31"/>
        <w:rPr>
          <w:del w:id="1375" w:author="Феданкова Любовь Анатольевна" w:date="2019-10-09T12:38:00Z"/>
          <w:rFonts w:asciiTheme="minorHAnsi" w:eastAsiaTheme="minorEastAsia" w:hAnsiTheme="minorHAnsi" w:cstheme="minorBidi"/>
          <w:b w:val="0"/>
          <w:sz w:val="22"/>
          <w:szCs w:val="22"/>
          <w:lang w:eastAsia="ru-RU"/>
        </w:rPr>
      </w:pPr>
      <w:del w:id="1376" w:author="Феданкова Любовь Анатольевна" w:date="2019-10-09T12:38:00Z">
        <w:r w:rsidRPr="00031B2C" w:rsidDel="00031B2C">
          <w:rPr>
            <w:rStyle w:val="a5"/>
          </w:rPr>
          <w:delText>15.1.2</w:delText>
        </w:r>
        <w:r w:rsidDel="00031B2C">
          <w:rPr>
            <w:rFonts w:asciiTheme="minorHAnsi" w:eastAsiaTheme="minorEastAsia" w:hAnsiTheme="minorHAnsi" w:cstheme="minorBidi"/>
            <w:b w:val="0"/>
            <w:sz w:val="22"/>
            <w:szCs w:val="22"/>
            <w:lang w:eastAsia="ru-RU"/>
          </w:rPr>
          <w:tab/>
        </w:r>
        <w:r w:rsidRPr="00031B2C" w:rsidDel="00031B2C">
          <w:rPr>
            <w:rStyle w:val="a5"/>
            <w:lang w:val="en-US"/>
          </w:rPr>
          <w:delText>SafeTouch</w:delText>
        </w:r>
        <w:r w:rsidDel="00031B2C">
          <w:rPr>
            <w:webHidden/>
          </w:rPr>
          <w:tab/>
          <w:delText>191</w:delText>
        </w:r>
      </w:del>
    </w:p>
    <w:p w14:paraId="0FEDEFEB" w14:textId="77777777" w:rsidR="00EF2015" w:rsidDel="00031B2C" w:rsidRDefault="00EF2015">
      <w:pPr>
        <w:pStyle w:val="21"/>
        <w:rPr>
          <w:del w:id="1377" w:author="Феданкова Любовь Анатольевна" w:date="2019-10-09T12:38:00Z"/>
          <w:rFonts w:asciiTheme="minorHAnsi" w:eastAsiaTheme="minorEastAsia" w:hAnsiTheme="minorHAnsi" w:cstheme="minorBidi"/>
          <w:i w:val="0"/>
          <w:sz w:val="22"/>
          <w:szCs w:val="22"/>
          <w:lang w:eastAsia="ru-RU"/>
        </w:rPr>
      </w:pPr>
      <w:del w:id="1378" w:author="Феданкова Любовь Анатольевна" w:date="2019-10-09T12:38:00Z">
        <w:r w:rsidRPr="00031B2C" w:rsidDel="00031B2C">
          <w:rPr>
            <w:rStyle w:val="a5"/>
          </w:rPr>
          <w:delText>15.2.</w:delText>
        </w:r>
        <w:r w:rsidDel="00031B2C">
          <w:rPr>
            <w:rFonts w:asciiTheme="minorHAnsi" w:eastAsiaTheme="minorEastAsia" w:hAnsiTheme="minorHAnsi" w:cstheme="minorBidi"/>
            <w:i w:val="0"/>
            <w:sz w:val="22"/>
            <w:szCs w:val="22"/>
            <w:lang w:eastAsia="ru-RU"/>
          </w:rPr>
          <w:tab/>
        </w:r>
        <w:r w:rsidRPr="00031B2C" w:rsidDel="00031B2C">
          <w:rPr>
            <w:rStyle w:val="a5"/>
          </w:rPr>
          <w:delText>Печатная форма «Результат проверки подписи»</w:delText>
        </w:r>
        <w:r w:rsidDel="00031B2C">
          <w:rPr>
            <w:webHidden/>
          </w:rPr>
          <w:tab/>
          <w:delText>192</w:delText>
        </w:r>
      </w:del>
    </w:p>
    <w:p w14:paraId="3619BE99" w14:textId="77777777" w:rsidR="00EF2015" w:rsidDel="00031B2C" w:rsidRDefault="00EF2015">
      <w:pPr>
        <w:pStyle w:val="11"/>
        <w:tabs>
          <w:tab w:val="left" w:pos="1540"/>
          <w:tab w:val="right" w:leader="dot" w:pos="9913"/>
        </w:tabs>
        <w:rPr>
          <w:del w:id="137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80" w:author="Феданкова Любовь Анатольевна" w:date="2019-10-09T12:38:00Z">
        <w:r w:rsidRPr="00031B2C" w:rsidDel="00031B2C">
          <w:rPr>
            <w:rStyle w:val="a5"/>
            <w:noProof/>
          </w:rPr>
          <w:delText>16.</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Лимиты</w:delText>
        </w:r>
        <w:r w:rsidDel="00031B2C">
          <w:rPr>
            <w:noProof/>
            <w:webHidden/>
          </w:rPr>
          <w:tab/>
          <w:delText>196</w:delText>
        </w:r>
      </w:del>
    </w:p>
    <w:p w14:paraId="14B1BE37" w14:textId="77777777" w:rsidR="00EF2015" w:rsidDel="00031B2C" w:rsidRDefault="00EF2015">
      <w:pPr>
        <w:pStyle w:val="11"/>
        <w:tabs>
          <w:tab w:val="left" w:pos="1540"/>
          <w:tab w:val="right" w:leader="dot" w:pos="9913"/>
        </w:tabs>
        <w:rPr>
          <w:del w:id="138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82" w:author="Феданкова Любовь Анатольевна" w:date="2019-10-09T12:38:00Z">
        <w:r w:rsidRPr="00031B2C" w:rsidDel="00031B2C">
          <w:rPr>
            <w:rStyle w:val="a5"/>
            <w:noProof/>
          </w:rPr>
          <w:delText>17.</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Запрос на отзыв документа</w:delText>
        </w:r>
        <w:r w:rsidDel="00031B2C">
          <w:rPr>
            <w:noProof/>
            <w:webHidden/>
          </w:rPr>
          <w:tab/>
          <w:delText>196</w:delText>
        </w:r>
      </w:del>
    </w:p>
    <w:p w14:paraId="01DAF42A" w14:textId="77777777" w:rsidR="00EF2015" w:rsidDel="00031B2C" w:rsidRDefault="00EF2015">
      <w:pPr>
        <w:pStyle w:val="11"/>
        <w:tabs>
          <w:tab w:val="left" w:pos="1540"/>
          <w:tab w:val="right" w:leader="dot" w:pos="9913"/>
        </w:tabs>
        <w:rPr>
          <w:del w:id="138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84" w:author="Феданкова Любовь Анатольевна" w:date="2019-10-09T12:38:00Z">
        <w:r w:rsidRPr="00031B2C" w:rsidDel="00031B2C">
          <w:rPr>
            <w:rStyle w:val="a5"/>
            <w:noProof/>
          </w:rPr>
          <w:delText>18.</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Шаблоны оповещений</w:delText>
        </w:r>
        <w:r w:rsidDel="00031B2C">
          <w:rPr>
            <w:noProof/>
            <w:webHidden/>
          </w:rPr>
          <w:tab/>
          <w:delText>196</w:delText>
        </w:r>
      </w:del>
    </w:p>
    <w:p w14:paraId="47D59ADE" w14:textId="77777777" w:rsidR="00EF2015" w:rsidDel="00031B2C" w:rsidRDefault="00EF2015">
      <w:pPr>
        <w:pStyle w:val="21"/>
        <w:rPr>
          <w:del w:id="1385" w:author="Феданкова Любовь Анатольевна" w:date="2019-10-09T12:38:00Z"/>
          <w:rFonts w:asciiTheme="minorHAnsi" w:eastAsiaTheme="minorEastAsia" w:hAnsiTheme="minorHAnsi" w:cstheme="minorBidi"/>
          <w:i w:val="0"/>
          <w:sz w:val="22"/>
          <w:szCs w:val="22"/>
          <w:lang w:eastAsia="ru-RU"/>
        </w:rPr>
      </w:pPr>
      <w:del w:id="1386" w:author="Феданкова Любовь Анатольевна" w:date="2019-10-09T12:38:00Z">
        <w:r w:rsidRPr="00031B2C" w:rsidDel="00031B2C">
          <w:rPr>
            <w:rStyle w:val="a5"/>
          </w:rPr>
          <w:delText>18.1.</w:delText>
        </w:r>
        <w:r w:rsidDel="00031B2C">
          <w:rPr>
            <w:rFonts w:asciiTheme="minorHAnsi" w:eastAsiaTheme="minorEastAsia" w:hAnsiTheme="minorHAnsi" w:cstheme="minorBidi"/>
            <w:i w:val="0"/>
            <w:sz w:val="22"/>
            <w:szCs w:val="22"/>
            <w:lang w:eastAsia="ru-RU"/>
          </w:rPr>
          <w:tab/>
        </w:r>
        <w:r w:rsidRPr="00031B2C" w:rsidDel="00031B2C">
          <w:rPr>
            <w:rStyle w:val="a5"/>
          </w:rPr>
          <w:delText xml:space="preserve">Шаблон </w:delText>
        </w:r>
        <w:r w:rsidRPr="00031B2C" w:rsidDel="00031B2C">
          <w:rPr>
            <w:rStyle w:val="a5"/>
            <w:lang w:val="en-US"/>
          </w:rPr>
          <w:delText xml:space="preserve">SMS </w:delText>
        </w:r>
        <w:r w:rsidRPr="00031B2C" w:rsidDel="00031B2C">
          <w:rPr>
            <w:rStyle w:val="a5"/>
          </w:rPr>
          <w:delText>оповещений</w:delText>
        </w:r>
        <w:r w:rsidDel="00031B2C">
          <w:rPr>
            <w:webHidden/>
          </w:rPr>
          <w:tab/>
          <w:delText>196</w:delText>
        </w:r>
      </w:del>
    </w:p>
    <w:p w14:paraId="68A3058C" w14:textId="77777777" w:rsidR="00EF2015" w:rsidDel="00031B2C" w:rsidRDefault="00EF2015">
      <w:pPr>
        <w:pStyle w:val="11"/>
        <w:tabs>
          <w:tab w:val="left" w:pos="1540"/>
          <w:tab w:val="right" w:leader="dot" w:pos="9913"/>
        </w:tabs>
        <w:rPr>
          <w:del w:id="138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88" w:author="Феданкова Любовь Анатольевна" w:date="2019-10-09T12:38:00Z">
        <w:r w:rsidRPr="00031B2C" w:rsidDel="00031B2C">
          <w:rPr>
            <w:rStyle w:val="a5"/>
            <w:noProof/>
          </w:rPr>
          <w:delText>19.</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Ручные операции на банке</w:delText>
        </w:r>
        <w:r w:rsidDel="00031B2C">
          <w:rPr>
            <w:noProof/>
            <w:webHidden/>
          </w:rPr>
          <w:tab/>
          <w:delText>197</w:delText>
        </w:r>
      </w:del>
    </w:p>
    <w:p w14:paraId="5118C6F7" w14:textId="77777777" w:rsidR="00EF2015" w:rsidDel="00031B2C" w:rsidRDefault="00EF2015">
      <w:pPr>
        <w:pStyle w:val="11"/>
        <w:tabs>
          <w:tab w:val="left" w:pos="1540"/>
          <w:tab w:val="right" w:leader="dot" w:pos="9913"/>
        </w:tabs>
        <w:rPr>
          <w:del w:id="138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90" w:author="Феданкова Любовь Анатольевна" w:date="2019-10-09T12:38:00Z">
        <w:r w:rsidRPr="00031B2C" w:rsidDel="00031B2C">
          <w:rPr>
            <w:rStyle w:val="a5"/>
            <w:noProof/>
          </w:rPr>
          <w:delText>20.</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Интеграция с другими системами</w:delText>
        </w:r>
        <w:r w:rsidDel="00031B2C">
          <w:rPr>
            <w:noProof/>
            <w:webHidden/>
          </w:rPr>
          <w:tab/>
          <w:delText>197</w:delText>
        </w:r>
      </w:del>
    </w:p>
    <w:p w14:paraId="3E95DC47" w14:textId="77777777" w:rsidR="00EF2015" w:rsidDel="00031B2C" w:rsidRDefault="00EF2015">
      <w:pPr>
        <w:pStyle w:val="11"/>
        <w:tabs>
          <w:tab w:val="left" w:pos="1540"/>
          <w:tab w:val="right" w:leader="dot" w:pos="9913"/>
        </w:tabs>
        <w:rPr>
          <w:del w:id="139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92" w:author="Феданкова Любовь Анатольевна" w:date="2019-10-09T12:38:00Z">
        <w:r w:rsidRPr="00031B2C" w:rsidDel="00031B2C">
          <w:rPr>
            <w:rStyle w:val="a5"/>
            <w:noProof/>
          </w:rPr>
          <w:delText>21.</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Интеграция с Integtation Gate</w:delText>
        </w:r>
        <w:r w:rsidDel="00031B2C">
          <w:rPr>
            <w:noProof/>
            <w:webHidden/>
          </w:rPr>
          <w:tab/>
          <w:delText>198</w:delText>
        </w:r>
      </w:del>
    </w:p>
    <w:p w14:paraId="163074E0" w14:textId="77777777" w:rsidR="00EF2015" w:rsidDel="00031B2C" w:rsidRDefault="00EF2015">
      <w:pPr>
        <w:pStyle w:val="11"/>
        <w:tabs>
          <w:tab w:val="left" w:pos="1540"/>
          <w:tab w:val="right" w:leader="dot" w:pos="9913"/>
        </w:tabs>
        <w:rPr>
          <w:del w:id="139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94" w:author="Феданкова Любовь Анатольевна" w:date="2019-10-09T12:38:00Z">
        <w:r w:rsidRPr="00031B2C" w:rsidDel="00031B2C">
          <w:rPr>
            <w:rStyle w:val="a5"/>
            <w:noProof/>
          </w:rPr>
          <w:delText>22.</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Шаблон e-mail оповещений</w:delText>
        </w:r>
        <w:r w:rsidDel="00031B2C">
          <w:rPr>
            <w:noProof/>
            <w:webHidden/>
          </w:rPr>
          <w:tab/>
          <w:delText>198</w:delText>
        </w:r>
      </w:del>
    </w:p>
    <w:p w14:paraId="5C006A20" w14:textId="77777777" w:rsidR="00EF2015" w:rsidDel="00031B2C" w:rsidRDefault="00EF2015">
      <w:pPr>
        <w:pStyle w:val="11"/>
        <w:tabs>
          <w:tab w:val="left" w:pos="1540"/>
          <w:tab w:val="right" w:leader="dot" w:pos="9913"/>
        </w:tabs>
        <w:rPr>
          <w:del w:id="1395"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96" w:author="Феданкова Любовь Анатольевна" w:date="2019-10-09T12:38:00Z">
        <w:r w:rsidRPr="00031B2C" w:rsidDel="00031B2C">
          <w:rPr>
            <w:rStyle w:val="a5"/>
            <w:noProof/>
          </w:rPr>
          <w:delText>23.</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Ручные операции на банке</w:delText>
        </w:r>
        <w:r w:rsidDel="00031B2C">
          <w:rPr>
            <w:noProof/>
            <w:webHidden/>
          </w:rPr>
          <w:tab/>
          <w:delText>198</w:delText>
        </w:r>
      </w:del>
    </w:p>
    <w:p w14:paraId="16F422AC" w14:textId="77777777" w:rsidR="00EF2015" w:rsidDel="00031B2C" w:rsidRDefault="00EF2015">
      <w:pPr>
        <w:pStyle w:val="11"/>
        <w:tabs>
          <w:tab w:val="left" w:pos="1540"/>
          <w:tab w:val="right" w:leader="dot" w:pos="9913"/>
        </w:tabs>
        <w:rPr>
          <w:del w:id="139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398" w:author="Феданкова Любовь Анатольевна" w:date="2019-10-09T12:38:00Z">
        <w:r w:rsidRPr="00031B2C" w:rsidDel="00031B2C">
          <w:rPr>
            <w:rStyle w:val="a5"/>
            <w:noProof/>
          </w:rPr>
          <w:delText>24.</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Описание реализации для канала ИКШ</w:delText>
        </w:r>
        <w:r w:rsidDel="00031B2C">
          <w:rPr>
            <w:noProof/>
            <w:webHidden/>
          </w:rPr>
          <w:tab/>
          <w:delText>199</w:delText>
        </w:r>
      </w:del>
    </w:p>
    <w:p w14:paraId="2EE2DA2E" w14:textId="77777777" w:rsidR="00EF2015" w:rsidDel="00031B2C" w:rsidRDefault="00EF2015">
      <w:pPr>
        <w:pStyle w:val="11"/>
        <w:tabs>
          <w:tab w:val="left" w:pos="1540"/>
          <w:tab w:val="right" w:leader="dot" w:pos="9913"/>
        </w:tabs>
        <w:rPr>
          <w:del w:id="139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00" w:author="Феданкова Любовь Анатольевна" w:date="2019-10-09T12:38:00Z">
        <w:r w:rsidRPr="00031B2C" w:rsidDel="00031B2C">
          <w:rPr>
            <w:rStyle w:val="a5"/>
            <w:noProof/>
          </w:rPr>
          <w:delText>25.</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Настройки конфигурации</w:delText>
        </w:r>
        <w:r w:rsidDel="00031B2C">
          <w:rPr>
            <w:noProof/>
            <w:webHidden/>
          </w:rPr>
          <w:tab/>
          <w:delText>199</w:delText>
        </w:r>
      </w:del>
    </w:p>
    <w:p w14:paraId="4FD8EB4E" w14:textId="77777777" w:rsidR="00EF2015" w:rsidDel="00031B2C" w:rsidRDefault="00EF2015">
      <w:pPr>
        <w:pStyle w:val="11"/>
        <w:tabs>
          <w:tab w:val="left" w:pos="1540"/>
          <w:tab w:val="right" w:leader="dot" w:pos="9913"/>
        </w:tabs>
        <w:rPr>
          <w:del w:id="140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02" w:author="Феданкова Любовь Анатольевна" w:date="2019-10-09T12:38:00Z">
        <w:r w:rsidRPr="00031B2C" w:rsidDel="00031B2C">
          <w:rPr>
            <w:rStyle w:val="a5"/>
            <w:noProof/>
          </w:rPr>
          <w:delText>26.</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Настройки задач</w:delText>
        </w:r>
        <w:r w:rsidDel="00031B2C">
          <w:rPr>
            <w:noProof/>
            <w:webHidden/>
          </w:rPr>
          <w:tab/>
          <w:delText>205</w:delText>
        </w:r>
      </w:del>
    </w:p>
    <w:p w14:paraId="4FC7EBF2" w14:textId="77777777" w:rsidR="00EF2015" w:rsidDel="00031B2C" w:rsidRDefault="00EF2015">
      <w:pPr>
        <w:pStyle w:val="11"/>
        <w:tabs>
          <w:tab w:val="left" w:pos="1540"/>
          <w:tab w:val="right" w:leader="dot" w:pos="9913"/>
        </w:tabs>
        <w:rPr>
          <w:del w:id="1403"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04" w:author="Феданкова Любовь Анатольевна" w:date="2019-10-09T12:38:00Z">
        <w:r w:rsidRPr="00031B2C" w:rsidDel="00031B2C">
          <w:rPr>
            <w:rStyle w:val="a5"/>
            <w:noProof/>
          </w:rPr>
          <w:delText>27.</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Права доступа</w:delText>
        </w:r>
        <w:r w:rsidDel="00031B2C">
          <w:rPr>
            <w:noProof/>
            <w:webHidden/>
          </w:rPr>
          <w:tab/>
          <w:delText>205</w:delText>
        </w:r>
      </w:del>
    </w:p>
    <w:p w14:paraId="43B3903C" w14:textId="77777777" w:rsidR="00EF2015" w:rsidDel="00031B2C" w:rsidRDefault="00EF2015">
      <w:pPr>
        <w:pStyle w:val="21"/>
        <w:rPr>
          <w:del w:id="1405" w:author="Феданкова Любовь Анатольевна" w:date="2019-10-09T12:38:00Z"/>
          <w:rFonts w:asciiTheme="minorHAnsi" w:eastAsiaTheme="minorEastAsia" w:hAnsiTheme="minorHAnsi" w:cstheme="minorBidi"/>
          <w:i w:val="0"/>
          <w:sz w:val="22"/>
          <w:szCs w:val="22"/>
          <w:lang w:eastAsia="ru-RU"/>
        </w:rPr>
      </w:pPr>
      <w:del w:id="1406" w:author="Феданкова Любовь Анатольевна" w:date="2019-10-09T12:38:00Z">
        <w:r w:rsidRPr="00031B2C" w:rsidDel="00031B2C">
          <w:rPr>
            <w:rStyle w:val="a5"/>
          </w:rPr>
          <w:delText>27.1.</w:delText>
        </w:r>
        <w:r w:rsidDel="00031B2C">
          <w:rPr>
            <w:rFonts w:asciiTheme="minorHAnsi" w:eastAsiaTheme="minorEastAsia" w:hAnsiTheme="minorHAnsi" w:cstheme="minorBidi"/>
            <w:i w:val="0"/>
            <w:sz w:val="22"/>
            <w:szCs w:val="22"/>
            <w:lang w:eastAsia="ru-RU"/>
          </w:rPr>
          <w:tab/>
        </w:r>
        <w:r w:rsidRPr="00031B2C" w:rsidDel="00031B2C">
          <w:rPr>
            <w:rStyle w:val="a5"/>
          </w:rPr>
          <w:delText>Создание новых предикатов</w:delText>
        </w:r>
        <w:r w:rsidDel="00031B2C">
          <w:rPr>
            <w:webHidden/>
          </w:rPr>
          <w:tab/>
          <w:delText>205</w:delText>
        </w:r>
      </w:del>
    </w:p>
    <w:p w14:paraId="5AB12829" w14:textId="77777777" w:rsidR="00EF2015" w:rsidDel="00031B2C" w:rsidRDefault="00EF2015">
      <w:pPr>
        <w:pStyle w:val="21"/>
        <w:rPr>
          <w:del w:id="1407" w:author="Феданкова Любовь Анатольевна" w:date="2019-10-09T12:38:00Z"/>
          <w:rFonts w:asciiTheme="minorHAnsi" w:eastAsiaTheme="minorEastAsia" w:hAnsiTheme="minorHAnsi" w:cstheme="minorBidi"/>
          <w:i w:val="0"/>
          <w:sz w:val="22"/>
          <w:szCs w:val="22"/>
          <w:lang w:eastAsia="ru-RU"/>
        </w:rPr>
      </w:pPr>
      <w:del w:id="1408" w:author="Феданкова Любовь Анатольевна" w:date="2019-10-09T12:38:00Z">
        <w:r w:rsidRPr="00031B2C" w:rsidDel="00031B2C">
          <w:rPr>
            <w:rStyle w:val="a5"/>
          </w:rPr>
          <w:delText>27.2.</w:delText>
        </w:r>
        <w:r w:rsidDel="00031B2C">
          <w:rPr>
            <w:rFonts w:asciiTheme="minorHAnsi" w:eastAsiaTheme="minorEastAsia" w:hAnsiTheme="minorHAnsi" w:cstheme="minorBidi"/>
            <w:i w:val="0"/>
            <w:sz w:val="22"/>
            <w:szCs w:val="22"/>
            <w:lang w:eastAsia="ru-RU"/>
          </w:rPr>
          <w:tab/>
        </w:r>
        <w:r w:rsidRPr="00031B2C" w:rsidDel="00031B2C">
          <w:rPr>
            <w:rStyle w:val="a5"/>
          </w:rPr>
          <w:delText>Создание новых привилегий</w:delText>
        </w:r>
        <w:r w:rsidDel="00031B2C">
          <w:rPr>
            <w:webHidden/>
          </w:rPr>
          <w:tab/>
          <w:delText>205</w:delText>
        </w:r>
      </w:del>
    </w:p>
    <w:p w14:paraId="595E88FB" w14:textId="77777777" w:rsidR="00EF2015" w:rsidDel="00031B2C" w:rsidRDefault="00EF2015">
      <w:pPr>
        <w:pStyle w:val="21"/>
        <w:rPr>
          <w:del w:id="1409" w:author="Феданкова Любовь Анатольевна" w:date="2019-10-09T12:38:00Z"/>
          <w:rFonts w:asciiTheme="minorHAnsi" w:eastAsiaTheme="minorEastAsia" w:hAnsiTheme="minorHAnsi" w:cstheme="minorBidi"/>
          <w:i w:val="0"/>
          <w:sz w:val="22"/>
          <w:szCs w:val="22"/>
          <w:lang w:eastAsia="ru-RU"/>
        </w:rPr>
      </w:pPr>
      <w:del w:id="1410" w:author="Феданкова Любовь Анатольевна" w:date="2019-10-09T12:38:00Z">
        <w:r w:rsidRPr="00031B2C" w:rsidDel="00031B2C">
          <w:rPr>
            <w:rStyle w:val="a5"/>
          </w:rPr>
          <w:delText>27.3.</w:delText>
        </w:r>
        <w:r w:rsidDel="00031B2C">
          <w:rPr>
            <w:rFonts w:asciiTheme="minorHAnsi" w:eastAsiaTheme="minorEastAsia" w:hAnsiTheme="minorHAnsi" w:cstheme="minorBidi"/>
            <w:i w:val="0"/>
            <w:sz w:val="22"/>
            <w:szCs w:val="22"/>
            <w:lang w:eastAsia="ru-RU"/>
          </w:rPr>
          <w:tab/>
        </w:r>
        <w:r w:rsidRPr="00031B2C" w:rsidDel="00031B2C">
          <w:rPr>
            <w:rStyle w:val="a5"/>
          </w:rPr>
          <w:delText>Изменение старых ролей и привилегий</w:delText>
        </w:r>
        <w:r w:rsidDel="00031B2C">
          <w:rPr>
            <w:webHidden/>
          </w:rPr>
          <w:tab/>
          <w:delText>212</w:delText>
        </w:r>
      </w:del>
    </w:p>
    <w:p w14:paraId="1AB9E817" w14:textId="77777777" w:rsidR="00EF2015" w:rsidDel="00031B2C" w:rsidRDefault="00EF2015">
      <w:pPr>
        <w:pStyle w:val="21"/>
        <w:rPr>
          <w:del w:id="1411" w:author="Феданкова Любовь Анатольевна" w:date="2019-10-09T12:38:00Z"/>
          <w:rFonts w:asciiTheme="minorHAnsi" w:eastAsiaTheme="minorEastAsia" w:hAnsiTheme="minorHAnsi" w:cstheme="minorBidi"/>
          <w:i w:val="0"/>
          <w:sz w:val="22"/>
          <w:szCs w:val="22"/>
          <w:lang w:eastAsia="ru-RU"/>
        </w:rPr>
      </w:pPr>
      <w:del w:id="1412" w:author="Феданкова Любовь Анатольевна" w:date="2019-10-09T12:38:00Z">
        <w:r w:rsidRPr="00031B2C" w:rsidDel="00031B2C">
          <w:rPr>
            <w:rStyle w:val="a5"/>
          </w:rPr>
          <w:delText>27.4.</w:delText>
        </w:r>
        <w:r w:rsidDel="00031B2C">
          <w:rPr>
            <w:rFonts w:asciiTheme="minorHAnsi" w:eastAsiaTheme="minorEastAsia" w:hAnsiTheme="minorHAnsi" w:cstheme="minorBidi"/>
            <w:i w:val="0"/>
            <w:sz w:val="22"/>
            <w:szCs w:val="22"/>
            <w:lang w:eastAsia="ru-RU"/>
          </w:rPr>
          <w:tab/>
        </w:r>
        <w:r w:rsidRPr="00031B2C" w:rsidDel="00031B2C">
          <w:rPr>
            <w:rStyle w:val="a5"/>
          </w:rPr>
          <w:delText>Услуги и пакеты услуг по умолчанию</w:delText>
        </w:r>
        <w:r w:rsidDel="00031B2C">
          <w:rPr>
            <w:webHidden/>
          </w:rPr>
          <w:tab/>
          <w:delText>213</w:delText>
        </w:r>
      </w:del>
    </w:p>
    <w:p w14:paraId="69098B33" w14:textId="77777777" w:rsidR="00EF2015" w:rsidDel="00031B2C" w:rsidRDefault="00EF2015">
      <w:pPr>
        <w:pStyle w:val="31"/>
        <w:rPr>
          <w:del w:id="1413" w:author="Феданкова Любовь Анатольевна" w:date="2019-10-09T12:38:00Z"/>
          <w:rFonts w:asciiTheme="minorHAnsi" w:eastAsiaTheme="minorEastAsia" w:hAnsiTheme="minorHAnsi" w:cstheme="minorBidi"/>
          <w:b w:val="0"/>
          <w:sz w:val="22"/>
          <w:szCs w:val="22"/>
          <w:lang w:eastAsia="ru-RU"/>
        </w:rPr>
      </w:pPr>
      <w:del w:id="1414" w:author="Феданкова Любовь Анатольевна" w:date="2019-10-09T12:38:00Z">
        <w:r w:rsidRPr="00031B2C" w:rsidDel="00031B2C">
          <w:rPr>
            <w:rStyle w:val="a5"/>
          </w:rPr>
          <w:delText>27.4.1.</w:delText>
        </w:r>
        <w:r w:rsidDel="00031B2C">
          <w:rPr>
            <w:rFonts w:asciiTheme="minorHAnsi" w:eastAsiaTheme="minorEastAsia" w:hAnsiTheme="minorHAnsi" w:cstheme="minorBidi"/>
            <w:b w:val="0"/>
            <w:sz w:val="22"/>
            <w:szCs w:val="22"/>
            <w:lang w:eastAsia="ru-RU"/>
          </w:rPr>
          <w:tab/>
        </w:r>
        <w:r w:rsidRPr="00031B2C" w:rsidDel="00031B2C">
          <w:rPr>
            <w:rStyle w:val="a5"/>
          </w:rPr>
          <w:delText>Услуги</w:delText>
        </w:r>
        <w:r w:rsidDel="00031B2C">
          <w:rPr>
            <w:webHidden/>
          </w:rPr>
          <w:tab/>
          <w:delText>213</w:delText>
        </w:r>
      </w:del>
    </w:p>
    <w:p w14:paraId="2E2E235B" w14:textId="77777777" w:rsidR="00EF2015" w:rsidDel="00031B2C" w:rsidRDefault="00EF2015">
      <w:pPr>
        <w:pStyle w:val="31"/>
        <w:rPr>
          <w:del w:id="1415" w:author="Феданкова Любовь Анатольевна" w:date="2019-10-09T12:38:00Z"/>
          <w:rFonts w:asciiTheme="minorHAnsi" w:eastAsiaTheme="minorEastAsia" w:hAnsiTheme="minorHAnsi" w:cstheme="minorBidi"/>
          <w:b w:val="0"/>
          <w:sz w:val="22"/>
          <w:szCs w:val="22"/>
          <w:lang w:eastAsia="ru-RU"/>
        </w:rPr>
      </w:pPr>
      <w:del w:id="1416" w:author="Феданкова Любовь Анатольевна" w:date="2019-10-09T12:38:00Z">
        <w:r w:rsidRPr="00031B2C" w:rsidDel="00031B2C">
          <w:rPr>
            <w:rStyle w:val="a5"/>
          </w:rPr>
          <w:delText>27.4.2.</w:delText>
        </w:r>
        <w:r w:rsidDel="00031B2C">
          <w:rPr>
            <w:rFonts w:asciiTheme="minorHAnsi" w:eastAsiaTheme="minorEastAsia" w:hAnsiTheme="minorHAnsi" w:cstheme="minorBidi"/>
            <w:b w:val="0"/>
            <w:sz w:val="22"/>
            <w:szCs w:val="22"/>
            <w:lang w:eastAsia="ru-RU"/>
          </w:rPr>
          <w:tab/>
        </w:r>
        <w:r w:rsidRPr="00031B2C" w:rsidDel="00031B2C">
          <w:rPr>
            <w:rStyle w:val="a5"/>
          </w:rPr>
          <w:delText>Пакеты услуг по умолчанию</w:delText>
        </w:r>
        <w:r w:rsidDel="00031B2C">
          <w:rPr>
            <w:webHidden/>
          </w:rPr>
          <w:tab/>
          <w:delText>213</w:delText>
        </w:r>
      </w:del>
    </w:p>
    <w:p w14:paraId="3B0F2F41" w14:textId="77777777" w:rsidR="00EF2015" w:rsidDel="00031B2C" w:rsidRDefault="00EF2015">
      <w:pPr>
        <w:pStyle w:val="11"/>
        <w:tabs>
          <w:tab w:val="left" w:pos="1540"/>
          <w:tab w:val="right" w:leader="dot" w:pos="9913"/>
        </w:tabs>
        <w:rPr>
          <w:del w:id="1417"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18" w:author="Феданкова Любовь Анатольевна" w:date="2019-10-09T12:38:00Z">
        <w:r w:rsidRPr="00031B2C" w:rsidDel="00031B2C">
          <w:rPr>
            <w:rStyle w:val="a5"/>
            <w:noProof/>
          </w:rPr>
          <w:delText>28.</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Аудит и логирование</w:delText>
        </w:r>
        <w:r w:rsidDel="00031B2C">
          <w:rPr>
            <w:noProof/>
            <w:webHidden/>
          </w:rPr>
          <w:tab/>
          <w:delText>213</w:delText>
        </w:r>
      </w:del>
    </w:p>
    <w:p w14:paraId="5094983E" w14:textId="77777777" w:rsidR="00EF2015" w:rsidDel="00031B2C" w:rsidRDefault="00EF2015">
      <w:pPr>
        <w:pStyle w:val="11"/>
        <w:tabs>
          <w:tab w:val="left" w:pos="1540"/>
          <w:tab w:val="right" w:leader="dot" w:pos="9913"/>
        </w:tabs>
        <w:rPr>
          <w:del w:id="1419"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20" w:author="Феданкова Любовь Анатольевна" w:date="2019-10-09T12:38:00Z">
        <w:r w:rsidRPr="00031B2C" w:rsidDel="00031B2C">
          <w:rPr>
            <w:rStyle w:val="a5"/>
            <w:noProof/>
          </w:rPr>
          <w:delText>29.</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Справка</w:delText>
        </w:r>
        <w:r w:rsidDel="00031B2C">
          <w:rPr>
            <w:noProof/>
            <w:webHidden/>
          </w:rPr>
          <w:tab/>
          <w:delText>213</w:delText>
        </w:r>
      </w:del>
    </w:p>
    <w:p w14:paraId="6FA1753C" w14:textId="77777777" w:rsidR="00EF2015" w:rsidDel="00031B2C" w:rsidRDefault="00EF2015">
      <w:pPr>
        <w:pStyle w:val="11"/>
        <w:tabs>
          <w:tab w:val="left" w:pos="1540"/>
          <w:tab w:val="right" w:leader="dot" w:pos="9913"/>
        </w:tabs>
        <w:rPr>
          <w:del w:id="1421" w:author="Феданкова Любовь Анатольевна" w:date="2019-10-09T12:38:00Z"/>
          <w:rFonts w:asciiTheme="minorHAnsi" w:eastAsiaTheme="minorEastAsia" w:hAnsiTheme="minorHAnsi" w:cstheme="minorBidi"/>
          <w:b w:val="0"/>
          <w:bCs w:val="0"/>
          <w:i w:val="0"/>
          <w:iCs w:val="0"/>
          <w:noProof/>
          <w:sz w:val="22"/>
          <w:szCs w:val="22"/>
          <w:lang w:eastAsia="ru-RU"/>
        </w:rPr>
      </w:pPr>
      <w:del w:id="1422" w:author="Феданкова Любовь Анатольевна" w:date="2019-10-09T12:38:00Z">
        <w:r w:rsidRPr="00031B2C" w:rsidDel="00031B2C">
          <w:rPr>
            <w:rStyle w:val="a5"/>
            <w:noProof/>
          </w:rPr>
          <w:delText>30.</w:delText>
        </w:r>
        <w:r w:rsidDel="00031B2C">
          <w:rPr>
            <w:rFonts w:asciiTheme="minorHAnsi" w:eastAsiaTheme="minorEastAsia" w:hAnsiTheme="minorHAnsi" w:cstheme="minorBidi"/>
            <w:b w:val="0"/>
            <w:bCs w:val="0"/>
            <w:i w:val="0"/>
            <w:iCs w:val="0"/>
            <w:noProof/>
            <w:sz w:val="22"/>
            <w:szCs w:val="22"/>
            <w:lang w:eastAsia="ru-RU"/>
          </w:rPr>
          <w:tab/>
        </w:r>
        <w:r w:rsidRPr="00031B2C" w:rsidDel="00031B2C">
          <w:rPr>
            <w:rStyle w:val="a5"/>
            <w:noProof/>
          </w:rPr>
          <w:delText>Приложения</w:delText>
        </w:r>
        <w:r w:rsidDel="00031B2C">
          <w:rPr>
            <w:noProof/>
            <w:webHidden/>
          </w:rPr>
          <w:tab/>
          <w:delText>213</w:delText>
        </w:r>
      </w:del>
    </w:p>
    <w:p w14:paraId="201B8286" w14:textId="77777777" w:rsidR="00EF2015" w:rsidDel="00031B2C" w:rsidRDefault="00EF2015">
      <w:pPr>
        <w:pStyle w:val="21"/>
        <w:rPr>
          <w:del w:id="1423" w:author="Феданкова Любовь Анатольевна" w:date="2019-10-09T12:38:00Z"/>
          <w:rFonts w:asciiTheme="minorHAnsi" w:eastAsiaTheme="minorEastAsia" w:hAnsiTheme="minorHAnsi" w:cstheme="minorBidi"/>
          <w:i w:val="0"/>
          <w:sz w:val="22"/>
          <w:szCs w:val="22"/>
          <w:lang w:eastAsia="ru-RU"/>
        </w:rPr>
      </w:pPr>
      <w:del w:id="1424" w:author="Феданкова Любовь Анатольевна" w:date="2019-10-09T12:38:00Z">
        <w:r w:rsidRPr="00031B2C" w:rsidDel="00031B2C">
          <w:rPr>
            <w:rStyle w:val="a5"/>
          </w:rPr>
          <w:delText>30.1.</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1. Экспорт документа в формате 1С</w:delText>
        </w:r>
        <w:r w:rsidDel="00031B2C">
          <w:rPr>
            <w:webHidden/>
          </w:rPr>
          <w:tab/>
          <w:delText>213</w:delText>
        </w:r>
      </w:del>
    </w:p>
    <w:p w14:paraId="5A6B0EBE" w14:textId="77777777" w:rsidR="00EF2015" w:rsidDel="00031B2C" w:rsidRDefault="00EF2015">
      <w:pPr>
        <w:pStyle w:val="21"/>
        <w:rPr>
          <w:del w:id="1425" w:author="Феданкова Любовь Анатольевна" w:date="2019-10-09T12:38:00Z"/>
          <w:rFonts w:asciiTheme="minorHAnsi" w:eastAsiaTheme="minorEastAsia" w:hAnsiTheme="minorHAnsi" w:cstheme="minorBidi"/>
          <w:i w:val="0"/>
          <w:sz w:val="22"/>
          <w:szCs w:val="22"/>
          <w:lang w:eastAsia="ru-RU"/>
        </w:rPr>
      </w:pPr>
      <w:del w:id="1426" w:author="Феданкова Любовь Анатольевна" w:date="2019-10-09T12:38:00Z">
        <w:r w:rsidRPr="00031B2C" w:rsidDel="00031B2C">
          <w:rPr>
            <w:rStyle w:val="a5"/>
          </w:rPr>
          <w:delText>30.2.</w:delText>
        </w:r>
        <w:r w:rsidDel="00031B2C">
          <w:rPr>
            <w:rFonts w:asciiTheme="minorHAnsi" w:eastAsiaTheme="minorEastAsia" w:hAnsiTheme="minorHAnsi" w:cstheme="minorBidi"/>
            <w:i w:val="0"/>
            <w:sz w:val="22"/>
            <w:szCs w:val="22"/>
            <w:lang w:eastAsia="ru-RU"/>
          </w:rPr>
          <w:tab/>
        </w:r>
        <w:r w:rsidRPr="00031B2C" w:rsidDel="00031B2C">
          <w:rPr>
            <w:rStyle w:val="a5"/>
          </w:rPr>
          <w:delText xml:space="preserve">Приложение 2. Экспорт документа в формате </w:delText>
        </w:r>
        <w:r w:rsidRPr="00031B2C" w:rsidDel="00031B2C">
          <w:rPr>
            <w:rStyle w:val="a5"/>
            <w:lang w:val="en-US"/>
          </w:rPr>
          <w:delText>XML</w:delText>
        </w:r>
        <w:r w:rsidDel="00031B2C">
          <w:rPr>
            <w:webHidden/>
          </w:rPr>
          <w:tab/>
          <w:delText>213</w:delText>
        </w:r>
      </w:del>
    </w:p>
    <w:p w14:paraId="5821747A" w14:textId="77777777" w:rsidR="00EF2015" w:rsidDel="00031B2C" w:rsidRDefault="00EF2015">
      <w:pPr>
        <w:pStyle w:val="21"/>
        <w:rPr>
          <w:del w:id="1427" w:author="Феданкова Любовь Анатольевна" w:date="2019-10-09T12:38:00Z"/>
          <w:rFonts w:asciiTheme="minorHAnsi" w:eastAsiaTheme="minorEastAsia" w:hAnsiTheme="minorHAnsi" w:cstheme="minorBidi"/>
          <w:i w:val="0"/>
          <w:sz w:val="22"/>
          <w:szCs w:val="22"/>
          <w:lang w:eastAsia="ru-RU"/>
        </w:rPr>
      </w:pPr>
      <w:del w:id="1428" w:author="Феданкова Любовь Анатольевна" w:date="2019-10-09T12:38:00Z">
        <w:r w:rsidRPr="00031B2C" w:rsidDel="00031B2C">
          <w:rPr>
            <w:rStyle w:val="a5"/>
          </w:rPr>
          <w:delText>30.3.</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3. Мастер экспорта данных по проводкам</w:delText>
        </w:r>
        <w:r w:rsidDel="00031B2C">
          <w:rPr>
            <w:webHidden/>
          </w:rPr>
          <w:tab/>
          <w:delText>214</w:delText>
        </w:r>
      </w:del>
    </w:p>
    <w:p w14:paraId="167E43EA" w14:textId="77777777" w:rsidR="00EF2015" w:rsidDel="00031B2C" w:rsidRDefault="00EF2015">
      <w:pPr>
        <w:pStyle w:val="21"/>
        <w:rPr>
          <w:del w:id="1429" w:author="Феданкова Любовь Анатольевна" w:date="2019-10-09T12:38:00Z"/>
          <w:rFonts w:asciiTheme="minorHAnsi" w:eastAsiaTheme="minorEastAsia" w:hAnsiTheme="minorHAnsi" w:cstheme="minorBidi"/>
          <w:i w:val="0"/>
          <w:sz w:val="22"/>
          <w:szCs w:val="22"/>
          <w:lang w:eastAsia="ru-RU"/>
        </w:rPr>
      </w:pPr>
      <w:del w:id="1430" w:author="Феданкова Любовь Анатольевна" w:date="2019-10-09T12:38:00Z">
        <w:r w:rsidRPr="00031B2C" w:rsidDel="00031B2C">
          <w:rPr>
            <w:rStyle w:val="a5"/>
          </w:rPr>
          <w:delText>30.4.</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4. Экспорт документа в формате МТ 940</w:delText>
        </w:r>
        <w:r w:rsidDel="00031B2C">
          <w:rPr>
            <w:webHidden/>
          </w:rPr>
          <w:tab/>
          <w:delText>214</w:delText>
        </w:r>
      </w:del>
    </w:p>
    <w:p w14:paraId="05002873" w14:textId="77777777" w:rsidR="00EF2015" w:rsidDel="00031B2C" w:rsidRDefault="00EF2015">
      <w:pPr>
        <w:pStyle w:val="31"/>
        <w:rPr>
          <w:del w:id="1431" w:author="Феданкова Любовь Анатольевна" w:date="2019-10-09T12:38:00Z"/>
          <w:rFonts w:asciiTheme="minorHAnsi" w:eastAsiaTheme="minorEastAsia" w:hAnsiTheme="minorHAnsi" w:cstheme="minorBidi"/>
          <w:b w:val="0"/>
          <w:sz w:val="22"/>
          <w:szCs w:val="22"/>
          <w:lang w:eastAsia="ru-RU"/>
        </w:rPr>
      </w:pPr>
      <w:del w:id="1432" w:author="Феданкова Любовь Анатольевна" w:date="2019-10-09T12:38:00Z">
        <w:r w:rsidRPr="00031B2C" w:rsidDel="00031B2C">
          <w:rPr>
            <w:rStyle w:val="a5"/>
          </w:rPr>
          <w:delText>30.4.1.</w:delText>
        </w:r>
        <w:r w:rsidDel="00031B2C">
          <w:rPr>
            <w:rFonts w:asciiTheme="minorHAnsi" w:eastAsiaTheme="minorEastAsia" w:hAnsiTheme="minorHAnsi" w:cstheme="minorBidi"/>
            <w:b w:val="0"/>
            <w:sz w:val="22"/>
            <w:szCs w:val="22"/>
            <w:lang w:eastAsia="ru-RU"/>
          </w:rPr>
          <w:tab/>
        </w:r>
        <w:r w:rsidRPr="00031B2C" w:rsidDel="00031B2C">
          <w:rPr>
            <w:rStyle w:val="a5"/>
          </w:rPr>
          <w:delText xml:space="preserve">Правила построения выписки в формате </w:delText>
        </w:r>
        <w:r w:rsidRPr="00031B2C" w:rsidDel="00031B2C">
          <w:rPr>
            <w:rStyle w:val="a5"/>
            <w:lang w:val="en-US"/>
          </w:rPr>
          <w:delText>SWIFT</w:delText>
        </w:r>
        <w:r w:rsidRPr="00031B2C" w:rsidDel="00031B2C">
          <w:rPr>
            <w:rStyle w:val="a5"/>
          </w:rPr>
          <w:delText xml:space="preserve"> </w:delText>
        </w:r>
        <w:r w:rsidRPr="00031B2C" w:rsidDel="00031B2C">
          <w:rPr>
            <w:rStyle w:val="a5"/>
            <w:lang w:val="en-US"/>
          </w:rPr>
          <w:delText>MT</w:delText>
        </w:r>
        <w:r w:rsidRPr="00031B2C" w:rsidDel="00031B2C">
          <w:rPr>
            <w:rStyle w:val="a5"/>
          </w:rPr>
          <w:delText>940 по данным из таблиц Системы</w:delText>
        </w:r>
        <w:r w:rsidDel="00031B2C">
          <w:rPr>
            <w:webHidden/>
          </w:rPr>
          <w:tab/>
          <w:delText>214</w:delText>
        </w:r>
      </w:del>
    </w:p>
    <w:p w14:paraId="721C7F58" w14:textId="77777777" w:rsidR="00EF2015" w:rsidDel="00031B2C" w:rsidRDefault="00EF2015">
      <w:pPr>
        <w:pStyle w:val="31"/>
        <w:rPr>
          <w:del w:id="1433" w:author="Феданкова Любовь Анатольевна" w:date="2019-10-09T12:38:00Z"/>
          <w:rFonts w:asciiTheme="minorHAnsi" w:eastAsiaTheme="minorEastAsia" w:hAnsiTheme="minorHAnsi" w:cstheme="minorBidi"/>
          <w:b w:val="0"/>
          <w:sz w:val="22"/>
          <w:szCs w:val="22"/>
          <w:lang w:eastAsia="ru-RU"/>
        </w:rPr>
      </w:pPr>
      <w:del w:id="1434" w:author="Феданкова Любовь Анатольевна" w:date="2019-10-09T12:38:00Z">
        <w:r w:rsidRPr="00031B2C" w:rsidDel="00031B2C">
          <w:rPr>
            <w:rStyle w:val="a5"/>
          </w:rPr>
          <w:delText>30.4.2.</w:delText>
        </w:r>
        <w:r w:rsidDel="00031B2C">
          <w:rPr>
            <w:rFonts w:asciiTheme="minorHAnsi" w:eastAsiaTheme="minorEastAsia" w:hAnsiTheme="minorHAnsi" w:cstheme="minorBidi"/>
            <w:b w:val="0"/>
            <w:sz w:val="22"/>
            <w:szCs w:val="22"/>
            <w:lang w:eastAsia="ru-RU"/>
          </w:rPr>
          <w:tab/>
        </w:r>
        <w:r w:rsidRPr="00031B2C" w:rsidDel="00031B2C">
          <w:rPr>
            <w:rStyle w:val="a5"/>
          </w:rPr>
          <w:delText>Правила транслитерации стандарта SWIFT RUR6</w:delText>
        </w:r>
        <w:r w:rsidDel="00031B2C">
          <w:rPr>
            <w:webHidden/>
          </w:rPr>
          <w:tab/>
          <w:delText>2</w:delText>
        </w:r>
      </w:del>
    </w:p>
    <w:p w14:paraId="4A4E3C51" w14:textId="77777777" w:rsidR="00EF2015" w:rsidDel="00031B2C" w:rsidRDefault="00EF2015">
      <w:pPr>
        <w:pStyle w:val="21"/>
        <w:rPr>
          <w:del w:id="1435" w:author="Феданкова Любовь Анатольевна" w:date="2019-10-09T12:38:00Z"/>
          <w:rFonts w:asciiTheme="minorHAnsi" w:eastAsiaTheme="minorEastAsia" w:hAnsiTheme="minorHAnsi" w:cstheme="minorBidi"/>
          <w:i w:val="0"/>
          <w:sz w:val="22"/>
          <w:szCs w:val="22"/>
          <w:lang w:eastAsia="ru-RU"/>
        </w:rPr>
      </w:pPr>
      <w:del w:id="1436" w:author="Феданкова Любовь Анатольевна" w:date="2019-10-09T12:38:00Z">
        <w:r w:rsidRPr="00031B2C" w:rsidDel="00031B2C">
          <w:rPr>
            <w:rStyle w:val="a5"/>
          </w:rPr>
          <w:delText>30.5.</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5. Макет выписки по рублёвым и валютным счетам в формате ДБО3</w:delText>
        </w:r>
        <w:r w:rsidDel="00031B2C">
          <w:rPr>
            <w:webHidden/>
          </w:rPr>
          <w:tab/>
          <w:delText>6</w:delText>
        </w:r>
      </w:del>
    </w:p>
    <w:p w14:paraId="366CD840" w14:textId="77777777" w:rsidR="00EF2015" w:rsidDel="00031B2C" w:rsidRDefault="00EF2015">
      <w:pPr>
        <w:pStyle w:val="21"/>
        <w:rPr>
          <w:del w:id="1437" w:author="Феданкова Любовь Анатольевна" w:date="2019-10-09T12:38:00Z"/>
          <w:rFonts w:asciiTheme="minorHAnsi" w:eastAsiaTheme="minorEastAsia" w:hAnsiTheme="minorHAnsi" w:cstheme="minorBidi"/>
          <w:i w:val="0"/>
          <w:sz w:val="22"/>
          <w:szCs w:val="22"/>
          <w:lang w:eastAsia="ru-RU"/>
        </w:rPr>
      </w:pPr>
      <w:del w:id="1438" w:author="Феданкова Любовь Анатольевна" w:date="2019-10-09T12:38:00Z">
        <w:r w:rsidRPr="00031B2C" w:rsidDel="00031B2C">
          <w:rPr>
            <w:rStyle w:val="a5"/>
          </w:rPr>
          <w:delText>30.6.</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6. Макет мемориального ордера</w:delText>
        </w:r>
        <w:r w:rsidDel="00031B2C">
          <w:rPr>
            <w:webHidden/>
          </w:rPr>
          <w:tab/>
          <w:delText>8</w:delText>
        </w:r>
      </w:del>
    </w:p>
    <w:p w14:paraId="08B0ED83" w14:textId="77777777" w:rsidR="00EF2015" w:rsidDel="00031B2C" w:rsidRDefault="00EF2015">
      <w:pPr>
        <w:pStyle w:val="21"/>
        <w:rPr>
          <w:del w:id="1439" w:author="Феданкова Любовь Анатольевна" w:date="2019-10-09T12:38:00Z"/>
          <w:rFonts w:asciiTheme="minorHAnsi" w:eastAsiaTheme="minorEastAsia" w:hAnsiTheme="minorHAnsi" w:cstheme="minorBidi"/>
          <w:i w:val="0"/>
          <w:sz w:val="22"/>
          <w:szCs w:val="22"/>
          <w:lang w:eastAsia="ru-RU"/>
        </w:rPr>
      </w:pPr>
      <w:del w:id="1440" w:author="Феданкова Любовь Анатольевна" w:date="2019-10-09T12:38:00Z">
        <w:r w:rsidRPr="00031B2C" w:rsidDel="00031B2C">
          <w:rPr>
            <w:rStyle w:val="a5"/>
          </w:rPr>
          <w:delText>30.7.</w:delText>
        </w:r>
        <w:r w:rsidDel="00031B2C">
          <w:rPr>
            <w:rFonts w:asciiTheme="minorHAnsi" w:eastAsiaTheme="minorEastAsia" w:hAnsiTheme="minorHAnsi" w:cstheme="minorBidi"/>
            <w:i w:val="0"/>
            <w:sz w:val="22"/>
            <w:szCs w:val="22"/>
            <w:lang w:eastAsia="ru-RU"/>
          </w:rPr>
          <w:tab/>
        </w:r>
        <w:r w:rsidRPr="00031B2C" w:rsidDel="00031B2C">
          <w:rPr>
            <w:rStyle w:val="a5"/>
          </w:rPr>
          <w:delText>Приложение 7. Примеры приложений к выписке</w:delText>
        </w:r>
        <w:r w:rsidDel="00031B2C">
          <w:rPr>
            <w:webHidden/>
          </w:rPr>
          <w:tab/>
          <w:delText>8</w:delText>
        </w:r>
      </w:del>
    </w:p>
    <w:p w14:paraId="3C3E8FD6" w14:textId="77777777" w:rsidR="00CE65A5" w:rsidRDefault="00CE65A5" w:rsidP="00373C89">
      <w:pPr>
        <w:ind w:right="565"/>
      </w:pPr>
      <w:r>
        <w:fldChar w:fldCharType="end"/>
      </w:r>
    </w:p>
    <w:p w14:paraId="4720D896" w14:textId="77777777" w:rsidR="00444A4E" w:rsidRPr="00433E04" w:rsidRDefault="00444A4E" w:rsidP="00444A4E">
      <w:pPr>
        <w:ind w:right="565"/>
      </w:pPr>
    </w:p>
    <w:p w14:paraId="5221D625" w14:textId="77777777" w:rsidR="00483F5B" w:rsidRDefault="00483F5B">
      <w:pPr>
        <w:spacing w:before="0" w:after="200" w:line="276" w:lineRule="auto"/>
        <w:ind w:left="0" w:firstLine="0"/>
        <w:jc w:val="left"/>
        <w:rPr>
          <w:rFonts w:ascii="Arial Narrow" w:hAnsi="Arial Narrow" w:cs="Arial"/>
          <w:b/>
          <w:bCs/>
          <w:kern w:val="32"/>
          <w:sz w:val="32"/>
          <w:szCs w:val="32"/>
        </w:rPr>
      </w:pPr>
      <w:bookmarkStart w:id="1441" w:name="_Toc420435055"/>
      <w:bookmarkStart w:id="1442" w:name="_Toc420435548"/>
      <w:bookmarkStart w:id="1443" w:name="_Toc420947003"/>
      <w:r>
        <w:br w:type="page"/>
      </w:r>
    </w:p>
    <w:p w14:paraId="7721399B" w14:textId="77777777" w:rsidR="0078635C" w:rsidRPr="001C5987" w:rsidRDefault="0078635C" w:rsidP="001C5987">
      <w:pPr>
        <w:pStyle w:val="1"/>
      </w:pPr>
      <w:bookmarkStart w:id="1444" w:name="_Ref421295259"/>
      <w:bookmarkStart w:id="1445" w:name="_Ref421295264"/>
      <w:bookmarkStart w:id="1446" w:name="_Toc21517126"/>
      <w:r w:rsidRPr="001C5987">
        <w:lastRenderedPageBreak/>
        <w:t>Общие положения</w:t>
      </w:r>
      <w:bookmarkEnd w:id="1441"/>
      <w:bookmarkEnd w:id="1442"/>
      <w:bookmarkEnd w:id="1443"/>
      <w:bookmarkEnd w:id="1444"/>
      <w:bookmarkEnd w:id="1445"/>
      <w:bookmarkEnd w:id="1446"/>
    </w:p>
    <w:p w14:paraId="50ABEC4A" w14:textId="77777777" w:rsidR="0078635C" w:rsidRPr="00A2358C" w:rsidRDefault="0078635C" w:rsidP="00444A4E">
      <w:pPr>
        <w:ind w:right="565"/>
      </w:pPr>
      <w:r w:rsidRPr="00A2358C">
        <w:t xml:space="preserve">Настоящий документ содержит перечень требований к задаче по </w:t>
      </w:r>
      <w:r w:rsidR="006730F4">
        <w:t xml:space="preserve">разработке документа «Информация о движении денежных средств» </w:t>
      </w:r>
      <w:r w:rsidRPr="00A2358C">
        <w:t>в Системе в соответствии с требованиями Банка (&lt;</w:t>
      </w:r>
      <w:r w:rsidRPr="00A2358C">
        <w:rPr>
          <w:highlight w:val="yellow"/>
        </w:rPr>
        <w:t>Название банка</w:t>
      </w:r>
      <w:r w:rsidRPr="00A2358C">
        <w:t>&gt;)</w:t>
      </w:r>
      <w:r w:rsidR="00620590">
        <w:t>/законодательства/рекомендациями ДБА/</w:t>
      </w:r>
      <w:r w:rsidRPr="00A2358C">
        <w:t>, а также описывает предлагаемые способы реализации и перспективы дальнейшего проведения доработок.</w:t>
      </w:r>
    </w:p>
    <w:p w14:paraId="6E94ABD2" w14:textId="77777777" w:rsidR="0078635C" w:rsidRDefault="0078635C" w:rsidP="00444A4E">
      <w:pPr>
        <w:ind w:right="565"/>
      </w:pPr>
      <w:r>
        <w:t xml:space="preserve">Доработки, описанные в настоящем документе, требуется выполнять для стандартной/специализированной версии Банка </w:t>
      </w:r>
      <w:r w:rsidRPr="00C64C08">
        <w:t>&lt;</w:t>
      </w:r>
      <w:r w:rsidRPr="0036432B">
        <w:rPr>
          <w:highlight w:val="yellow"/>
        </w:rPr>
        <w:t>Название Банка</w:t>
      </w:r>
      <w:r w:rsidRPr="00C64C08">
        <w:t>&gt;</w:t>
      </w:r>
      <w:r>
        <w:t>.</w:t>
      </w:r>
    </w:p>
    <w:tbl>
      <w:tblPr>
        <w:tblW w:w="9639" w:type="dxa"/>
        <w:tblInd w:w="3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A0" w:firstRow="1" w:lastRow="0" w:firstColumn="1" w:lastColumn="0" w:noHBand="0" w:noVBand="0"/>
      </w:tblPr>
      <w:tblGrid>
        <w:gridCol w:w="9639"/>
      </w:tblGrid>
      <w:tr w:rsidR="0078635C" w14:paraId="710FB10A" w14:textId="77777777" w:rsidTr="006730F4">
        <w:trPr>
          <w:cantSplit/>
        </w:trPr>
        <w:tc>
          <w:tcPr>
            <w:tcW w:w="9639" w:type="dxa"/>
            <w:shd w:val="clear" w:color="auto" w:fill="auto"/>
            <w:vAlign w:val="center"/>
          </w:tcPr>
          <w:p w14:paraId="5890886E" w14:textId="77777777" w:rsidR="0078635C" w:rsidRPr="00BA502F" w:rsidRDefault="0078635C" w:rsidP="00444A4E">
            <w:pPr>
              <w:ind w:right="565"/>
            </w:pPr>
            <w:r w:rsidRPr="00BA502F">
              <w:t>Продукт, подлежащий доработке</w:t>
            </w:r>
          </w:p>
          <w:p w14:paraId="3BCEC897" w14:textId="77777777" w:rsidR="0078635C" w:rsidRPr="00BA502F" w:rsidRDefault="0078635C" w:rsidP="00444A4E">
            <w:pPr>
              <w:ind w:right="565"/>
            </w:pPr>
            <w:r w:rsidRPr="00BA502F">
              <w:t>Система «</w:t>
            </w:r>
            <w:r w:rsidRPr="00BA502F">
              <w:rPr>
                <w:lang w:val="en-US"/>
              </w:rPr>
              <w:t>CORREQTS</w:t>
            </w:r>
            <w:r w:rsidRPr="00BA502F">
              <w:t>» (далее – Система ДБО), в т.ч.:</w:t>
            </w:r>
          </w:p>
          <w:p w14:paraId="06F22086" w14:textId="77777777" w:rsidR="004C2F47" w:rsidRPr="004C2F47" w:rsidRDefault="004C2F47" w:rsidP="00650D72">
            <w:pPr>
              <w:pStyle w:val="a"/>
              <w:numPr>
                <w:ilvl w:val="0"/>
                <w:numId w:val="21"/>
              </w:numPr>
              <w:ind w:right="565"/>
            </w:pPr>
            <w:r w:rsidRPr="00E545C1">
              <w:t>&lt;</w:t>
            </w:r>
            <w:r>
              <w:t>Канал «Интернет-Клиент» (далее – ИК)</w:t>
            </w:r>
            <w:r w:rsidRPr="00E545C1">
              <w:t>&gt;</w:t>
            </w:r>
            <w:r w:rsidRPr="004C2F47">
              <w:t>:</w:t>
            </w:r>
          </w:p>
          <w:p w14:paraId="11D67C17" w14:textId="77777777" w:rsidR="0078635C" w:rsidRPr="004C2F47" w:rsidRDefault="0078635C" w:rsidP="00650D72">
            <w:pPr>
              <w:pStyle w:val="a"/>
              <w:numPr>
                <w:ilvl w:val="0"/>
                <w:numId w:val="22"/>
              </w:numPr>
              <w:ind w:left="2585" w:right="565"/>
            </w:pPr>
            <w:r w:rsidRPr="00E545C1">
              <w:t>&lt;</w:t>
            </w:r>
            <w:r w:rsidRPr="00BA502F">
              <w:t>Банковская часть Системы ДБО</w:t>
            </w:r>
            <w:r w:rsidRPr="00E545C1">
              <w:t>&gt;</w:t>
            </w:r>
            <w:r w:rsidRPr="00BA502F">
              <w:t>;</w:t>
            </w:r>
          </w:p>
          <w:p w14:paraId="6C6335CD" w14:textId="77777777" w:rsidR="004C2F47" w:rsidRPr="004C2F47" w:rsidRDefault="004C2F47" w:rsidP="00650D72">
            <w:pPr>
              <w:pStyle w:val="a"/>
              <w:numPr>
                <w:ilvl w:val="0"/>
                <w:numId w:val="22"/>
              </w:numPr>
              <w:ind w:left="2585" w:right="565"/>
            </w:pPr>
            <w:r w:rsidRPr="00E545C1">
              <w:t>&lt;</w:t>
            </w:r>
            <w:r>
              <w:t>Клиентская</w:t>
            </w:r>
            <w:r w:rsidRPr="00BA502F">
              <w:t xml:space="preserve"> часть Системы ДБО</w:t>
            </w:r>
            <w:r w:rsidRPr="00E545C1">
              <w:t>&gt;</w:t>
            </w:r>
            <w:r w:rsidRPr="00BA502F">
              <w:t>;</w:t>
            </w:r>
          </w:p>
          <w:p w14:paraId="3513E333" w14:textId="77777777" w:rsidR="0078635C" w:rsidRPr="00BA502F" w:rsidRDefault="0078635C" w:rsidP="00650D72">
            <w:pPr>
              <w:pStyle w:val="a"/>
              <w:numPr>
                <w:ilvl w:val="0"/>
                <w:numId w:val="21"/>
              </w:numPr>
              <w:ind w:right="565"/>
            </w:pPr>
            <w:r w:rsidRPr="00E545C1">
              <w:t>&lt;</w:t>
            </w:r>
            <w:r w:rsidR="00D24F04">
              <w:t>Канал</w:t>
            </w:r>
            <w:r w:rsidRPr="00BA502F">
              <w:t xml:space="preserve"> «</w:t>
            </w:r>
            <w:r w:rsidR="0066728A" w:rsidRPr="004C2F47">
              <w:rPr>
                <w:lang w:val="en-US"/>
              </w:rPr>
              <w:t>Offline</w:t>
            </w:r>
            <w:r w:rsidR="0066728A" w:rsidRPr="0066728A">
              <w:t>-</w:t>
            </w:r>
            <w:r w:rsidR="0066728A">
              <w:t>Клиент</w:t>
            </w:r>
            <w:r w:rsidRPr="00BA502F">
              <w:t xml:space="preserve">» (далее – </w:t>
            </w:r>
            <w:r w:rsidR="0066728A">
              <w:t>ОК</w:t>
            </w:r>
            <w:r w:rsidRPr="00BA502F">
              <w:t>)</w:t>
            </w:r>
            <w:r w:rsidRPr="00E545C1">
              <w:t>&gt;</w:t>
            </w:r>
            <w:r w:rsidRPr="00BA502F">
              <w:t>;</w:t>
            </w:r>
          </w:p>
          <w:p w14:paraId="56FFDA64" w14:textId="77777777" w:rsidR="0078635C" w:rsidRPr="00FD2351" w:rsidRDefault="0078635C" w:rsidP="00650D72">
            <w:pPr>
              <w:pStyle w:val="a"/>
              <w:numPr>
                <w:ilvl w:val="0"/>
                <w:numId w:val="21"/>
              </w:numPr>
              <w:ind w:right="565"/>
            </w:pPr>
            <w:r w:rsidRPr="00E545C1">
              <w:t>&lt;</w:t>
            </w:r>
            <w:r w:rsidR="00D24F04">
              <w:t>Канал</w:t>
            </w:r>
            <w:r>
              <w:t xml:space="preserve"> «МБК» (далее – МБК)</w:t>
            </w:r>
            <w:r w:rsidRPr="00E545C1">
              <w:t>&gt;</w:t>
            </w:r>
          </w:p>
          <w:p w14:paraId="306A1761" w14:textId="77777777" w:rsidR="0078635C" w:rsidRPr="00AB07A4" w:rsidRDefault="00D24F04" w:rsidP="00444A4E">
            <w:pPr>
              <w:ind w:right="565"/>
              <w:rPr>
                <w:b/>
              </w:rPr>
            </w:pPr>
            <w:r>
              <w:t>Версия платформы &lt;</w:t>
            </w:r>
            <w:r w:rsidR="00DC0DA3">
              <w:t>2.3.0</w:t>
            </w:r>
            <w:r w:rsidR="0078635C" w:rsidRPr="00BA502F">
              <w:t>&gt; и выше</w:t>
            </w:r>
          </w:p>
        </w:tc>
      </w:tr>
    </w:tbl>
    <w:p w14:paraId="0207AD72" w14:textId="77777777" w:rsidR="0078635C" w:rsidRDefault="0078635C" w:rsidP="00444A4E">
      <w:pPr>
        <w:ind w:right="565"/>
      </w:pPr>
      <w:r>
        <w:t>Настоящий документ передается подразделениям компании «БСС» на условиях конфиденциальности и только для служебного пользования.</w:t>
      </w:r>
    </w:p>
    <w:p w14:paraId="7B959599" w14:textId="77777777" w:rsidR="00A2358C" w:rsidRDefault="00A2358C" w:rsidP="00444A4E">
      <w:pPr>
        <w:spacing w:before="0" w:after="200" w:line="276" w:lineRule="auto"/>
        <w:ind w:left="0" w:right="565" w:firstLine="0"/>
        <w:jc w:val="left"/>
        <w:rPr>
          <w:rFonts w:ascii="Arial Narrow" w:hAnsi="Arial Narrow" w:cs="Arial"/>
          <w:b/>
          <w:bCs/>
          <w:kern w:val="32"/>
          <w:sz w:val="32"/>
          <w:szCs w:val="32"/>
        </w:rPr>
      </w:pPr>
      <w:bookmarkStart w:id="1447" w:name="_Toc420435056"/>
      <w:bookmarkStart w:id="1448" w:name="_Toc420435549"/>
      <w:r>
        <w:br w:type="page"/>
      </w:r>
    </w:p>
    <w:p w14:paraId="34990EB6" w14:textId="77777777" w:rsidR="0078635C" w:rsidRDefault="0078635C" w:rsidP="001C5987">
      <w:pPr>
        <w:pStyle w:val="1"/>
      </w:pPr>
      <w:bookmarkStart w:id="1449" w:name="_Toc420947004"/>
      <w:bookmarkStart w:id="1450" w:name="_Toc21517127"/>
      <w:r w:rsidRPr="00D26F57">
        <w:lastRenderedPageBreak/>
        <w:t>Термины и сокращения</w:t>
      </w:r>
      <w:bookmarkEnd w:id="1447"/>
      <w:bookmarkEnd w:id="1448"/>
      <w:bookmarkEnd w:id="1449"/>
      <w:bookmarkEnd w:id="1450"/>
      <w:r>
        <w:t xml:space="preserve"> </w:t>
      </w:r>
    </w:p>
    <w:p w14:paraId="6ED63DE5" w14:textId="77777777" w:rsidR="0078635C" w:rsidRPr="00483F5B" w:rsidRDefault="00B3155E" w:rsidP="00B3155E">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1</w:t>
      </w:r>
      <w:r w:rsidR="00330166">
        <w:rPr>
          <w:noProof/>
        </w:rPr>
        <w:fldChar w:fldCharType="end"/>
      </w:r>
      <w:r>
        <w:t xml:space="preserve">. </w:t>
      </w:r>
      <w:r w:rsidR="0078635C" w:rsidRPr="00483F5B">
        <w:t>Глоссарий</w:t>
      </w:r>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134"/>
        <w:gridCol w:w="2682"/>
        <w:gridCol w:w="5823"/>
      </w:tblGrid>
      <w:tr w:rsidR="0078635C" w:rsidRPr="0069035C" w14:paraId="3CA51BD5" w14:textId="77777777" w:rsidTr="00444A4E">
        <w:trPr>
          <w:cantSplit/>
          <w:tblHeader/>
        </w:trPr>
        <w:tc>
          <w:tcPr>
            <w:tcW w:w="1134" w:type="dxa"/>
            <w:tcBorders>
              <w:bottom w:val="nil"/>
            </w:tcBorders>
            <w:vAlign w:val="center"/>
          </w:tcPr>
          <w:p w14:paraId="2C117BF8" w14:textId="77777777" w:rsidR="0078635C" w:rsidRPr="0069035C" w:rsidRDefault="0078635C" w:rsidP="000A5E80">
            <w:pPr>
              <w:pStyle w:val="af8"/>
              <w:rPr>
                <w:rStyle w:val="af9"/>
                <w:b/>
              </w:rPr>
            </w:pPr>
            <w:r w:rsidRPr="0069035C">
              <w:t>№ п/п</w:t>
            </w:r>
          </w:p>
        </w:tc>
        <w:tc>
          <w:tcPr>
            <w:tcW w:w="2682" w:type="dxa"/>
            <w:tcBorders>
              <w:bottom w:val="nil"/>
            </w:tcBorders>
            <w:vAlign w:val="center"/>
          </w:tcPr>
          <w:p w14:paraId="35CDA3A6" w14:textId="77777777" w:rsidR="0078635C" w:rsidRPr="0069035C" w:rsidRDefault="0078635C" w:rsidP="000A5E80">
            <w:pPr>
              <w:pStyle w:val="af8"/>
            </w:pPr>
            <w:r w:rsidRPr="0069035C">
              <w:t>Термин/Сокращение</w:t>
            </w:r>
          </w:p>
        </w:tc>
        <w:tc>
          <w:tcPr>
            <w:tcW w:w="5823" w:type="dxa"/>
            <w:tcBorders>
              <w:bottom w:val="nil"/>
            </w:tcBorders>
            <w:vAlign w:val="center"/>
          </w:tcPr>
          <w:p w14:paraId="2D0BE6E1" w14:textId="77777777" w:rsidR="0078635C" w:rsidRPr="0069035C" w:rsidRDefault="0078635C" w:rsidP="000A5E80">
            <w:pPr>
              <w:pStyle w:val="af8"/>
            </w:pPr>
            <w:r w:rsidRPr="0069035C">
              <w:t>Определение</w:t>
            </w:r>
          </w:p>
        </w:tc>
      </w:tr>
      <w:tr w:rsidR="006730F4" w14:paraId="63ED9213" w14:textId="77777777" w:rsidTr="00444A4E">
        <w:trPr>
          <w:cantSplit/>
        </w:trPr>
        <w:tc>
          <w:tcPr>
            <w:tcW w:w="1134" w:type="dxa"/>
            <w:vAlign w:val="center"/>
          </w:tcPr>
          <w:p w14:paraId="252988E8" w14:textId="77777777" w:rsidR="006730F4" w:rsidRDefault="006730F4" w:rsidP="00EE19FE">
            <w:pPr>
              <w:pStyle w:val="afa"/>
              <w:numPr>
                <w:ilvl w:val="0"/>
                <w:numId w:val="4"/>
              </w:numPr>
              <w:rPr>
                <w:rStyle w:val="af9"/>
              </w:rPr>
            </w:pPr>
          </w:p>
        </w:tc>
        <w:tc>
          <w:tcPr>
            <w:tcW w:w="2682" w:type="dxa"/>
            <w:vAlign w:val="center"/>
          </w:tcPr>
          <w:p w14:paraId="4575ED8B" w14:textId="77777777" w:rsidR="006730F4" w:rsidRPr="0012408F" w:rsidRDefault="006730F4" w:rsidP="006730F4">
            <w:pPr>
              <w:spacing w:before="20" w:after="20"/>
              <w:ind w:left="0" w:firstLine="0"/>
              <w:rPr>
                <w:rFonts w:ascii="Arial" w:hAnsi="Arial" w:cs="Arial"/>
                <w:b/>
                <w:sz w:val="16"/>
                <w:szCs w:val="16"/>
              </w:rPr>
            </w:pPr>
            <w:r>
              <w:rPr>
                <w:rFonts w:ascii="Arial" w:hAnsi="Arial" w:cs="Arial"/>
                <w:b/>
                <w:sz w:val="16"/>
                <w:szCs w:val="16"/>
              </w:rPr>
              <w:t>АБС</w:t>
            </w:r>
          </w:p>
        </w:tc>
        <w:tc>
          <w:tcPr>
            <w:tcW w:w="5823" w:type="dxa"/>
            <w:vAlign w:val="center"/>
          </w:tcPr>
          <w:p w14:paraId="5826CF5A" w14:textId="77777777" w:rsidR="006730F4" w:rsidRDefault="006730F4" w:rsidP="006730F4">
            <w:pPr>
              <w:spacing w:before="20" w:after="20"/>
              <w:ind w:left="0" w:firstLine="0"/>
              <w:rPr>
                <w:rFonts w:ascii="Arial" w:hAnsi="Arial" w:cs="Arial"/>
                <w:sz w:val="16"/>
                <w:szCs w:val="16"/>
              </w:rPr>
            </w:pPr>
            <w:r>
              <w:rPr>
                <w:rFonts w:ascii="Arial" w:hAnsi="Arial" w:cs="Arial"/>
                <w:sz w:val="16"/>
                <w:szCs w:val="16"/>
              </w:rPr>
              <w:t>Автоматизированная банковская система</w:t>
            </w:r>
          </w:p>
        </w:tc>
      </w:tr>
      <w:tr w:rsidR="006730F4" w14:paraId="08D79E9D" w14:textId="77777777" w:rsidTr="00444A4E">
        <w:trPr>
          <w:cantSplit/>
        </w:trPr>
        <w:tc>
          <w:tcPr>
            <w:tcW w:w="1134" w:type="dxa"/>
            <w:vAlign w:val="center"/>
          </w:tcPr>
          <w:p w14:paraId="2C09CFB3" w14:textId="77777777" w:rsidR="006730F4" w:rsidRDefault="006730F4" w:rsidP="00EE19FE">
            <w:pPr>
              <w:pStyle w:val="afa"/>
              <w:numPr>
                <w:ilvl w:val="0"/>
                <w:numId w:val="4"/>
              </w:numPr>
              <w:rPr>
                <w:rStyle w:val="af9"/>
              </w:rPr>
            </w:pPr>
          </w:p>
        </w:tc>
        <w:tc>
          <w:tcPr>
            <w:tcW w:w="2682" w:type="dxa"/>
            <w:vAlign w:val="center"/>
          </w:tcPr>
          <w:p w14:paraId="0F71D5FB" w14:textId="77777777" w:rsidR="006730F4" w:rsidRPr="00833217" w:rsidRDefault="006730F4" w:rsidP="006730F4">
            <w:pPr>
              <w:ind w:left="0" w:firstLine="0"/>
              <w:rPr>
                <w:rFonts w:ascii="Arial" w:hAnsi="Arial" w:cs="Arial"/>
                <w:b/>
                <w:sz w:val="16"/>
                <w:szCs w:val="16"/>
              </w:rPr>
            </w:pPr>
            <w:r w:rsidRPr="00833217">
              <w:rPr>
                <w:rFonts w:ascii="Arial" w:hAnsi="Arial" w:cs="Arial"/>
                <w:b/>
                <w:sz w:val="16"/>
                <w:szCs w:val="16"/>
              </w:rPr>
              <w:t>АС</w:t>
            </w:r>
          </w:p>
        </w:tc>
        <w:tc>
          <w:tcPr>
            <w:tcW w:w="5823" w:type="dxa"/>
            <w:vAlign w:val="center"/>
          </w:tcPr>
          <w:p w14:paraId="1D2AAA65" w14:textId="77777777" w:rsidR="006730F4" w:rsidRPr="00833217" w:rsidRDefault="006730F4" w:rsidP="006730F4">
            <w:pPr>
              <w:ind w:left="0" w:firstLine="0"/>
              <w:rPr>
                <w:rFonts w:ascii="Arial" w:hAnsi="Arial" w:cs="Arial"/>
                <w:sz w:val="16"/>
                <w:szCs w:val="16"/>
              </w:rPr>
            </w:pPr>
            <w:r w:rsidRPr="00833217">
              <w:rPr>
                <w:rFonts w:ascii="Arial" w:hAnsi="Arial" w:cs="Arial"/>
                <w:sz w:val="16"/>
                <w:szCs w:val="16"/>
              </w:rPr>
              <w:t>Автоматизированная система – совокупность взаимосогласованных компонентов программного, технического, информационного, организационного, методического, правового обеспечения, используемая пользователями для реализации заданной информационной технологии.</w:t>
            </w:r>
          </w:p>
        </w:tc>
      </w:tr>
      <w:tr w:rsidR="006730F4" w14:paraId="73793089" w14:textId="77777777" w:rsidTr="00444A4E">
        <w:trPr>
          <w:cantSplit/>
        </w:trPr>
        <w:tc>
          <w:tcPr>
            <w:tcW w:w="1134" w:type="dxa"/>
            <w:vAlign w:val="center"/>
          </w:tcPr>
          <w:p w14:paraId="52ECB02C" w14:textId="77777777" w:rsidR="006730F4" w:rsidRDefault="006730F4" w:rsidP="00EE19FE">
            <w:pPr>
              <w:pStyle w:val="afa"/>
              <w:numPr>
                <w:ilvl w:val="0"/>
                <w:numId w:val="4"/>
              </w:numPr>
              <w:rPr>
                <w:rStyle w:val="af9"/>
              </w:rPr>
            </w:pPr>
          </w:p>
        </w:tc>
        <w:tc>
          <w:tcPr>
            <w:tcW w:w="2682" w:type="dxa"/>
            <w:vAlign w:val="center"/>
          </w:tcPr>
          <w:p w14:paraId="5D2F583B" w14:textId="77777777" w:rsidR="006730F4" w:rsidRPr="00833217" w:rsidRDefault="006730F4" w:rsidP="006730F4">
            <w:pPr>
              <w:ind w:left="0" w:firstLine="0"/>
              <w:rPr>
                <w:rFonts w:ascii="Arial" w:hAnsi="Arial" w:cs="Arial"/>
                <w:b/>
                <w:sz w:val="16"/>
                <w:szCs w:val="16"/>
              </w:rPr>
            </w:pPr>
            <w:r>
              <w:rPr>
                <w:rFonts w:ascii="Arial" w:hAnsi="Arial" w:cs="Arial"/>
                <w:b/>
                <w:sz w:val="16"/>
                <w:szCs w:val="16"/>
              </w:rPr>
              <w:t>БО</w:t>
            </w:r>
          </w:p>
        </w:tc>
        <w:tc>
          <w:tcPr>
            <w:tcW w:w="5823" w:type="dxa"/>
            <w:vAlign w:val="center"/>
          </w:tcPr>
          <w:p w14:paraId="7C58BDE0" w14:textId="77777777" w:rsidR="006730F4" w:rsidRPr="00833217" w:rsidRDefault="006730F4" w:rsidP="006730F4">
            <w:pPr>
              <w:ind w:left="0" w:firstLine="0"/>
              <w:rPr>
                <w:rFonts w:ascii="Arial" w:hAnsi="Arial" w:cs="Arial"/>
                <w:sz w:val="16"/>
                <w:szCs w:val="16"/>
              </w:rPr>
            </w:pPr>
            <w:r>
              <w:rPr>
                <w:rFonts w:ascii="Arial" w:hAnsi="Arial" w:cs="Arial"/>
                <w:sz w:val="16"/>
                <w:szCs w:val="16"/>
              </w:rPr>
              <w:t>Банковский ордер</w:t>
            </w:r>
          </w:p>
        </w:tc>
      </w:tr>
      <w:tr w:rsidR="006730F4" w14:paraId="22C0AC2D" w14:textId="77777777" w:rsidTr="00444A4E">
        <w:trPr>
          <w:cantSplit/>
        </w:trPr>
        <w:tc>
          <w:tcPr>
            <w:tcW w:w="1134" w:type="dxa"/>
            <w:vAlign w:val="center"/>
          </w:tcPr>
          <w:p w14:paraId="0B47E2D8" w14:textId="77777777" w:rsidR="006730F4" w:rsidRDefault="006730F4" w:rsidP="00EE19FE">
            <w:pPr>
              <w:pStyle w:val="afa"/>
              <w:numPr>
                <w:ilvl w:val="0"/>
                <w:numId w:val="4"/>
              </w:numPr>
              <w:rPr>
                <w:rStyle w:val="af9"/>
              </w:rPr>
            </w:pPr>
          </w:p>
        </w:tc>
        <w:tc>
          <w:tcPr>
            <w:tcW w:w="2682" w:type="dxa"/>
            <w:vAlign w:val="center"/>
          </w:tcPr>
          <w:p w14:paraId="5FD641AC" w14:textId="77777777" w:rsidR="006730F4" w:rsidRPr="00833217" w:rsidRDefault="006730F4" w:rsidP="006730F4">
            <w:pPr>
              <w:ind w:left="0" w:firstLine="0"/>
              <w:rPr>
                <w:rFonts w:ascii="Arial" w:hAnsi="Arial" w:cs="Arial"/>
                <w:b/>
                <w:sz w:val="16"/>
                <w:szCs w:val="16"/>
              </w:rPr>
            </w:pPr>
            <w:r>
              <w:rPr>
                <w:rFonts w:ascii="Arial" w:hAnsi="Arial" w:cs="Arial"/>
                <w:b/>
                <w:sz w:val="16"/>
                <w:szCs w:val="16"/>
              </w:rPr>
              <w:t>Банк</w:t>
            </w:r>
          </w:p>
        </w:tc>
        <w:tc>
          <w:tcPr>
            <w:tcW w:w="5823" w:type="dxa"/>
            <w:vAlign w:val="center"/>
          </w:tcPr>
          <w:p w14:paraId="39A24F15" w14:textId="77777777" w:rsidR="006730F4" w:rsidRPr="00833217" w:rsidRDefault="006730F4" w:rsidP="006730F4">
            <w:pPr>
              <w:ind w:left="0" w:firstLine="0"/>
              <w:rPr>
                <w:rFonts w:ascii="Arial" w:hAnsi="Arial" w:cs="Arial"/>
                <w:sz w:val="16"/>
                <w:szCs w:val="16"/>
              </w:rPr>
            </w:pPr>
            <w:r w:rsidRPr="000F4F99">
              <w:rPr>
                <w:rFonts w:ascii="Arial" w:hAnsi="Arial" w:cs="Arial"/>
                <w:sz w:val="16"/>
                <w:szCs w:val="16"/>
              </w:rPr>
              <w:t>Кредитная организация, которая имеет исключительное право осуществлять в совокупности следующие банковские операции: привлечение во вклады денежных средств физических и юридических лиц, размещение указанных средств от своего имени и за свой счет на условиях возвратности, платности, срочности, открытие и ведение банковских счетов физических и юридических лиц.</w:t>
            </w:r>
            <w:r>
              <w:rPr>
                <w:rFonts w:ascii="Arial" w:hAnsi="Arial" w:cs="Arial"/>
                <w:sz w:val="16"/>
                <w:szCs w:val="16"/>
              </w:rPr>
              <w:t xml:space="preserve"> Создана в целях извлечении прибыли.  Действует на основании лицензии Банка России.</w:t>
            </w:r>
          </w:p>
        </w:tc>
      </w:tr>
      <w:tr w:rsidR="006730F4" w14:paraId="25AD9FAC" w14:textId="77777777" w:rsidTr="00444A4E">
        <w:trPr>
          <w:cantSplit/>
        </w:trPr>
        <w:tc>
          <w:tcPr>
            <w:tcW w:w="1134" w:type="dxa"/>
            <w:vAlign w:val="center"/>
          </w:tcPr>
          <w:p w14:paraId="549A0221" w14:textId="77777777" w:rsidR="006730F4" w:rsidRDefault="006730F4" w:rsidP="00EE19FE">
            <w:pPr>
              <w:pStyle w:val="afa"/>
              <w:numPr>
                <w:ilvl w:val="0"/>
                <w:numId w:val="4"/>
              </w:numPr>
              <w:rPr>
                <w:rStyle w:val="af9"/>
              </w:rPr>
            </w:pPr>
          </w:p>
        </w:tc>
        <w:tc>
          <w:tcPr>
            <w:tcW w:w="2682" w:type="dxa"/>
            <w:vAlign w:val="center"/>
          </w:tcPr>
          <w:p w14:paraId="33508647" w14:textId="77777777" w:rsidR="006730F4" w:rsidRPr="00852585" w:rsidRDefault="006730F4" w:rsidP="006730F4">
            <w:pPr>
              <w:spacing w:before="60" w:after="60"/>
              <w:ind w:left="0" w:firstLine="0"/>
              <w:rPr>
                <w:rFonts w:ascii="Arial" w:hAnsi="Arial" w:cs="Arial"/>
                <w:b/>
                <w:sz w:val="16"/>
                <w:szCs w:val="16"/>
              </w:rPr>
            </w:pPr>
            <w:r w:rsidRPr="00852585">
              <w:rPr>
                <w:rFonts w:ascii="Arial" w:hAnsi="Arial" w:cs="Arial"/>
                <w:b/>
                <w:sz w:val="16"/>
                <w:szCs w:val="16"/>
              </w:rPr>
              <w:t>Банковская часть Системы</w:t>
            </w:r>
          </w:p>
        </w:tc>
        <w:tc>
          <w:tcPr>
            <w:tcW w:w="5823" w:type="dxa"/>
            <w:vAlign w:val="center"/>
          </w:tcPr>
          <w:p w14:paraId="333C26EA" w14:textId="77777777" w:rsidR="006730F4" w:rsidRPr="00852585" w:rsidRDefault="006730F4" w:rsidP="006730F4">
            <w:pPr>
              <w:spacing w:before="60" w:after="60"/>
              <w:ind w:left="0" w:firstLine="0"/>
              <w:rPr>
                <w:rFonts w:ascii="Arial" w:hAnsi="Arial" w:cs="Arial"/>
                <w:sz w:val="16"/>
                <w:szCs w:val="16"/>
              </w:rPr>
            </w:pPr>
            <w:r w:rsidRPr="00852585">
              <w:rPr>
                <w:rFonts w:ascii="Arial" w:hAnsi="Arial" w:cs="Arial"/>
                <w:sz w:val="16"/>
                <w:szCs w:val="16"/>
              </w:rPr>
              <w:t>Подсистема (часть) Системы, размещенная на стороне Банка и являющаяся зоной ответственности Банка</w:t>
            </w:r>
          </w:p>
        </w:tc>
      </w:tr>
      <w:tr w:rsidR="006730F4" w14:paraId="750CDADF" w14:textId="77777777" w:rsidTr="00444A4E">
        <w:trPr>
          <w:cantSplit/>
        </w:trPr>
        <w:tc>
          <w:tcPr>
            <w:tcW w:w="1134" w:type="dxa"/>
            <w:vAlign w:val="center"/>
          </w:tcPr>
          <w:p w14:paraId="10D359F6" w14:textId="77777777" w:rsidR="006730F4" w:rsidRDefault="006730F4" w:rsidP="00EE19FE">
            <w:pPr>
              <w:pStyle w:val="afa"/>
              <w:numPr>
                <w:ilvl w:val="0"/>
                <w:numId w:val="4"/>
              </w:numPr>
              <w:rPr>
                <w:rStyle w:val="af9"/>
              </w:rPr>
            </w:pPr>
          </w:p>
        </w:tc>
        <w:tc>
          <w:tcPr>
            <w:tcW w:w="2682" w:type="dxa"/>
            <w:vAlign w:val="center"/>
          </w:tcPr>
          <w:p w14:paraId="172EE8FE" w14:textId="77777777" w:rsidR="006730F4" w:rsidRPr="00A21E60" w:rsidRDefault="006730F4" w:rsidP="006730F4">
            <w:pPr>
              <w:ind w:left="0" w:firstLine="0"/>
              <w:rPr>
                <w:rFonts w:ascii="Arial" w:hAnsi="Arial" w:cs="Arial"/>
                <w:b/>
                <w:sz w:val="16"/>
                <w:szCs w:val="16"/>
              </w:rPr>
            </w:pPr>
            <w:r w:rsidRPr="00A21E60">
              <w:rPr>
                <w:rFonts w:ascii="Arial" w:hAnsi="Arial" w:cs="Arial"/>
                <w:b/>
                <w:sz w:val="16"/>
                <w:szCs w:val="16"/>
              </w:rPr>
              <w:t>БД</w:t>
            </w:r>
          </w:p>
        </w:tc>
        <w:tc>
          <w:tcPr>
            <w:tcW w:w="5823" w:type="dxa"/>
            <w:vAlign w:val="center"/>
          </w:tcPr>
          <w:p w14:paraId="7DAD1BB5" w14:textId="77777777" w:rsidR="006730F4" w:rsidRPr="00A21E60" w:rsidRDefault="006730F4" w:rsidP="006730F4">
            <w:pPr>
              <w:ind w:left="0" w:firstLine="0"/>
              <w:rPr>
                <w:rFonts w:ascii="Arial" w:hAnsi="Arial" w:cs="Arial"/>
                <w:sz w:val="16"/>
                <w:szCs w:val="16"/>
              </w:rPr>
            </w:pPr>
            <w:r w:rsidRPr="00A21E60">
              <w:rPr>
                <w:rFonts w:ascii="Arial" w:hAnsi="Arial" w:cs="Arial"/>
                <w:sz w:val="16"/>
                <w:szCs w:val="16"/>
              </w:rPr>
              <w:t>База данных</w:t>
            </w:r>
          </w:p>
        </w:tc>
      </w:tr>
      <w:tr w:rsidR="006730F4" w14:paraId="36593AEC" w14:textId="77777777" w:rsidTr="00444A4E">
        <w:trPr>
          <w:cantSplit/>
        </w:trPr>
        <w:tc>
          <w:tcPr>
            <w:tcW w:w="1134" w:type="dxa"/>
            <w:vAlign w:val="center"/>
          </w:tcPr>
          <w:p w14:paraId="0935A16A" w14:textId="77777777" w:rsidR="006730F4" w:rsidRDefault="006730F4" w:rsidP="00EE19FE">
            <w:pPr>
              <w:pStyle w:val="afa"/>
              <w:numPr>
                <w:ilvl w:val="0"/>
                <w:numId w:val="4"/>
              </w:numPr>
              <w:rPr>
                <w:rStyle w:val="af9"/>
              </w:rPr>
            </w:pPr>
          </w:p>
        </w:tc>
        <w:tc>
          <w:tcPr>
            <w:tcW w:w="2682" w:type="dxa"/>
            <w:vAlign w:val="center"/>
          </w:tcPr>
          <w:p w14:paraId="697E117C" w14:textId="77777777" w:rsidR="006730F4" w:rsidRPr="008411E5" w:rsidRDefault="006730F4" w:rsidP="006730F4">
            <w:pPr>
              <w:spacing w:before="20" w:after="20"/>
              <w:ind w:left="0" w:firstLine="0"/>
              <w:rPr>
                <w:rFonts w:ascii="Arial" w:hAnsi="Arial" w:cs="Arial"/>
                <w:b/>
                <w:sz w:val="16"/>
                <w:szCs w:val="16"/>
              </w:rPr>
            </w:pPr>
            <w:r>
              <w:rPr>
                <w:rFonts w:ascii="Arial" w:hAnsi="Arial" w:cs="Arial"/>
                <w:b/>
                <w:sz w:val="16"/>
                <w:szCs w:val="16"/>
              </w:rPr>
              <w:t>ДБО</w:t>
            </w:r>
          </w:p>
        </w:tc>
        <w:tc>
          <w:tcPr>
            <w:tcW w:w="5823" w:type="dxa"/>
            <w:vAlign w:val="center"/>
          </w:tcPr>
          <w:p w14:paraId="2471A1CF" w14:textId="77777777" w:rsidR="006730F4" w:rsidRPr="003D45E5" w:rsidRDefault="006730F4" w:rsidP="006730F4">
            <w:pPr>
              <w:spacing w:before="20" w:after="20"/>
              <w:ind w:left="0" w:firstLine="0"/>
              <w:rPr>
                <w:rFonts w:ascii="Arial" w:hAnsi="Arial" w:cs="Arial"/>
                <w:sz w:val="16"/>
                <w:szCs w:val="16"/>
              </w:rPr>
            </w:pPr>
            <w:r>
              <w:rPr>
                <w:rFonts w:ascii="Arial" w:hAnsi="Arial" w:cs="Arial"/>
                <w:sz w:val="16"/>
                <w:szCs w:val="16"/>
              </w:rPr>
              <w:t>Д</w:t>
            </w:r>
            <w:r w:rsidRPr="003D45E5">
              <w:rPr>
                <w:rFonts w:ascii="Arial" w:hAnsi="Arial" w:cs="Arial"/>
                <w:sz w:val="16"/>
                <w:szCs w:val="16"/>
              </w:rPr>
              <w:t>истанционное банковское обслуживание</w:t>
            </w:r>
          </w:p>
        </w:tc>
      </w:tr>
      <w:tr w:rsidR="006730F4" w14:paraId="77DC9FEA" w14:textId="77777777" w:rsidTr="00444A4E">
        <w:trPr>
          <w:cantSplit/>
        </w:trPr>
        <w:tc>
          <w:tcPr>
            <w:tcW w:w="1134" w:type="dxa"/>
            <w:vAlign w:val="center"/>
          </w:tcPr>
          <w:p w14:paraId="18363678" w14:textId="77777777" w:rsidR="006730F4" w:rsidRDefault="006730F4" w:rsidP="00EE19FE">
            <w:pPr>
              <w:pStyle w:val="afa"/>
              <w:numPr>
                <w:ilvl w:val="0"/>
                <w:numId w:val="4"/>
              </w:numPr>
              <w:rPr>
                <w:rStyle w:val="af9"/>
              </w:rPr>
            </w:pPr>
          </w:p>
        </w:tc>
        <w:tc>
          <w:tcPr>
            <w:tcW w:w="2682" w:type="dxa"/>
            <w:vAlign w:val="center"/>
          </w:tcPr>
          <w:p w14:paraId="72D45F0D" w14:textId="77777777" w:rsidR="006730F4" w:rsidRPr="003D45E5" w:rsidRDefault="006730F4" w:rsidP="00454E4B">
            <w:pPr>
              <w:ind w:left="0" w:firstLine="0"/>
              <w:rPr>
                <w:rFonts w:ascii="Arial" w:hAnsi="Arial" w:cs="Arial"/>
                <w:b/>
                <w:sz w:val="16"/>
                <w:szCs w:val="16"/>
              </w:rPr>
            </w:pPr>
            <w:r w:rsidRPr="003D45E5">
              <w:rPr>
                <w:rFonts w:ascii="Arial" w:hAnsi="Arial" w:cs="Arial"/>
                <w:b/>
                <w:sz w:val="16"/>
                <w:szCs w:val="16"/>
              </w:rPr>
              <w:t>Документ</w:t>
            </w:r>
          </w:p>
        </w:tc>
        <w:tc>
          <w:tcPr>
            <w:tcW w:w="5823" w:type="dxa"/>
            <w:vAlign w:val="center"/>
          </w:tcPr>
          <w:p w14:paraId="584F5E2C" w14:textId="77777777" w:rsidR="006730F4" w:rsidRPr="003D45E5" w:rsidRDefault="006730F4" w:rsidP="00454E4B">
            <w:pPr>
              <w:ind w:left="0" w:firstLine="0"/>
              <w:rPr>
                <w:rFonts w:ascii="Arial" w:hAnsi="Arial" w:cs="Arial"/>
                <w:sz w:val="16"/>
                <w:szCs w:val="16"/>
              </w:rPr>
            </w:pPr>
            <w:r w:rsidRPr="003D45E5">
              <w:rPr>
                <w:rFonts w:ascii="Arial" w:hAnsi="Arial" w:cs="Arial"/>
                <w:sz w:val="16"/>
                <w:szCs w:val="16"/>
              </w:rPr>
              <w:t>Юридически значимая совокупность электронных данных (аналог бумажного документа), жизненный цикл и этапы обработки, которого юридически регламентированы</w:t>
            </w:r>
          </w:p>
        </w:tc>
      </w:tr>
      <w:tr w:rsidR="006730F4" w14:paraId="10C9D698" w14:textId="77777777" w:rsidTr="00444A4E">
        <w:trPr>
          <w:cantSplit/>
        </w:trPr>
        <w:tc>
          <w:tcPr>
            <w:tcW w:w="1134" w:type="dxa"/>
            <w:vAlign w:val="center"/>
          </w:tcPr>
          <w:p w14:paraId="65EFBD5B" w14:textId="77777777" w:rsidR="006730F4" w:rsidRDefault="006730F4" w:rsidP="00EE19FE">
            <w:pPr>
              <w:pStyle w:val="afa"/>
              <w:numPr>
                <w:ilvl w:val="0"/>
                <w:numId w:val="4"/>
              </w:numPr>
              <w:rPr>
                <w:rStyle w:val="af9"/>
              </w:rPr>
            </w:pPr>
          </w:p>
        </w:tc>
        <w:tc>
          <w:tcPr>
            <w:tcW w:w="2682" w:type="dxa"/>
            <w:vAlign w:val="center"/>
          </w:tcPr>
          <w:p w14:paraId="394034E2" w14:textId="77777777" w:rsidR="006730F4" w:rsidRPr="00CF2DEC" w:rsidRDefault="006730F4" w:rsidP="00454E4B">
            <w:pPr>
              <w:ind w:left="0" w:firstLine="0"/>
              <w:rPr>
                <w:rFonts w:ascii="Arial" w:hAnsi="Arial" w:cs="Arial"/>
                <w:b/>
                <w:sz w:val="16"/>
                <w:szCs w:val="16"/>
              </w:rPr>
            </w:pPr>
            <w:r w:rsidRPr="00CF2DEC">
              <w:rPr>
                <w:rFonts w:ascii="Arial" w:hAnsi="Arial" w:cs="Arial"/>
                <w:b/>
                <w:sz w:val="16"/>
                <w:szCs w:val="16"/>
              </w:rPr>
              <w:t>Жизненный цикл документа</w:t>
            </w:r>
          </w:p>
        </w:tc>
        <w:tc>
          <w:tcPr>
            <w:tcW w:w="5823" w:type="dxa"/>
            <w:vAlign w:val="center"/>
          </w:tcPr>
          <w:p w14:paraId="6F39A05C" w14:textId="77777777" w:rsidR="006730F4" w:rsidRPr="00CF2DEC" w:rsidRDefault="006730F4" w:rsidP="00454E4B">
            <w:pPr>
              <w:ind w:left="0" w:firstLine="0"/>
              <w:rPr>
                <w:rFonts w:ascii="Arial" w:hAnsi="Arial" w:cs="Arial"/>
                <w:sz w:val="16"/>
                <w:szCs w:val="16"/>
              </w:rPr>
            </w:pPr>
            <w:r w:rsidRPr="00CF2DEC">
              <w:rPr>
                <w:rFonts w:ascii="Arial" w:hAnsi="Arial" w:cs="Arial"/>
                <w:sz w:val="16"/>
                <w:szCs w:val="16"/>
              </w:rPr>
              <w:t>Набор правил определяющих поведение документа в системе. Например, правила перехода документа между статусами, набор разрешенных о</w:t>
            </w:r>
            <w:r>
              <w:rPr>
                <w:rFonts w:ascii="Arial" w:hAnsi="Arial" w:cs="Arial"/>
                <w:sz w:val="16"/>
                <w:szCs w:val="16"/>
              </w:rPr>
              <w:t>пераций над документами, правила</w:t>
            </w:r>
            <w:r w:rsidRPr="00CF2DEC">
              <w:rPr>
                <w:rFonts w:ascii="Arial" w:hAnsi="Arial" w:cs="Arial"/>
                <w:sz w:val="16"/>
                <w:szCs w:val="16"/>
              </w:rPr>
              <w:t xml:space="preserve"> назначения </w:t>
            </w:r>
            <w:r>
              <w:rPr>
                <w:rFonts w:ascii="Arial" w:hAnsi="Arial" w:cs="Arial"/>
                <w:sz w:val="16"/>
                <w:szCs w:val="16"/>
              </w:rPr>
              <w:t>адресатов, необходимые наборы Э</w:t>
            </w:r>
            <w:r w:rsidRPr="00CF2DEC">
              <w:rPr>
                <w:rFonts w:ascii="Arial" w:hAnsi="Arial" w:cs="Arial"/>
                <w:sz w:val="16"/>
                <w:szCs w:val="16"/>
              </w:rPr>
              <w:t>П для смены документом статуса  и т.п.</w:t>
            </w:r>
          </w:p>
        </w:tc>
      </w:tr>
      <w:tr w:rsidR="006730F4" w14:paraId="05E20ACE" w14:textId="77777777" w:rsidTr="007A6002">
        <w:trPr>
          <w:cantSplit/>
        </w:trPr>
        <w:tc>
          <w:tcPr>
            <w:tcW w:w="1134" w:type="dxa"/>
            <w:vAlign w:val="center"/>
          </w:tcPr>
          <w:p w14:paraId="2A3A51B9" w14:textId="77777777" w:rsidR="006730F4" w:rsidRDefault="006730F4" w:rsidP="00EE19FE">
            <w:pPr>
              <w:pStyle w:val="afa"/>
              <w:numPr>
                <w:ilvl w:val="0"/>
                <w:numId w:val="4"/>
              </w:numPr>
              <w:rPr>
                <w:rStyle w:val="af9"/>
              </w:rPr>
            </w:pPr>
          </w:p>
        </w:tc>
        <w:tc>
          <w:tcPr>
            <w:tcW w:w="2682" w:type="dxa"/>
          </w:tcPr>
          <w:p w14:paraId="1A5DEB25" w14:textId="77777777" w:rsidR="006730F4" w:rsidRPr="00833217" w:rsidRDefault="006730F4" w:rsidP="00454E4B">
            <w:pPr>
              <w:ind w:left="0" w:firstLine="0"/>
              <w:rPr>
                <w:rFonts w:ascii="Arial" w:hAnsi="Arial" w:cs="Arial"/>
                <w:b/>
                <w:bCs/>
                <w:sz w:val="16"/>
                <w:szCs w:val="16"/>
              </w:rPr>
            </w:pPr>
            <w:r w:rsidRPr="00833217">
              <w:rPr>
                <w:rFonts w:ascii="Arial" w:hAnsi="Arial" w:cs="Arial"/>
                <w:b/>
                <w:bCs/>
                <w:sz w:val="16"/>
                <w:szCs w:val="16"/>
              </w:rPr>
              <w:t>ИПБ</w:t>
            </w:r>
          </w:p>
        </w:tc>
        <w:tc>
          <w:tcPr>
            <w:tcW w:w="5823" w:type="dxa"/>
          </w:tcPr>
          <w:p w14:paraId="2012A21E" w14:textId="77777777" w:rsidR="006730F4" w:rsidRPr="003269DC" w:rsidRDefault="006730F4" w:rsidP="00454E4B">
            <w:pPr>
              <w:spacing w:before="60" w:after="60"/>
              <w:ind w:left="0" w:firstLine="0"/>
              <w:rPr>
                <w:sz w:val="22"/>
                <w:szCs w:val="22"/>
              </w:rPr>
            </w:pPr>
            <w:r w:rsidRPr="00833217">
              <w:rPr>
                <w:rFonts w:ascii="Arial" w:hAnsi="Arial" w:cs="Arial"/>
                <w:sz w:val="16"/>
                <w:szCs w:val="16"/>
              </w:rPr>
              <w:t>Интеграционная платформа банка</w:t>
            </w:r>
          </w:p>
        </w:tc>
      </w:tr>
      <w:tr w:rsidR="006730F4" w14:paraId="11A95E54" w14:textId="77777777" w:rsidTr="007A6002">
        <w:trPr>
          <w:cantSplit/>
        </w:trPr>
        <w:tc>
          <w:tcPr>
            <w:tcW w:w="1134" w:type="dxa"/>
            <w:vAlign w:val="center"/>
          </w:tcPr>
          <w:p w14:paraId="4BC53343" w14:textId="77777777" w:rsidR="006730F4" w:rsidRDefault="006730F4" w:rsidP="00EE19FE">
            <w:pPr>
              <w:pStyle w:val="afa"/>
              <w:numPr>
                <w:ilvl w:val="0"/>
                <w:numId w:val="4"/>
              </w:numPr>
              <w:rPr>
                <w:rStyle w:val="af9"/>
              </w:rPr>
            </w:pPr>
          </w:p>
        </w:tc>
        <w:tc>
          <w:tcPr>
            <w:tcW w:w="2682" w:type="dxa"/>
            <w:vAlign w:val="center"/>
          </w:tcPr>
          <w:p w14:paraId="674C748B" w14:textId="77777777" w:rsidR="006730F4" w:rsidRPr="00852585" w:rsidRDefault="006730F4" w:rsidP="00454E4B">
            <w:pPr>
              <w:spacing w:before="60" w:after="60"/>
              <w:ind w:left="0" w:firstLine="0"/>
              <w:rPr>
                <w:rFonts w:ascii="Arial" w:hAnsi="Arial" w:cs="Arial"/>
                <w:b/>
                <w:sz w:val="16"/>
                <w:szCs w:val="16"/>
              </w:rPr>
            </w:pPr>
            <w:r w:rsidRPr="00852585">
              <w:rPr>
                <w:rFonts w:ascii="Arial" w:hAnsi="Arial" w:cs="Arial"/>
                <w:b/>
                <w:sz w:val="16"/>
                <w:szCs w:val="16"/>
              </w:rPr>
              <w:t>Квитанция</w:t>
            </w:r>
          </w:p>
        </w:tc>
        <w:tc>
          <w:tcPr>
            <w:tcW w:w="5823" w:type="dxa"/>
            <w:vAlign w:val="center"/>
          </w:tcPr>
          <w:p w14:paraId="7B1FE537" w14:textId="77777777" w:rsidR="006730F4" w:rsidRPr="00852585" w:rsidRDefault="006730F4" w:rsidP="00454E4B">
            <w:pPr>
              <w:spacing w:before="60" w:after="60"/>
              <w:ind w:left="0" w:firstLine="0"/>
              <w:rPr>
                <w:rFonts w:ascii="Arial" w:hAnsi="Arial" w:cs="Arial"/>
                <w:sz w:val="16"/>
                <w:szCs w:val="16"/>
              </w:rPr>
            </w:pPr>
            <w:r w:rsidRPr="00852585">
              <w:rPr>
                <w:rFonts w:ascii="Arial" w:hAnsi="Arial" w:cs="Arial"/>
                <w:sz w:val="16"/>
                <w:szCs w:val="16"/>
              </w:rPr>
              <w:t>Электронный документ, подтверждающий факт принятия Банком электронного документа Клиента.</w:t>
            </w:r>
          </w:p>
        </w:tc>
      </w:tr>
      <w:tr w:rsidR="006730F4" w14:paraId="4FFF5373" w14:textId="77777777" w:rsidTr="007A6002">
        <w:trPr>
          <w:cantSplit/>
        </w:trPr>
        <w:tc>
          <w:tcPr>
            <w:tcW w:w="1134" w:type="dxa"/>
            <w:vAlign w:val="center"/>
          </w:tcPr>
          <w:p w14:paraId="29946CFF" w14:textId="77777777" w:rsidR="006730F4" w:rsidRDefault="006730F4" w:rsidP="00EE19FE">
            <w:pPr>
              <w:pStyle w:val="afa"/>
              <w:numPr>
                <w:ilvl w:val="0"/>
                <w:numId w:val="4"/>
              </w:numPr>
              <w:rPr>
                <w:rStyle w:val="af9"/>
              </w:rPr>
            </w:pPr>
          </w:p>
        </w:tc>
        <w:tc>
          <w:tcPr>
            <w:tcW w:w="2682" w:type="dxa"/>
            <w:vAlign w:val="center"/>
          </w:tcPr>
          <w:p w14:paraId="3E263A1E" w14:textId="77777777" w:rsidR="006730F4" w:rsidRPr="003D45E5" w:rsidRDefault="006730F4" w:rsidP="00454E4B">
            <w:pPr>
              <w:ind w:left="0" w:firstLine="0"/>
              <w:rPr>
                <w:rFonts w:ascii="Arial" w:hAnsi="Arial" w:cs="Arial"/>
                <w:b/>
                <w:sz w:val="16"/>
                <w:szCs w:val="16"/>
              </w:rPr>
            </w:pPr>
            <w:r w:rsidRPr="003D45E5">
              <w:rPr>
                <w:rFonts w:ascii="Arial" w:hAnsi="Arial" w:cs="Arial"/>
                <w:b/>
                <w:sz w:val="16"/>
                <w:szCs w:val="16"/>
              </w:rPr>
              <w:t>Клиент</w:t>
            </w:r>
          </w:p>
        </w:tc>
        <w:tc>
          <w:tcPr>
            <w:tcW w:w="5823" w:type="dxa"/>
            <w:vAlign w:val="center"/>
          </w:tcPr>
          <w:p w14:paraId="5B9075AD" w14:textId="77777777" w:rsidR="006730F4" w:rsidRPr="003D45E5" w:rsidRDefault="006730F4" w:rsidP="00454E4B">
            <w:pPr>
              <w:ind w:left="0" w:firstLine="0"/>
              <w:rPr>
                <w:rFonts w:ascii="Arial" w:hAnsi="Arial" w:cs="Arial"/>
                <w:sz w:val="16"/>
                <w:szCs w:val="16"/>
              </w:rPr>
            </w:pPr>
            <w:r w:rsidRPr="003D45E5">
              <w:rPr>
                <w:rFonts w:ascii="Arial" w:hAnsi="Arial" w:cs="Arial"/>
                <w:sz w:val="16"/>
                <w:szCs w:val="16"/>
              </w:rPr>
              <w:t>Юридическое лицо/индивидуальный предприниматель, являющиеся резидентами, имеющие в Банке банковский(-ие) счет (-а) в валюте Российской Федерации и/или иностранных валютах и заключившие с Банком Договор банковского счета</w:t>
            </w:r>
          </w:p>
        </w:tc>
      </w:tr>
      <w:tr w:rsidR="006730F4" w14:paraId="0439BA52" w14:textId="77777777" w:rsidTr="007A6002">
        <w:trPr>
          <w:cantSplit/>
        </w:trPr>
        <w:tc>
          <w:tcPr>
            <w:tcW w:w="1134" w:type="dxa"/>
            <w:vAlign w:val="center"/>
          </w:tcPr>
          <w:p w14:paraId="1131484F" w14:textId="77777777" w:rsidR="006730F4" w:rsidRDefault="006730F4" w:rsidP="00EE19FE">
            <w:pPr>
              <w:pStyle w:val="afa"/>
              <w:numPr>
                <w:ilvl w:val="0"/>
                <w:numId w:val="4"/>
              </w:numPr>
              <w:rPr>
                <w:rStyle w:val="af9"/>
              </w:rPr>
            </w:pPr>
          </w:p>
        </w:tc>
        <w:tc>
          <w:tcPr>
            <w:tcW w:w="2682" w:type="dxa"/>
            <w:vAlign w:val="center"/>
          </w:tcPr>
          <w:p w14:paraId="2AAFB6E6" w14:textId="77777777" w:rsidR="006730F4" w:rsidRPr="00852585" w:rsidRDefault="006730F4" w:rsidP="00454E4B">
            <w:pPr>
              <w:spacing w:before="60" w:after="60"/>
              <w:ind w:left="0" w:firstLine="0"/>
              <w:rPr>
                <w:rFonts w:ascii="Arial" w:hAnsi="Arial" w:cs="Arial"/>
                <w:b/>
                <w:sz w:val="16"/>
                <w:szCs w:val="16"/>
              </w:rPr>
            </w:pPr>
            <w:r w:rsidRPr="00852585">
              <w:rPr>
                <w:rFonts w:ascii="Arial" w:hAnsi="Arial" w:cs="Arial"/>
                <w:b/>
                <w:sz w:val="16"/>
                <w:szCs w:val="16"/>
              </w:rPr>
              <w:t>Клиентская часть системы</w:t>
            </w:r>
          </w:p>
        </w:tc>
        <w:tc>
          <w:tcPr>
            <w:tcW w:w="5823" w:type="dxa"/>
            <w:vAlign w:val="center"/>
          </w:tcPr>
          <w:p w14:paraId="320851E0" w14:textId="77777777" w:rsidR="006730F4" w:rsidRPr="00852585" w:rsidRDefault="006730F4" w:rsidP="00454E4B">
            <w:pPr>
              <w:spacing w:before="60" w:after="60"/>
              <w:ind w:left="0" w:firstLine="0"/>
              <w:rPr>
                <w:rFonts w:ascii="Arial" w:hAnsi="Arial" w:cs="Arial"/>
                <w:sz w:val="16"/>
                <w:szCs w:val="16"/>
              </w:rPr>
            </w:pPr>
            <w:r w:rsidRPr="00852585">
              <w:rPr>
                <w:rFonts w:ascii="Arial" w:hAnsi="Arial" w:cs="Arial"/>
                <w:sz w:val="16"/>
                <w:szCs w:val="16"/>
              </w:rPr>
              <w:t>Подсистема (часть) Системы, размещенная на стороне Клиента и являющаяся зоной ответственности Клиента</w:t>
            </w:r>
          </w:p>
        </w:tc>
      </w:tr>
      <w:tr w:rsidR="006730F4" w14:paraId="4F3C485F" w14:textId="77777777" w:rsidTr="007A6002">
        <w:trPr>
          <w:cantSplit/>
        </w:trPr>
        <w:tc>
          <w:tcPr>
            <w:tcW w:w="1134" w:type="dxa"/>
            <w:vAlign w:val="center"/>
          </w:tcPr>
          <w:p w14:paraId="35AD9B41" w14:textId="77777777" w:rsidR="006730F4" w:rsidRDefault="006730F4" w:rsidP="00EE19FE">
            <w:pPr>
              <w:pStyle w:val="afa"/>
              <w:numPr>
                <w:ilvl w:val="0"/>
                <w:numId w:val="4"/>
              </w:numPr>
              <w:rPr>
                <w:rStyle w:val="af9"/>
              </w:rPr>
            </w:pPr>
          </w:p>
        </w:tc>
        <w:tc>
          <w:tcPr>
            <w:tcW w:w="2682" w:type="dxa"/>
          </w:tcPr>
          <w:p w14:paraId="6029E0AE" w14:textId="77777777" w:rsidR="006730F4" w:rsidRPr="00E74FE5" w:rsidRDefault="006730F4" w:rsidP="00454E4B">
            <w:pPr>
              <w:ind w:left="0" w:firstLine="0"/>
              <w:rPr>
                <w:rFonts w:ascii="Arial" w:hAnsi="Arial" w:cs="Arial"/>
                <w:b/>
                <w:sz w:val="16"/>
                <w:szCs w:val="16"/>
              </w:rPr>
            </w:pPr>
            <w:r w:rsidRPr="00E74FE5">
              <w:rPr>
                <w:rFonts w:ascii="Arial" w:hAnsi="Arial" w:cs="Arial"/>
                <w:b/>
                <w:sz w:val="16"/>
                <w:szCs w:val="16"/>
              </w:rPr>
              <w:t>Операции над документами</w:t>
            </w:r>
          </w:p>
        </w:tc>
        <w:tc>
          <w:tcPr>
            <w:tcW w:w="5823" w:type="dxa"/>
            <w:vAlign w:val="center"/>
          </w:tcPr>
          <w:p w14:paraId="419D6BC5" w14:textId="77777777" w:rsidR="006730F4" w:rsidRPr="00E74FE5" w:rsidRDefault="006730F4" w:rsidP="00454E4B">
            <w:pPr>
              <w:ind w:left="0" w:firstLine="0"/>
              <w:rPr>
                <w:rFonts w:ascii="Arial" w:hAnsi="Arial" w:cs="Arial"/>
                <w:sz w:val="16"/>
                <w:szCs w:val="16"/>
              </w:rPr>
            </w:pPr>
            <w:r w:rsidRPr="00E74FE5">
              <w:rPr>
                <w:rFonts w:ascii="Arial" w:hAnsi="Arial" w:cs="Arial"/>
                <w:sz w:val="16"/>
                <w:szCs w:val="16"/>
              </w:rPr>
              <w:t>Формализованное действие, совершаемое над электронным документом пользователем или системой. В ряде случаев операция представляет аналог действию, которое могло бы быть выполнено ответственным исполнителем над бумажным документом</w:t>
            </w:r>
          </w:p>
        </w:tc>
      </w:tr>
      <w:tr w:rsidR="006730F4" w14:paraId="402EFDAE" w14:textId="77777777" w:rsidTr="007A6002">
        <w:trPr>
          <w:cantSplit/>
        </w:trPr>
        <w:tc>
          <w:tcPr>
            <w:tcW w:w="1134" w:type="dxa"/>
            <w:vAlign w:val="center"/>
          </w:tcPr>
          <w:p w14:paraId="56B13C40" w14:textId="77777777" w:rsidR="006730F4" w:rsidRDefault="006730F4" w:rsidP="00EE19FE">
            <w:pPr>
              <w:pStyle w:val="afa"/>
              <w:numPr>
                <w:ilvl w:val="0"/>
                <w:numId w:val="4"/>
              </w:numPr>
              <w:rPr>
                <w:rStyle w:val="af9"/>
              </w:rPr>
            </w:pPr>
          </w:p>
        </w:tc>
        <w:tc>
          <w:tcPr>
            <w:tcW w:w="2682" w:type="dxa"/>
          </w:tcPr>
          <w:p w14:paraId="686157FC" w14:textId="77777777" w:rsidR="006730F4" w:rsidRPr="00103E54" w:rsidRDefault="006730F4" w:rsidP="00454E4B">
            <w:pPr>
              <w:spacing w:before="60" w:after="60"/>
              <w:ind w:left="0" w:firstLine="0"/>
              <w:rPr>
                <w:rFonts w:ascii="Arial" w:hAnsi="Arial" w:cs="Arial"/>
                <w:b/>
                <w:sz w:val="16"/>
                <w:szCs w:val="16"/>
              </w:rPr>
            </w:pPr>
            <w:r w:rsidRPr="00103E54">
              <w:rPr>
                <w:rFonts w:ascii="Arial" w:hAnsi="Arial" w:cs="Arial"/>
                <w:b/>
                <w:sz w:val="16"/>
                <w:szCs w:val="16"/>
              </w:rPr>
              <w:t>Пользователь</w:t>
            </w:r>
          </w:p>
        </w:tc>
        <w:tc>
          <w:tcPr>
            <w:tcW w:w="5823" w:type="dxa"/>
          </w:tcPr>
          <w:p w14:paraId="79795E99" w14:textId="77777777" w:rsidR="006730F4" w:rsidRPr="00103E54" w:rsidRDefault="006730F4" w:rsidP="00454E4B">
            <w:pPr>
              <w:spacing w:before="60" w:after="60"/>
              <w:ind w:left="0" w:firstLine="0"/>
              <w:rPr>
                <w:rFonts w:ascii="Arial" w:hAnsi="Arial" w:cs="Arial"/>
                <w:sz w:val="16"/>
                <w:szCs w:val="16"/>
              </w:rPr>
            </w:pPr>
            <w:r w:rsidRPr="00103E54">
              <w:rPr>
                <w:rFonts w:ascii="Arial" w:hAnsi="Arial" w:cs="Arial"/>
                <w:sz w:val="16"/>
                <w:szCs w:val="16"/>
              </w:rPr>
              <w:t>Представитель Клиента</w:t>
            </w:r>
          </w:p>
        </w:tc>
      </w:tr>
      <w:tr w:rsidR="006730F4" w14:paraId="0A0126F2" w14:textId="77777777" w:rsidTr="007A6002">
        <w:trPr>
          <w:cantSplit/>
        </w:trPr>
        <w:tc>
          <w:tcPr>
            <w:tcW w:w="1134" w:type="dxa"/>
            <w:vAlign w:val="center"/>
          </w:tcPr>
          <w:p w14:paraId="65C6DDD7" w14:textId="77777777" w:rsidR="006730F4" w:rsidRDefault="006730F4" w:rsidP="00EE19FE">
            <w:pPr>
              <w:pStyle w:val="afa"/>
              <w:numPr>
                <w:ilvl w:val="0"/>
                <w:numId w:val="4"/>
              </w:numPr>
              <w:rPr>
                <w:rStyle w:val="af9"/>
              </w:rPr>
            </w:pPr>
          </w:p>
        </w:tc>
        <w:tc>
          <w:tcPr>
            <w:tcW w:w="2682" w:type="dxa"/>
            <w:vAlign w:val="center"/>
          </w:tcPr>
          <w:p w14:paraId="193974F3" w14:textId="77777777" w:rsidR="006730F4" w:rsidRPr="00852585" w:rsidRDefault="006730F4" w:rsidP="00454E4B">
            <w:pPr>
              <w:spacing w:before="60" w:after="60"/>
              <w:ind w:left="0" w:firstLine="0"/>
              <w:rPr>
                <w:rFonts w:ascii="Arial" w:hAnsi="Arial" w:cs="Arial"/>
                <w:b/>
                <w:sz w:val="16"/>
                <w:szCs w:val="16"/>
              </w:rPr>
            </w:pPr>
            <w:r w:rsidRPr="00852585">
              <w:rPr>
                <w:rFonts w:ascii="Arial" w:hAnsi="Arial" w:cs="Arial"/>
                <w:b/>
                <w:sz w:val="16"/>
                <w:szCs w:val="16"/>
              </w:rPr>
              <w:t>Представитель Клиента</w:t>
            </w:r>
          </w:p>
        </w:tc>
        <w:tc>
          <w:tcPr>
            <w:tcW w:w="5823" w:type="dxa"/>
            <w:vAlign w:val="center"/>
          </w:tcPr>
          <w:p w14:paraId="4C483AB6" w14:textId="77777777" w:rsidR="006730F4" w:rsidRPr="00852585" w:rsidRDefault="006730F4" w:rsidP="00454E4B">
            <w:pPr>
              <w:spacing w:before="60" w:after="60"/>
              <w:ind w:left="0" w:firstLine="0"/>
              <w:rPr>
                <w:rFonts w:ascii="Arial" w:hAnsi="Arial" w:cs="Arial"/>
                <w:sz w:val="16"/>
                <w:szCs w:val="16"/>
              </w:rPr>
            </w:pPr>
            <w:r w:rsidRPr="00852585">
              <w:rPr>
                <w:rFonts w:ascii="Arial" w:hAnsi="Arial" w:cs="Arial"/>
                <w:sz w:val="16"/>
                <w:szCs w:val="16"/>
              </w:rPr>
              <w:t>Представитель Клиента, уполномоченный на заключение Договора (подписание Заявления на заключение договора) и/или на работу в Системе</w:t>
            </w:r>
          </w:p>
        </w:tc>
      </w:tr>
      <w:tr w:rsidR="006730F4" w14:paraId="292BFF7A" w14:textId="77777777" w:rsidTr="007A6002">
        <w:trPr>
          <w:cantSplit/>
        </w:trPr>
        <w:tc>
          <w:tcPr>
            <w:tcW w:w="1134" w:type="dxa"/>
            <w:vAlign w:val="center"/>
          </w:tcPr>
          <w:p w14:paraId="693FC8AF" w14:textId="77777777" w:rsidR="006730F4" w:rsidRDefault="006730F4" w:rsidP="00EE19FE">
            <w:pPr>
              <w:pStyle w:val="afa"/>
              <w:numPr>
                <w:ilvl w:val="0"/>
                <w:numId w:val="4"/>
              </w:numPr>
              <w:rPr>
                <w:rStyle w:val="af9"/>
              </w:rPr>
            </w:pPr>
          </w:p>
        </w:tc>
        <w:tc>
          <w:tcPr>
            <w:tcW w:w="2682" w:type="dxa"/>
            <w:vAlign w:val="center"/>
          </w:tcPr>
          <w:p w14:paraId="4F02D94F" w14:textId="77777777" w:rsidR="006730F4" w:rsidRPr="000F254C" w:rsidRDefault="006730F4" w:rsidP="00454E4B">
            <w:pPr>
              <w:ind w:left="0" w:firstLine="0"/>
              <w:rPr>
                <w:rFonts w:ascii="Arial" w:hAnsi="Arial" w:cs="Arial"/>
                <w:b/>
                <w:sz w:val="16"/>
                <w:szCs w:val="16"/>
              </w:rPr>
            </w:pPr>
            <w:r w:rsidRPr="000F254C">
              <w:rPr>
                <w:rFonts w:ascii="Arial" w:hAnsi="Arial" w:cs="Arial"/>
                <w:b/>
                <w:sz w:val="16"/>
                <w:szCs w:val="16"/>
              </w:rPr>
              <w:t>Роль (пользователя)</w:t>
            </w:r>
          </w:p>
        </w:tc>
        <w:tc>
          <w:tcPr>
            <w:tcW w:w="5823" w:type="dxa"/>
            <w:vAlign w:val="center"/>
          </w:tcPr>
          <w:p w14:paraId="3B578F94" w14:textId="77777777" w:rsidR="006730F4" w:rsidRPr="000F254C" w:rsidRDefault="006730F4" w:rsidP="00454E4B">
            <w:pPr>
              <w:ind w:left="0" w:firstLine="0"/>
              <w:rPr>
                <w:rFonts w:ascii="Arial" w:hAnsi="Arial" w:cs="Arial"/>
                <w:sz w:val="16"/>
                <w:szCs w:val="16"/>
              </w:rPr>
            </w:pPr>
            <w:r w:rsidRPr="000F254C">
              <w:rPr>
                <w:rFonts w:ascii="Arial" w:hAnsi="Arial" w:cs="Arial"/>
                <w:sz w:val="16"/>
                <w:szCs w:val="16"/>
              </w:rPr>
              <w:t xml:space="preserve">Совокупность задач, выполняемых пользователем в системе в рамках бизнес-процесса. Пользователь “выполняет” одну или более ролей. Принадлежность к роли предоставляет возможность назначить пользователю набор прав в системе для выполнения его задач (таким образом, роль задает набор доступных для пользователя прав). </w:t>
            </w:r>
          </w:p>
        </w:tc>
      </w:tr>
      <w:tr w:rsidR="006730F4" w14:paraId="46C6F33A" w14:textId="77777777" w:rsidTr="007A6002">
        <w:trPr>
          <w:cantSplit/>
        </w:trPr>
        <w:tc>
          <w:tcPr>
            <w:tcW w:w="1134" w:type="dxa"/>
            <w:vAlign w:val="center"/>
          </w:tcPr>
          <w:p w14:paraId="17F4B594" w14:textId="77777777" w:rsidR="006730F4" w:rsidRDefault="006730F4" w:rsidP="00EE19FE">
            <w:pPr>
              <w:pStyle w:val="afa"/>
              <w:numPr>
                <w:ilvl w:val="0"/>
                <w:numId w:val="4"/>
              </w:numPr>
              <w:rPr>
                <w:rStyle w:val="af9"/>
              </w:rPr>
            </w:pPr>
          </w:p>
        </w:tc>
        <w:tc>
          <w:tcPr>
            <w:tcW w:w="2682" w:type="dxa"/>
            <w:vAlign w:val="center"/>
          </w:tcPr>
          <w:p w14:paraId="21E6A278" w14:textId="77777777" w:rsidR="006730F4" w:rsidRPr="008411E5" w:rsidRDefault="006730F4" w:rsidP="00454E4B">
            <w:pPr>
              <w:spacing w:before="20" w:after="20"/>
              <w:ind w:left="0" w:firstLine="0"/>
              <w:rPr>
                <w:rFonts w:ascii="Arial" w:hAnsi="Arial" w:cs="Arial"/>
                <w:b/>
                <w:sz w:val="16"/>
                <w:szCs w:val="16"/>
              </w:rPr>
            </w:pPr>
            <w:r w:rsidRPr="008411E5">
              <w:rPr>
                <w:rFonts w:ascii="Arial" w:hAnsi="Arial" w:cs="Arial"/>
                <w:b/>
                <w:sz w:val="16"/>
                <w:szCs w:val="16"/>
              </w:rPr>
              <w:t>Система</w:t>
            </w:r>
          </w:p>
        </w:tc>
        <w:tc>
          <w:tcPr>
            <w:tcW w:w="5823" w:type="dxa"/>
            <w:vAlign w:val="center"/>
          </w:tcPr>
          <w:p w14:paraId="27F395CF" w14:textId="77777777" w:rsidR="006730F4" w:rsidRPr="008411E5" w:rsidRDefault="006730F4" w:rsidP="00454E4B">
            <w:pPr>
              <w:spacing w:before="20" w:after="20"/>
              <w:ind w:left="0" w:firstLine="0"/>
              <w:rPr>
                <w:rFonts w:ascii="Arial" w:hAnsi="Arial" w:cs="Arial"/>
                <w:sz w:val="16"/>
                <w:szCs w:val="16"/>
              </w:rPr>
            </w:pPr>
            <w:r w:rsidRPr="008411E5">
              <w:rPr>
                <w:rFonts w:ascii="Arial" w:hAnsi="Arial" w:cs="Arial"/>
                <w:sz w:val="16"/>
                <w:szCs w:val="16"/>
              </w:rPr>
              <w:t>Система «</w:t>
            </w:r>
            <w:r>
              <w:rPr>
                <w:rFonts w:ascii="Arial" w:hAnsi="Arial" w:cs="Arial"/>
                <w:sz w:val="16"/>
                <w:szCs w:val="16"/>
                <w:lang w:val="en-US"/>
              </w:rPr>
              <w:t>C</w:t>
            </w:r>
            <w:r w:rsidRPr="00D2739E">
              <w:rPr>
                <w:rFonts w:ascii="Arial" w:hAnsi="Arial" w:cs="Arial"/>
                <w:sz w:val="14"/>
                <w:szCs w:val="14"/>
                <w:lang w:val="en-US"/>
              </w:rPr>
              <w:t>ORREQTS</w:t>
            </w:r>
            <w:r w:rsidRPr="008411E5">
              <w:rPr>
                <w:rFonts w:ascii="Arial" w:hAnsi="Arial" w:cs="Arial"/>
                <w:sz w:val="16"/>
                <w:szCs w:val="16"/>
              </w:rPr>
              <w:t>»</w:t>
            </w:r>
          </w:p>
        </w:tc>
      </w:tr>
      <w:tr w:rsidR="006730F4" w14:paraId="029F80C5" w14:textId="77777777" w:rsidTr="007A6002">
        <w:trPr>
          <w:cantSplit/>
        </w:trPr>
        <w:tc>
          <w:tcPr>
            <w:tcW w:w="1134" w:type="dxa"/>
            <w:vAlign w:val="center"/>
          </w:tcPr>
          <w:p w14:paraId="596DC76B" w14:textId="77777777" w:rsidR="006730F4" w:rsidRDefault="006730F4" w:rsidP="00EE19FE">
            <w:pPr>
              <w:pStyle w:val="afa"/>
              <w:numPr>
                <w:ilvl w:val="0"/>
                <w:numId w:val="4"/>
              </w:numPr>
              <w:rPr>
                <w:rStyle w:val="af9"/>
              </w:rPr>
            </w:pPr>
          </w:p>
        </w:tc>
        <w:tc>
          <w:tcPr>
            <w:tcW w:w="2682" w:type="dxa"/>
            <w:vAlign w:val="center"/>
          </w:tcPr>
          <w:p w14:paraId="63883B6C" w14:textId="77777777" w:rsidR="006730F4" w:rsidRPr="003D45E5" w:rsidRDefault="006730F4" w:rsidP="00454E4B">
            <w:pPr>
              <w:ind w:left="0" w:firstLine="0"/>
              <w:rPr>
                <w:rFonts w:ascii="Arial" w:hAnsi="Arial" w:cs="Arial"/>
                <w:b/>
                <w:sz w:val="16"/>
                <w:szCs w:val="16"/>
              </w:rPr>
            </w:pPr>
            <w:r w:rsidRPr="003D45E5">
              <w:rPr>
                <w:rFonts w:ascii="Arial" w:hAnsi="Arial" w:cs="Arial"/>
                <w:b/>
                <w:sz w:val="16"/>
                <w:szCs w:val="16"/>
              </w:rPr>
              <w:t>Скроллер</w:t>
            </w:r>
          </w:p>
        </w:tc>
        <w:tc>
          <w:tcPr>
            <w:tcW w:w="5823" w:type="dxa"/>
            <w:vAlign w:val="center"/>
          </w:tcPr>
          <w:p w14:paraId="7C5C791E" w14:textId="77777777" w:rsidR="006730F4" w:rsidRPr="003D45E5" w:rsidRDefault="006730F4" w:rsidP="00454E4B">
            <w:pPr>
              <w:ind w:left="0" w:firstLine="0"/>
              <w:rPr>
                <w:rFonts w:ascii="Arial" w:hAnsi="Arial" w:cs="Arial"/>
                <w:sz w:val="16"/>
                <w:szCs w:val="16"/>
              </w:rPr>
            </w:pPr>
            <w:r w:rsidRPr="003D45E5">
              <w:rPr>
                <w:rFonts w:ascii="Arial" w:hAnsi="Arial" w:cs="Arial"/>
                <w:sz w:val="16"/>
                <w:szCs w:val="16"/>
              </w:rPr>
              <w:t>Здесь: Элемент экранной формы, представляющий собой таблицу с перечнем каких-либо информационных объектов (документов, счетов, отдельных значений справочников), в графах каждой строки которой приводятся атрибуты отдельного отображаемого объекта.</w:t>
            </w:r>
          </w:p>
        </w:tc>
      </w:tr>
      <w:tr w:rsidR="006730F4" w14:paraId="50193395" w14:textId="77777777" w:rsidTr="007A6002">
        <w:trPr>
          <w:cantSplit/>
        </w:trPr>
        <w:tc>
          <w:tcPr>
            <w:tcW w:w="1134" w:type="dxa"/>
            <w:vAlign w:val="center"/>
          </w:tcPr>
          <w:p w14:paraId="3C1BA543" w14:textId="77777777" w:rsidR="006730F4" w:rsidRDefault="006730F4" w:rsidP="00EE19FE">
            <w:pPr>
              <w:pStyle w:val="afa"/>
              <w:numPr>
                <w:ilvl w:val="0"/>
                <w:numId w:val="4"/>
              </w:numPr>
              <w:rPr>
                <w:rStyle w:val="af9"/>
              </w:rPr>
            </w:pPr>
          </w:p>
        </w:tc>
        <w:tc>
          <w:tcPr>
            <w:tcW w:w="2682" w:type="dxa"/>
            <w:vAlign w:val="center"/>
          </w:tcPr>
          <w:p w14:paraId="0B9FCED1" w14:textId="77777777" w:rsidR="006730F4" w:rsidRPr="008411E5" w:rsidRDefault="006730F4" w:rsidP="00454E4B">
            <w:pPr>
              <w:ind w:left="0" w:firstLine="0"/>
              <w:rPr>
                <w:rFonts w:ascii="Arial" w:hAnsi="Arial" w:cs="Arial"/>
                <w:b/>
                <w:sz w:val="16"/>
                <w:szCs w:val="16"/>
              </w:rPr>
            </w:pPr>
            <w:r w:rsidRPr="000F254C">
              <w:rPr>
                <w:rFonts w:ascii="Arial" w:hAnsi="Arial" w:cs="Arial"/>
                <w:b/>
                <w:sz w:val="16"/>
                <w:szCs w:val="16"/>
              </w:rPr>
              <w:t>Справочник</w:t>
            </w:r>
          </w:p>
        </w:tc>
        <w:tc>
          <w:tcPr>
            <w:tcW w:w="5823" w:type="dxa"/>
            <w:vAlign w:val="center"/>
          </w:tcPr>
          <w:p w14:paraId="0CCDD962" w14:textId="77777777" w:rsidR="006730F4" w:rsidRPr="008411E5" w:rsidRDefault="006730F4" w:rsidP="00454E4B">
            <w:pPr>
              <w:ind w:left="0" w:firstLine="0"/>
              <w:rPr>
                <w:rFonts w:ascii="Arial" w:hAnsi="Arial" w:cs="Arial"/>
                <w:sz w:val="16"/>
                <w:szCs w:val="16"/>
              </w:rPr>
            </w:pPr>
            <w:r w:rsidRPr="000F254C">
              <w:rPr>
                <w:rFonts w:ascii="Arial" w:hAnsi="Arial" w:cs="Arial"/>
                <w:sz w:val="16"/>
                <w:szCs w:val="16"/>
              </w:rPr>
              <w:t>Совокупность справочной информации, необходимой для заполнения и проверки документов</w:t>
            </w:r>
            <w:r>
              <w:rPr>
                <w:rFonts w:ascii="Arial" w:hAnsi="Arial" w:cs="Arial"/>
                <w:sz w:val="16"/>
                <w:szCs w:val="16"/>
              </w:rPr>
              <w:t xml:space="preserve">. </w:t>
            </w:r>
            <w:r w:rsidRPr="000F254C">
              <w:rPr>
                <w:rFonts w:ascii="Arial" w:hAnsi="Arial" w:cs="Arial"/>
                <w:sz w:val="16"/>
                <w:szCs w:val="16"/>
              </w:rPr>
              <w:t>Справочники в системе представлены таблицами или наборами реляционно-связанных таблиц в базе данных</w:t>
            </w:r>
          </w:p>
        </w:tc>
      </w:tr>
      <w:tr w:rsidR="006730F4" w14:paraId="094B88C3" w14:textId="77777777" w:rsidTr="007A6002">
        <w:trPr>
          <w:cantSplit/>
        </w:trPr>
        <w:tc>
          <w:tcPr>
            <w:tcW w:w="1134" w:type="dxa"/>
            <w:vAlign w:val="center"/>
          </w:tcPr>
          <w:p w14:paraId="71DCB0B2" w14:textId="77777777" w:rsidR="006730F4" w:rsidRDefault="006730F4" w:rsidP="00EE19FE">
            <w:pPr>
              <w:pStyle w:val="afa"/>
              <w:numPr>
                <w:ilvl w:val="0"/>
                <w:numId w:val="4"/>
              </w:numPr>
              <w:rPr>
                <w:rStyle w:val="af9"/>
              </w:rPr>
            </w:pPr>
          </w:p>
        </w:tc>
        <w:tc>
          <w:tcPr>
            <w:tcW w:w="2682" w:type="dxa"/>
            <w:vAlign w:val="center"/>
          </w:tcPr>
          <w:p w14:paraId="3A738723" w14:textId="77777777" w:rsidR="006730F4" w:rsidRDefault="006730F4" w:rsidP="00454E4B">
            <w:pPr>
              <w:ind w:left="0" w:firstLine="0"/>
              <w:rPr>
                <w:rFonts w:ascii="Arial" w:hAnsi="Arial" w:cs="Arial"/>
                <w:b/>
                <w:sz w:val="16"/>
                <w:szCs w:val="16"/>
              </w:rPr>
            </w:pPr>
            <w:r>
              <w:rPr>
                <w:rFonts w:ascii="Arial" w:hAnsi="Arial" w:cs="Arial"/>
                <w:b/>
                <w:sz w:val="16"/>
                <w:szCs w:val="16"/>
              </w:rPr>
              <w:t>Средство подписи</w:t>
            </w:r>
          </w:p>
        </w:tc>
        <w:tc>
          <w:tcPr>
            <w:tcW w:w="5823" w:type="dxa"/>
            <w:vAlign w:val="center"/>
          </w:tcPr>
          <w:p w14:paraId="7D1427E5" w14:textId="77777777" w:rsidR="006730F4" w:rsidRPr="00B00900" w:rsidRDefault="006730F4" w:rsidP="00454E4B">
            <w:pPr>
              <w:ind w:left="0" w:firstLine="0"/>
              <w:rPr>
                <w:rFonts w:ascii="Arial" w:hAnsi="Arial" w:cs="Arial"/>
                <w:sz w:val="16"/>
                <w:szCs w:val="16"/>
              </w:rPr>
            </w:pPr>
            <w:r w:rsidRPr="00852585">
              <w:rPr>
                <w:rFonts w:ascii="Arial" w:hAnsi="Arial" w:cs="Arial"/>
                <w:sz w:val="16"/>
                <w:szCs w:val="16"/>
              </w:rPr>
              <w:t xml:space="preserve">Это сущность, которая содержит сертификат, ключ проверки ЭП Уполномоченного лица </w:t>
            </w:r>
            <w:r>
              <w:rPr>
                <w:rFonts w:ascii="Arial" w:hAnsi="Arial" w:cs="Arial"/>
                <w:sz w:val="16"/>
                <w:szCs w:val="16"/>
              </w:rPr>
              <w:t>и о</w:t>
            </w:r>
            <w:r w:rsidRPr="00B00900">
              <w:rPr>
                <w:rFonts w:ascii="Arial" w:hAnsi="Arial" w:cs="Arial"/>
                <w:sz w:val="16"/>
                <w:szCs w:val="16"/>
              </w:rPr>
              <w:t>пределяет, чем пользователь может подписывать документ</w:t>
            </w:r>
            <w:r>
              <w:rPr>
                <w:rFonts w:ascii="Arial" w:hAnsi="Arial" w:cs="Arial"/>
                <w:sz w:val="16"/>
                <w:szCs w:val="16"/>
              </w:rPr>
              <w:t>.</w:t>
            </w:r>
          </w:p>
        </w:tc>
      </w:tr>
      <w:tr w:rsidR="006730F4" w14:paraId="12CC500B" w14:textId="77777777" w:rsidTr="007A6002">
        <w:trPr>
          <w:cantSplit/>
        </w:trPr>
        <w:tc>
          <w:tcPr>
            <w:tcW w:w="1134" w:type="dxa"/>
            <w:vAlign w:val="center"/>
          </w:tcPr>
          <w:p w14:paraId="31CA4B07" w14:textId="77777777" w:rsidR="006730F4" w:rsidRDefault="006730F4" w:rsidP="00EE19FE">
            <w:pPr>
              <w:pStyle w:val="afa"/>
              <w:numPr>
                <w:ilvl w:val="0"/>
                <w:numId w:val="4"/>
              </w:numPr>
              <w:rPr>
                <w:rStyle w:val="af9"/>
              </w:rPr>
            </w:pPr>
          </w:p>
        </w:tc>
        <w:tc>
          <w:tcPr>
            <w:tcW w:w="2682" w:type="dxa"/>
            <w:vAlign w:val="center"/>
          </w:tcPr>
          <w:p w14:paraId="38AD0923" w14:textId="77777777" w:rsidR="006730F4" w:rsidRDefault="006730F4" w:rsidP="00454E4B">
            <w:pPr>
              <w:ind w:left="0" w:firstLine="0"/>
              <w:rPr>
                <w:rFonts w:ascii="Arial" w:hAnsi="Arial" w:cs="Arial"/>
                <w:b/>
                <w:sz w:val="16"/>
                <w:szCs w:val="16"/>
              </w:rPr>
            </w:pPr>
            <w:r>
              <w:rPr>
                <w:rFonts w:ascii="Arial" w:hAnsi="Arial" w:cs="Arial"/>
                <w:b/>
                <w:sz w:val="16"/>
                <w:szCs w:val="16"/>
              </w:rPr>
              <w:t>УЛК (Уполномоченное лицо клиента)</w:t>
            </w:r>
          </w:p>
        </w:tc>
        <w:tc>
          <w:tcPr>
            <w:tcW w:w="5823" w:type="dxa"/>
            <w:vAlign w:val="center"/>
          </w:tcPr>
          <w:p w14:paraId="61444307" w14:textId="77777777" w:rsidR="006730F4" w:rsidRDefault="006730F4" w:rsidP="00454E4B">
            <w:pPr>
              <w:ind w:left="0" w:firstLine="0"/>
              <w:rPr>
                <w:rFonts w:ascii="Arial" w:hAnsi="Arial" w:cs="Arial"/>
                <w:sz w:val="16"/>
                <w:szCs w:val="16"/>
              </w:rPr>
            </w:pPr>
            <w:r w:rsidRPr="00B00900">
              <w:rPr>
                <w:rFonts w:ascii="Arial" w:hAnsi="Arial" w:cs="Arial"/>
                <w:sz w:val="16"/>
                <w:szCs w:val="16"/>
              </w:rPr>
              <w:t>Это ответственный сотрудник организации, обладающий правом подписи от имени компании</w:t>
            </w:r>
          </w:p>
        </w:tc>
      </w:tr>
      <w:tr w:rsidR="006730F4" w14:paraId="25765496" w14:textId="77777777" w:rsidTr="007A6002">
        <w:trPr>
          <w:cantSplit/>
        </w:trPr>
        <w:tc>
          <w:tcPr>
            <w:tcW w:w="1134" w:type="dxa"/>
            <w:vAlign w:val="center"/>
          </w:tcPr>
          <w:p w14:paraId="43276A12" w14:textId="77777777" w:rsidR="006730F4" w:rsidRDefault="006730F4" w:rsidP="00EE19FE">
            <w:pPr>
              <w:pStyle w:val="afa"/>
              <w:numPr>
                <w:ilvl w:val="0"/>
                <w:numId w:val="4"/>
              </w:numPr>
              <w:rPr>
                <w:rStyle w:val="af9"/>
              </w:rPr>
            </w:pPr>
          </w:p>
        </w:tc>
        <w:tc>
          <w:tcPr>
            <w:tcW w:w="2682" w:type="dxa"/>
            <w:vAlign w:val="center"/>
          </w:tcPr>
          <w:p w14:paraId="5A1D1798" w14:textId="77777777" w:rsidR="006730F4" w:rsidRPr="000F254C" w:rsidRDefault="006730F4" w:rsidP="00454E4B">
            <w:pPr>
              <w:ind w:left="0" w:firstLine="0"/>
              <w:rPr>
                <w:rFonts w:ascii="Arial" w:hAnsi="Arial" w:cs="Arial"/>
                <w:b/>
                <w:sz w:val="16"/>
                <w:szCs w:val="16"/>
              </w:rPr>
            </w:pPr>
            <w:r>
              <w:rPr>
                <w:rFonts w:ascii="Arial" w:hAnsi="Arial" w:cs="Arial"/>
                <w:b/>
                <w:sz w:val="16"/>
                <w:szCs w:val="16"/>
              </w:rPr>
              <w:t>Услуга</w:t>
            </w:r>
          </w:p>
        </w:tc>
        <w:tc>
          <w:tcPr>
            <w:tcW w:w="5823" w:type="dxa"/>
            <w:vAlign w:val="center"/>
          </w:tcPr>
          <w:p w14:paraId="291F0101" w14:textId="77777777" w:rsidR="006730F4" w:rsidRPr="0065614A" w:rsidRDefault="006730F4" w:rsidP="00454E4B">
            <w:pPr>
              <w:ind w:left="0" w:firstLine="0"/>
              <w:rPr>
                <w:rFonts w:ascii="Arial" w:hAnsi="Arial" w:cs="Arial"/>
                <w:sz w:val="16"/>
                <w:szCs w:val="16"/>
              </w:rPr>
            </w:pPr>
            <w:r w:rsidRPr="0065614A">
              <w:rPr>
                <w:rFonts w:ascii="Arial" w:hAnsi="Arial" w:cs="Arial"/>
                <w:sz w:val="16"/>
                <w:szCs w:val="16"/>
              </w:rPr>
              <w:t xml:space="preserve">Под услугой в Системе следует понимать совокупность бизнес-объектов </w:t>
            </w:r>
            <w:r>
              <w:rPr>
                <w:rFonts w:ascii="Arial" w:hAnsi="Arial" w:cs="Arial"/>
                <w:sz w:val="16"/>
                <w:szCs w:val="16"/>
              </w:rPr>
              <w:t>с</w:t>
            </w:r>
            <w:r w:rsidRPr="0065614A">
              <w:rPr>
                <w:rFonts w:ascii="Arial" w:hAnsi="Arial" w:cs="Arial"/>
                <w:sz w:val="16"/>
                <w:szCs w:val="16"/>
              </w:rPr>
              <w:t>истемы</w:t>
            </w:r>
            <w:r>
              <w:rPr>
                <w:rFonts w:ascii="Arial" w:hAnsi="Arial" w:cs="Arial"/>
                <w:sz w:val="16"/>
                <w:szCs w:val="16"/>
              </w:rPr>
              <w:t xml:space="preserve"> «</w:t>
            </w:r>
            <w:r>
              <w:rPr>
                <w:rFonts w:ascii="Arial" w:hAnsi="Arial" w:cs="Arial"/>
                <w:sz w:val="16"/>
                <w:szCs w:val="16"/>
                <w:lang w:val="en-US"/>
              </w:rPr>
              <w:t>CORREQTS</w:t>
            </w:r>
            <w:r>
              <w:rPr>
                <w:rFonts w:ascii="Arial" w:hAnsi="Arial" w:cs="Arial"/>
                <w:sz w:val="16"/>
                <w:szCs w:val="16"/>
              </w:rPr>
              <w:t>»</w:t>
            </w:r>
            <w:r w:rsidRPr="0065614A">
              <w:rPr>
                <w:rFonts w:ascii="Arial" w:hAnsi="Arial" w:cs="Arial"/>
                <w:sz w:val="16"/>
                <w:szCs w:val="16"/>
              </w:rPr>
              <w:t>, объединенных в функциональный сервис</w:t>
            </w:r>
          </w:p>
        </w:tc>
      </w:tr>
      <w:tr w:rsidR="006730F4" w14:paraId="7BB592B7" w14:textId="77777777" w:rsidTr="007A6002">
        <w:trPr>
          <w:cantSplit/>
        </w:trPr>
        <w:tc>
          <w:tcPr>
            <w:tcW w:w="1134" w:type="dxa"/>
            <w:vAlign w:val="center"/>
          </w:tcPr>
          <w:p w14:paraId="4797D46F" w14:textId="77777777" w:rsidR="006730F4" w:rsidRDefault="006730F4" w:rsidP="00EE19FE">
            <w:pPr>
              <w:pStyle w:val="afa"/>
              <w:numPr>
                <w:ilvl w:val="0"/>
                <w:numId w:val="4"/>
              </w:numPr>
              <w:rPr>
                <w:rStyle w:val="af9"/>
              </w:rPr>
            </w:pPr>
          </w:p>
        </w:tc>
        <w:tc>
          <w:tcPr>
            <w:tcW w:w="2682" w:type="dxa"/>
            <w:vAlign w:val="center"/>
          </w:tcPr>
          <w:p w14:paraId="26BD8D47" w14:textId="77777777" w:rsidR="006730F4" w:rsidRPr="0012408F" w:rsidRDefault="006730F4" w:rsidP="00454E4B">
            <w:pPr>
              <w:spacing w:before="20" w:after="20"/>
              <w:ind w:left="0" w:firstLine="0"/>
              <w:rPr>
                <w:rFonts w:ascii="Arial" w:hAnsi="Arial" w:cs="Arial"/>
                <w:b/>
                <w:sz w:val="16"/>
                <w:szCs w:val="16"/>
              </w:rPr>
            </w:pPr>
            <w:r>
              <w:rPr>
                <w:rFonts w:ascii="Arial" w:hAnsi="Arial" w:cs="Arial"/>
                <w:b/>
                <w:sz w:val="16"/>
                <w:szCs w:val="16"/>
              </w:rPr>
              <w:t>ЭД</w:t>
            </w:r>
          </w:p>
        </w:tc>
        <w:tc>
          <w:tcPr>
            <w:tcW w:w="5823" w:type="dxa"/>
            <w:vAlign w:val="center"/>
          </w:tcPr>
          <w:p w14:paraId="50E1A64C" w14:textId="77777777" w:rsidR="006730F4" w:rsidRDefault="006730F4" w:rsidP="00454E4B">
            <w:pPr>
              <w:spacing w:before="20" w:after="20"/>
              <w:ind w:left="0" w:firstLine="0"/>
              <w:rPr>
                <w:rFonts w:ascii="Arial" w:hAnsi="Arial" w:cs="Arial"/>
                <w:sz w:val="16"/>
                <w:szCs w:val="16"/>
              </w:rPr>
            </w:pPr>
            <w:r>
              <w:rPr>
                <w:rFonts w:ascii="Arial" w:hAnsi="Arial" w:cs="Arial"/>
                <w:sz w:val="16"/>
                <w:szCs w:val="16"/>
              </w:rPr>
              <w:t>Электронный документ</w:t>
            </w:r>
          </w:p>
        </w:tc>
      </w:tr>
      <w:tr w:rsidR="006730F4" w14:paraId="1252967E" w14:textId="77777777" w:rsidTr="007A6002">
        <w:trPr>
          <w:cantSplit/>
        </w:trPr>
        <w:tc>
          <w:tcPr>
            <w:tcW w:w="1134" w:type="dxa"/>
            <w:vAlign w:val="center"/>
          </w:tcPr>
          <w:p w14:paraId="7FCA5FE7" w14:textId="77777777" w:rsidR="006730F4" w:rsidRDefault="006730F4" w:rsidP="00EE19FE">
            <w:pPr>
              <w:pStyle w:val="afa"/>
              <w:numPr>
                <w:ilvl w:val="0"/>
                <w:numId w:val="4"/>
              </w:numPr>
              <w:rPr>
                <w:rStyle w:val="af9"/>
              </w:rPr>
            </w:pPr>
          </w:p>
        </w:tc>
        <w:tc>
          <w:tcPr>
            <w:tcW w:w="2682" w:type="dxa"/>
            <w:vAlign w:val="center"/>
          </w:tcPr>
          <w:p w14:paraId="11CE10A4" w14:textId="77777777" w:rsidR="006730F4" w:rsidRPr="003D45E5" w:rsidRDefault="006730F4" w:rsidP="00454E4B">
            <w:pPr>
              <w:ind w:left="0" w:firstLine="0"/>
              <w:rPr>
                <w:rFonts w:ascii="Arial" w:hAnsi="Arial" w:cs="Arial"/>
                <w:b/>
                <w:sz w:val="16"/>
                <w:szCs w:val="16"/>
              </w:rPr>
            </w:pPr>
            <w:r w:rsidRPr="003D45E5">
              <w:rPr>
                <w:rFonts w:ascii="Arial" w:hAnsi="Arial" w:cs="Arial"/>
                <w:b/>
                <w:sz w:val="16"/>
                <w:szCs w:val="16"/>
              </w:rPr>
              <w:t>ЭП</w:t>
            </w:r>
          </w:p>
        </w:tc>
        <w:tc>
          <w:tcPr>
            <w:tcW w:w="5823" w:type="dxa"/>
            <w:vAlign w:val="center"/>
          </w:tcPr>
          <w:p w14:paraId="29611076" w14:textId="77777777" w:rsidR="006730F4" w:rsidRDefault="006730F4" w:rsidP="00454E4B">
            <w:pPr>
              <w:ind w:left="0" w:firstLine="0"/>
              <w:rPr>
                <w:rFonts w:ascii="Arial" w:hAnsi="Arial" w:cs="Arial"/>
                <w:sz w:val="16"/>
                <w:szCs w:val="16"/>
              </w:rPr>
            </w:pPr>
            <w:r w:rsidRPr="003D45E5">
              <w:rPr>
                <w:rFonts w:ascii="Arial" w:hAnsi="Arial" w:cs="Arial"/>
                <w:sz w:val="16"/>
                <w:szCs w:val="16"/>
              </w:rPr>
              <w:t>Электронная подпись – информация в электронной форме, которая присоединена к другой информации в электронной форме (подписываемой информации) или иным образом связана с такой информацией и которая используется для определения лица, подписывающего информацию (в ред. закона от 06.04.2011 № 63-ФЗ).</w:t>
            </w:r>
          </w:p>
          <w:p w14:paraId="0BC15124" w14:textId="77777777" w:rsidR="006730F4" w:rsidRPr="003D45E5" w:rsidRDefault="006730F4" w:rsidP="00454E4B">
            <w:pPr>
              <w:ind w:left="0" w:firstLine="0"/>
              <w:rPr>
                <w:rFonts w:ascii="Arial" w:hAnsi="Arial" w:cs="Arial"/>
                <w:sz w:val="16"/>
                <w:szCs w:val="16"/>
              </w:rPr>
            </w:pPr>
            <w:r w:rsidRPr="003D45E5">
              <w:rPr>
                <w:rFonts w:ascii="Arial" w:hAnsi="Arial" w:cs="Arial"/>
                <w:sz w:val="16"/>
                <w:szCs w:val="16"/>
              </w:rPr>
              <w:t xml:space="preserve">Электронная подпись – </w:t>
            </w:r>
            <w:r>
              <w:rPr>
                <w:rFonts w:ascii="Arial" w:hAnsi="Arial" w:cs="Arial"/>
                <w:sz w:val="16"/>
                <w:szCs w:val="16"/>
              </w:rPr>
              <w:t>э</w:t>
            </w:r>
            <w:r w:rsidRPr="00C17425">
              <w:rPr>
                <w:rFonts w:ascii="Arial" w:hAnsi="Arial" w:cs="Arial"/>
                <w:sz w:val="16"/>
                <w:szCs w:val="16"/>
              </w:rPr>
              <w:t>лектронный ана</w:t>
            </w:r>
            <w:r>
              <w:rPr>
                <w:rFonts w:ascii="Arial" w:hAnsi="Arial" w:cs="Arial"/>
                <w:sz w:val="16"/>
                <w:szCs w:val="16"/>
              </w:rPr>
              <w:t>лог собственноручной подписи. Э</w:t>
            </w:r>
            <w:r w:rsidRPr="00C17425">
              <w:rPr>
                <w:rFonts w:ascii="Arial" w:hAnsi="Arial" w:cs="Arial"/>
                <w:sz w:val="16"/>
                <w:szCs w:val="16"/>
              </w:rPr>
              <w:t>П представляет собой блок данных, полученный на основании содержимого документа и являющийся аналогом собственноручной подписи, дающий возможность проверить подлинность и авторство полученной информации. Под документом может быть несколько подписей, каждая из которых заверяет какое-либо действие</w:t>
            </w:r>
            <w:r>
              <w:rPr>
                <w:rFonts w:ascii="Arial" w:hAnsi="Arial" w:cs="Arial"/>
                <w:sz w:val="16"/>
                <w:szCs w:val="16"/>
              </w:rPr>
              <w:t>.</w:t>
            </w:r>
          </w:p>
        </w:tc>
      </w:tr>
      <w:tr w:rsidR="00C15E7F" w14:paraId="37A7E1E0" w14:textId="77777777" w:rsidTr="007A6002">
        <w:trPr>
          <w:cantSplit/>
          <w:ins w:id="1451" w:author="Дементьев Владимир Викторович" w:date="2019-07-04T15:23:00Z"/>
        </w:trPr>
        <w:tc>
          <w:tcPr>
            <w:tcW w:w="1134" w:type="dxa"/>
            <w:vAlign w:val="center"/>
          </w:tcPr>
          <w:p w14:paraId="7F5C2332" w14:textId="77777777" w:rsidR="00C15E7F" w:rsidRDefault="00C15E7F" w:rsidP="00EE19FE">
            <w:pPr>
              <w:pStyle w:val="afa"/>
              <w:numPr>
                <w:ilvl w:val="0"/>
                <w:numId w:val="4"/>
              </w:numPr>
              <w:rPr>
                <w:ins w:id="1452" w:author="Дементьев Владимир Викторович" w:date="2019-07-04T15:23:00Z"/>
                <w:rStyle w:val="af9"/>
              </w:rPr>
            </w:pPr>
          </w:p>
        </w:tc>
        <w:tc>
          <w:tcPr>
            <w:tcW w:w="2682" w:type="dxa"/>
            <w:vAlign w:val="center"/>
          </w:tcPr>
          <w:p w14:paraId="0CBF2629" w14:textId="3E911D46" w:rsidR="00C15E7F" w:rsidRPr="003D45E5" w:rsidRDefault="00C15E7F" w:rsidP="00454E4B">
            <w:pPr>
              <w:ind w:left="0" w:firstLine="0"/>
              <w:rPr>
                <w:ins w:id="1453" w:author="Дементьев Владимир Викторович" w:date="2019-07-04T15:23:00Z"/>
                <w:rFonts w:ascii="Arial" w:hAnsi="Arial" w:cs="Arial"/>
                <w:b/>
                <w:sz w:val="16"/>
                <w:szCs w:val="16"/>
              </w:rPr>
            </w:pPr>
            <w:ins w:id="1454" w:author="Дементьев Владимир Викторович" w:date="2019-07-04T15:23:00Z">
              <w:r>
                <w:rPr>
                  <w:rFonts w:ascii="Arial" w:hAnsi="Arial" w:cs="Arial"/>
                  <w:b/>
                  <w:sz w:val="16"/>
                  <w:szCs w:val="16"/>
                </w:rPr>
                <w:t>ПП</w:t>
              </w:r>
            </w:ins>
          </w:p>
        </w:tc>
        <w:tc>
          <w:tcPr>
            <w:tcW w:w="5823" w:type="dxa"/>
            <w:vAlign w:val="center"/>
          </w:tcPr>
          <w:p w14:paraId="1C27A313" w14:textId="4E3D3F12" w:rsidR="00C15E7F" w:rsidRPr="003D45E5" w:rsidRDefault="00C15E7F" w:rsidP="00454E4B">
            <w:pPr>
              <w:ind w:left="0" w:firstLine="0"/>
              <w:rPr>
                <w:ins w:id="1455" w:author="Дементьев Владимир Викторович" w:date="2019-07-04T15:23:00Z"/>
                <w:rFonts w:ascii="Arial" w:hAnsi="Arial" w:cs="Arial"/>
                <w:sz w:val="16"/>
                <w:szCs w:val="16"/>
              </w:rPr>
            </w:pPr>
            <w:ins w:id="1456" w:author="Дементьев Владимир Викторович" w:date="2019-07-04T15:23:00Z">
              <w:r>
                <w:rPr>
                  <w:rFonts w:ascii="Arial" w:hAnsi="Arial" w:cs="Arial"/>
                  <w:sz w:val="16"/>
                  <w:szCs w:val="16"/>
                </w:rPr>
                <w:t>Платежное поручение</w:t>
              </w:r>
            </w:ins>
          </w:p>
        </w:tc>
      </w:tr>
      <w:tr w:rsidR="00C15E7F" w14:paraId="25B83B80" w14:textId="77777777" w:rsidTr="007A6002">
        <w:trPr>
          <w:cantSplit/>
          <w:ins w:id="1457" w:author="Дементьев Владимир Викторович" w:date="2019-07-04T15:23:00Z"/>
        </w:trPr>
        <w:tc>
          <w:tcPr>
            <w:tcW w:w="1134" w:type="dxa"/>
            <w:vAlign w:val="center"/>
          </w:tcPr>
          <w:p w14:paraId="62D0D425" w14:textId="77777777" w:rsidR="00C15E7F" w:rsidRDefault="00C15E7F" w:rsidP="00EE19FE">
            <w:pPr>
              <w:pStyle w:val="afa"/>
              <w:numPr>
                <w:ilvl w:val="0"/>
                <w:numId w:val="4"/>
              </w:numPr>
              <w:rPr>
                <w:ins w:id="1458" w:author="Дементьев Владимир Викторович" w:date="2019-07-04T15:23:00Z"/>
                <w:rStyle w:val="af9"/>
              </w:rPr>
            </w:pPr>
          </w:p>
        </w:tc>
        <w:tc>
          <w:tcPr>
            <w:tcW w:w="2682" w:type="dxa"/>
            <w:vAlign w:val="center"/>
          </w:tcPr>
          <w:p w14:paraId="00676889" w14:textId="27CF7659" w:rsidR="00C15E7F" w:rsidRDefault="00C15E7F" w:rsidP="00454E4B">
            <w:pPr>
              <w:ind w:left="0" w:firstLine="0"/>
              <w:rPr>
                <w:ins w:id="1459" w:author="Дементьев Владимир Викторович" w:date="2019-07-04T15:23:00Z"/>
                <w:rFonts w:ascii="Arial" w:hAnsi="Arial" w:cs="Arial"/>
                <w:b/>
                <w:sz w:val="16"/>
                <w:szCs w:val="16"/>
              </w:rPr>
            </w:pPr>
            <w:ins w:id="1460" w:author="Дементьев Владимир Викторович" w:date="2019-07-04T15:23:00Z">
              <w:r>
                <w:rPr>
                  <w:rFonts w:ascii="Arial" w:hAnsi="Arial" w:cs="Arial"/>
                  <w:b/>
                  <w:sz w:val="16"/>
                  <w:szCs w:val="16"/>
                </w:rPr>
                <w:t>КБК</w:t>
              </w:r>
            </w:ins>
          </w:p>
        </w:tc>
        <w:tc>
          <w:tcPr>
            <w:tcW w:w="5823" w:type="dxa"/>
            <w:vAlign w:val="center"/>
          </w:tcPr>
          <w:p w14:paraId="1A220220" w14:textId="30414EC5" w:rsidR="00C15E7F" w:rsidRDefault="003240B1" w:rsidP="00454E4B">
            <w:pPr>
              <w:ind w:left="0" w:firstLine="0"/>
              <w:rPr>
                <w:ins w:id="1461" w:author="Дементьев Владимир Викторович" w:date="2019-07-04T15:23:00Z"/>
                <w:rFonts w:ascii="Arial" w:hAnsi="Arial" w:cs="Arial"/>
                <w:sz w:val="16"/>
                <w:szCs w:val="16"/>
              </w:rPr>
            </w:pPr>
            <w:ins w:id="1462" w:author="Дементьев Владимир Викторович" w:date="2019-07-04T15:24:00Z">
              <w:r w:rsidRPr="003240B1">
                <w:rPr>
                  <w:rFonts w:ascii="Arial" w:hAnsi="Arial" w:cs="Arial"/>
                  <w:sz w:val="16"/>
                  <w:szCs w:val="16"/>
                </w:rPr>
                <w:t>Код бюджетной классификации</w:t>
              </w:r>
            </w:ins>
          </w:p>
        </w:tc>
      </w:tr>
    </w:tbl>
    <w:p w14:paraId="05640D09" w14:textId="77777777" w:rsidR="0078635C" w:rsidRDefault="0078635C" w:rsidP="00444A4E">
      <w:pPr>
        <w:ind w:right="565"/>
      </w:pPr>
    </w:p>
    <w:p w14:paraId="6A54BAA7" w14:textId="77777777" w:rsidR="0078635C" w:rsidRDefault="0078635C" w:rsidP="00444A4E">
      <w:pPr>
        <w:ind w:right="565"/>
        <w:rPr>
          <w:rFonts w:ascii="Arial Narrow" w:hAnsi="Arial Narrow" w:cs="Arial"/>
          <w:kern w:val="32"/>
          <w:sz w:val="32"/>
          <w:szCs w:val="32"/>
        </w:rPr>
      </w:pPr>
      <w:r>
        <w:br w:type="page"/>
      </w:r>
    </w:p>
    <w:p w14:paraId="4F899533" w14:textId="77777777" w:rsidR="0078635C" w:rsidRDefault="0078635C" w:rsidP="001C5987">
      <w:pPr>
        <w:pStyle w:val="1"/>
      </w:pPr>
      <w:bookmarkStart w:id="1463" w:name="_Ссылки_на_связанные"/>
      <w:bookmarkStart w:id="1464" w:name="_Toc420435057"/>
      <w:bookmarkStart w:id="1465" w:name="_Toc420435550"/>
      <w:bookmarkStart w:id="1466" w:name="_Toc420947005"/>
      <w:bookmarkStart w:id="1467" w:name="_Toc21517128"/>
      <w:bookmarkEnd w:id="1463"/>
      <w:r>
        <w:lastRenderedPageBreak/>
        <w:t>Ссылки на</w:t>
      </w:r>
      <w:r w:rsidR="005539CA">
        <w:t xml:space="preserve"> связанные</w:t>
      </w:r>
      <w:r>
        <w:t xml:space="preserve"> документы и заявки на доработку продукта</w:t>
      </w:r>
      <w:bookmarkEnd w:id="1464"/>
      <w:bookmarkEnd w:id="1465"/>
      <w:bookmarkEnd w:id="1466"/>
      <w:bookmarkEnd w:id="1467"/>
    </w:p>
    <w:p w14:paraId="6C2D9B05" w14:textId="77777777" w:rsidR="0078635C" w:rsidRDefault="00B3155E" w:rsidP="00483F5B">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2</w:t>
      </w:r>
      <w:r w:rsidR="00330166">
        <w:rPr>
          <w:noProof/>
        </w:rPr>
        <w:fldChar w:fldCharType="end"/>
      </w:r>
      <w:r>
        <w:t xml:space="preserve">. </w:t>
      </w:r>
      <w:r w:rsidR="0078635C">
        <w:t>Документы</w:t>
      </w:r>
    </w:p>
    <w:tbl>
      <w:tblPr>
        <w:tblW w:w="9628"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09"/>
        <w:gridCol w:w="2541"/>
        <w:gridCol w:w="3968"/>
        <w:gridCol w:w="2410"/>
      </w:tblGrid>
      <w:tr w:rsidR="0078635C" w:rsidRPr="0069035C" w14:paraId="4D5A5E74" w14:textId="77777777" w:rsidTr="000A5E80">
        <w:trPr>
          <w:cantSplit/>
          <w:tblHeader/>
        </w:trPr>
        <w:tc>
          <w:tcPr>
            <w:tcW w:w="709" w:type="dxa"/>
            <w:tcBorders>
              <w:bottom w:val="nil"/>
            </w:tcBorders>
            <w:vAlign w:val="center"/>
          </w:tcPr>
          <w:p w14:paraId="2CA0F253" w14:textId="77777777" w:rsidR="0078635C" w:rsidRPr="000A5E80" w:rsidRDefault="0078635C" w:rsidP="000A5E80">
            <w:pPr>
              <w:pStyle w:val="af8"/>
              <w:rPr>
                <w:rStyle w:val="af9"/>
                <w:rFonts w:ascii="Arial Narrow" w:hAnsi="Arial Narrow"/>
                <w:b/>
                <w:caps w:val="0"/>
                <w:noProof w:val="0"/>
                <w:color w:val="auto"/>
              </w:rPr>
            </w:pPr>
            <w:r w:rsidRPr="000A5E80">
              <w:t>№ п/п</w:t>
            </w:r>
          </w:p>
        </w:tc>
        <w:tc>
          <w:tcPr>
            <w:tcW w:w="2541" w:type="dxa"/>
            <w:tcBorders>
              <w:bottom w:val="nil"/>
            </w:tcBorders>
            <w:vAlign w:val="center"/>
          </w:tcPr>
          <w:p w14:paraId="357D1605" w14:textId="77777777" w:rsidR="0078635C" w:rsidRPr="000A5E80" w:rsidRDefault="0078635C" w:rsidP="000A5E80">
            <w:pPr>
              <w:pStyle w:val="af8"/>
            </w:pPr>
            <w:r w:rsidRPr="000A5E80">
              <w:t>Наименование документа</w:t>
            </w:r>
          </w:p>
        </w:tc>
        <w:tc>
          <w:tcPr>
            <w:tcW w:w="3968" w:type="dxa"/>
            <w:tcBorders>
              <w:bottom w:val="nil"/>
            </w:tcBorders>
            <w:vAlign w:val="center"/>
          </w:tcPr>
          <w:p w14:paraId="1AC29CAE" w14:textId="77777777" w:rsidR="0078635C" w:rsidRPr="000A5E80" w:rsidRDefault="0078635C" w:rsidP="000A5E80">
            <w:pPr>
              <w:pStyle w:val="af8"/>
            </w:pPr>
            <w:r w:rsidRPr="000A5E80">
              <w:t>Назначение</w:t>
            </w:r>
          </w:p>
        </w:tc>
        <w:tc>
          <w:tcPr>
            <w:tcW w:w="2410" w:type="dxa"/>
            <w:tcBorders>
              <w:bottom w:val="nil"/>
            </w:tcBorders>
          </w:tcPr>
          <w:p w14:paraId="3701710A" w14:textId="77777777" w:rsidR="0078635C" w:rsidRPr="000A5E80" w:rsidRDefault="0078635C" w:rsidP="000A5E80">
            <w:pPr>
              <w:pStyle w:val="af8"/>
            </w:pPr>
            <w:r w:rsidRPr="000A5E80">
              <w:t>Местонахождение</w:t>
            </w:r>
          </w:p>
        </w:tc>
      </w:tr>
      <w:tr w:rsidR="00454E4B" w14:paraId="79CDB808" w14:textId="77777777" w:rsidTr="000A5E80">
        <w:trPr>
          <w:cantSplit/>
        </w:trPr>
        <w:tc>
          <w:tcPr>
            <w:tcW w:w="709" w:type="dxa"/>
            <w:tcBorders>
              <w:top w:val="single" w:sz="6" w:space="0" w:color="000000"/>
              <w:bottom w:val="single" w:sz="6" w:space="0" w:color="000000"/>
            </w:tcBorders>
            <w:vAlign w:val="center"/>
          </w:tcPr>
          <w:p w14:paraId="1EE66F78" w14:textId="77777777" w:rsidR="00454E4B" w:rsidRDefault="00454E4B" w:rsidP="00EE19FE">
            <w:pPr>
              <w:pStyle w:val="afa"/>
              <w:numPr>
                <w:ilvl w:val="0"/>
                <w:numId w:val="5"/>
              </w:numPr>
              <w:rPr>
                <w:rStyle w:val="af9"/>
              </w:rPr>
            </w:pPr>
          </w:p>
        </w:tc>
        <w:tc>
          <w:tcPr>
            <w:tcW w:w="2541" w:type="dxa"/>
            <w:tcBorders>
              <w:top w:val="single" w:sz="6" w:space="0" w:color="000000"/>
              <w:bottom w:val="single" w:sz="6" w:space="0" w:color="000000"/>
            </w:tcBorders>
            <w:vAlign w:val="center"/>
          </w:tcPr>
          <w:p w14:paraId="094F1495" w14:textId="77777777" w:rsidR="00454E4B" w:rsidRPr="00794040" w:rsidRDefault="00454E4B" w:rsidP="00EE19FE">
            <w:pPr>
              <w:pStyle w:val="afa"/>
            </w:pPr>
            <w:r>
              <w:t>Актуализация ТЗ</w:t>
            </w:r>
          </w:p>
        </w:tc>
        <w:tc>
          <w:tcPr>
            <w:tcW w:w="3968" w:type="dxa"/>
            <w:tcBorders>
              <w:top w:val="single" w:sz="6" w:space="0" w:color="000000"/>
              <w:bottom w:val="single" w:sz="6" w:space="0" w:color="000000"/>
            </w:tcBorders>
            <w:vAlign w:val="center"/>
          </w:tcPr>
          <w:p w14:paraId="39D53E45" w14:textId="77777777" w:rsidR="00454E4B" w:rsidRPr="00C718F3" w:rsidRDefault="00454E4B" w:rsidP="007A6002">
            <w:pPr>
              <w:pStyle w:val="afa"/>
            </w:pPr>
            <w:r>
              <w:t>Заявка на изменение системы</w:t>
            </w:r>
          </w:p>
        </w:tc>
        <w:tc>
          <w:tcPr>
            <w:tcW w:w="2410" w:type="dxa"/>
            <w:tcBorders>
              <w:top w:val="single" w:sz="6" w:space="0" w:color="000000"/>
              <w:bottom w:val="single" w:sz="6" w:space="0" w:color="000000"/>
            </w:tcBorders>
            <w:vAlign w:val="center"/>
          </w:tcPr>
          <w:p w14:paraId="44C2A200" w14:textId="77777777" w:rsidR="00454E4B" w:rsidRDefault="00454E4B" w:rsidP="007A6002">
            <w:pPr>
              <w:pStyle w:val="afa"/>
            </w:pPr>
            <w:r w:rsidRPr="00454E4B">
              <w:t>http://jira.bssys.com/browse/BSSCORB-1168</w:t>
            </w:r>
          </w:p>
        </w:tc>
      </w:tr>
      <w:tr w:rsidR="00454E4B" w14:paraId="60F69A49" w14:textId="77777777" w:rsidTr="003240B1">
        <w:trPr>
          <w:cantSplit/>
        </w:trPr>
        <w:tc>
          <w:tcPr>
            <w:tcW w:w="709" w:type="dxa"/>
            <w:tcBorders>
              <w:top w:val="single" w:sz="6" w:space="0" w:color="000000"/>
              <w:bottom w:val="single" w:sz="6" w:space="0" w:color="000000"/>
            </w:tcBorders>
            <w:vAlign w:val="center"/>
          </w:tcPr>
          <w:p w14:paraId="641A0988" w14:textId="77777777" w:rsidR="00454E4B" w:rsidRDefault="00454E4B" w:rsidP="00EE19FE">
            <w:pPr>
              <w:pStyle w:val="afa"/>
              <w:numPr>
                <w:ilvl w:val="0"/>
                <w:numId w:val="5"/>
              </w:numPr>
              <w:rPr>
                <w:rStyle w:val="af9"/>
              </w:rPr>
            </w:pPr>
          </w:p>
        </w:tc>
        <w:tc>
          <w:tcPr>
            <w:tcW w:w="2541" w:type="dxa"/>
            <w:tcBorders>
              <w:top w:val="single" w:sz="6" w:space="0" w:color="000000"/>
              <w:bottom w:val="single" w:sz="6" w:space="0" w:color="000000"/>
            </w:tcBorders>
            <w:vAlign w:val="center"/>
          </w:tcPr>
          <w:p w14:paraId="55ECA5B5" w14:textId="2B1B3907" w:rsidR="00454E4B" w:rsidRDefault="0072263D" w:rsidP="00EE19FE">
            <w:pPr>
              <w:pStyle w:val="afa"/>
            </w:pPr>
            <w:ins w:id="1468" w:author="Логинова Екатерина Александровна" w:date="2019-02-20T09:45:00Z">
              <w:r>
                <w:t>ТЗ п</w:t>
              </w:r>
            </w:ins>
            <w:ins w:id="1469" w:author="Логинова Екатерина Александровна" w:date="2019-02-20T09:46:00Z">
              <w:r>
                <w:t>о обработке выписки для создания запросов для клиентов по 115-ФЗ</w:t>
              </w:r>
            </w:ins>
          </w:p>
        </w:tc>
        <w:tc>
          <w:tcPr>
            <w:tcW w:w="3968" w:type="dxa"/>
            <w:tcBorders>
              <w:top w:val="single" w:sz="6" w:space="0" w:color="000000"/>
              <w:bottom w:val="single" w:sz="6" w:space="0" w:color="000000"/>
            </w:tcBorders>
            <w:vAlign w:val="center"/>
          </w:tcPr>
          <w:p w14:paraId="729E01E5" w14:textId="1C9B7590" w:rsidR="00454E4B" w:rsidRPr="00C718F3" w:rsidRDefault="005A4A43" w:rsidP="00EE19FE">
            <w:pPr>
              <w:pStyle w:val="afa"/>
            </w:pPr>
            <w:ins w:id="1470" w:author="Логинова Екатерина Александровна" w:date="2019-02-20T09:29:00Z">
              <w:r w:rsidRPr="005A4A43">
                <w:t>Постановка на разработку функционала по обработке документов выписки в рамках 115-ФЗ</w:t>
              </w:r>
            </w:ins>
          </w:p>
        </w:tc>
        <w:tc>
          <w:tcPr>
            <w:tcW w:w="2410" w:type="dxa"/>
            <w:tcBorders>
              <w:top w:val="single" w:sz="6" w:space="0" w:color="000000"/>
              <w:bottom w:val="single" w:sz="6" w:space="0" w:color="000000"/>
            </w:tcBorders>
            <w:vAlign w:val="center"/>
          </w:tcPr>
          <w:p w14:paraId="32BB92AC" w14:textId="77AFEFDE" w:rsidR="00454E4B" w:rsidRDefault="0072263D" w:rsidP="00EE19FE">
            <w:pPr>
              <w:pStyle w:val="afa"/>
            </w:pPr>
            <w:ins w:id="1471" w:author="Логинова Екатерина Александровна" w:date="2019-02-20T10:04:00Z">
              <w:r w:rsidRPr="0072263D">
                <w:t>https://svn-doc.bssys.com/svn/SVN_DOCS/Проектная деятельность/Коробка/_2.3.0/01 Документы/115-ФЗ/115-ФЗ - Обработка документов выписки.docx</w:t>
              </w:r>
            </w:ins>
          </w:p>
        </w:tc>
      </w:tr>
      <w:tr w:rsidR="003240B1" w14:paraId="3D095C37" w14:textId="77777777" w:rsidTr="000A5E80">
        <w:trPr>
          <w:cantSplit/>
          <w:ins w:id="1472" w:author="Дементьев Владимир Викторович" w:date="2019-07-04T15:25:00Z"/>
        </w:trPr>
        <w:tc>
          <w:tcPr>
            <w:tcW w:w="709" w:type="dxa"/>
            <w:tcBorders>
              <w:top w:val="single" w:sz="6" w:space="0" w:color="000000"/>
            </w:tcBorders>
            <w:vAlign w:val="center"/>
          </w:tcPr>
          <w:p w14:paraId="014EBE4F" w14:textId="77777777" w:rsidR="003240B1" w:rsidRDefault="003240B1" w:rsidP="00EE19FE">
            <w:pPr>
              <w:pStyle w:val="afa"/>
              <w:numPr>
                <w:ilvl w:val="0"/>
                <w:numId w:val="5"/>
              </w:numPr>
              <w:rPr>
                <w:ins w:id="1473" w:author="Дементьев Владимир Викторович" w:date="2019-07-04T15:25:00Z"/>
                <w:rStyle w:val="af9"/>
              </w:rPr>
            </w:pPr>
            <w:bookmarkStart w:id="1474" w:name="_Ref13146772"/>
          </w:p>
        </w:tc>
        <w:bookmarkEnd w:id="1474"/>
        <w:tc>
          <w:tcPr>
            <w:tcW w:w="2541" w:type="dxa"/>
            <w:tcBorders>
              <w:top w:val="single" w:sz="6" w:space="0" w:color="000000"/>
            </w:tcBorders>
            <w:vAlign w:val="center"/>
          </w:tcPr>
          <w:p w14:paraId="44E7889B" w14:textId="2A9FDAB3" w:rsidR="003240B1" w:rsidRPr="003240B1" w:rsidRDefault="003240B1" w:rsidP="003240B1">
            <w:pPr>
              <w:pStyle w:val="afa"/>
              <w:rPr>
                <w:ins w:id="1475" w:author="Дементьев Владимир Викторович" w:date="2019-07-04T15:25:00Z"/>
              </w:rPr>
            </w:pPr>
            <w:ins w:id="1476" w:author="Дементьев Владимир Викторович" w:date="2019-07-04T15:25:00Z">
              <w:r>
                <w:t>ТЗ на разрабоку</w:t>
              </w:r>
            </w:ins>
            <w:ins w:id="1477" w:author="Дементьев Владимир Викторович" w:date="2019-07-04T15:26:00Z">
              <w:r>
                <w:t xml:space="preserve"> электронного документа «Рублевое платежное поручение» в системе </w:t>
              </w:r>
            </w:ins>
            <w:ins w:id="1478" w:author="Дементьев Владимир Викторович" w:date="2019-07-04T15:27:00Z">
              <w:r>
                <w:t>«</w:t>
              </w:r>
              <w:r>
                <w:rPr>
                  <w:lang w:val="en-US"/>
                </w:rPr>
                <w:t>Correqts</w:t>
              </w:r>
              <w:r>
                <w:t>»</w:t>
              </w:r>
            </w:ins>
          </w:p>
        </w:tc>
        <w:tc>
          <w:tcPr>
            <w:tcW w:w="3968" w:type="dxa"/>
            <w:tcBorders>
              <w:top w:val="single" w:sz="6" w:space="0" w:color="000000"/>
            </w:tcBorders>
            <w:vAlign w:val="center"/>
          </w:tcPr>
          <w:p w14:paraId="01708D16" w14:textId="0F57AAC6" w:rsidR="003240B1" w:rsidRPr="005A4A43" w:rsidRDefault="003240B1" w:rsidP="003240B1">
            <w:pPr>
              <w:pStyle w:val="afa"/>
              <w:rPr>
                <w:ins w:id="1479" w:author="Дементьев Владимир Викторович" w:date="2019-07-04T15:25:00Z"/>
              </w:rPr>
            </w:pPr>
            <w:ins w:id="1480" w:author="Дементьев Владимир Викторович" w:date="2019-07-04T15:27:00Z">
              <w:r>
                <w:t>Постановка на разработку электронного документа «Рублевое платежное поручение»</w:t>
              </w:r>
            </w:ins>
            <w:ins w:id="1481" w:author="Дементьев Владимир Викторович" w:date="2019-07-04T15:28:00Z">
              <w:r>
                <w:t xml:space="preserve"> в системе «</w:t>
              </w:r>
              <w:r>
                <w:rPr>
                  <w:lang w:val="en-US"/>
                </w:rPr>
                <w:t>Correqts</w:t>
              </w:r>
              <w:r>
                <w:t>»</w:t>
              </w:r>
            </w:ins>
          </w:p>
        </w:tc>
        <w:tc>
          <w:tcPr>
            <w:tcW w:w="2410" w:type="dxa"/>
            <w:tcBorders>
              <w:top w:val="single" w:sz="6" w:space="0" w:color="000000"/>
            </w:tcBorders>
            <w:vAlign w:val="center"/>
          </w:tcPr>
          <w:p w14:paraId="55E13DB6" w14:textId="7F21AACD" w:rsidR="003240B1" w:rsidRPr="0072263D" w:rsidRDefault="003240B1" w:rsidP="00EE19FE">
            <w:pPr>
              <w:pStyle w:val="afa"/>
              <w:rPr>
                <w:ins w:id="1482" w:author="Дементьев Владимир Викторович" w:date="2019-07-04T15:25:00Z"/>
              </w:rPr>
            </w:pPr>
            <w:ins w:id="1483" w:author="Дементьев Владимир Викторович" w:date="2019-07-04T15:29:00Z">
              <w:r w:rsidRPr="0072263D">
                <w:t>https://svn-doc.bssys.com/svn/</w:t>
              </w:r>
              <w:r w:rsidRPr="003240B1">
                <w:t>SVN_DOCS / Проектная деятельность / Коробка / _2.3.0 / 01 Документы / Рублевые документы / Рублевые платежи / Постановка на разработку ЭД Рублевое платежное поручение.docx</w:t>
              </w:r>
            </w:ins>
          </w:p>
        </w:tc>
      </w:tr>
    </w:tbl>
    <w:p w14:paraId="6F89DF7F" w14:textId="77777777" w:rsidR="0078635C" w:rsidRDefault="0078635C" w:rsidP="00444A4E">
      <w:pPr>
        <w:ind w:right="565"/>
      </w:pPr>
    </w:p>
    <w:p w14:paraId="17500A71" w14:textId="77777777" w:rsidR="0078635C" w:rsidRDefault="0078635C" w:rsidP="00444A4E">
      <w:pPr>
        <w:ind w:right="565"/>
        <w:rPr>
          <w:rFonts w:ascii="Arial Narrow" w:hAnsi="Arial Narrow" w:cs="Arial"/>
          <w:kern w:val="32"/>
          <w:sz w:val="32"/>
          <w:szCs w:val="32"/>
        </w:rPr>
      </w:pPr>
      <w:r>
        <w:br w:type="page"/>
      </w:r>
    </w:p>
    <w:p w14:paraId="74AD5BE7" w14:textId="77777777" w:rsidR="00110E14" w:rsidRDefault="00110E14" w:rsidP="001C5987">
      <w:pPr>
        <w:pStyle w:val="1"/>
      </w:pPr>
      <w:bookmarkStart w:id="1484" w:name="_Toc21517129"/>
      <w:bookmarkStart w:id="1485" w:name="_Toc420435058"/>
      <w:bookmarkStart w:id="1486" w:name="_Toc420435551"/>
      <w:bookmarkStart w:id="1487" w:name="_Toc420947006"/>
      <w:r>
        <w:lastRenderedPageBreak/>
        <w:t>Цель доработки</w:t>
      </w:r>
      <w:bookmarkEnd w:id="1484"/>
    </w:p>
    <w:p w14:paraId="39AB985E" w14:textId="77777777" w:rsidR="00110E14" w:rsidRPr="00110E14" w:rsidRDefault="00454E4B" w:rsidP="00110E14">
      <w:r>
        <w:t>Целью доработки Системы является разработка документа «</w:t>
      </w:r>
      <w:r w:rsidR="00AB0575">
        <w:t>Выписка</w:t>
      </w:r>
      <w:r>
        <w:t>»</w:t>
      </w:r>
    </w:p>
    <w:p w14:paraId="070113E9" w14:textId="77777777" w:rsidR="0066728A" w:rsidRDefault="0066728A" w:rsidP="002C6610">
      <w:pPr>
        <w:pStyle w:val="1"/>
      </w:pPr>
      <w:bookmarkStart w:id="1488" w:name="_Toc21517130"/>
      <w:bookmarkStart w:id="1489" w:name="_Toc420435060"/>
      <w:bookmarkStart w:id="1490" w:name="_Toc420435553"/>
      <w:bookmarkStart w:id="1491" w:name="_Toc420947008"/>
      <w:bookmarkStart w:id="1492" w:name="_Toc420435059"/>
      <w:bookmarkStart w:id="1493" w:name="_Toc420435552"/>
      <w:bookmarkStart w:id="1494" w:name="_Toc420947007"/>
      <w:bookmarkEnd w:id="1485"/>
      <w:bookmarkEnd w:id="1486"/>
      <w:bookmarkEnd w:id="1487"/>
      <w:r>
        <w:t>Ограничения</w:t>
      </w:r>
      <w:bookmarkEnd w:id="1488"/>
    </w:p>
    <w:p w14:paraId="4F65893E" w14:textId="77777777" w:rsidR="0066728A" w:rsidRPr="0066728A" w:rsidRDefault="0066728A" w:rsidP="002724D9">
      <w:pPr>
        <w:pStyle w:val="14"/>
      </w:pPr>
      <w:r>
        <w:t>В разделе приводится список ограничений, накладываемых на разрабатываемый функционал</w:t>
      </w:r>
    </w:p>
    <w:p w14:paraId="054EE0D3" w14:textId="77777777" w:rsidR="002C6610" w:rsidRPr="005539CA" w:rsidRDefault="002C6610" w:rsidP="002C6610">
      <w:pPr>
        <w:pStyle w:val="1"/>
      </w:pPr>
      <w:bookmarkStart w:id="1495" w:name="_Toc21517131"/>
      <w:r>
        <w:t>Сценарии использования документа</w:t>
      </w:r>
      <w:bookmarkEnd w:id="1489"/>
      <w:bookmarkEnd w:id="1490"/>
      <w:bookmarkEnd w:id="1491"/>
      <w:r w:rsidR="00620590">
        <w:t xml:space="preserve"> </w:t>
      </w:r>
      <w:r w:rsidR="00620590" w:rsidRPr="00620590">
        <w:t>&lt;</w:t>
      </w:r>
      <w:r w:rsidR="00AB0575">
        <w:t>Выписка</w:t>
      </w:r>
      <w:r w:rsidR="00620590" w:rsidRPr="00620590">
        <w:t>&gt;</w:t>
      </w:r>
      <w:bookmarkEnd w:id="1495"/>
    </w:p>
    <w:p w14:paraId="3E13B533" w14:textId="77777777" w:rsidR="002C6610" w:rsidRPr="00DC7830" w:rsidRDefault="002C6610" w:rsidP="002C6610">
      <w:pPr>
        <w:pStyle w:val="2"/>
      </w:pPr>
      <w:bookmarkStart w:id="1496" w:name="_Toc21517132"/>
      <w:r w:rsidRPr="00DC7830">
        <w:t>Основное направление</w:t>
      </w:r>
      <w:bookmarkEnd w:id="1496"/>
    </w:p>
    <w:p w14:paraId="151B485C" w14:textId="77777777" w:rsidR="002C6610" w:rsidRDefault="002C6610" w:rsidP="002C6610">
      <w:pPr>
        <w:pStyle w:val="24"/>
      </w:pPr>
      <w:r>
        <w:t>В разделе прив</w:t>
      </w:r>
      <w:r w:rsidR="004B7D06">
        <w:t>еден</w:t>
      </w:r>
      <w:r>
        <w:t xml:space="preserve"> пошаговый сценарий использования документа по прямому направлению</w:t>
      </w:r>
      <w:r w:rsidR="004B7D06">
        <w:t>:</w:t>
      </w:r>
    </w:p>
    <w:p w14:paraId="52B3BB4D" w14:textId="77777777" w:rsidR="004B7D06" w:rsidRDefault="004B7D06" w:rsidP="00650D72">
      <w:pPr>
        <w:pStyle w:val="24"/>
        <w:numPr>
          <w:ilvl w:val="0"/>
          <w:numId w:val="24"/>
        </w:numPr>
      </w:pPr>
      <w:r>
        <w:t xml:space="preserve">Система получает </w:t>
      </w:r>
      <w:r w:rsidR="00300026">
        <w:t>документ</w:t>
      </w:r>
      <w:r>
        <w:t xml:space="preserve"> из АБС</w:t>
      </w:r>
      <w:r w:rsidR="00AB0575">
        <w:t>.</w:t>
      </w:r>
    </w:p>
    <w:p w14:paraId="5425568F" w14:textId="77777777" w:rsidR="00053AEF" w:rsidRDefault="00053AEF" w:rsidP="00650D72">
      <w:pPr>
        <w:pStyle w:val="24"/>
        <w:numPr>
          <w:ilvl w:val="0"/>
          <w:numId w:val="24"/>
        </w:numPr>
      </w:pPr>
      <w:r>
        <w:t>Система подписывает документ технологической подписью Банка.</w:t>
      </w:r>
    </w:p>
    <w:p w14:paraId="377680C5" w14:textId="77777777" w:rsidR="00300026" w:rsidRDefault="00300026" w:rsidP="00650D72">
      <w:pPr>
        <w:pStyle w:val="24"/>
        <w:numPr>
          <w:ilvl w:val="0"/>
          <w:numId w:val="24"/>
        </w:numPr>
      </w:pPr>
      <w:bookmarkStart w:id="1497" w:name="_Ref450311478"/>
      <w:r>
        <w:t>Система отправляет документ клиенту</w:t>
      </w:r>
      <w:r w:rsidR="00AB0575">
        <w:t>.</w:t>
      </w:r>
      <w:bookmarkEnd w:id="1497"/>
    </w:p>
    <w:p w14:paraId="5836D0B8" w14:textId="77777777" w:rsidR="00300026" w:rsidRPr="00483F5B" w:rsidRDefault="00300026" w:rsidP="00650D72">
      <w:pPr>
        <w:pStyle w:val="24"/>
        <w:numPr>
          <w:ilvl w:val="0"/>
          <w:numId w:val="24"/>
        </w:numPr>
      </w:pPr>
      <w:bookmarkStart w:id="1498" w:name="_Ref450311498"/>
      <w:r>
        <w:t>Система переводит документ в статус «Принят»</w:t>
      </w:r>
      <w:r w:rsidR="00AB0575">
        <w:t>.</w:t>
      </w:r>
      <w:bookmarkEnd w:id="1498"/>
    </w:p>
    <w:p w14:paraId="49F203CD" w14:textId="77777777" w:rsidR="002C6610" w:rsidRDefault="002C6610" w:rsidP="002C6610">
      <w:pPr>
        <w:pStyle w:val="2"/>
      </w:pPr>
      <w:bookmarkStart w:id="1499" w:name="_Toc21517133"/>
      <w:r>
        <w:t>Альтернативы</w:t>
      </w:r>
      <w:bookmarkEnd w:id="1499"/>
    </w:p>
    <w:p w14:paraId="6488AAF5" w14:textId="77777777" w:rsidR="002C6610" w:rsidRDefault="002C6610" w:rsidP="002C6610">
      <w:r>
        <w:t>В разделе приводятся пошаговые альтернативы основного сценария использования документа</w:t>
      </w:r>
    </w:p>
    <w:p w14:paraId="6A1370E3" w14:textId="77777777" w:rsidR="002C6610" w:rsidRDefault="002C6610" w:rsidP="002C6610">
      <w:pPr>
        <w:pStyle w:val="3"/>
      </w:pPr>
      <w:bookmarkStart w:id="1500" w:name="_Toc21517134"/>
      <w:r>
        <w:t>Альтернатива «</w:t>
      </w:r>
      <w:r w:rsidR="00AB0575">
        <w:t>Перемещение в архив</w:t>
      </w:r>
      <w:r>
        <w:t>»</w:t>
      </w:r>
      <w:bookmarkEnd w:id="1500"/>
    </w:p>
    <w:p w14:paraId="06DEA649" w14:textId="77777777" w:rsidR="002C6610" w:rsidRDefault="002C6610" w:rsidP="002C6610">
      <w:r>
        <w:t xml:space="preserve">Альтернатива применяется на шаге </w:t>
      </w:r>
      <w:r w:rsidRPr="00EE19FE">
        <w:t>&lt;</w:t>
      </w:r>
      <w:r w:rsidR="00AB0575">
        <w:fldChar w:fldCharType="begin"/>
      </w:r>
      <w:r w:rsidR="00AB0575">
        <w:instrText xml:space="preserve"> REF _Ref450311478 \r \h </w:instrText>
      </w:r>
      <w:r w:rsidR="00AB0575">
        <w:fldChar w:fldCharType="separate"/>
      </w:r>
      <w:ins w:id="1501" w:author="Феданкова Любовь Анатольевна" w:date="2019-10-09T12:38:00Z">
        <w:r w:rsidR="00031B2C">
          <w:t>3</w:t>
        </w:r>
      </w:ins>
      <w:ins w:id="1502" w:author="Воронов Алексей Алексеевич" w:date="2018-01-30T12:27:00Z">
        <w:del w:id="1503" w:author="Феданкова Любовь Анатольевна" w:date="2019-10-09T12:38:00Z">
          <w:r w:rsidR="00DB3D2B" w:rsidDel="00031B2C">
            <w:delText>3</w:delText>
          </w:r>
        </w:del>
      </w:ins>
      <w:del w:id="1504" w:author="Феданкова Любовь Анатольевна" w:date="2019-10-09T12:38:00Z">
        <w:r w:rsidR="00AB0575" w:rsidDel="00031B2C">
          <w:delText>2</w:delText>
        </w:r>
      </w:del>
      <w:r w:rsidR="00AB0575">
        <w:fldChar w:fldCharType="end"/>
      </w:r>
      <w:r w:rsidRPr="00EE19FE">
        <w:t xml:space="preserve">&gt; </w:t>
      </w:r>
      <w:r>
        <w:t>основного сценария</w:t>
      </w:r>
    </w:p>
    <w:p w14:paraId="269DEEA0" w14:textId="77777777" w:rsidR="002C6610" w:rsidRDefault="00AB0575" w:rsidP="009A1128">
      <w:pPr>
        <w:pStyle w:val="a"/>
        <w:numPr>
          <w:ilvl w:val="0"/>
          <w:numId w:val="10"/>
        </w:numPr>
      </w:pPr>
      <w:r>
        <w:t>Пользователь (Сотрудник банка) помещает документ в архив.</w:t>
      </w:r>
    </w:p>
    <w:p w14:paraId="13D83B22" w14:textId="77777777" w:rsidR="002C6610" w:rsidRDefault="002C6610" w:rsidP="002C6610">
      <w:pPr>
        <w:pStyle w:val="2"/>
      </w:pPr>
      <w:bookmarkStart w:id="1505" w:name="_Toc21517135"/>
      <w:r>
        <w:t>Расширения</w:t>
      </w:r>
      <w:bookmarkEnd w:id="1505"/>
    </w:p>
    <w:p w14:paraId="69613402" w14:textId="77777777" w:rsidR="002C6610" w:rsidRDefault="002C6610" w:rsidP="002C6610">
      <w:pPr>
        <w:pStyle w:val="24"/>
      </w:pPr>
      <w:r>
        <w:t xml:space="preserve">В разделе приводятся пошаговые расширения основного сценария использования документа. </w:t>
      </w:r>
    </w:p>
    <w:p w14:paraId="51151475" w14:textId="77777777" w:rsidR="002C6610" w:rsidRDefault="002C6610" w:rsidP="002C6610">
      <w:pPr>
        <w:pStyle w:val="24"/>
      </w:pPr>
      <w:r>
        <w:t>Шаги основного сценария, с которых начинается расширение и в которых расширение заканчивается, не дублируются. В начале расширения указывается шаг основного сценария, в конце – шаг основного сценария, на который возвращается система или пользователь.</w:t>
      </w:r>
    </w:p>
    <w:p w14:paraId="30BE9D47" w14:textId="77777777" w:rsidR="002C6610" w:rsidRDefault="002C6610" w:rsidP="002C6610">
      <w:pPr>
        <w:pStyle w:val="3"/>
      </w:pPr>
      <w:bookmarkStart w:id="1506" w:name="_Toc21517136"/>
      <w:r>
        <w:t>Расширение «</w:t>
      </w:r>
      <w:r w:rsidR="00AB0575">
        <w:t>Временное перемещение в архив</w:t>
      </w:r>
      <w:r>
        <w:t>»</w:t>
      </w:r>
      <w:bookmarkEnd w:id="1506"/>
    </w:p>
    <w:p w14:paraId="1BA47F4B" w14:textId="77777777" w:rsidR="002C6610" w:rsidRDefault="002C6610" w:rsidP="002C6610">
      <w:r>
        <w:t xml:space="preserve">Расширение применяется на шаге </w:t>
      </w:r>
      <w:r w:rsidRPr="008C2EAF">
        <w:t>&lt;</w:t>
      </w:r>
      <w:r w:rsidR="00AB0575">
        <w:fldChar w:fldCharType="begin"/>
      </w:r>
      <w:r w:rsidR="00AB0575">
        <w:instrText xml:space="preserve"> REF _Ref450311478 \r \h </w:instrText>
      </w:r>
      <w:r w:rsidR="00AB0575">
        <w:fldChar w:fldCharType="separate"/>
      </w:r>
      <w:ins w:id="1507" w:author="Феданкова Любовь Анатольевна" w:date="2019-10-09T12:38:00Z">
        <w:r w:rsidR="00031B2C">
          <w:t>3</w:t>
        </w:r>
      </w:ins>
      <w:ins w:id="1508" w:author="Воронов Алексей Алексеевич" w:date="2018-01-30T12:27:00Z">
        <w:del w:id="1509" w:author="Феданкова Любовь Анатольевна" w:date="2019-10-09T12:38:00Z">
          <w:r w:rsidR="00DB3D2B" w:rsidDel="00031B2C">
            <w:delText>3</w:delText>
          </w:r>
        </w:del>
      </w:ins>
      <w:del w:id="1510" w:author="Феданкова Любовь Анатольевна" w:date="2019-10-09T12:38:00Z">
        <w:r w:rsidR="00AB0575" w:rsidDel="00031B2C">
          <w:delText>2</w:delText>
        </w:r>
      </w:del>
      <w:r w:rsidR="00AB0575">
        <w:fldChar w:fldCharType="end"/>
      </w:r>
      <w:r w:rsidRPr="008C2EAF">
        <w:t xml:space="preserve">&gt; </w:t>
      </w:r>
      <w:r>
        <w:t>основного сценария</w:t>
      </w:r>
    </w:p>
    <w:p w14:paraId="10B41333" w14:textId="77777777" w:rsidR="00AB0575" w:rsidRDefault="00AB0575" w:rsidP="00AB0575">
      <w:pPr>
        <w:pStyle w:val="a"/>
      </w:pPr>
      <w:r>
        <w:t>Пользователь (Сотрудник банка) помещает документ в архив.</w:t>
      </w:r>
    </w:p>
    <w:p w14:paraId="675152C8" w14:textId="77777777" w:rsidR="002C6610" w:rsidRPr="008C2EAF" w:rsidRDefault="00AB0575" w:rsidP="002C6610">
      <w:pPr>
        <w:pStyle w:val="a"/>
      </w:pPr>
      <w:r>
        <w:t>Пользователь (Сотрудник банка) перемещает документ в «рабочие»</w:t>
      </w:r>
    </w:p>
    <w:p w14:paraId="35E1B8E5" w14:textId="77777777" w:rsidR="002C6610" w:rsidRDefault="002C6610" w:rsidP="002C6610">
      <w:pPr>
        <w:ind w:left="1049" w:firstLine="0"/>
      </w:pPr>
      <w:r>
        <w:t xml:space="preserve">Система возвращается к шагу </w:t>
      </w:r>
      <w:r w:rsidRPr="008C2EAF">
        <w:t>&lt;</w:t>
      </w:r>
      <w:r w:rsidR="00AB0575">
        <w:fldChar w:fldCharType="begin"/>
      </w:r>
      <w:r w:rsidR="00AB0575">
        <w:instrText xml:space="preserve"> REF _Ref450311478 \r \h </w:instrText>
      </w:r>
      <w:r w:rsidR="00AB0575">
        <w:fldChar w:fldCharType="separate"/>
      </w:r>
      <w:ins w:id="1511" w:author="Феданкова Любовь Анатольевна" w:date="2019-10-09T12:38:00Z">
        <w:r w:rsidR="00031B2C">
          <w:t>3</w:t>
        </w:r>
      </w:ins>
      <w:ins w:id="1512" w:author="Воронов Алексей Алексеевич" w:date="2018-01-30T12:27:00Z">
        <w:del w:id="1513" w:author="Феданкова Любовь Анатольевна" w:date="2019-10-09T12:38:00Z">
          <w:r w:rsidR="00DB3D2B" w:rsidDel="00031B2C">
            <w:delText>3</w:delText>
          </w:r>
        </w:del>
      </w:ins>
      <w:del w:id="1514" w:author="Феданкова Любовь Анатольевна" w:date="2019-10-09T12:38:00Z">
        <w:r w:rsidR="00AB0575" w:rsidDel="00031B2C">
          <w:delText>2</w:delText>
        </w:r>
      </w:del>
      <w:r w:rsidR="00AB0575">
        <w:fldChar w:fldCharType="end"/>
      </w:r>
      <w:r w:rsidRPr="008C2EAF">
        <w:t xml:space="preserve">&gt; </w:t>
      </w:r>
      <w:r>
        <w:t>основного сценария</w:t>
      </w:r>
    </w:p>
    <w:p w14:paraId="2F7EF4CC" w14:textId="77777777" w:rsidR="00053AEF" w:rsidRDefault="00053AEF" w:rsidP="00053AEF">
      <w:pPr>
        <w:pStyle w:val="3"/>
      </w:pPr>
      <w:bookmarkStart w:id="1515" w:name="_Toc21517137"/>
      <w:r>
        <w:t>Расширение «Отправка документа клиенту без подписи Банка»</w:t>
      </w:r>
      <w:bookmarkEnd w:id="1515"/>
    </w:p>
    <w:p w14:paraId="3481F427" w14:textId="77777777" w:rsidR="00053AEF" w:rsidRDefault="00053AEF" w:rsidP="00053AEF">
      <w:r>
        <w:t xml:space="preserve">Расширение применяется на шаге </w:t>
      </w:r>
      <w:r w:rsidRPr="008C2EAF">
        <w:t>&lt;</w:t>
      </w:r>
      <w:r>
        <w:fldChar w:fldCharType="begin"/>
      </w:r>
      <w:r>
        <w:instrText xml:space="preserve"> REF _Ref450311478 \r \h </w:instrText>
      </w:r>
      <w:r>
        <w:fldChar w:fldCharType="separate"/>
      </w:r>
      <w:ins w:id="1516" w:author="Феданкова Любовь Анатольевна" w:date="2019-10-09T12:38:00Z">
        <w:r w:rsidR="00031B2C">
          <w:t>3</w:t>
        </w:r>
      </w:ins>
      <w:ins w:id="1517" w:author="Воронов Алексей Алексеевич" w:date="2018-01-30T12:27:00Z">
        <w:del w:id="1518" w:author="Феданкова Любовь Анатольевна" w:date="2019-10-09T12:38:00Z">
          <w:r w:rsidR="00DB3D2B" w:rsidDel="00031B2C">
            <w:delText>3</w:delText>
          </w:r>
        </w:del>
      </w:ins>
      <w:del w:id="1519" w:author="Феданкова Любовь Анатольевна" w:date="2019-10-09T12:38:00Z">
        <w:r w:rsidDel="00031B2C">
          <w:delText>2</w:delText>
        </w:r>
      </w:del>
      <w:r>
        <w:fldChar w:fldCharType="end"/>
      </w:r>
      <w:r w:rsidRPr="008C2EAF">
        <w:t xml:space="preserve">&gt; </w:t>
      </w:r>
      <w:r>
        <w:t>основного сценария</w:t>
      </w:r>
    </w:p>
    <w:p w14:paraId="78803EED" w14:textId="77777777" w:rsidR="00053AEF" w:rsidRDefault="00053AEF" w:rsidP="00053AEF">
      <w:pPr>
        <w:pStyle w:val="a"/>
        <w:numPr>
          <w:ilvl w:val="0"/>
          <w:numId w:val="65"/>
        </w:numPr>
      </w:pPr>
      <w:r>
        <w:t>Система потравляет документ клиенту.</w:t>
      </w:r>
    </w:p>
    <w:p w14:paraId="6AFB043A" w14:textId="77777777" w:rsidR="00053AEF" w:rsidRDefault="00053AEF" w:rsidP="00053AEF">
      <w:pPr>
        <w:ind w:left="1049" w:firstLine="0"/>
        <w:rPr>
          <w:ins w:id="1520" w:author="Логинова Екатерина Александровна" w:date="2019-02-20T10:04:00Z"/>
        </w:rPr>
      </w:pPr>
      <w:r>
        <w:t xml:space="preserve">Система возвращается к шагу </w:t>
      </w:r>
      <w:r w:rsidRPr="008C2EAF">
        <w:t>&lt;</w:t>
      </w:r>
      <w:r>
        <w:fldChar w:fldCharType="begin"/>
      </w:r>
      <w:r>
        <w:instrText xml:space="preserve"> REF _Ref450311498 \r \h </w:instrText>
      </w:r>
      <w:r>
        <w:fldChar w:fldCharType="separate"/>
      </w:r>
      <w:r w:rsidR="00031B2C">
        <w:t>4</w:t>
      </w:r>
      <w:r>
        <w:fldChar w:fldCharType="end"/>
      </w:r>
      <w:r w:rsidRPr="008C2EAF">
        <w:t xml:space="preserve">&gt; </w:t>
      </w:r>
      <w:r>
        <w:t>основного сценария</w:t>
      </w:r>
    </w:p>
    <w:p w14:paraId="7AEB9BB5" w14:textId="6DE4800F" w:rsidR="0072263D" w:rsidRDefault="00EF5213" w:rsidP="0072263D">
      <w:pPr>
        <w:pStyle w:val="2"/>
        <w:rPr>
          <w:ins w:id="1521" w:author="Логинова Екатерина Александровна" w:date="2019-02-20T10:07:00Z"/>
        </w:rPr>
      </w:pPr>
      <w:bookmarkStart w:id="1522" w:name="_Toc21517138"/>
      <w:ins w:id="1523" w:author="Логинова Екатерина Александровна" w:date="2019-02-20T10:07:00Z">
        <w:r>
          <w:lastRenderedPageBreak/>
          <w:t>Обработка документов выписки в рамках 115-ФЗ</w:t>
        </w:r>
        <w:bookmarkEnd w:id="1522"/>
      </w:ins>
    </w:p>
    <w:p w14:paraId="67100D8B" w14:textId="5E6F5BBB" w:rsidR="00EF5213" w:rsidRDefault="00EF5213" w:rsidP="00EF5213">
      <w:pPr>
        <w:rPr>
          <w:ins w:id="1524" w:author="Логинова Екатерина Александровна" w:date="2019-02-20T10:09:00Z"/>
        </w:rPr>
      </w:pPr>
      <w:ins w:id="1525" w:author="Логинова Екатерина Александровна" w:date="2019-02-20T10:09:00Z">
        <w:r w:rsidRPr="00EF5213">
          <w:t xml:space="preserve">В системе ДБО </w:t>
        </w:r>
        <w:r>
          <w:t xml:space="preserve">реализован </w:t>
        </w:r>
        <w:r w:rsidRPr="00EF5213">
          <w:t xml:space="preserve">функционал по обработке в рамках 115-ФЗ информации в поле «Назначение платежа» в расчетных документах, подтверждающих операции по выписке. По результатам проверки создается ЭД «Запрос клиенту по 115-ФЗ».  </w:t>
        </w:r>
      </w:ins>
    </w:p>
    <w:p w14:paraId="711EFDC1" w14:textId="357D2A58" w:rsidR="00EF5213" w:rsidRPr="00EF5213" w:rsidRDefault="00EF5213" w:rsidP="00EF5213">
      <w:pPr>
        <w:rPr>
          <w:ins w:id="1526" w:author="Логинова Екатерина Александровна" w:date="2019-02-20T10:04:00Z"/>
        </w:rPr>
      </w:pPr>
      <w:ins w:id="1527" w:author="Логинова Екатерина Александровна" w:date="2019-02-20T10:10:00Z">
        <w:r>
          <w:t>Подробно функционал описан в ТЗ «</w:t>
        </w:r>
      </w:ins>
      <w:ins w:id="1528" w:author="Логинова Екатерина Александровна" w:date="2019-02-20T10:11:00Z">
        <w:r w:rsidRPr="00EF5213">
          <w:t>Постановка на разработку функционала по обработке документов выписки в рамках 115-ФЗ в системе Corporate</w:t>
        </w:r>
      </w:ins>
      <w:ins w:id="1529" w:author="Логинова Екатерина Александровна" w:date="2019-02-20T10:10:00Z">
        <w:r>
          <w:t>»</w:t>
        </w:r>
      </w:ins>
      <w:ins w:id="1530" w:author="Логинова Екатерина Александровна" w:date="2019-02-20T10:11:00Z">
        <w:r>
          <w:t xml:space="preserve"> (Ссылка на документ в </w:t>
        </w:r>
      </w:ins>
      <w:ins w:id="1531" w:author="Логинова Екатерина Александровна" w:date="2019-02-20T10:13:00Z">
        <w:r>
          <w:fldChar w:fldCharType="begin"/>
        </w:r>
        <w:r>
          <w:instrText xml:space="preserve"> HYPERLINK  \l "_Ссылки_на_связанные" </w:instrText>
        </w:r>
        <w:r>
          <w:fldChar w:fldCharType="separate"/>
        </w:r>
        <w:r w:rsidRPr="00EF5213">
          <w:rPr>
            <w:rStyle w:val="a5"/>
          </w:rPr>
          <w:t>разделе 3</w:t>
        </w:r>
        <w:r>
          <w:fldChar w:fldCharType="end"/>
        </w:r>
      </w:ins>
      <w:ins w:id="1532" w:author="Логинова Екатерина Александровна" w:date="2019-02-20T10:11:00Z">
        <w:r>
          <w:t>)</w:t>
        </w:r>
      </w:ins>
    </w:p>
    <w:p w14:paraId="054E07AB" w14:textId="77777777" w:rsidR="0072263D" w:rsidRDefault="0072263D" w:rsidP="00053AEF">
      <w:pPr>
        <w:ind w:left="1049" w:firstLine="0"/>
      </w:pPr>
    </w:p>
    <w:p w14:paraId="3ADE2845" w14:textId="77777777" w:rsidR="00053AEF" w:rsidRPr="00053AEF" w:rsidRDefault="00053AEF" w:rsidP="00053AEF">
      <w:pPr>
        <w:ind w:left="1049" w:firstLine="0"/>
      </w:pPr>
    </w:p>
    <w:p w14:paraId="77BBBB00" w14:textId="77777777" w:rsidR="0038668B" w:rsidRDefault="0038668B" w:rsidP="001C5987">
      <w:pPr>
        <w:pStyle w:val="1"/>
      </w:pPr>
      <w:bookmarkStart w:id="1533" w:name="_Toc21517139"/>
      <w:r w:rsidRPr="00DA5497">
        <w:t>Описание жизненного цикла документа</w:t>
      </w:r>
      <w:bookmarkEnd w:id="1492"/>
      <w:bookmarkEnd w:id="1493"/>
      <w:bookmarkEnd w:id="1494"/>
      <w:bookmarkEnd w:id="1533"/>
      <w:r w:rsidR="00191ACF" w:rsidRPr="00DA5497">
        <w:t xml:space="preserve"> </w:t>
      </w:r>
    </w:p>
    <w:p w14:paraId="7801EA54" w14:textId="77777777" w:rsidR="00793554" w:rsidRDefault="00793554" w:rsidP="00793554">
      <w:pPr>
        <w:pStyle w:val="14"/>
      </w:pPr>
      <w:r>
        <w:t>1. Выписка должна формироваться на банковской стороне Correqts посредством импорта из АБС.</w:t>
      </w:r>
    </w:p>
    <w:p w14:paraId="7C87981D" w14:textId="77777777" w:rsidR="00793554" w:rsidRDefault="00793554" w:rsidP="00793554">
      <w:pPr>
        <w:pStyle w:val="14"/>
      </w:pPr>
      <w:r>
        <w:t>2. Успешно созданный документ может быть подписан технологической подписью банка. При этом подписание документа не обязательно.</w:t>
      </w:r>
    </w:p>
    <w:p w14:paraId="78E39D9F" w14:textId="77777777" w:rsidR="005539CA" w:rsidRPr="005539CA" w:rsidRDefault="00793554" w:rsidP="00793554">
      <w:pPr>
        <w:pStyle w:val="14"/>
      </w:pPr>
      <w:r>
        <w:t>3. Подписанный (или без подписи) документ может быть отправлен клиенту. При получении ЭД банковским сервером, на клиентской и на банковской сторонах Corerqts документ должен перейти в статус «Принят».</w:t>
      </w:r>
    </w:p>
    <w:p w14:paraId="4F22DE2A" w14:textId="7AE7FA64" w:rsidR="00793554" w:rsidRDefault="00793554" w:rsidP="00793554">
      <w:pPr>
        <w:pStyle w:val="af6"/>
      </w:pPr>
      <w:r>
        <w:lastRenderedPageBreak/>
        <w:t xml:space="preserve">Рисунок </w:t>
      </w:r>
      <w:ins w:id="153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1535" w:author="Феданкова Любовь Анатольевна" w:date="2019-10-09T12:38:00Z">
        <w:r w:rsidR="00031B2C">
          <w:rPr>
            <w:noProof/>
          </w:rPr>
          <w:t>1</w:t>
        </w:r>
      </w:ins>
      <w:ins w:id="1536" w:author="Широбокова Алёна Сергеевна" w:date="2018-10-08T14:09:00Z">
        <w:r w:rsidR="006846C7">
          <w:fldChar w:fldCharType="end"/>
        </w:r>
      </w:ins>
      <w:ins w:id="1537" w:author="Беликова Маргарита Николаевна" w:date="2018-09-28T15:38:00Z">
        <w:del w:id="1538" w:author="Широбокова Алёна Сергеевна" w:date="2018-10-08T14:09:00Z">
          <w:r w:rsidR="00D4212C" w:rsidDel="006846C7">
            <w:fldChar w:fldCharType="begin"/>
          </w:r>
          <w:r w:rsidR="00D4212C" w:rsidDel="006846C7">
            <w:delInstrText xml:space="preserve"> SEQ Рисунок \* ARABIC </w:delInstrText>
          </w:r>
        </w:del>
      </w:ins>
      <w:del w:id="1539" w:author="Широбокова Алёна Сергеевна" w:date="2018-10-08T14:09:00Z">
        <w:r w:rsidR="00D4212C" w:rsidDel="006846C7">
          <w:fldChar w:fldCharType="separate"/>
        </w:r>
      </w:del>
      <w:ins w:id="1540" w:author="Беликова Маргарита Николаевна" w:date="2018-09-28T15:43:00Z">
        <w:del w:id="1541" w:author="Широбокова Алёна Сергеевна" w:date="2018-10-08T14:09:00Z">
          <w:r w:rsidR="00D5236C" w:rsidDel="006846C7">
            <w:rPr>
              <w:noProof/>
            </w:rPr>
            <w:delText>1</w:delText>
          </w:r>
        </w:del>
      </w:ins>
      <w:ins w:id="1542" w:author="Беликова Маргарита Николаевна" w:date="2018-09-28T15:38:00Z">
        <w:del w:id="1543" w:author="Широбокова Алёна Сергеевна" w:date="2018-10-08T14:09:00Z">
          <w:r w:rsidR="00D4212C" w:rsidDel="006846C7">
            <w:fldChar w:fldCharType="end"/>
          </w:r>
        </w:del>
      </w:ins>
      <w:ins w:id="1544" w:author="Широбокова Алёна Сергеевна" w:date="2018-08-02T15:45:00Z">
        <w:del w:id="1545"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1546" w:author="Беликова Маргарита Николаевна" w:date="2018-09-13T12:06:00Z">
        <w:r w:rsidR="0090345F" w:rsidDel="00363322">
          <w:fldChar w:fldCharType="separate"/>
        </w:r>
      </w:del>
      <w:ins w:id="1547" w:author="Широбокова Алёна Сергеевна" w:date="2018-08-02T15:45:00Z">
        <w:del w:id="1548" w:author="Беликова Маргарита Николаевна" w:date="2018-09-13T12:06:00Z">
          <w:r w:rsidR="0090345F" w:rsidDel="00363322">
            <w:rPr>
              <w:noProof/>
            </w:rPr>
            <w:delText>1</w:delText>
          </w:r>
          <w:r w:rsidR="0090345F" w:rsidDel="00363322">
            <w:fldChar w:fldCharType="end"/>
          </w:r>
        </w:del>
      </w:ins>
      <w:del w:id="1549"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w:delText>
        </w:r>
        <w:r w:rsidR="00BB3A71" w:rsidDel="0090345F">
          <w:rPr>
            <w:noProof/>
          </w:rPr>
          <w:fldChar w:fldCharType="end"/>
        </w:r>
      </w:del>
      <w:r>
        <w:t xml:space="preserve"> Жизненный цикл документа</w:t>
      </w:r>
    </w:p>
    <w:p w14:paraId="07B1BF69" w14:textId="77777777" w:rsidR="00793554" w:rsidRDefault="00793554" w:rsidP="00793554">
      <w:pPr>
        <w:keepNext/>
        <w:ind w:left="0" w:firstLine="0"/>
      </w:pPr>
      <w:r>
        <w:object w:dxaOrig="11026" w:dyaOrig="7821" w14:anchorId="2F2451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52.5pt" o:ole="">
            <v:imagedata r:id="rId34" o:title=""/>
          </v:shape>
          <o:OLEObject Type="Embed" ProgID="Visio.Drawing.11" ShapeID="_x0000_i1025" DrawAspect="Content" ObjectID="_1632580987" r:id="rId35"/>
        </w:object>
      </w:r>
    </w:p>
    <w:p w14:paraId="4908E3EE" w14:textId="77777777" w:rsidR="0038668B" w:rsidRDefault="0038668B" w:rsidP="001C5987">
      <w:pPr>
        <w:pStyle w:val="1"/>
      </w:pPr>
      <w:bookmarkStart w:id="1550" w:name="_Toc420435061"/>
      <w:bookmarkStart w:id="1551" w:name="_Toc420435554"/>
      <w:bookmarkStart w:id="1552" w:name="_Toc420947009"/>
      <w:bookmarkStart w:id="1553" w:name="_Toc21517140"/>
      <w:r>
        <w:t>Диаграмма статусов документа в системе</w:t>
      </w:r>
      <w:bookmarkEnd w:id="1550"/>
      <w:bookmarkEnd w:id="1551"/>
      <w:bookmarkEnd w:id="1552"/>
      <w:bookmarkEnd w:id="1553"/>
    </w:p>
    <w:p w14:paraId="751CF18E" w14:textId="77777777" w:rsidR="002768F3" w:rsidRDefault="002768F3" w:rsidP="00DC7830">
      <w:pPr>
        <w:pStyle w:val="2"/>
      </w:pPr>
      <w:bookmarkStart w:id="1554" w:name="_Toc420435062"/>
      <w:bookmarkStart w:id="1555" w:name="_Toc420435555"/>
      <w:bookmarkStart w:id="1556" w:name="_Toc420947010"/>
      <w:bookmarkStart w:id="1557" w:name="_Toc21517141"/>
      <w:r>
        <w:t>Диаграмма статусов документа в ИК</w:t>
      </w:r>
      <w:bookmarkEnd w:id="1554"/>
      <w:bookmarkEnd w:id="1555"/>
      <w:bookmarkEnd w:id="1556"/>
      <w:bookmarkEnd w:id="1557"/>
    </w:p>
    <w:p w14:paraId="726BDB74" w14:textId="77777777" w:rsidR="00EE19FE" w:rsidRDefault="00EE19FE" w:rsidP="00EE19FE">
      <w:pPr>
        <w:pStyle w:val="24"/>
      </w:pPr>
      <w:r>
        <w:t>В разделе приводится диаграмма статусов документа и пояснени</w:t>
      </w:r>
      <w:r w:rsidR="00846514">
        <w:t>ями к каждому статусу в формате таблицы. В столбцах таблицы указываются системное название статуса, названия статуса на банке и на клиенте; в строках таблицы указываются действия. На пересечении столбца и строки указывается результат выполнения действия в статусе и комментарии, если необходимы</w:t>
      </w:r>
    </w:p>
    <w:p w14:paraId="2ECEEF8C" w14:textId="77777777" w:rsidR="00E95F05" w:rsidRDefault="00B3155E" w:rsidP="00E95F05">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3</w:t>
      </w:r>
      <w:r w:rsidR="00330166">
        <w:rPr>
          <w:noProof/>
        </w:rPr>
        <w:fldChar w:fldCharType="end"/>
      </w:r>
      <w:r>
        <w:t>. Статусы документа в ИК</w:t>
      </w:r>
    </w:p>
    <w:tbl>
      <w:tblPr>
        <w:tblStyle w:val="ae"/>
        <w:tblW w:w="10635" w:type="dxa"/>
        <w:tblInd w:w="-34" w:type="dxa"/>
        <w:tblLook w:val="04A0" w:firstRow="1" w:lastRow="0" w:firstColumn="1" w:lastColumn="0" w:noHBand="0" w:noVBand="1"/>
      </w:tblPr>
      <w:tblGrid>
        <w:gridCol w:w="2955"/>
        <w:gridCol w:w="1025"/>
        <w:gridCol w:w="1025"/>
        <w:gridCol w:w="2816"/>
        <w:gridCol w:w="2814"/>
      </w:tblGrid>
      <w:tr w:rsidR="00C54C0F" w14:paraId="1599DEE4" w14:textId="77777777" w:rsidTr="00C54C0F">
        <w:trPr>
          <w:tblHeader/>
        </w:trPr>
        <w:tc>
          <w:tcPr>
            <w:tcW w:w="2977" w:type="dxa"/>
            <w:vMerge w:val="restart"/>
            <w:tcBorders>
              <w:top w:val="single" w:sz="12" w:space="0" w:color="auto"/>
              <w:left w:val="single" w:sz="12" w:space="0" w:color="auto"/>
              <w:right w:val="single" w:sz="12" w:space="0" w:color="auto"/>
            </w:tcBorders>
          </w:tcPr>
          <w:p w14:paraId="53C891D2" w14:textId="77777777" w:rsidR="00C54C0F" w:rsidRDefault="00C54C0F" w:rsidP="00273A0E">
            <w:pPr>
              <w:ind w:left="0" w:firstLine="0"/>
            </w:pPr>
          </w:p>
        </w:tc>
        <w:tc>
          <w:tcPr>
            <w:tcW w:w="1986" w:type="dxa"/>
            <w:gridSpan w:val="2"/>
            <w:tcBorders>
              <w:top w:val="single" w:sz="12" w:space="0" w:color="auto"/>
              <w:left w:val="single" w:sz="12" w:space="0" w:color="auto"/>
              <w:right w:val="single" w:sz="12" w:space="0" w:color="auto"/>
            </w:tcBorders>
          </w:tcPr>
          <w:p w14:paraId="508EF576" w14:textId="77777777" w:rsidR="00C54C0F" w:rsidRPr="00846514" w:rsidRDefault="00C54C0F" w:rsidP="00273A0E">
            <w:pPr>
              <w:ind w:left="0" w:firstLine="0"/>
            </w:pPr>
            <w:r>
              <w:t>-</w:t>
            </w:r>
          </w:p>
        </w:tc>
        <w:tc>
          <w:tcPr>
            <w:tcW w:w="5672" w:type="dxa"/>
            <w:gridSpan w:val="2"/>
            <w:tcBorders>
              <w:top w:val="single" w:sz="12" w:space="0" w:color="auto"/>
              <w:left w:val="single" w:sz="12" w:space="0" w:color="auto"/>
              <w:right w:val="single" w:sz="12" w:space="0" w:color="auto"/>
            </w:tcBorders>
          </w:tcPr>
          <w:p w14:paraId="176B9759" w14:textId="77777777" w:rsidR="00C54C0F" w:rsidRPr="00C54C0F" w:rsidRDefault="00C54C0F" w:rsidP="00273A0E">
            <w:pPr>
              <w:ind w:left="0" w:firstLine="0"/>
              <w:rPr>
                <w:lang w:val="en-US"/>
              </w:rPr>
            </w:pPr>
            <w:r>
              <w:rPr>
                <w:lang w:val="en-US"/>
              </w:rPr>
              <w:t>Accepted</w:t>
            </w:r>
          </w:p>
        </w:tc>
      </w:tr>
      <w:tr w:rsidR="00C54C0F" w14:paraId="29E64443" w14:textId="77777777" w:rsidTr="00C54C0F">
        <w:trPr>
          <w:cantSplit/>
          <w:trHeight w:val="992"/>
          <w:tblHeader/>
        </w:trPr>
        <w:tc>
          <w:tcPr>
            <w:tcW w:w="2977" w:type="dxa"/>
            <w:vMerge/>
            <w:tcBorders>
              <w:left w:val="single" w:sz="12" w:space="0" w:color="auto"/>
              <w:bottom w:val="single" w:sz="12" w:space="0" w:color="auto"/>
              <w:right w:val="single" w:sz="12" w:space="0" w:color="auto"/>
            </w:tcBorders>
          </w:tcPr>
          <w:p w14:paraId="4B089516" w14:textId="77777777" w:rsidR="00C54C0F" w:rsidRDefault="00C54C0F" w:rsidP="00273A0E">
            <w:pPr>
              <w:ind w:left="0" w:firstLine="0"/>
            </w:pPr>
          </w:p>
        </w:tc>
        <w:tc>
          <w:tcPr>
            <w:tcW w:w="993" w:type="dxa"/>
            <w:tcBorders>
              <w:left w:val="single" w:sz="12" w:space="0" w:color="auto"/>
              <w:bottom w:val="single" w:sz="12" w:space="0" w:color="auto"/>
            </w:tcBorders>
            <w:textDirection w:val="btLr"/>
          </w:tcPr>
          <w:p w14:paraId="234C590A" w14:textId="77777777" w:rsidR="00C54C0F" w:rsidRPr="00C54C0F" w:rsidRDefault="00C54C0F" w:rsidP="00273A0E">
            <w:pPr>
              <w:ind w:left="113" w:right="113" w:firstLine="0"/>
            </w:pPr>
            <w:r>
              <w:t>-</w:t>
            </w:r>
          </w:p>
        </w:tc>
        <w:tc>
          <w:tcPr>
            <w:tcW w:w="993" w:type="dxa"/>
            <w:tcBorders>
              <w:bottom w:val="single" w:sz="12" w:space="0" w:color="auto"/>
              <w:right w:val="single" w:sz="12" w:space="0" w:color="auto"/>
            </w:tcBorders>
            <w:textDirection w:val="btLr"/>
          </w:tcPr>
          <w:p w14:paraId="4300ABA0" w14:textId="77777777" w:rsidR="00C54C0F" w:rsidRPr="00C54C0F" w:rsidRDefault="00C54C0F" w:rsidP="00273A0E">
            <w:pPr>
              <w:ind w:left="113" w:right="113" w:firstLine="0"/>
            </w:pPr>
            <w:r>
              <w:t>-</w:t>
            </w:r>
          </w:p>
        </w:tc>
        <w:tc>
          <w:tcPr>
            <w:tcW w:w="2837" w:type="dxa"/>
            <w:tcBorders>
              <w:left w:val="single" w:sz="12" w:space="0" w:color="auto"/>
              <w:bottom w:val="single" w:sz="12" w:space="0" w:color="auto"/>
            </w:tcBorders>
            <w:textDirection w:val="btLr"/>
          </w:tcPr>
          <w:p w14:paraId="0BC4EE8C" w14:textId="77777777" w:rsidR="00C54C0F" w:rsidRPr="00C54C0F" w:rsidRDefault="00C54C0F" w:rsidP="00273A0E">
            <w:pPr>
              <w:ind w:left="113" w:right="113" w:firstLine="0"/>
            </w:pPr>
            <w:r>
              <w:t>Принят</w:t>
            </w:r>
          </w:p>
        </w:tc>
        <w:tc>
          <w:tcPr>
            <w:tcW w:w="2835" w:type="dxa"/>
            <w:tcBorders>
              <w:bottom w:val="single" w:sz="12" w:space="0" w:color="auto"/>
              <w:right w:val="single" w:sz="12" w:space="0" w:color="auto"/>
            </w:tcBorders>
            <w:textDirection w:val="btLr"/>
          </w:tcPr>
          <w:p w14:paraId="1D002709" w14:textId="77777777" w:rsidR="00C54C0F" w:rsidRPr="00C54C0F" w:rsidRDefault="00C54C0F" w:rsidP="00273A0E">
            <w:pPr>
              <w:ind w:left="113" w:right="113" w:firstLine="0"/>
            </w:pPr>
            <w:r>
              <w:t>Принят</w:t>
            </w:r>
          </w:p>
        </w:tc>
      </w:tr>
      <w:tr w:rsidR="00C54C0F" w14:paraId="03CF0021" w14:textId="77777777" w:rsidTr="00C54C0F">
        <w:tc>
          <w:tcPr>
            <w:tcW w:w="2977" w:type="dxa"/>
            <w:tcBorders>
              <w:top w:val="single" w:sz="12" w:space="0" w:color="auto"/>
              <w:left w:val="single" w:sz="12" w:space="0" w:color="auto"/>
              <w:right w:val="single" w:sz="12" w:space="0" w:color="auto"/>
            </w:tcBorders>
          </w:tcPr>
          <w:p w14:paraId="01D57677" w14:textId="77777777" w:rsidR="00C54C0F" w:rsidRPr="008248C2" w:rsidRDefault="00C54C0F" w:rsidP="00273A0E">
            <w:pPr>
              <w:ind w:left="0" w:firstLine="0"/>
            </w:pPr>
            <w:r>
              <w:t>Получение документа из АБС</w:t>
            </w:r>
          </w:p>
        </w:tc>
        <w:tc>
          <w:tcPr>
            <w:tcW w:w="993" w:type="dxa"/>
            <w:tcBorders>
              <w:top w:val="single" w:sz="12" w:space="0" w:color="auto"/>
              <w:left w:val="single" w:sz="12" w:space="0" w:color="auto"/>
            </w:tcBorders>
          </w:tcPr>
          <w:p w14:paraId="752E6894" w14:textId="77777777" w:rsidR="00C54C0F" w:rsidRDefault="00AB1125" w:rsidP="00273A0E">
            <w:pPr>
              <w:ind w:left="0" w:firstLine="0"/>
            </w:pPr>
            <w:r>
              <w:t>Система получает документ от АБС</w:t>
            </w:r>
          </w:p>
        </w:tc>
        <w:tc>
          <w:tcPr>
            <w:tcW w:w="993" w:type="dxa"/>
            <w:tcBorders>
              <w:top w:val="single" w:sz="12" w:space="0" w:color="auto"/>
              <w:right w:val="single" w:sz="12" w:space="0" w:color="auto"/>
            </w:tcBorders>
          </w:tcPr>
          <w:p w14:paraId="106EDC33" w14:textId="77777777" w:rsidR="00C54C0F" w:rsidRDefault="00AB1125" w:rsidP="00273A0E">
            <w:pPr>
              <w:ind w:left="0" w:firstLine="0"/>
            </w:pPr>
            <w:r>
              <w:t>Система получает документ от АБС</w:t>
            </w:r>
          </w:p>
        </w:tc>
        <w:tc>
          <w:tcPr>
            <w:tcW w:w="2837" w:type="dxa"/>
            <w:tcBorders>
              <w:top w:val="single" w:sz="12" w:space="0" w:color="auto"/>
              <w:left w:val="single" w:sz="12" w:space="0" w:color="auto"/>
            </w:tcBorders>
          </w:tcPr>
          <w:p w14:paraId="08024043" w14:textId="77777777" w:rsidR="00C54C0F" w:rsidRDefault="00C54C0F" w:rsidP="00273A0E">
            <w:pPr>
              <w:ind w:left="0" w:firstLine="0"/>
            </w:pPr>
          </w:p>
        </w:tc>
        <w:tc>
          <w:tcPr>
            <w:tcW w:w="2835" w:type="dxa"/>
            <w:tcBorders>
              <w:top w:val="single" w:sz="12" w:space="0" w:color="auto"/>
              <w:right w:val="single" w:sz="12" w:space="0" w:color="auto"/>
            </w:tcBorders>
          </w:tcPr>
          <w:p w14:paraId="5967F280" w14:textId="77777777" w:rsidR="00C54C0F" w:rsidRDefault="00C54C0F" w:rsidP="00273A0E">
            <w:pPr>
              <w:ind w:left="0" w:firstLine="0"/>
            </w:pPr>
          </w:p>
        </w:tc>
      </w:tr>
      <w:tr w:rsidR="00C54C0F" w14:paraId="620C7F29" w14:textId="77777777" w:rsidTr="00C54C0F">
        <w:tc>
          <w:tcPr>
            <w:tcW w:w="2977" w:type="dxa"/>
            <w:tcBorders>
              <w:left w:val="single" w:sz="12" w:space="0" w:color="auto"/>
              <w:right w:val="single" w:sz="12" w:space="0" w:color="auto"/>
            </w:tcBorders>
          </w:tcPr>
          <w:p w14:paraId="3744AD7B" w14:textId="77777777" w:rsidR="00C54C0F" w:rsidRDefault="00C54C0F" w:rsidP="00273A0E">
            <w:pPr>
              <w:ind w:left="0" w:firstLine="0"/>
            </w:pPr>
            <w:r>
              <w:lastRenderedPageBreak/>
              <w:t>Отправка документа клиенту</w:t>
            </w:r>
          </w:p>
        </w:tc>
        <w:tc>
          <w:tcPr>
            <w:tcW w:w="993" w:type="dxa"/>
            <w:tcBorders>
              <w:left w:val="single" w:sz="12" w:space="0" w:color="auto"/>
            </w:tcBorders>
          </w:tcPr>
          <w:p w14:paraId="60C02A10" w14:textId="77777777" w:rsidR="00C54C0F" w:rsidRDefault="00C54C0F" w:rsidP="00273A0E">
            <w:pPr>
              <w:ind w:left="0" w:firstLine="0"/>
            </w:pPr>
          </w:p>
        </w:tc>
        <w:tc>
          <w:tcPr>
            <w:tcW w:w="993" w:type="dxa"/>
            <w:tcBorders>
              <w:right w:val="single" w:sz="12" w:space="0" w:color="auto"/>
            </w:tcBorders>
          </w:tcPr>
          <w:p w14:paraId="471A949C" w14:textId="77777777" w:rsidR="00C54C0F" w:rsidRDefault="00C54C0F" w:rsidP="00273A0E">
            <w:pPr>
              <w:ind w:left="0" w:firstLine="0"/>
            </w:pPr>
          </w:p>
        </w:tc>
        <w:tc>
          <w:tcPr>
            <w:tcW w:w="2837" w:type="dxa"/>
            <w:tcBorders>
              <w:left w:val="single" w:sz="12" w:space="0" w:color="auto"/>
            </w:tcBorders>
          </w:tcPr>
          <w:p w14:paraId="61C3F49E" w14:textId="77777777" w:rsidR="00C54C0F" w:rsidRDefault="00C54C0F" w:rsidP="00C54C0F">
            <w:pPr>
              <w:ind w:left="0" w:firstLine="0"/>
            </w:pPr>
            <w:r>
              <w:t>Документ переходит в статус «Принят» при отправке Клиенту</w:t>
            </w:r>
          </w:p>
        </w:tc>
        <w:tc>
          <w:tcPr>
            <w:tcW w:w="2835" w:type="dxa"/>
            <w:tcBorders>
              <w:right w:val="single" w:sz="12" w:space="0" w:color="auto"/>
            </w:tcBorders>
          </w:tcPr>
          <w:p w14:paraId="358C4A55" w14:textId="77777777" w:rsidR="00C54C0F" w:rsidRDefault="00C54C0F" w:rsidP="00273A0E">
            <w:pPr>
              <w:ind w:left="0" w:firstLine="0"/>
            </w:pPr>
            <w:r>
              <w:t>Документ переходит в статус «Принят» при отправке Клиенту</w:t>
            </w:r>
          </w:p>
        </w:tc>
      </w:tr>
    </w:tbl>
    <w:p w14:paraId="14773166" w14:textId="77777777" w:rsidR="00EE19FE" w:rsidRPr="00EE19FE" w:rsidRDefault="00EE19FE" w:rsidP="00EE19FE"/>
    <w:p w14:paraId="3BAEBFF1" w14:textId="77777777" w:rsidR="002768F3" w:rsidRPr="002768F3" w:rsidRDefault="002768F3" w:rsidP="00DC7830">
      <w:pPr>
        <w:pStyle w:val="2"/>
      </w:pPr>
      <w:bookmarkStart w:id="1558" w:name="_Toc420435063"/>
      <w:bookmarkStart w:id="1559" w:name="_Toc420435556"/>
      <w:bookmarkStart w:id="1560" w:name="_Toc420947011"/>
      <w:bookmarkStart w:id="1561" w:name="_Toc21517142"/>
      <w:r>
        <w:t xml:space="preserve">Диаграмма статусов документа в </w:t>
      </w:r>
      <w:bookmarkEnd w:id="1558"/>
      <w:bookmarkEnd w:id="1559"/>
      <w:bookmarkEnd w:id="1560"/>
      <w:r w:rsidR="0066728A">
        <w:t>ОК</w:t>
      </w:r>
      <w:bookmarkEnd w:id="1561"/>
    </w:p>
    <w:p w14:paraId="3A0648A2" w14:textId="77777777" w:rsidR="00846514" w:rsidRDefault="00846514" w:rsidP="00846514">
      <w:pPr>
        <w:pStyle w:val="24"/>
      </w:pPr>
      <w:r>
        <w:t>В разделе приводится диаграмма статусов документа и пояснениями к каждому статусу в формате таблицы. В столбцах таблицы указываются системное название статуса, названия статуса на банке и на клиенте; в строках таблицы указываются действия. На пересечении столбца и строки указывается результат выполнения действия в статусе и комментарии, если необходимы</w:t>
      </w:r>
    </w:p>
    <w:p w14:paraId="1E1D3EA7" w14:textId="77777777" w:rsidR="00052E87" w:rsidRDefault="00B3155E" w:rsidP="00052E87">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4</w:t>
      </w:r>
      <w:r w:rsidR="00330166">
        <w:rPr>
          <w:noProof/>
        </w:rPr>
        <w:fldChar w:fldCharType="end"/>
      </w:r>
      <w:r w:rsidR="0066728A">
        <w:t>. Статусы документа в ОК</w:t>
      </w:r>
    </w:p>
    <w:tbl>
      <w:tblPr>
        <w:tblStyle w:val="ae"/>
        <w:tblW w:w="10635" w:type="dxa"/>
        <w:tblInd w:w="-34" w:type="dxa"/>
        <w:tblLook w:val="04A0" w:firstRow="1" w:lastRow="0" w:firstColumn="1" w:lastColumn="0" w:noHBand="0" w:noVBand="1"/>
      </w:tblPr>
      <w:tblGrid>
        <w:gridCol w:w="2955"/>
        <w:gridCol w:w="1025"/>
        <w:gridCol w:w="1025"/>
        <w:gridCol w:w="2816"/>
        <w:gridCol w:w="2814"/>
      </w:tblGrid>
      <w:tr w:rsidR="00C54C0F" w14:paraId="0CEB22C2" w14:textId="77777777" w:rsidTr="007A6002">
        <w:trPr>
          <w:tblHeader/>
        </w:trPr>
        <w:tc>
          <w:tcPr>
            <w:tcW w:w="2977" w:type="dxa"/>
            <w:vMerge w:val="restart"/>
            <w:tcBorders>
              <w:top w:val="single" w:sz="12" w:space="0" w:color="auto"/>
              <w:left w:val="single" w:sz="12" w:space="0" w:color="auto"/>
              <w:right w:val="single" w:sz="12" w:space="0" w:color="auto"/>
            </w:tcBorders>
          </w:tcPr>
          <w:p w14:paraId="62F9514D" w14:textId="77777777" w:rsidR="00C54C0F" w:rsidRDefault="00C54C0F" w:rsidP="007A6002">
            <w:pPr>
              <w:ind w:left="0" w:firstLine="0"/>
            </w:pPr>
          </w:p>
        </w:tc>
        <w:tc>
          <w:tcPr>
            <w:tcW w:w="1986" w:type="dxa"/>
            <w:gridSpan w:val="2"/>
            <w:tcBorders>
              <w:top w:val="single" w:sz="12" w:space="0" w:color="auto"/>
              <w:left w:val="single" w:sz="12" w:space="0" w:color="auto"/>
              <w:right w:val="single" w:sz="12" w:space="0" w:color="auto"/>
            </w:tcBorders>
          </w:tcPr>
          <w:p w14:paraId="11B0DF80" w14:textId="77777777" w:rsidR="00C54C0F" w:rsidRPr="00846514" w:rsidRDefault="00C54C0F" w:rsidP="007A6002">
            <w:pPr>
              <w:ind w:left="0" w:firstLine="0"/>
            </w:pPr>
            <w:r>
              <w:t>-</w:t>
            </w:r>
          </w:p>
        </w:tc>
        <w:tc>
          <w:tcPr>
            <w:tcW w:w="5672" w:type="dxa"/>
            <w:gridSpan w:val="2"/>
            <w:tcBorders>
              <w:top w:val="single" w:sz="12" w:space="0" w:color="auto"/>
              <w:left w:val="single" w:sz="12" w:space="0" w:color="auto"/>
              <w:right w:val="single" w:sz="12" w:space="0" w:color="auto"/>
            </w:tcBorders>
          </w:tcPr>
          <w:p w14:paraId="497AF3E3" w14:textId="77777777" w:rsidR="00C54C0F" w:rsidRPr="00C54C0F" w:rsidRDefault="00C54C0F" w:rsidP="007A6002">
            <w:pPr>
              <w:ind w:left="0" w:firstLine="0"/>
              <w:rPr>
                <w:lang w:val="en-US"/>
              </w:rPr>
            </w:pPr>
            <w:r>
              <w:rPr>
                <w:lang w:val="en-US"/>
              </w:rPr>
              <w:t>Accepted</w:t>
            </w:r>
          </w:p>
        </w:tc>
      </w:tr>
      <w:tr w:rsidR="00C54C0F" w14:paraId="2DDD879D" w14:textId="77777777" w:rsidTr="007A6002">
        <w:trPr>
          <w:cantSplit/>
          <w:trHeight w:val="992"/>
          <w:tblHeader/>
        </w:trPr>
        <w:tc>
          <w:tcPr>
            <w:tcW w:w="2977" w:type="dxa"/>
            <w:vMerge/>
            <w:tcBorders>
              <w:left w:val="single" w:sz="12" w:space="0" w:color="auto"/>
              <w:bottom w:val="single" w:sz="12" w:space="0" w:color="auto"/>
              <w:right w:val="single" w:sz="12" w:space="0" w:color="auto"/>
            </w:tcBorders>
          </w:tcPr>
          <w:p w14:paraId="33A13768" w14:textId="77777777" w:rsidR="00C54C0F" w:rsidRDefault="00C54C0F" w:rsidP="007A6002">
            <w:pPr>
              <w:ind w:left="0" w:firstLine="0"/>
            </w:pPr>
          </w:p>
        </w:tc>
        <w:tc>
          <w:tcPr>
            <w:tcW w:w="993" w:type="dxa"/>
            <w:tcBorders>
              <w:left w:val="single" w:sz="12" w:space="0" w:color="auto"/>
              <w:bottom w:val="single" w:sz="12" w:space="0" w:color="auto"/>
            </w:tcBorders>
            <w:textDirection w:val="btLr"/>
          </w:tcPr>
          <w:p w14:paraId="4AD75CD5" w14:textId="77777777" w:rsidR="00C54C0F" w:rsidRPr="00C54C0F" w:rsidRDefault="00C54C0F" w:rsidP="007A6002">
            <w:pPr>
              <w:ind w:left="113" w:right="113" w:firstLine="0"/>
            </w:pPr>
            <w:r>
              <w:t>-</w:t>
            </w:r>
          </w:p>
        </w:tc>
        <w:tc>
          <w:tcPr>
            <w:tcW w:w="993" w:type="dxa"/>
            <w:tcBorders>
              <w:bottom w:val="single" w:sz="12" w:space="0" w:color="auto"/>
              <w:right w:val="single" w:sz="12" w:space="0" w:color="auto"/>
            </w:tcBorders>
            <w:textDirection w:val="btLr"/>
          </w:tcPr>
          <w:p w14:paraId="43113F3B" w14:textId="77777777" w:rsidR="00C54C0F" w:rsidRPr="00C54C0F" w:rsidRDefault="00C54C0F" w:rsidP="007A6002">
            <w:pPr>
              <w:ind w:left="113" w:right="113" w:firstLine="0"/>
            </w:pPr>
            <w:r>
              <w:t>-</w:t>
            </w:r>
          </w:p>
        </w:tc>
        <w:tc>
          <w:tcPr>
            <w:tcW w:w="2837" w:type="dxa"/>
            <w:tcBorders>
              <w:left w:val="single" w:sz="12" w:space="0" w:color="auto"/>
              <w:bottom w:val="single" w:sz="12" w:space="0" w:color="auto"/>
            </w:tcBorders>
            <w:textDirection w:val="btLr"/>
          </w:tcPr>
          <w:p w14:paraId="07B38AD6" w14:textId="77777777" w:rsidR="00C54C0F" w:rsidRPr="00C54C0F" w:rsidRDefault="00C54C0F" w:rsidP="007A6002">
            <w:pPr>
              <w:ind w:left="113" w:right="113" w:firstLine="0"/>
            </w:pPr>
            <w:r>
              <w:t>Принят</w:t>
            </w:r>
          </w:p>
        </w:tc>
        <w:tc>
          <w:tcPr>
            <w:tcW w:w="2835" w:type="dxa"/>
            <w:tcBorders>
              <w:bottom w:val="single" w:sz="12" w:space="0" w:color="auto"/>
              <w:right w:val="single" w:sz="12" w:space="0" w:color="auto"/>
            </w:tcBorders>
            <w:textDirection w:val="btLr"/>
          </w:tcPr>
          <w:p w14:paraId="0DE1E366" w14:textId="77777777" w:rsidR="00C54C0F" w:rsidRPr="00C54C0F" w:rsidRDefault="00C54C0F" w:rsidP="007A6002">
            <w:pPr>
              <w:ind w:left="113" w:right="113" w:firstLine="0"/>
            </w:pPr>
            <w:r>
              <w:t>Принят</w:t>
            </w:r>
          </w:p>
        </w:tc>
      </w:tr>
      <w:tr w:rsidR="00C54C0F" w14:paraId="53B2F9EC" w14:textId="77777777" w:rsidTr="007A6002">
        <w:tc>
          <w:tcPr>
            <w:tcW w:w="2977" w:type="dxa"/>
            <w:tcBorders>
              <w:top w:val="single" w:sz="12" w:space="0" w:color="auto"/>
              <w:left w:val="single" w:sz="12" w:space="0" w:color="auto"/>
              <w:right w:val="single" w:sz="12" w:space="0" w:color="auto"/>
            </w:tcBorders>
          </w:tcPr>
          <w:p w14:paraId="26A8576C" w14:textId="77777777" w:rsidR="00C54C0F" w:rsidRPr="008248C2" w:rsidRDefault="00C54C0F" w:rsidP="007A6002">
            <w:pPr>
              <w:ind w:left="0" w:firstLine="0"/>
            </w:pPr>
            <w:r>
              <w:t>Получение документа из АБС</w:t>
            </w:r>
          </w:p>
        </w:tc>
        <w:tc>
          <w:tcPr>
            <w:tcW w:w="993" w:type="dxa"/>
            <w:tcBorders>
              <w:top w:val="single" w:sz="12" w:space="0" w:color="auto"/>
              <w:left w:val="single" w:sz="12" w:space="0" w:color="auto"/>
            </w:tcBorders>
          </w:tcPr>
          <w:p w14:paraId="232E855B" w14:textId="77777777" w:rsidR="00C54C0F" w:rsidRDefault="00AB1125" w:rsidP="007A6002">
            <w:pPr>
              <w:ind w:left="0" w:firstLine="0"/>
            </w:pPr>
            <w:r>
              <w:t>Система получает документ от АБС</w:t>
            </w:r>
          </w:p>
        </w:tc>
        <w:tc>
          <w:tcPr>
            <w:tcW w:w="993" w:type="dxa"/>
            <w:tcBorders>
              <w:top w:val="single" w:sz="12" w:space="0" w:color="auto"/>
              <w:right w:val="single" w:sz="12" w:space="0" w:color="auto"/>
            </w:tcBorders>
          </w:tcPr>
          <w:p w14:paraId="4ABEB399" w14:textId="77777777" w:rsidR="00C54C0F" w:rsidRDefault="00AB1125" w:rsidP="007A6002">
            <w:pPr>
              <w:ind w:left="0" w:firstLine="0"/>
            </w:pPr>
            <w:r>
              <w:t>Система получает документ от АБС</w:t>
            </w:r>
          </w:p>
        </w:tc>
        <w:tc>
          <w:tcPr>
            <w:tcW w:w="2837" w:type="dxa"/>
            <w:tcBorders>
              <w:top w:val="single" w:sz="12" w:space="0" w:color="auto"/>
              <w:left w:val="single" w:sz="12" w:space="0" w:color="auto"/>
            </w:tcBorders>
          </w:tcPr>
          <w:p w14:paraId="10FCCFA0" w14:textId="77777777" w:rsidR="00C54C0F" w:rsidRDefault="00C54C0F" w:rsidP="007A6002">
            <w:pPr>
              <w:ind w:left="0" w:firstLine="0"/>
            </w:pPr>
          </w:p>
        </w:tc>
        <w:tc>
          <w:tcPr>
            <w:tcW w:w="2835" w:type="dxa"/>
            <w:tcBorders>
              <w:top w:val="single" w:sz="12" w:space="0" w:color="auto"/>
              <w:right w:val="single" w:sz="12" w:space="0" w:color="auto"/>
            </w:tcBorders>
          </w:tcPr>
          <w:p w14:paraId="4DB5D4D6" w14:textId="77777777" w:rsidR="00C54C0F" w:rsidRDefault="00C54C0F" w:rsidP="007A6002">
            <w:pPr>
              <w:ind w:left="0" w:firstLine="0"/>
            </w:pPr>
          </w:p>
        </w:tc>
      </w:tr>
      <w:tr w:rsidR="00C54C0F" w14:paraId="4890F2FB" w14:textId="77777777" w:rsidTr="007A6002">
        <w:tc>
          <w:tcPr>
            <w:tcW w:w="2977" w:type="dxa"/>
            <w:tcBorders>
              <w:left w:val="single" w:sz="12" w:space="0" w:color="auto"/>
              <w:right w:val="single" w:sz="12" w:space="0" w:color="auto"/>
            </w:tcBorders>
          </w:tcPr>
          <w:p w14:paraId="142AA6F5" w14:textId="77777777" w:rsidR="00C54C0F" w:rsidRDefault="00C54C0F" w:rsidP="007A6002">
            <w:pPr>
              <w:ind w:left="0" w:firstLine="0"/>
            </w:pPr>
            <w:r>
              <w:t>Отправка документа клиенту</w:t>
            </w:r>
          </w:p>
        </w:tc>
        <w:tc>
          <w:tcPr>
            <w:tcW w:w="993" w:type="dxa"/>
            <w:tcBorders>
              <w:left w:val="single" w:sz="12" w:space="0" w:color="auto"/>
            </w:tcBorders>
          </w:tcPr>
          <w:p w14:paraId="4353BEC6" w14:textId="77777777" w:rsidR="00C54C0F" w:rsidRDefault="00C54C0F" w:rsidP="007A6002">
            <w:pPr>
              <w:ind w:left="0" w:firstLine="0"/>
            </w:pPr>
          </w:p>
        </w:tc>
        <w:tc>
          <w:tcPr>
            <w:tcW w:w="993" w:type="dxa"/>
            <w:tcBorders>
              <w:right w:val="single" w:sz="12" w:space="0" w:color="auto"/>
            </w:tcBorders>
          </w:tcPr>
          <w:p w14:paraId="7ECA8D7D" w14:textId="77777777" w:rsidR="00C54C0F" w:rsidRDefault="00C54C0F" w:rsidP="007A6002">
            <w:pPr>
              <w:ind w:left="0" w:firstLine="0"/>
            </w:pPr>
          </w:p>
        </w:tc>
        <w:tc>
          <w:tcPr>
            <w:tcW w:w="2837" w:type="dxa"/>
            <w:tcBorders>
              <w:left w:val="single" w:sz="12" w:space="0" w:color="auto"/>
            </w:tcBorders>
          </w:tcPr>
          <w:p w14:paraId="3BA2F344" w14:textId="77777777" w:rsidR="00C54C0F" w:rsidRDefault="00C54C0F" w:rsidP="007A6002">
            <w:pPr>
              <w:ind w:left="0" w:firstLine="0"/>
            </w:pPr>
            <w:r>
              <w:t>Документ переходит в статус «Принят» при отправке Клиенту</w:t>
            </w:r>
          </w:p>
        </w:tc>
        <w:tc>
          <w:tcPr>
            <w:tcW w:w="2835" w:type="dxa"/>
            <w:tcBorders>
              <w:right w:val="single" w:sz="12" w:space="0" w:color="auto"/>
            </w:tcBorders>
          </w:tcPr>
          <w:p w14:paraId="755B3F1B" w14:textId="77777777" w:rsidR="00C54C0F" w:rsidRDefault="00C54C0F" w:rsidP="007A6002">
            <w:pPr>
              <w:ind w:left="0" w:firstLine="0"/>
            </w:pPr>
            <w:r>
              <w:t>Документ переходит в статус «Принят» при отправке Клиенту</w:t>
            </w:r>
          </w:p>
        </w:tc>
      </w:tr>
    </w:tbl>
    <w:p w14:paraId="7BC670E7" w14:textId="77777777" w:rsidR="00EE19FE" w:rsidRDefault="00EE19FE" w:rsidP="00444A4E">
      <w:pPr>
        <w:ind w:right="565"/>
      </w:pPr>
    </w:p>
    <w:p w14:paraId="06E65970" w14:textId="77777777" w:rsidR="00393A76" w:rsidRDefault="00393A76" w:rsidP="001C5987">
      <w:pPr>
        <w:pStyle w:val="1"/>
      </w:pPr>
      <w:bookmarkStart w:id="1562" w:name="_Toc420435064"/>
      <w:bookmarkStart w:id="1563" w:name="_Toc420435557"/>
      <w:bookmarkStart w:id="1564" w:name="_Toc420947012"/>
      <w:bookmarkStart w:id="1565" w:name="_Toc21517143"/>
      <w:r>
        <w:t>Атрибуты сущностей</w:t>
      </w:r>
      <w:bookmarkEnd w:id="1562"/>
      <w:bookmarkEnd w:id="1563"/>
      <w:bookmarkEnd w:id="1564"/>
      <w:bookmarkEnd w:id="1565"/>
      <w:r>
        <w:t xml:space="preserve"> </w:t>
      </w:r>
    </w:p>
    <w:p w14:paraId="4E01D98E" w14:textId="77777777" w:rsidR="00B3155E" w:rsidRPr="00B3155E" w:rsidRDefault="00746A6C" w:rsidP="00B3155E">
      <w:r>
        <w:t>В разделе описывается пере</w:t>
      </w:r>
      <w:r w:rsidR="00F513CE">
        <w:t>че</w:t>
      </w:r>
      <w:r>
        <w:t>нь атрибутов всех создаваемых или изменяемых в рамках доработки сущностей. Для каждого поля указывается его название и тип</w:t>
      </w:r>
    </w:p>
    <w:p w14:paraId="3803FB72" w14:textId="77777777" w:rsidR="00B3155E" w:rsidRDefault="00116920" w:rsidP="00B3155E">
      <w:pPr>
        <w:pStyle w:val="af6"/>
      </w:pPr>
      <w:bookmarkStart w:id="1566" w:name="_Ref3549559"/>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5</w:t>
      </w:r>
      <w:r w:rsidR="00330166">
        <w:rPr>
          <w:noProof/>
        </w:rPr>
        <w:fldChar w:fldCharType="end"/>
      </w:r>
      <w:r>
        <w:t>. Атрибуты сущности «</w:t>
      </w:r>
      <w:r w:rsidR="00C54C0F">
        <w:t>Информация о движении денежных средств</w:t>
      </w:r>
      <w:r>
        <w:t>»</w:t>
      </w:r>
      <w:r w:rsidR="007A6002">
        <w:t xml:space="preserve"> таблица </w:t>
      </w:r>
      <w:r w:rsidR="007A6002" w:rsidRPr="007A6002">
        <w:t>SBNS_RURSTATEMENT</w:t>
      </w:r>
      <w:bookmarkEnd w:id="1566"/>
    </w:p>
    <w:tbl>
      <w:tblPr>
        <w:tblStyle w:val="ae"/>
        <w:tblW w:w="0" w:type="auto"/>
        <w:tblInd w:w="392"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513"/>
        <w:gridCol w:w="2464"/>
        <w:gridCol w:w="1701"/>
        <w:gridCol w:w="1842"/>
        <w:gridCol w:w="3119"/>
      </w:tblGrid>
      <w:tr w:rsidR="008E0146" w14:paraId="757DF350" w14:textId="77777777" w:rsidTr="00775010">
        <w:trPr>
          <w:tblHeader/>
        </w:trPr>
        <w:tc>
          <w:tcPr>
            <w:tcW w:w="513" w:type="dxa"/>
          </w:tcPr>
          <w:p w14:paraId="0BD21C9C" w14:textId="77777777" w:rsidR="008E0146" w:rsidRPr="00B11EF3" w:rsidRDefault="008E0146" w:rsidP="00B11EF3">
            <w:pPr>
              <w:pStyle w:val="af8"/>
            </w:pPr>
            <w:r>
              <w:t>№ п/п</w:t>
            </w:r>
          </w:p>
        </w:tc>
        <w:tc>
          <w:tcPr>
            <w:tcW w:w="2464" w:type="dxa"/>
          </w:tcPr>
          <w:p w14:paraId="16A03822" w14:textId="77777777" w:rsidR="008E0146" w:rsidRDefault="008E0146" w:rsidP="00B11EF3">
            <w:pPr>
              <w:pStyle w:val="af8"/>
            </w:pPr>
            <w:r>
              <w:t>Название</w:t>
            </w:r>
          </w:p>
        </w:tc>
        <w:tc>
          <w:tcPr>
            <w:tcW w:w="1701" w:type="dxa"/>
          </w:tcPr>
          <w:p w14:paraId="1B963151" w14:textId="77777777" w:rsidR="008E0146" w:rsidRDefault="008E0146" w:rsidP="00B11EF3">
            <w:pPr>
              <w:pStyle w:val="af8"/>
            </w:pPr>
            <w:r>
              <w:t>Тип атрибута</w:t>
            </w:r>
          </w:p>
        </w:tc>
        <w:tc>
          <w:tcPr>
            <w:tcW w:w="1842" w:type="dxa"/>
          </w:tcPr>
          <w:p w14:paraId="6BEEB668" w14:textId="77777777" w:rsidR="008E0146" w:rsidRDefault="008E0146" w:rsidP="00B11EF3">
            <w:pPr>
              <w:pStyle w:val="af8"/>
            </w:pPr>
            <w:r>
              <w:t>Входит в дайджест подписи</w:t>
            </w:r>
          </w:p>
        </w:tc>
        <w:tc>
          <w:tcPr>
            <w:tcW w:w="3119" w:type="dxa"/>
          </w:tcPr>
          <w:p w14:paraId="3FD8A6A6" w14:textId="77777777" w:rsidR="008E0146" w:rsidRDefault="008E0146" w:rsidP="00B11EF3">
            <w:pPr>
              <w:pStyle w:val="af8"/>
            </w:pPr>
            <w:r>
              <w:t>Комментарии</w:t>
            </w:r>
          </w:p>
        </w:tc>
      </w:tr>
      <w:tr w:rsidR="007A6002" w:rsidRPr="0086339F" w14:paraId="1DC248DE" w14:textId="77777777" w:rsidTr="007A6002">
        <w:tc>
          <w:tcPr>
            <w:tcW w:w="513" w:type="dxa"/>
          </w:tcPr>
          <w:p w14:paraId="7BEC2910" w14:textId="77777777" w:rsidR="007A6002" w:rsidRPr="00E95F05" w:rsidRDefault="007A6002" w:rsidP="009A1128">
            <w:pPr>
              <w:pStyle w:val="afa"/>
              <w:numPr>
                <w:ilvl w:val="0"/>
                <w:numId w:val="11"/>
              </w:numPr>
              <w:rPr>
                <w:rStyle w:val="af9"/>
                <w:rFonts w:eastAsia="Calibri"/>
              </w:rPr>
            </w:pPr>
          </w:p>
        </w:tc>
        <w:tc>
          <w:tcPr>
            <w:tcW w:w="2464" w:type="dxa"/>
          </w:tcPr>
          <w:p w14:paraId="2DF04552" w14:textId="77777777" w:rsidR="007A6002" w:rsidRPr="007A6002" w:rsidRDefault="007A6002" w:rsidP="007A6002">
            <w:pPr>
              <w:pStyle w:val="af"/>
              <w:ind w:left="0" w:firstLine="0"/>
              <w:rPr>
                <w:rFonts w:ascii="Times New Roman" w:hAnsi="Times New Roman"/>
                <w:sz w:val="20"/>
              </w:rPr>
            </w:pPr>
            <w:r w:rsidRPr="007A6002">
              <w:rPr>
                <w:rFonts w:ascii="Times New Roman" w:hAnsi="Times New Roman"/>
                <w:sz w:val="20"/>
                <w:lang w:val="en-US"/>
              </w:rPr>
              <w:t>ID</w:t>
            </w:r>
          </w:p>
        </w:tc>
        <w:tc>
          <w:tcPr>
            <w:tcW w:w="1701" w:type="dxa"/>
          </w:tcPr>
          <w:p w14:paraId="75A0340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1DF8D732" w14:textId="77777777" w:rsidR="007A6002" w:rsidRPr="0086339F" w:rsidRDefault="0086339F" w:rsidP="007A6002">
            <w:pPr>
              <w:ind w:left="0" w:right="565" w:firstLine="0"/>
              <w:rPr>
                <w:szCs w:val="20"/>
                <w:lang w:val="en-US"/>
              </w:rPr>
            </w:pPr>
            <w:r>
              <w:rPr>
                <w:szCs w:val="20"/>
              </w:rPr>
              <w:t>Да</w:t>
            </w:r>
            <w:r>
              <w:rPr>
                <w:szCs w:val="20"/>
                <w:lang w:val="en-US"/>
              </w:rPr>
              <w:t xml:space="preserve">, </w:t>
            </w:r>
            <w:r w:rsidRPr="0086339F">
              <w:rPr>
                <w:szCs w:val="20"/>
                <w:lang w:val="en-US"/>
              </w:rPr>
              <w:t>R020SignDigest</w:t>
            </w:r>
          </w:p>
        </w:tc>
        <w:tc>
          <w:tcPr>
            <w:tcW w:w="3119" w:type="dxa"/>
          </w:tcPr>
          <w:p w14:paraId="6E646D4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Идентификатор объекта</w:t>
            </w:r>
          </w:p>
        </w:tc>
      </w:tr>
      <w:tr w:rsidR="007A6002" w:rsidRPr="0086339F" w14:paraId="59501B25" w14:textId="77777777" w:rsidTr="007A6002">
        <w:tc>
          <w:tcPr>
            <w:tcW w:w="513" w:type="dxa"/>
          </w:tcPr>
          <w:p w14:paraId="4172261E" w14:textId="77777777" w:rsidR="007A6002" w:rsidRPr="0086339F" w:rsidRDefault="007A6002" w:rsidP="009A1128">
            <w:pPr>
              <w:pStyle w:val="afa"/>
              <w:numPr>
                <w:ilvl w:val="0"/>
                <w:numId w:val="11"/>
              </w:numPr>
              <w:rPr>
                <w:rStyle w:val="af9"/>
                <w:rFonts w:eastAsia="Calibri"/>
                <w:lang w:val="en-US"/>
              </w:rPr>
            </w:pPr>
          </w:p>
        </w:tc>
        <w:tc>
          <w:tcPr>
            <w:tcW w:w="2464" w:type="dxa"/>
          </w:tcPr>
          <w:p w14:paraId="532D32F3" w14:textId="77777777" w:rsidR="007A6002" w:rsidRPr="0086339F"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ARCHIVETIME</w:t>
            </w:r>
          </w:p>
        </w:tc>
        <w:tc>
          <w:tcPr>
            <w:tcW w:w="1701" w:type="dxa"/>
          </w:tcPr>
          <w:p w14:paraId="08087D41"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long</w:t>
            </w:r>
          </w:p>
        </w:tc>
        <w:tc>
          <w:tcPr>
            <w:tcW w:w="1842" w:type="dxa"/>
          </w:tcPr>
          <w:p w14:paraId="48B9EC72" w14:textId="77777777" w:rsidR="007A6002" w:rsidRPr="0086339F" w:rsidRDefault="007A6002" w:rsidP="007A6002">
            <w:pPr>
              <w:ind w:left="0" w:right="565" w:firstLine="0"/>
              <w:rPr>
                <w:szCs w:val="20"/>
                <w:lang w:val="en-US"/>
              </w:rPr>
            </w:pPr>
          </w:p>
        </w:tc>
        <w:tc>
          <w:tcPr>
            <w:tcW w:w="3119" w:type="dxa"/>
          </w:tcPr>
          <w:p w14:paraId="1FB0B65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Дата архивирования</w:t>
            </w:r>
          </w:p>
        </w:tc>
      </w:tr>
      <w:tr w:rsidR="007A6002" w:rsidRPr="0086339F" w14:paraId="66D7415B" w14:textId="77777777" w:rsidTr="007A6002">
        <w:tc>
          <w:tcPr>
            <w:tcW w:w="513" w:type="dxa"/>
          </w:tcPr>
          <w:p w14:paraId="712E37B9" w14:textId="77777777" w:rsidR="007A6002" w:rsidRPr="0086339F" w:rsidRDefault="007A6002" w:rsidP="009A1128">
            <w:pPr>
              <w:pStyle w:val="afa"/>
              <w:numPr>
                <w:ilvl w:val="0"/>
                <w:numId w:val="11"/>
              </w:numPr>
              <w:rPr>
                <w:rStyle w:val="af9"/>
                <w:rFonts w:eastAsia="Calibri"/>
                <w:lang w:val="en-US"/>
              </w:rPr>
            </w:pPr>
          </w:p>
        </w:tc>
        <w:tc>
          <w:tcPr>
            <w:tcW w:w="2464" w:type="dxa"/>
          </w:tcPr>
          <w:p w14:paraId="151CB9E2" w14:textId="77777777" w:rsidR="007A6002" w:rsidRPr="0086339F"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DELETETIME</w:t>
            </w:r>
          </w:p>
        </w:tc>
        <w:tc>
          <w:tcPr>
            <w:tcW w:w="1701" w:type="dxa"/>
          </w:tcPr>
          <w:p w14:paraId="0A13C861"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long</w:t>
            </w:r>
          </w:p>
        </w:tc>
        <w:tc>
          <w:tcPr>
            <w:tcW w:w="1842" w:type="dxa"/>
          </w:tcPr>
          <w:p w14:paraId="33FAEA56" w14:textId="77777777" w:rsidR="007A6002" w:rsidRPr="0086339F" w:rsidRDefault="007A6002" w:rsidP="007A6002">
            <w:pPr>
              <w:ind w:left="0" w:right="565" w:firstLine="0"/>
              <w:rPr>
                <w:szCs w:val="20"/>
                <w:lang w:val="en-US"/>
              </w:rPr>
            </w:pPr>
          </w:p>
        </w:tc>
        <w:tc>
          <w:tcPr>
            <w:tcW w:w="3119" w:type="dxa"/>
          </w:tcPr>
          <w:p w14:paraId="3BFCA874"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Дата удаления</w:t>
            </w:r>
          </w:p>
        </w:tc>
      </w:tr>
      <w:tr w:rsidR="007A6002" w14:paraId="263DF6C2" w14:textId="77777777" w:rsidTr="007A6002">
        <w:tc>
          <w:tcPr>
            <w:tcW w:w="513" w:type="dxa"/>
          </w:tcPr>
          <w:p w14:paraId="6AF32A61" w14:textId="77777777" w:rsidR="007A6002" w:rsidRPr="0086339F" w:rsidRDefault="007A6002" w:rsidP="009A1128">
            <w:pPr>
              <w:pStyle w:val="afa"/>
              <w:numPr>
                <w:ilvl w:val="0"/>
                <w:numId w:val="11"/>
              </w:numPr>
              <w:rPr>
                <w:rStyle w:val="af9"/>
                <w:rFonts w:eastAsia="Calibri"/>
                <w:lang w:val="en-US"/>
              </w:rPr>
            </w:pPr>
          </w:p>
        </w:tc>
        <w:tc>
          <w:tcPr>
            <w:tcW w:w="2464" w:type="dxa"/>
          </w:tcPr>
          <w:p w14:paraId="0DADC1C7" w14:textId="77777777" w:rsidR="007A6002" w:rsidRPr="0086339F"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SYSCREATETIME</w:t>
            </w:r>
          </w:p>
        </w:tc>
        <w:tc>
          <w:tcPr>
            <w:tcW w:w="1701" w:type="dxa"/>
          </w:tcPr>
          <w:p w14:paraId="5DEFB08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4F551971" w14:textId="77777777" w:rsidR="007A6002" w:rsidRPr="0086339F" w:rsidRDefault="007A6002" w:rsidP="007A6002">
            <w:pPr>
              <w:ind w:left="0" w:right="565" w:firstLine="0"/>
              <w:rPr>
                <w:szCs w:val="20"/>
                <w:lang w:val="en-US"/>
              </w:rPr>
            </w:pPr>
          </w:p>
        </w:tc>
        <w:tc>
          <w:tcPr>
            <w:tcW w:w="3119" w:type="dxa"/>
          </w:tcPr>
          <w:p w14:paraId="0EBDE66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Системное время создания</w:t>
            </w:r>
          </w:p>
        </w:tc>
      </w:tr>
      <w:tr w:rsidR="007A6002" w14:paraId="0C1EED91" w14:textId="77777777" w:rsidTr="007A6002">
        <w:tc>
          <w:tcPr>
            <w:tcW w:w="513" w:type="dxa"/>
          </w:tcPr>
          <w:p w14:paraId="3230406D" w14:textId="77777777" w:rsidR="007A6002" w:rsidRPr="00E95F05" w:rsidRDefault="007A6002" w:rsidP="009A1128">
            <w:pPr>
              <w:pStyle w:val="afa"/>
              <w:numPr>
                <w:ilvl w:val="0"/>
                <w:numId w:val="11"/>
              </w:numPr>
              <w:rPr>
                <w:rStyle w:val="af9"/>
                <w:rFonts w:eastAsia="Calibri"/>
              </w:rPr>
            </w:pPr>
          </w:p>
        </w:tc>
        <w:tc>
          <w:tcPr>
            <w:tcW w:w="2464" w:type="dxa"/>
          </w:tcPr>
          <w:p w14:paraId="0024682C" w14:textId="77777777" w:rsidR="007A6002" w:rsidRPr="007A6002" w:rsidRDefault="007A6002" w:rsidP="007A6002">
            <w:pPr>
              <w:pStyle w:val="af"/>
              <w:ind w:left="0" w:firstLine="0"/>
              <w:rPr>
                <w:rFonts w:ascii="Times New Roman" w:hAnsi="Times New Roman"/>
                <w:sz w:val="20"/>
              </w:rPr>
            </w:pPr>
            <w:r w:rsidRPr="007A6002">
              <w:rPr>
                <w:rFonts w:ascii="Times New Roman" w:hAnsi="Times New Roman"/>
                <w:sz w:val="20"/>
                <w:lang w:val="en-US"/>
              </w:rPr>
              <w:t>VERSION</w:t>
            </w:r>
          </w:p>
        </w:tc>
        <w:tc>
          <w:tcPr>
            <w:tcW w:w="1701" w:type="dxa"/>
          </w:tcPr>
          <w:p w14:paraId="0FBD19E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integer</w:t>
            </w:r>
          </w:p>
        </w:tc>
        <w:tc>
          <w:tcPr>
            <w:tcW w:w="1842" w:type="dxa"/>
          </w:tcPr>
          <w:p w14:paraId="64979C6B" w14:textId="77777777" w:rsidR="007A6002" w:rsidRPr="007A6002" w:rsidRDefault="007A6002" w:rsidP="007A6002">
            <w:pPr>
              <w:ind w:left="0" w:right="565" w:firstLine="0"/>
              <w:rPr>
                <w:szCs w:val="20"/>
              </w:rPr>
            </w:pPr>
          </w:p>
        </w:tc>
        <w:tc>
          <w:tcPr>
            <w:tcW w:w="3119" w:type="dxa"/>
          </w:tcPr>
          <w:p w14:paraId="2758937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Системная (hibernate) версия объекта</w:t>
            </w:r>
          </w:p>
        </w:tc>
      </w:tr>
      <w:tr w:rsidR="0086339F" w14:paraId="592A8C39" w14:textId="77777777" w:rsidTr="007A6002">
        <w:tc>
          <w:tcPr>
            <w:tcW w:w="513" w:type="dxa"/>
          </w:tcPr>
          <w:p w14:paraId="198C8E46" w14:textId="77777777" w:rsidR="0086339F" w:rsidRPr="00E95F05" w:rsidRDefault="0086339F" w:rsidP="009A1128">
            <w:pPr>
              <w:pStyle w:val="afa"/>
              <w:numPr>
                <w:ilvl w:val="0"/>
                <w:numId w:val="11"/>
              </w:numPr>
              <w:rPr>
                <w:rStyle w:val="af9"/>
                <w:rFonts w:eastAsia="Calibri"/>
              </w:rPr>
            </w:pPr>
          </w:p>
        </w:tc>
        <w:tc>
          <w:tcPr>
            <w:tcW w:w="2464" w:type="dxa"/>
          </w:tcPr>
          <w:p w14:paraId="403AC88E"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ACCEPTDATE</w:t>
            </w:r>
          </w:p>
        </w:tc>
        <w:tc>
          <w:tcPr>
            <w:tcW w:w="1701" w:type="dxa"/>
          </w:tcPr>
          <w:p w14:paraId="2A2CC11C"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11F91AA1" w14:textId="77777777" w:rsidR="0086339F" w:rsidRDefault="0086339F" w:rsidP="0086339F">
            <w:pPr>
              <w:ind w:left="0" w:firstLine="0"/>
            </w:pPr>
            <w:r w:rsidRPr="002D7A5F">
              <w:rPr>
                <w:szCs w:val="20"/>
              </w:rPr>
              <w:t>Да</w:t>
            </w:r>
            <w:r w:rsidRPr="002D7A5F">
              <w:rPr>
                <w:szCs w:val="20"/>
                <w:lang w:val="en-US"/>
              </w:rPr>
              <w:t>, R020SignDigest</w:t>
            </w:r>
          </w:p>
        </w:tc>
        <w:tc>
          <w:tcPr>
            <w:tcW w:w="3119" w:type="dxa"/>
          </w:tcPr>
          <w:p w14:paraId="1C7F429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Дата приема к исполнению</w:t>
            </w:r>
          </w:p>
        </w:tc>
      </w:tr>
      <w:tr w:rsidR="0086339F" w14:paraId="2C4391E9" w14:textId="77777777" w:rsidTr="007A6002">
        <w:tc>
          <w:tcPr>
            <w:tcW w:w="513" w:type="dxa"/>
          </w:tcPr>
          <w:p w14:paraId="505239BA" w14:textId="77777777" w:rsidR="0086339F" w:rsidRPr="00E95F05" w:rsidRDefault="0086339F" w:rsidP="009A1128">
            <w:pPr>
              <w:pStyle w:val="afa"/>
              <w:numPr>
                <w:ilvl w:val="0"/>
                <w:numId w:val="11"/>
              </w:numPr>
              <w:rPr>
                <w:rStyle w:val="af9"/>
                <w:rFonts w:eastAsia="Calibri"/>
              </w:rPr>
            </w:pPr>
          </w:p>
        </w:tc>
        <w:tc>
          <w:tcPr>
            <w:tcW w:w="2464" w:type="dxa"/>
          </w:tcPr>
          <w:p w14:paraId="7D7D784C"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ACCOUNT</w:t>
            </w:r>
          </w:p>
        </w:tc>
        <w:tc>
          <w:tcPr>
            <w:tcW w:w="1701" w:type="dxa"/>
          </w:tcPr>
          <w:p w14:paraId="517CF2BF"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41795C08" w14:textId="77777777" w:rsidR="0086339F" w:rsidRDefault="0086339F" w:rsidP="0086339F">
            <w:pPr>
              <w:ind w:left="0" w:firstLine="0"/>
            </w:pPr>
            <w:r w:rsidRPr="002D7A5F">
              <w:rPr>
                <w:szCs w:val="20"/>
              </w:rPr>
              <w:t>Да</w:t>
            </w:r>
            <w:r w:rsidRPr="002D7A5F">
              <w:rPr>
                <w:szCs w:val="20"/>
                <w:lang w:val="en-US"/>
              </w:rPr>
              <w:t>, R020SignDigest</w:t>
            </w:r>
          </w:p>
        </w:tc>
        <w:tc>
          <w:tcPr>
            <w:tcW w:w="3119" w:type="dxa"/>
          </w:tcPr>
          <w:p w14:paraId="67CC862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Счет клиента</w:t>
            </w:r>
          </w:p>
        </w:tc>
      </w:tr>
      <w:tr w:rsidR="007A6002" w14:paraId="696EEF4F" w14:textId="77777777" w:rsidTr="007A6002">
        <w:tc>
          <w:tcPr>
            <w:tcW w:w="513" w:type="dxa"/>
          </w:tcPr>
          <w:p w14:paraId="37416845" w14:textId="77777777" w:rsidR="007A6002" w:rsidRPr="00E95F05" w:rsidRDefault="007A6002" w:rsidP="009A1128">
            <w:pPr>
              <w:pStyle w:val="afa"/>
              <w:numPr>
                <w:ilvl w:val="0"/>
                <w:numId w:val="11"/>
              </w:numPr>
              <w:rPr>
                <w:rStyle w:val="af9"/>
                <w:rFonts w:eastAsia="Calibri"/>
              </w:rPr>
            </w:pPr>
          </w:p>
        </w:tc>
        <w:tc>
          <w:tcPr>
            <w:tcW w:w="2464" w:type="dxa"/>
          </w:tcPr>
          <w:p w14:paraId="6349E3A0"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ACCOUNTID</w:t>
            </w:r>
          </w:p>
        </w:tc>
        <w:tc>
          <w:tcPr>
            <w:tcW w:w="1701" w:type="dxa"/>
          </w:tcPr>
          <w:p w14:paraId="24AE52A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4EA6CA15" w14:textId="77777777" w:rsidR="007A6002" w:rsidRPr="007A6002" w:rsidRDefault="007A6002" w:rsidP="007A6002">
            <w:pPr>
              <w:ind w:left="0" w:right="565" w:firstLine="0"/>
              <w:rPr>
                <w:szCs w:val="20"/>
              </w:rPr>
            </w:pPr>
          </w:p>
        </w:tc>
        <w:tc>
          <w:tcPr>
            <w:tcW w:w="3119" w:type="dxa"/>
          </w:tcPr>
          <w:p w14:paraId="6FA35E8B" w14:textId="77777777" w:rsidR="007A6002" w:rsidRPr="00072234" w:rsidRDefault="007A6002" w:rsidP="007A6002">
            <w:pPr>
              <w:pStyle w:val="af"/>
              <w:ind w:left="0" w:firstLine="0"/>
              <w:rPr>
                <w:rFonts w:ascii="Times New Roman" w:hAnsi="Times New Roman"/>
                <w:sz w:val="20"/>
              </w:rPr>
            </w:pPr>
            <w:r w:rsidRPr="007A6002">
              <w:rPr>
                <w:rFonts w:ascii="Times New Roman" w:hAnsi="Times New Roman"/>
                <w:sz w:val="20"/>
                <w:lang w:val="en-US"/>
              </w:rPr>
              <w:t>ID</w:t>
            </w:r>
            <w:r w:rsidRPr="00072234">
              <w:rPr>
                <w:rFonts w:ascii="Times New Roman" w:hAnsi="Times New Roman"/>
                <w:sz w:val="20"/>
              </w:rPr>
              <w:t xml:space="preserve"> счета плательщика (для разграничения прав доступа)</w:t>
            </w:r>
          </w:p>
        </w:tc>
      </w:tr>
      <w:tr w:rsidR="007A6002" w14:paraId="3A6E1F28" w14:textId="77777777" w:rsidTr="007A6002">
        <w:tc>
          <w:tcPr>
            <w:tcW w:w="513" w:type="dxa"/>
          </w:tcPr>
          <w:p w14:paraId="5FDF8A6E" w14:textId="77777777" w:rsidR="007A6002" w:rsidRPr="00E95F05" w:rsidRDefault="007A6002" w:rsidP="009A1128">
            <w:pPr>
              <w:pStyle w:val="afa"/>
              <w:numPr>
                <w:ilvl w:val="0"/>
                <w:numId w:val="11"/>
              </w:numPr>
              <w:rPr>
                <w:rStyle w:val="af9"/>
                <w:rFonts w:eastAsia="Calibri"/>
              </w:rPr>
            </w:pPr>
          </w:p>
        </w:tc>
        <w:tc>
          <w:tcPr>
            <w:tcW w:w="2464" w:type="dxa"/>
          </w:tcPr>
          <w:p w14:paraId="1DCE8AE9"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ACTUAL</w:t>
            </w:r>
          </w:p>
        </w:tc>
        <w:tc>
          <w:tcPr>
            <w:tcW w:w="1701" w:type="dxa"/>
          </w:tcPr>
          <w:p w14:paraId="17B3C42B"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boolean</w:t>
            </w:r>
          </w:p>
        </w:tc>
        <w:tc>
          <w:tcPr>
            <w:tcW w:w="1842" w:type="dxa"/>
          </w:tcPr>
          <w:p w14:paraId="66796FF3" w14:textId="77777777" w:rsidR="007A6002" w:rsidRPr="007A6002" w:rsidRDefault="007A6002" w:rsidP="007A6002">
            <w:pPr>
              <w:ind w:left="0" w:right="565" w:firstLine="0"/>
              <w:rPr>
                <w:szCs w:val="20"/>
              </w:rPr>
            </w:pPr>
          </w:p>
        </w:tc>
        <w:tc>
          <w:tcPr>
            <w:tcW w:w="3119" w:type="dxa"/>
          </w:tcPr>
          <w:p w14:paraId="5BC89E4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Признак актуальности выписки</w:t>
            </w:r>
          </w:p>
        </w:tc>
      </w:tr>
      <w:tr w:rsidR="0086339F" w14:paraId="4AE7C47D" w14:textId="77777777" w:rsidTr="007A6002">
        <w:tc>
          <w:tcPr>
            <w:tcW w:w="513" w:type="dxa"/>
          </w:tcPr>
          <w:p w14:paraId="2DAE0EEF" w14:textId="77777777" w:rsidR="0086339F" w:rsidRPr="00E95F05" w:rsidRDefault="0086339F" w:rsidP="009A1128">
            <w:pPr>
              <w:pStyle w:val="afa"/>
              <w:numPr>
                <w:ilvl w:val="0"/>
                <w:numId w:val="11"/>
              </w:numPr>
              <w:rPr>
                <w:rStyle w:val="af9"/>
                <w:rFonts w:eastAsia="Calibri"/>
              </w:rPr>
            </w:pPr>
          </w:p>
        </w:tc>
        <w:tc>
          <w:tcPr>
            <w:tcW w:w="2464" w:type="dxa"/>
          </w:tcPr>
          <w:p w14:paraId="097FB2A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AUTHOR</w:t>
            </w:r>
          </w:p>
        </w:tc>
        <w:tc>
          <w:tcPr>
            <w:tcW w:w="1701" w:type="dxa"/>
          </w:tcPr>
          <w:p w14:paraId="02F5839E"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1FC6FACC" w14:textId="77777777" w:rsidR="0086339F" w:rsidRDefault="0086339F" w:rsidP="0086339F">
            <w:pPr>
              <w:ind w:left="0" w:firstLine="0"/>
            </w:pPr>
            <w:r w:rsidRPr="001B7395">
              <w:rPr>
                <w:szCs w:val="20"/>
              </w:rPr>
              <w:t>Да</w:t>
            </w:r>
            <w:r w:rsidRPr="001B7395">
              <w:rPr>
                <w:szCs w:val="20"/>
                <w:lang w:val="en-US"/>
              </w:rPr>
              <w:t>, R020SignDigest</w:t>
            </w:r>
          </w:p>
        </w:tc>
        <w:tc>
          <w:tcPr>
            <w:tcW w:w="3119" w:type="dxa"/>
          </w:tcPr>
          <w:p w14:paraId="2F903902"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Ответственный исполнитель из банка</w:t>
            </w:r>
          </w:p>
        </w:tc>
      </w:tr>
      <w:tr w:rsidR="0086339F" w14:paraId="683B19D5" w14:textId="77777777" w:rsidTr="007A6002">
        <w:tc>
          <w:tcPr>
            <w:tcW w:w="513" w:type="dxa"/>
          </w:tcPr>
          <w:p w14:paraId="3869C32E" w14:textId="77777777" w:rsidR="0086339F" w:rsidRPr="00E95F05" w:rsidRDefault="0086339F" w:rsidP="009A1128">
            <w:pPr>
              <w:pStyle w:val="afa"/>
              <w:numPr>
                <w:ilvl w:val="0"/>
                <w:numId w:val="11"/>
              </w:numPr>
              <w:rPr>
                <w:rStyle w:val="af9"/>
                <w:rFonts w:eastAsia="Calibri"/>
              </w:rPr>
            </w:pPr>
          </w:p>
        </w:tc>
        <w:tc>
          <w:tcPr>
            <w:tcW w:w="2464" w:type="dxa"/>
          </w:tcPr>
          <w:p w14:paraId="4C719866"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BANKBIC</w:t>
            </w:r>
          </w:p>
        </w:tc>
        <w:tc>
          <w:tcPr>
            <w:tcW w:w="1701" w:type="dxa"/>
          </w:tcPr>
          <w:p w14:paraId="3CF04EFB"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6A12C96C" w14:textId="77777777" w:rsidR="0086339F" w:rsidRDefault="0086339F" w:rsidP="0086339F">
            <w:pPr>
              <w:ind w:left="0" w:firstLine="0"/>
            </w:pPr>
            <w:r w:rsidRPr="001B7395">
              <w:rPr>
                <w:szCs w:val="20"/>
              </w:rPr>
              <w:t>Да</w:t>
            </w:r>
            <w:r w:rsidRPr="001B7395">
              <w:rPr>
                <w:szCs w:val="20"/>
                <w:lang w:val="en-US"/>
              </w:rPr>
              <w:t>, R020SignDigest</w:t>
            </w:r>
          </w:p>
        </w:tc>
        <w:tc>
          <w:tcPr>
            <w:tcW w:w="3119" w:type="dxa"/>
          </w:tcPr>
          <w:p w14:paraId="6DC6370F"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БИК банка клиента</w:t>
            </w:r>
          </w:p>
        </w:tc>
      </w:tr>
      <w:tr w:rsidR="0086339F" w14:paraId="38EBF1CF" w14:textId="77777777" w:rsidTr="007A6002">
        <w:tc>
          <w:tcPr>
            <w:tcW w:w="513" w:type="dxa"/>
          </w:tcPr>
          <w:p w14:paraId="3E5AE30F" w14:textId="77777777" w:rsidR="0086339F" w:rsidRPr="00E95F05" w:rsidRDefault="0086339F" w:rsidP="009A1128">
            <w:pPr>
              <w:pStyle w:val="afa"/>
              <w:numPr>
                <w:ilvl w:val="0"/>
                <w:numId w:val="11"/>
              </w:numPr>
              <w:rPr>
                <w:rStyle w:val="af9"/>
                <w:rFonts w:eastAsia="Calibri"/>
              </w:rPr>
            </w:pPr>
          </w:p>
        </w:tc>
        <w:tc>
          <w:tcPr>
            <w:tcW w:w="2464" w:type="dxa"/>
          </w:tcPr>
          <w:p w14:paraId="3FC598C1"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BANKNAME</w:t>
            </w:r>
          </w:p>
        </w:tc>
        <w:tc>
          <w:tcPr>
            <w:tcW w:w="1701" w:type="dxa"/>
          </w:tcPr>
          <w:p w14:paraId="1A8209F2"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09C436A0" w14:textId="77777777" w:rsidR="0086339F" w:rsidRDefault="0086339F" w:rsidP="0086339F">
            <w:pPr>
              <w:ind w:left="0" w:firstLine="0"/>
            </w:pPr>
            <w:r w:rsidRPr="001B7395">
              <w:rPr>
                <w:szCs w:val="20"/>
              </w:rPr>
              <w:t>Да</w:t>
            </w:r>
            <w:r w:rsidRPr="001B7395">
              <w:rPr>
                <w:szCs w:val="20"/>
                <w:lang w:val="en-US"/>
              </w:rPr>
              <w:t>, R020SignDigest</w:t>
            </w:r>
          </w:p>
        </w:tc>
        <w:tc>
          <w:tcPr>
            <w:tcW w:w="3119" w:type="dxa"/>
          </w:tcPr>
          <w:p w14:paraId="477043F5" w14:textId="77777777" w:rsidR="0086339F" w:rsidRPr="00072234" w:rsidRDefault="0086339F" w:rsidP="007A6002">
            <w:pPr>
              <w:pStyle w:val="af"/>
              <w:ind w:left="0" w:firstLine="0"/>
              <w:rPr>
                <w:rFonts w:ascii="Times New Roman" w:hAnsi="Times New Roman"/>
                <w:sz w:val="20"/>
              </w:rPr>
            </w:pPr>
            <w:r w:rsidRPr="00072234">
              <w:rPr>
                <w:rFonts w:ascii="Times New Roman" w:hAnsi="Times New Roman"/>
                <w:sz w:val="20"/>
              </w:rPr>
              <w:t>Наименование и месторасположение банка клиента</w:t>
            </w:r>
          </w:p>
        </w:tc>
      </w:tr>
      <w:tr w:rsidR="007A6002" w14:paraId="6C3C00E1" w14:textId="77777777" w:rsidTr="007A6002">
        <w:tc>
          <w:tcPr>
            <w:tcW w:w="513" w:type="dxa"/>
          </w:tcPr>
          <w:p w14:paraId="4EA869F1" w14:textId="77777777" w:rsidR="007A6002" w:rsidRPr="00E95F05" w:rsidRDefault="007A6002" w:rsidP="009A1128">
            <w:pPr>
              <w:pStyle w:val="afa"/>
              <w:numPr>
                <w:ilvl w:val="0"/>
                <w:numId w:val="11"/>
              </w:numPr>
              <w:rPr>
                <w:rStyle w:val="af9"/>
                <w:rFonts w:eastAsia="Calibri"/>
              </w:rPr>
            </w:pPr>
          </w:p>
        </w:tc>
        <w:tc>
          <w:tcPr>
            <w:tcW w:w="2464" w:type="dxa"/>
          </w:tcPr>
          <w:p w14:paraId="2DF510E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BANKNAMEBIC</w:t>
            </w:r>
          </w:p>
        </w:tc>
        <w:tc>
          <w:tcPr>
            <w:tcW w:w="1701" w:type="dxa"/>
          </w:tcPr>
          <w:p w14:paraId="2D972DCA"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1BC4621F" w14:textId="77777777" w:rsidR="007A6002" w:rsidRPr="007A6002" w:rsidRDefault="007A6002" w:rsidP="007A6002">
            <w:pPr>
              <w:ind w:left="0" w:right="565" w:firstLine="0"/>
              <w:rPr>
                <w:szCs w:val="20"/>
              </w:rPr>
            </w:pPr>
          </w:p>
        </w:tc>
        <w:tc>
          <w:tcPr>
            <w:tcW w:w="3119" w:type="dxa"/>
          </w:tcPr>
          <w:p w14:paraId="57F4FA87"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Наименование банка клиента из справочника БИК</w:t>
            </w:r>
          </w:p>
        </w:tc>
      </w:tr>
      <w:tr w:rsidR="0086339F" w14:paraId="506F816E" w14:textId="77777777" w:rsidTr="007A6002">
        <w:tc>
          <w:tcPr>
            <w:tcW w:w="513" w:type="dxa"/>
          </w:tcPr>
          <w:p w14:paraId="54FAB0E5" w14:textId="77777777" w:rsidR="0086339F" w:rsidRPr="00E95F05" w:rsidRDefault="0086339F" w:rsidP="009A1128">
            <w:pPr>
              <w:pStyle w:val="afa"/>
              <w:numPr>
                <w:ilvl w:val="0"/>
                <w:numId w:val="11"/>
              </w:numPr>
              <w:rPr>
                <w:rStyle w:val="af9"/>
                <w:rFonts w:eastAsia="Calibri"/>
              </w:rPr>
            </w:pPr>
          </w:p>
        </w:tc>
        <w:tc>
          <w:tcPr>
            <w:tcW w:w="2464" w:type="dxa"/>
          </w:tcPr>
          <w:p w14:paraId="30613675"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CARD1SUM</w:t>
            </w:r>
          </w:p>
        </w:tc>
        <w:tc>
          <w:tcPr>
            <w:tcW w:w="1701" w:type="dxa"/>
          </w:tcPr>
          <w:p w14:paraId="1C72E43F"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7EAB1222" w14:textId="77777777" w:rsidR="0086339F" w:rsidRDefault="0086339F" w:rsidP="0086339F">
            <w:pPr>
              <w:ind w:left="0" w:firstLine="0"/>
            </w:pPr>
            <w:r w:rsidRPr="00BF4864">
              <w:rPr>
                <w:szCs w:val="20"/>
              </w:rPr>
              <w:t>Да</w:t>
            </w:r>
            <w:r w:rsidRPr="00BF4864">
              <w:rPr>
                <w:szCs w:val="20"/>
                <w:lang w:val="en-US"/>
              </w:rPr>
              <w:t>, R020SignDigest</w:t>
            </w:r>
          </w:p>
        </w:tc>
        <w:tc>
          <w:tcPr>
            <w:tcW w:w="3119" w:type="dxa"/>
          </w:tcPr>
          <w:p w14:paraId="03E3ACF9"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Сумма по картотеке 1</w:t>
            </w:r>
          </w:p>
        </w:tc>
      </w:tr>
      <w:tr w:rsidR="0086339F" w14:paraId="2775998C" w14:textId="77777777" w:rsidTr="007A6002">
        <w:tc>
          <w:tcPr>
            <w:tcW w:w="513" w:type="dxa"/>
          </w:tcPr>
          <w:p w14:paraId="60C542E8" w14:textId="77777777" w:rsidR="0086339F" w:rsidRPr="00E95F05" w:rsidRDefault="0086339F" w:rsidP="009A1128">
            <w:pPr>
              <w:pStyle w:val="afa"/>
              <w:numPr>
                <w:ilvl w:val="0"/>
                <w:numId w:val="11"/>
              </w:numPr>
              <w:rPr>
                <w:rStyle w:val="af9"/>
                <w:rFonts w:eastAsia="Calibri"/>
              </w:rPr>
            </w:pPr>
          </w:p>
        </w:tc>
        <w:tc>
          <w:tcPr>
            <w:tcW w:w="2464" w:type="dxa"/>
          </w:tcPr>
          <w:p w14:paraId="0AA4B85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CARD2SUM</w:t>
            </w:r>
          </w:p>
        </w:tc>
        <w:tc>
          <w:tcPr>
            <w:tcW w:w="1701" w:type="dxa"/>
          </w:tcPr>
          <w:p w14:paraId="6C40B752"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09C5BD34" w14:textId="77777777" w:rsidR="0086339F" w:rsidRDefault="0086339F" w:rsidP="0086339F">
            <w:pPr>
              <w:ind w:left="0" w:firstLine="0"/>
            </w:pPr>
            <w:r w:rsidRPr="00BF4864">
              <w:rPr>
                <w:szCs w:val="20"/>
              </w:rPr>
              <w:t>Да</w:t>
            </w:r>
            <w:r w:rsidRPr="00BF4864">
              <w:rPr>
                <w:szCs w:val="20"/>
                <w:lang w:val="en-US"/>
              </w:rPr>
              <w:t>, R020SignDigest</w:t>
            </w:r>
          </w:p>
        </w:tc>
        <w:tc>
          <w:tcPr>
            <w:tcW w:w="3119" w:type="dxa"/>
          </w:tcPr>
          <w:p w14:paraId="01F82379"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Сумма по картотеке 2</w:t>
            </w:r>
          </w:p>
        </w:tc>
      </w:tr>
      <w:tr w:rsidR="007A6002" w14:paraId="64B1642D" w14:textId="77777777" w:rsidTr="007A6002">
        <w:tc>
          <w:tcPr>
            <w:tcW w:w="513" w:type="dxa"/>
          </w:tcPr>
          <w:p w14:paraId="6590595D" w14:textId="77777777" w:rsidR="007A6002" w:rsidRPr="00E95F05" w:rsidRDefault="007A6002" w:rsidP="009A1128">
            <w:pPr>
              <w:pStyle w:val="afa"/>
              <w:numPr>
                <w:ilvl w:val="0"/>
                <w:numId w:val="11"/>
              </w:numPr>
              <w:rPr>
                <w:rStyle w:val="af9"/>
                <w:rFonts w:eastAsia="Calibri"/>
              </w:rPr>
            </w:pPr>
          </w:p>
        </w:tc>
        <w:tc>
          <w:tcPr>
            <w:tcW w:w="2464" w:type="dxa"/>
          </w:tcPr>
          <w:p w14:paraId="6DC13CE5"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CREDITRETURN</w:t>
            </w:r>
          </w:p>
        </w:tc>
        <w:tc>
          <w:tcPr>
            <w:tcW w:w="1701" w:type="dxa"/>
          </w:tcPr>
          <w:p w14:paraId="2949FD8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1690D47B" w14:textId="77777777" w:rsidR="007A6002" w:rsidRPr="007A6002" w:rsidRDefault="007A6002" w:rsidP="007A6002">
            <w:pPr>
              <w:ind w:left="0" w:right="565" w:firstLine="0"/>
              <w:rPr>
                <w:szCs w:val="20"/>
              </w:rPr>
            </w:pPr>
          </w:p>
        </w:tc>
        <w:tc>
          <w:tcPr>
            <w:tcW w:w="3119" w:type="dxa"/>
          </w:tcPr>
          <w:p w14:paraId="4D342662"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Итого оборотов по кредиту</w:t>
            </w:r>
          </w:p>
        </w:tc>
      </w:tr>
      <w:tr w:rsidR="007A6002" w14:paraId="2A39D052" w14:textId="77777777" w:rsidTr="007A6002">
        <w:tc>
          <w:tcPr>
            <w:tcW w:w="513" w:type="dxa"/>
          </w:tcPr>
          <w:p w14:paraId="045D05BE" w14:textId="77777777" w:rsidR="007A6002" w:rsidRPr="00E95F05" w:rsidRDefault="007A6002" w:rsidP="009A1128">
            <w:pPr>
              <w:pStyle w:val="afa"/>
              <w:numPr>
                <w:ilvl w:val="0"/>
                <w:numId w:val="11"/>
              </w:numPr>
              <w:rPr>
                <w:rStyle w:val="af9"/>
                <w:rFonts w:eastAsia="Calibri"/>
              </w:rPr>
            </w:pPr>
          </w:p>
        </w:tc>
        <w:tc>
          <w:tcPr>
            <w:tcW w:w="2464" w:type="dxa"/>
          </w:tcPr>
          <w:p w14:paraId="7FB1F301"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CREDITRETURNNAT</w:t>
            </w:r>
          </w:p>
        </w:tc>
        <w:tc>
          <w:tcPr>
            <w:tcW w:w="1701" w:type="dxa"/>
          </w:tcPr>
          <w:p w14:paraId="68C47B46"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54BA2DD4" w14:textId="77777777" w:rsidR="007A6002" w:rsidRPr="007A6002" w:rsidRDefault="007A6002" w:rsidP="007A6002">
            <w:pPr>
              <w:ind w:left="0" w:right="565" w:firstLine="0"/>
              <w:rPr>
                <w:szCs w:val="20"/>
              </w:rPr>
            </w:pPr>
          </w:p>
        </w:tc>
        <w:tc>
          <w:tcPr>
            <w:tcW w:w="3119" w:type="dxa"/>
          </w:tcPr>
          <w:p w14:paraId="057D1275"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Итого оборотов по кредиту в нац. валюте</w:t>
            </w:r>
          </w:p>
        </w:tc>
      </w:tr>
      <w:tr w:rsidR="007A6002" w14:paraId="74E9E312" w14:textId="77777777" w:rsidTr="007A6002">
        <w:tc>
          <w:tcPr>
            <w:tcW w:w="513" w:type="dxa"/>
          </w:tcPr>
          <w:p w14:paraId="06F9AE03" w14:textId="77777777" w:rsidR="007A6002" w:rsidRPr="00E95F05" w:rsidRDefault="007A6002" w:rsidP="009A1128">
            <w:pPr>
              <w:pStyle w:val="afa"/>
              <w:numPr>
                <w:ilvl w:val="0"/>
                <w:numId w:val="11"/>
              </w:numPr>
              <w:rPr>
                <w:rStyle w:val="af9"/>
                <w:rFonts w:eastAsia="Calibri"/>
              </w:rPr>
            </w:pPr>
          </w:p>
        </w:tc>
        <w:tc>
          <w:tcPr>
            <w:tcW w:w="2464" w:type="dxa"/>
          </w:tcPr>
          <w:p w14:paraId="339562DC"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CURRCODE</w:t>
            </w:r>
          </w:p>
        </w:tc>
        <w:tc>
          <w:tcPr>
            <w:tcW w:w="1701" w:type="dxa"/>
          </w:tcPr>
          <w:p w14:paraId="04FE6D7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2FBB068A" w14:textId="77777777" w:rsidR="007A6002" w:rsidRPr="007A6002" w:rsidRDefault="007A6002" w:rsidP="007A6002">
            <w:pPr>
              <w:ind w:left="0" w:right="565" w:firstLine="0"/>
              <w:rPr>
                <w:szCs w:val="20"/>
              </w:rPr>
            </w:pPr>
          </w:p>
        </w:tc>
        <w:tc>
          <w:tcPr>
            <w:tcW w:w="3119" w:type="dxa"/>
          </w:tcPr>
          <w:p w14:paraId="34F6A37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Код валюты выписки</w:t>
            </w:r>
          </w:p>
        </w:tc>
      </w:tr>
      <w:tr w:rsidR="007A6002" w14:paraId="52F6C890" w14:textId="77777777" w:rsidTr="007A6002">
        <w:tc>
          <w:tcPr>
            <w:tcW w:w="513" w:type="dxa"/>
          </w:tcPr>
          <w:p w14:paraId="4BB91762" w14:textId="77777777" w:rsidR="007A6002" w:rsidRPr="00E95F05" w:rsidRDefault="007A6002" w:rsidP="009A1128">
            <w:pPr>
              <w:pStyle w:val="afa"/>
              <w:numPr>
                <w:ilvl w:val="0"/>
                <w:numId w:val="11"/>
              </w:numPr>
              <w:rPr>
                <w:rStyle w:val="af9"/>
                <w:rFonts w:eastAsia="Calibri"/>
              </w:rPr>
            </w:pPr>
          </w:p>
        </w:tc>
        <w:tc>
          <w:tcPr>
            <w:tcW w:w="2464" w:type="dxa"/>
          </w:tcPr>
          <w:p w14:paraId="16C2EF8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CURRISOCODE</w:t>
            </w:r>
          </w:p>
        </w:tc>
        <w:tc>
          <w:tcPr>
            <w:tcW w:w="1701" w:type="dxa"/>
          </w:tcPr>
          <w:p w14:paraId="4F6C0195"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7D858E69" w14:textId="77777777" w:rsidR="007A6002" w:rsidRPr="007A6002" w:rsidRDefault="007A6002" w:rsidP="007A6002">
            <w:pPr>
              <w:ind w:left="0" w:right="565" w:firstLine="0"/>
              <w:rPr>
                <w:szCs w:val="20"/>
              </w:rPr>
            </w:pPr>
          </w:p>
        </w:tc>
        <w:tc>
          <w:tcPr>
            <w:tcW w:w="3119" w:type="dxa"/>
          </w:tcPr>
          <w:p w14:paraId="07B557D2"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ISO-код валюты выписки</w:t>
            </w:r>
          </w:p>
        </w:tc>
      </w:tr>
      <w:tr w:rsidR="007A6002" w14:paraId="4531B518" w14:textId="77777777" w:rsidTr="007A6002">
        <w:tc>
          <w:tcPr>
            <w:tcW w:w="513" w:type="dxa"/>
          </w:tcPr>
          <w:p w14:paraId="60791BC5" w14:textId="77777777" w:rsidR="007A6002" w:rsidRPr="00E95F05" w:rsidRDefault="007A6002" w:rsidP="009A1128">
            <w:pPr>
              <w:pStyle w:val="afa"/>
              <w:numPr>
                <w:ilvl w:val="0"/>
                <w:numId w:val="11"/>
              </w:numPr>
              <w:rPr>
                <w:rStyle w:val="af9"/>
                <w:rFonts w:eastAsia="Calibri"/>
              </w:rPr>
            </w:pPr>
          </w:p>
        </w:tc>
        <w:tc>
          <w:tcPr>
            <w:tcW w:w="2464" w:type="dxa"/>
          </w:tcPr>
          <w:p w14:paraId="212B3E24"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DEBETRETURN</w:t>
            </w:r>
          </w:p>
        </w:tc>
        <w:tc>
          <w:tcPr>
            <w:tcW w:w="1701" w:type="dxa"/>
          </w:tcPr>
          <w:p w14:paraId="12FBC24C"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5F59A191" w14:textId="77777777" w:rsidR="007A6002" w:rsidRPr="007A6002" w:rsidRDefault="007A6002" w:rsidP="007A6002">
            <w:pPr>
              <w:ind w:left="0" w:right="565" w:firstLine="0"/>
              <w:rPr>
                <w:szCs w:val="20"/>
              </w:rPr>
            </w:pPr>
          </w:p>
        </w:tc>
        <w:tc>
          <w:tcPr>
            <w:tcW w:w="3119" w:type="dxa"/>
          </w:tcPr>
          <w:p w14:paraId="0C982E3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Итого оборотов по дебету</w:t>
            </w:r>
          </w:p>
        </w:tc>
      </w:tr>
      <w:tr w:rsidR="007A6002" w14:paraId="5ED1E2B6" w14:textId="77777777" w:rsidTr="007A6002">
        <w:tc>
          <w:tcPr>
            <w:tcW w:w="513" w:type="dxa"/>
          </w:tcPr>
          <w:p w14:paraId="1EFD2DA4" w14:textId="77777777" w:rsidR="007A6002" w:rsidRPr="00E95F05" w:rsidRDefault="007A6002" w:rsidP="009A1128">
            <w:pPr>
              <w:pStyle w:val="afa"/>
              <w:numPr>
                <w:ilvl w:val="0"/>
                <w:numId w:val="11"/>
              </w:numPr>
              <w:rPr>
                <w:rStyle w:val="af9"/>
                <w:rFonts w:eastAsia="Calibri"/>
              </w:rPr>
            </w:pPr>
          </w:p>
        </w:tc>
        <w:tc>
          <w:tcPr>
            <w:tcW w:w="2464" w:type="dxa"/>
          </w:tcPr>
          <w:p w14:paraId="71CCB0D6"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DEBETRETURNNAT</w:t>
            </w:r>
          </w:p>
        </w:tc>
        <w:tc>
          <w:tcPr>
            <w:tcW w:w="1701" w:type="dxa"/>
          </w:tcPr>
          <w:p w14:paraId="54A8EDCA"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6FB73586" w14:textId="77777777" w:rsidR="007A6002" w:rsidRPr="007A6002" w:rsidRDefault="007A6002" w:rsidP="007A6002">
            <w:pPr>
              <w:ind w:left="0" w:right="565" w:firstLine="0"/>
              <w:rPr>
                <w:szCs w:val="20"/>
              </w:rPr>
            </w:pPr>
          </w:p>
        </w:tc>
        <w:tc>
          <w:tcPr>
            <w:tcW w:w="3119" w:type="dxa"/>
          </w:tcPr>
          <w:p w14:paraId="628D3908"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Итого оборотов по дебету в нац. валюте</w:t>
            </w:r>
          </w:p>
        </w:tc>
      </w:tr>
      <w:tr w:rsidR="0086339F" w14:paraId="439F67DC" w14:textId="77777777" w:rsidTr="007A6002">
        <w:tc>
          <w:tcPr>
            <w:tcW w:w="513" w:type="dxa"/>
          </w:tcPr>
          <w:p w14:paraId="34F35528" w14:textId="77777777" w:rsidR="0086339F" w:rsidRPr="00E95F05" w:rsidRDefault="0086339F" w:rsidP="009A1128">
            <w:pPr>
              <w:pStyle w:val="afa"/>
              <w:numPr>
                <w:ilvl w:val="0"/>
                <w:numId w:val="11"/>
              </w:numPr>
              <w:rPr>
                <w:rStyle w:val="af9"/>
                <w:rFonts w:eastAsia="Calibri"/>
              </w:rPr>
            </w:pPr>
          </w:p>
        </w:tc>
        <w:tc>
          <w:tcPr>
            <w:tcW w:w="2464" w:type="dxa"/>
          </w:tcPr>
          <w:p w14:paraId="7616AEBA"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DOCCOMMENT</w:t>
            </w:r>
          </w:p>
        </w:tc>
        <w:tc>
          <w:tcPr>
            <w:tcW w:w="1701" w:type="dxa"/>
          </w:tcPr>
          <w:p w14:paraId="5F3A158C"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52597EFD" w14:textId="77777777" w:rsidR="0086339F" w:rsidRDefault="0086339F" w:rsidP="0086339F">
            <w:pPr>
              <w:ind w:left="0" w:firstLine="0"/>
            </w:pPr>
            <w:r w:rsidRPr="00173F2F">
              <w:rPr>
                <w:szCs w:val="20"/>
              </w:rPr>
              <w:t>Да</w:t>
            </w:r>
            <w:r w:rsidRPr="00173F2F">
              <w:rPr>
                <w:szCs w:val="20"/>
                <w:lang w:val="en-US"/>
              </w:rPr>
              <w:t>, R020SignDigest</w:t>
            </w:r>
          </w:p>
        </w:tc>
        <w:tc>
          <w:tcPr>
            <w:tcW w:w="3119" w:type="dxa"/>
          </w:tcPr>
          <w:p w14:paraId="4E6995AA"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Сообщение из банка</w:t>
            </w:r>
          </w:p>
        </w:tc>
      </w:tr>
      <w:tr w:rsidR="0086339F" w14:paraId="18D720EF" w14:textId="77777777" w:rsidTr="007A6002">
        <w:tc>
          <w:tcPr>
            <w:tcW w:w="513" w:type="dxa"/>
          </w:tcPr>
          <w:p w14:paraId="5560393D" w14:textId="77777777" w:rsidR="0086339F" w:rsidRPr="00E95F05" w:rsidRDefault="0086339F" w:rsidP="009A1128">
            <w:pPr>
              <w:pStyle w:val="afa"/>
              <w:numPr>
                <w:ilvl w:val="0"/>
                <w:numId w:val="11"/>
              </w:numPr>
              <w:rPr>
                <w:rStyle w:val="af9"/>
                <w:rFonts w:eastAsia="Calibri"/>
              </w:rPr>
            </w:pPr>
          </w:p>
        </w:tc>
        <w:tc>
          <w:tcPr>
            <w:tcW w:w="2464" w:type="dxa"/>
          </w:tcPr>
          <w:p w14:paraId="6780BC97"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DOCDATE</w:t>
            </w:r>
          </w:p>
        </w:tc>
        <w:tc>
          <w:tcPr>
            <w:tcW w:w="1701" w:type="dxa"/>
          </w:tcPr>
          <w:p w14:paraId="50CFC81E"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4E3D09E1" w14:textId="77777777" w:rsidR="0086339F" w:rsidRDefault="0086339F" w:rsidP="0086339F">
            <w:pPr>
              <w:ind w:left="0" w:firstLine="0"/>
            </w:pPr>
            <w:r w:rsidRPr="00173F2F">
              <w:rPr>
                <w:szCs w:val="20"/>
              </w:rPr>
              <w:t>Да</w:t>
            </w:r>
            <w:r w:rsidRPr="00173F2F">
              <w:rPr>
                <w:szCs w:val="20"/>
                <w:lang w:val="en-US"/>
              </w:rPr>
              <w:t>, R020SignDigest</w:t>
            </w:r>
          </w:p>
        </w:tc>
        <w:tc>
          <w:tcPr>
            <w:tcW w:w="3119" w:type="dxa"/>
          </w:tcPr>
          <w:p w14:paraId="16B0D48F" w14:textId="77777777" w:rsidR="0086339F" w:rsidRPr="00072234" w:rsidRDefault="0086339F" w:rsidP="007A6002">
            <w:pPr>
              <w:pStyle w:val="af"/>
              <w:ind w:left="0" w:firstLine="0"/>
              <w:rPr>
                <w:rFonts w:ascii="Times New Roman" w:hAnsi="Times New Roman"/>
                <w:sz w:val="20"/>
              </w:rPr>
            </w:pPr>
            <w:r w:rsidRPr="00072234">
              <w:rPr>
                <w:rFonts w:ascii="Times New Roman" w:hAnsi="Times New Roman"/>
                <w:sz w:val="20"/>
              </w:rPr>
              <w:t>Дата и время формирования выписки</w:t>
            </w:r>
          </w:p>
        </w:tc>
      </w:tr>
      <w:tr w:rsidR="0086339F" w14:paraId="5C02369F" w14:textId="77777777" w:rsidTr="007A6002">
        <w:tc>
          <w:tcPr>
            <w:tcW w:w="513" w:type="dxa"/>
          </w:tcPr>
          <w:p w14:paraId="10172008" w14:textId="77777777" w:rsidR="0086339F" w:rsidRPr="00E95F05" w:rsidRDefault="0086339F" w:rsidP="009A1128">
            <w:pPr>
              <w:pStyle w:val="afa"/>
              <w:numPr>
                <w:ilvl w:val="0"/>
                <w:numId w:val="11"/>
              </w:numPr>
              <w:rPr>
                <w:rStyle w:val="af9"/>
                <w:rFonts w:eastAsia="Calibri"/>
              </w:rPr>
            </w:pPr>
          </w:p>
        </w:tc>
        <w:tc>
          <w:tcPr>
            <w:tcW w:w="2464" w:type="dxa"/>
          </w:tcPr>
          <w:p w14:paraId="62349704"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DOCNUMBER</w:t>
            </w:r>
          </w:p>
        </w:tc>
        <w:tc>
          <w:tcPr>
            <w:tcW w:w="1701" w:type="dxa"/>
          </w:tcPr>
          <w:p w14:paraId="16925291"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06763D8D" w14:textId="77777777" w:rsidR="0086339F" w:rsidRDefault="0086339F" w:rsidP="0086339F">
            <w:pPr>
              <w:ind w:left="0" w:firstLine="0"/>
            </w:pPr>
            <w:r w:rsidRPr="00173F2F">
              <w:rPr>
                <w:szCs w:val="20"/>
              </w:rPr>
              <w:t>Да</w:t>
            </w:r>
            <w:r w:rsidRPr="00173F2F">
              <w:rPr>
                <w:szCs w:val="20"/>
                <w:lang w:val="en-US"/>
              </w:rPr>
              <w:t>, R020SignDigest</w:t>
            </w:r>
          </w:p>
        </w:tc>
        <w:tc>
          <w:tcPr>
            <w:tcW w:w="3119" w:type="dxa"/>
          </w:tcPr>
          <w:p w14:paraId="0123F88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Номер документа</w:t>
            </w:r>
          </w:p>
        </w:tc>
      </w:tr>
      <w:tr w:rsidR="007A6002" w14:paraId="4C9555DA" w14:textId="77777777" w:rsidTr="007A6002">
        <w:tc>
          <w:tcPr>
            <w:tcW w:w="513" w:type="dxa"/>
          </w:tcPr>
          <w:p w14:paraId="5BF65AF6" w14:textId="77777777" w:rsidR="007A6002" w:rsidRPr="00E95F05" w:rsidRDefault="007A6002" w:rsidP="009A1128">
            <w:pPr>
              <w:pStyle w:val="afa"/>
              <w:numPr>
                <w:ilvl w:val="0"/>
                <w:numId w:val="11"/>
              </w:numPr>
              <w:rPr>
                <w:rStyle w:val="af9"/>
                <w:rFonts w:eastAsia="Calibri"/>
              </w:rPr>
            </w:pPr>
          </w:p>
        </w:tc>
        <w:tc>
          <w:tcPr>
            <w:tcW w:w="2464" w:type="dxa"/>
          </w:tcPr>
          <w:p w14:paraId="150C7593"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DOCTYPEVERSION</w:t>
            </w:r>
          </w:p>
        </w:tc>
        <w:tc>
          <w:tcPr>
            <w:tcW w:w="1701" w:type="dxa"/>
          </w:tcPr>
          <w:p w14:paraId="1A07329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212C8873" w14:textId="77777777" w:rsidR="007A6002" w:rsidRPr="007A6002" w:rsidRDefault="007A6002" w:rsidP="007A6002">
            <w:pPr>
              <w:ind w:left="0" w:right="565" w:firstLine="0"/>
              <w:rPr>
                <w:szCs w:val="20"/>
              </w:rPr>
            </w:pPr>
          </w:p>
        </w:tc>
        <w:tc>
          <w:tcPr>
            <w:tcW w:w="3119" w:type="dxa"/>
          </w:tcPr>
          <w:p w14:paraId="447B631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Поле из 1.8 - версия документа</w:t>
            </w:r>
          </w:p>
        </w:tc>
      </w:tr>
      <w:tr w:rsidR="007A6002" w14:paraId="65281E96" w14:textId="77777777" w:rsidTr="007A6002">
        <w:tc>
          <w:tcPr>
            <w:tcW w:w="513" w:type="dxa"/>
          </w:tcPr>
          <w:p w14:paraId="180B66A3" w14:textId="77777777" w:rsidR="007A6002" w:rsidRPr="00E95F05" w:rsidRDefault="007A6002" w:rsidP="009A1128">
            <w:pPr>
              <w:pStyle w:val="afa"/>
              <w:numPr>
                <w:ilvl w:val="0"/>
                <w:numId w:val="11"/>
              </w:numPr>
              <w:rPr>
                <w:rStyle w:val="af9"/>
                <w:rFonts w:eastAsia="Calibri"/>
              </w:rPr>
            </w:pPr>
          </w:p>
        </w:tc>
        <w:tc>
          <w:tcPr>
            <w:tcW w:w="2464" w:type="dxa"/>
          </w:tcPr>
          <w:p w14:paraId="086D37E9"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EXTERNALID</w:t>
            </w:r>
          </w:p>
        </w:tc>
        <w:tc>
          <w:tcPr>
            <w:tcW w:w="1701" w:type="dxa"/>
          </w:tcPr>
          <w:p w14:paraId="61069E10"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55EAC366" w14:textId="77777777" w:rsidR="007A6002" w:rsidRPr="007A6002" w:rsidRDefault="007A6002" w:rsidP="007A6002">
            <w:pPr>
              <w:ind w:left="0" w:right="565" w:firstLine="0"/>
              <w:rPr>
                <w:szCs w:val="20"/>
              </w:rPr>
            </w:pPr>
          </w:p>
        </w:tc>
        <w:tc>
          <w:tcPr>
            <w:tcW w:w="3119" w:type="dxa"/>
          </w:tcPr>
          <w:p w14:paraId="2A56F600"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Идентификатор документа во внешней системе</w:t>
            </w:r>
          </w:p>
        </w:tc>
      </w:tr>
      <w:tr w:rsidR="007A6002" w14:paraId="0A86F7EF" w14:textId="77777777" w:rsidTr="007A6002">
        <w:tc>
          <w:tcPr>
            <w:tcW w:w="513" w:type="dxa"/>
          </w:tcPr>
          <w:p w14:paraId="4F2A505C" w14:textId="77777777" w:rsidR="007A6002" w:rsidRPr="00E95F05" w:rsidRDefault="007A6002" w:rsidP="009A1128">
            <w:pPr>
              <w:pStyle w:val="afa"/>
              <w:numPr>
                <w:ilvl w:val="0"/>
                <w:numId w:val="11"/>
              </w:numPr>
              <w:rPr>
                <w:rStyle w:val="af9"/>
                <w:rFonts w:eastAsia="Calibri"/>
              </w:rPr>
            </w:pPr>
          </w:p>
        </w:tc>
        <w:tc>
          <w:tcPr>
            <w:tcW w:w="2464" w:type="dxa"/>
          </w:tcPr>
          <w:p w14:paraId="2559BA8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FROMDATE</w:t>
            </w:r>
          </w:p>
        </w:tc>
        <w:tc>
          <w:tcPr>
            <w:tcW w:w="1701" w:type="dxa"/>
          </w:tcPr>
          <w:p w14:paraId="7E55B67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3945E2E0" w14:textId="77777777" w:rsidR="007A6002" w:rsidRPr="007A6002" w:rsidRDefault="0086339F" w:rsidP="007A6002">
            <w:pPr>
              <w:ind w:left="0" w:right="565" w:firstLine="0"/>
              <w:rPr>
                <w:szCs w:val="20"/>
              </w:rPr>
            </w:pPr>
            <w:r>
              <w:rPr>
                <w:szCs w:val="20"/>
              </w:rPr>
              <w:t>Да</w:t>
            </w:r>
            <w:r>
              <w:rPr>
                <w:szCs w:val="20"/>
                <w:lang w:val="en-US"/>
              </w:rPr>
              <w:t xml:space="preserve">, </w:t>
            </w:r>
            <w:r w:rsidRPr="0086339F">
              <w:rPr>
                <w:szCs w:val="20"/>
                <w:lang w:val="en-US"/>
              </w:rPr>
              <w:t>R020SignDigest</w:t>
            </w:r>
          </w:p>
        </w:tc>
        <w:tc>
          <w:tcPr>
            <w:tcW w:w="3119" w:type="dxa"/>
          </w:tcPr>
          <w:p w14:paraId="491D77BA"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Дата начала периода выписки</w:t>
            </w:r>
          </w:p>
        </w:tc>
      </w:tr>
      <w:tr w:rsidR="007A6002" w14:paraId="18F83D81" w14:textId="77777777" w:rsidTr="007A6002">
        <w:tc>
          <w:tcPr>
            <w:tcW w:w="513" w:type="dxa"/>
          </w:tcPr>
          <w:p w14:paraId="76E24BBC" w14:textId="77777777" w:rsidR="007A6002" w:rsidRPr="00E95F05" w:rsidRDefault="007A6002" w:rsidP="009A1128">
            <w:pPr>
              <w:pStyle w:val="afa"/>
              <w:numPr>
                <w:ilvl w:val="0"/>
                <w:numId w:val="11"/>
              </w:numPr>
              <w:rPr>
                <w:rStyle w:val="af9"/>
                <w:rFonts w:eastAsia="Calibri"/>
              </w:rPr>
            </w:pPr>
          </w:p>
        </w:tc>
        <w:tc>
          <w:tcPr>
            <w:tcW w:w="2464" w:type="dxa"/>
          </w:tcPr>
          <w:p w14:paraId="6280692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HASHCODE</w:t>
            </w:r>
          </w:p>
        </w:tc>
        <w:tc>
          <w:tcPr>
            <w:tcW w:w="1701" w:type="dxa"/>
          </w:tcPr>
          <w:p w14:paraId="734FC32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55FFA1C3" w14:textId="77777777" w:rsidR="007A6002" w:rsidRPr="007A6002" w:rsidRDefault="007A6002" w:rsidP="007A6002">
            <w:pPr>
              <w:ind w:left="0" w:right="565" w:firstLine="0"/>
              <w:rPr>
                <w:szCs w:val="20"/>
              </w:rPr>
            </w:pPr>
          </w:p>
        </w:tc>
        <w:tc>
          <w:tcPr>
            <w:tcW w:w="3119" w:type="dxa"/>
          </w:tcPr>
          <w:p w14:paraId="4AED9EF7"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Хэшкод для проверки одинаковости выписок</w:t>
            </w:r>
          </w:p>
        </w:tc>
      </w:tr>
      <w:tr w:rsidR="007A6002" w14:paraId="544174FE" w14:textId="77777777" w:rsidTr="007A6002">
        <w:tc>
          <w:tcPr>
            <w:tcW w:w="513" w:type="dxa"/>
          </w:tcPr>
          <w:p w14:paraId="065C3431" w14:textId="77777777" w:rsidR="007A6002" w:rsidRPr="00E95F05" w:rsidRDefault="007A6002" w:rsidP="009A1128">
            <w:pPr>
              <w:pStyle w:val="afa"/>
              <w:numPr>
                <w:ilvl w:val="0"/>
                <w:numId w:val="11"/>
              </w:numPr>
              <w:rPr>
                <w:rStyle w:val="af9"/>
                <w:rFonts w:eastAsia="Calibri"/>
              </w:rPr>
            </w:pPr>
          </w:p>
        </w:tc>
        <w:tc>
          <w:tcPr>
            <w:tcW w:w="2464" w:type="dxa"/>
          </w:tcPr>
          <w:p w14:paraId="1A4AE35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INBOUNDBALANCE</w:t>
            </w:r>
          </w:p>
        </w:tc>
        <w:tc>
          <w:tcPr>
            <w:tcW w:w="1701" w:type="dxa"/>
          </w:tcPr>
          <w:p w14:paraId="46013D0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388F1201" w14:textId="77777777" w:rsidR="007A6002" w:rsidRPr="007A6002" w:rsidRDefault="0086339F" w:rsidP="007A6002">
            <w:pPr>
              <w:ind w:left="0" w:right="565" w:firstLine="0"/>
              <w:rPr>
                <w:szCs w:val="20"/>
              </w:rPr>
            </w:pPr>
            <w:r>
              <w:rPr>
                <w:szCs w:val="20"/>
              </w:rPr>
              <w:t>Да</w:t>
            </w:r>
            <w:r>
              <w:rPr>
                <w:szCs w:val="20"/>
                <w:lang w:val="en-US"/>
              </w:rPr>
              <w:t xml:space="preserve">, </w:t>
            </w:r>
            <w:r w:rsidRPr="0086339F">
              <w:rPr>
                <w:szCs w:val="20"/>
                <w:lang w:val="en-US"/>
              </w:rPr>
              <w:t>R020SignDigest</w:t>
            </w:r>
          </w:p>
        </w:tc>
        <w:tc>
          <w:tcPr>
            <w:tcW w:w="3119" w:type="dxa"/>
          </w:tcPr>
          <w:p w14:paraId="63B28FB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Входящий остаток</w:t>
            </w:r>
          </w:p>
        </w:tc>
      </w:tr>
      <w:tr w:rsidR="007A6002" w14:paraId="475C2C63" w14:textId="77777777" w:rsidTr="007A6002">
        <w:tc>
          <w:tcPr>
            <w:tcW w:w="513" w:type="dxa"/>
          </w:tcPr>
          <w:p w14:paraId="6E320F9C" w14:textId="77777777" w:rsidR="007A6002" w:rsidRPr="00E95F05" w:rsidRDefault="007A6002" w:rsidP="009A1128">
            <w:pPr>
              <w:pStyle w:val="afa"/>
              <w:numPr>
                <w:ilvl w:val="0"/>
                <w:numId w:val="11"/>
              </w:numPr>
              <w:rPr>
                <w:rStyle w:val="af9"/>
                <w:rFonts w:eastAsia="Calibri"/>
              </w:rPr>
            </w:pPr>
          </w:p>
        </w:tc>
        <w:tc>
          <w:tcPr>
            <w:tcW w:w="2464" w:type="dxa"/>
          </w:tcPr>
          <w:p w14:paraId="118DBDA0"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INBOUNDBALANCENAT</w:t>
            </w:r>
          </w:p>
        </w:tc>
        <w:tc>
          <w:tcPr>
            <w:tcW w:w="1701" w:type="dxa"/>
          </w:tcPr>
          <w:p w14:paraId="05B0509C"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58112DF6" w14:textId="77777777" w:rsidR="007A6002" w:rsidRPr="007A6002" w:rsidRDefault="007A6002" w:rsidP="007A6002">
            <w:pPr>
              <w:ind w:left="0" w:right="565" w:firstLine="0"/>
              <w:rPr>
                <w:szCs w:val="20"/>
              </w:rPr>
            </w:pPr>
          </w:p>
        </w:tc>
        <w:tc>
          <w:tcPr>
            <w:tcW w:w="3119" w:type="dxa"/>
          </w:tcPr>
          <w:p w14:paraId="261D2689"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Входящий остаток в нац. валюте</w:t>
            </w:r>
          </w:p>
        </w:tc>
      </w:tr>
      <w:tr w:rsidR="007A6002" w14:paraId="585891BA" w14:textId="77777777" w:rsidTr="007A6002">
        <w:tc>
          <w:tcPr>
            <w:tcW w:w="513" w:type="dxa"/>
          </w:tcPr>
          <w:p w14:paraId="361FAAE8" w14:textId="77777777" w:rsidR="007A6002" w:rsidRPr="00E95F05" w:rsidRDefault="007A6002" w:rsidP="009A1128">
            <w:pPr>
              <w:pStyle w:val="afa"/>
              <w:numPr>
                <w:ilvl w:val="0"/>
                <w:numId w:val="11"/>
              </w:numPr>
              <w:rPr>
                <w:rStyle w:val="af9"/>
                <w:rFonts w:eastAsia="Calibri"/>
              </w:rPr>
            </w:pPr>
          </w:p>
        </w:tc>
        <w:tc>
          <w:tcPr>
            <w:tcW w:w="2464" w:type="dxa"/>
          </w:tcPr>
          <w:p w14:paraId="77EC510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ISFINAL</w:t>
            </w:r>
          </w:p>
        </w:tc>
        <w:tc>
          <w:tcPr>
            <w:tcW w:w="1701" w:type="dxa"/>
          </w:tcPr>
          <w:p w14:paraId="3FEE90E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boolean</w:t>
            </w:r>
          </w:p>
        </w:tc>
        <w:tc>
          <w:tcPr>
            <w:tcW w:w="1842" w:type="dxa"/>
          </w:tcPr>
          <w:p w14:paraId="3E3AC444" w14:textId="77777777" w:rsidR="007A6002" w:rsidRPr="007A6002" w:rsidRDefault="007A6002" w:rsidP="007A6002">
            <w:pPr>
              <w:ind w:left="0" w:right="565" w:firstLine="0"/>
              <w:rPr>
                <w:szCs w:val="20"/>
              </w:rPr>
            </w:pPr>
          </w:p>
        </w:tc>
        <w:tc>
          <w:tcPr>
            <w:tcW w:w="3119" w:type="dxa"/>
          </w:tcPr>
          <w:p w14:paraId="6F883B51"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Признак наличия в выписке итоговых данных</w:t>
            </w:r>
          </w:p>
        </w:tc>
      </w:tr>
      <w:tr w:rsidR="007A6002" w14:paraId="2EF7B4C9" w14:textId="77777777" w:rsidTr="007A6002">
        <w:tc>
          <w:tcPr>
            <w:tcW w:w="513" w:type="dxa"/>
          </w:tcPr>
          <w:p w14:paraId="58DB7DC9" w14:textId="77777777" w:rsidR="007A6002" w:rsidRPr="00E95F05" w:rsidRDefault="007A6002" w:rsidP="009A1128">
            <w:pPr>
              <w:pStyle w:val="afa"/>
              <w:numPr>
                <w:ilvl w:val="0"/>
                <w:numId w:val="11"/>
              </w:numPr>
              <w:rPr>
                <w:rStyle w:val="af9"/>
                <w:rFonts w:eastAsia="Calibri"/>
              </w:rPr>
            </w:pPr>
          </w:p>
        </w:tc>
        <w:tc>
          <w:tcPr>
            <w:tcW w:w="2464" w:type="dxa"/>
          </w:tcPr>
          <w:p w14:paraId="7775737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LASTMODIFYDATE</w:t>
            </w:r>
          </w:p>
        </w:tc>
        <w:tc>
          <w:tcPr>
            <w:tcW w:w="1701" w:type="dxa"/>
          </w:tcPr>
          <w:p w14:paraId="6FDB8833"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540502FD" w14:textId="77777777" w:rsidR="007A6002" w:rsidRPr="007A6002" w:rsidRDefault="007A6002" w:rsidP="007A6002">
            <w:pPr>
              <w:ind w:left="0" w:right="565" w:firstLine="0"/>
              <w:rPr>
                <w:szCs w:val="20"/>
              </w:rPr>
            </w:pPr>
          </w:p>
        </w:tc>
        <w:tc>
          <w:tcPr>
            <w:tcW w:w="3119" w:type="dxa"/>
          </w:tcPr>
          <w:p w14:paraId="5F50847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Дата последней модификации документа</w:t>
            </w:r>
          </w:p>
        </w:tc>
      </w:tr>
      <w:tr w:rsidR="007A6002" w14:paraId="0C7429A5" w14:textId="77777777" w:rsidTr="007A6002">
        <w:tc>
          <w:tcPr>
            <w:tcW w:w="513" w:type="dxa"/>
          </w:tcPr>
          <w:p w14:paraId="6FDF42C8" w14:textId="77777777" w:rsidR="007A6002" w:rsidRPr="00E95F05" w:rsidRDefault="007A6002" w:rsidP="009A1128">
            <w:pPr>
              <w:pStyle w:val="afa"/>
              <w:numPr>
                <w:ilvl w:val="0"/>
                <w:numId w:val="11"/>
              </w:numPr>
              <w:rPr>
                <w:rStyle w:val="af9"/>
                <w:rFonts w:eastAsia="Calibri"/>
              </w:rPr>
            </w:pPr>
          </w:p>
        </w:tc>
        <w:tc>
          <w:tcPr>
            <w:tcW w:w="2464" w:type="dxa"/>
          </w:tcPr>
          <w:p w14:paraId="6311E299"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LASTOPERATIONDATE</w:t>
            </w:r>
          </w:p>
        </w:tc>
        <w:tc>
          <w:tcPr>
            <w:tcW w:w="1701" w:type="dxa"/>
          </w:tcPr>
          <w:p w14:paraId="402EEFC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63B2A513" w14:textId="77777777" w:rsidR="00FD4D9A" w:rsidRPr="007A6002" w:rsidRDefault="0086339F" w:rsidP="007A6002">
            <w:pPr>
              <w:ind w:left="0" w:right="565" w:firstLine="0"/>
              <w:rPr>
                <w:szCs w:val="20"/>
              </w:rPr>
            </w:pPr>
            <w:r>
              <w:rPr>
                <w:szCs w:val="20"/>
              </w:rPr>
              <w:t>Да</w:t>
            </w:r>
            <w:r>
              <w:rPr>
                <w:szCs w:val="20"/>
                <w:lang w:val="en-US"/>
              </w:rPr>
              <w:t xml:space="preserve">, </w:t>
            </w:r>
            <w:r w:rsidRPr="0086339F">
              <w:rPr>
                <w:szCs w:val="20"/>
                <w:lang w:val="en-US"/>
              </w:rPr>
              <w:t>R020SignDigest</w:t>
            </w:r>
          </w:p>
        </w:tc>
        <w:tc>
          <w:tcPr>
            <w:tcW w:w="3119" w:type="dxa"/>
          </w:tcPr>
          <w:p w14:paraId="5773B1AD" w14:textId="77777777" w:rsidR="007A6002" w:rsidRPr="00580971" w:rsidRDefault="007A6002" w:rsidP="007A6002">
            <w:pPr>
              <w:pStyle w:val="af"/>
              <w:ind w:left="0" w:firstLine="0"/>
              <w:rPr>
                <w:rFonts w:ascii="Times New Roman" w:hAnsi="Times New Roman"/>
                <w:sz w:val="20"/>
              </w:rPr>
            </w:pPr>
            <w:r w:rsidRPr="00580971">
              <w:rPr>
                <w:rFonts w:ascii="Times New Roman" w:hAnsi="Times New Roman"/>
                <w:sz w:val="20"/>
              </w:rPr>
              <w:t>Дата последней операции по счету</w:t>
            </w:r>
          </w:p>
        </w:tc>
      </w:tr>
      <w:tr w:rsidR="007A6002" w14:paraId="0C57E1B1" w14:textId="77777777" w:rsidTr="007A6002">
        <w:tc>
          <w:tcPr>
            <w:tcW w:w="513" w:type="dxa"/>
          </w:tcPr>
          <w:p w14:paraId="5F6E52B7" w14:textId="77777777" w:rsidR="007A6002" w:rsidRPr="00E95F05" w:rsidRDefault="007A6002" w:rsidP="009A1128">
            <w:pPr>
              <w:pStyle w:val="afa"/>
              <w:numPr>
                <w:ilvl w:val="0"/>
                <w:numId w:val="11"/>
              </w:numPr>
              <w:rPr>
                <w:rStyle w:val="af9"/>
                <w:rFonts w:eastAsia="Calibri"/>
              </w:rPr>
            </w:pPr>
          </w:p>
        </w:tc>
        <w:tc>
          <w:tcPr>
            <w:tcW w:w="2464" w:type="dxa"/>
          </w:tcPr>
          <w:p w14:paraId="2668240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OLDDOCID</w:t>
            </w:r>
          </w:p>
        </w:tc>
        <w:tc>
          <w:tcPr>
            <w:tcW w:w="1701" w:type="dxa"/>
          </w:tcPr>
          <w:p w14:paraId="043AE974"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631AB080" w14:textId="77777777" w:rsidR="007A6002" w:rsidRPr="007A6002" w:rsidRDefault="007A6002" w:rsidP="007A6002">
            <w:pPr>
              <w:ind w:left="0" w:right="565" w:firstLine="0"/>
              <w:rPr>
                <w:szCs w:val="20"/>
              </w:rPr>
            </w:pPr>
          </w:p>
        </w:tc>
        <w:tc>
          <w:tcPr>
            <w:tcW w:w="3119" w:type="dxa"/>
          </w:tcPr>
          <w:p w14:paraId="11F20288" w14:textId="77777777" w:rsidR="007A6002" w:rsidRPr="00580971" w:rsidRDefault="007A6002" w:rsidP="007A6002">
            <w:pPr>
              <w:pStyle w:val="af"/>
              <w:ind w:left="0" w:firstLine="0"/>
              <w:rPr>
                <w:rFonts w:ascii="Times New Roman" w:hAnsi="Times New Roman"/>
                <w:sz w:val="20"/>
              </w:rPr>
            </w:pPr>
            <w:r w:rsidRPr="00580971">
              <w:rPr>
                <w:rFonts w:ascii="Times New Roman" w:hAnsi="Times New Roman"/>
                <w:sz w:val="20"/>
              </w:rPr>
              <w:t xml:space="preserve">Идентификатор старого документа Используется при импорте документа (в частности, в случае переноса документа из </w:t>
            </w:r>
            <w:r w:rsidRPr="007A6002">
              <w:rPr>
                <w:rFonts w:ascii="Times New Roman" w:hAnsi="Times New Roman"/>
                <w:sz w:val="20"/>
                <w:lang w:val="en-US"/>
              </w:rPr>
              <w:t>Correqts</w:t>
            </w:r>
            <w:r w:rsidRPr="00580971">
              <w:rPr>
                <w:rFonts w:ascii="Times New Roman" w:hAnsi="Times New Roman"/>
                <w:sz w:val="20"/>
              </w:rPr>
              <w:t xml:space="preserve"> в данном поле будет хранится </w:t>
            </w:r>
            <w:r w:rsidRPr="007A6002">
              <w:rPr>
                <w:rFonts w:ascii="Times New Roman" w:hAnsi="Times New Roman"/>
                <w:sz w:val="20"/>
                <w:lang w:val="en-US"/>
              </w:rPr>
              <w:t>GLOBALDOCID</w:t>
            </w:r>
            <w:r w:rsidRPr="00580971">
              <w:rPr>
                <w:rFonts w:ascii="Times New Roman" w:hAnsi="Times New Roman"/>
                <w:sz w:val="20"/>
              </w:rPr>
              <w:t xml:space="preserve"> из таблицы </w:t>
            </w:r>
            <w:r w:rsidRPr="007A6002">
              <w:rPr>
                <w:rFonts w:ascii="Times New Roman" w:hAnsi="Times New Roman"/>
                <w:sz w:val="20"/>
                <w:lang w:val="en-US"/>
              </w:rPr>
              <w:lastRenderedPageBreak/>
              <w:t>ABSTRACTDOC</w:t>
            </w:r>
            <w:r w:rsidRPr="00580971">
              <w:rPr>
                <w:rFonts w:ascii="Times New Roman" w:hAnsi="Times New Roman"/>
                <w:sz w:val="20"/>
              </w:rPr>
              <w:t>)</w:t>
            </w:r>
          </w:p>
        </w:tc>
      </w:tr>
      <w:tr w:rsidR="0086339F" w14:paraId="79404315" w14:textId="77777777" w:rsidTr="007A6002">
        <w:tc>
          <w:tcPr>
            <w:tcW w:w="513" w:type="dxa"/>
          </w:tcPr>
          <w:p w14:paraId="227A0551" w14:textId="77777777" w:rsidR="0086339F" w:rsidRPr="00E95F05" w:rsidRDefault="0086339F" w:rsidP="009A1128">
            <w:pPr>
              <w:pStyle w:val="afa"/>
              <w:numPr>
                <w:ilvl w:val="0"/>
                <w:numId w:val="11"/>
              </w:numPr>
              <w:rPr>
                <w:rStyle w:val="af9"/>
                <w:rFonts w:eastAsia="Calibri"/>
              </w:rPr>
            </w:pPr>
          </w:p>
        </w:tc>
        <w:tc>
          <w:tcPr>
            <w:tcW w:w="2464" w:type="dxa"/>
          </w:tcPr>
          <w:p w14:paraId="3E2AA8E0"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ORGINN</w:t>
            </w:r>
          </w:p>
        </w:tc>
        <w:tc>
          <w:tcPr>
            <w:tcW w:w="1701" w:type="dxa"/>
          </w:tcPr>
          <w:p w14:paraId="059D78EA"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05344CD4" w14:textId="77777777" w:rsidR="0086339F" w:rsidRDefault="0086339F" w:rsidP="0086339F">
            <w:pPr>
              <w:ind w:left="0" w:firstLine="0"/>
            </w:pPr>
            <w:r w:rsidRPr="006C6282">
              <w:rPr>
                <w:szCs w:val="20"/>
              </w:rPr>
              <w:t>Да</w:t>
            </w:r>
            <w:r w:rsidRPr="006C6282">
              <w:rPr>
                <w:szCs w:val="20"/>
                <w:lang w:val="en-US"/>
              </w:rPr>
              <w:t>, R020SignDigest</w:t>
            </w:r>
          </w:p>
        </w:tc>
        <w:tc>
          <w:tcPr>
            <w:tcW w:w="3119" w:type="dxa"/>
          </w:tcPr>
          <w:p w14:paraId="42740DBF"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ИНН организации клиента</w:t>
            </w:r>
          </w:p>
        </w:tc>
      </w:tr>
      <w:tr w:rsidR="0086339F" w14:paraId="0C739DD1" w14:textId="77777777" w:rsidTr="007A6002">
        <w:tc>
          <w:tcPr>
            <w:tcW w:w="513" w:type="dxa"/>
          </w:tcPr>
          <w:p w14:paraId="315A6FA5" w14:textId="77777777" w:rsidR="0086339F" w:rsidRPr="00E95F05" w:rsidRDefault="0086339F" w:rsidP="009A1128">
            <w:pPr>
              <w:pStyle w:val="afa"/>
              <w:numPr>
                <w:ilvl w:val="0"/>
                <w:numId w:val="11"/>
              </w:numPr>
              <w:rPr>
                <w:rStyle w:val="af9"/>
                <w:rFonts w:eastAsia="Calibri"/>
              </w:rPr>
            </w:pPr>
          </w:p>
        </w:tc>
        <w:tc>
          <w:tcPr>
            <w:tcW w:w="2464" w:type="dxa"/>
          </w:tcPr>
          <w:p w14:paraId="7579DFE2"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ORGNAME</w:t>
            </w:r>
          </w:p>
        </w:tc>
        <w:tc>
          <w:tcPr>
            <w:tcW w:w="1701" w:type="dxa"/>
          </w:tcPr>
          <w:p w14:paraId="5F8EE439"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07D65A1E" w14:textId="77777777" w:rsidR="0086339F" w:rsidRDefault="0086339F" w:rsidP="0086339F">
            <w:pPr>
              <w:ind w:left="0" w:firstLine="0"/>
            </w:pPr>
            <w:r w:rsidRPr="006C6282">
              <w:rPr>
                <w:szCs w:val="20"/>
              </w:rPr>
              <w:t>Да</w:t>
            </w:r>
            <w:r w:rsidRPr="006C6282">
              <w:rPr>
                <w:szCs w:val="20"/>
                <w:lang w:val="en-US"/>
              </w:rPr>
              <w:t>, R020SignDigest</w:t>
            </w:r>
          </w:p>
        </w:tc>
        <w:tc>
          <w:tcPr>
            <w:tcW w:w="3119" w:type="dxa"/>
          </w:tcPr>
          <w:p w14:paraId="454BEA98"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Наименование организации клиента</w:t>
            </w:r>
          </w:p>
        </w:tc>
      </w:tr>
      <w:tr w:rsidR="0086339F" w14:paraId="5AB899E6" w14:textId="77777777" w:rsidTr="007A6002">
        <w:tc>
          <w:tcPr>
            <w:tcW w:w="513" w:type="dxa"/>
          </w:tcPr>
          <w:p w14:paraId="4A7A112C" w14:textId="77777777" w:rsidR="0086339F" w:rsidRPr="00E95F05" w:rsidRDefault="0086339F" w:rsidP="009A1128">
            <w:pPr>
              <w:pStyle w:val="afa"/>
              <w:numPr>
                <w:ilvl w:val="0"/>
                <w:numId w:val="11"/>
              </w:numPr>
              <w:rPr>
                <w:rStyle w:val="af9"/>
                <w:rFonts w:eastAsia="Calibri"/>
              </w:rPr>
            </w:pPr>
          </w:p>
        </w:tc>
        <w:tc>
          <w:tcPr>
            <w:tcW w:w="2464" w:type="dxa"/>
          </w:tcPr>
          <w:p w14:paraId="47F1B24E"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OUTBOUNDBALANCE</w:t>
            </w:r>
          </w:p>
        </w:tc>
        <w:tc>
          <w:tcPr>
            <w:tcW w:w="1701" w:type="dxa"/>
          </w:tcPr>
          <w:p w14:paraId="1E5234B4"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52BC931D" w14:textId="77777777" w:rsidR="0086339F" w:rsidRDefault="0086339F" w:rsidP="0086339F">
            <w:pPr>
              <w:ind w:left="0" w:firstLine="0"/>
            </w:pPr>
            <w:r w:rsidRPr="006C6282">
              <w:rPr>
                <w:szCs w:val="20"/>
              </w:rPr>
              <w:t>Да</w:t>
            </w:r>
            <w:r w:rsidRPr="006C6282">
              <w:rPr>
                <w:szCs w:val="20"/>
                <w:lang w:val="en-US"/>
              </w:rPr>
              <w:t>, R020SignDigest</w:t>
            </w:r>
          </w:p>
        </w:tc>
        <w:tc>
          <w:tcPr>
            <w:tcW w:w="3119" w:type="dxa"/>
          </w:tcPr>
          <w:p w14:paraId="2764A271"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Исходящий остаток</w:t>
            </w:r>
          </w:p>
        </w:tc>
      </w:tr>
      <w:tr w:rsidR="007A6002" w14:paraId="2E3A6E2E" w14:textId="77777777" w:rsidTr="007A6002">
        <w:tc>
          <w:tcPr>
            <w:tcW w:w="513" w:type="dxa"/>
          </w:tcPr>
          <w:p w14:paraId="76F4E604" w14:textId="77777777" w:rsidR="007A6002" w:rsidRPr="00E95F05" w:rsidRDefault="007A6002" w:rsidP="009A1128">
            <w:pPr>
              <w:pStyle w:val="afa"/>
              <w:numPr>
                <w:ilvl w:val="0"/>
                <w:numId w:val="11"/>
              </w:numPr>
              <w:rPr>
                <w:rStyle w:val="af9"/>
                <w:rFonts w:eastAsia="Calibri"/>
              </w:rPr>
            </w:pPr>
          </w:p>
        </w:tc>
        <w:tc>
          <w:tcPr>
            <w:tcW w:w="2464" w:type="dxa"/>
          </w:tcPr>
          <w:p w14:paraId="2C292303"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OUTBOUNDBALANCENAT</w:t>
            </w:r>
          </w:p>
        </w:tc>
        <w:tc>
          <w:tcPr>
            <w:tcW w:w="1701" w:type="dxa"/>
          </w:tcPr>
          <w:p w14:paraId="4130F1CC"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0DB8F26F" w14:textId="77777777" w:rsidR="007A6002" w:rsidRPr="007A6002" w:rsidRDefault="007A6002" w:rsidP="007A6002">
            <w:pPr>
              <w:ind w:left="0" w:right="565" w:firstLine="0"/>
              <w:rPr>
                <w:szCs w:val="20"/>
              </w:rPr>
            </w:pPr>
          </w:p>
        </w:tc>
        <w:tc>
          <w:tcPr>
            <w:tcW w:w="3119" w:type="dxa"/>
          </w:tcPr>
          <w:p w14:paraId="0B393F34"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Исходящий остаток в нац. валюте</w:t>
            </w:r>
          </w:p>
        </w:tc>
      </w:tr>
      <w:tr w:rsidR="0086339F" w14:paraId="535544E9" w14:textId="77777777" w:rsidTr="007A6002">
        <w:tc>
          <w:tcPr>
            <w:tcW w:w="513" w:type="dxa"/>
          </w:tcPr>
          <w:p w14:paraId="12A1AEB5" w14:textId="77777777" w:rsidR="0086339F" w:rsidRPr="00E95F05" w:rsidRDefault="0086339F" w:rsidP="009A1128">
            <w:pPr>
              <w:pStyle w:val="afa"/>
              <w:numPr>
                <w:ilvl w:val="0"/>
                <w:numId w:val="11"/>
              </w:numPr>
              <w:rPr>
                <w:rStyle w:val="af9"/>
                <w:rFonts w:eastAsia="Calibri"/>
              </w:rPr>
            </w:pPr>
          </w:p>
        </w:tc>
        <w:tc>
          <w:tcPr>
            <w:tcW w:w="2464" w:type="dxa"/>
          </w:tcPr>
          <w:p w14:paraId="5FB820FB"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PREVOPERATIONDATE</w:t>
            </w:r>
          </w:p>
        </w:tc>
        <w:tc>
          <w:tcPr>
            <w:tcW w:w="1701" w:type="dxa"/>
          </w:tcPr>
          <w:p w14:paraId="35D6251C"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735A7A89" w14:textId="77777777" w:rsidR="0086339F" w:rsidRDefault="0086339F" w:rsidP="0086339F">
            <w:pPr>
              <w:ind w:left="0" w:firstLine="0"/>
            </w:pPr>
            <w:r w:rsidRPr="00D37D45">
              <w:rPr>
                <w:szCs w:val="20"/>
              </w:rPr>
              <w:t>Да</w:t>
            </w:r>
            <w:r w:rsidRPr="00D37D45">
              <w:rPr>
                <w:szCs w:val="20"/>
                <w:lang w:val="en-US"/>
              </w:rPr>
              <w:t>, R020SignDigest</w:t>
            </w:r>
          </w:p>
        </w:tc>
        <w:tc>
          <w:tcPr>
            <w:tcW w:w="3119" w:type="dxa"/>
          </w:tcPr>
          <w:p w14:paraId="711BD207" w14:textId="77777777" w:rsidR="0086339F" w:rsidRPr="00580971" w:rsidRDefault="0086339F" w:rsidP="007A6002">
            <w:pPr>
              <w:pStyle w:val="af"/>
              <w:ind w:left="0" w:firstLine="0"/>
              <w:rPr>
                <w:rFonts w:ascii="Times New Roman" w:hAnsi="Times New Roman"/>
                <w:sz w:val="20"/>
              </w:rPr>
            </w:pPr>
            <w:r w:rsidRPr="00580971">
              <w:rPr>
                <w:rFonts w:ascii="Times New Roman" w:hAnsi="Times New Roman"/>
                <w:sz w:val="20"/>
              </w:rPr>
              <w:t>Дата последней операции по предыдущей выписке На форме должно быть так: "Дата предыдущей операции по счету"</w:t>
            </w:r>
          </w:p>
        </w:tc>
      </w:tr>
      <w:tr w:rsidR="0086339F" w14:paraId="46000EDC" w14:textId="77777777" w:rsidTr="007A6002">
        <w:tc>
          <w:tcPr>
            <w:tcW w:w="513" w:type="dxa"/>
          </w:tcPr>
          <w:p w14:paraId="09418DEB" w14:textId="77777777" w:rsidR="0086339F" w:rsidRPr="00E95F05" w:rsidRDefault="0086339F" w:rsidP="009A1128">
            <w:pPr>
              <w:pStyle w:val="afa"/>
              <w:numPr>
                <w:ilvl w:val="0"/>
                <w:numId w:val="11"/>
              </w:numPr>
              <w:rPr>
                <w:rStyle w:val="af9"/>
                <w:rFonts w:eastAsia="Calibri"/>
              </w:rPr>
            </w:pPr>
          </w:p>
        </w:tc>
        <w:tc>
          <w:tcPr>
            <w:tcW w:w="2464" w:type="dxa"/>
          </w:tcPr>
          <w:p w14:paraId="32EE19BC"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RATEIN</w:t>
            </w:r>
          </w:p>
        </w:tc>
        <w:tc>
          <w:tcPr>
            <w:tcW w:w="1701" w:type="dxa"/>
          </w:tcPr>
          <w:p w14:paraId="735DFEF6" w14:textId="77777777" w:rsidR="0086339F" w:rsidRPr="007A6002" w:rsidRDefault="0086339F"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780B1003" w14:textId="77777777" w:rsidR="0086339F" w:rsidRDefault="0086339F" w:rsidP="0086339F">
            <w:pPr>
              <w:ind w:left="0" w:firstLine="0"/>
            </w:pPr>
            <w:r w:rsidRPr="00D37D45">
              <w:rPr>
                <w:szCs w:val="20"/>
              </w:rPr>
              <w:t>Да</w:t>
            </w:r>
            <w:r w:rsidRPr="00D37D45">
              <w:rPr>
                <w:szCs w:val="20"/>
                <w:lang w:val="en-US"/>
              </w:rPr>
              <w:t>, R020SignDigest</w:t>
            </w:r>
          </w:p>
        </w:tc>
        <w:tc>
          <w:tcPr>
            <w:tcW w:w="3119" w:type="dxa"/>
          </w:tcPr>
          <w:p w14:paraId="5B722B9D" w14:textId="77777777" w:rsidR="0086339F" w:rsidRPr="00072234" w:rsidRDefault="0086339F" w:rsidP="007A6002">
            <w:pPr>
              <w:pStyle w:val="af"/>
              <w:ind w:left="0" w:firstLine="0"/>
              <w:rPr>
                <w:rFonts w:ascii="Times New Roman" w:hAnsi="Times New Roman"/>
                <w:sz w:val="20"/>
              </w:rPr>
            </w:pPr>
            <w:r w:rsidRPr="00072234">
              <w:rPr>
                <w:rFonts w:ascii="Times New Roman" w:hAnsi="Times New Roman"/>
                <w:sz w:val="20"/>
              </w:rPr>
              <w:t>Курс ЦБ за 1 ед. валюты на начало периода.</w:t>
            </w:r>
          </w:p>
        </w:tc>
      </w:tr>
      <w:tr w:rsidR="007A6002" w14:paraId="194F2404" w14:textId="77777777" w:rsidTr="007A6002">
        <w:tc>
          <w:tcPr>
            <w:tcW w:w="513" w:type="dxa"/>
          </w:tcPr>
          <w:p w14:paraId="0B46EC2F" w14:textId="77777777" w:rsidR="007A6002" w:rsidRPr="00E95F05" w:rsidRDefault="007A6002" w:rsidP="009A1128">
            <w:pPr>
              <w:pStyle w:val="afa"/>
              <w:numPr>
                <w:ilvl w:val="0"/>
                <w:numId w:val="11"/>
              </w:numPr>
              <w:rPr>
                <w:rStyle w:val="af9"/>
                <w:rFonts w:eastAsia="Calibri"/>
              </w:rPr>
            </w:pPr>
          </w:p>
        </w:tc>
        <w:tc>
          <w:tcPr>
            <w:tcW w:w="2464" w:type="dxa"/>
          </w:tcPr>
          <w:p w14:paraId="3ADF8DE2"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RATEINFULL</w:t>
            </w:r>
          </w:p>
        </w:tc>
        <w:tc>
          <w:tcPr>
            <w:tcW w:w="1701" w:type="dxa"/>
          </w:tcPr>
          <w:p w14:paraId="2D52E388"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5FEF965F" w14:textId="77777777" w:rsidR="007A6002" w:rsidRPr="007A6002" w:rsidRDefault="007A6002" w:rsidP="007A6002">
            <w:pPr>
              <w:ind w:left="0" w:right="565" w:firstLine="0"/>
              <w:rPr>
                <w:szCs w:val="20"/>
              </w:rPr>
            </w:pPr>
          </w:p>
        </w:tc>
        <w:tc>
          <w:tcPr>
            <w:tcW w:w="3119" w:type="dxa"/>
          </w:tcPr>
          <w:p w14:paraId="05689CAC"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Курс ЦБ на начало периода с учетом масштаба</w:t>
            </w:r>
          </w:p>
        </w:tc>
      </w:tr>
      <w:tr w:rsidR="007A6002" w14:paraId="34181941" w14:textId="77777777" w:rsidTr="007A6002">
        <w:tc>
          <w:tcPr>
            <w:tcW w:w="513" w:type="dxa"/>
          </w:tcPr>
          <w:p w14:paraId="0C256368" w14:textId="77777777" w:rsidR="007A6002" w:rsidRPr="00E95F05" w:rsidRDefault="007A6002" w:rsidP="009A1128">
            <w:pPr>
              <w:pStyle w:val="afa"/>
              <w:numPr>
                <w:ilvl w:val="0"/>
                <w:numId w:val="11"/>
              </w:numPr>
              <w:rPr>
                <w:rStyle w:val="af9"/>
                <w:rFonts w:eastAsia="Calibri"/>
              </w:rPr>
            </w:pPr>
          </w:p>
        </w:tc>
        <w:tc>
          <w:tcPr>
            <w:tcW w:w="2464" w:type="dxa"/>
          </w:tcPr>
          <w:p w14:paraId="116337D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RATEOUT</w:t>
            </w:r>
          </w:p>
        </w:tc>
        <w:tc>
          <w:tcPr>
            <w:tcW w:w="1701" w:type="dxa"/>
          </w:tcPr>
          <w:p w14:paraId="26630423"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big_decimal</w:t>
            </w:r>
          </w:p>
        </w:tc>
        <w:tc>
          <w:tcPr>
            <w:tcW w:w="1842" w:type="dxa"/>
          </w:tcPr>
          <w:p w14:paraId="3FA266F1" w14:textId="77777777" w:rsidR="007A6002" w:rsidRPr="007A6002" w:rsidRDefault="0086339F" w:rsidP="0086339F">
            <w:pPr>
              <w:tabs>
                <w:tab w:val="left" w:pos="1593"/>
              </w:tabs>
              <w:ind w:left="0" w:right="33" w:firstLine="0"/>
              <w:rPr>
                <w:szCs w:val="20"/>
              </w:rPr>
            </w:pPr>
            <w:r>
              <w:rPr>
                <w:szCs w:val="20"/>
              </w:rPr>
              <w:t>Да</w:t>
            </w:r>
            <w:r>
              <w:rPr>
                <w:szCs w:val="20"/>
                <w:lang w:val="en-US"/>
              </w:rPr>
              <w:t xml:space="preserve">, </w:t>
            </w:r>
            <w:r w:rsidRPr="0086339F">
              <w:rPr>
                <w:szCs w:val="20"/>
                <w:lang w:val="en-US"/>
              </w:rPr>
              <w:t>R020SignDigest</w:t>
            </w:r>
          </w:p>
        </w:tc>
        <w:tc>
          <w:tcPr>
            <w:tcW w:w="3119" w:type="dxa"/>
          </w:tcPr>
          <w:p w14:paraId="5453F62E"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Курс за 1 ед. валюты на конец выписки</w:t>
            </w:r>
          </w:p>
        </w:tc>
      </w:tr>
      <w:tr w:rsidR="007A6002" w14:paraId="63105B38" w14:textId="77777777" w:rsidTr="007A6002">
        <w:tc>
          <w:tcPr>
            <w:tcW w:w="513" w:type="dxa"/>
          </w:tcPr>
          <w:p w14:paraId="1B8DA496" w14:textId="77777777" w:rsidR="007A6002" w:rsidRPr="00E95F05" w:rsidRDefault="007A6002" w:rsidP="009A1128">
            <w:pPr>
              <w:pStyle w:val="afa"/>
              <w:numPr>
                <w:ilvl w:val="0"/>
                <w:numId w:val="11"/>
              </w:numPr>
              <w:rPr>
                <w:rStyle w:val="af9"/>
                <w:rFonts w:eastAsia="Calibri"/>
              </w:rPr>
            </w:pPr>
          </w:p>
        </w:tc>
        <w:tc>
          <w:tcPr>
            <w:tcW w:w="2464" w:type="dxa"/>
          </w:tcPr>
          <w:p w14:paraId="23EFDD65"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RATEOUTFULL</w:t>
            </w:r>
          </w:p>
        </w:tc>
        <w:tc>
          <w:tcPr>
            <w:tcW w:w="1701" w:type="dxa"/>
          </w:tcPr>
          <w:p w14:paraId="440D296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47FB5493" w14:textId="77777777" w:rsidR="007A6002" w:rsidRPr="007A6002" w:rsidRDefault="007A6002" w:rsidP="007A6002">
            <w:pPr>
              <w:ind w:left="0" w:right="565" w:firstLine="0"/>
              <w:rPr>
                <w:szCs w:val="20"/>
              </w:rPr>
            </w:pPr>
          </w:p>
        </w:tc>
        <w:tc>
          <w:tcPr>
            <w:tcW w:w="3119" w:type="dxa"/>
          </w:tcPr>
          <w:p w14:paraId="0FE86FA9" w14:textId="77777777" w:rsidR="007A6002" w:rsidRPr="00072234" w:rsidRDefault="007A6002" w:rsidP="007A6002">
            <w:pPr>
              <w:pStyle w:val="af"/>
              <w:ind w:left="0" w:firstLine="0"/>
              <w:rPr>
                <w:rFonts w:ascii="Times New Roman" w:hAnsi="Times New Roman"/>
                <w:sz w:val="20"/>
              </w:rPr>
            </w:pPr>
            <w:r w:rsidRPr="00072234">
              <w:rPr>
                <w:rFonts w:ascii="Times New Roman" w:hAnsi="Times New Roman"/>
                <w:sz w:val="20"/>
              </w:rPr>
              <w:t>Курс ЦБ на конец периода с учетом масштаба</w:t>
            </w:r>
          </w:p>
        </w:tc>
      </w:tr>
      <w:tr w:rsidR="007A6002" w14:paraId="2DC181CE" w14:textId="77777777" w:rsidTr="007A6002">
        <w:tc>
          <w:tcPr>
            <w:tcW w:w="513" w:type="dxa"/>
          </w:tcPr>
          <w:p w14:paraId="05884F5C" w14:textId="77777777" w:rsidR="007A6002" w:rsidRPr="00E95F05" w:rsidRDefault="007A6002" w:rsidP="009A1128">
            <w:pPr>
              <w:pStyle w:val="afa"/>
              <w:numPr>
                <w:ilvl w:val="0"/>
                <w:numId w:val="11"/>
              </w:numPr>
              <w:rPr>
                <w:rStyle w:val="af9"/>
                <w:rFonts w:eastAsia="Calibri"/>
              </w:rPr>
            </w:pPr>
          </w:p>
        </w:tc>
        <w:tc>
          <w:tcPr>
            <w:tcW w:w="2464" w:type="dxa"/>
          </w:tcPr>
          <w:p w14:paraId="595931F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REQUESTID</w:t>
            </w:r>
          </w:p>
        </w:tc>
        <w:tc>
          <w:tcPr>
            <w:tcW w:w="1701" w:type="dxa"/>
          </w:tcPr>
          <w:p w14:paraId="4DDFD89B"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1F858B67" w14:textId="77777777" w:rsidR="007A6002" w:rsidRPr="007A6002" w:rsidRDefault="007A6002" w:rsidP="007A6002">
            <w:pPr>
              <w:ind w:left="0" w:right="565" w:firstLine="0"/>
              <w:rPr>
                <w:szCs w:val="20"/>
              </w:rPr>
            </w:pPr>
          </w:p>
        </w:tc>
        <w:tc>
          <w:tcPr>
            <w:tcW w:w="3119" w:type="dxa"/>
          </w:tcPr>
          <w:p w14:paraId="6141A0C5" w14:textId="77777777" w:rsidR="007A6002" w:rsidRPr="00072234" w:rsidRDefault="007A6002" w:rsidP="007A6002">
            <w:pPr>
              <w:pStyle w:val="af"/>
              <w:ind w:left="0" w:firstLine="0"/>
              <w:rPr>
                <w:rFonts w:ascii="Times New Roman" w:hAnsi="Times New Roman"/>
                <w:sz w:val="20"/>
              </w:rPr>
            </w:pPr>
            <w:r w:rsidRPr="007A6002">
              <w:rPr>
                <w:rFonts w:ascii="Times New Roman" w:hAnsi="Times New Roman"/>
                <w:sz w:val="20"/>
                <w:lang w:val="en-US"/>
              </w:rPr>
              <w:t>ID</w:t>
            </w:r>
            <w:r w:rsidRPr="00072234">
              <w:rPr>
                <w:rFonts w:ascii="Times New Roman" w:hAnsi="Times New Roman"/>
                <w:sz w:val="20"/>
              </w:rPr>
              <w:t xml:space="preserve"> запроса на выписку, по которому она была сформирована</w:t>
            </w:r>
          </w:p>
        </w:tc>
      </w:tr>
      <w:tr w:rsidR="007A6002" w14:paraId="406FB870" w14:textId="77777777" w:rsidTr="007A6002">
        <w:tc>
          <w:tcPr>
            <w:tcW w:w="513" w:type="dxa"/>
          </w:tcPr>
          <w:p w14:paraId="739D8650" w14:textId="77777777" w:rsidR="007A6002" w:rsidRPr="00E95F05" w:rsidRDefault="007A6002" w:rsidP="009A1128">
            <w:pPr>
              <w:pStyle w:val="afa"/>
              <w:numPr>
                <w:ilvl w:val="0"/>
                <w:numId w:val="11"/>
              </w:numPr>
              <w:rPr>
                <w:rStyle w:val="af9"/>
                <w:rFonts w:eastAsia="Calibri"/>
              </w:rPr>
            </w:pPr>
          </w:p>
        </w:tc>
        <w:tc>
          <w:tcPr>
            <w:tcW w:w="2464" w:type="dxa"/>
          </w:tcPr>
          <w:p w14:paraId="7D369A07"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STATE</w:t>
            </w:r>
          </w:p>
        </w:tc>
        <w:tc>
          <w:tcPr>
            <w:tcW w:w="1701" w:type="dxa"/>
          </w:tcPr>
          <w:p w14:paraId="32BFFF32"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string</w:t>
            </w:r>
          </w:p>
        </w:tc>
        <w:tc>
          <w:tcPr>
            <w:tcW w:w="1842" w:type="dxa"/>
          </w:tcPr>
          <w:p w14:paraId="0AADF65C" w14:textId="77777777" w:rsidR="007A6002" w:rsidRPr="007A6002" w:rsidRDefault="007A6002" w:rsidP="007A6002">
            <w:pPr>
              <w:ind w:left="0" w:right="565" w:firstLine="0"/>
              <w:rPr>
                <w:szCs w:val="20"/>
              </w:rPr>
            </w:pPr>
          </w:p>
        </w:tc>
        <w:tc>
          <w:tcPr>
            <w:tcW w:w="3119" w:type="dxa"/>
          </w:tcPr>
          <w:p w14:paraId="4ED0EF0E"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Статус документа</w:t>
            </w:r>
          </w:p>
        </w:tc>
      </w:tr>
      <w:tr w:rsidR="007A6002" w14:paraId="6D17D0BC" w14:textId="77777777" w:rsidTr="007A6002">
        <w:tc>
          <w:tcPr>
            <w:tcW w:w="513" w:type="dxa"/>
          </w:tcPr>
          <w:p w14:paraId="19037E0D" w14:textId="77777777" w:rsidR="007A6002" w:rsidRPr="00E95F05" w:rsidRDefault="007A6002" w:rsidP="009A1128">
            <w:pPr>
              <w:pStyle w:val="afa"/>
              <w:numPr>
                <w:ilvl w:val="0"/>
                <w:numId w:val="11"/>
              </w:numPr>
              <w:rPr>
                <w:rStyle w:val="af9"/>
                <w:rFonts w:eastAsia="Calibri"/>
              </w:rPr>
            </w:pPr>
          </w:p>
        </w:tc>
        <w:tc>
          <w:tcPr>
            <w:tcW w:w="2464" w:type="dxa"/>
          </w:tcPr>
          <w:p w14:paraId="360778A3"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TODATE</w:t>
            </w:r>
          </w:p>
        </w:tc>
        <w:tc>
          <w:tcPr>
            <w:tcW w:w="1701" w:type="dxa"/>
          </w:tcPr>
          <w:p w14:paraId="57ABDCBB"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timestamp</w:t>
            </w:r>
          </w:p>
        </w:tc>
        <w:tc>
          <w:tcPr>
            <w:tcW w:w="1842" w:type="dxa"/>
          </w:tcPr>
          <w:p w14:paraId="773FD1C4" w14:textId="77777777" w:rsidR="007A6002" w:rsidRPr="007A6002" w:rsidRDefault="0086339F" w:rsidP="0086339F">
            <w:pPr>
              <w:ind w:left="0" w:right="33" w:firstLine="0"/>
              <w:rPr>
                <w:szCs w:val="20"/>
              </w:rPr>
            </w:pPr>
            <w:r>
              <w:rPr>
                <w:szCs w:val="20"/>
              </w:rPr>
              <w:t>Да</w:t>
            </w:r>
            <w:r>
              <w:rPr>
                <w:szCs w:val="20"/>
                <w:lang w:val="en-US"/>
              </w:rPr>
              <w:t xml:space="preserve">, </w:t>
            </w:r>
            <w:r w:rsidRPr="0086339F">
              <w:rPr>
                <w:szCs w:val="20"/>
                <w:lang w:val="en-US"/>
              </w:rPr>
              <w:t>R020SignDigest</w:t>
            </w:r>
          </w:p>
        </w:tc>
        <w:tc>
          <w:tcPr>
            <w:tcW w:w="3119" w:type="dxa"/>
          </w:tcPr>
          <w:p w14:paraId="665F3241"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Дата окончания периода выписки</w:t>
            </w:r>
          </w:p>
        </w:tc>
      </w:tr>
      <w:tr w:rsidR="007A6002" w14:paraId="351B36F8" w14:textId="77777777" w:rsidTr="007A6002">
        <w:tc>
          <w:tcPr>
            <w:tcW w:w="513" w:type="dxa"/>
          </w:tcPr>
          <w:p w14:paraId="45AFB66E" w14:textId="77777777" w:rsidR="007A6002" w:rsidRPr="00E95F05" w:rsidRDefault="007A6002" w:rsidP="009A1128">
            <w:pPr>
              <w:pStyle w:val="afa"/>
              <w:numPr>
                <w:ilvl w:val="0"/>
                <w:numId w:val="11"/>
              </w:numPr>
              <w:rPr>
                <w:rStyle w:val="af9"/>
                <w:rFonts w:eastAsia="Calibri"/>
              </w:rPr>
            </w:pPr>
          </w:p>
        </w:tc>
        <w:tc>
          <w:tcPr>
            <w:tcW w:w="2464" w:type="dxa"/>
          </w:tcPr>
          <w:p w14:paraId="00F676CD"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UPGSENDED</w:t>
            </w:r>
          </w:p>
        </w:tc>
        <w:tc>
          <w:tcPr>
            <w:tcW w:w="1701" w:type="dxa"/>
          </w:tcPr>
          <w:p w14:paraId="0A384BFA"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boolean</w:t>
            </w:r>
          </w:p>
        </w:tc>
        <w:tc>
          <w:tcPr>
            <w:tcW w:w="1842" w:type="dxa"/>
          </w:tcPr>
          <w:p w14:paraId="2CC75D76" w14:textId="77777777" w:rsidR="007A6002" w:rsidRPr="007A6002" w:rsidRDefault="007A6002" w:rsidP="007A6002">
            <w:pPr>
              <w:ind w:left="0" w:right="565" w:firstLine="0"/>
              <w:rPr>
                <w:szCs w:val="20"/>
              </w:rPr>
            </w:pPr>
          </w:p>
        </w:tc>
        <w:tc>
          <w:tcPr>
            <w:tcW w:w="3119" w:type="dxa"/>
          </w:tcPr>
          <w:p w14:paraId="77593A37" w14:textId="77777777" w:rsidR="007A6002" w:rsidRPr="00580971" w:rsidRDefault="007A6002" w:rsidP="007A6002">
            <w:pPr>
              <w:pStyle w:val="af"/>
              <w:ind w:left="0" w:firstLine="0"/>
              <w:rPr>
                <w:rFonts w:ascii="Times New Roman" w:hAnsi="Times New Roman"/>
                <w:sz w:val="20"/>
              </w:rPr>
            </w:pPr>
            <w:r w:rsidRPr="00580971">
              <w:rPr>
                <w:rFonts w:ascii="Times New Roman" w:hAnsi="Times New Roman"/>
                <w:sz w:val="20"/>
              </w:rPr>
              <w:t xml:space="preserve">Признак "отправлена в </w:t>
            </w:r>
            <w:r w:rsidRPr="007A6002">
              <w:rPr>
                <w:rFonts w:ascii="Times New Roman" w:hAnsi="Times New Roman"/>
                <w:sz w:val="20"/>
                <w:lang w:val="en-US"/>
              </w:rPr>
              <w:t>UPG</w:t>
            </w:r>
            <w:r w:rsidRPr="00580971">
              <w:rPr>
                <w:rFonts w:ascii="Times New Roman" w:hAnsi="Times New Roman"/>
                <w:sz w:val="20"/>
              </w:rPr>
              <w:t xml:space="preserve"> по </w:t>
            </w:r>
            <w:r w:rsidRPr="007A6002">
              <w:rPr>
                <w:rFonts w:ascii="Times New Roman" w:hAnsi="Times New Roman"/>
                <w:sz w:val="20"/>
                <w:lang w:val="en-US"/>
              </w:rPr>
              <w:t>Incoming</w:t>
            </w:r>
            <w:r w:rsidRPr="00580971">
              <w:rPr>
                <w:rFonts w:ascii="Times New Roman" w:hAnsi="Times New Roman"/>
                <w:sz w:val="20"/>
              </w:rPr>
              <w:t>"</w:t>
            </w:r>
          </w:p>
        </w:tc>
      </w:tr>
      <w:tr w:rsidR="007A6002" w14:paraId="3B28471D" w14:textId="77777777" w:rsidTr="007A6002">
        <w:tc>
          <w:tcPr>
            <w:tcW w:w="513" w:type="dxa"/>
          </w:tcPr>
          <w:p w14:paraId="7018A860" w14:textId="77777777" w:rsidR="007A6002" w:rsidRPr="00E95F05" w:rsidRDefault="007A6002" w:rsidP="009A1128">
            <w:pPr>
              <w:pStyle w:val="afa"/>
              <w:numPr>
                <w:ilvl w:val="0"/>
                <w:numId w:val="11"/>
              </w:numPr>
              <w:rPr>
                <w:rStyle w:val="af9"/>
                <w:rFonts w:eastAsia="Calibri"/>
              </w:rPr>
            </w:pPr>
          </w:p>
        </w:tc>
        <w:tc>
          <w:tcPr>
            <w:tcW w:w="2464" w:type="dxa"/>
          </w:tcPr>
          <w:p w14:paraId="7D00545F"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SIGNCOLLECTIONID</w:t>
            </w:r>
          </w:p>
        </w:tc>
        <w:tc>
          <w:tcPr>
            <w:tcW w:w="1701" w:type="dxa"/>
          </w:tcPr>
          <w:p w14:paraId="10B1B720"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guid</w:t>
            </w:r>
            <w:r>
              <w:rPr>
                <w:rFonts w:ascii="Times New Roman" w:hAnsi="Times New Roman"/>
                <w:sz w:val="20"/>
              </w:rPr>
              <w:t xml:space="preserve"> </w:t>
            </w:r>
            <w:r w:rsidRPr="007A6002">
              <w:rPr>
                <w:rFonts w:ascii="Times New Roman" w:hAnsi="Times New Roman"/>
                <w:sz w:val="20"/>
                <w:lang w:val="en-US"/>
              </w:rPr>
              <w:t>(SBNS_SIGN_COLLECTION)</w:t>
            </w:r>
          </w:p>
        </w:tc>
        <w:tc>
          <w:tcPr>
            <w:tcW w:w="1842" w:type="dxa"/>
          </w:tcPr>
          <w:p w14:paraId="0CCB0EC9" w14:textId="77777777" w:rsidR="007A6002" w:rsidRPr="007A6002" w:rsidRDefault="007A6002" w:rsidP="007A6002">
            <w:pPr>
              <w:ind w:left="0" w:right="565" w:firstLine="0"/>
              <w:rPr>
                <w:szCs w:val="20"/>
              </w:rPr>
            </w:pPr>
          </w:p>
        </w:tc>
        <w:tc>
          <w:tcPr>
            <w:tcW w:w="3119" w:type="dxa"/>
          </w:tcPr>
          <w:p w14:paraId="6502E56C" w14:textId="77777777" w:rsidR="007A6002" w:rsidRPr="007A6002" w:rsidRDefault="007A6002" w:rsidP="007A6002">
            <w:pPr>
              <w:pStyle w:val="af"/>
              <w:ind w:left="0" w:firstLine="0"/>
              <w:rPr>
                <w:rFonts w:ascii="Times New Roman" w:hAnsi="Times New Roman"/>
                <w:sz w:val="20"/>
                <w:lang w:val="en-US"/>
              </w:rPr>
            </w:pPr>
            <w:r w:rsidRPr="007A6002">
              <w:rPr>
                <w:rFonts w:ascii="Times New Roman" w:hAnsi="Times New Roman"/>
                <w:sz w:val="20"/>
                <w:lang w:val="en-US"/>
              </w:rPr>
              <w:t>Ссылка на коллекцию подписей</w:t>
            </w:r>
          </w:p>
        </w:tc>
      </w:tr>
    </w:tbl>
    <w:p w14:paraId="133CE613" w14:textId="77777777" w:rsidR="007A6002" w:rsidRDefault="007A6002" w:rsidP="007A6002"/>
    <w:p w14:paraId="225325C5" w14:textId="77777777" w:rsidR="00775010" w:rsidRDefault="00775010" w:rsidP="00775010">
      <w:pPr>
        <w:pStyle w:val="af6"/>
      </w:pPr>
      <w:r>
        <w:lastRenderedPageBreak/>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r w:rsidR="00031B2C">
        <w:rPr>
          <w:noProof/>
        </w:rPr>
        <w:t>6</w:t>
      </w:r>
      <w:r w:rsidR="00330166">
        <w:rPr>
          <w:noProof/>
        </w:rPr>
        <w:fldChar w:fldCharType="end"/>
      </w:r>
      <w:r>
        <w:t>. Атрибуты сущности «</w:t>
      </w:r>
      <w:r>
        <w:rPr>
          <w:rFonts w:hint="eastAsia"/>
        </w:rPr>
        <w:t>Операция</w:t>
      </w:r>
      <w:r>
        <w:t xml:space="preserve"> </w:t>
      </w:r>
      <w:r>
        <w:rPr>
          <w:rFonts w:hint="eastAsia"/>
        </w:rPr>
        <w:t>в</w:t>
      </w:r>
      <w:r>
        <w:t xml:space="preserve"> </w:t>
      </w:r>
      <w:r>
        <w:rPr>
          <w:rFonts w:hint="eastAsia"/>
        </w:rPr>
        <w:t>выписке</w:t>
      </w:r>
      <w:r>
        <w:t xml:space="preserve">» таблица </w:t>
      </w:r>
      <w:r>
        <w:rPr>
          <w:lang w:val="en-US" w:eastAsia="en-US"/>
        </w:rPr>
        <w:t>SBNS</w:t>
      </w:r>
      <w:r w:rsidRPr="00775010">
        <w:rPr>
          <w:lang w:eastAsia="en-US"/>
        </w:rPr>
        <w:t>_</w:t>
      </w:r>
      <w:r>
        <w:rPr>
          <w:lang w:val="en-US" w:eastAsia="en-US"/>
        </w:rPr>
        <w:t>RURSTATEMENT</w:t>
      </w:r>
      <w:r w:rsidRPr="00775010">
        <w:rPr>
          <w:lang w:eastAsia="en-US"/>
        </w:rPr>
        <w:t>_</w:t>
      </w:r>
      <w:r>
        <w:rPr>
          <w:lang w:val="en-US" w:eastAsia="en-US"/>
        </w:rPr>
        <w:t>OPER</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513"/>
        <w:gridCol w:w="2464"/>
        <w:gridCol w:w="1701"/>
        <w:gridCol w:w="1842"/>
        <w:gridCol w:w="3119"/>
      </w:tblGrid>
      <w:tr w:rsidR="00775010" w14:paraId="2362D367" w14:textId="77777777" w:rsidTr="00775010">
        <w:trPr>
          <w:tblHeader/>
        </w:trPr>
        <w:tc>
          <w:tcPr>
            <w:tcW w:w="513" w:type="dxa"/>
          </w:tcPr>
          <w:p w14:paraId="6ADCB940" w14:textId="77777777" w:rsidR="00775010" w:rsidRPr="00B11EF3" w:rsidRDefault="00775010" w:rsidP="00775010">
            <w:pPr>
              <w:pStyle w:val="af8"/>
            </w:pPr>
            <w:r>
              <w:t>№ п/п</w:t>
            </w:r>
          </w:p>
        </w:tc>
        <w:tc>
          <w:tcPr>
            <w:tcW w:w="2464" w:type="dxa"/>
          </w:tcPr>
          <w:p w14:paraId="30BBBF6B" w14:textId="77777777" w:rsidR="00775010" w:rsidRDefault="00775010" w:rsidP="00775010">
            <w:pPr>
              <w:pStyle w:val="af8"/>
            </w:pPr>
            <w:r>
              <w:t>Название</w:t>
            </w:r>
          </w:p>
        </w:tc>
        <w:tc>
          <w:tcPr>
            <w:tcW w:w="1701" w:type="dxa"/>
          </w:tcPr>
          <w:p w14:paraId="2DAB2664" w14:textId="77777777" w:rsidR="00775010" w:rsidRDefault="00775010" w:rsidP="00775010">
            <w:pPr>
              <w:pStyle w:val="af8"/>
            </w:pPr>
            <w:r>
              <w:t>Тип атрибута</w:t>
            </w:r>
          </w:p>
        </w:tc>
        <w:tc>
          <w:tcPr>
            <w:tcW w:w="1842" w:type="dxa"/>
          </w:tcPr>
          <w:p w14:paraId="19EC9EDA" w14:textId="77777777" w:rsidR="00775010" w:rsidRDefault="00775010" w:rsidP="00775010">
            <w:pPr>
              <w:pStyle w:val="af8"/>
            </w:pPr>
            <w:r>
              <w:t>Входит в дайджест подписи</w:t>
            </w:r>
          </w:p>
        </w:tc>
        <w:tc>
          <w:tcPr>
            <w:tcW w:w="3119" w:type="dxa"/>
          </w:tcPr>
          <w:p w14:paraId="2596C07A" w14:textId="77777777" w:rsidR="00775010" w:rsidRDefault="00775010" w:rsidP="00775010">
            <w:pPr>
              <w:pStyle w:val="af8"/>
            </w:pPr>
            <w:r>
              <w:t>Комментарии</w:t>
            </w:r>
          </w:p>
        </w:tc>
      </w:tr>
      <w:tr w:rsidR="00775010" w14:paraId="6C918FD2" w14:textId="77777777" w:rsidTr="00775010">
        <w:tc>
          <w:tcPr>
            <w:tcW w:w="513" w:type="dxa"/>
          </w:tcPr>
          <w:p w14:paraId="2154CA0C" w14:textId="77777777" w:rsidR="00775010" w:rsidRPr="00E95F05" w:rsidRDefault="00775010" w:rsidP="00650D72">
            <w:pPr>
              <w:pStyle w:val="afa"/>
              <w:numPr>
                <w:ilvl w:val="0"/>
                <w:numId w:val="34"/>
              </w:numPr>
              <w:rPr>
                <w:rStyle w:val="af9"/>
                <w:rFonts w:eastAsia="Calibri"/>
              </w:rPr>
            </w:pPr>
          </w:p>
        </w:tc>
        <w:tc>
          <w:tcPr>
            <w:tcW w:w="2464" w:type="dxa"/>
          </w:tcPr>
          <w:p w14:paraId="4CD7E79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ID</w:t>
            </w:r>
          </w:p>
        </w:tc>
        <w:tc>
          <w:tcPr>
            <w:tcW w:w="1701" w:type="dxa"/>
          </w:tcPr>
          <w:p w14:paraId="11DCF67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4E7B57A" w14:textId="77777777" w:rsidR="00775010" w:rsidRPr="00775010" w:rsidRDefault="00775010" w:rsidP="00775010">
            <w:pPr>
              <w:ind w:left="0" w:right="565" w:firstLine="0"/>
              <w:rPr>
                <w:spacing w:val="-5"/>
                <w:szCs w:val="20"/>
                <w:lang w:val="en-US" w:eastAsia="en-US"/>
              </w:rPr>
            </w:pPr>
          </w:p>
        </w:tc>
        <w:tc>
          <w:tcPr>
            <w:tcW w:w="3119" w:type="dxa"/>
          </w:tcPr>
          <w:p w14:paraId="2829F46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Идентификатор</w:t>
            </w:r>
            <w:r w:rsidRPr="00775010">
              <w:rPr>
                <w:rFonts w:ascii="Times New Roman" w:hAnsi="Times New Roman"/>
                <w:sz w:val="20"/>
                <w:lang w:val="en-US"/>
              </w:rPr>
              <w:t xml:space="preserve"> </w:t>
            </w:r>
            <w:r w:rsidRPr="00775010">
              <w:rPr>
                <w:rFonts w:ascii="Times New Roman" w:hAnsi="Times New Roman" w:hint="eastAsia"/>
                <w:sz w:val="20"/>
                <w:lang w:val="en-US"/>
              </w:rPr>
              <w:t>объекта</w:t>
            </w:r>
          </w:p>
        </w:tc>
      </w:tr>
      <w:tr w:rsidR="00775010" w14:paraId="0B3C7E3D" w14:textId="77777777" w:rsidTr="00775010">
        <w:tc>
          <w:tcPr>
            <w:tcW w:w="513" w:type="dxa"/>
          </w:tcPr>
          <w:p w14:paraId="27474FEB" w14:textId="77777777" w:rsidR="00775010" w:rsidRPr="00E95F05" w:rsidRDefault="00775010" w:rsidP="00650D72">
            <w:pPr>
              <w:pStyle w:val="afa"/>
              <w:numPr>
                <w:ilvl w:val="0"/>
                <w:numId w:val="34"/>
              </w:numPr>
              <w:rPr>
                <w:rStyle w:val="af9"/>
                <w:rFonts w:eastAsia="Calibri"/>
              </w:rPr>
            </w:pPr>
          </w:p>
        </w:tc>
        <w:tc>
          <w:tcPr>
            <w:tcW w:w="2464" w:type="dxa"/>
          </w:tcPr>
          <w:p w14:paraId="75D1C21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ARCHIVETIME</w:t>
            </w:r>
          </w:p>
        </w:tc>
        <w:tc>
          <w:tcPr>
            <w:tcW w:w="1701" w:type="dxa"/>
          </w:tcPr>
          <w:p w14:paraId="0B10A0E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long</w:t>
            </w:r>
          </w:p>
        </w:tc>
        <w:tc>
          <w:tcPr>
            <w:tcW w:w="1842" w:type="dxa"/>
          </w:tcPr>
          <w:p w14:paraId="17F9E47C" w14:textId="77777777" w:rsidR="00775010" w:rsidRPr="00775010" w:rsidRDefault="00775010" w:rsidP="00775010">
            <w:pPr>
              <w:ind w:left="0" w:right="565" w:firstLine="0"/>
              <w:rPr>
                <w:spacing w:val="-5"/>
                <w:szCs w:val="20"/>
                <w:lang w:val="en-US" w:eastAsia="en-US"/>
              </w:rPr>
            </w:pPr>
          </w:p>
        </w:tc>
        <w:tc>
          <w:tcPr>
            <w:tcW w:w="3119" w:type="dxa"/>
          </w:tcPr>
          <w:p w14:paraId="68BF3AB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Дата</w:t>
            </w:r>
            <w:r w:rsidRPr="00775010">
              <w:rPr>
                <w:rFonts w:ascii="Times New Roman" w:hAnsi="Times New Roman"/>
                <w:sz w:val="20"/>
                <w:lang w:val="en-US"/>
              </w:rPr>
              <w:t xml:space="preserve"> </w:t>
            </w:r>
            <w:r w:rsidRPr="00775010">
              <w:rPr>
                <w:rFonts w:ascii="Times New Roman" w:hAnsi="Times New Roman" w:hint="eastAsia"/>
                <w:sz w:val="20"/>
                <w:lang w:val="en-US"/>
              </w:rPr>
              <w:t>архивирования</w:t>
            </w:r>
          </w:p>
        </w:tc>
      </w:tr>
      <w:tr w:rsidR="00775010" w14:paraId="4E181668" w14:textId="77777777" w:rsidTr="00775010">
        <w:tc>
          <w:tcPr>
            <w:tcW w:w="513" w:type="dxa"/>
          </w:tcPr>
          <w:p w14:paraId="2AC39206" w14:textId="77777777" w:rsidR="00775010" w:rsidRPr="00E95F05" w:rsidRDefault="00775010" w:rsidP="00650D72">
            <w:pPr>
              <w:pStyle w:val="afa"/>
              <w:numPr>
                <w:ilvl w:val="0"/>
                <w:numId w:val="34"/>
              </w:numPr>
              <w:rPr>
                <w:rStyle w:val="af9"/>
                <w:rFonts w:eastAsia="Calibri"/>
              </w:rPr>
            </w:pPr>
          </w:p>
        </w:tc>
        <w:tc>
          <w:tcPr>
            <w:tcW w:w="2464" w:type="dxa"/>
          </w:tcPr>
          <w:p w14:paraId="2BC5BBE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DELETETIME</w:t>
            </w:r>
          </w:p>
        </w:tc>
        <w:tc>
          <w:tcPr>
            <w:tcW w:w="1701" w:type="dxa"/>
          </w:tcPr>
          <w:p w14:paraId="5BC78BC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long</w:t>
            </w:r>
          </w:p>
        </w:tc>
        <w:tc>
          <w:tcPr>
            <w:tcW w:w="1842" w:type="dxa"/>
          </w:tcPr>
          <w:p w14:paraId="114B185C" w14:textId="77777777" w:rsidR="00775010" w:rsidRPr="00775010" w:rsidRDefault="00775010" w:rsidP="00775010">
            <w:pPr>
              <w:ind w:left="0" w:right="565" w:firstLine="0"/>
              <w:rPr>
                <w:spacing w:val="-5"/>
                <w:szCs w:val="20"/>
                <w:lang w:val="en-US" w:eastAsia="en-US"/>
              </w:rPr>
            </w:pPr>
          </w:p>
        </w:tc>
        <w:tc>
          <w:tcPr>
            <w:tcW w:w="3119" w:type="dxa"/>
          </w:tcPr>
          <w:p w14:paraId="08F22F9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Дата</w:t>
            </w:r>
            <w:r w:rsidRPr="00775010">
              <w:rPr>
                <w:rFonts w:ascii="Times New Roman" w:hAnsi="Times New Roman"/>
                <w:sz w:val="20"/>
                <w:lang w:val="en-US"/>
              </w:rPr>
              <w:t xml:space="preserve"> </w:t>
            </w:r>
            <w:r w:rsidRPr="00775010">
              <w:rPr>
                <w:rFonts w:ascii="Times New Roman" w:hAnsi="Times New Roman" w:hint="eastAsia"/>
                <w:sz w:val="20"/>
                <w:lang w:val="en-US"/>
              </w:rPr>
              <w:t>удаления</w:t>
            </w:r>
          </w:p>
        </w:tc>
      </w:tr>
      <w:tr w:rsidR="00775010" w14:paraId="4BC888BB" w14:textId="77777777" w:rsidTr="00775010">
        <w:tc>
          <w:tcPr>
            <w:tcW w:w="513" w:type="dxa"/>
          </w:tcPr>
          <w:p w14:paraId="0D20853A" w14:textId="77777777" w:rsidR="00775010" w:rsidRPr="00E95F05" w:rsidRDefault="00775010" w:rsidP="00650D72">
            <w:pPr>
              <w:pStyle w:val="afa"/>
              <w:numPr>
                <w:ilvl w:val="0"/>
                <w:numId w:val="34"/>
              </w:numPr>
              <w:rPr>
                <w:rStyle w:val="af9"/>
                <w:rFonts w:eastAsia="Calibri"/>
              </w:rPr>
            </w:pPr>
          </w:p>
        </w:tc>
        <w:tc>
          <w:tcPr>
            <w:tcW w:w="2464" w:type="dxa"/>
          </w:tcPr>
          <w:p w14:paraId="33A3B5B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SYSCREATETIME</w:t>
            </w:r>
          </w:p>
        </w:tc>
        <w:tc>
          <w:tcPr>
            <w:tcW w:w="1701" w:type="dxa"/>
          </w:tcPr>
          <w:p w14:paraId="2A7E4D4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4A674794" w14:textId="77777777" w:rsidR="00775010" w:rsidRPr="00775010" w:rsidRDefault="00775010" w:rsidP="00775010">
            <w:pPr>
              <w:ind w:left="0" w:right="565" w:firstLine="0"/>
              <w:rPr>
                <w:spacing w:val="-5"/>
                <w:szCs w:val="20"/>
                <w:lang w:val="en-US" w:eastAsia="en-US"/>
              </w:rPr>
            </w:pPr>
          </w:p>
        </w:tc>
        <w:tc>
          <w:tcPr>
            <w:tcW w:w="3119" w:type="dxa"/>
          </w:tcPr>
          <w:p w14:paraId="7731C7B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Системное</w:t>
            </w:r>
            <w:r w:rsidRPr="00775010">
              <w:rPr>
                <w:rFonts w:ascii="Times New Roman" w:hAnsi="Times New Roman"/>
                <w:sz w:val="20"/>
                <w:lang w:val="en-US"/>
              </w:rPr>
              <w:t xml:space="preserve"> </w:t>
            </w:r>
            <w:r w:rsidRPr="00775010">
              <w:rPr>
                <w:rFonts w:ascii="Times New Roman" w:hAnsi="Times New Roman" w:hint="eastAsia"/>
                <w:sz w:val="20"/>
                <w:lang w:val="en-US"/>
              </w:rPr>
              <w:t>время</w:t>
            </w:r>
            <w:r w:rsidRPr="00775010">
              <w:rPr>
                <w:rFonts w:ascii="Times New Roman" w:hAnsi="Times New Roman"/>
                <w:sz w:val="20"/>
                <w:lang w:val="en-US"/>
              </w:rPr>
              <w:t xml:space="preserve"> </w:t>
            </w:r>
            <w:r w:rsidRPr="00775010">
              <w:rPr>
                <w:rFonts w:ascii="Times New Roman" w:hAnsi="Times New Roman" w:hint="eastAsia"/>
                <w:sz w:val="20"/>
                <w:lang w:val="en-US"/>
              </w:rPr>
              <w:t>создания</w:t>
            </w:r>
          </w:p>
        </w:tc>
      </w:tr>
      <w:tr w:rsidR="00775010" w14:paraId="66099A2D" w14:textId="77777777" w:rsidTr="00775010">
        <w:tc>
          <w:tcPr>
            <w:tcW w:w="513" w:type="dxa"/>
          </w:tcPr>
          <w:p w14:paraId="67325D80" w14:textId="77777777" w:rsidR="00775010" w:rsidRPr="00E95F05" w:rsidRDefault="00775010" w:rsidP="00650D72">
            <w:pPr>
              <w:pStyle w:val="afa"/>
              <w:numPr>
                <w:ilvl w:val="0"/>
                <w:numId w:val="34"/>
              </w:numPr>
              <w:rPr>
                <w:rStyle w:val="af9"/>
                <w:rFonts w:eastAsia="Calibri"/>
              </w:rPr>
            </w:pPr>
          </w:p>
        </w:tc>
        <w:tc>
          <w:tcPr>
            <w:tcW w:w="2464" w:type="dxa"/>
          </w:tcPr>
          <w:p w14:paraId="1239E31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VERSION</w:t>
            </w:r>
          </w:p>
        </w:tc>
        <w:tc>
          <w:tcPr>
            <w:tcW w:w="1701" w:type="dxa"/>
          </w:tcPr>
          <w:p w14:paraId="51CA09A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integer</w:t>
            </w:r>
          </w:p>
        </w:tc>
        <w:tc>
          <w:tcPr>
            <w:tcW w:w="1842" w:type="dxa"/>
          </w:tcPr>
          <w:p w14:paraId="4EE02D45" w14:textId="77777777" w:rsidR="00775010" w:rsidRPr="00775010" w:rsidRDefault="00775010" w:rsidP="00775010">
            <w:pPr>
              <w:ind w:left="0" w:right="565" w:firstLine="0"/>
              <w:rPr>
                <w:spacing w:val="-5"/>
                <w:szCs w:val="20"/>
                <w:lang w:val="en-US" w:eastAsia="en-US"/>
              </w:rPr>
            </w:pPr>
          </w:p>
        </w:tc>
        <w:tc>
          <w:tcPr>
            <w:tcW w:w="3119" w:type="dxa"/>
          </w:tcPr>
          <w:p w14:paraId="09358A5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Системная</w:t>
            </w:r>
            <w:r w:rsidRPr="00775010">
              <w:rPr>
                <w:rFonts w:ascii="Times New Roman" w:hAnsi="Times New Roman"/>
                <w:sz w:val="20"/>
                <w:lang w:val="en-US"/>
              </w:rPr>
              <w:t xml:space="preserve"> (hibernate) </w:t>
            </w:r>
            <w:r w:rsidRPr="00775010">
              <w:rPr>
                <w:rFonts w:ascii="Times New Roman" w:hAnsi="Times New Roman" w:hint="eastAsia"/>
                <w:sz w:val="20"/>
                <w:lang w:val="en-US"/>
              </w:rPr>
              <w:t>версия</w:t>
            </w:r>
            <w:r w:rsidRPr="00775010">
              <w:rPr>
                <w:rFonts w:ascii="Times New Roman" w:hAnsi="Times New Roman"/>
                <w:sz w:val="20"/>
                <w:lang w:val="en-US"/>
              </w:rPr>
              <w:t xml:space="preserve"> </w:t>
            </w:r>
            <w:r w:rsidRPr="00775010">
              <w:rPr>
                <w:rFonts w:ascii="Times New Roman" w:hAnsi="Times New Roman" w:hint="eastAsia"/>
                <w:sz w:val="20"/>
                <w:lang w:val="en-US"/>
              </w:rPr>
              <w:t>объекта</w:t>
            </w:r>
          </w:p>
        </w:tc>
      </w:tr>
      <w:tr w:rsidR="00775010" w14:paraId="6D878CDD" w14:textId="77777777" w:rsidTr="00775010">
        <w:tc>
          <w:tcPr>
            <w:tcW w:w="513" w:type="dxa"/>
          </w:tcPr>
          <w:p w14:paraId="196C9760" w14:textId="77777777" w:rsidR="00775010" w:rsidRPr="00E95F05" w:rsidRDefault="00775010" w:rsidP="00650D72">
            <w:pPr>
              <w:pStyle w:val="afa"/>
              <w:numPr>
                <w:ilvl w:val="0"/>
                <w:numId w:val="34"/>
              </w:numPr>
              <w:rPr>
                <w:rStyle w:val="af9"/>
                <w:rFonts w:eastAsia="Calibri"/>
              </w:rPr>
            </w:pPr>
          </w:p>
        </w:tc>
        <w:tc>
          <w:tcPr>
            <w:tcW w:w="2464" w:type="dxa"/>
          </w:tcPr>
          <w:p w14:paraId="75F80E5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ACCEPTDATE</w:t>
            </w:r>
          </w:p>
        </w:tc>
        <w:tc>
          <w:tcPr>
            <w:tcW w:w="1701" w:type="dxa"/>
          </w:tcPr>
          <w:p w14:paraId="484B495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B48924E" w14:textId="77777777" w:rsidR="00775010" w:rsidRPr="00775010" w:rsidRDefault="00775010" w:rsidP="00775010">
            <w:pPr>
              <w:ind w:left="0" w:right="565" w:firstLine="0"/>
              <w:rPr>
                <w:spacing w:val="-5"/>
                <w:szCs w:val="20"/>
                <w:lang w:val="en-US" w:eastAsia="en-US"/>
              </w:rPr>
            </w:pPr>
          </w:p>
        </w:tc>
        <w:tc>
          <w:tcPr>
            <w:tcW w:w="3119" w:type="dxa"/>
          </w:tcPr>
          <w:p w14:paraId="7A2160B2"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Срок</w:t>
            </w:r>
            <w:r w:rsidRPr="00072234">
              <w:rPr>
                <w:rFonts w:ascii="Times New Roman" w:hAnsi="Times New Roman"/>
                <w:sz w:val="20"/>
              </w:rPr>
              <w:t xml:space="preserve"> </w:t>
            </w:r>
            <w:r w:rsidRPr="00072234">
              <w:rPr>
                <w:rFonts w:ascii="Times New Roman" w:hAnsi="Times New Roman" w:hint="eastAsia"/>
                <w:sz w:val="20"/>
              </w:rPr>
              <w:t>акцепта</w:t>
            </w:r>
            <w:r w:rsidRPr="00072234">
              <w:rPr>
                <w:rFonts w:ascii="Times New Roman" w:hAnsi="Times New Roman"/>
                <w:sz w:val="20"/>
              </w:rPr>
              <w:t xml:space="preserve">, </w:t>
            </w:r>
            <w:r w:rsidRPr="00072234">
              <w:rPr>
                <w:rFonts w:ascii="Times New Roman" w:hAnsi="Times New Roman" w:hint="eastAsia"/>
                <w:sz w:val="20"/>
              </w:rPr>
              <w:t>количество</w:t>
            </w:r>
            <w:r w:rsidRPr="00072234">
              <w:rPr>
                <w:rFonts w:ascii="Times New Roman" w:hAnsi="Times New Roman"/>
                <w:sz w:val="20"/>
              </w:rPr>
              <w:t xml:space="preserve"> </w:t>
            </w:r>
            <w:r w:rsidRPr="00072234">
              <w:rPr>
                <w:rFonts w:ascii="Times New Roman" w:hAnsi="Times New Roman" w:hint="eastAsia"/>
                <w:sz w:val="20"/>
              </w:rPr>
              <w:t>дней</w:t>
            </w:r>
            <w:r w:rsidRPr="00072234">
              <w:rPr>
                <w:rFonts w:ascii="Times New Roman" w:hAnsi="Times New Roman"/>
                <w:sz w:val="20"/>
              </w:rPr>
              <w:t xml:space="preserve"> (</w:t>
            </w:r>
            <w:r w:rsidRPr="00072234">
              <w:rPr>
                <w:rFonts w:ascii="Times New Roman" w:hAnsi="Times New Roman" w:hint="eastAsia"/>
                <w:sz w:val="20"/>
              </w:rPr>
              <w:t>для</w:t>
            </w:r>
            <w:r w:rsidRPr="00072234">
              <w:rPr>
                <w:rFonts w:ascii="Times New Roman" w:hAnsi="Times New Roman"/>
                <w:sz w:val="20"/>
              </w:rPr>
              <w:t xml:space="preserve"> 02)</w:t>
            </w:r>
          </w:p>
        </w:tc>
      </w:tr>
      <w:tr w:rsidR="00775010" w14:paraId="66E14433" w14:textId="77777777" w:rsidTr="00775010">
        <w:tc>
          <w:tcPr>
            <w:tcW w:w="513" w:type="dxa"/>
          </w:tcPr>
          <w:p w14:paraId="0433F266" w14:textId="77777777" w:rsidR="00775010" w:rsidRPr="00E95F05" w:rsidRDefault="00775010" w:rsidP="00650D72">
            <w:pPr>
              <w:pStyle w:val="afa"/>
              <w:numPr>
                <w:ilvl w:val="0"/>
                <w:numId w:val="34"/>
              </w:numPr>
              <w:rPr>
                <w:rStyle w:val="af9"/>
                <w:rFonts w:eastAsia="Calibri"/>
              </w:rPr>
            </w:pPr>
          </w:p>
        </w:tc>
        <w:tc>
          <w:tcPr>
            <w:tcW w:w="2464" w:type="dxa"/>
          </w:tcPr>
          <w:p w14:paraId="57E6ED1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CASHSYMBOL</w:t>
            </w:r>
          </w:p>
        </w:tc>
        <w:tc>
          <w:tcPr>
            <w:tcW w:w="1701" w:type="dxa"/>
          </w:tcPr>
          <w:p w14:paraId="5123B5B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1FE5C08" w14:textId="77777777" w:rsidR="00775010" w:rsidRPr="00775010" w:rsidRDefault="00775010" w:rsidP="00775010">
            <w:pPr>
              <w:ind w:left="0" w:right="565" w:firstLine="0"/>
              <w:rPr>
                <w:spacing w:val="-5"/>
                <w:szCs w:val="20"/>
                <w:lang w:val="en-US" w:eastAsia="en-US"/>
              </w:rPr>
            </w:pPr>
          </w:p>
        </w:tc>
        <w:tc>
          <w:tcPr>
            <w:tcW w:w="3119" w:type="dxa"/>
          </w:tcPr>
          <w:p w14:paraId="761D8E19"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Символ</w:t>
            </w:r>
            <w:r w:rsidRPr="00072234">
              <w:rPr>
                <w:rFonts w:ascii="Times New Roman" w:hAnsi="Times New Roman"/>
                <w:sz w:val="20"/>
              </w:rPr>
              <w:t xml:space="preserve"> </w:t>
            </w:r>
            <w:r w:rsidRPr="00072234">
              <w:rPr>
                <w:rFonts w:ascii="Times New Roman" w:hAnsi="Times New Roman" w:hint="eastAsia"/>
                <w:sz w:val="20"/>
              </w:rPr>
              <w:t>по</w:t>
            </w:r>
            <w:r w:rsidRPr="00072234">
              <w:rPr>
                <w:rFonts w:ascii="Times New Roman" w:hAnsi="Times New Roman"/>
                <w:sz w:val="20"/>
              </w:rPr>
              <w:t xml:space="preserve"> </w:t>
            </w:r>
            <w:r w:rsidRPr="00072234">
              <w:rPr>
                <w:rFonts w:ascii="Times New Roman" w:hAnsi="Times New Roman" w:hint="eastAsia"/>
                <w:sz w:val="20"/>
              </w:rPr>
              <w:t>справочнику</w:t>
            </w:r>
            <w:r w:rsidRPr="00072234">
              <w:rPr>
                <w:rFonts w:ascii="Times New Roman" w:hAnsi="Times New Roman"/>
                <w:sz w:val="20"/>
              </w:rPr>
              <w:t xml:space="preserve"> </w:t>
            </w:r>
            <w:r w:rsidRPr="00072234">
              <w:rPr>
                <w:rFonts w:ascii="Times New Roman" w:hAnsi="Times New Roman" w:hint="eastAsia"/>
                <w:sz w:val="20"/>
              </w:rPr>
              <w:t>виды</w:t>
            </w:r>
            <w:r w:rsidRPr="00072234">
              <w:rPr>
                <w:rFonts w:ascii="Times New Roman" w:hAnsi="Times New Roman"/>
                <w:sz w:val="20"/>
              </w:rPr>
              <w:t xml:space="preserve"> </w:t>
            </w:r>
            <w:r w:rsidRPr="00072234">
              <w:rPr>
                <w:rFonts w:ascii="Times New Roman" w:hAnsi="Times New Roman" w:hint="eastAsia"/>
                <w:sz w:val="20"/>
              </w:rPr>
              <w:t>операций</w:t>
            </w:r>
            <w:r w:rsidRPr="00072234">
              <w:rPr>
                <w:rFonts w:ascii="Times New Roman" w:hAnsi="Times New Roman"/>
                <w:sz w:val="20"/>
              </w:rPr>
              <w:t xml:space="preserve"> </w:t>
            </w:r>
            <w:r w:rsidRPr="00072234">
              <w:rPr>
                <w:rFonts w:ascii="Times New Roman" w:hAnsi="Times New Roman" w:hint="eastAsia"/>
                <w:sz w:val="20"/>
              </w:rPr>
              <w:t>проводок</w:t>
            </w:r>
            <w:r w:rsidRPr="00072234">
              <w:rPr>
                <w:rFonts w:ascii="Times New Roman" w:hAnsi="Times New Roman"/>
                <w:sz w:val="20"/>
              </w:rPr>
              <w:t xml:space="preserve"> </w:t>
            </w:r>
            <w:r w:rsidRPr="00072234">
              <w:rPr>
                <w:rFonts w:ascii="Times New Roman" w:hAnsi="Times New Roman" w:hint="eastAsia"/>
                <w:sz w:val="20"/>
              </w:rPr>
              <w:t>выписки</w:t>
            </w:r>
          </w:p>
        </w:tc>
      </w:tr>
      <w:tr w:rsidR="00775010" w14:paraId="78906C78" w14:textId="77777777" w:rsidTr="00775010">
        <w:tc>
          <w:tcPr>
            <w:tcW w:w="513" w:type="dxa"/>
          </w:tcPr>
          <w:p w14:paraId="6B0240C0" w14:textId="77777777" w:rsidR="00775010" w:rsidRPr="00E95F05" w:rsidRDefault="00775010" w:rsidP="00650D72">
            <w:pPr>
              <w:pStyle w:val="afa"/>
              <w:numPr>
                <w:ilvl w:val="0"/>
                <w:numId w:val="34"/>
              </w:numPr>
              <w:rPr>
                <w:rStyle w:val="af9"/>
                <w:rFonts w:eastAsia="Calibri"/>
              </w:rPr>
            </w:pPr>
          </w:p>
        </w:tc>
        <w:tc>
          <w:tcPr>
            <w:tcW w:w="2464" w:type="dxa"/>
          </w:tcPr>
          <w:p w14:paraId="507AF8F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CBC</w:t>
            </w:r>
          </w:p>
        </w:tc>
        <w:tc>
          <w:tcPr>
            <w:tcW w:w="1701" w:type="dxa"/>
          </w:tcPr>
          <w:p w14:paraId="18AEE9D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94D8E1D" w14:textId="77777777" w:rsidR="00775010" w:rsidRPr="00775010" w:rsidRDefault="00775010" w:rsidP="00775010">
            <w:pPr>
              <w:ind w:left="0" w:right="565" w:firstLine="0"/>
              <w:rPr>
                <w:spacing w:val="-5"/>
                <w:szCs w:val="20"/>
                <w:lang w:val="en-US" w:eastAsia="en-US"/>
              </w:rPr>
            </w:pPr>
          </w:p>
        </w:tc>
        <w:tc>
          <w:tcPr>
            <w:tcW w:w="3119" w:type="dxa"/>
          </w:tcPr>
          <w:p w14:paraId="7F519A1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Код</w:t>
            </w:r>
            <w:r w:rsidRPr="00775010">
              <w:rPr>
                <w:rFonts w:ascii="Times New Roman" w:hAnsi="Times New Roman"/>
                <w:sz w:val="20"/>
                <w:lang w:val="en-US"/>
              </w:rPr>
              <w:t xml:space="preserve"> </w:t>
            </w:r>
            <w:r w:rsidRPr="00775010">
              <w:rPr>
                <w:rFonts w:ascii="Times New Roman" w:hAnsi="Times New Roman" w:hint="eastAsia"/>
                <w:sz w:val="20"/>
                <w:lang w:val="en-US"/>
              </w:rPr>
              <w:t>КБК</w:t>
            </w:r>
            <w:r w:rsidRPr="00775010">
              <w:rPr>
                <w:rFonts w:ascii="Times New Roman" w:hAnsi="Times New Roman"/>
                <w:sz w:val="20"/>
                <w:lang w:val="en-US"/>
              </w:rPr>
              <w:t xml:space="preserve"> (104)</w:t>
            </w:r>
          </w:p>
        </w:tc>
      </w:tr>
      <w:tr w:rsidR="00775010" w14:paraId="6B44A22B" w14:textId="77777777" w:rsidTr="00775010">
        <w:tc>
          <w:tcPr>
            <w:tcW w:w="513" w:type="dxa"/>
          </w:tcPr>
          <w:p w14:paraId="579E1FD1" w14:textId="77777777" w:rsidR="00775010" w:rsidRPr="00E95F05" w:rsidRDefault="00775010" w:rsidP="00650D72">
            <w:pPr>
              <w:pStyle w:val="afa"/>
              <w:numPr>
                <w:ilvl w:val="0"/>
                <w:numId w:val="34"/>
              </w:numPr>
              <w:rPr>
                <w:rStyle w:val="af9"/>
                <w:rFonts w:eastAsia="Calibri"/>
              </w:rPr>
            </w:pPr>
          </w:p>
        </w:tc>
        <w:tc>
          <w:tcPr>
            <w:tcW w:w="2464" w:type="dxa"/>
          </w:tcPr>
          <w:p w14:paraId="6837883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CHARGETYPE</w:t>
            </w:r>
          </w:p>
        </w:tc>
        <w:tc>
          <w:tcPr>
            <w:tcW w:w="1701" w:type="dxa"/>
          </w:tcPr>
          <w:p w14:paraId="35727AE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3E1DB98" w14:textId="77777777" w:rsidR="00775010" w:rsidRPr="00775010" w:rsidRDefault="00775010" w:rsidP="00775010">
            <w:pPr>
              <w:ind w:left="0" w:right="565" w:firstLine="0"/>
              <w:rPr>
                <w:spacing w:val="-5"/>
                <w:szCs w:val="20"/>
                <w:lang w:val="en-US" w:eastAsia="en-US"/>
              </w:rPr>
            </w:pPr>
          </w:p>
        </w:tc>
        <w:tc>
          <w:tcPr>
            <w:tcW w:w="3119" w:type="dxa"/>
          </w:tcPr>
          <w:p w14:paraId="0AB20A5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Тип</w:t>
            </w:r>
            <w:r w:rsidRPr="00775010">
              <w:rPr>
                <w:rFonts w:ascii="Times New Roman" w:hAnsi="Times New Roman"/>
                <w:sz w:val="20"/>
                <w:lang w:val="en-US"/>
              </w:rPr>
              <w:t xml:space="preserve"> </w:t>
            </w:r>
            <w:r w:rsidRPr="00775010">
              <w:rPr>
                <w:rFonts w:ascii="Times New Roman" w:hAnsi="Times New Roman" w:hint="eastAsia"/>
                <w:sz w:val="20"/>
                <w:lang w:val="en-US"/>
              </w:rPr>
              <w:t>налогового</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r w:rsidRPr="00775010">
              <w:rPr>
                <w:rFonts w:ascii="Times New Roman" w:hAnsi="Times New Roman"/>
                <w:sz w:val="20"/>
                <w:lang w:val="en-US"/>
              </w:rPr>
              <w:t xml:space="preserve"> (110)</w:t>
            </w:r>
          </w:p>
        </w:tc>
      </w:tr>
      <w:tr w:rsidR="00775010" w14:paraId="375A89ED" w14:textId="77777777" w:rsidTr="00775010">
        <w:tc>
          <w:tcPr>
            <w:tcW w:w="513" w:type="dxa"/>
          </w:tcPr>
          <w:p w14:paraId="430E4CA6" w14:textId="77777777" w:rsidR="00775010" w:rsidRPr="00E95F05" w:rsidRDefault="00775010" w:rsidP="00650D72">
            <w:pPr>
              <w:pStyle w:val="afa"/>
              <w:numPr>
                <w:ilvl w:val="0"/>
                <w:numId w:val="34"/>
              </w:numPr>
              <w:rPr>
                <w:rStyle w:val="af9"/>
                <w:rFonts w:eastAsia="Calibri"/>
              </w:rPr>
            </w:pPr>
          </w:p>
        </w:tc>
        <w:tc>
          <w:tcPr>
            <w:tcW w:w="2464" w:type="dxa"/>
          </w:tcPr>
          <w:p w14:paraId="169F4E0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CORRACCCURR</w:t>
            </w:r>
          </w:p>
        </w:tc>
        <w:tc>
          <w:tcPr>
            <w:tcW w:w="1701" w:type="dxa"/>
          </w:tcPr>
          <w:p w14:paraId="7882291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46ED4BC" w14:textId="77777777" w:rsidR="00775010" w:rsidRPr="00775010" w:rsidRDefault="00775010" w:rsidP="00775010">
            <w:pPr>
              <w:ind w:left="0" w:right="565" w:firstLine="0"/>
              <w:rPr>
                <w:spacing w:val="-5"/>
                <w:szCs w:val="20"/>
                <w:lang w:val="en-US" w:eastAsia="en-US"/>
              </w:rPr>
            </w:pPr>
          </w:p>
        </w:tc>
        <w:tc>
          <w:tcPr>
            <w:tcW w:w="3119" w:type="dxa"/>
          </w:tcPr>
          <w:p w14:paraId="1AE3FC8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Валюта</w:t>
            </w:r>
            <w:r w:rsidRPr="00775010">
              <w:rPr>
                <w:rFonts w:ascii="Times New Roman" w:hAnsi="Times New Roman"/>
                <w:sz w:val="20"/>
                <w:lang w:val="en-US"/>
              </w:rPr>
              <w:t xml:space="preserve"> </w:t>
            </w:r>
            <w:r w:rsidRPr="00775010">
              <w:rPr>
                <w:rFonts w:ascii="Times New Roman" w:hAnsi="Times New Roman" w:hint="eastAsia"/>
                <w:sz w:val="20"/>
                <w:lang w:val="en-US"/>
              </w:rPr>
              <w:t>счета</w:t>
            </w:r>
            <w:r w:rsidRPr="00775010">
              <w:rPr>
                <w:rFonts w:ascii="Times New Roman" w:hAnsi="Times New Roman"/>
                <w:sz w:val="20"/>
                <w:lang w:val="en-US"/>
              </w:rPr>
              <w:t xml:space="preserve"> </w:t>
            </w:r>
            <w:r w:rsidRPr="00775010">
              <w:rPr>
                <w:rFonts w:ascii="Times New Roman" w:hAnsi="Times New Roman" w:hint="eastAsia"/>
                <w:sz w:val="20"/>
                <w:lang w:val="en-US"/>
              </w:rPr>
              <w:t>корреспондента</w:t>
            </w:r>
          </w:p>
        </w:tc>
      </w:tr>
      <w:tr w:rsidR="00775010" w14:paraId="3D20DF46" w14:textId="77777777" w:rsidTr="00775010">
        <w:tc>
          <w:tcPr>
            <w:tcW w:w="513" w:type="dxa"/>
          </w:tcPr>
          <w:p w14:paraId="276A1141" w14:textId="77777777" w:rsidR="00775010" w:rsidRPr="00E95F05" w:rsidRDefault="00775010" w:rsidP="00650D72">
            <w:pPr>
              <w:pStyle w:val="afa"/>
              <w:numPr>
                <w:ilvl w:val="0"/>
                <w:numId w:val="34"/>
              </w:numPr>
              <w:rPr>
                <w:rStyle w:val="af9"/>
                <w:rFonts w:eastAsia="Calibri"/>
              </w:rPr>
            </w:pPr>
          </w:p>
        </w:tc>
        <w:tc>
          <w:tcPr>
            <w:tcW w:w="2464" w:type="dxa"/>
          </w:tcPr>
          <w:p w14:paraId="2B24C16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CORRACCCURRSUM</w:t>
            </w:r>
          </w:p>
        </w:tc>
        <w:tc>
          <w:tcPr>
            <w:tcW w:w="1701" w:type="dxa"/>
          </w:tcPr>
          <w:p w14:paraId="3C1B8D1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08017A70" w14:textId="77777777" w:rsidR="00775010" w:rsidRPr="00775010" w:rsidRDefault="00775010" w:rsidP="00775010">
            <w:pPr>
              <w:ind w:left="0" w:right="565" w:firstLine="0"/>
              <w:rPr>
                <w:spacing w:val="-5"/>
                <w:szCs w:val="20"/>
                <w:lang w:val="en-US" w:eastAsia="en-US"/>
              </w:rPr>
            </w:pPr>
          </w:p>
        </w:tc>
        <w:tc>
          <w:tcPr>
            <w:tcW w:w="3119" w:type="dxa"/>
          </w:tcPr>
          <w:p w14:paraId="3BC2D98E"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Сумма</w:t>
            </w:r>
            <w:r w:rsidRPr="00072234">
              <w:rPr>
                <w:rFonts w:ascii="Times New Roman" w:hAnsi="Times New Roman"/>
                <w:sz w:val="20"/>
              </w:rPr>
              <w:t xml:space="preserve"> </w:t>
            </w:r>
            <w:r w:rsidRPr="00072234">
              <w:rPr>
                <w:rFonts w:ascii="Times New Roman" w:hAnsi="Times New Roman" w:hint="eastAsia"/>
                <w:sz w:val="20"/>
              </w:rPr>
              <w:t>в</w:t>
            </w:r>
            <w:r w:rsidRPr="00072234">
              <w:rPr>
                <w:rFonts w:ascii="Times New Roman" w:hAnsi="Times New Roman"/>
                <w:sz w:val="20"/>
              </w:rPr>
              <w:t xml:space="preserve"> </w:t>
            </w:r>
            <w:r w:rsidRPr="00072234">
              <w:rPr>
                <w:rFonts w:ascii="Times New Roman" w:hAnsi="Times New Roman" w:hint="eastAsia"/>
                <w:sz w:val="20"/>
              </w:rPr>
              <w:t>валюте</w:t>
            </w:r>
            <w:r w:rsidRPr="00072234">
              <w:rPr>
                <w:rFonts w:ascii="Times New Roman" w:hAnsi="Times New Roman"/>
                <w:sz w:val="20"/>
              </w:rPr>
              <w:t xml:space="preserve"> </w:t>
            </w:r>
            <w:r w:rsidRPr="00072234">
              <w:rPr>
                <w:rFonts w:ascii="Times New Roman" w:hAnsi="Times New Roman" w:hint="eastAsia"/>
                <w:sz w:val="20"/>
              </w:rPr>
              <w:t>счета</w:t>
            </w:r>
            <w:r w:rsidRPr="00072234">
              <w:rPr>
                <w:rFonts w:ascii="Times New Roman" w:hAnsi="Times New Roman"/>
                <w:sz w:val="20"/>
              </w:rPr>
              <w:t xml:space="preserve"> </w:t>
            </w:r>
            <w:r w:rsidRPr="00072234">
              <w:rPr>
                <w:rFonts w:ascii="Times New Roman" w:hAnsi="Times New Roman" w:hint="eastAsia"/>
                <w:sz w:val="20"/>
              </w:rPr>
              <w:t>корреспондента</w:t>
            </w:r>
          </w:p>
        </w:tc>
      </w:tr>
      <w:tr w:rsidR="00775010" w14:paraId="3ED8B92A" w14:textId="77777777" w:rsidTr="00775010">
        <w:tc>
          <w:tcPr>
            <w:tcW w:w="513" w:type="dxa"/>
          </w:tcPr>
          <w:p w14:paraId="31224D3B" w14:textId="77777777" w:rsidR="00775010" w:rsidRPr="00E95F05" w:rsidRDefault="00775010" w:rsidP="00650D72">
            <w:pPr>
              <w:pStyle w:val="afa"/>
              <w:numPr>
                <w:ilvl w:val="0"/>
                <w:numId w:val="34"/>
              </w:numPr>
              <w:rPr>
                <w:rStyle w:val="af9"/>
                <w:rFonts w:eastAsia="Calibri"/>
              </w:rPr>
            </w:pPr>
          </w:p>
        </w:tc>
        <w:tc>
          <w:tcPr>
            <w:tcW w:w="2464" w:type="dxa"/>
          </w:tcPr>
          <w:p w14:paraId="0BF9B13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CREATEDOCID</w:t>
            </w:r>
          </w:p>
        </w:tc>
        <w:tc>
          <w:tcPr>
            <w:tcW w:w="1701" w:type="dxa"/>
          </w:tcPr>
          <w:p w14:paraId="0511651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75F63AC" w14:textId="77777777" w:rsidR="00775010" w:rsidRPr="00775010" w:rsidRDefault="00775010" w:rsidP="00775010">
            <w:pPr>
              <w:ind w:left="0" w:right="565" w:firstLine="0"/>
              <w:rPr>
                <w:spacing w:val="-5"/>
                <w:szCs w:val="20"/>
                <w:lang w:val="en-US" w:eastAsia="en-US"/>
              </w:rPr>
            </w:pPr>
          </w:p>
        </w:tc>
        <w:tc>
          <w:tcPr>
            <w:tcW w:w="3119" w:type="dxa"/>
          </w:tcPr>
          <w:p w14:paraId="717F61D2"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Документ</w:t>
            </w:r>
            <w:r w:rsidRPr="00072234">
              <w:rPr>
                <w:rFonts w:ascii="Times New Roman" w:hAnsi="Times New Roman"/>
                <w:sz w:val="20"/>
              </w:rPr>
              <w:t xml:space="preserve">, </w:t>
            </w:r>
            <w:r w:rsidRPr="00072234">
              <w:rPr>
                <w:rFonts w:ascii="Times New Roman" w:hAnsi="Times New Roman" w:hint="eastAsia"/>
                <w:sz w:val="20"/>
              </w:rPr>
              <w:t>которым</w:t>
            </w:r>
            <w:r w:rsidRPr="00072234">
              <w:rPr>
                <w:rFonts w:ascii="Times New Roman" w:hAnsi="Times New Roman"/>
                <w:sz w:val="20"/>
              </w:rPr>
              <w:t xml:space="preserve"> </w:t>
            </w:r>
            <w:r w:rsidRPr="00072234">
              <w:rPr>
                <w:rFonts w:ascii="Times New Roman" w:hAnsi="Times New Roman" w:hint="eastAsia"/>
                <w:sz w:val="20"/>
              </w:rPr>
              <w:t>было</w:t>
            </w:r>
            <w:r w:rsidRPr="00072234">
              <w:rPr>
                <w:rFonts w:ascii="Times New Roman" w:hAnsi="Times New Roman"/>
                <w:sz w:val="20"/>
              </w:rPr>
              <w:t xml:space="preserve"> </w:t>
            </w:r>
            <w:r w:rsidRPr="00072234">
              <w:rPr>
                <w:rFonts w:ascii="Times New Roman" w:hAnsi="Times New Roman" w:hint="eastAsia"/>
                <w:sz w:val="20"/>
              </w:rPr>
              <w:t>сформирована</w:t>
            </w:r>
            <w:r w:rsidRPr="00072234">
              <w:rPr>
                <w:rFonts w:ascii="Times New Roman" w:hAnsi="Times New Roman"/>
                <w:sz w:val="20"/>
              </w:rPr>
              <w:t xml:space="preserve"> </w:t>
            </w:r>
            <w:r w:rsidRPr="00072234">
              <w:rPr>
                <w:rFonts w:ascii="Times New Roman" w:hAnsi="Times New Roman" w:hint="eastAsia"/>
                <w:sz w:val="20"/>
              </w:rPr>
              <w:t>данная</w:t>
            </w:r>
            <w:r w:rsidRPr="00072234">
              <w:rPr>
                <w:rFonts w:ascii="Times New Roman" w:hAnsi="Times New Roman"/>
                <w:sz w:val="20"/>
              </w:rPr>
              <w:t xml:space="preserve"> </w:t>
            </w:r>
            <w:r w:rsidRPr="00072234">
              <w:rPr>
                <w:rFonts w:ascii="Times New Roman" w:hAnsi="Times New Roman" w:hint="eastAsia"/>
                <w:sz w:val="20"/>
              </w:rPr>
              <w:t>операция</w:t>
            </w:r>
          </w:p>
        </w:tc>
      </w:tr>
      <w:tr w:rsidR="00775010" w14:paraId="23E1E91F" w14:textId="77777777" w:rsidTr="00775010">
        <w:tc>
          <w:tcPr>
            <w:tcW w:w="513" w:type="dxa"/>
          </w:tcPr>
          <w:p w14:paraId="1B444E1C" w14:textId="77777777" w:rsidR="00775010" w:rsidRPr="00E95F05" w:rsidRDefault="00775010" w:rsidP="00650D72">
            <w:pPr>
              <w:pStyle w:val="afa"/>
              <w:numPr>
                <w:ilvl w:val="0"/>
                <w:numId w:val="34"/>
              </w:numPr>
              <w:rPr>
                <w:rStyle w:val="af9"/>
                <w:rFonts w:eastAsia="Calibri"/>
              </w:rPr>
            </w:pPr>
          </w:p>
        </w:tc>
        <w:tc>
          <w:tcPr>
            <w:tcW w:w="2464" w:type="dxa"/>
          </w:tcPr>
          <w:p w14:paraId="2675577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CREDIT</w:t>
            </w:r>
          </w:p>
        </w:tc>
        <w:tc>
          <w:tcPr>
            <w:tcW w:w="1701" w:type="dxa"/>
          </w:tcPr>
          <w:p w14:paraId="7EA890F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23CF65A6" w14:textId="77777777" w:rsidR="00775010" w:rsidRPr="00775010" w:rsidRDefault="00775010" w:rsidP="00775010">
            <w:pPr>
              <w:ind w:left="0" w:right="565" w:firstLine="0"/>
              <w:rPr>
                <w:spacing w:val="-5"/>
                <w:szCs w:val="20"/>
                <w:lang w:val="en-US" w:eastAsia="en-US"/>
              </w:rPr>
            </w:pPr>
          </w:p>
        </w:tc>
        <w:tc>
          <w:tcPr>
            <w:tcW w:w="3119" w:type="dxa"/>
          </w:tcPr>
          <w:p w14:paraId="667B511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Сумма</w:t>
            </w:r>
            <w:r w:rsidRPr="00775010">
              <w:rPr>
                <w:rFonts w:ascii="Times New Roman" w:hAnsi="Times New Roman"/>
                <w:sz w:val="20"/>
                <w:lang w:val="en-US"/>
              </w:rPr>
              <w:t xml:space="preserve"> </w:t>
            </w:r>
            <w:r w:rsidRPr="00775010">
              <w:rPr>
                <w:rFonts w:ascii="Times New Roman" w:hAnsi="Times New Roman" w:hint="eastAsia"/>
                <w:sz w:val="20"/>
                <w:lang w:val="en-US"/>
              </w:rPr>
              <w:t>проводки</w:t>
            </w:r>
            <w:r w:rsidRPr="00775010">
              <w:rPr>
                <w:rFonts w:ascii="Times New Roman" w:hAnsi="Times New Roman"/>
                <w:sz w:val="20"/>
                <w:lang w:val="en-US"/>
              </w:rPr>
              <w:t xml:space="preserve"> </w:t>
            </w:r>
            <w:r w:rsidRPr="00775010">
              <w:rPr>
                <w:rFonts w:ascii="Times New Roman" w:hAnsi="Times New Roman" w:hint="eastAsia"/>
                <w:sz w:val="20"/>
                <w:lang w:val="en-US"/>
              </w:rPr>
              <w:t>по</w:t>
            </w:r>
            <w:r w:rsidRPr="00775010">
              <w:rPr>
                <w:rFonts w:ascii="Times New Roman" w:hAnsi="Times New Roman"/>
                <w:sz w:val="20"/>
                <w:lang w:val="en-US"/>
              </w:rPr>
              <w:t xml:space="preserve"> </w:t>
            </w:r>
            <w:r w:rsidRPr="00775010">
              <w:rPr>
                <w:rFonts w:ascii="Times New Roman" w:hAnsi="Times New Roman" w:hint="eastAsia"/>
                <w:sz w:val="20"/>
                <w:lang w:val="en-US"/>
              </w:rPr>
              <w:t>кредиту</w:t>
            </w:r>
          </w:p>
        </w:tc>
      </w:tr>
      <w:tr w:rsidR="00775010" w14:paraId="4E515133" w14:textId="77777777" w:rsidTr="00775010">
        <w:tc>
          <w:tcPr>
            <w:tcW w:w="513" w:type="dxa"/>
          </w:tcPr>
          <w:p w14:paraId="2CB90BFA" w14:textId="77777777" w:rsidR="00775010" w:rsidRPr="00E95F05" w:rsidRDefault="00775010" w:rsidP="00650D72">
            <w:pPr>
              <w:pStyle w:val="afa"/>
              <w:numPr>
                <w:ilvl w:val="0"/>
                <w:numId w:val="34"/>
              </w:numPr>
              <w:rPr>
                <w:rStyle w:val="af9"/>
                <w:rFonts w:eastAsia="Calibri"/>
              </w:rPr>
            </w:pPr>
          </w:p>
        </w:tc>
        <w:tc>
          <w:tcPr>
            <w:tcW w:w="2464" w:type="dxa"/>
          </w:tcPr>
          <w:p w14:paraId="520D34C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CREDITNAT</w:t>
            </w:r>
          </w:p>
        </w:tc>
        <w:tc>
          <w:tcPr>
            <w:tcW w:w="1701" w:type="dxa"/>
          </w:tcPr>
          <w:p w14:paraId="5FADE67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2D705ED2" w14:textId="77777777" w:rsidR="00775010" w:rsidRPr="00775010" w:rsidRDefault="00775010" w:rsidP="00775010">
            <w:pPr>
              <w:ind w:left="0" w:right="565" w:firstLine="0"/>
              <w:rPr>
                <w:spacing w:val="-5"/>
                <w:szCs w:val="20"/>
                <w:lang w:val="en-US" w:eastAsia="en-US"/>
              </w:rPr>
            </w:pPr>
          </w:p>
        </w:tc>
        <w:tc>
          <w:tcPr>
            <w:tcW w:w="3119" w:type="dxa"/>
          </w:tcPr>
          <w:p w14:paraId="4AF2591C"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Сумма</w:t>
            </w:r>
            <w:r w:rsidRPr="00072234">
              <w:rPr>
                <w:rFonts w:ascii="Times New Roman" w:hAnsi="Times New Roman"/>
                <w:sz w:val="20"/>
              </w:rPr>
              <w:t xml:space="preserve"> </w:t>
            </w:r>
            <w:r w:rsidRPr="00072234">
              <w:rPr>
                <w:rFonts w:ascii="Times New Roman" w:hAnsi="Times New Roman" w:hint="eastAsia"/>
                <w:sz w:val="20"/>
              </w:rPr>
              <w:t>проводки</w:t>
            </w:r>
            <w:r w:rsidRPr="00072234">
              <w:rPr>
                <w:rFonts w:ascii="Times New Roman" w:hAnsi="Times New Roman"/>
                <w:sz w:val="20"/>
              </w:rPr>
              <w:t xml:space="preserve"> </w:t>
            </w:r>
            <w:r w:rsidRPr="00072234">
              <w:rPr>
                <w:rFonts w:ascii="Times New Roman" w:hAnsi="Times New Roman" w:hint="eastAsia"/>
                <w:sz w:val="20"/>
              </w:rPr>
              <w:t>по</w:t>
            </w:r>
            <w:r w:rsidRPr="00072234">
              <w:rPr>
                <w:rFonts w:ascii="Times New Roman" w:hAnsi="Times New Roman"/>
                <w:sz w:val="20"/>
              </w:rPr>
              <w:t xml:space="preserve"> </w:t>
            </w:r>
            <w:r w:rsidRPr="00072234">
              <w:rPr>
                <w:rFonts w:ascii="Times New Roman" w:hAnsi="Times New Roman" w:hint="eastAsia"/>
                <w:sz w:val="20"/>
              </w:rPr>
              <w:t>кредиту</w:t>
            </w:r>
            <w:r w:rsidRPr="00072234">
              <w:rPr>
                <w:rFonts w:ascii="Times New Roman" w:hAnsi="Times New Roman"/>
                <w:sz w:val="20"/>
              </w:rPr>
              <w:t xml:space="preserve"> </w:t>
            </w:r>
            <w:r w:rsidRPr="00072234">
              <w:rPr>
                <w:rFonts w:ascii="Times New Roman" w:hAnsi="Times New Roman" w:hint="eastAsia"/>
                <w:sz w:val="20"/>
              </w:rPr>
              <w:t>в</w:t>
            </w:r>
            <w:r w:rsidRPr="00072234">
              <w:rPr>
                <w:rFonts w:ascii="Times New Roman" w:hAnsi="Times New Roman"/>
                <w:sz w:val="20"/>
              </w:rPr>
              <w:t xml:space="preserve"> </w:t>
            </w:r>
            <w:r w:rsidRPr="00072234">
              <w:rPr>
                <w:rFonts w:ascii="Times New Roman" w:hAnsi="Times New Roman" w:hint="eastAsia"/>
                <w:sz w:val="20"/>
              </w:rPr>
              <w:t>нац</w:t>
            </w:r>
            <w:r w:rsidRPr="00072234">
              <w:rPr>
                <w:rFonts w:ascii="Times New Roman" w:hAnsi="Times New Roman"/>
                <w:sz w:val="20"/>
              </w:rPr>
              <w:t xml:space="preserve">. </w:t>
            </w:r>
            <w:r w:rsidRPr="00072234">
              <w:rPr>
                <w:rFonts w:ascii="Times New Roman" w:hAnsi="Times New Roman" w:hint="eastAsia"/>
                <w:sz w:val="20"/>
              </w:rPr>
              <w:t>валюте</w:t>
            </w:r>
          </w:p>
        </w:tc>
      </w:tr>
      <w:tr w:rsidR="00775010" w14:paraId="3752FAD7" w14:textId="77777777" w:rsidTr="00775010">
        <w:tc>
          <w:tcPr>
            <w:tcW w:w="513" w:type="dxa"/>
          </w:tcPr>
          <w:p w14:paraId="20A4FD0D" w14:textId="77777777" w:rsidR="00775010" w:rsidRPr="00E95F05" w:rsidRDefault="00775010" w:rsidP="00650D72">
            <w:pPr>
              <w:pStyle w:val="afa"/>
              <w:numPr>
                <w:ilvl w:val="0"/>
                <w:numId w:val="34"/>
              </w:numPr>
              <w:rPr>
                <w:rStyle w:val="af9"/>
                <w:rFonts w:eastAsia="Calibri"/>
              </w:rPr>
            </w:pPr>
          </w:p>
        </w:tc>
        <w:tc>
          <w:tcPr>
            <w:tcW w:w="2464" w:type="dxa"/>
          </w:tcPr>
          <w:p w14:paraId="748CA84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DBODOCID</w:t>
            </w:r>
          </w:p>
        </w:tc>
        <w:tc>
          <w:tcPr>
            <w:tcW w:w="1701" w:type="dxa"/>
          </w:tcPr>
          <w:p w14:paraId="53215DE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421B345D" w14:textId="77777777" w:rsidR="00775010" w:rsidRPr="00775010" w:rsidRDefault="00775010" w:rsidP="00775010">
            <w:pPr>
              <w:ind w:left="0" w:right="565" w:firstLine="0"/>
              <w:rPr>
                <w:spacing w:val="-5"/>
                <w:szCs w:val="20"/>
                <w:lang w:val="en-US" w:eastAsia="en-US"/>
              </w:rPr>
            </w:pPr>
          </w:p>
        </w:tc>
        <w:tc>
          <w:tcPr>
            <w:tcW w:w="3119" w:type="dxa"/>
          </w:tcPr>
          <w:p w14:paraId="28B4B36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 xml:space="preserve">id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DBO</w:t>
            </w:r>
          </w:p>
        </w:tc>
      </w:tr>
      <w:tr w:rsidR="00775010" w14:paraId="760DCE9B" w14:textId="77777777" w:rsidTr="00775010">
        <w:tc>
          <w:tcPr>
            <w:tcW w:w="513" w:type="dxa"/>
          </w:tcPr>
          <w:p w14:paraId="056DD915" w14:textId="77777777" w:rsidR="00775010" w:rsidRPr="00E95F05" w:rsidRDefault="00775010" w:rsidP="00650D72">
            <w:pPr>
              <w:pStyle w:val="afa"/>
              <w:numPr>
                <w:ilvl w:val="0"/>
                <w:numId w:val="34"/>
              </w:numPr>
              <w:rPr>
                <w:rStyle w:val="af9"/>
                <w:rFonts w:eastAsia="Calibri"/>
              </w:rPr>
            </w:pPr>
          </w:p>
        </w:tc>
        <w:tc>
          <w:tcPr>
            <w:tcW w:w="2464" w:type="dxa"/>
          </w:tcPr>
          <w:p w14:paraId="622DBF5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DEBET</w:t>
            </w:r>
          </w:p>
        </w:tc>
        <w:tc>
          <w:tcPr>
            <w:tcW w:w="1701" w:type="dxa"/>
          </w:tcPr>
          <w:p w14:paraId="101235B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25A451ED" w14:textId="77777777" w:rsidR="00775010" w:rsidRPr="00775010" w:rsidRDefault="00775010" w:rsidP="00775010">
            <w:pPr>
              <w:ind w:left="0" w:right="565" w:firstLine="0"/>
              <w:rPr>
                <w:spacing w:val="-5"/>
                <w:szCs w:val="20"/>
                <w:lang w:val="en-US" w:eastAsia="en-US"/>
              </w:rPr>
            </w:pPr>
          </w:p>
        </w:tc>
        <w:tc>
          <w:tcPr>
            <w:tcW w:w="3119" w:type="dxa"/>
          </w:tcPr>
          <w:p w14:paraId="2BE7C8C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Сумма</w:t>
            </w:r>
            <w:r w:rsidRPr="00775010">
              <w:rPr>
                <w:rFonts w:ascii="Times New Roman" w:hAnsi="Times New Roman"/>
                <w:sz w:val="20"/>
                <w:lang w:val="en-US"/>
              </w:rPr>
              <w:t xml:space="preserve"> </w:t>
            </w:r>
            <w:r w:rsidRPr="00775010">
              <w:rPr>
                <w:rFonts w:ascii="Times New Roman" w:hAnsi="Times New Roman" w:hint="eastAsia"/>
                <w:sz w:val="20"/>
                <w:lang w:val="en-US"/>
              </w:rPr>
              <w:t>проводки</w:t>
            </w:r>
            <w:r w:rsidRPr="00775010">
              <w:rPr>
                <w:rFonts w:ascii="Times New Roman" w:hAnsi="Times New Roman"/>
                <w:sz w:val="20"/>
                <w:lang w:val="en-US"/>
              </w:rPr>
              <w:t xml:space="preserve"> </w:t>
            </w:r>
            <w:r w:rsidRPr="00775010">
              <w:rPr>
                <w:rFonts w:ascii="Times New Roman" w:hAnsi="Times New Roman" w:hint="eastAsia"/>
                <w:sz w:val="20"/>
                <w:lang w:val="en-US"/>
              </w:rPr>
              <w:t>по</w:t>
            </w:r>
            <w:r w:rsidRPr="00775010">
              <w:rPr>
                <w:rFonts w:ascii="Times New Roman" w:hAnsi="Times New Roman"/>
                <w:sz w:val="20"/>
                <w:lang w:val="en-US"/>
              </w:rPr>
              <w:t xml:space="preserve"> </w:t>
            </w:r>
            <w:r w:rsidRPr="00775010">
              <w:rPr>
                <w:rFonts w:ascii="Times New Roman" w:hAnsi="Times New Roman" w:hint="eastAsia"/>
                <w:sz w:val="20"/>
                <w:lang w:val="en-US"/>
              </w:rPr>
              <w:t>дебету</w:t>
            </w:r>
          </w:p>
        </w:tc>
      </w:tr>
      <w:tr w:rsidR="00775010" w14:paraId="3F5A201B" w14:textId="77777777" w:rsidTr="00775010">
        <w:tc>
          <w:tcPr>
            <w:tcW w:w="513" w:type="dxa"/>
          </w:tcPr>
          <w:p w14:paraId="0ABC147C" w14:textId="77777777" w:rsidR="00775010" w:rsidRPr="00E95F05" w:rsidRDefault="00775010" w:rsidP="00650D72">
            <w:pPr>
              <w:pStyle w:val="afa"/>
              <w:numPr>
                <w:ilvl w:val="0"/>
                <w:numId w:val="34"/>
              </w:numPr>
              <w:rPr>
                <w:rStyle w:val="af9"/>
                <w:rFonts w:eastAsia="Calibri"/>
              </w:rPr>
            </w:pPr>
          </w:p>
        </w:tc>
        <w:tc>
          <w:tcPr>
            <w:tcW w:w="2464" w:type="dxa"/>
          </w:tcPr>
          <w:p w14:paraId="6C6A9C6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DEBETNAT</w:t>
            </w:r>
          </w:p>
        </w:tc>
        <w:tc>
          <w:tcPr>
            <w:tcW w:w="1701" w:type="dxa"/>
          </w:tcPr>
          <w:p w14:paraId="50FF26E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6785810E" w14:textId="77777777" w:rsidR="00775010" w:rsidRPr="00775010" w:rsidRDefault="00775010" w:rsidP="00775010">
            <w:pPr>
              <w:ind w:left="0" w:right="565" w:firstLine="0"/>
              <w:rPr>
                <w:spacing w:val="-5"/>
                <w:szCs w:val="20"/>
                <w:lang w:val="en-US" w:eastAsia="en-US"/>
              </w:rPr>
            </w:pPr>
          </w:p>
        </w:tc>
        <w:tc>
          <w:tcPr>
            <w:tcW w:w="3119" w:type="dxa"/>
          </w:tcPr>
          <w:p w14:paraId="07B4D4F3"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Сумма</w:t>
            </w:r>
            <w:r w:rsidRPr="00072234">
              <w:rPr>
                <w:rFonts w:ascii="Times New Roman" w:hAnsi="Times New Roman"/>
                <w:sz w:val="20"/>
              </w:rPr>
              <w:t xml:space="preserve"> </w:t>
            </w:r>
            <w:r w:rsidRPr="00072234">
              <w:rPr>
                <w:rFonts w:ascii="Times New Roman" w:hAnsi="Times New Roman" w:hint="eastAsia"/>
                <w:sz w:val="20"/>
              </w:rPr>
              <w:t>проводки</w:t>
            </w:r>
            <w:r w:rsidRPr="00072234">
              <w:rPr>
                <w:rFonts w:ascii="Times New Roman" w:hAnsi="Times New Roman"/>
                <w:sz w:val="20"/>
              </w:rPr>
              <w:t xml:space="preserve"> </w:t>
            </w:r>
            <w:r w:rsidRPr="00072234">
              <w:rPr>
                <w:rFonts w:ascii="Times New Roman" w:hAnsi="Times New Roman" w:hint="eastAsia"/>
                <w:sz w:val="20"/>
              </w:rPr>
              <w:t>по</w:t>
            </w:r>
            <w:r w:rsidRPr="00072234">
              <w:rPr>
                <w:rFonts w:ascii="Times New Roman" w:hAnsi="Times New Roman"/>
                <w:sz w:val="20"/>
              </w:rPr>
              <w:t xml:space="preserve"> </w:t>
            </w:r>
            <w:r w:rsidRPr="00072234">
              <w:rPr>
                <w:rFonts w:ascii="Times New Roman" w:hAnsi="Times New Roman" w:hint="eastAsia"/>
                <w:sz w:val="20"/>
              </w:rPr>
              <w:t>дебету</w:t>
            </w:r>
            <w:r w:rsidRPr="00072234">
              <w:rPr>
                <w:rFonts w:ascii="Times New Roman" w:hAnsi="Times New Roman"/>
                <w:sz w:val="20"/>
              </w:rPr>
              <w:t xml:space="preserve"> </w:t>
            </w:r>
            <w:r w:rsidRPr="00072234">
              <w:rPr>
                <w:rFonts w:ascii="Times New Roman" w:hAnsi="Times New Roman" w:hint="eastAsia"/>
                <w:sz w:val="20"/>
              </w:rPr>
              <w:t>в</w:t>
            </w:r>
            <w:r w:rsidRPr="00072234">
              <w:rPr>
                <w:rFonts w:ascii="Times New Roman" w:hAnsi="Times New Roman"/>
                <w:sz w:val="20"/>
              </w:rPr>
              <w:t xml:space="preserve"> </w:t>
            </w:r>
            <w:r w:rsidRPr="00072234">
              <w:rPr>
                <w:rFonts w:ascii="Times New Roman" w:hAnsi="Times New Roman" w:hint="eastAsia"/>
                <w:sz w:val="20"/>
              </w:rPr>
              <w:t>нац</w:t>
            </w:r>
            <w:r w:rsidRPr="00072234">
              <w:rPr>
                <w:rFonts w:ascii="Times New Roman" w:hAnsi="Times New Roman"/>
                <w:sz w:val="20"/>
              </w:rPr>
              <w:t xml:space="preserve">. </w:t>
            </w:r>
            <w:r w:rsidRPr="00072234">
              <w:rPr>
                <w:rFonts w:ascii="Times New Roman" w:hAnsi="Times New Roman" w:hint="eastAsia"/>
                <w:sz w:val="20"/>
              </w:rPr>
              <w:t>валюте</w:t>
            </w:r>
          </w:p>
        </w:tc>
      </w:tr>
      <w:tr w:rsidR="00775010" w14:paraId="5BD5F0E6" w14:textId="77777777" w:rsidTr="00775010">
        <w:tc>
          <w:tcPr>
            <w:tcW w:w="513" w:type="dxa"/>
          </w:tcPr>
          <w:p w14:paraId="7F8E7DA0" w14:textId="77777777" w:rsidR="00775010" w:rsidRPr="00E95F05" w:rsidRDefault="00775010" w:rsidP="00650D72">
            <w:pPr>
              <w:pStyle w:val="afa"/>
              <w:numPr>
                <w:ilvl w:val="0"/>
                <w:numId w:val="34"/>
              </w:numPr>
              <w:rPr>
                <w:rStyle w:val="af9"/>
                <w:rFonts w:eastAsia="Calibri"/>
              </w:rPr>
            </w:pPr>
          </w:p>
        </w:tc>
        <w:tc>
          <w:tcPr>
            <w:tcW w:w="2464" w:type="dxa"/>
          </w:tcPr>
          <w:p w14:paraId="187670D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DEPARTMENTALINFODOCDA TE</w:t>
            </w:r>
          </w:p>
        </w:tc>
        <w:tc>
          <w:tcPr>
            <w:tcW w:w="1701" w:type="dxa"/>
          </w:tcPr>
          <w:p w14:paraId="12D2C7F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B4EE205" w14:textId="77777777" w:rsidR="00775010" w:rsidRPr="00775010" w:rsidRDefault="00775010" w:rsidP="00775010">
            <w:pPr>
              <w:ind w:left="0" w:right="565" w:firstLine="0"/>
              <w:rPr>
                <w:spacing w:val="-5"/>
                <w:szCs w:val="20"/>
                <w:lang w:val="en-US" w:eastAsia="en-US"/>
              </w:rPr>
            </w:pPr>
          </w:p>
        </w:tc>
        <w:tc>
          <w:tcPr>
            <w:tcW w:w="3119" w:type="dxa"/>
          </w:tcPr>
          <w:p w14:paraId="5C419AA1"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Дата</w:t>
            </w:r>
            <w:r w:rsidRPr="00072234">
              <w:rPr>
                <w:rFonts w:ascii="Times New Roman" w:hAnsi="Times New Roman"/>
                <w:sz w:val="20"/>
              </w:rPr>
              <w:t xml:space="preserve"> </w:t>
            </w:r>
            <w:r w:rsidRPr="00072234">
              <w:rPr>
                <w:rFonts w:ascii="Times New Roman" w:hAnsi="Times New Roman" w:hint="eastAsia"/>
                <w:sz w:val="20"/>
              </w:rPr>
              <w:t>налогового</w:t>
            </w:r>
            <w:r w:rsidRPr="00072234">
              <w:rPr>
                <w:rFonts w:ascii="Times New Roman" w:hAnsi="Times New Roman"/>
                <w:sz w:val="20"/>
              </w:rPr>
              <w:t xml:space="preserve"> </w:t>
            </w:r>
            <w:r w:rsidRPr="00072234">
              <w:rPr>
                <w:rFonts w:ascii="Times New Roman" w:hAnsi="Times New Roman" w:hint="eastAsia"/>
                <w:sz w:val="20"/>
              </w:rPr>
              <w:t>документа</w:t>
            </w:r>
            <w:r w:rsidRPr="00072234">
              <w:rPr>
                <w:rFonts w:ascii="Times New Roman" w:hAnsi="Times New Roman"/>
                <w:sz w:val="20"/>
              </w:rPr>
              <w:t xml:space="preserve">, </w:t>
            </w:r>
            <w:r w:rsidRPr="00072234">
              <w:rPr>
                <w:rFonts w:ascii="Times New Roman" w:hAnsi="Times New Roman" w:hint="eastAsia"/>
                <w:sz w:val="20"/>
              </w:rPr>
              <w:t>строка</w:t>
            </w:r>
            <w:r w:rsidRPr="00072234">
              <w:rPr>
                <w:rFonts w:ascii="Times New Roman" w:hAnsi="Times New Roman"/>
                <w:sz w:val="20"/>
              </w:rPr>
              <w:t xml:space="preserve"> </w:t>
            </w:r>
            <w:r w:rsidRPr="00072234">
              <w:rPr>
                <w:rFonts w:ascii="Times New Roman" w:hAnsi="Times New Roman" w:hint="eastAsia"/>
                <w:sz w:val="20"/>
              </w:rPr>
              <w:t>даты</w:t>
            </w:r>
            <w:r w:rsidRPr="00072234">
              <w:rPr>
                <w:rFonts w:ascii="Times New Roman" w:hAnsi="Times New Roman"/>
                <w:sz w:val="20"/>
              </w:rPr>
              <w:t xml:space="preserve"> </w:t>
            </w:r>
            <w:r w:rsidRPr="00072234">
              <w:rPr>
                <w:rFonts w:ascii="Times New Roman" w:hAnsi="Times New Roman" w:hint="eastAsia"/>
                <w:sz w:val="20"/>
              </w:rPr>
              <w:t>в</w:t>
            </w:r>
            <w:r w:rsidRPr="00072234">
              <w:rPr>
                <w:rFonts w:ascii="Times New Roman" w:hAnsi="Times New Roman"/>
                <w:sz w:val="20"/>
              </w:rPr>
              <w:t xml:space="preserve"> </w:t>
            </w:r>
            <w:r w:rsidRPr="00072234">
              <w:rPr>
                <w:rFonts w:ascii="Times New Roman" w:hAnsi="Times New Roman" w:hint="eastAsia"/>
                <w:sz w:val="20"/>
              </w:rPr>
              <w:t>виде</w:t>
            </w:r>
            <w:r w:rsidRPr="00072234">
              <w:rPr>
                <w:rFonts w:ascii="Times New Roman" w:hAnsi="Times New Roman"/>
                <w:sz w:val="20"/>
              </w:rPr>
              <w:t xml:space="preserve"> </w:t>
            </w:r>
            <w:r w:rsidRPr="00775010">
              <w:rPr>
                <w:rFonts w:ascii="Times New Roman" w:hAnsi="Times New Roman"/>
                <w:sz w:val="20"/>
                <w:lang w:val="en-US"/>
              </w:rPr>
              <w:t>dd</w:t>
            </w:r>
            <w:r w:rsidRPr="00072234">
              <w:rPr>
                <w:rFonts w:ascii="Times New Roman" w:hAnsi="Times New Roman"/>
                <w:sz w:val="20"/>
              </w:rPr>
              <w:t>.</w:t>
            </w:r>
            <w:r w:rsidRPr="00775010">
              <w:rPr>
                <w:rFonts w:ascii="Times New Roman" w:hAnsi="Times New Roman"/>
                <w:sz w:val="20"/>
                <w:lang w:val="en-US"/>
              </w:rPr>
              <w:t>MM</w:t>
            </w:r>
            <w:r w:rsidRPr="00072234">
              <w:rPr>
                <w:rFonts w:ascii="Times New Roman" w:hAnsi="Times New Roman"/>
                <w:sz w:val="20"/>
              </w:rPr>
              <w:t>.</w:t>
            </w:r>
            <w:r w:rsidRPr="00775010">
              <w:rPr>
                <w:rFonts w:ascii="Times New Roman" w:hAnsi="Times New Roman"/>
                <w:sz w:val="20"/>
                <w:lang w:val="en-US"/>
              </w:rPr>
              <w:t>yyyy</w:t>
            </w:r>
          </w:p>
        </w:tc>
      </w:tr>
      <w:tr w:rsidR="00775010" w14:paraId="7F5125DE" w14:textId="77777777" w:rsidTr="00775010">
        <w:tc>
          <w:tcPr>
            <w:tcW w:w="513" w:type="dxa"/>
          </w:tcPr>
          <w:p w14:paraId="39877C4D" w14:textId="77777777" w:rsidR="00775010" w:rsidRPr="00E95F05" w:rsidRDefault="00775010" w:rsidP="00650D72">
            <w:pPr>
              <w:pStyle w:val="afa"/>
              <w:numPr>
                <w:ilvl w:val="0"/>
                <w:numId w:val="34"/>
              </w:numPr>
              <w:rPr>
                <w:rStyle w:val="af9"/>
                <w:rFonts w:eastAsia="Calibri"/>
              </w:rPr>
            </w:pPr>
          </w:p>
        </w:tc>
        <w:tc>
          <w:tcPr>
            <w:tcW w:w="2464" w:type="dxa"/>
          </w:tcPr>
          <w:p w14:paraId="1DB85A2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DEPARTMENTALINFODOCNO</w:t>
            </w:r>
          </w:p>
        </w:tc>
        <w:tc>
          <w:tcPr>
            <w:tcW w:w="1701" w:type="dxa"/>
          </w:tcPr>
          <w:p w14:paraId="4467959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4E35CC9" w14:textId="77777777" w:rsidR="00775010" w:rsidRPr="00775010" w:rsidRDefault="00775010" w:rsidP="00775010">
            <w:pPr>
              <w:ind w:left="0" w:right="565" w:firstLine="0"/>
              <w:rPr>
                <w:spacing w:val="-5"/>
                <w:szCs w:val="20"/>
                <w:lang w:val="en-US" w:eastAsia="en-US"/>
              </w:rPr>
            </w:pPr>
          </w:p>
        </w:tc>
        <w:tc>
          <w:tcPr>
            <w:tcW w:w="3119" w:type="dxa"/>
          </w:tcPr>
          <w:p w14:paraId="316B601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налогового</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p>
        </w:tc>
      </w:tr>
      <w:tr w:rsidR="00775010" w14:paraId="7894F3BD" w14:textId="77777777" w:rsidTr="00775010">
        <w:tc>
          <w:tcPr>
            <w:tcW w:w="513" w:type="dxa"/>
          </w:tcPr>
          <w:p w14:paraId="6726B09B" w14:textId="77777777" w:rsidR="00775010" w:rsidRPr="00E95F05" w:rsidRDefault="00775010" w:rsidP="00650D72">
            <w:pPr>
              <w:pStyle w:val="afa"/>
              <w:numPr>
                <w:ilvl w:val="0"/>
                <w:numId w:val="34"/>
              </w:numPr>
              <w:rPr>
                <w:rStyle w:val="af9"/>
                <w:rFonts w:eastAsia="Calibri"/>
              </w:rPr>
            </w:pPr>
          </w:p>
        </w:tc>
        <w:tc>
          <w:tcPr>
            <w:tcW w:w="2464" w:type="dxa"/>
          </w:tcPr>
          <w:p w14:paraId="525206F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DOCDATE</w:t>
            </w:r>
          </w:p>
        </w:tc>
        <w:tc>
          <w:tcPr>
            <w:tcW w:w="1701" w:type="dxa"/>
          </w:tcPr>
          <w:p w14:paraId="2FE3329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A17948E" w14:textId="77777777" w:rsidR="00775010" w:rsidRPr="00775010" w:rsidRDefault="00775010" w:rsidP="00775010">
            <w:pPr>
              <w:ind w:left="0" w:right="565" w:firstLine="0"/>
              <w:rPr>
                <w:spacing w:val="-5"/>
                <w:szCs w:val="20"/>
                <w:lang w:val="en-US" w:eastAsia="en-US"/>
              </w:rPr>
            </w:pPr>
          </w:p>
        </w:tc>
        <w:tc>
          <w:tcPr>
            <w:tcW w:w="3119" w:type="dxa"/>
          </w:tcPr>
          <w:p w14:paraId="35AAE80C"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Показатель</w:t>
            </w:r>
            <w:r w:rsidRPr="00072234">
              <w:rPr>
                <w:rFonts w:ascii="Times New Roman" w:hAnsi="Times New Roman"/>
                <w:sz w:val="20"/>
              </w:rPr>
              <w:t xml:space="preserve"> </w:t>
            </w:r>
            <w:r w:rsidRPr="00072234">
              <w:rPr>
                <w:rFonts w:ascii="Times New Roman" w:hAnsi="Times New Roman" w:hint="eastAsia"/>
                <w:sz w:val="20"/>
              </w:rPr>
              <w:t>даты</w:t>
            </w:r>
            <w:r w:rsidRPr="00072234">
              <w:rPr>
                <w:rFonts w:ascii="Times New Roman" w:hAnsi="Times New Roman"/>
                <w:sz w:val="20"/>
              </w:rPr>
              <w:t xml:space="preserve"> </w:t>
            </w:r>
            <w:r w:rsidRPr="00072234">
              <w:rPr>
                <w:rFonts w:ascii="Times New Roman" w:hAnsi="Times New Roman" w:hint="eastAsia"/>
                <w:sz w:val="20"/>
              </w:rPr>
              <w:t>документа</w:t>
            </w:r>
            <w:r w:rsidRPr="00072234">
              <w:rPr>
                <w:rFonts w:ascii="Times New Roman" w:hAnsi="Times New Roman"/>
                <w:sz w:val="20"/>
              </w:rPr>
              <w:t xml:space="preserve"> </w:t>
            </w:r>
            <w:r w:rsidRPr="00775010">
              <w:rPr>
                <w:rFonts w:ascii="Times New Roman" w:hAnsi="Times New Roman"/>
                <w:sz w:val="20"/>
                <w:lang w:val="en-US"/>
              </w:rPr>
              <w:t>S</w:t>
            </w:r>
            <w:r w:rsidRPr="00072234">
              <w:rPr>
                <w:rFonts w:ascii="Times New Roman" w:hAnsi="Times New Roman"/>
                <w:sz w:val="20"/>
              </w:rPr>
              <w:t>_</w:t>
            </w:r>
            <w:r w:rsidRPr="00775010">
              <w:rPr>
                <w:rFonts w:ascii="Times New Roman" w:hAnsi="Times New Roman"/>
                <w:sz w:val="20"/>
                <w:lang w:val="en-US"/>
              </w:rPr>
              <w:t>ND</w:t>
            </w:r>
            <w:r w:rsidRPr="00072234">
              <w:rPr>
                <w:rFonts w:ascii="Times New Roman" w:hAnsi="Times New Roman"/>
                <w:sz w:val="20"/>
              </w:rPr>
              <w:t>6 (109)</w:t>
            </w:r>
          </w:p>
        </w:tc>
      </w:tr>
      <w:tr w:rsidR="00775010" w14:paraId="6C6646A7" w14:textId="77777777" w:rsidTr="00775010">
        <w:tc>
          <w:tcPr>
            <w:tcW w:w="513" w:type="dxa"/>
          </w:tcPr>
          <w:p w14:paraId="0557A2A2" w14:textId="77777777" w:rsidR="00775010" w:rsidRPr="00E95F05" w:rsidRDefault="00775010" w:rsidP="00650D72">
            <w:pPr>
              <w:pStyle w:val="afa"/>
              <w:numPr>
                <w:ilvl w:val="0"/>
                <w:numId w:val="34"/>
              </w:numPr>
              <w:rPr>
                <w:rStyle w:val="af9"/>
                <w:rFonts w:eastAsia="Calibri"/>
              </w:rPr>
            </w:pPr>
          </w:p>
        </w:tc>
        <w:tc>
          <w:tcPr>
            <w:tcW w:w="2464" w:type="dxa"/>
          </w:tcPr>
          <w:p w14:paraId="0E06D5D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DOCDATE2</w:t>
            </w:r>
          </w:p>
        </w:tc>
        <w:tc>
          <w:tcPr>
            <w:tcW w:w="1701" w:type="dxa"/>
          </w:tcPr>
          <w:p w14:paraId="3745E99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101F8CA5" w14:textId="77777777" w:rsidR="00775010" w:rsidRPr="00775010" w:rsidRDefault="00775010" w:rsidP="00775010">
            <w:pPr>
              <w:ind w:left="0" w:right="565" w:firstLine="0"/>
              <w:rPr>
                <w:spacing w:val="-5"/>
                <w:szCs w:val="20"/>
                <w:lang w:val="en-US" w:eastAsia="en-US"/>
              </w:rPr>
            </w:pPr>
          </w:p>
        </w:tc>
        <w:tc>
          <w:tcPr>
            <w:tcW w:w="3119" w:type="dxa"/>
          </w:tcPr>
          <w:p w14:paraId="2563454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Дата</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w:t>
            </w:r>
            <w:r w:rsidRPr="00775010">
              <w:rPr>
                <w:rFonts w:ascii="Times New Roman" w:hAnsi="Times New Roman" w:hint="eastAsia"/>
                <w:sz w:val="20"/>
                <w:lang w:val="en-US"/>
              </w:rPr>
              <w:t>картотека</w:t>
            </w:r>
            <w:r w:rsidRPr="00775010">
              <w:rPr>
                <w:rFonts w:ascii="Times New Roman" w:hAnsi="Times New Roman"/>
                <w:sz w:val="20"/>
                <w:lang w:val="en-US"/>
              </w:rPr>
              <w:t>)</w:t>
            </w:r>
          </w:p>
        </w:tc>
      </w:tr>
      <w:tr w:rsidR="00775010" w14:paraId="30AD93EF" w14:textId="77777777" w:rsidTr="00775010">
        <w:tc>
          <w:tcPr>
            <w:tcW w:w="513" w:type="dxa"/>
          </w:tcPr>
          <w:p w14:paraId="2AB170E7" w14:textId="77777777" w:rsidR="00775010" w:rsidRPr="00E95F05" w:rsidRDefault="00775010" w:rsidP="00650D72">
            <w:pPr>
              <w:pStyle w:val="afa"/>
              <w:numPr>
                <w:ilvl w:val="0"/>
                <w:numId w:val="34"/>
              </w:numPr>
              <w:rPr>
                <w:rStyle w:val="af9"/>
                <w:rFonts w:eastAsia="Calibri"/>
              </w:rPr>
            </w:pPr>
          </w:p>
        </w:tc>
        <w:tc>
          <w:tcPr>
            <w:tcW w:w="2464" w:type="dxa"/>
          </w:tcPr>
          <w:p w14:paraId="744507A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DOCNUMBER</w:t>
            </w:r>
          </w:p>
        </w:tc>
        <w:tc>
          <w:tcPr>
            <w:tcW w:w="1701" w:type="dxa"/>
          </w:tcPr>
          <w:p w14:paraId="1744C68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447FF524" w14:textId="77777777" w:rsidR="00775010" w:rsidRPr="00775010" w:rsidRDefault="00775010" w:rsidP="00775010">
            <w:pPr>
              <w:ind w:left="0" w:right="565" w:firstLine="0"/>
              <w:rPr>
                <w:spacing w:val="-5"/>
                <w:szCs w:val="20"/>
                <w:lang w:val="en-US" w:eastAsia="en-US"/>
              </w:rPr>
            </w:pPr>
          </w:p>
        </w:tc>
        <w:tc>
          <w:tcPr>
            <w:tcW w:w="3119" w:type="dxa"/>
          </w:tcPr>
          <w:p w14:paraId="7BEC3B5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Показатель</w:t>
            </w:r>
            <w:r w:rsidRPr="00775010">
              <w:rPr>
                <w:rFonts w:ascii="Times New Roman" w:hAnsi="Times New Roman"/>
                <w:sz w:val="20"/>
                <w:lang w:val="en-US"/>
              </w:rPr>
              <w:t xml:space="preserve"> </w:t>
            </w:r>
            <w:r w:rsidRPr="00775010">
              <w:rPr>
                <w:rFonts w:ascii="Times New Roman" w:hAnsi="Times New Roman" w:hint="eastAsia"/>
                <w:sz w:val="20"/>
                <w:lang w:val="en-US"/>
              </w:rPr>
              <w:t>номера</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(108)</w:t>
            </w:r>
          </w:p>
        </w:tc>
      </w:tr>
      <w:tr w:rsidR="00775010" w14:paraId="6A34FF5A" w14:textId="77777777" w:rsidTr="00775010">
        <w:tc>
          <w:tcPr>
            <w:tcW w:w="513" w:type="dxa"/>
          </w:tcPr>
          <w:p w14:paraId="0E110022" w14:textId="77777777" w:rsidR="00775010" w:rsidRPr="00E95F05" w:rsidRDefault="00775010" w:rsidP="00650D72">
            <w:pPr>
              <w:pStyle w:val="afa"/>
              <w:numPr>
                <w:ilvl w:val="0"/>
                <w:numId w:val="34"/>
              </w:numPr>
              <w:rPr>
                <w:rStyle w:val="af9"/>
                <w:rFonts w:eastAsia="Calibri"/>
              </w:rPr>
            </w:pPr>
          </w:p>
        </w:tc>
        <w:tc>
          <w:tcPr>
            <w:tcW w:w="2464" w:type="dxa"/>
          </w:tcPr>
          <w:p w14:paraId="3D3ED6B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DOCNUMBER2</w:t>
            </w:r>
          </w:p>
        </w:tc>
        <w:tc>
          <w:tcPr>
            <w:tcW w:w="1701" w:type="dxa"/>
          </w:tcPr>
          <w:p w14:paraId="2EBF22F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5AC1478" w14:textId="77777777" w:rsidR="00775010" w:rsidRPr="00775010" w:rsidRDefault="00775010" w:rsidP="00775010">
            <w:pPr>
              <w:ind w:left="0" w:right="565" w:firstLine="0"/>
              <w:rPr>
                <w:spacing w:val="-5"/>
                <w:szCs w:val="20"/>
                <w:lang w:val="en-US" w:eastAsia="en-US"/>
              </w:rPr>
            </w:pPr>
          </w:p>
        </w:tc>
        <w:tc>
          <w:tcPr>
            <w:tcW w:w="3119" w:type="dxa"/>
          </w:tcPr>
          <w:p w14:paraId="659A442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w:t>
            </w:r>
            <w:r w:rsidRPr="00775010">
              <w:rPr>
                <w:rFonts w:ascii="Times New Roman" w:hAnsi="Times New Roman" w:hint="eastAsia"/>
                <w:sz w:val="20"/>
                <w:lang w:val="en-US"/>
              </w:rPr>
              <w:t>картотека</w:t>
            </w:r>
            <w:r w:rsidRPr="00775010">
              <w:rPr>
                <w:rFonts w:ascii="Times New Roman" w:hAnsi="Times New Roman"/>
                <w:sz w:val="20"/>
                <w:lang w:val="en-US"/>
              </w:rPr>
              <w:t>)</w:t>
            </w:r>
          </w:p>
        </w:tc>
      </w:tr>
      <w:tr w:rsidR="00775010" w14:paraId="57E94AD5" w14:textId="77777777" w:rsidTr="00775010">
        <w:tc>
          <w:tcPr>
            <w:tcW w:w="513" w:type="dxa"/>
          </w:tcPr>
          <w:p w14:paraId="0E351D94" w14:textId="77777777" w:rsidR="00775010" w:rsidRPr="00E95F05" w:rsidRDefault="00775010" w:rsidP="00650D72">
            <w:pPr>
              <w:pStyle w:val="afa"/>
              <w:numPr>
                <w:ilvl w:val="0"/>
                <w:numId w:val="34"/>
              </w:numPr>
              <w:rPr>
                <w:rStyle w:val="af9"/>
                <w:rFonts w:eastAsia="Calibri"/>
              </w:rPr>
            </w:pPr>
          </w:p>
        </w:tc>
        <w:tc>
          <w:tcPr>
            <w:tcW w:w="2464" w:type="dxa"/>
          </w:tcPr>
          <w:p w14:paraId="26BC703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DOCREF</w:t>
            </w:r>
          </w:p>
        </w:tc>
        <w:tc>
          <w:tcPr>
            <w:tcW w:w="1701" w:type="dxa"/>
          </w:tcPr>
          <w:p w14:paraId="262A93D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4A76D4CE" w14:textId="77777777" w:rsidR="00775010" w:rsidRPr="00775010" w:rsidRDefault="00775010" w:rsidP="00775010">
            <w:pPr>
              <w:ind w:left="0" w:right="565" w:firstLine="0"/>
              <w:rPr>
                <w:spacing w:val="-5"/>
                <w:szCs w:val="20"/>
                <w:lang w:val="en-US" w:eastAsia="en-US"/>
              </w:rPr>
            </w:pPr>
          </w:p>
        </w:tc>
        <w:tc>
          <w:tcPr>
            <w:tcW w:w="3119" w:type="dxa"/>
          </w:tcPr>
          <w:p w14:paraId="4BCECF0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 xml:space="preserve">GUID </w:t>
            </w:r>
            <w:r w:rsidRPr="00775010">
              <w:rPr>
                <w:rFonts w:ascii="Times New Roman" w:hAnsi="Times New Roman" w:hint="eastAsia"/>
                <w:sz w:val="20"/>
                <w:lang w:val="en-US"/>
              </w:rPr>
              <w:t>запроса</w:t>
            </w:r>
            <w:r w:rsidRPr="00775010">
              <w:rPr>
                <w:rFonts w:ascii="Times New Roman" w:hAnsi="Times New Roman"/>
                <w:sz w:val="20"/>
                <w:lang w:val="en-US"/>
              </w:rPr>
              <w:t xml:space="preserve"> </w:t>
            </w:r>
            <w:r w:rsidRPr="00775010">
              <w:rPr>
                <w:rFonts w:ascii="Times New Roman" w:hAnsi="Times New Roman" w:hint="eastAsia"/>
                <w:sz w:val="20"/>
                <w:lang w:val="en-US"/>
              </w:rPr>
              <w:t>в</w:t>
            </w:r>
            <w:r w:rsidRPr="00775010">
              <w:rPr>
                <w:rFonts w:ascii="Times New Roman" w:hAnsi="Times New Roman"/>
                <w:sz w:val="20"/>
                <w:lang w:val="en-US"/>
              </w:rPr>
              <w:t xml:space="preserve"> </w:t>
            </w:r>
            <w:r w:rsidRPr="00775010">
              <w:rPr>
                <w:rFonts w:ascii="Times New Roman" w:hAnsi="Times New Roman" w:hint="eastAsia"/>
                <w:sz w:val="20"/>
                <w:lang w:val="en-US"/>
              </w:rPr>
              <w:t>Системе</w:t>
            </w:r>
          </w:p>
        </w:tc>
      </w:tr>
      <w:tr w:rsidR="00775010" w14:paraId="3F9F88C2" w14:textId="77777777" w:rsidTr="00775010">
        <w:tc>
          <w:tcPr>
            <w:tcW w:w="513" w:type="dxa"/>
          </w:tcPr>
          <w:p w14:paraId="2BE8C0EB" w14:textId="77777777" w:rsidR="00775010" w:rsidRPr="00E95F05" w:rsidRDefault="00775010" w:rsidP="00650D72">
            <w:pPr>
              <w:pStyle w:val="afa"/>
              <w:numPr>
                <w:ilvl w:val="0"/>
                <w:numId w:val="34"/>
              </w:numPr>
              <w:rPr>
                <w:rStyle w:val="af9"/>
                <w:rFonts w:eastAsia="Calibri"/>
              </w:rPr>
            </w:pPr>
          </w:p>
        </w:tc>
        <w:tc>
          <w:tcPr>
            <w:tcW w:w="2464" w:type="dxa"/>
          </w:tcPr>
          <w:p w14:paraId="1B3DD4A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DOCSHIFR</w:t>
            </w:r>
          </w:p>
        </w:tc>
        <w:tc>
          <w:tcPr>
            <w:tcW w:w="1701" w:type="dxa"/>
          </w:tcPr>
          <w:p w14:paraId="2E14105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2C3B53E" w14:textId="77777777" w:rsidR="00775010" w:rsidRPr="00775010" w:rsidRDefault="00775010" w:rsidP="00775010">
            <w:pPr>
              <w:ind w:left="0" w:right="565" w:firstLine="0"/>
              <w:rPr>
                <w:spacing w:val="-5"/>
                <w:szCs w:val="20"/>
                <w:lang w:val="en-US" w:eastAsia="en-US"/>
              </w:rPr>
            </w:pPr>
          </w:p>
        </w:tc>
        <w:tc>
          <w:tcPr>
            <w:tcW w:w="3119" w:type="dxa"/>
          </w:tcPr>
          <w:p w14:paraId="390CEAF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Шифр</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w:t>
            </w:r>
            <w:r w:rsidRPr="00775010">
              <w:rPr>
                <w:rFonts w:ascii="Times New Roman" w:hAnsi="Times New Roman" w:hint="eastAsia"/>
                <w:sz w:val="20"/>
                <w:lang w:val="en-US"/>
              </w:rPr>
              <w:t>картотека</w:t>
            </w:r>
            <w:r w:rsidRPr="00775010">
              <w:rPr>
                <w:rFonts w:ascii="Times New Roman" w:hAnsi="Times New Roman"/>
                <w:sz w:val="20"/>
                <w:lang w:val="en-US"/>
              </w:rPr>
              <w:t>)</w:t>
            </w:r>
          </w:p>
        </w:tc>
      </w:tr>
      <w:tr w:rsidR="00775010" w14:paraId="13DE5A45" w14:textId="77777777" w:rsidTr="00775010">
        <w:tc>
          <w:tcPr>
            <w:tcW w:w="513" w:type="dxa"/>
          </w:tcPr>
          <w:p w14:paraId="664E51B1" w14:textId="77777777" w:rsidR="00775010" w:rsidRPr="00E95F05" w:rsidRDefault="00775010" w:rsidP="00650D72">
            <w:pPr>
              <w:pStyle w:val="afa"/>
              <w:numPr>
                <w:ilvl w:val="0"/>
                <w:numId w:val="34"/>
              </w:numPr>
              <w:rPr>
                <w:rStyle w:val="af9"/>
                <w:rFonts w:eastAsia="Calibri"/>
              </w:rPr>
            </w:pPr>
          </w:p>
        </w:tc>
        <w:tc>
          <w:tcPr>
            <w:tcW w:w="2464" w:type="dxa"/>
          </w:tcPr>
          <w:p w14:paraId="65A0DD9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DOCUMENTDATE</w:t>
            </w:r>
          </w:p>
        </w:tc>
        <w:tc>
          <w:tcPr>
            <w:tcW w:w="1701" w:type="dxa"/>
          </w:tcPr>
          <w:p w14:paraId="6763134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5EE83215" w14:textId="77777777" w:rsidR="00775010" w:rsidRPr="00775010" w:rsidRDefault="00775010" w:rsidP="00775010">
            <w:pPr>
              <w:ind w:left="0" w:right="565" w:firstLine="0"/>
              <w:rPr>
                <w:spacing w:val="-5"/>
                <w:szCs w:val="20"/>
                <w:lang w:val="en-US" w:eastAsia="en-US"/>
              </w:rPr>
            </w:pPr>
          </w:p>
        </w:tc>
        <w:tc>
          <w:tcPr>
            <w:tcW w:w="3119" w:type="dxa"/>
          </w:tcPr>
          <w:p w14:paraId="0CD649EA"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Дата</w:t>
            </w:r>
            <w:r w:rsidRPr="00072234">
              <w:rPr>
                <w:rFonts w:ascii="Times New Roman" w:hAnsi="Times New Roman"/>
                <w:sz w:val="20"/>
              </w:rPr>
              <w:t xml:space="preserve"> </w:t>
            </w:r>
            <w:r w:rsidRPr="00072234">
              <w:rPr>
                <w:rFonts w:ascii="Times New Roman" w:hAnsi="Times New Roman" w:hint="eastAsia"/>
                <w:sz w:val="20"/>
              </w:rPr>
              <w:t>документа</w:t>
            </w:r>
            <w:r w:rsidRPr="00072234">
              <w:rPr>
                <w:rFonts w:ascii="Times New Roman" w:hAnsi="Times New Roman"/>
                <w:sz w:val="20"/>
              </w:rPr>
              <w:t xml:space="preserve">, </w:t>
            </w:r>
            <w:r w:rsidRPr="00072234">
              <w:rPr>
                <w:rFonts w:ascii="Times New Roman" w:hAnsi="Times New Roman" w:hint="eastAsia"/>
                <w:sz w:val="20"/>
              </w:rPr>
              <w:t>которым</w:t>
            </w:r>
            <w:r w:rsidRPr="00072234">
              <w:rPr>
                <w:rFonts w:ascii="Times New Roman" w:hAnsi="Times New Roman"/>
                <w:sz w:val="20"/>
              </w:rPr>
              <w:t xml:space="preserve"> </w:t>
            </w:r>
            <w:r w:rsidRPr="00072234">
              <w:rPr>
                <w:rFonts w:ascii="Times New Roman" w:hAnsi="Times New Roman" w:hint="eastAsia"/>
                <w:sz w:val="20"/>
              </w:rPr>
              <w:t>было</w:t>
            </w:r>
            <w:r w:rsidRPr="00072234">
              <w:rPr>
                <w:rFonts w:ascii="Times New Roman" w:hAnsi="Times New Roman"/>
                <w:sz w:val="20"/>
              </w:rPr>
              <w:t xml:space="preserve"> </w:t>
            </w:r>
            <w:r w:rsidRPr="00072234">
              <w:rPr>
                <w:rFonts w:ascii="Times New Roman" w:hAnsi="Times New Roman" w:hint="eastAsia"/>
                <w:sz w:val="20"/>
              </w:rPr>
              <w:t>сформирована</w:t>
            </w:r>
            <w:r w:rsidRPr="00072234">
              <w:rPr>
                <w:rFonts w:ascii="Times New Roman" w:hAnsi="Times New Roman"/>
                <w:sz w:val="20"/>
              </w:rPr>
              <w:t xml:space="preserve"> </w:t>
            </w:r>
            <w:r w:rsidRPr="00072234">
              <w:rPr>
                <w:rFonts w:ascii="Times New Roman" w:hAnsi="Times New Roman" w:hint="eastAsia"/>
                <w:sz w:val="20"/>
              </w:rPr>
              <w:t>данная</w:t>
            </w:r>
            <w:r w:rsidRPr="00072234">
              <w:rPr>
                <w:rFonts w:ascii="Times New Roman" w:hAnsi="Times New Roman"/>
                <w:sz w:val="20"/>
              </w:rPr>
              <w:t xml:space="preserve"> </w:t>
            </w:r>
            <w:r w:rsidRPr="00072234">
              <w:rPr>
                <w:rFonts w:ascii="Times New Roman" w:hAnsi="Times New Roman" w:hint="eastAsia"/>
                <w:sz w:val="20"/>
              </w:rPr>
              <w:t>операция</w:t>
            </w:r>
          </w:p>
        </w:tc>
      </w:tr>
      <w:tr w:rsidR="00775010" w14:paraId="67D117F4" w14:textId="77777777" w:rsidTr="00775010">
        <w:tc>
          <w:tcPr>
            <w:tcW w:w="513" w:type="dxa"/>
          </w:tcPr>
          <w:p w14:paraId="5439CEC0" w14:textId="77777777" w:rsidR="00775010" w:rsidRPr="00E95F05" w:rsidRDefault="00775010" w:rsidP="00650D72">
            <w:pPr>
              <w:pStyle w:val="afa"/>
              <w:numPr>
                <w:ilvl w:val="0"/>
                <w:numId w:val="34"/>
              </w:numPr>
              <w:rPr>
                <w:rStyle w:val="af9"/>
                <w:rFonts w:eastAsia="Calibri"/>
              </w:rPr>
            </w:pPr>
          </w:p>
        </w:tc>
        <w:tc>
          <w:tcPr>
            <w:tcW w:w="2464" w:type="dxa"/>
          </w:tcPr>
          <w:p w14:paraId="48BD72B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DOCUMENTNUMBER</w:t>
            </w:r>
          </w:p>
        </w:tc>
        <w:tc>
          <w:tcPr>
            <w:tcW w:w="1701" w:type="dxa"/>
          </w:tcPr>
          <w:p w14:paraId="26E7B87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29BA397" w14:textId="77777777" w:rsidR="00775010" w:rsidRPr="00775010" w:rsidRDefault="00775010" w:rsidP="00775010">
            <w:pPr>
              <w:ind w:left="0" w:right="565" w:firstLine="0"/>
              <w:rPr>
                <w:spacing w:val="-5"/>
                <w:szCs w:val="20"/>
                <w:lang w:val="en-US" w:eastAsia="en-US"/>
              </w:rPr>
            </w:pPr>
          </w:p>
        </w:tc>
        <w:tc>
          <w:tcPr>
            <w:tcW w:w="3119" w:type="dxa"/>
          </w:tcPr>
          <w:p w14:paraId="47DF97D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p>
        </w:tc>
      </w:tr>
      <w:tr w:rsidR="00775010" w14:paraId="79FFA489" w14:textId="77777777" w:rsidTr="00775010">
        <w:tc>
          <w:tcPr>
            <w:tcW w:w="513" w:type="dxa"/>
          </w:tcPr>
          <w:p w14:paraId="5B90C75A" w14:textId="77777777" w:rsidR="00775010" w:rsidRPr="00E95F05" w:rsidRDefault="00775010" w:rsidP="00650D72">
            <w:pPr>
              <w:pStyle w:val="afa"/>
              <w:numPr>
                <w:ilvl w:val="0"/>
                <w:numId w:val="34"/>
              </w:numPr>
              <w:rPr>
                <w:rStyle w:val="af9"/>
                <w:rFonts w:eastAsia="Calibri"/>
              </w:rPr>
            </w:pPr>
          </w:p>
        </w:tc>
        <w:tc>
          <w:tcPr>
            <w:tcW w:w="2464" w:type="dxa"/>
          </w:tcPr>
          <w:p w14:paraId="5C3CAE1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DOCUMENTSUM</w:t>
            </w:r>
          </w:p>
        </w:tc>
        <w:tc>
          <w:tcPr>
            <w:tcW w:w="1701" w:type="dxa"/>
          </w:tcPr>
          <w:p w14:paraId="1EF0C0B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151E0413" w14:textId="77777777" w:rsidR="00775010" w:rsidRPr="00775010" w:rsidRDefault="00775010" w:rsidP="00775010">
            <w:pPr>
              <w:ind w:left="0" w:right="565" w:firstLine="0"/>
              <w:rPr>
                <w:spacing w:val="-5"/>
                <w:szCs w:val="20"/>
                <w:lang w:val="en-US" w:eastAsia="en-US"/>
              </w:rPr>
            </w:pPr>
          </w:p>
        </w:tc>
        <w:tc>
          <w:tcPr>
            <w:tcW w:w="3119" w:type="dxa"/>
          </w:tcPr>
          <w:p w14:paraId="3B8F0D57"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Сумма</w:t>
            </w:r>
            <w:r w:rsidRPr="00072234">
              <w:rPr>
                <w:rFonts w:ascii="Times New Roman" w:hAnsi="Times New Roman"/>
                <w:sz w:val="20"/>
              </w:rPr>
              <w:t xml:space="preserve"> </w:t>
            </w:r>
            <w:r w:rsidRPr="00072234">
              <w:rPr>
                <w:rFonts w:ascii="Times New Roman" w:hAnsi="Times New Roman" w:hint="eastAsia"/>
                <w:sz w:val="20"/>
              </w:rPr>
              <w:t>документа</w:t>
            </w:r>
            <w:r w:rsidRPr="00072234">
              <w:rPr>
                <w:rFonts w:ascii="Times New Roman" w:hAnsi="Times New Roman"/>
                <w:sz w:val="20"/>
              </w:rPr>
              <w:t xml:space="preserve">, </w:t>
            </w:r>
            <w:r w:rsidRPr="00072234">
              <w:rPr>
                <w:rFonts w:ascii="Times New Roman" w:hAnsi="Times New Roman" w:hint="eastAsia"/>
                <w:sz w:val="20"/>
              </w:rPr>
              <w:t>которым</w:t>
            </w:r>
            <w:r w:rsidRPr="00072234">
              <w:rPr>
                <w:rFonts w:ascii="Times New Roman" w:hAnsi="Times New Roman"/>
                <w:sz w:val="20"/>
              </w:rPr>
              <w:t xml:space="preserve"> </w:t>
            </w:r>
            <w:r w:rsidRPr="00072234">
              <w:rPr>
                <w:rFonts w:ascii="Times New Roman" w:hAnsi="Times New Roman" w:hint="eastAsia"/>
                <w:sz w:val="20"/>
              </w:rPr>
              <w:t>было</w:t>
            </w:r>
            <w:r w:rsidRPr="00072234">
              <w:rPr>
                <w:rFonts w:ascii="Times New Roman" w:hAnsi="Times New Roman"/>
                <w:sz w:val="20"/>
              </w:rPr>
              <w:t xml:space="preserve"> </w:t>
            </w:r>
            <w:r w:rsidRPr="00072234">
              <w:rPr>
                <w:rFonts w:ascii="Times New Roman" w:hAnsi="Times New Roman" w:hint="eastAsia"/>
                <w:sz w:val="20"/>
              </w:rPr>
              <w:t>сформирована</w:t>
            </w:r>
            <w:r w:rsidRPr="00072234">
              <w:rPr>
                <w:rFonts w:ascii="Times New Roman" w:hAnsi="Times New Roman"/>
                <w:sz w:val="20"/>
              </w:rPr>
              <w:t xml:space="preserve"> </w:t>
            </w:r>
            <w:r w:rsidRPr="00072234">
              <w:rPr>
                <w:rFonts w:ascii="Times New Roman" w:hAnsi="Times New Roman" w:hint="eastAsia"/>
                <w:sz w:val="20"/>
              </w:rPr>
              <w:t>данная</w:t>
            </w:r>
            <w:r w:rsidRPr="00072234">
              <w:rPr>
                <w:rFonts w:ascii="Times New Roman" w:hAnsi="Times New Roman"/>
                <w:sz w:val="20"/>
              </w:rPr>
              <w:t xml:space="preserve"> </w:t>
            </w:r>
            <w:r w:rsidRPr="00072234">
              <w:rPr>
                <w:rFonts w:ascii="Times New Roman" w:hAnsi="Times New Roman" w:hint="eastAsia"/>
                <w:sz w:val="20"/>
              </w:rPr>
              <w:t>операция</w:t>
            </w:r>
          </w:p>
        </w:tc>
      </w:tr>
      <w:tr w:rsidR="00775010" w14:paraId="5E22AECC" w14:textId="77777777" w:rsidTr="00775010">
        <w:tc>
          <w:tcPr>
            <w:tcW w:w="513" w:type="dxa"/>
          </w:tcPr>
          <w:p w14:paraId="5F58051E" w14:textId="77777777" w:rsidR="00775010" w:rsidRPr="00E95F05" w:rsidRDefault="00775010" w:rsidP="00650D72">
            <w:pPr>
              <w:pStyle w:val="afa"/>
              <w:numPr>
                <w:ilvl w:val="0"/>
                <w:numId w:val="34"/>
              </w:numPr>
              <w:rPr>
                <w:rStyle w:val="af9"/>
                <w:rFonts w:eastAsia="Calibri"/>
              </w:rPr>
            </w:pPr>
          </w:p>
        </w:tc>
        <w:tc>
          <w:tcPr>
            <w:tcW w:w="2464" w:type="dxa"/>
          </w:tcPr>
          <w:p w14:paraId="4EC938B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FILIAL</w:t>
            </w:r>
          </w:p>
        </w:tc>
        <w:tc>
          <w:tcPr>
            <w:tcW w:w="1701" w:type="dxa"/>
          </w:tcPr>
          <w:p w14:paraId="1891EF7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19C9567" w14:textId="77777777" w:rsidR="00775010" w:rsidRPr="00775010" w:rsidRDefault="00775010" w:rsidP="00775010">
            <w:pPr>
              <w:ind w:left="0" w:right="565" w:firstLine="0"/>
              <w:rPr>
                <w:spacing w:val="-5"/>
                <w:szCs w:val="20"/>
                <w:lang w:val="en-US" w:eastAsia="en-US"/>
              </w:rPr>
            </w:pPr>
          </w:p>
        </w:tc>
        <w:tc>
          <w:tcPr>
            <w:tcW w:w="3119" w:type="dxa"/>
          </w:tcPr>
          <w:p w14:paraId="5F1C5CD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filial</w:t>
            </w:r>
          </w:p>
        </w:tc>
      </w:tr>
      <w:tr w:rsidR="00775010" w14:paraId="2665A9CA" w14:textId="77777777" w:rsidTr="00775010">
        <w:tc>
          <w:tcPr>
            <w:tcW w:w="513" w:type="dxa"/>
          </w:tcPr>
          <w:p w14:paraId="7398AA43" w14:textId="77777777" w:rsidR="00775010" w:rsidRPr="00E95F05" w:rsidRDefault="00775010" w:rsidP="00650D72">
            <w:pPr>
              <w:pStyle w:val="afa"/>
              <w:numPr>
                <w:ilvl w:val="0"/>
                <w:numId w:val="34"/>
              </w:numPr>
              <w:rPr>
                <w:rStyle w:val="af9"/>
                <w:rFonts w:eastAsia="Calibri"/>
              </w:rPr>
            </w:pPr>
          </w:p>
        </w:tc>
        <w:tc>
          <w:tcPr>
            <w:tcW w:w="2464" w:type="dxa"/>
          </w:tcPr>
          <w:p w14:paraId="42C8CA9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FIOFORSTAMP</w:t>
            </w:r>
          </w:p>
        </w:tc>
        <w:tc>
          <w:tcPr>
            <w:tcW w:w="1701" w:type="dxa"/>
          </w:tcPr>
          <w:p w14:paraId="2C11059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410E3BA" w14:textId="77777777" w:rsidR="00775010" w:rsidRPr="00775010" w:rsidRDefault="00775010" w:rsidP="00775010">
            <w:pPr>
              <w:ind w:left="0" w:right="565" w:firstLine="0"/>
              <w:rPr>
                <w:spacing w:val="-5"/>
                <w:szCs w:val="20"/>
                <w:lang w:val="en-US" w:eastAsia="en-US"/>
              </w:rPr>
            </w:pPr>
          </w:p>
        </w:tc>
        <w:tc>
          <w:tcPr>
            <w:tcW w:w="3119" w:type="dxa"/>
          </w:tcPr>
          <w:p w14:paraId="36FD16EF"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ФИО</w:t>
            </w:r>
            <w:r w:rsidRPr="00072234">
              <w:rPr>
                <w:rFonts w:ascii="Times New Roman" w:hAnsi="Times New Roman"/>
                <w:sz w:val="20"/>
              </w:rPr>
              <w:t xml:space="preserve"> </w:t>
            </w:r>
            <w:r w:rsidRPr="00072234">
              <w:rPr>
                <w:rFonts w:ascii="Times New Roman" w:hAnsi="Times New Roman" w:hint="eastAsia"/>
                <w:sz w:val="20"/>
              </w:rPr>
              <w:t>для</w:t>
            </w:r>
            <w:r w:rsidRPr="00072234">
              <w:rPr>
                <w:rFonts w:ascii="Times New Roman" w:hAnsi="Times New Roman"/>
                <w:sz w:val="20"/>
              </w:rPr>
              <w:t xml:space="preserve"> </w:t>
            </w:r>
            <w:r w:rsidRPr="00072234">
              <w:rPr>
                <w:rFonts w:ascii="Times New Roman" w:hAnsi="Times New Roman" w:hint="eastAsia"/>
                <w:sz w:val="20"/>
              </w:rPr>
              <w:t>печати</w:t>
            </w:r>
            <w:r w:rsidRPr="00072234">
              <w:rPr>
                <w:rFonts w:ascii="Times New Roman" w:hAnsi="Times New Roman"/>
                <w:sz w:val="20"/>
              </w:rPr>
              <w:t xml:space="preserve"> </w:t>
            </w:r>
            <w:r w:rsidRPr="00072234">
              <w:rPr>
                <w:rFonts w:ascii="Times New Roman" w:hAnsi="Times New Roman" w:hint="eastAsia"/>
                <w:sz w:val="20"/>
              </w:rPr>
              <w:t>на</w:t>
            </w:r>
            <w:r w:rsidRPr="00072234">
              <w:rPr>
                <w:rFonts w:ascii="Times New Roman" w:hAnsi="Times New Roman"/>
                <w:sz w:val="20"/>
              </w:rPr>
              <w:t xml:space="preserve"> </w:t>
            </w:r>
            <w:r w:rsidRPr="00072234">
              <w:rPr>
                <w:rFonts w:ascii="Times New Roman" w:hAnsi="Times New Roman" w:hint="eastAsia"/>
                <w:sz w:val="20"/>
              </w:rPr>
              <w:t>штампе</w:t>
            </w:r>
          </w:p>
        </w:tc>
      </w:tr>
      <w:tr w:rsidR="00775010" w14:paraId="5353E32A" w14:textId="77777777" w:rsidTr="00775010">
        <w:tc>
          <w:tcPr>
            <w:tcW w:w="513" w:type="dxa"/>
          </w:tcPr>
          <w:p w14:paraId="252F717E" w14:textId="77777777" w:rsidR="00775010" w:rsidRPr="00E95F05" w:rsidRDefault="00775010" w:rsidP="00650D72">
            <w:pPr>
              <w:pStyle w:val="afa"/>
              <w:numPr>
                <w:ilvl w:val="0"/>
                <w:numId w:val="34"/>
              </w:numPr>
              <w:rPr>
                <w:rStyle w:val="af9"/>
                <w:rFonts w:eastAsia="Calibri"/>
              </w:rPr>
            </w:pPr>
          </w:p>
        </w:tc>
        <w:tc>
          <w:tcPr>
            <w:tcW w:w="2464" w:type="dxa"/>
          </w:tcPr>
          <w:p w14:paraId="2821B0B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GROUND</w:t>
            </w:r>
          </w:p>
        </w:tc>
        <w:tc>
          <w:tcPr>
            <w:tcW w:w="1701" w:type="dxa"/>
          </w:tcPr>
          <w:p w14:paraId="2F8509F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1DDC0606" w14:textId="77777777" w:rsidR="00775010" w:rsidRPr="00775010" w:rsidRDefault="00775010" w:rsidP="00775010">
            <w:pPr>
              <w:ind w:left="0" w:right="565" w:firstLine="0"/>
              <w:rPr>
                <w:spacing w:val="-5"/>
                <w:szCs w:val="20"/>
                <w:lang w:val="en-US" w:eastAsia="en-US"/>
              </w:rPr>
            </w:pPr>
          </w:p>
        </w:tc>
        <w:tc>
          <w:tcPr>
            <w:tcW w:w="3119" w:type="dxa"/>
          </w:tcPr>
          <w:p w14:paraId="1CDFDDF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Показатель</w:t>
            </w:r>
            <w:r w:rsidRPr="00775010">
              <w:rPr>
                <w:rFonts w:ascii="Times New Roman" w:hAnsi="Times New Roman"/>
                <w:sz w:val="20"/>
                <w:lang w:val="en-US"/>
              </w:rPr>
              <w:t xml:space="preserve"> </w:t>
            </w:r>
            <w:r w:rsidRPr="00775010">
              <w:rPr>
                <w:rFonts w:ascii="Times New Roman" w:hAnsi="Times New Roman" w:hint="eastAsia"/>
                <w:sz w:val="20"/>
                <w:lang w:val="en-US"/>
              </w:rPr>
              <w:t>основания</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r w:rsidRPr="00775010">
              <w:rPr>
                <w:rFonts w:ascii="Times New Roman" w:hAnsi="Times New Roman"/>
                <w:sz w:val="20"/>
                <w:lang w:val="en-US"/>
              </w:rPr>
              <w:t xml:space="preserve"> (106)</w:t>
            </w:r>
          </w:p>
        </w:tc>
      </w:tr>
      <w:tr w:rsidR="00775010" w14:paraId="64E25D5B" w14:textId="77777777" w:rsidTr="00775010">
        <w:tc>
          <w:tcPr>
            <w:tcW w:w="513" w:type="dxa"/>
          </w:tcPr>
          <w:p w14:paraId="543E9B32" w14:textId="77777777" w:rsidR="00775010" w:rsidRPr="00E95F05" w:rsidRDefault="00775010" w:rsidP="00650D72">
            <w:pPr>
              <w:pStyle w:val="afa"/>
              <w:numPr>
                <w:ilvl w:val="0"/>
                <w:numId w:val="34"/>
              </w:numPr>
              <w:rPr>
                <w:rStyle w:val="af9"/>
                <w:rFonts w:eastAsia="Calibri"/>
              </w:rPr>
            </w:pPr>
          </w:p>
        </w:tc>
        <w:tc>
          <w:tcPr>
            <w:tcW w:w="2464" w:type="dxa"/>
          </w:tcPr>
          <w:p w14:paraId="00D4BE4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INFO</w:t>
            </w:r>
          </w:p>
        </w:tc>
        <w:tc>
          <w:tcPr>
            <w:tcW w:w="1701" w:type="dxa"/>
          </w:tcPr>
          <w:p w14:paraId="7C959AD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12610DA9" w14:textId="77777777" w:rsidR="00775010" w:rsidRPr="00775010" w:rsidRDefault="00775010" w:rsidP="00775010">
            <w:pPr>
              <w:ind w:left="0" w:right="565" w:firstLine="0"/>
              <w:rPr>
                <w:spacing w:val="-5"/>
                <w:szCs w:val="20"/>
                <w:lang w:val="en-US" w:eastAsia="en-US"/>
              </w:rPr>
            </w:pPr>
          </w:p>
        </w:tc>
        <w:tc>
          <w:tcPr>
            <w:tcW w:w="3119" w:type="dxa"/>
          </w:tcPr>
          <w:p w14:paraId="3055C13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Информация</w:t>
            </w:r>
          </w:p>
        </w:tc>
      </w:tr>
      <w:tr w:rsidR="00775010" w14:paraId="34C8E451" w14:textId="77777777" w:rsidTr="00775010">
        <w:tc>
          <w:tcPr>
            <w:tcW w:w="513" w:type="dxa"/>
          </w:tcPr>
          <w:p w14:paraId="5B2447FF" w14:textId="77777777" w:rsidR="00775010" w:rsidRPr="00E95F05" w:rsidRDefault="00775010" w:rsidP="00650D72">
            <w:pPr>
              <w:pStyle w:val="afa"/>
              <w:numPr>
                <w:ilvl w:val="0"/>
                <w:numId w:val="34"/>
              </w:numPr>
              <w:rPr>
                <w:rStyle w:val="af9"/>
                <w:rFonts w:eastAsia="Calibri"/>
              </w:rPr>
            </w:pPr>
          </w:p>
        </w:tc>
        <w:tc>
          <w:tcPr>
            <w:tcW w:w="2464" w:type="dxa"/>
          </w:tcPr>
          <w:p w14:paraId="19EAD69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LETTEROFCREDITADDCOND</w:t>
            </w:r>
          </w:p>
        </w:tc>
        <w:tc>
          <w:tcPr>
            <w:tcW w:w="1701" w:type="dxa"/>
          </w:tcPr>
          <w:p w14:paraId="6137D16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5690EC5" w14:textId="77777777" w:rsidR="00775010" w:rsidRPr="00775010" w:rsidRDefault="00775010" w:rsidP="00775010">
            <w:pPr>
              <w:ind w:left="0" w:right="565" w:firstLine="0"/>
              <w:rPr>
                <w:spacing w:val="-5"/>
                <w:szCs w:val="20"/>
                <w:lang w:val="en-US" w:eastAsia="en-US"/>
              </w:rPr>
            </w:pPr>
          </w:p>
        </w:tc>
        <w:tc>
          <w:tcPr>
            <w:tcW w:w="3119" w:type="dxa"/>
          </w:tcPr>
          <w:p w14:paraId="1A6877C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Дополнительные</w:t>
            </w:r>
            <w:r w:rsidRPr="00775010">
              <w:rPr>
                <w:rFonts w:ascii="Times New Roman" w:hAnsi="Times New Roman"/>
                <w:sz w:val="20"/>
                <w:lang w:val="en-US"/>
              </w:rPr>
              <w:t xml:space="preserve"> </w:t>
            </w:r>
            <w:r w:rsidRPr="00775010">
              <w:rPr>
                <w:rFonts w:ascii="Times New Roman" w:hAnsi="Times New Roman" w:hint="eastAsia"/>
                <w:sz w:val="20"/>
                <w:lang w:val="en-US"/>
              </w:rPr>
              <w:t>условия</w:t>
            </w:r>
            <w:r w:rsidRPr="00775010">
              <w:rPr>
                <w:rFonts w:ascii="Times New Roman" w:hAnsi="Times New Roman"/>
                <w:sz w:val="20"/>
                <w:lang w:val="en-US"/>
              </w:rPr>
              <w:t xml:space="preserve"> </w:t>
            </w:r>
            <w:r w:rsidRPr="00775010">
              <w:rPr>
                <w:rFonts w:ascii="Times New Roman" w:hAnsi="Times New Roman" w:hint="eastAsia"/>
                <w:sz w:val="20"/>
                <w:lang w:val="en-US"/>
              </w:rPr>
              <w:t>аккредитива</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7EB28479" w14:textId="77777777" w:rsidTr="00775010">
        <w:tc>
          <w:tcPr>
            <w:tcW w:w="513" w:type="dxa"/>
          </w:tcPr>
          <w:p w14:paraId="19EBC009" w14:textId="77777777" w:rsidR="00775010" w:rsidRPr="00E95F05" w:rsidRDefault="00775010" w:rsidP="00650D72">
            <w:pPr>
              <w:pStyle w:val="afa"/>
              <w:numPr>
                <w:ilvl w:val="0"/>
                <w:numId w:val="34"/>
              </w:numPr>
              <w:rPr>
                <w:rStyle w:val="af9"/>
                <w:rFonts w:eastAsia="Calibri"/>
              </w:rPr>
            </w:pPr>
          </w:p>
        </w:tc>
        <w:tc>
          <w:tcPr>
            <w:tcW w:w="2464" w:type="dxa"/>
          </w:tcPr>
          <w:p w14:paraId="0432CD2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LETTEROFCREDITDEMANDD OCS</w:t>
            </w:r>
          </w:p>
        </w:tc>
        <w:tc>
          <w:tcPr>
            <w:tcW w:w="1701" w:type="dxa"/>
          </w:tcPr>
          <w:p w14:paraId="2BF3EC6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47C1634B" w14:textId="77777777" w:rsidR="00775010" w:rsidRPr="00775010" w:rsidRDefault="00775010" w:rsidP="00775010">
            <w:pPr>
              <w:ind w:left="0" w:right="565" w:firstLine="0"/>
              <w:rPr>
                <w:spacing w:val="-5"/>
                <w:szCs w:val="20"/>
                <w:lang w:val="en-US" w:eastAsia="en-US"/>
              </w:rPr>
            </w:pPr>
          </w:p>
        </w:tc>
        <w:tc>
          <w:tcPr>
            <w:tcW w:w="3119" w:type="dxa"/>
          </w:tcPr>
          <w:p w14:paraId="610B045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Требуемые</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документы</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32DC2694" w14:textId="77777777" w:rsidTr="00775010">
        <w:tc>
          <w:tcPr>
            <w:tcW w:w="513" w:type="dxa"/>
          </w:tcPr>
          <w:p w14:paraId="2191145D" w14:textId="77777777" w:rsidR="00775010" w:rsidRPr="00E95F05" w:rsidRDefault="00775010" w:rsidP="00650D72">
            <w:pPr>
              <w:pStyle w:val="afa"/>
              <w:numPr>
                <w:ilvl w:val="0"/>
                <w:numId w:val="34"/>
              </w:numPr>
              <w:rPr>
                <w:rStyle w:val="af9"/>
                <w:rFonts w:eastAsia="Calibri"/>
              </w:rPr>
            </w:pPr>
          </w:p>
        </w:tc>
        <w:tc>
          <w:tcPr>
            <w:tcW w:w="2464" w:type="dxa"/>
          </w:tcPr>
          <w:p w14:paraId="55C6F7B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LETTEROFCREDITPAYACC</w:t>
            </w:r>
          </w:p>
        </w:tc>
        <w:tc>
          <w:tcPr>
            <w:tcW w:w="1701" w:type="dxa"/>
          </w:tcPr>
          <w:p w14:paraId="4D1B2A8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63C976D" w14:textId="77777777" w:rsidR="00775010" w:rsidRPr="00775010" w:rsidRDefault="00775010" w:rsidP="00775010">
            <w:pPr>
              <w:ind w:left="0" w:right="565" w:firstLine="0"/>
              <w:rPr>
                <w:spacing w:val="-5"/>
                <w:szCs w:val="20"/>
                <w:lang w:val="en-US" w:eastAsia="en-US"/>
              </w:rPr>
            </w:pPr>
          </w:p>
        </w:tc>
        <w:tc>
          <w:tcPr>
            <w:tcW w:w="3119" w:type="dxa"/>
          </w:tcPr>
          <w:p w14:paraId="7D8A048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счета</w:t>
            </w:r>
            <w:r w:rsidRPr="00775010">
              <w:rPr>
                <w:rFonts w:ascii="Times New Roman" w:hAnsi="Times New Roman"/>
                <w:sz w:val="20"/>
                <w:lang w:val="en-US"/>
              </w:rPr>
              <w:t xml:space="preserve"> </w:t>
            </w:r>
            <w:r w:rsidRPr="00775010">
              <w:rPr>
                <w:rFonts w:ascii="Times New Roman" w:hAnsi="Times New Roman" w:hint="eastAsia"/>
                <w:sz w:val="20"/>
                <w:lang w:val="en-US"/>
              </w:rPr>
              <w:t>поставщика</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7451E876" w14:textId="77777777" w:rsidTr="00775010">
        <w:tc>
          <w:tcPr>
            <w:tcW w:w="513" w:type="dxa"/>
          </w:tcPr>
          <w:p w14:paraId="42C0C186" w14:textId="77777777" w:rsidR="00775010" w:rsidRPr="00E95F05" w:rsidRDefault="00775010" w:rsidP="00650D72">
            <w:pPr>
              <w:pStyle w:val="afa"/>
              <w:numPr>
                <w:ilvl w:val="0"/>
                <w:numId w:val="34"/>
              </w:numPr>
              <w:rPr>
                <w:rStyle w:val="af9"/>
                <w:rFonts w:eastAsia="Calibri"/>
              </w:rPr>
            </w:pPr>
          </w:p>
        </w:tc>
        <w:tc>
          <w:tcPr>
            <w:tcW w:w="2464" w:type="dxa"/>
          </w:tcPr>
          <w:p w14:paraId="77CD0FA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LETTEROFCREDITPAYMCON D</w:t>
            </w:r>
          </w:p>
        </w:tc>
        <w:tc>
          <w:tcPr>
            <w:tcW w:w="1701" w:type="dxa"/>
          </w:tcPr>
          <w:p w14:paraId="10DDD7E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9AF895D" w14:textId="77777777" w:rsidR="00775010" w:rsidRPr="00775010" w:rsidRDefault="00775010" w:rsidP="00775010">
            <w:pPr>
              <w:ind w:left="0" w:right="565" w:firstLine="0"/>
              <w:rPr>
                <w:spacing w:val="-5"/>
                <w:szCs w:val="20"/>
                <w:lang w:val="en-US" w:eastAsia="en-US"/>
              </w:rPr>
            </w:pPr>
          </w:p>
        </w:tc>
        <w:tc>
          <w:tcPr>
            <w:tcW w:w="3119" w:type="dxa"/>
          </w:tcPr>
          <w:p w14:paraId="4E35783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Условие</w:t>
            </w:r>
            <w:r w:rsidRPr="00775010">
              <w:rPr>
                <w:rFonts w:ascii="Times New Roman" w:hAnsi="Times New Roman"/>
                <w:sz w:val="20"/>
                <w:lang w:val="en-US"/>
              </w:rPr>
              <w:t xml:space="preserve"> </w:t>
            </w:r>
            <w:r w:rsidRPr="00775010">
              <w:rPr>
                <w:rFonts w:ascii="Times New Roman" w:hAnsi="Times New Roman" w:hint="eastAsia"/>
                <w:sz w:val="20"/>
                <w:lang w:val="en-US"/>
              </w:rPr>
              <w:t>оплаты</w:t>
            </w:r>
            <w:r w:rsidRPr="00775010">
              <w:rPr>
                <w:rFonts w:ascii="Times New Roman" w:hAnsi="Times New Roman"/>
                <w:sz w:val="20"/>
                <w:lang w:val="en-US"/>
              </w:rPr>
              <w:t xml:space="preserve"> </w:t>
            </w:r>
            <w:r w:rsidRPr="00775010">
              <w:rPr>
                <w:rFonts w:ascii="Times New Roman" w:hAnsi="Times New Roman" w:hint="eastAsia"/>
                <w:sz w:val="20"/>
                <w:lang w:val="en-US"/>
              </w:rPr>
              <w:t>аккредитива</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1D4DD735" w14:textId="77777777" w:rsidTr="00775010">
        <w:tc>
          <w:tcPr>
            <w:tcW w:w="513" w:type="dxa"/>
          </w:tcPr>
          <w:p w14:paraId="054FFB32" w14:textId="77777777" w:rsidR="00775010" w:rsidRPr="00E95F05" w:rsidRDefault="00775010" w:rsidP="00650D72">
            <w:pPr>
              <w:pStyle w:val="afa"/>
              <w:numPr>
                <w:ilvl w:val="0"/>
                <w:numId w:val="34"/>
              </w:numPr>
              <w:rPr>
                <w:rStyle w:val="af9"/>
                <w:rFonts w:eastAsia="Calibri"/>
              </w:rPr>
            </w:pPr>
          </w:p>
        </w:tc>
        <w:tc>
          <w:tcPr>
            <w:tcW w:w="2464" w:type="dxa"/>
          </w:tcPr>
          <w:p w14:paraId="6864583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LETTEROFCREDITPERIODVA L</w:t>
            </w:r>
          </w:p>
        </w:tc>
        <w:tc>
          <w:tcPr>
            <w:tcW w:w="1701" w:type="dxa"/>
          </w:tcPr>
          <w:p w14:paraId="6C9A53B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778B2DE2" w14:textId="77777777" w:rsidR="00775010" w:rsidRPr="00775010" w:rsidRDefault="00775010" w:rsidP="00775010">
            <w:pPr>
              <w:ind w:left="0" w:right="565" w:firstLine="0"/>
              <w:rPr>
                <w:spacing w:val="-5"/>
                <w:szCs w:val="20"/>
                <w:lang w:val="en-US" w:eastAsia="en-US"/>
              </w:rPr>
            </w:pPr>
          </w:p>
        </w:tc>
        <w:tc>
          <w:tcPr>
            <w:tcW w:w="3119" w:type="dxa"/>
          </w:tcPr>
          <w:p w14:paraId="316C282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Срок</w:t>
            </w:r>
            <w:r w:rsidRPr="00775010">
              <w:rPr>
                <w:rFonts w:ascii="Times New Roman" w:hAnsi="Times New Roman"/>
                <w:sz w:val="20"/>
                <w:lang w:val="en-US"/>
              </w:rPr>
              <w:t xml:space="preserve"> </w:t>
            </w:r>
            <w:r w:rsidRPr="00775010">
              <w:rPr>
                <w:rFonts w:ascii="Times New Roman" w:hAnsi="Times New Roman" w:hint="eastAsia"/>
                <w:sz w:val="20"/>
                <w:lang w:val="en-US"/>
              </w:rPr>
              <w:t>действия</w:t>
            </w:r>
            <w:r w:rsidRPr="00775010">
              <w:rPr>
                <w:rFonts w:ascii="Times New Roman" w:hAnsi="Times New Roman"/>
                <w:sz w:val="20"/>
                <w:lang w:val="en-US"/>
              </w:rPr>
              <w:t xml:space="preserve"> </w:t>
            </w:r>
            <w:r w:rsidRPr="00775010">
              <w:rPr>
                <w:rFonts w:ascii="Times New Roman" w:hAnsi="Times New Roman" w:hint="eastAsia"/>
                <w:sz w:val="20"/>
                <w:lang w:val="en-US"/>
              </w:rPr>
              <w:t>аккредитива</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3298167E" w14:textId="77777777" w:rsidTr="00775010">
        <w:tc>
          <w:tcPr>
            <w:tcW w:w="513" w:type="dxa"/>
          </w:tcPr>
          <w:p w14:paraId="4E45E112" w14:textId="77777777" w:rsidR="00775010" w:rsidRPr="00E95F05" w:rsidRDefault="00775010" w:rsidP="00650D72">
            <w:pPr>
              <w:pStyle w:val="afa"/>
              <w:numPr>
                <w:ilvl w:val="0"/>
                <w:numId w:val="34"/>
              </w:numPr>
              <w:rPr>
                <w:rStyle w:val="af9"/>
                <w:rFonts w:eastAsia="Calibri"/>
              </w:rPr>
            </w:pPr>
          </w:p>
        </w:tc>
        <w:tc>
          <w:tcPr>
            <w:tcW w:w="2464" w:type="dxa"/>
          </w:tcPr>
          <w:p w14:paraId="69D8610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LETTEROFCREDITTYPE</w:t>
            </w:r>
          </w:p>
        </w:tc>
        <w:tc>
          <w:tcPr>
            <w:tcW w:w="1701" w:type="dxa"/>
          </w:tcPr>
          <w:p w14:paraId="2D10370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21C7C7B" w14:textId="77777777" w:rsidR="00775010" w:rsidRPr="00775010" w:rsidRDefault="00775010" w:rsidP="00775010">
            <w:pPr>
              <w:ind w:left="0" w:right="565" w:firstLine="0"/>
              <w:rPr>
                <w:spacing w:val="-5"/>
                <w:szCs w:val="20"/>
                <w:lang w:val="en-US" w:eastAsia="en-US"/>
              </w:rPr>
            </w:pPr>
          </w:p>
        </w:tc>
        <w:tc>
          <w:tcPr>
            <w:tcW w:w="3119" w:type="dxa"/>
          </w:tcPr>
          <w:p w14:paraId="79E0729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Вид</w:t>
            </w:r>
            <w:r w:rsidRPr="00775010">
              <w:rPr>
                <w:rFonts w:ascii="Times New Roman" w:hAnsi="Times New Roman"/>
                <w:sz w:val="20"/>
                <w:lang w:val="en-US"/>
              </w:rPr>
              <w:t xml:space="preserve"> </w:t>
            </w:r>
            <w:r w:rsidRPr="00775010">
              <w:rPr>
                <w:rFonts w:ascii="Times New Roman" w:hAnsi="Times New Roman" w:hint="eastAsia"/>
                <w:sz w:val="20"/>
                <w:lang w:val="en-US"/>
              </w:rPr>
              <w:t>аккредитива</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08)</w:t>
            </w:r>
          </w:p>
        </w:tc>
      </w:tr>
      <w:tr w:rsidR="00775010" w14:paraId="28609778" w14:textId="77777777" w:rsidTr="00775010">
        <w:tc>
          <w:tcPr>
            <w:tcW w:w="513" w:type="dxa"/>
          </w:tcPr>
          <w:p w14:paraId="0FA3B652" w14:textId="77777777" w:rsidR="00775010" w:rsidRPr="00E95F05" w:rsidRDefault="00775010" w:rsidP="00650D72">
            <w:pPr>
              <w:pStyle w:val="afa"/>
              <w:numPr>
                <w:ilvl w:val="0"/>
                <w:numId w:val="34"/>
              </w:numPr>
              <w:rPr>
                <w:rStyle w:val="af9"/>
                <w:rFonts w:eastAsia="Calibri"/>
              </w:rPr>
            </w:pPr>
          </w:p>
        </w:tc>
        <w:tc>
          <w:tcPr>
            <w:tcW w:w="2464" w:type="dxa"/>
          </w:tcPr>
          <w:p w14:paraId="1696136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NUMPAYMENT</w:t>
            </w:r>
          </w:p>
        </w:tc>
        <w:tc>
          <w:tcPr>
            <w:tcW w:w="1701" w:type="dxa"/>
          </w:tcPr>
          <w:p w14:paraId="1672FEF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4ABBABE" w14:textId="77777777" w:rsidR="00775010" w:rsidRPr="00775010" w:rsidRDefault="00775010" w:rsidP="00775010">
            <w:pPr>
              <w:ind w:left="0" w:right="565" w:firstLine="0"/>
              <w:rPr>
                <w:spacing w:val="-5"/>
                <w:szCs w:val="20"/>
                <w:lang w:val="en-US" w:eastAsia="en-US"/>
              </w:rPr>
            </w:pPr>
          </w:p>
        </w:tc>
        <w:tc>
          <w:tcPr>
            <w:tcW w:w="3119" w:type="dxa"/>
          </w:tcPr>
          <w:p w14:paraId="5B27FEA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r w:rsidRPr="00775010">
              <w:rPr>
                <w:rFonts w:ascii="Times New Roman" w:hAnsi="Times New Roman"/>
                <w:sz w:val="20"/>
                <w:lang w:val="en-US"/>
              </w:rPr>
              <w:t xml:space="preserve"> (</w:t>
            </w:r>
            <w:r w:rsidRPr="00775010">
              <w:rPr>
                <w:rFonts w:ascii="Times New Roman" w:hAnsi="Times New Roman" w:hint="eastAsia"/>
                <w:sz w:val="20"/>
                <w:lang w:val="en-US"/>
              </w:rPr>
              <w:t>картотека</w:t>
            </w:r>
            <w:r w:rsidRPr="00775010">
              <w:rPr>
                <w:rFonts w:ascii="Times New Roman" w:hAnsi="Times New Roman"/>
                <w:sz w:val="20"/>
                <w:lang w:val="en-US"/>
              </w:rPr>
              <w:t>)</w:t>
            </w:r>
          </w:p>
        </w:tc>
      </w:tr>
      <w:tr w:rsidR="00775010" w14:paraId="54668415" w14:textId="77777777" w:rsidTr="00775010">
        <w:tc>
          <w:tcPr>
            <w:tcW w:w="513" w:type="dxa"/>
          </w:tcPr>
          <w:p w14:paraId="1C9FB1C9" w14:textId="77777777" w:rsidR="00775010" w:rsidRPr="00E95F05" w:rsidRDefault="00775010" w:rsidP="00650D72">
            <w:pPr>
              <w:pStyle w:val="afa"/>
              <w:numPr>
                <w:ilvl w:val="0"/>
                <w:numId w:val="34"/>
              </w:numPr>
              <w:rPr>
                <w:rStyle w:val="af9"/>
                <w:rFonts w:eastAsia="Calibri"/>
              </w:rPr>
            </w:pPr>
          </w:p>
        </w:tc>
        <w:tc>
          <w:tcPr>
            <w:tcW w:w="2464" w:type="dxa"/>
          </w:tcPr>
          <w:p w14:paraId="357421A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OS</w:t>
            </w:r>
          </w:p>
        </w:tc>
        <w:tc>
          <w:tcPr>
            <w:tcW w:w="1701" w:type="dxa"/>
          </w:tcPr>
          <w:p w14:paraId="433C790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1FD096C" w14:textId="77777777" w:rsidR="00775010" w:rsidRPr="00775010" w:rsidRDefault="00775010" w:rsidP="00775010">
            <w:pPr>
              <w:ind w:left="0" w:right="565" w:firstLine="0"/>
              <w:rPr>
                <w:spacing w:val="-5"/>
                <w:szCs w:val="20"/>
                <w:lang w:val="en-US" w:eastAsia="en-US"/>
              </w:rPr>
            </w:pPr>
          </w:p>
        </w:tc>
        <w:tc>
          <w:tcPr>
            <w:tcW w:w="3119" w:type="dxa"/>
          </w:tcPr>
          <w:p w14:paraId="635F26F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Содержание</w:t>
            </w:r>
            <w:r w:rsidRPr="00775010">
              <w:rPr>
                <w:rFonts w:ascii="Times New Roman" w:hAnsi="Times New Roman"/>
                <w:sz w:val="20"/>
                <w:lang w:val="en-US"/>
              </w:rPr>
              <w:t xml:space="preserve"> </w:t>
            </w:r>
            <w:r w:rsidRPr="00775010">
              <w:rPr>
                <w:rFonts w:ascii="Times New Roman" w:hAnsi="Times New Roman" w:hint="eastAsia"/>
                <w:sz w:val="20"/>
                <w:lang w:val="en-US"/>
              </w:rPr>
              <w:t>операции</w:t>
            </w:r>
          </w:p>
        </w:tc>
      </w:tr>
      <w:tr w:rsidR="00775010" w14:paraId="46516496" w14:textId="77777777" w:rsidTr="00775010">
        <w:tc>
          <w:tcPr>
            <w:tcW w:w="513" w:type="dxa"/>
          </w:tcPr>
          <w:p w14:paraId="7BE60CDE" w14:textId="77777777" w:rsidR="00775010" w:rsidRPr="00E95F05" w:rsidRDefault="00775010" w:rsidP="00650D72">
            <w:pPr>
              <w:pStyle w:val="afa"/>
              <w:numPr>
                <w:ilvl w:val="0"/>
                <w:numId w:val="34"/>
              </w:numPr>
              <w:rPr>
                <w:rStyle w:val="af9"/>
                <w:rFonts w:eastAsia="Calibri"/>
              </w:rPr>
            </w:pPr>
          </w:p>
        </w:tc>
        <w:tc>
          <w:tcPr>
            <w:tcW w:w="2464" w:type="dxa"/>
          </w:tcPr>
          <w:p w14:paraId="4388886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OCATO</w:t>
            </w:r>
          </w:p>
        </w:tc>
        <w:tc>
          <w:tcPr>
            <w:tcW w:w="1701" w:type="dxa"/>
          </w:tcPr>
          <w:p w14:paraId="67E6871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11D9D18E" w14:textId="77777777" w:rsidR="00775010" w:rsidRPr="00775010" w:rsidRDefault="00775010" w:rsidP="00775010">
            <w:pPr>
              <w:ind w:left="0" w:right="565" w:firstLine="0"/>
              <w:rPr>
                <w:spacing w:val="-5"/>
                <w:szCs w:val="20"/>
                <w:lang w:val="en-US" w:eastAsia="en-US"/>
              </w:rPr>
            </w:pPr>
          </w:p>
        </w:tc>
        <w:tc>
          <w:tcPr>
            <w:tcW w:w="3119" w:type="dxa"/>
          </w:tcPr>
          <w:p w14:paraId="6C48F7A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Код</w:t>
            </w:r>
            <w:r w:rsidRPr="00775010">
              <w:rPr>
                <w:rFonts w:ascii="Times New Roman" w:hAnsi="Times New Roman"/>
                <w:sz w:val="20"/>
                <w:lang w:val="en-US"/>
              </w:rPr>
              <w:t xml:space="preserve"> </w:t>
            </w:r>
            <w:r w:rsidRPr="00775010">
              <w:rPr>
                <w:rFonts w:ascii="Times New Roman" w:hAnsi="Times New Roman" w:hint="eastAsia"/>
                <w:sz w:val="20"/>
                <w:lang w:val="en-US"/>
              </w:rPr>
              <w:t>ОКАТО</w:t>
            </w:r>
            <w:r w:rsidRPr="00775010">
              <w:rPr>
                <w:rFonts w:ascii="Times New Roman" w:hAnsi="Times New Roman"/>
                <w:sz w:val="20"/>
                <w:lang w:val="en-US"/>
              </w:rPr>
              <w:t xml:space="preserve"> (105)</w:t>
            </w:r>
          </w:p>
        </w:tc>
      </w:tr>
      <w:tr w:rsidR="00775010" w14:paraId="61112C89" w14:textId="77777777" w:rsidTr="00775010">
        <w:tc>
          <w:tcPr>
            <w:tcW w:w="513" w:type="dxa"/>
          </w:tcPr>
          <w:p w14:paraId="3B8C9AD8" w14:textId="77777777" w:rsidR="00775010" w:rsidRPr="00E95F05" w:rsidRDefault="00775010" w:rsidP="00650D72">
            <w:pPr>
              <w:pStyle w:val="afa"/>
              <w:numPr>
                <w:ilvl w:val="0"/>
                <w:numId w:val="34"/>
              </w:numPr>
              <w:rPr>
                <w:rStyle w:val="af9"/>
                <w:rFonts w:eastAsia="Calibri"/>
              </w:rPr>
            </w:pPr>
          </w:p>
        </w:tc>
        <w:tc>
          <w:tcPr>
            <w:tcW w:w="2464" w:type="dxa"/>
          </w:tcPr>
          <w:p w14:paraId="1C1D2DD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OPERATIONDATE</w:t>
            </w:r>
          </w:p>
        </w:tc>
        <w:tc>
          <w:tcPr>
            <w:tcW w:w="1701" w:type="dxa"/>
          </w:tcPr>
          <w:p w14:paraId="2674044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4BD588C3" w14:textId="77777777" w:rsidR="00775010" w:rsidRPr="00775010" w:rsidRDefault="00775010" w:rsidP="00775010">
            <w:pPr>
              <w:ind w:left="0" w:right="565" w:firstLine="0"/>
              <w:rPr>
                <w:spacing w:val="-5"/>
                <w:szCs w:val="20"/>
                <w:lang w:val="en-US" w:eastAsia="en-US"/>
              </w:rPr>
            </w:pPr>
          </w:p>
        </w:tc>
        <w:tc>
          <w:tcPr>
            <w:tcW w:w="3119" w:type="dxa"/>
          </w:tcPr>
          <w:p w14:paraId="59EC80A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Дата</w:t>
            </w:r>
            <w:r w:rsidRPr="00775010">
              <w:rPr>
                <w:rFonts w:ascii="Times New Roman" w:hAnsi="Times New Roman"/>
                <w:sz w:val="20"/>
                <w:lang w:val="en-US"/>
              </w:rPr>
              <w:t xml:space="preserve"> </w:t>
            </w:r>
            <w:r w:rsidRPr="00775010">
              <w:rPr>
                <w:rFonts w:ascii="Times New Roman" w:hAnsi="Times New Roman" w:hint="eastAsia"/>
                <w:sz w:val="20"/>
                <w:lang w:val="en-US"/>
              </w:rPr>
              <w:t>операции</w:t>
            </w:r>
          </w:p>
        </w:tc>
      </w:tr>
      <w:tr w:rsidR="00775010" w14:paraId="5E17F99A" w14:textId="77777777" w:rsidTr="00775010">
        <w:tc>
          <w:tcPr>
            <w:tcW w:w="513" w:type="dxa"/>
          </w:tcPr>
          <w:p w14:paraId="6AE66CBE" w14:textId="77777777" w:rsidR="00775010" w:rsidRPr="00E95F05" w:rsidRDefault="00775010" w:rsidP="00650D72">
            <w:pPr>
              <w:pStyle w:val="afa"/>
              <w:numPr>
                <w:ilvl w:val="0"/>
                <w:numId w:val="34"/>
              </w:numPr>
              <w:rPr>
                <w:rStyle w:val="af9"/>
                <w:rFonts w:eastAsia="Calibri"/>
              </w:rPr>
            </w:pPr>
          </w:p>
        </w:tc>
        <w:tc>
          <w:tcPr>
            <w:tcW w:w="2464" w:type="dxa"/>
          </w:tcPr>
          <w:p w14:paraId="24E6A13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OPERATIONTYPE</w:t>
            </w:r>
          </w:p>
        </w:tc>
        <w:tc>
          <w:tcPr>
            <w:tcW w:w="1701" w:type="dxa"/>
          </w:tcPr>
          <w:p w14:paraId="3EC3C64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79A389A" w14:textId="77777777" w:rsidR="00775010" w:rsidRPr="00775010" w:rsidRDefault="00775010" w:rsidP="00775010">
            <w:pPr>
              <w:ind w:left="0" w:right="565" w:firstLine="0"/>
              <w:rPr>
                <w:spacing w:val="-5"/>
                <w:szCs w:val="20"/>
                <w:lang w:val="en-US" w:eastAsia="en-US"/>
              </w:rPr>
            </w:pPr>
          </w:p>
        </w:tc>
        <w:tc>
          <w:tcPr>
            <w:tcW w:w="3119" w:type="dxa"/>
          </w:tcPr>
          <w:p w14:paraId="727A6F97" w14:textId="47BB7BB5" w:rsidR="00D10566" w:rsidRPr="0032276C" w:rsidRDefault="0032276C" w:rsidP="00D10566">
            <w:pPr>
              <w:pStyle w:val="af"/>
              <w:ind w:left="0" w:firstLine="0"/>
              <w:rPr>
                <w:rFonts w:ascii="Times New Roman" w:hAnsi="Times New Roman"/>
                <w:sz w:val="20"/>
                <w:lang w:val="en-US"/>
              </w:rPr>
            </w:pPr>
            <w:ins w:id="1567" w:author="Шкабарня Александра Владимировна" w:date="2019-01-31T11:36:00Z">
              <w:r>
                <w:rPr>
                  <w:rFonts w:ascii="Times New Roman" w:hAnsi="Times New Roman"/>
                  <w:sz w:val="20"/>
                </w:rPr>
                <w:t>Вид</w:t>
              </w:r>
            </w:ins>
            <w:del w:id="1568" w:author="Шкабарня Александра Владимировна" w:date="2019-01-31T11:36:00Z">
              <w:r w:rsidR="00775010" w:rsidRPr="00775010" w:rsidDel="0032276C">
                <w:rPr>
                  <w:rFonts w:ascii="Times New Roman" w:hAnsi="Times New Roman" w:hint="eastAsia"/>
                  <w:sz w:val="20"/>
                  <w:lang w:val="en-US"/>
                </w:rPr>
                <w:delText>Тип</w:delText>
              </w:r>
            </w:del>
            <w:r w:rsidR="00775010" w:rsidRPr="00775010">
              <w:rPr>
                <w:rFonts w:ascii="Times New Roman" w:hAnsi="Times New Roman"/>
                <w:sz w:val="20"/>
                <w:lang w:val="en-US"/>
              </w:rPr>
              <w:t xml:space="preserve"> </w:t>
            </w:r>
            <w:r w:rsidR="00775010" w:rsidRPr="00775010">
              <w:rPr>
                <w:rFonts w:ascii="Times New Roman" w:hAnsi="Times New Roman" w:hint="eastAsia"/>
                <w:sz w:val="20"/>
                <w:lang w:val="en-US"/>
              </w:rPr>
              <w:t>операции</w:t>
            </w:r>
          </w:p>
        </w:tc>
      </w:tr>
      <w:tr w:rsidR="00775010" w14:paraId="6EA6DC1E" w14:textId="77777777" w:rsidTr="00775010">
        <w:tc>
          <w:tcPr>
            <w:tcW w:w="513" w:type="dxa"/>
          </w:tcPr>
          <w:p w14:paraId="58CF6BA0" w14:textId="77777777" w:rsidR="00775010" w:rsidRPr="00E95F05" w:rsidRDefault="00775010" w:rsidP="00650D72">
            <w:pPr>
              <w:pStyle w:val="afa"/>
              <w:numPr>
                <w:ilvl w:val="0"/>
                <w:numId w:val="34"/>
              </w:numPr>
              <w:rPr>
                <w:rStyle w:val="af9"/>
                <w:rFonts w:eastAsia="Calibri"/>
              </w:rPr>
            </w:pPr>
          </w:p>
        </w:tc>
        <w:tc>
          <w:tcPr>
            <w:tcW w:w="2464" w:type="dxa"/>
          </w:tcPr>
          <w:p w14:paraId="2860BB6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PAYERACCOUNT</w:t>
            </w:r>
          </w:p>
        </w:tc>
        <w:tc>
          <w:tcPr>
            <w:tcW w:w="1701" w:type="dxa"/>
          </w:tcPr>
          <w:p w14:paraId="220350C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43F2973" w14:textId="77777777" w:rsidR="00775010" w:rsidRPr="00775010" w:rsidRDefault="00775010" w:rsidP="00775010">
            <w:pPr>
              <w:ind w:left="0" w:right="565" w:firstLine="0"/>
              <w:rPr>
                <w:spacing w:val="-5"/>
                <w:szCs w:val="20"/>
                <w:lang w:val="en-US" w:eastAsia="en-US"/>
              </w:rPr>
            </w:pPr>
          </w:p>
        </w:tc>
        <w:tc>
          <w:tcPr>
            <w:tcW w:w="3119" w:type="dxa"/>
          </w:tcPr>
          <w:p w14:paraId="3626195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Счет</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529430FE" w14:textId="77777777" w:rsidTr="00775010">
        <w:tc>
          <w:tcPr>
            <w:tcW w:w="513" w:type="dxa"/>
          </w:tcPr>
          <w:p w14:paraId="12576FF9" w14:textId="77777777" w:rsidR="00775010" w:rsidRPr="00E95F05" w:rsidRDefault="00775010" w:rsidP="00650D72">
            <w:pPr>
              <w:pStyle w:val="afa"/>
              <w:numPr>
                <w:ilvl w:val="0"/>
                <w:numId w:val="34"/>
              </w:numPr>
              <w:rPr>
                <w:rStyle w:val="af9"/>
                <w:rFonts w:eastAsia="Calibri"/>
              </w:rPr>
            </w:pPr>
          </w:p>
        </w:tc>
        <w:tc>
          <w:tcPr>
            <w:tcW w:w="2464" w:type="dxa"/>
          </w:tcPr>
          <w:p w14:paraId="3F6F6DB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PAYERBANKBIC</w:t>
            </w:r>
          </w:p>
        </w:tc>
        <w:tc>
          <w:tcPr>
            <w:tcW w:w="1701" w:type="dxa"/>
          </w:tcPr>
          <w:p w14:paraId="30D0B92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25D0049" w14:textId="77777777" w:rsidR="00775010" w:rsidRPr="00775010" w:rsidRDefault="00775010" w:rsidP="00775010">
            <w:pPr>
              <w:ind w:left="0" w:right="565" w:firstLine="0"/>
              <w:rPr>
                <w:spacing w:val="-5"/>
                <w:szCs w:val="20"/>
                <w:lang w:val="en-US" w:eastAsia="en-US"/>
              </w:rPr>
            </w:pPr>
          </w:p>
        </w:tc>
        <w:tc>
          <w:tcPr>
            <w:tcW w:w="3119" w:type="dxa"/>
          </w:tcPr>
          <w:p w14:paraId="54E0E3E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БИК</w:t>
            </w:r>
            <w:r w:rsidRPr="00775010">
              <w:rPr>
                <w:rFonts w:ascii="Times New Roman" w:hAnsi="Times New Roman"/>
                <w:sz w:val="20"/>
                <w:lang w:val="en-US"/>
              </w:rPr>
              <w:t xml:space="preserve"> </w:t>
            </w:r>
            <w:r w:rsidRPr="00775010">
              <w:rPr>
                <w:rFonts w:ascii="Times New Roman" w:hAnsi="Times New Roman" w:hint="eastAsia"/>
                <w:sz w:val="20"/>
                <w:lang w:val="en-US"/>
              </w:rPr>
              <w:t>банка</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14B481BC" w14:textId="77777777" w:rsidTr="00775010">
        <w:tc>
          <w:tcPr>
            <w:tcW w:w="513" w:type="dxa"/>
          </w:tcPr>
          <w:p w14:paraId="1A2867D4" w14:textId="77777777" w:rsidR="00775010" w:rsidRPr="00E95F05" w:rsidRDefault="00775010" w:rsidP="00650D72">
            <w:pPr>
              <w:pStyle w:val="afa"/>
              <w:numPr>
                <w:ilvl w:val="0"/>
                <w:numId w:val="34"/>
              </w:numPr>
              <w:rPr>
                <w:rStyle w:val="af9"/>
                <w:rFonts w:eastAsia="Calibri"/>
              </w:rPr>
            </w:pPr>
          </w:p>
        </w:tc>
        <w:tc>
          <w:tcPr>
            <w:tcW w:w="2464" w:type="dxa"/>
          </w:tcPr>
          <w:p w14:paraId="1B23E48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PAYERBANKCORRACCOUNT</w:t>
            </w:r>
          </w:p>
        </w:tc>
        <w:tc>
          <w:tcPr>
            <w:tcW w:w="1701" w:type="dxa"/>
          </w:tcPr>
          <w:p w14:paraId="4B0368A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CD1FB45" w14:textId="77777777" w:rsidR="00775010" w:rsidRPr="00775010" w:rsidRDefault="00775010" w:rsidP="00775010">
            <w:pPr>
              <w:ind w:left="0" w:right="565" w:firstLine="0"/>
              <w:rPr>
                <w:spacing w:val="-5"/>
                <w:szCs w:val="20"/>
                <w:lang w:val="en-US" w:eastAsia="en-US"/>
              </w:rPr>
            </w:pPr>
          </w:p>
        </w:tc>
        <w:tc>
          <w:tcPr>
            <w:tcW w:w="3119" w:type="dxa"/>
          </w:tcPr>
          <w:p w14:paraId="7EA17FE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Кор</w:t>
            </w:r>
            <w:r w:rsidRPr="00775010">
              <w:rPr>
                <w:rFonts w:ascii="Times New Roman" w:hAnsi="Times New Roman"/>
                <w:sz w:val="20"/>
                <w:lang w:val="en-US"/>
              </w:rPr>
              <w:t xml:space="preserve">. </w:t>
            </w:r>
            <w:r w:rsidRPr="00775010">
              <w:rPr>
                <w:rFonts w:ascii="Times New Roman" w:hAnsi="Times New Roman" w:hint="eastAsia"/>
                <w:sz w:val="20"/>
                <w:lang w:val="en-US"/>
              </w:rPr>
              <w:t>счет</w:t>
            </w:r>
            <w:r w:rsidRPr="00775010">
              <w:rPr>
                <w:rFonts w:ascii="Times New Roman" w:hAnsi="Times New Roman"/>
                <w:sz w:val="20"/>
                <w:lang w:val="en-US"/>
              </w:rPr>
              <w:t xml:space="preserve"> </w:t>
            </w:r>
            <w:r w:rsidRPr="00775010">
              <w:rPr>
                <w:rFonts w:ascii="Times New Roman" w:hAnsi="Times New Roman" w:hint="eastAsia"/>
                <w:sz w:val="20"/>
                <w:lang w:val="en-US"/>
              </w:rPr>
              <w:t>банка</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21515496" w14:textId="77777777" w:rsidTr="00775010">
        <w:tc>
          <w:tcPr>
            <w:tcW w:w="513" w:type="dxa"/>
          </w:tcPr>
          <w:p w14:paraId="6BE1C16A" w14:textId="77777777" w:rsidR="00775010" w:rsidRPr="00E95F05" w:rsidRDefault="00775010" w:rsidP="00650D72">
            <w:pPr>
              <w:pStyle w:val="afa"/>
              <w:numPr>
                <w:ilvl w:val="0"/>
                <w:numId w:val="34"/>
              </w:numPr>
              <w:rPr>
                <w:rStyle w:val="af9"/>
                <w:rFonts w:eastAsia="Calibri"/>
              </w:rPr>
            </w:pPr>
          </w:p>
        </w:tc>
        <w:tc>
          <w:tcPr>
            <w:tcW w:w="2464" w:type="dxa"/>
          </w:tcPr>
          <w:p w14:paraId="4EC6019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PAYERBANKNAME</w:t>
            </w:r>
          </w:p>
        </w:tc>
        <w:tc>
          <w:tcPr>
            <w:tcW w:w="1701" w:type="dxa"/>
          </w:tcPr>
          <w:p w14:paraId="1D37978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8BE0809" w14:textId="77777777" w:rsidR="00775010" w:rsidRPr="00775010" w:rsidRDefault="00775010" w:rsidP="00775010">
            <w:pPr>
              <w:ind w:left="0" w:right="565" w:firstLine="0"/>
              <w:rPr>
                <w:spacing w:val="-5"/>
                <w:szCs w:val="20"/>
                <w:lang w:val="en-US" w:eastAsia="en-US"/>
              </w:rPr>
            </w:pPr>
          </w:p>
        </w:tc>
        <w:tc>
          <w:tcPr>
            <w:tcW w:w="3119" w:type="dxa"/>
          </w:tcPr>
          <w:p w14:paraId="2D473F3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Банк</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5ABB5FCB" w14:textId="77777777" w:rsidTr="00775010">
        <w:tc>
          <w:tcPr>
            <w:tcW w:w="513" w:type="dxa"/>
          </w:tcPr>
          <w:p w14:paraId="4826C107" w14:textId="77777777" w:rsidR="00775010" w:rsidRPr="00E95F05" w:rsidRDefault="00775010" w:rsidP="00650D72">
            <w:pPr>
              <w:pStyle w:val="afa"/>
              <w:numPr>
                <w:ilvl w:val="0"/>
                <w:numId w:val="34"/>
              </w:numPr>
              <w:rPr>
                <w:rStyle w:val="af9"/>
                <w:rFonts w:eastAsia="Calibri"/>
              </w:rPr>
            </w:pPr>
          </w:p>
        </w:tc>
        <w:tc>
          <w:tcPr>
            <w:tcW w:w="2464" w:type="dxa"/>
          </w:tcPr>
          <w:p w14:paraId="11C80EC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PAYERCURRCODE</w:t>
            </w:r>
          </w:p>
        </w:tc>
        <w:tc>
          <w:tcPr>
            <w:tcW w:w="1701" w:type="dxa"/>
          </w:tcPr>
          <w:p w14:paraId="42EB849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04B6E33" w14:textId="77777777" w:rsidR="00775010" w:rsidRPr="00775010" w:rsidRDefault="00775010" w:rsidP="00775010">
            <w:pPr>
              <w:ind w:left="0" w:right="565" w:firstLine="0"/>
              <w:rPr>
                <w:spacing w:val="-5"/>
                <w:szCs w:val="20"/>
                <w:lang w:val="en-US" w:eastAsia="en-US"/>
              </w:rPr>
            </w:pPr>
          </w:p>
        </w:tc>
        <w:tc>
          <w:tcPr>
            <w:tcW w:w="3119" w:type="dxa"/>
          </w:tcPr>
          <w:p w14:paraId="48CF7B5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Валюта</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59926CD6" w14:textId="77777777" w:rsidTr="00775010">
        <w:tc>
          <w:tcPr>
            <w:tcW w:w="513" w:type="dxa"/>
          </w:tcPr>
          <w:p w14:paraId="6156C882" w14:textId="77777777" w:rsidR="00775010" w:rsidRPr="00E95F05" w:rsidRDefault="00775010" w:rsidP="00650D72">
            <w:pPr>
              <w:pStyle w:val="afa"/>
              <w:numPr>
                <w:ilvl w:val="0"/>
                <w:numId w:val="34"/>
              </w:numPr>
              <w:rPr>
                <w:rStyle w:val="af9"/>
                <w:rFonts w:eastAsia="Calibri"/>
              </w:rPr>
            </w:pPr>
          </w:p>
        </w:tc>
        <w:tc>
          <w:tcPr>
            <w:tcW w:w="2464" w:type="dxa"/>
          </w:tcPr>
          <w:p w14:paraId="5957144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PAYERINN</w:t>
            </w:r>
          </w:p>
        </w:tc>
        <w:tc>
          <w:tcPr>
            <w:tcW w:w="1701" w:type="dxa"/>
          </w:tcPr>
          <w:p w14:paraId="7CB25EC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1EA0653" w14:textId="77777777" w:rsidR="00775010" w:rsidRPr="00775010" w:rsidRDefault="00775010" w:rsidP="00775010">
            <w:pPr>
              <w:ind w:left="0" w:right="565" w:firstLine="0"/>
              <w:rPr>
                <w:spacing w:val="-5"/>
                <w:szCs w:val="20"/>
                <w:lang w:val="en-US" w:eastAsia="en-US"/>
              </w:rPr>
            </w:pPr>
          </w:p>
        </w:tc>
        <w:tc>
          <w:tcPr>
            <w:tcW w:w="3119" w:type="dxa"/>
          </w:tcPr>
          <w:p w14:paraId="6A0193D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ИНН</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3FDDAEA3" w14:textId="77777777" w:rsidTr="00775010">
        <w:tc>
          <w:tcPr>
            <w:tcW w:w="513" w:type="dxa"/>
          </w:tcPr>
          <w:p w14:paraId="616628A1" w14:textId="77777777" w:rsidR="00775010" w:rsidRPr="00E95F05" w:rsidRDefault="00775010" w:rsidP="00650D72">
            <w:pPr>
              <w:pStyle w:val="afa"/>
              <w:numPr>
                <w:ilvl w:val="0"/>
                <w:numId w:val="34"/>
              </w:numPr>
              <w:rPr>
                <w:rStyle w:val="af9"/>
                <w:rFonts w:eastAsia="Calibri"/>
              </w:rPr>
            </w:pPr>
          </w:p>
        </w:tc>
        <w:tc>
          <w:tcPr>
            <w:tcW w:w="2464" w:type="dxa"/>
          </w:tcPr>
          <w:p w14:paraId="27318EF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PAYERKPP</w:t>
            </w:r>
          </w:p>
        </w:tc>
        <w:tc>
          <w:tcPr>
            <w:tcW w:w="1701" w:type="dxa"/>
          </w:tcPr>
          <w:p w14:paraId="33476C5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613CC59" w14:textId="77777777" w:rsidR="00775010" w:rsidRPr="00775010" w:rsidRDefault="00775010" w:rsidP="00775010">
            <w:pPr>
              <w:ind w:left="0" w:right="565" w:firstLine="0"/>
              <w:rPr>
                <w:spacing w:val="-5"/>
                <w:szCs w:val="20"/>
                <w:lang w:val="en-US" w:eastAsia="en-US"/>
              </w:rPr>
            </w:pPr>
          </w:p>
        </w:tc>
        <w:tc>
          <w:tcPr>
            <w:tcW w:w="3119" w:type="dxa"/>
          </w:tcPr>
          <w:p w14:paraId="5093598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КПП</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r w:rsidRPr="00775010">
              <w:rPr>
                <w:rFonts w:ascii="Times New Roman" w:hAnsi="Times New Roman"/>
                <w:sz w:val="20"/>
                <w:lang w:val="en-US"/>
              </w:rPr>
              <w:t xml:space="preserve"> (102)</w:t>
            </w:r>
          </w:p>
        </w:tc>
      </w:tr>
      <w:tr w:rsidR="00775010" w14:paraId="3D6D3D54" w14:textId="77777777" w:rsidTr="00775010">
        <w:tc>
          <w:tcPr>
            <w:tcW w:w="513" w:type="dxa"/>
          </w:tcPr>
          <w:p w14:paraId="368177F6" w14:textId="77777777" w:rsidR="00775010" w:rsidRPr="00E95F05" w:rsidRDefault="00775010" w:rsidP="00650D72">
            <w:pPr>
              <w:pStyle w:val="afa"/>
              <w:numPr>
                <w:ilvl w:val="0"/>
                <w:numId w:val="34"/>
              </w:numPr>
              <w:rPr>
                <w:rStyle w:val="af9"/>
                <w:rFonts w:eastAsia="Calibri"/>
              </w:rPr>
            </w:pPr>
          </w:p>
        </w:tc>
        <w:tc>
          <w:tcPr>
            <w:tcW w:w="2464" w:type="dxa"/>
          </w:tcPr>
          <w:p w14:paraId="1FE3DC8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PAYERNAME</w:t>
            </w:r>
          </w:p>
        </w:tc>
        <w:tc>
          <w:tcPr>
            <w:tcW w:w="1701" w:type="dxa"/>
          </w:tcPr>
          <w:p w14:paraId="0390F24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AAC4F15" w14:textId="77777777" w:rsidR="00775010" w:rsidRPr="00775010" w:rsidRDefault="00775010" w:rsidP="00775010">
            <w:pPr>
              <w:ind w:left="0" w:right="565" w:firstLine="0"/>
              <w:rPr>
                <w:spacing w:val="-5"/>
                <w:szCs w:val="20"/>
                <w:lang w:val="en-US" w:eastAsia="en-US"/>
              </w:rPr>
            </w:pPr>
          </w:p>
        </w:tc>
        <w:tc>
          <w:tcPr>
            <w:tcW w:w="3119" w:type="dxa"/>
          </w:tcPr>
          <w:p w14:paraId="6F62D40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Название</w:t>
            </w:r>
            <w:r w:rsidRPr="00775010">
              <w:rPr>
                <w:rFonts w:ascii="Times New Roman" w:hAnsi="Times New Roman"/>
                <w:sz w:val="20"/>
                <w:lang w:val="en-US"/>
              </w:rPr>
              <w:t xml:space="preserve"> </w:t>
            </w:r>
            <w:r w:rsidRPr="00775010">
              <w:rPr>
                <w:rFonts w:ascii="Times New Roman" w:hAnsi="Times New Roman" w:hint="eastAsia"/>
                <w:sz w:val="20"/>
                <w:lang w:val="en-US"/>
              </w:rPr>
              <w:t>плательщика</w:t>
            </w:r>
          </w:p>
        </w:tc>
      </w:tr>
      <w:tr w:rsidR="00775010" w14:paraId="5256FCB0" w14:textId="77777777" w:rsidTr="00775010">
        <w:tc>
          <w:tcPr>
            <w:tcW w:w="513" w:type="dxa"/>
          </w:tcPr>
          <w:p w14:paraId="22D69443" w14:textId="77777777" w:rsidR="00775010" w:rsidRPr="00E95F05" w:rsidRDefault="00775010" w:rsidP="00650D72">
            <w:pPr>
              <w:pStyle w:val="afa"/>
              <w:numPr>
                <w:ilvl w:val="0"/>
                <w:numId w:val="34"/>
              </w:numPr>
              <w:rPr>
                <w:rStyle w:val="af9"/>
                <w:rFonts w:eastAsia="Calibri"/>
              </w:rPr>
            </w:pPr>
          </w:p>
        </w:tc>
        <w:tc>
          <w:tcPr>
            <w:tcW w:w="2464" w:type="dxa"/>
          </w:tcPr>
          <w:p w14:paraId="1D02928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PAYINGCONDITION</w:t>
            </w:r>
          </w:p>
        </w:tc>
        <w:tc>
          <w:tcPr>
            <w:tcW w:w="1701" w:type="dxa"/>
          </w:tcPr>
          <w:p w14:paraId="06BC03C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5E90496" w14:textId="77777777" w:rsidR="00775010" w:rsidRPr="00775010" w:rsidRDefault="00775010" w:rsidP="00775010">
            <w:pPr>
              <w:ind w:left="0" w:right="565" w:firstLine="0"/>
              <w:rPr>
                <w:spacing w:val="-5"/>
                <w:szCs w:val="20"/>
                <w:lang w:val="en-US" w:eastAsia="en-US"/>
              </w:rPr>
            </w:pPr>
          </w:p>
        </w:tc>
        <w:tc>
          <w:tcPr>
            <w:tcW w:w="3119" w:type="dxa"/>
          </w:tcPr>
          <w:p w14:paraId="0761E9E7"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Условие</w:t>
            </w:r>
            <w:r w:rsidRPr="00775010">
              <w:rPr>
                <w:rFonts w:ascii="Times New Roman" w:hAnsi="Times New Roman"/>
                <w:sz w:val="20"/>
                <w:lang w:val="en-US"/>
              </w:rPr>
              <w:t xml:space="preserve"> </w:t>
            </w:r>
            <w:r w:rsidRPr="00775010">
              <w:rPr>
                <w:rFonts w:ascii="Times New Roman" w:hAnsi="Times New Roman" w:hint="eastAsia"/>
                <w:sz w:val="20"/>
                <w:lang w:val="en-US"/>
              </w:rPr>
              <w:t>оплаты</w:t>
            </w:r>
            <w:r w:rsidRPr="00775010">
              <w:rPr>
                <w:rFonts w:ascii="Times New Roman" w:hAnsi="Times New Roman"/>
                <w:sz w:val="20"/>
                <w:lang w:val="en-US"/>
              </w:rPr>
              <w:t xml:space="preserve"> (</w:t>
            </w:r>
            <w:r w:rsidRPr="00775010">
              <w:rPr>
                <w:rFonts w:ascii="Times New Roman" w:hAnsi="Times New Roman" w:hint="eastAsia"/>
                <w:sz w:val="20"/>
                <w:lang w:val="en-US"/>
              </w:rPr>
              <w:t>для</w:t>
            </w:r>
            <w:r w:rsidRPr="00775010">
              <w:rPr>
                <w:rFonts w:ascii="Times New Roman" w:hAnsi="Times New Roman"/>
                <w:sz w:val="20"/>
                <w:lang w:val="en-US"/>
              </w:rPr>
              <w:t xml:space="preserve"> 02)</w:t>
            </w:r>
          </w:p>
        </w:tc>
      </w:tr>
      <w:tr w:rsidR="00775010" w14:paraId="4317855C" w14:textId="77777777" w:rsidTr="00775010">
        <w:tc>
          <w:tcPr>
            <w:tcW w:w="513" w:type="dxa"/>
          </w:tcPr>
          <w:p w14:paraId="6E28C77F" w14:textId="77777777" w:rsidR="00775010" w:rsidRPr="00E95F05" w:rsidRDefault="00775010" w:rsidP="00650D72">
            <w:pPr>
              <w:pStyle w:val="afa"/>
              <w:numPr>
                <w:ilvl w:val="0"/>
                <w:numId w:val="34"/>
              </w:numPr>
              <w:rPr>
                <w:rStyle w:val="af9"/>
                <w:rFonts w:eastAsia="Calibri"/>
              </w:rPr>
            </w:pPr>
          </w:p>
        </w:tc>
        <w:tc>
          <w:tcPr>
            <w:tcW w:w="2464" w:type="dxa"/>
          </w:tcPr>
          <w:p w14:paraId="2D7A51F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PAYMENTGOALID</w:t>
            </w:r>
          </w:p>
        </w:tc>
        <w:tc>
          <w:tcPr>
            <w:tcW w:w="1701" w:type="dxa"/>
          </w:tcPr>
          <w:p w14:paraId="48A844A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A5FA505" w14:textId="77777777" w:rsidR="00775010" w:rsidRPr="00775010" w:rsidRDefault="00775010" w:rsidP="00775010">
            <w:pPr>
              <w:ind w:left="0" w:right="565" w:firstLine="0"/>
              <w:rPr>
                <w:spacing w:val="-5"/>
                <w:szCs w:val="20"/>
                <w:lang w:val="en-US" w:eastAsia="en-US"/>
              </w:rPr>
            </w:pPr>
          </w:p>
        </w:tc>
        <w:tc>
          <w:tcPr>
            <w:tcW w:w="3119" w:type="dxa"/>
          </w:tcPr>
          <w:p w14:paraId="424A9A8A" w14:textId="77777777" w:rsidR="00775010" w:rsidRPr="00072234" w:rsidRDefault="00775010" w:rsidP="00775010">
            <w:pPr>
              <w:pStyle w:val="af"/>
              <w:ind w:left="0" w:firstLine="0"/>
              <w:rPr>
                <w:rFonts w:ascii="Times New Roman" w:hAnsi="Times New Roman"/>
                <w:sz w:val="20"/>
              </w:rPr>
            </w:pPr>
            <w:r w:rsidRPr="00775010">
              <w:rPr>
                <w:rFonts w:ascii="Times New Roman" w:hAnsi="Times New Roman"/>
                <w:sz w:val="20"/>
                <w:lang w:val="en-US"/>
              </w:rPr>
              <w:t>ID</w:t>
            </w:r>
            <w:r w:rsidRPr="00072234">
              <w:rPr>
                <w:rFonts w:ascii="Times New Roman" w:hAnsi="Times New Roman"/>
                <w:sz w:val="20"/>
              </w:rPr>
              <w:t xml:space="preserve"> </w:t>
            </w:r>
            <w:r w:rsidRPr="00072234">
              <w:rPr>
                <w:rFonts w:ascii="Times New Roman" w:hAnsi="Times New Roman" w:hint="eastAsia"/>
                <w:sz w:val="20"/>
              </w:rPr>
              <w:t>Цели</w:t>
            </w:r>
            <w:r w:rsidRPr="00072234">
              <w:rPr>
                <w:rFonts w:ascii="Times New Roman" w:hAnsi="Times New Roman"/>
                <w:sz w:val="20"/>
              </w:rPr>
              <w:t xml:space="preserve"> </w:t>
            </w:r>
            <w:r w:rsidRPr="00072234">
              <w:rPr>
                <w:rFonts w:ascii="Times New Roman" w:hAnsi="Times New Roman" w:hint="eastAsia"/>
                <w:sz w:val="20"/>
              </w:rPr>
              <w:t>платежа</w:t>
            </w:r>
            <w:r w:rsidRPr="00072234">
              <w:rPr>
                <w:rFonts w:ascii="Times New Roman" w:hAnsi="Times New Roman"/>
                <w:sz w:val="20"/>
              </w:rPr>
              <w:t xml:space="preserve"> (</w:t>
            </w:r>
            <w:r w:rsidRPr="00072234">
              <w:rPr>
                <w:rFonts w:ascii="Times New Roman" w:hAnsi="Times New Roman" w:hint="eastAsia"/>
                <w:sz w:val="20"/>
              </w:rPr>
              <w:t>из</w:t>
            </w:r>
            <w:r w:rsidRPr="00072234">
              <w:rPr>
                <w:rFonts w:ascii="Times New Roman" w:hAnsi="Times New Roman"/>
                <w:sz w:val="20"/>
              </w:rPr>
              <w:t xml:space="preserve"> </w:t>
            </w:r>
            <w:r w:rsidRPr="00072234">
              <w:rPr>
                <w:rFonts w:ascii="Times New Roman" w:hAnsi="Times New Roman" w:hint="eastAsia"/>
                <w:sz w:val="20"/>
              </w:rPr>
              <w:t>справочника</w:t>
            </w:r>
            <w:r w:rsidRPr="00072234">
              <w:rPr>
                <w:rFonts w:ascii="Times New Roman" w:hAnsi="Times New Roman"/>
                <w:sz w:val="20"/>
              </w:rPr>
              <w:t>)</w:t>
            </w:r>
          </w:p>
        </w:tc>
      </w:tr>
      <w:tr w:rsidR="00775010" w14:paraId="2E33A93E" w14:textId="77777777" w:rsidTr="00775010">
        <w:tc>
          <w:tcPr>
            <w:tcW w:w="513" w:type="dxa"/>
          </w:tcPr>
          <w:p w14:paraId="78640378" w14:textId="77777777" w:rsidR="00775010" w:rsidRPr="00E95F05" w:rsidRDefault="00775010" w:rsidP="00650D72">
            <w:pPr>
              <w:pStyle w:val="afa"/>
              <w:numPr>
                <w:ilvl w:val="0"/>
                <w:numId w:val="34"/>
              </w:numPr>
              <w:rPr>
                <w:rStyle w:val="af9"/>
                <w:rFonts w:eastAsia="Calibri"/>
              </w:rPr>
            </w:pPr>
          </w:p>
        </w:tc>
        <w:tc>
          <w:tcPr>
            <w:tcW w:w="2464" w:type="dxa"/>
          </w:tcPr>
          <w:p w14:paraId="2FE605C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PAYMENTORDER</w:t>
            </w:r>
          </w:p>
        </w:tc>
        <w:tc>
          <w:tcPr>
            <w:tcW w:w="1701" w:type="dxa"/>
          </w:tcPr>
          <w:p w14:paraId="2677C45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BB4D1F1" w14:textId="77777777" w:rsidR="00775010" w:rsidRPr="00775010" w:rsidRDefault="00775010" w:rsidP="00775010">
            <w:pPr>
              <w:ind w:left="0" w:right="565" w:firstLine="0"/>
              <w:rPr>
                <w:spacing w:val="-5"/>
                <w:szCs w:val="20"/>
                <w:lang w:val="en-US" w:eastAsia="en-US"/>
              </w:rPr>
            </w:pPr>
          </w:p>
        </w:tc>
        <w:tc>
          <w:tcPr>
            <w:tcW w:w="3119" w:type="dxa"/>
          </w:tcPr>
          <w:p w14:paraId="42E6E03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Очередность</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61EDF1EA" w14:textId="77777777" w:rsidTr="00775010">
        <w:tc>
          <w:tcPr>
            <w:tcW w:w="513" w:type="dxa"/>
          </w:tcPr>
          <w:p w14:paraId="0EF08984" w14:textId="77777777" w:rsidR="00775010" w:rsidRPr="00E95F05" w:rsidRDefault="00775010" w:rsidP="00650D72">
            <w:pPr>
              <w:pStyle w:val="afa"/>
              <w:numPr>
                <w:ilvl w:val="0"/>
                <w:numId w:val="34"/>
              </w:numPr>
              <w:rPr>
                <w:rStyle w:val="af9"/>
                <w:rFonts w:eastAsia="Calibri"/>
              </w:rPr>
            </w:pPr>
          </w:p>
        </w:tc>
        <w:tc>
          <w:tcPr>
            <w:tcW w:w="2464" w:type="dxa"/>
          </w:tcPr>
          <w:p w14:paraId="3CD8463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PAYMENTPURPOSE</w:t>
            </w:r>
          </w:p>
        </w:tc>
        <w:tc>
          <w:tcPr>
            <w:tcW w:w="1701" w:type="dxa"/>
          </w:tcPr>
          <w:p w14:paraId="5009E3A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67032D3" w14:textId="77777777" w:rsidR="00775010" w:rsidRPr="00775010" w:rsidRDefault="00775010" w:rsidP="00775010">
            <w:pPr>
              <w:ind w:left="0" w:right="565" w:firstLine="0"/>
              <w:rPr>
                <w:spacing w:val="-5"/>
                <w:szCs w:val="20"/>
                <w:lang w:val="en-US" w:eastAsia="en-US"/>
              </w:rPr>
            </w:pPr>
          </w:p>
        </w:tc>
        <w:tc>
          <w:tcPr>
            <w:tcW w:w="3119" w:type="dxa"/>
          </w:tcPr>
          <w:p w14:paraId="395A8D5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Назначение</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67589C31" w14:textId="77777777" w:rsidTr="00775010">
        <w:tc>
          <w:tcPr>
            <w:tcW w:w="513" w:type="dxa"/>
          </w:tcPr>
          <w:p w14:paraId="006682A4" w14:textId="77777777" w:rsidR="00775010" w:rsidRPr="00E95F05" w:rsidRDefault="00775010" w:rsidP="00650D72">
            <w:pPr>
              <w:pStyle w:val="afa"/>
              <w:numPr>
                <w:ilvl w:val="0"/>
                <w:numId w:val="34"/>
              </w:numPr>
              <w:rPr>
                <w:rStyle w:val="af9"/>
                <w:rFonts w:eastAsia="Calibri"/>
              </w:rPr>
            </w:pPr>
          </w:p>
        </w:tc>
        <w:tc>
          <w:tcPr>
            <w:tcW w:w="2464" w:type="dxa"/>
          </w:tcPr>
          <w:p w14:paraId="77AE7EE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PAYTCODE</w:t>
            </w:r>
          </w:p>
        </w:tc>
        <w:tc>
          <w:tcPr>
            <w:tcW w:w="1701" w:type="dxa"/>
          </w:tcPr>
          <w:p w14:paraId="7C466B82" w14:textId="3F177943" w:rsidR="00775010" w:rsidRPr="00A04DEF" w:rsidRDefault="00A04DEF" w:rsidP="00775010">
            <w:pPr>
              <w:pStyle w:val="af"/>
              <w:ind w:left="0" w:firstLine="0"/>
              <w:rPr>
                <w:rFonts w:ascii="Times New Roman" w:hAnsi="Times New Roman"/>
                <w:sz w:val="20"/>
              </w:rPr>
            </w:pPr>
            <w:r w:rsidRPr="00775010">
              <w:rPr>
                <w:rFonts w:ascii="Times New Roman" w:hAnsi="Times New Roman"/>
                <w:sz w:val="20"/>
                <w:lang w:val="en-US"/>
              </w:rPr>
              <w:t>S</w:t>
            </w:r>
            <w:r w:rsidR="00775010" w:rsidRPr="00775010">
              <w:rPr>
                <w:rFonts w:ascii="Times New Roman" w:hAnsi="Times New Roman"/>
                <w:sz w:val="20"/>
                <w:lang w:val="en-US"/>
              </w:rPr>
              <w:t>tring</w:t>
            </w:r>
            <w:ins w:id="1569" w:author="Широбокова Алёна Сергеевна" w:date="2017-09-05T12:54:00Z">
              <w:r>
                <w:rPr>
                  <w:rFonts w:ascii="Times New Roman" w:hAnsi="Times New Roman"/>
                  <w:sz w:val="20"/>
                </w:rPr>
                <w:t xml:space="preserve"> (3)</w:t>
              </w:r>
            </w:ins>
          </w:p>
        </w:tc>
        <w:tc>
          <w:tcPr>
            <w:tcW w:w="1842" w:type="dxa"/>
          </w:tcPr>
          <w:p w14:paraId="34974680" w14:textId="77777777" w:rsidR="00775010" w:rsidRPr="00775010" w:rsidRDefault="00775010" w:rsidP="00775010">
            <w:pPr>
              <w:ind w:left="0" w:right="565" w:firstLine="0"/>
              <w:rPr>
                <w:spacing w:val="-5"/>
                <w:szCs w:val="20"/>
                <w:lang w:val="en-US" w:eastAsia="en-US"/>
              </w:rPr>
            </w:pPr>
          </w:p>
        </w:tc>
        <w:tc>
          <w:tcPr>
            <w:tcW w:w="3119" w:type="dxa"/>
          </w:tcPr>
          <w:p w14:paraId="2A78621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Код</w:t>
            </w:r>
            <w:r w:rsidRPr="00775010">
              <w:rPr>
                <w:rFonts w:ascii="Times New Roman" w:hAnsi="Times New Roman"/>
                <w:sz w:val="20"/>
                <w:lang w:val="en-US"/>
              </w:rPr>
              <w:t xml:space="preserve"> </w:t>
            </w:r>
            <w:r w:rsidRPr="00775010">
              <w:rPr>
                <w:rFonts w:ascii="Times New Roman" w:hAnsi="Times New Roman" w:hint="eastAsia"/>
                <w:sz w:val="20"/>
                <w:lang w:val="en-US"/>
              </w:rPr>
              <w:t>вида</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724E5A4D" w14:textId="77777777" w:rsidTr="00775010">
        <w:tc>
          <w:tcPr>
            <w:tcW w:w="513" w:type="dxa"/>
          </w:tcPr>
          <w:p w14:paraId="4D6D03B4" w14:textId="77777777" w:rsidR="00775010" w:rsidRPr="00E95F05" w:rsidRDefault="00775010" w:rsidP="00650D72">
            <w:pPr>
              <w:pStyle w:val="afa"/>
              <w:numPr>
                <w:ilvl w:val="0"/>
                <w:numId w:val="34"/>
              </w:numPr>
              <w:rPr>
                <w:rStyle w:val="af9"/>
                <w:rFonts w:eastAsia="Calibri"/>
              </w:rPr>
            </w:pPr>
          </w:p>
        </w:tc>
        <w:tc>
          <w:tcPr>
            <w:tcW w:w="2464" w:type="dxa"/>
          </w:tcPr>
          <w:p w14:paraId="6A33EC8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PAYTKIND</w:t>
            </w:r>
          </w:p>
        </w:tc>
        <w:tc>
          <w:tcPr>
            <w:tcW w:w="1701" w:type="dxa"/>
          </w:tcPr>
          <w:p w14:paraId="6506C71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010D6CF" w14:textId="77777777" w:rsidR="00775010" w:rsidRPr="00775010" w:rsidRDefault="00775010" w:rsidP="00775010">
            <w:pPr>
              <w:ind w:left="0" w:right="565" w:firstLine="0"/>
              <w:rPr>
                <w:spacing w:val="-5"/>
                <w:szCs w:val="20"/>
                <w:lang w:val="en-US" w:eastAsia="en-US"/>
              </w:rPr>
            </w:pPr>
          </w:p>
        </w:tc>
        <w:tc>
          <w:tcPr>
            <w:tcW w:w="3119" w:type="dxa"/>
          </w:tcPr>
          <w:p w14:paraId="310D9D0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Вид</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3924FCBF" w14:textId="77777777" w:rsidTr="00775010">
        <w:tc>
          <w:tcPr>
            <w:tcW w:w="513" w:type="dxa"/>
          </w:tcPr>
          <w:p w14:paraId="42EB3BBA" w14:textId="77777777" w:rsidR="00775010" w:rsidRPr="00E95F05" w:rsidRDefault="00775010" w:rsidP="00650D72">
            <w:pPr>
              <w:pStyle w:val="afa"/>
              <w:numPr>
                <w:ilvl w:val="0"/>
                <w:numId w:val="34"/>
              </w:numPr>
              <w:rPr>
                <w:rStyle w:val="af9"/>
                <w:rFonts w:eastAsia="Calibri"/>
              </w:rPr>
            </w:pPr>
          </w:p>
        </w:tc>
        <w:tc>
          <w:tcPr>
            <w:tcW w:w="2464" w:type="dxa"/>
          </w:tcPr>
          <w:p w14:paraId="555F1CD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PERIODVAL</w:t>
            </w:r>
          </w:p>
        </w:tc>
        <w:tc>
          <w:tcPr>
            <w:tcW w:w="1701" w:type="dxa"/>
          </w:tcPr>
          <w:p w14:paraId="3CE369B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7B5C1926" w14:textId="77777777" w:rsidR="00775010" w:rsidRPr="00775010" w:rsidRDefault="00775010" w:rsidP="00775010">
            <w:pPr>
              <w:ind w:left="0" w:right="565" w:firstLine="0"/>
              <w:rPr>
                <w:spacing w:val="-5"/>
                <w:szCs w:val="20"/>
                <w:lang w:val="en-US" w:eastAsia="en-US"/>
              </w:rPr>
            </w:pPr>
          </w:p>
        </w:tc>
        <w:tc>
          <w:tcPr>
            <w:tcW w:w="3119" w:type="dxa"/>
          </w:tcPr>
          <w:p w14:paraId="173DCE6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Окончание</w:t>
            </w:r>
            <w:r w:rsidRPr="00775010">
              <w:rPr>
                <w:rFonts w:ascii="Times New Roman" w:hAnsi="Times New Roman"/>
                <w:sz w:val="20"/>
                <w:lang w:val="en-US"/>
              </w:rPr>
              <w:t xml:space="preserve"> </w:t>
            </w:r>
            <w:r w:rsidRPr="00775010">
              <w:rPr>
                <w:rFonts w:ascii="Times New Roman" w:hAnsi="Times New Roman" w:hint="eastAsia"/>
                <w:sz w:val="20"/>
                <w:lang w:val="en-US"/>
              </w:rPr>
              <w:t>срока</w:t>
            </w:r>
            <w:r w:rsidRPr="00775010">
              <w:rPr>
                <w:rFonts w:ascii="Times New Roman" w:hAnsi="Times New Roman"/>
                <w:sz w:val="20"/>
                <w:lang w:val="en-US"/>
              </w:rPr>
              <w:t xml:space="preserve"> </w:t>
            </w:r>
            <w:r w:rsidRPr="00775010">
              <w:rPr>
                <w:rFonts w:ascii="Times New Roman" w:hAnsi="Times New Roman" w:hint="eastAsia"/>
                <w:sz w:val="20"/>
                <w:lang w:val="en-US"/>
              </w:rPr>
              <w:t>акцепта</w:t>
            </w:r>
          </w:p>
        </w:tc>
      </w:tr>
      <w:tr w:rsidR="00775010" w14:paraId="22A47E45" w14:textId="77777777" w:rsidTr="00775010">
        <w:tc>
          <w:tcPr>
            <w:tcW w:w="513" w:type="dxa"/>
          </w:tcPr>
          <w:p w14:paraId="5B00FA5C" w14:textId="77777777" w:rsidR="00775010" w:rsidRPr="00E95F05" w:rsidRDefault="00775010" w:rsidP="00650D72">
            <w:pPr>
              <w:pStyle w:val="afa"/>
              <w:numPr>
                <w:ilvl w:val="0"/>
                <w:numId w:val="34"/>
              </w:numPr>
              <w:rPr>
                <w:rStyle w:val="af9"/>
                <w:rFonts w:eastAsia="Calibri"/>
              </w:rPr>
            </w:pPr>
          </w:p>
        </w:tc>
        <w:tc>
          <w:tcPr>
            <w:tcW w:w="2464" w:type="dxa"/>
          </w:tcPr>
          <w:p w14:paraId="4F91867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RECEIVERACCOUNT</w:t>
            </w:r>
          </w:p>
        </w:tc>
        <w:tc>
          <w:tcPr>
            <w:tcW w:w="1701" w:type="dxa"/>
          </w:tcPr>
          <w:p w14:paraId="1CE17F4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11DC3856" w14:textId="77777777" w:rsidR="00775010" w:rsidRPr="00775010" w:rsidRDefault="00775010" w:rsidP="00775010">
            <w:pPr>
              <w:ind w:left="0" w:right="565" w:firstLine="0"/>
              <w:rPr>
                <w:spacing w:val="-5"/>
                <w:szCs w:val="20"/>
                <w:lang w:val="en-US" w:eastAsia="en-US"/>
              </w:rPr>
            </w:pPr>
          </w:p>
        </w:tc>
        <w:tc>
          <w:tcPr>
            <w:tcW w:w="3119" w:type="dxa"/>
          </w:tcPr>
          <w:p w14:paraId="4869EC8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Счет</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4E84F3BB" w14:textId="77777777" w:rsidTr="00775010">
        <w:tc>
          <w:tcPr>
            <w:tcW w:w="513" w:type="dxa"/>
          </w:tcPr>
          <w:p w14:paraId="1B8CD484" w14:textId="77777777" w:rsidR="00775010" w:rsidRPr="00E95F05" w:rsidRDefault="00775010" w:rsidP="00650D72">
            <w:pPr>
              <w:pStyle w:val="afa"/>
              <w:numPr>
                <w:ilvl w:val="0"/>
                <w:numId w:val="34"/>
              </w:numPr>
              <w:rPr>
                <w:rStyle w:val="af9"/>
                <w:rFonts w:eastAsia="Calibri"/>
              </w:rPr>
            </w:pPr>
          </w:p>
        </w:tc>
        <w:tc>
          <w:tcPr>
            <w:tcW w:w="2464" w:type="dxa"/>
          </w:tcPr>
          <w:p w14:paraId="04C18F5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RECEIVERBANKBIC</w:t>
            </w:r>
          </w:p>
        </w:tc>
        <w:tc>
          <w:tcPr>
            <w:tcW w:w="1701" w:type="dxa"/>
          </w:tcPr>
          <w:p w14:paraId="10A3D53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837810F" w14:textId="77777777" w:rsidR="00775010" w:rsidRPr="00775010" w:rsidRDefault="00775010" w:rsidP="00775010">
            <w:pPr>
              <w:ind w:left="0" w:right="565" w:firstLine="0"/>
              <w:rPr>
                <w:spacing w:val="-5"/>
                <w:szCs w:val="20"/>
                <w:lang w:val="en-US" w:eastAsia="en-US"/>
              </w:rPr>
            </w:pPr>
          </w:p>
        </w:tc>
        <w:tc>
          <w:tcPr>
            <w:tcW w:w="3119" w:type="dxa"/>
          </w:tcPr>
          <w:p w14:paraId="045F13B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БИК</w:t>
            </w:r>
            <w:r w:rsidRPr="00775010">
              <w:rPr>
                <w:rFonts w:ascii="Times New Roman" w:hAnsi="Times New Roman"/>
                <w:sz w:val="20"/>
                <w:lang w:val="en-US"/>
              </w:rPr>
              <w:t xml:space="preserve"> </w:t>
            </w:r>
            <w:r w:rsidRPr="00775010">
              <w:rPr>
                <w:rFonts w:ascii="Times New Roman" w:hAnsi="Times New Roman" w:hint="eastAsia"/>
                <w:sz w:val="20"/>
                <w:lang w:val="en-US"/>
              </w:rPr>
              <w:t>банка</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3DCE8E34" w14:textId="77777777" w:rsidTr="00775010">
        <w:tc>
          <w:tcPr>
            <w:tcW w:w="513" w:type="dxa"/>
          </w:tcPr>
          <w:p w14:paraId="5D871E01" w14:textId="77777777" w:rsidR="00775010" w:rsidRPr="00E95F05" w:rsidRDefault="00775010" w:rsidP="00650D72">
            <w:pPr>
              <w:pStyle w:val="afa"/>
              <w:numPr>
                <w:ilvl w:val="0"/>
                <w:numId w:val="34"/>
              </w:numPr>
              <w:rPr>
                <w:rStyle w:val="af9"/>
                <w:rFonts w:eastAsia="Calibri"/>
              </w:rPr>
            </w:pPr>
          </w:p>
        </w:tc>
        <w:tc>
          <w:tcPr>
            <w:tcW w:w="2464" w:type="dxa"/>
          </w:tcPr>
          <w:p w14:paraId="2396FAB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RECEIVERBANKCORRACCOU NT</w:t>
            </w:r>
          </w:p>
        </w:tc>
        <w:tc>
          <w:tcPr>
            <w:tcW w:w="1701" w:type="dxa"/>
          </w:tcPr>
          <w:p w14:paraId="721DC72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B6D05BE" w14:textId="77777777" w:rsidR="00775010" w:rsidRPr="00775010" w:rsidRDefault="00775010" w:rsidP="00775010">
            <w:pPr>
              <w:ind w:left="0" w:right="565" w:firstLine="0"/>
              <w:rPr>
                <w:spacing w:val="-5"/>
                <w:szCs w:val="20"/>
                <w:lang w:val="en-US" w:eastAsia="en-US"/>
              </w:rPr>
            </w:pPr>
          </w:p>
        </w:tc>
        <w:tc>
          <w:tcPr>
            <w:tcW w:w="3119" w:type="dxa"/>
          </w:tcPr>
          <w:p w14:paraId="2082324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Кор</w:t>
            </w:r>
            <w:r w:rsidRPr="00775010">
              <w:rPr>
                <w:rFonts w:ascii="Times New Roman" w:hAnsi="Times New Roman"/>
                <w:sz w:val="20"/>
                <w:lang w:val="en-US"/>
              </w:rPr>
              <w:t xml:space="preserve">. </w:t>
            </w:r>
            <w:r w:rsidRPr="00775010">
              <w:rPr>
                <w:rFonts w:ascii="Times New Roman" w:hAnsi="Times New Roman" w:hint="eastAsia"/>
                <w:sz w:val="20"/>
                <w:lang w:val="en-US"/>
              </w:rPr>
              <w:t>счет</w:t>
            </w:r>
            <w:r w:rsidRPr="00775010">
              <w:rPr>
                <w:rFonts w:ascii="Times New Roman" w:hAnsi="Times New Roman"/>
                <w:sz w:val="20"/>
                <w:lang w:val="en-US"/>
              </w:rPr>
              <w:t xml:space="preserve"> </w:t>
            </w:r>
            <w:r w:rsidRPr="00775010">
              <w:rPr>
                <w:rFonts w:ascii="Times New Roman" w:hAnsi="Times New Roman" w:hint="eastAsia"/>
                <w:sz w:val="20"/>
                <w:lang w:val="en-US"/>
              </w:rPr>
              <w:t>банка</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4804C2ED" w14:textId="77777777" w:rsidTr="00775010">
        <w:tc>
          <w:tcPr>
            <w:tcW w:w="513" w:type="dxa"/>
          </w:tcPr>
          <w:p w14:paraId="38322946" w14:textId="77777777" w:rsidR="00775010" w:rsidRPr="00E95F05" w:rsidRDefault="00775010" w:rsidP="00650D72">
            <w:pPr>
              <w:pStyle w:val="afa"/>
              <w:numPr>
                <w:ilvl w:val="0"/>
                <w:numId w:val="34"/>
              </w:numPr>
              <w:rPr>
                <w:rStyle w:val="af9"/>
                <w:rFonts w:eastAsia="Calibri"/>
              </w:rPr>
            </w:pPr>
          </w:p>
        </w:tc>
        <w:tc>
          <w:tcPr>
            <w:tcW w:w="2464" w:type="dxa"/>
          </w:tcPr>
          <w:p w14:paraId="776627B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RECEIVERBANKNAME</w:t>
            </w:r>
          </w:p>
        </w:tc>
        <w:tc>
          <w:tcPr>
            <w:tcW w:w="1701" w:type="dxa"/>
          </w:tcPr>
          <w:p w14:paraId="250F582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58B67A02" w14:textId="77777777" w:rsidR="00775010" w:rsidRPr="00775010" w:rsidRDefault="00775010" w:rsidP="00775010">
            <w:pPr>
              <w:ind w:left="0" w:right="565" w:firstLine="0"/>
              <w:rPr>
                <w:spacing w:val="-5"/>
                <w:szCs w:val="20"/>
                <w:lang w:val="en-US" w:eastAsia="en-US"/>
              </w:rPr>
            </w:pPr>
          </w:p>
        </w:tc>
        <w:tc>
          <w:tcPr>
            <w:tcW w:w="3119" w:type="dxa"/>
          </w:tcPr>
          <w:p w14:paraId="6B73796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Банк</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3E79CB1F" w14:textId="77777777" w:rsidTr="00775010">
        <w:tc>
          <w:tcPr>
            <w:tcW w:w="513" w:type="dxa"/>
          </w:tcPr>
          <w:p w14:paraId="79B6D097" w14:textId="77777777" w:rsidR="00775010" w:rsidRPr="00E95F05" w:rsidRDefault="00775010" w:rsidP="00650D72">
            <w:pPr>
              <w:pStyle w:val="afa"/>
              <w:numPr>
                <w:ilvl w:val="0"/>
                <w:numId w:val="34"/>
              </w:numPr>
              <w:rPr>
                <w:rStyle w:val="af9"/>
                <w:rFonts w:eastAsia="Calibri"/>
              </w:rPr>
            </w:pPr>
          </w:p>
        </w:tc>
        <w:tc>
          <w:tcPr>
            <w:tcW w:w="2464" w:type="dxa"/>
          </w:tcPr>
          <w:p w14:paraId="756D308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RECEIVERCURRCODE</w:t>
            </w:r>
          </w:p>
        </w:tc>
        <w:tc>
          <w:tcPr>
            <w:tcW w:w="1701" w:type="dxa"/>
          </w:tcPr>
          <w:p w14:paraId="78EBBF0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70C3F7F" w14:textId="77777777" w:rsidR="00775010" w:rsidRPr="00775010" w:rsidRDefault="00775010" w:rsidP="00775010">
            <w:pPr>
              <w:ind w:left="0" w:right="565" w:firstLine="0"/>
              <w:rPr>
                <w:spacing w:val="-5"/>
                <w:szCs w:val="20"/>
                <w:lang w:val="en-US" w:eastAsia="en-US"/>
              </w:rPr>
            </w:pPr>
          </w:p>
        </w:tc>
        <w:tc>
          <w:tcPr>
            <w:tcW w:w="3119" w:type="dxa"/>
          </w:tcPr>
          <w:p w14:paraId="7BEC976A"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Валюта</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p>
        </w:tc>
      </w:tr>
      <w:tr w:rsidR="00775010" w14:paraId="55FDBA5F" w14:textId="77777777" w:rsidTr="00775010">
        <w:tc>
          <w:tcPr>
            <w:tcW w:w="513" w:type="dxa"/>
          </w:tcPr>
          <w:p w14:paraId="617249CA" w14:textId="77777777" w:rsidR="00775010" w:rsidRPr="00E95F05" w:rsidRDefault="00775010" w:rsidP="00650D72">
            <w:pPr>
              <w:pStyle w:val="afa"/>
              <w:numPr>
                <w:ilvl w:val="0"/>
                <w:numId w:val="34"/>
              </w:numPr>
              <w:rPr>
                <w:rStyle w:val="af9"/>
                <w:rFonts w:eastAsia="Calibri"/>
              </w:rPr>
            </w:pPr>
          </w:p>
        </w:tc>
        <w:tc>
          <w:tcPr>
            <w:tcW w:w="2464" w:type="dxa"/>
          </w:tcPr>
          <w:p w14:paraId="7885A8F0"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RECEIVERINN</w:t>
            </w:r>
          </w:p>
        </w:tc>
        <w:tc>
          <w:tcPr>
            <w:tcW w:w="1701" w:type="dxa"/>
          </w:tcPr>
          <w:p w14:paraId="3AAF083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7DBA1D0" w14:textId="77777777" w:rsidR="00775010" w:rsidRPr="00775010" w:rsidRDefault="00775010" w:rsidP="00775010">
            <w:pPr>
              <w:ind w:left="0" w:right="565" w:firstLine="0"/>
              <w:rPr>
                <w:spacing w:val="-5"/>
                <w:szCs w:val="20"/>
                <w:lang w:val="en-US" w:eastAsia="en-US"/>
              </w:rPr>
            </w:pPr>
          </w:p>
        </w:tc>
        <w:tc>
          <w:tcPr>
            <w:tcW w:w="3119" w:type="dxa"/>
          </w:tcPr>
          <w:p w14:paraId="6FDB955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ИНН</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2C04CDE4" w14:textId="77777777" w:rsidTr="00775010">
        <w:tc>
          <w:tcPr>
            <w:tcW w:w="513" w:type="dxa"/>
          </w:tcPr>
          <w:p w14:paraId="01E3A129" w14:textId="77777777" w:rsidR="00775010" w:rsidRPr="00E95F05" w:rsidRDefault="00775010" w:rsidP="00650D72">
            <w:pPr>
              <w:pStyle w:val="afa"/>
              <w:numPr>
                <w:ilvl w:val="0"/>
                <w:numId w:val="34"/>
              </w:numPr>
              <w:rPr>
                <w:rStyle w:val="af9"/>
                <w:rFonts w:eastAsia="Calibri"/>
              </w:rPr>
            </w:pPr>
          </w:p>
        </w:tc>
        <w:tc>
          <w:tcPr>
            <w:tcW w:w="2464" w:type="dxa"/>
          </w:tcPr>
          <w:p w14:paraId="14AA62C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RECEIVERKPP</w:t>
            </w:r>
          </w:p>
        </w:tc>
        <w:tc>
          <w:tcPr>
            <w:tcW w:w="1701" w:type="dxa"/>
          </w:tcPr>
          <w:p w14:paraId="679C7809"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8B5D8E4" w14:textId="77777777" w:rsidR="00775010" w:rsidRPr="00775010" w:rsidRDefault="00775010" w:rsidP="00775010">
            <w:pPr>
              <w:ind w:left="0" w:right="565" w:firstLine="0"/>
              <w:rPr>
                <w:spacing w:val="-5"/>
                <w:szCs w:val="20"/>
                <w:lang w:val="en-US" w:eastAsia="en-US"/>
              </w:rPr>
            </w:pPr>
          </w:p>
        </w:tc>
        <w:tc>
          <w:tcPr>
            <w:tcW w:w="3119" w:type="dxa"/>
          </w:tcPr>
          <w:p w14:paraId="734EAB0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КПП</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r w:rsidRPr="00775010">
              <w:rPr>
                <w:rFonts w:ascii="Times New Roman" w:hAnsi="Times New Roman"/>
                <w:sz w:val="20"/>
                <w:lang w:val="en-US"/>
              </w:rPr>
              <w:t xml:space="preserve"> (103)</w:t>
            </w:r>
          </w:p>
        </w:tc>
      </w:tr>
      <w:tr w:rsidR="00775010" w14:paraId="0142875A" w14:textId="77777777" w:rsidTr="00775010">
        <w:tc>
          <w:tcPr>
            <w:tcW w:w="513" w:type="dxa"/>
          </w:tcPr>
          <w:p w14:paraId="4F5B7846" w14:textId="77777777" w:rsidR="00775010" w:rsidRPr="00E95F05" w:rsidRDefault="00775010" w:rsidP="00650D72">
            <w:pPr>
              <w:pStyle w:val="afa"/>
              <w:numPr>
                <w:ilvl w:val="0"/>
                <w:numId w:val="34"/>
              </w:numPr>
              <w:rPr>
                <w:rStyle w:val="af9"/>
                <w:rFonts w:eastAsia="Calibri"/>
              </w:rPr>
            </w:pPr>
          </w:p>
        </w:tc>
        <w:tc>
          <w:tcPr>
            <w:tcW w:w="2464" w:type="dxa"/>
          </w:tcPr>
          <w:p w14:paraId="0321E41C" w14:textId="77777777" w:rsidR="00775010" w:rsidRPr="00775010" w:rsidRDefault="00775010" w:rsidP="001843C9">
            <w:pPr>
              <w:pStyle w:val="af"/>
              <w:tabs>
                <w:tab w:val="left" w:pos="467"/>
              </w:tabs>
              <w:ind w:left="0" w:firstLine="0"/>
              <w:rPr>
                <w:rFonts w:ascii="Times New Roman" w:hAnsi="Times New Roman"/>
                <w:sz w:val="20"/>
                <w:lang w:val="en-US"/>
              </w:rPr>
            </w:pPr>
            <w:r w:rsidRPr="00775010">
              <w:rPr>
                <w:rFonts w:ascii="Times New Roman" w:hAnsi="Times New Roman"/>
                <w:sz w:val="20"/>
                <w:lang w:val="en-US"/>
              </w:rPr>
              <w:t>RECEIVERNAME</w:t>
            </w:r>
          </w:p>
        </w:tc>
        <w:tc>
          <w:tcPr>
            <w:tcW w:w="1701" w:type="dxa"/>
          </w:tcPr>
          <w:p w14:paraId="4638AF0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079EB959" w14:textId="77777777" w:rsidR="00775010" w:rsidRPr="00775010" w:rsidRDefault="00775010" w:rsidP="00775010">
            <w:pPr>
              <w:ind w:left="0" w:right="565" w:firstLine="0"/>
              <w:rPr>
                <w:spacing w:val="-5"/>
                <w:szCs w:val="20"/>
                <w:lang w:val="en-US" w:eastAsia="en-US"/>
              </w:rPr>
            </w:pPr>
          </w:p>
        </w:tc>
        <w:tc>
          <w:tcPr>
            <w:tcW w:w="3119" w:type="dxa"/>
          </w:tcPr>
          <w:p w14:paraId="6F3938B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Название</w:t>
            </w:r>
            <w:r w:rsidRPr="00775010">
              <w:rPr>
                <w:rFonts w:ascii="Times New Roman" w:hAnsi="Times New Roman"/>
                <w:sz w:val="20"/>
                <w:lang w:val="en-US"/>
              </w:rPr>
              <w:t xml:space="preserve"> </w:t>
            </w:r>
            <w:r w:rsidRPr="00775010">
              <w:rPr>
                <w:rFonts w:ascii="Times New Roman" w:hAnsi="Times New Roman" w:hint="eastAsia"/>
                <w:sz w:val="20"/>
                <w:lang w:val="en-US"/>
              </w:rPr>
              <w:t>получателя</w:t>
            </w:r>
          </w:p>
        </w:tc>
      </w:tr>
      <w:tr w:rsidR="00775010" w14:paraId="36DD00C0" w14:textId="77777777" w:rsidTr="00775010">
        <w:tc>
          <w:tcPr>
            <w:tcW w:w="513" w:type="dxa"/>
          </w:tcPr>
          <w:p w14:paraId="704F2F54" w14:textId="77777777" w:rsidR="00775010" w:rsidRPr="00E95F05" w:rsidRDefault="00775010" w:rsidP="00650D72">
            <w:pPr>
              <w:pStyle w:val="afa"/>
              <w:numPr>
                <w:ilvl w:val="0"/>
                <w:numId w:val="34"/>
              </w:numPr>
              <w:rPr>
                <w:rStyle w:val="af9"/>
                <w:rFonts w:eastAsia="Calibri"/>
              </w:rPr>
            </w:pPr>
          </w:p>
        </w:tc>
        <w:tc>
          <w:tcPr>
            <w:tcW w:w="2464" w:type="dxa"/>
          </w:tcPr>
          <w:p w14:paraId="28D7AD1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RECIEPTDATE</w:t>
            </w:r>
          </w:p>
        </w:tc>
        <w:tc>
          <w:tcPr>
            <w:tcW w:w="1701" w:type="dxa"/>
          </w:tcPr>
          <w:p w14:paraId="75182F3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3BD8EF82" w14:textId="77777777" w:rsidR="00775010" w:rsidRPr="00775010" w:rsidRDefault="00775010" w:rsidP="00775010">
            <w:pPr>
              <w:ind w:left="0" w:right="565" w:firstLine="0"/>
              <w:rPr>
                <w:spacing w:val="-5"/>
                <w:szCs w:val="20"/>
                <w:lang w:val="en-US" w:eastAsia="en-US"/>
              </w:rPr>
            </w:pPr>
          </w:p>
        </w:tc>
        <w:tc>
          <w:tcPr>
            <w:tcW w:w="3119" w:type="dxa"/>
          </w:tcPr>
          <w:p w14:paraId="0C69187C"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Дата</w:t>
            </w:r>
            <w:r w:rsidRPr="00072234">
              <w:rPr>
                <w:rFonts w:ascii="Times New Roman" w:hAnsi="Times New Roman"/>
                <w:sz w:val="20"/>
              </w:rPr>
              <w:t xml:space="preserve"> </w:t>
            </w:r>
            <w:r w:rsidRPr="00072234">
              <w:rPr>
                <w:rFonts w:ascii="Times New Roman" w:hAnsi="Times New Roman" w:hint="eastAsia"/>
                <w:sz w:val="20"/>
              </w:rPr>
              <w:t>поступления</w:t>
            </w:r>
            <w:r w:rsidRPr="00072234">
              <w:rPr>
                <w:rFonts w:ascii="Times New Roman" w:hAnsi="Times New Roman"/>
                <w:sz w:val="20"/>
              </w:rPr>
              <w:t xml:space="preserve"> </w:t>
            </w:r>
            <w:r w:rsidRPr="00072234">
              <w:rPr>
                <w:rFonts w:ascii="Times New Roman" w:hAnsi="Times New Roman" w:hint="eastAsia"/>
                <w:sz w:val="20"/>
              </w:rPr>
              <w:t>в</w:t>
            </w:r>
            <w:r w:rsidRPr="00072234">
              <w:rPr>
                <w:rFonts w:ascii="Times New Roman" w:hAnsi="Times New Roman"/>
                <w:sz w:val="20"/>
              </w:rPr>
              <w:t xml:space="preserve"> </w:t>
            </w:r>
            <w:r w:rsidRPr="00072234">
              <w:rPr>
                <w:rFonts w:ascii="Times New Roman" w:hAnsi="Times New Roman" w:hint="eastAsia"/>
                <w:sz w:val="20"/>
              </w:rPr>
              <w:t>банк</w:t>
            </w:r>
            <w:r w:rsidRPr="00072234">
              <w:rPr>
                <w:rFonts w:ascii="Times New Roman" w:hAnsi="Times New Roman"/>
                <w:sz w:val="20"/>
              </w:rPr>
              <w:t xml:space="preserve"> </w:t>
            </w:r>
            <w:r w:rsidRPr="00072234">
              <w:rPr>
                <w:rFonts w:ascii="Times New Roman" w:hAnsi="Times New Roman" w:hint="eastAsia"/>
                <w:sz w:val="20"/>
              </w:rPr>
              <w:t>плательщика</w:t>
            </w:r>
          </w:p>
        </w:tc>
      </w:tr>
      <w:tr w:rsidR="00B22DA7" w14:paraId="2E3DFA52" w14:textId="77777777" w:rsidTr="00775010">
        <w:trPr>
          <w:ins w:id="1570" w:author="Беликова Маргарита Николаевна" w:date="2018-09-13T11:03:00Z"/>
        </w:trPr>
        <w:tc>
          <w:tcPr>
            <w:tcW w:w="513" w:type="dxa"/>
          </w:tcPr>
          <w:p w14:paraId="4D3D5CB7" w14:textId="77777777" w:rsidR="00B22DA7" w:rsidRPr="00E95F05" w:rsidRDefault="00B22DA7" w:rsidP="00B22DA7">
            <w:pPr>
              <w:pStyle w:val="afa"/>
              <w:numPr>
                <w:ilvl w:val="0"/>
                <w:numId w:val="34"/>
              </w:numPr>
              <w:rPr>
                <w:ins w:id="1571" w:author="Беликова Маргарита Николаевна" w:date="2018-09-13T11:03:00Z"/>
                <w:rStyle w:val="af9"/>
                <w:rFonts w:eastAsia="Calibri"/>
              </w:rPr>
            </w:pPr>
          </w:p>
        </w:tc>
        <w:tc>
          <w:tcPr>
            <w:tcW w:w="2464" w:type="dxa"/>
          </w:tcPr>
          <w:p w14:paraId="461AB7F0" w14:textId="1D71631A" w:rsidR="00B22DA7" w:rsidRPr="00775010" w:rsidRDefault="00B22DA7" w:rsidP="00B22DA7">
            <w:pPr>
              <w:pStyle w:val="af"/>
              <w:ind w:left="0" w:firstLine="0"/>
              <w:rPr>
                <w:ins w:id="1572" w:author="Беликова Маргарита Николаевна" w:date="2018-09-13T11:03:00Z"/>
                <w:rFonts w:ascii="Times New Roman" w:hAnsi="Times New Roman"/>
                <w:sz w:val="20"/>
                <w:lang w:val="en-US"/>
              </w:rPr>
            </w:pPr>
            <w:ins w:id="1573" w:author="Беликова Маргарита Николаевна" w:date="2018-09-13T11:04:00Z">
              <w:r w:rsidRPr="00FB57C0">
                <w:rPr>
                  <w:rFonts w:ascii="Arial Narrow" w:hAnsi="Arial Narrow"/>
                  <w:sz w:val="18"/>
                  <w:szCs w:val="18"/>
                  <w:lang w:val="en-US"/>
                </w:rPr>
                <w:t>RESERV23</w:t>
              </w:r>
            </w:ins>
          </w:p>
        </w:tc>
        <w:tc>
          <w:tcPr>
            <w:tcW w:w="1701" w:type="dxa"/>
          </w:tcPr>
          <w:p w14:paraId="0A0F5BC4" w14:textId="21F3B0F7" w:rsidR="00B22DA7" w:rsidRPr="00775010" w:rsidRDefault="00B22DA7" w:rsidP="00B22DA7">
            <w:pPr>
              <w:pStyle w:val="af"/>
              <w:ind w:left="0" w:firstLine="0"/>
              <w:rPr>
                <w:ins w:id="1574" w:author="Беликова Маргарита Николаевна" w:date="2018-09-13T11:03:00Z"/>
                <w:rFonts w:ascii="Times New Roman" w:hAnsi="Times New Roman"/>
                <w:sz w:val="20"/>
                <w:lang w:val="en-US"/>
              </w:rPr>
            </w:pPr>
            <w:ins w:id="1575" w:author="Беликова Маргарита Николаевна" w:date="2018-09-13T11:04:00Z">
              <w:r w:rsidRPr="000A5290">
                <w:rPr>
                  <w:rFonts w:ascii="Arial Narrow" w:hAnsi="Arial Narrow"/>
                  <w:sz w:val="18"/>
                  <w:szCs w:val="18"/>
                  <w:lang w:val="en-US"/>
                </w:rPr>
                <w:t>string</w:t>
              </w:r>
            </w:ins>
          </w:p>
        </w:tc>
        <w:tc>
          <w:tcPr>
            <w:tcW w:w="1842" w:type="dxa"/>
          </w:tcPr>
          <w:p w14:paraId="0A401F0F" w14:textId="25798593" w:rsidR="00B22DA7" w:rsidRPr="00775010" w:rsidRDefault="00B22DA7" w:rsidP="00B22DA7">
            <w:pPr>
              <w:ind w:left="0" w:right="565" w:firstLine="0"/>
              <w:rPr>
                <w:ins w:id="1576" w:author="Беликова Маргарита Николаевна" w:date="2018-09-13T11:03:00Z"/>
                <w:spacing w:val="-5"/>
                <w:szCs w:val="20"/>
                <w:lang w:val="en-US" w:eastAsia="en-US"/>
              </w:rPr>
            </w:pPr>
          </w:p>
        </w:tc>
        <w:tc>
          <w:tcPr>
            <w:tcW w:w="3119" w:type="dxa"/>
          </w:tcPr>
          <w:p w14:paraId="58F44668" w14:textId="43B232F4" w:rsidR="00B22DA7" w:rsidRPr="00072234" w:rsidRDefault="00B22DA7" w:rsidP="00B22DA7">
            <w:pPr>
              <w:pStyle w:val="af"/>
              <w:ind w:left="0" w:firstLine="0"/>
              <w:rPr>
                <w:ins w:id="1577" w:author="Беликова Маргарита Николаевна" w:date="2018-09-13T11:03:00Z"/>
                <w:rFonts w:ascii="Times New Roman" w:hAnsi="Times New Roman"/>
                <w:sz w:val="20"/>
              </w:rPr>
            </w:pPr>
            <w:ins w:id="1578" w:author="Беликова Маргарита Николаевна" w:date="2018-09-13T11:04:00Z">
              <w:r>
                <w:rPr>
                  <w:rFonts w:ascii="Arial Narrow" w:hAnsi="Arial Narrow"/>
                  <w:sz w:val="18"/>
                  <w:szCs w:val="18"/>
                </w:rPr>
                <w:t>Резервное поле (23)</w:t>
              </w:r>
            </w:ins>
          </w:p>
        </w:tc>
      </w:tr>
      <w:tr w:rsidR="00775010" w14:paraId="16B135CC" w14:textId="77777777" w:rsidTr="00775010">
        <w:tc>
          <w:tcPr>
            <w:tcW w:w="513" w:type="dxa"/>
          </w:tcPr>
          <w:p w14:paraId="577285F6" w14:textId="77777777" w:rsidR="00775010" w:rsidRPr="00E95F05" w:rsidRDefault="00775010" w:rsidP="00650D72">
            <w:pPr>
              <w:pStyle w:val="afa"/>
              <w:numPr>
                <w:ilvl w:val="0"/>
                <w:numId w:val="34"/>
              </w:numPr>
              <w:rPr>
                <w:rStyle w:val="af9"/>
                <w:rFonts w:eastAsia="Calibri"/>
              </w:rPr>
            </w:pPr>
          </w:p>
        </w:tc>
        <w:tc>
          <w:tcPr>
            <w:tcW w:w="2464" w:type="dxa"/>
          </w:tcPr>
          <w:p w14:paraId="5F8A21C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SNUMDOC</w:t>
            </w:r>
          </w:p>
        </w:tc>
        <w:tc>
          <w:tcPr>
            <w:tcW w:w="1701" w:type="dxa"/>
          </w:tcPr>
          <w:p w14:paraId="513DDED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4D9A2C34" w14:textId="77777777" w:rsidR="00775010" w:rsidRPr="00775010" w:rsidRDefault="00775010" w:rsidP="00775010">
            <w:pPr>
              <w:ind w:left="0" w:right="565" w:firstLine="0"/>
              <w:rPr>
                <w:spacing w:val="-5"/>
                <w:szCs w:val="20"/>
                <w:lang w:val="en-US" w:eastAsia="en-US"/>
              </w:rPr>
            </w:pPr>
          </w:p>
        </w:tc>
        <w:tc>
          <w:tcPr>
            <w:tcW w:w="3119" w:type="dxa"/>
          </w:tcPr>
          <w:p w14:paraId="2E9EA1C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Номер</w:t>
            </w:r>
            <w:r w:rsidRPr="00775010">
              <w:rPr>
                <w:rFonts w:ascii="Times New Roman" w:hAnsi="Times New Roman"/>
                <w:sz w:val="20"/>
                <w:lang w:val="en-US"/>
              </w:rPr>
              <w:t xml:space="preserve"> </w:t>
            </w:r>
            <w:r w:rsidRPr="00775010">
              <w:rPr>
                <w:rFonts w:ascii="Times New Roman" w:hAnsi="Times New Roman" w:hint="eastAsia"/>
                <w:sz w:val="20"/>
                <w:lang w:val="en-US"/>
              </w:rPr>
              <w:t>документа</w:t>
            </w:r>
            <w:r w:rsidRPr="00775010">
              <w:rPr>
                <w:rFonts w:ascii="Times New Roman" w:hAnsi="Times New Roman"/>
                <w:sz w:val="20"/>
                <w:lang w:val="en-US"/>
              </w:rPr>
              <w:t xml:space="preserve"> </w:t>
            </w:r>
            <w:r w:rsidRPr="00775010">
              <w:rPr>
                <w:rFonts w:ascii="Times New Roman" w:hAnsi="Times New Roman" w:hint="eastAsia"/>
                <w:sz w:val="20"/>
                <w:lang w:val="en-US"/>
              </w:rPr>
              <w:t>в</w:t>
            </w:r>
            <w:r w:rsidRPr="00775010">
              <w:rPr>
                <w:rFonts w:ascii="Times New Roman" w:hAnsi="Times New Roman"/>
                <w:sz w:val="20"/>
                <w:lang w:val="en-US"/>
              </w:rPr>
              <w:t xml:space="preserve"> </w:t>
            </w:r>
            <w:r w:rsidRPr="00775010">
              <w:rPr>
                <w:rFonts w:ascii="Times New Roman" w:hAnsi="Times New Roman" w:hint="eastAsia"/>
                <w:sz w:val="20"/>
                <w:lang w:val="en-US"/>
              </w:rPr>
              <w:t>СМФР</w:t>
            </w:r>
          </w:p>
        </w:tc>
      </w:tr>
      <w:tr w:rsidR="00775010" w14:paraId="0BE886AC" w14:textId="77777777" w:rsidTr="00775010">
        <w:tc>
          <w:tcPr>
            <w:tcW w:w="513" w:type="dxa"/>
          </w:tcPr>
          <w:p w14:paraId="2769992B" w14:textId="77777777" w:rsidR="00775010" w:rsidRPr="00E95F05" w:rsidRDefault="00775010" w:rsidP="00650D72">
            <w:pPr>
              <w:pStyle w:val="afa"/>
              <w:numPr>
                <w:ilvl w:val="0"/>
                <w:numId w:val="34"/>
              </w:numPr>
              <w:rPr>
                <w:rStyle w:val="af9"/>
                <w:rFonts w:eastAsia="Calibri"/>
              </w:rPr>
            </w:pPr>
          </w:p>
        </w:tc>
        <w:tc>
          <w:tcPr>
            <w:tcW w:w="2464" w:type="dxa"/>
          </w:tcPr>
          <w:p w14:paraId="1925DA1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S_TI</w:t>
            </w:r>
          </w:p>
        </w:tc>
        <w:tc>
          <w:tcPr>
            <w:tcW w:w="1701" w:type="dxa"/>
          </w:tcPr>
          <w:p w14:paraId="5C2C8B88"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33F1BED1" w14:textId="77777777" w:rsidR="00775010" w:rsidRPr="00775010" w:rsidRDefault="00775010" w:rsidP="00775010">
            <w:pPr>
              <w:ind w:left="0" w:right="565" w:firstLine="0"/>
              <w:rPr>
                <w:spacing w:val="-5"/>
                <w:szCs w:val="20"/>
                <w:lang w:val="en-US" w:eastAsia="en-US"/>
              </w:rPr>
            </w:pPr>
          </w:p>
        </w:tc>
        <w:tc>
          <w:tcPr>
            <w:tcW w:w="3119" w:type="dxa"/>
          </w:tcPr>
          <w:p w14:paraId="5C322CAB"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Переоценка</w:t>
            </w:r>
            <w:r w:rsidRPr="00072234">
              <w:rPr>
                <w:rFonts w:ascii="Times New Roman" w:hAnsi="Times New Roman"/>
                <w:sz w:val="20"/>
              </w:rPr>
              <w:t xml:space="preserve">, </w:t>
            </w:r>
            <w:r w:rsidRPr="00072234">
              <w:rPr>
                <w:rFonts w:ascii="Times New Roman" w:hAnsi="Times New Roman" w:hint="eastAsia"/>
                <w:sz w:val="20"/>
              </w:rPr>
              <w:t>дооценка</w:t>
            </w:r>
            <w:r w:rsidRPr="00072234">
              <w:rPr>
                <w:rFonts w:ascii="Times New Roman" w:hAnsi="Times New Roman"/>
                <w:sz w:val="20"/>
              </w:rPr>
              <w:t xml:space="preserve"> (</w:t>
            </w:r>
            <w:r w:rsidRPr="00072234">
              <w:rPr>
                <w:rFonts w:ascii="Times New Roman" w:hAnsi="Times New Roman" w:hint="eastAsia"/>
                <w:sz w:val="20"/>
              </w:rPr>
              <w:t>при</w:t>
            </w:r>
            <w:r w:rsidRPr="00072234">
              <w:rPr>
                <w:rFonts w:ascii="Times New Roman" w:hAnsi="Times New Roman"/>
                <w:sz w:val="20"/>
              </w:rPr>
              <w:t xml:space="preserve"> </w:t>
            </w:r>
            <w:r w:rsidRPr="00072234">
              <w:rPr>
                <w:rFonts w:ascii="Times New Roman" w:hAnsi="Times New Roman" w:hint="eastAsia"/>
                <w:sz w:val="20"/>
              </w:rPr>
              <w:t>получении</w:t>
            </w:r>
            <w:r w:rsidRPr="00072234">
              <w:rPr>
                <w:rFonts w:ascii="Times New Roman" w:hAnsi="Times New Roman"/>
                <w:sz w:val="20"/>
              </w:rPr>
              <w:t xml:space="preserve"> </w:t>
            </w:r>
            <w:r w:rsidRPr="00072234">
              <w:rPr>
                <w:rFonts w:ascii="Times New Roman" w:hAnsi="Times New Roman" w:hint="eastAsia"/>
                <w:sz w:val="20"/>
              </w:rPr>
              <w:t>выписки</w:t>
            </w:r>
            <w:r w:rsidRPr="00072234">
              <w:rPr>
                <w:rFonts w:ascii="Times New Roman" w:hAnsi="Times New Roman"/>
                <w:sz w:val="20"/>
              </w:rPr>
              <w:t xml:space="preserve"> </w:t>
            </w:r>
            <w:r w:rsidRPr="00072234">
              <w:rPr>
                <w:rFonts w:ascii="Times New Roman" w:hAnsi="Times New Roman" w:hint="eastAsia"/>
                <w:sz w:val="20"/>
              </w:rPr>
              <w:t>по</w:t>
            </w:r>
            <w:r w:rsidRPr="00072234">
              <w:rPr>
                <w:rFonts w:ascii="Times New Roman" w:hAnsi="Times New Roman"/>
                <w:sz w:val="20"/>
              </w:rPr>
              <w:t xml:space="preserve"> </w:t>
            </w:r>
            <w:r w:rsidRPr="00072234">
              <w:rPr>
                <w:rFonts w:ascii="Times New Roman" w:hAnsi="Times New Roman" w:hint="eastAsia"/>
                <w:sz w:val="20"/>
              </w:rPr>
              <w:t>валютным</w:t>
            </w:r>
            <w:r w:rsidRPr="00072234">
              <w:rPr>
                <w:rFonts w:ascii="Times New Roman" w:hAnsi="Times New Roman"/>
                <w:sz w:val="20"/>
              </w:rPr>
              <w:t xml:space="preserve"> </w:t>
            </w:r>
            <w:r w:rsidRPr="00072234">
              <w:rPr>
                <w:rFonts w:ascii="Times New Roman" w:hAnsi="Times New Roman" w:hint="eastAsia"/>
                <w:sz w:val="20"/>
              </w:rPr>
              <w:t>счетам</w:t>
            </w:r>
            <w:r w:rsidRPr="00072234">
              <w:rPr>
                <w:rFonts w:ascii="Times New Roman" w:hAnsi="Times New Roman"/>
                <w:sz w:val="20"/>
              </w:rPr>
              <w:t>)</w:t>
            </w:r>
          </w:p>
        </w:tc>
      </w:tr>
      <w:tr w:rsidR="00775010" w14:paraId="3D3FCFCA" w14:textId="77777777" w:rsidTr="00775010">
        <w:tc>
          <w:tcPr>
            <w:tcW w:w="513" w:type="dxa"/>
          </w:tcPr>
          <w:p w14:paraId="72833332" w14:textId="77777777" w:rsidR="00775010" w:rsidRPr="00E95F05" w:rsidRDefault="00775010" w:rsidP="00650D72">
            <w:pPr>
              <w:pStyle w:val="afa"/>
              <w:numPr>
                <w:ilvl w:val="0"/>
                <w:numId w:val="34"/>
              </w:numPr>
              <w:rPr>
                <w:rStyle w:val="af9"/>
                <w:rFonts w:eastAsia="Calibri"/>
              </w:rPr>
            </w:pPr>
          </w:p>
        </w:tc>
        <w:tc>
          <w:tcPr>
            <w:tcW w:w="2464" w:type="dxa"/>
          </w:tcPr>
          <w:p w14:paraId="2E5006A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STATUS</w:t>
            </w:r>
          </w:p>
        </w:tc>
        <w:tc>
          <w:tcPr>
            <w:tcW w:w="1701" w:type="dxa"/>
          </w:tcPr>
          <w:p w14:paraId="4F1B969F"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706E31D1" w14:textId="77777777" w:rsidR="00775010" w:rsidRPr="00775010" w:rsidRDefault="00775010" w:rsidP="00775010">
            <w:pPr>
              <w:ind w:left="0" w:right="565" w:firstLine="0"/>
              <w:rPr>
                <w:spacing w:val="-5"/>
                <w:szCs w:val="20"/>
                <w:lang w:val="en-US" w:eastAsia="en-US"/>
              </w:rPr>
            </w:pPr>
          </w:p>
        </w:tc>
        <w:tc>
          <w:tcPr>
            <w:tcW w:w="3119" w:type="dxa"/>
          </w:tcPr>
          <w:p w14:paraId="4E7A19E2"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Статус</w:t>
            </w:r>
            <w:r w:rsidRPr="00072234">
              <w:rPr>
                <w:rFonts w:ascii="Times New Roman" w:hAnsi="Times New Roman"/>
                <w:sz w:val="20"/>
              </w:rPr>
              <w:t xml:space="preserve"> </w:t>
            </w:r>
            <w:r w:rsidRPr="00072234">
              <w:rPr>
                <w:rFonts w:ascii="Times New Roman" w:hAnsi="Times New Roman" w:hint="eastAsia"/>
                <w:sz w:val="20"/>
              </w:rPr>
              <w:t>составителя</w:t>
            </w:r>
            <w:r w:rsidRPr="00072234">
              <w:rPr>
                <w:rFonts w:ascii="Times New Roman" w:hAnsi="Times New Roman"/>
                <w:sz w:val="20"/>
              </w:rPr>
              <w:t xml:space="preserve"> </w:t>
            </w:r>
            <w:r w:rsidRPr="00072234">
              <w:rPr>
                <w:rFonts w:ascii="Times New Roman" w:hAnsi="Times New Roman" w:hint="eastAsia"/>
                <w:sz w:val="20"/>
              </w:rPr>
              <w:t>документа</w:t>
            </w:r>
            <w:r w:rsidRPr="00072234">
              <w:rPr>
                <w:rFonts w:ascii="Times New Roman" w:hAnsi="Times New Roman"/>
                <w:sz w:val="20"/>
              </w:rPr>
              <w:t xml:space="preserve"> (</w:t>
            </w:r>
            <w:r w:rsidRPr="00775010">
              <w:rPr>
                <w:rFonts w:ascii="Times New Roman" w:hAnsi="Times New Roman"/>
                <w:sz w:val="20"/>
                <w:lang w:val="en-US"/>
              </w:rPr>
              <w:t>S</w:t>
            </w:r>
            <w:r w:rsidRPr="00072234">
              <w:rPr>
                <w:rFonts w:ascii="Times New Roman" w:hAnsi="Times New Roman"/>
                <w:sz w:val="20"/>
              </w:rPr>
              <w:t>_</w:t>
            </w:r>
            <w:r w:rsidRPr="00775010">
              <w:rPr>
                <w:rFonts w:ascii="Times New Roman" w:hAnsi="Times New Roman"/>
                <w:sz w:val="20"/>
                <w:lang w:val="en-US"/>
              </w:rPr>
              <w:t>NS</w:t>
            </w:r>
            <w:r w:rsidRPr="00072234">
              <w:rPr>
                <w:rFonts w:ascii="Times New Roman" w:hAnsi="Times New Roman"/>
                <w:sz w:val="20"/>
              </w:rPr>
              <w:t>2)</w:t>
            </w:r>
          </w:p>
        </w:tc>
      </w:tr>
      <w:tr w:rsidR="00775010" w14:paraId="4B4DDA06" w14:textId="77777777" w:rsidTr="00775010">
        <w:tc>
          <w:tcPr>
            <w:tcW w:w="513" w:type="dxa"/>
          </w:tcPr>
          <w:p w14:paraId="5413464F" w14:textId="77777777" w:rsidR="00775010" w:rsidRPr="00E95F05" w:rsidRDefault="00775010" w:rsidP="00650D72">
            <w:pPr>
              <w:pStyle w:val="afa"/>
              <w:numPr>
                <w:ilvl w:val="0"/>
                <w:numId w:val="34"/>
              </w:numPr>
              <w:rPr>
                <w:rStyle w:val="af9"/>
                <w:rFonts w:eastAsia="Calibri"/>
              </w:rPr>
            </w:pPr>
          </w:p>
        </w:tc>
        <w:tc>
          <w:tcPr>
            <w:tcW w:w="2464" w:type="dxa"/>
          </w:tcPr>
          <w:p w14:paraId="027D1AF2"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SUMREST</w:t>
            </w:r>
          </w:p>
        </w:tc>
        <w:tc>
          <w:tcPr>
            <w:tcW w:w="1701" w:type="dxa"/>
          </w:tcPr>
          <w:p w14:paraId="147F6C0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big_decimal</w:t>
            </w:r>
          </w:p>
        </w:tc>
        <w:tc>
          <w:tcPr>
            <w:tcW w:w="1842" w:type="dxa"/>
          </w:tcPr>
          <w:p w14:paraId="775F8E79" w14:textId="77777777" w:rsidR="00775010" w:rsidRPr="00775010" w:rsidRDefault="00775010" w:rsidP="00775010">
            <w:pPr>
              <w:ind w:left="0" w:right="565" w:firstLine="0"/>
              <w:rPr>
                <w:spacing w:val="-5"/>
                <w:szCs w:val="20"/>
                <w:lang w:val="en-US" w:eastAsia="en-US"/>
              </w:rPr>
            </w:pPr>
          </w:p>
        </w:tc>
        <w:tc>
          <w:tcPr>
            <w:tcW w:w="3119" w:type="dxa"/>
          </w:tcPr>
          <w:p w14:paraId="27E9B19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Сумма</w:t>
            </w:r>
            <w:r w:rsidRPr="00775010">
              <w:rPr>
                <w:rFonts w:ascii="Times New Roman" w:hAnsi="Times New Roman"/>
                <w:sz w:val="20"/>
                <w:lang w:val="en-US"/>
              </w:rPr>
              <w:t xml:space="preserve"> </w:t>
            </w:r>
            <w:r w:rsidRPr="00775010">
              <w:rPr>
                <w:rFonts w:ascii="Times New Roman" w:hAnsi="Times New Roman" w:hint="eastAsia"/>
                <w:sz w:val="20"/>
                <w:lang w:val="en-US"/>
              </w:rPr>
              <w:t>остатка</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r w:rsidRPr="00775010">
              <w:rPr>
                <w:rFonts w:ascii="Times New Roman" w:hAnsi="Times New Roman"/>
                <w:sz w:val="20"/>
                <w:lang w:val="en-US"/>
              </w:rPr>
              <w:t xml:space="preserve"> (</w:t>
            </w:r>
            <w:r w:rsidRPr="00775010">
              <w:rPr>
                <w:rFonts w:ascii="Times New Roman" w:hAnsi="Times New Roman" w:hint="eastAsia"/>
                <w:sz w:val="20"/>
                <w:lang w:val="en-US"/>
              </w:rPr>
              <w:t>картотека</w:t>
            </w:r>
            <w:r w:rsidRPr="00775010">
              <w:rPr>
                <w:rFonts w:ascii="Times New Roman" w:hAnsi="Times New Roman"/>
                <w:sz w:val="20"/>
                <w:lang w:val="en-US"/>
              </w:rPr>
              <w:t>)</w:t>
            </w:r>
          </w:p>
        </w:tc>
      </w:tr>
      <w:tr w:rsidR="00775010" w14:paraId="13251E90" w14:textId="77777777" w:rsidTr="00775010">
        <w:tc>
          <w:tcPr>
            <w:tcW w:w="513" w:type="dxa"/>
          </w:tcPr>
          <w:p w14:paraId="04B1E390" w14:textId="77777777" w:rsidR="00775010" w:rsidRPr="00E95F05" w:rsidRDefault="00775010" w:rsidP="00650D72">
            <w:pPr>
              <w:pStyle w:val="afa"/>
              <w:numPr>
                <w:ilvl w:val="0"/>
                <w:numId w:val="34"/>
              </w:numPr>
              <w:rPr>
                <w:rStyle w:val="af9"/>
                <w:rFonts w:eastAsia="Calibri"/>
              </w:rPr>
            </w:pPr>
          </w:p>
        </w:tc>
        <w:tc>
          <w:tcPr>
            <w:tcW w:w="2464" w:type="dxa"/>
          </w:tcPr>
          <w:p w14:paraId="3773B47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TAXPERIOD</w:t>
            </w:r>
          </w:p>
        </w:tc>
        <w:tc>
          <w:tcPr>
            <w:tcW w:w="1701" w:type="dxa"/>
          </w:tcPr>
          <w:p w14:paraId="6CDE6EE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2C516691" w14:textId="77777777" w:rsidR="00775010" w:rsidRPr="00775010" w:rsidRDefault="00775010" w:rsidP="00775010">
            <w:pPr>
              <w:ind w:left="0" w:right="565" w:firstLine="0"/>
              <w:rPr>
                <w:spacing w:val="-5"/>
                <w:szCs w:val="20"/>
                <w:lang w:val="en-US" w:eastAsia="en-US"/>
              </w:rPr>
            </w:pPr>
          </w:p>
        </w:tc>
        <w:tc>
          <w:tcPr>
            <w:tcW w:w="3119" w:type="dxa"/>
          </w:tcPr>
          <w:p w14:paraId="49D889A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Показатель</w:t>
            </w:r>
            <w:r w:rsidRPr="00775010">
              <w:rPr>
                <w:rFonts w:ascii="Times New Roman" w:hAnsi="Times New Roman"/>
                <w:sz w:val="20"/>
                <w:lang w:val="en-US"/>
              </w:rPr>
              <w:t xml:space="preserve"> </w:t>
            </w:r>
            <w:r w:rsidRPr="00775010">
              <w:rPr>
                <w:rFonts w:ascii="Times New Roman" w:hAnsi="Times New Roman" w:hint="eastAsia"/>
                <w:sz w:val="20"/>
                <w:lang w:val="en-US"/>
              </w:rPr>
              <w:t>налогового</w:t>
            </w:r>
            <w:r w:rsidRPr="00775010">
              <w:rPr>
                <w:rFonts w:ascii="Times New Roman" w:hAnsi="Times New Roman"/>
                <w:sz w:val="20"/>
                <w:lang w:val="en-US"/>
              </w:rPr>
              <w:t xml:space="preserve"> </w:t>
            </w:r>
            <w:r w:rsidRPr="00775010">
              <w:rPr>
                <w:rFonts w:ascii="Times New Roman" w:hAnsi="Times New Roman" w:hint="eastAsia"/>
                <w:sz w:val="20"/>
                <w:lang w:val="en-US"/>
              </w:rPr>
              <w:t>периода</w:t>
            </w:r>
            <w:r w:rsidRPr="00775010">
              <w:rPr>
                <w:rFonts w:ascii="Times New Roman" w:hAnsi="Times New Roman"/>
                <w:sz w:val="20"/>
                <w:lang w:val="en-US"/>
              </w:rPr>
              <w:t xml:space="preserve"> NP10 (107)</w:t>
            </w:r>
          </w:p>
        </w:tc>
      </w:tr>
      <w:tr w:rsidR="00775010" w14:paraId="508DBB81" w14:textId="77777777" w:rsidTr="00775010">
        <w:tc>
          <w:tcPr>
            <w:tcW w:w="513" w:type="dxa"/>
          </w:tcPr>
          <w:p w14:paraId="121246D1" w14:textId="77777777" w:rsidR="00775010" w:rsidRPr="00E95F05" w:rsidRDefault="00775010" w:rsidP="00650D72">
            <w:pPr>
              <w:pStyle w:val="afa"/>
              <w:numPr>
                <w:ilvl w:val="0"/>
                <w:numId w:val="34"/>
              </w:numPr>
              <w:rPr>
                <w:rStyle w:val="af9"/>
                <w:rFonts w:eastAsia="Calibri"/>
              </w:rPr>
            </w:pPr>
          </w:p>
        </w:tc>
        <w:tc>
          <w:tcPr>
            <w:tcW w:w="2464" w:type="dxa"/>
          </w:tcPr>
          <w:p w14:paraId="623384DC"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UIP</w:t>
            </w:r>
          </w:p>
        </w:tc>
        <w:tc>
          <w:tcPr>
            <w:tcW w:w="1701" w:type="dxa"/>
          </w:tcPr>
          <w:p w14:paraId="6D7CC9F4"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string</w:t>
            </w:r>
          </w:p>
        </w:tc>
        <w:tc>
          <w:tcPr>
            <w:tcW w:w="1842" w:type="dxa"/>
          </w:tcPr>
          <w:p w14:paraId="675C9444" w14:textId="77777777" w:rsidR="00775010" w:rsidRPr="00775010" w:rsidRDefault="00775010" w:rsidP="00775010">
            <w:pPr>
              <w:ind w:left="0" w:right="565" w:firstLine="0"/>
              <w:rPr>
                <w:spacing w:val="-5"/>
                <w:szCs w:val="20"/>
                <w:lang w:val="en-US" w:eastAsia="en-US"/>
              </w:rPr>
            </w:pPr>
          </w:p>
        </w:tc>
        <w:tc>
          <w:tcPr>
            <w:tcW w:w="3119" w:type="dxa"/>
          </w:tcPr>
          <w:p w14:paraId="65B0F40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Уникальный</w:t>
            </w:r>
            <w:r w:rsidRPr="00775010">
              <w:rPr>
                <w:rFonts w:ascii="Times New Roman" w:hAnsi="Times New Roman"/>
                <w:sz w:val="20"/>
                <w:lang w:val="en-US"/>
              </w:rPr>
              <w:t xml:space="preserve"> </w:t>
            </w:r>
            <w:r w:rsidRPr="00775010">
              <w:rPr>
                <w:rFonts w:ascii="Times New Roman" w:hAnsi="Times New Roman" w:hint="eastAsia"/>
                <w:sz w:val="20"/>
                <w:lang w:val="en-US"/>
              </w:rPr>
              <w:t>идентификатор</w:t>
            </w:r>
            <w:r w:rsidRPr="00775010">
              <w:rPr>
                <w:rFonts w:ascii="Times New Roman" w:hAnsi="Times New Roman"/>
                <w:sz w:val="20"/>
                <w:lang w:val="en-US"/>
              </w:rPr>
              <w:t xml:space="preserve"> </w:t>
            </w:r>
            <w:r w:rsidRPr="00775010">
              <w:rPr>
                <w:rFonts w:ascii="Times New Roman" w:hAnsi="Times New Roman" w:hint="eastAsia"/>
                <w:sz w:val="20"/>
                <w:lang w:val="en-US"/>
              </w:rPr>
              <w:t>платежа</w:t>
            </w:r>
            <w:r w:rsidRPr="00775010">
              <w:rPr>
                <w:rFonts w:ascii="Times New Roman" w:hAnsi="Times New Roman"/>
                <w:sz w:val="20"/>
                <w:lang w:val="en-US"/>
              </w:rPr>
              <w:t xml:space="preserve"> (</w:t>
            </w:r>
            <w:r w:rsidRPr="00775010">
              <w:rPr>
                <w:rFonts w:ascii="Times New Roman" w:hAnsi="Times New Roman" w:hint="eastAsia"/>
                <w:sz w:val="20"/>
                <w:lang w:val="en-US"/>
              </w:rPr>
              <w:t>УИП</w:t>
            </w:r>
            <w:r w:rsidRPr="00775010">
              <w:rPr>
                <w:rFonts w:ascii="Times New Roman" w:hAnsi="Times New Roman"/>
                <w:sz w:val="20"/>
                <w:lang w:val="en-US"/>
              </w:rPr>
              <w:t>).</w:t>
            </w:r>
          </w:p>
        </w:tc>
      </w:tr>
      <w:tr w:rsidR="00775010" w14:paraId="644BC16F" w14:textId="77777777" w:rsidTr="00775010">
        <w:tc>
          <w:tcPr>
            <w:tcW w:w="513" w:type="dxa"/>
          </w:tcPr>
          <w:p w14:paraId="685F2857" w14:textId="77777777" w:rsidR="00775010" w:rsidRPr="00E95F05" w:rsidRDefault="00775010" w:rsidP="00650D72">
            <w:pPr>
              <w:pStyle w:val="afa"/>
              <w:numPr>
                <w:ilvl w:val="0"/>
                <w:numId w:val="34"/>
              </w:numPr>
              <w:rPr>
                <w:rStyle w:val="af9"/>
                <w:rFonts w:eastAsia="Calibri"/>
              </w:rPr>
            </w:pPr>
          </w:p>
        </w:tc>
        <w:tc>
          <w:tcPr>
            <w:tcW w:w="2464" w:type="dxa"/>
          </w:tcPr>
          <w:p w14:paraId="259B81B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VALUEDATE</w:t>
            </w:r>
          </w:p>
        </w:tc>
        <w:tc>
          <w:tcPr>
            <w:tcW w:w="1701" w:type="dxa"/>
          </w:tcPr>
          <w:p w14:paraId="59CB7FA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6EEDECE8" w14:textId="77777777" w:rsidR="00775010" w:rsidRPr="00775010" w:rsidRDefault="00775010" w:rsidP="00775010">
            <w:pPr>
              <w:ind w:left="0" w:right="565" w:firstLine="0"/>
              <w:rPr>
                <w:spacing w:val="-5"/>
                <w:szCs w:val="20"/>
                <w:lang w:val="en-US" w:eastAsia="en-US"/>
              </w:rPr>
            </w:pPr>
          </w:p>
        </w:tc>
        <w:tc>
          <w:tcPr>
            <w:tcW w:w="3119" w:type="dxa"/>
          </w:tcPr>
          <w:p w14:paraId="38A6710D"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Дата</w:t>
            </w:r>
            <w:r w:rsidRPr="00775010">
              <w:rPr>
                <w:rFonts w:ascii="Times New Roman" w:hAnsi="Times New Roman"/>
                <w:sz w:val="20"/>
                <w:lang w:val="en-US"/>
              </w:rPr>
              <w:t xml:space="preserve"> </w:t>
            </w:r>
            <w:r w:rsidRPr="00775010">
              <w:rPr>
                <w:rFonts w:ascii="Times New Roman" w:hAnsi="Times New Roman" w:hint="eastAsia"/>
                <w:sz w:val="20"/>
                <w:lang w:val="en-US"/>
              </w:rPr>
              <w:t>валютирования</w:t>
            </w:r>
          </w:p>
        </w:tc>
      </w:tr>
      <w:tr w:rsidR="00775010" w14:paraId="13290DDF" w14:textId="77777777" w:rsidTr="00775010">
        <w:tc>
          <w:tcPr>
            <w:tcW w:w="513" w:type="dxa"/>
          </w:tcPr>
          <w:p w14:paraId="4948A4A1" w14:textId="77777777" w:rsidR="00775010" w:rsidRPr="00E95F05" w:rsidRDefault="00775010" w:rsidP="00650D72">
            <w:pPr>
              <w:pStyle w:val="afa"/>
              <w:numPr>
                <w:ilvl w:val="0"/>
                <w:numId w:val="34"/>
              </w:numPr>
              <w:rPr>
                <w:rStyle w:val="af9"/>
                <w:rFonts w:eastAsia="Calibri"/>
              </w:rPr>
            </w:pPr>
          </w:p>
        </w:tc>
        <w:tc>
          <w:tcPr>
            <w:tcW w:w="2464" w:type="dxa"/>
          </w:tcPr>
          <w:p w14:paraId="02E07E26"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WRITEOFFDATE</w:t>
            </w:r>
          </w:p>
        </w:tc>
        <w:tc>
          <w:tcPr>
            <w:tcW w:w="1701" w:type="dxa"/>
          </w:tcPr>
          <w:p w14:paraId="79541A1E"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timestamp</w:t>
            </w:r>
          </w:p>
        </w:tc>
        <w:tc>
          <w:tcPr>
            <w:tcW w:w="1842" w:type="dxa"/>
          </w:tcPr>
          <w:p w14:paraId="2A7AF873" w14:textId="77777777" w:rsidR="00775010" w:rsidRPr="00775010" w:rsidRDefault="00775010" w:rsidP="00775010">
            <w:pPr>
              <w:ind w:left="0" w:right="565" w:firstLine="0"/>
              <w:rPr>
                <w:spacing w:val="-5"/>
                <w:szCs w:val="20"/>
                <w:lang w:val="en-US" w:eastAsia="en-US"/>
              </w:rPr>
            </w:pPr>
          </w:p>
        </w:tc>
        <w:tc>
          <w:tcPr>
            <w:tcW w:w="3119" w:type="dxa"/>
          </w:tcPr>
          <w:p w14:paraId="4A9A0E72" w14:textId="77777777" w:rsidR="00775010" w:rsidRPr="00072234" w:rsidRDefault="00775010" w:rsidP="00775010">
            <w:pPr>
              <w:pStyle w:val="af"/>
              <w:ind w:left="0" w:firstLine="0"/>
              <w:rPr>
                <w:rFonts w:ascii="Times New Roman" w:hAnsi="Times New Roman"/>
                <w:sz w:val="20"/>
              </w:rPr>
            </w:pPr>
            <w:r w:rsidRPr="00072234">
              <w:rPr>
                <w:rFonts w:ascii="Times New Roman" w:hAnsi="Times New Roman" w:hint="eastAsia"/>
                <w:sz w:val="20"/>
              </w:rPr>
              <w:t>Дата</w:t>
            </w:r>
            <w:r w:rsidRPr="00072234">
              <w:rPr>
                <w:rFonts w:ascii="Times New Roman" w:hAnsi="Times New Roman"/>
                <w:sz w:val="20"/>
              </w:rPr>
              <w:t xml:space="preserve"> </w:t>
            </w:r>
            <w:r w:rsidRPr="00072234">
              <w:rPr>
                <w:rFonts w:ascii="Times New Roman" w:hAnsi="Times New Roman" w:hint="eastAsia"/>
                <w:sz w:val="20"/>
              </w:rPr>
              <w:t>списания</w:t>
            </w:r>
            <w:r w:rsidRPr="00072234">
              <w:rPr>
                <w:rFonts w:ascii="Times New Roman" w:hAnsi="Times New Roman"/>
                <w:sz w:val="20"/>
              </w:rPr>
              <w:t xml:space="preserve"> </w:t>
            </w:r>
            <w:r w:rsidRPr="00072234">
              <w:rPr>
                <w:rFonts w:ascii="Times New Roman" w:hAnsi="Times New Roman" w:hint="eastAsia"/>
                <w:sz w:val="20"/>
              </w:rPr>
              <w:t>со</w:t>
            </w:r>
            <w:r w:rsidRPr="00072234">
              <w:rPr>
                <w:rFonts w:ascii="Times New Roman" w:hAnsi="Times New Roman"/>
                <w:sz w:val="20"/>
              </w:rPr>
              <w:t xml:space="preserve"> </w:t>
            </w:r>
            <w:r w:rsidRPr="00072234">
              <w:rPr>
                <w:rFonts w:ascii="Times New Roman" w:hAnsi="Times New Roman" w:hint="eastAsia"/>
                <w:sz w:val="20"/>
              </w:rPr>
              <w:t>счета</w:t>
            </w:r>
            <w:r w:rsidRPr="00072234">
              <w:rPr>
                <w:rFonts w:ascii="Times New Roman" w:hAnsi="Times New Roman"/>
                <w:sz w:val="20"/>
              </w:rPr>
              <w:t xml:space="preserve"> </w:t>
            </w:r>
            <w:r w:rsidRPr="00072234">
              <w:rPr>
                <w:rFonts w:ascii="Times New Roman" w:hAnsi="Times New Roman" w:hint="eastAsia"/>
                <w:sz w:val="20"/>
              </w:rPr>
              <w:t>плательщика</w:t>
            </w:r>
          </w:p>
        </w:tc>
      </w:tr>
      <w:tr w:rsidR="00775010" w14:paraId="567758E5" w14:textId="77777777" w:rsidTr="00775010">
        <w:tc>
          <w:tcPr>
            <w:tcW w:w="513" w:type="dxa"/>
          </w:tcPr>
          <w:p w14:paraId="2905F16A" w14:textId="77777777" w:rsidR="00775010" w:rsidRPr="00E95F05" w:rsidRDefault="00775010" w:rsidP="00650D72">
            <w:pPr>
              <w:pStyle w:val="afa"/>
              <w:numPr>
                <w:ilvl w:val="0"/>
                <w:numId w:val="34"/>
              </w:numPr>
              <w:rPr>
                <w:rStyle w:val="af9"/>
                <w:rFonts w:eastAsia="Calibri"/>
              </w:rPr>
            </w:pPr>
          </w:p>
        </w:tc>
        <w:tc>
          <w:tcPr>
            <w:tcW w:w="2464" w:type="dxa"/>
          </w:tcPr>
          <w:p w14:paraId="640B3B55"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RURSTATEMENT_ID</w:t>
            </w:r>
          </w:p>
        </w:tc>
        <w:tc>
          <w:tcPr>
            <w:tcW w:w="1701" w:type="dxa"/>
          </w:tcPr>
          <w:p w14:paraId="1DF02531"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guid</w:t>
            </w:r>
          </w:p>
          <w:p w14:paraId="20CF7F33"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sz w:val="20"/>
                <w:lang w:val="en-US"/>
              </w:rPr>
              <w:t>(SBNS_RURSTATEMENT)</w:t>
            </w:r>
          </w:p>
        </w:tc>
        <w:tc>
          <w:tcPr>
            <w:tcW w:w="1842" w:type="dxa"/>
          </w:tcPr>
          <w:p w14:paraId="534F9C6C" w14:textId="77777777" w:rsidR="00775010" w:rsidRPr="00775010" w:rsidRDefault="00775010" w:rsidP="00775010">
            <w:pPr>
              <w:ind w:left="0" w:right="565" w:firstLine="0"/>
              <w:rPr>
                <w:spacing w:val="-5"/>
                <w:szCs w:val="20"/>
                <w:lang w:val="en-US" w:eastAsia="en-US"/>
              </w:rPr>
            </w:pPr>
          </w:p>
        </w:tc>
        <w:tc>
          <w:tcPr>
            <w:tcW w:w="3119" w:type="dxa"/>
          </w:tcPr>
          <w:p w14:paraId="3030AD5B" w14:textId="77777777" w:rsidR="00775010" w:rsidRPr="00775010" w:rsidRDefault="00775010" w:rsidP="00775010">
            <w:pPr>
              <w:pStyle w:val="af"/>
              <w:ind w:left="0" w:firstLine="0"/>
              <w:rPr>
                <w:rFonts w:ascii="Times New Roman" w:hAnsi="Times New Roman"/>
                <w:sz w:val="20"/>
                <w:lang w:val="en-US"/>
              </w:rPr>
            </w:pPr>
            <w:r w:rsidRPr="00775010">
              <w:rPr>
                <w:rFonts w:ascii="Times New Roman" w:hAnsi="Times New Roman" w:hint="eastAsia"/>
                <w:sz w:val="20"/>
                <w:lang w:val="en-US"/>
              </w:rPr>
              <w:t>Идентификатор</w:t>
            </w:r>
          </w:p>
        </w:tc>
      </w:tr>
    </w:tbl>
    <w:p w14:paraId="3B9A250E" w14:textId="77777777" w:rsidR="00775010" w:rsidRDefault="00775010" w:rsidP="007A6002"/>
    <w:p w14:paraId="238C5817" w14:textId="4B9CB568" w:rsidR="00DA5497" w:rsidDel="0070375E" w:rsidRDefault="007A6002" w:rsidP="007A6002">
      <w:pPr>
        <w:pStyle w:val="af6"/>
        <w:rPr>
          <w:del w:id="1579" w:author="Маслихова Олеся Анатольевна" w:date="2018-12-25T15:06:00Z"/>
        </w:rPr>
      </w:pPr>
      <w:del w:id="1580" w:author="Маслихова Олеся Анатольевна" w:date="2018-12-25T15:06:00Z">
        <w:r w:rsidDel="0070375E">
          <w:delText xml:space="preserve">Таблица </w:delText>
        </w:r>
        <w:r w:rsidR="00330166" w:rsidDel="0070375E">
          <w:rPr>
            <w:noProof/>
          </w:rPr>
          <w:fldChar w:fldCharType="begin"/>
        </w:r>
        <w:r w:rsidR="00330166" w:rsidDel="0070375E">
          <w:rPr>
            <w:noProof/>
          </w:rPr>
          <w:delInstrText xml:space="preserve"> SEQ Таблица \* ARABIC </w:delInstrText>
        </w:r>
        <w:r w:rsidR="00330166" w:rsidDel="0070375E">
          <w:rPr>
            <w:noProof/>
          </w:rPr>
          <w:fldChar w:fldCharType="separate"/>
        </w:r>
        <w:r w:rsidR="00DB3D2B" w:rsidDel="0070375E">
          <w:rPr>
            <w:noProof/>
          </w:rPr>
          <w:delText>7</w:delText>
        </w:r>
        <w:r w:rsidR="00330166" w:rsidDel="0070375E">
          <w:rPr>
            <w:noProof/>
          </w:rPr>
          <w:fldChar w:fldCharType="end"/>
        </w:r>
        <w:r w:rsidDel="0070375E">
          <w:delText>. Атрибуты сущности «</w:delText>
        </w:r>
        <w:r w:rsidDel="0070375E">
          <w:rPr>
            <w:rFonts w:hint="eastAsia"/>
          </w:rPr>
          <w:delText>Информация</w:delText>
        </w:r>
        <w:r w:rsidDel="0070375E">
          <w:delText xml:space="preserve"> </w:delText>
        </w:r>
        <w:r w:rsidDel="0070375E">
          <w:rPr>
            <w:rFonts w:hint="eastAsia"/>
          </w:rPr>
          <w:delText>о</w:delText>
        </w:r>
        <w:r w:rsidDel="0070375E">
          <w:delText xml:space="preserve"> </w:delText>
        </w:r>
        <w:r w:rsidDel="0070375E">
          <w:rPr>
            <w:rFonts w:hint="eastAsia"/>
          </w:rPr>
          <w:delText>движении</w:delText>
        </w:r>
        <w:r w:rsidDel="0070375E">
          <w:delText xml:space="preserve"> </w:delText>
        </w:r>
        <w:r w:rsidDel="0070375E">
          <w:rPr>
            <w:rFonts w:hint="eastAsia"/>
          </w:rPr>
          <w:delText>валютных</w:delText>
        </w:r>
        <w:r w:rsidDel="0070375E">
          <w:delText xml:space="preserve"> </w:delText>
        </w:r>
        <w:r w:rsidDel="0070375E">
          <w:rPr>
            <w:rFonts w:hint="eastAsia"/>
          </w:rPr>
          <w:delText>денежных</w:delText>
        </w:r>
        <w:r w:rsidDel="0070375E">
          <w:delText xml:space="preserve"> </w:delText>
        </w:r>
        <w:r w:rsidDel="0070375E">
          <w:rPr>
            <w:rFonts w:hint="eastAsia"/>
          </w:rPr>
          <w:delText>средств</w:delText>
        </w:r>
        <w:r w:rsidDel="0070375E">
          <w:delText xml:space="preserve">» таблица </w:delText>
        </w:r>
        <w:r w:rsidDel="0070375E">
          <w:rPr>
            <w:lang w:val="en-US" w:eastAsia="en-US"/>
          </w:rPr>
          <w:delText>SBNS</w:delText>
        </w:r>
        <w:r w:rsidRPr="00EA3439" w:rsidDel="0070375E">
          <w:rPr>
            <w:lang w:eastAsia="en-US"/>
          </w:rPr>
          <w:delText>_</w:delText>
        </w:r>
        <w:r w:rsidDel="0070375E">
          <w:rPr>
            <w:lang w:val="en-US" w:eastAsia="en-US"/>
          </w:rPr>
          <w:delText>CURRSTATEMENT</w:delText>
        </w:r>
        <w:bookmarkStart w:id="1581" w:name="_Toc1550122"/>
        <w:bookmarkStart w:id="1582" w:name="_Toc1550948"/>
        <w:bookmarkStart w:id="1583" w:name="_Toc6911719"/>
        <w:bookmarkStart w:id="1584" w:name="_Toc21517144"/>
        <w:bookmarkEnd w:id="1581"/>
        <w:bookmarkEnd w:id="1582"/>
        <w:bookmarkEnd w:id="1583"/>
        <w:bookmarkEnd w:id="1584"/>
      </w:del>
    </w:p>
    <w:tbl>
      <w:tblPr>
        <w:tblStyle w:val="ae"/>
        <w:tblW w:w="0" w:type="auto"/>
        <w:tblInd w:w="392"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513"/>
        <w:gridCol w:w="2464"/>
        <w:gridCol w:w="1701"/>
        <w:gridCol w:w="1842"/>
        <w:gridCol w:w="3119"/>
      </w:tblGrid>
      <w:tr w:rsidR="007A6002" w:rsidDel="0070375E" w14:paraId="050BC1FD" w14:textId="68105368" w:rsidTr="007A6002">
        <w:trPr>
          <w:del w:id="1585" w:author="Маслихова Олеся Анатольевна" w:date="2018-12-25T15:06:00Z"/>
        </w:trPr>
        <w:tc>
          <w:tcPr>
            <w:tcW w:w="513" w:type="dxa"/>
          </w:tcPr>
          <w:p w14:paraId="5A1C2134" w14:textId="4844CDEF" w:rsidR="007A6002" w:rsidRPr="00B11EF3" w:rsidDel="0070375E" w:rsidRDefault="007A6002" w:rsidP="007A6002">
            <w:pPr>
              <w:pStyle w:val="af8"/>
              <w:rPr>
                <w:del w:id="1586" w:author="Маслихова Олеся Анатольевна" w:date="2018-12-25T15:06:00Z"/>
              </w:rPr>
            </w:pPr>
            <w:del w:id="1587" w:author="Маслихова Олеся Анатольевна" w:date="2018-12-25T15:06:00Z">
              <w:r w:rsidDel="0070375E">
                <w:delText>№ п/п</w:delText>
              </w:r>
              <w:bookmarkStart w:id="1588" w:name="_Toc1550123"/>
              <w:bookmarkStart w:id="1589" w:name="_Toc1550949"/>
              <w:bookmarkStart w:id="1590" w:name="_Toc6911720"/>
              <w:bookmarkStart w:id="1591" w:name="_Toc21517145"/>
              <w:bookmarkEnd w:id="1588"/>
              <w:bookmarkEnd w:id="1589"/>
              <w:bookmarkEnd w:id="1590"/>
              <w:bookmarkEnd w:id="1591"/>
            </w:del>
          </w:p>
        </w:tc>
        <w:tc>
          <w:tcPr>
            <w:tcW w:w="2464" w:type="dxa"/>
          </w:tcPr>
          <w:p w14:paraId="0432A03C" w14:textId="30099278" w:rsidR="007A6002" w:rsidDel="0070375E" w:rsidRDefault="007A6002" w:rsidP="007A6002">
            <w:pPr>
              <w:pStyle w:val="af8"/>
              <w:rPr>
                <w:del w:id="1592" w:author="Маслихова Олеся Анатольевна" w:date="2018-12-25T15:06:00Z"/>
              </w:rPr>
            </w:pPr>
            <w:del w:id="1593" w:author="Маслихова Олеся Анатольевна" w:date="2018-12-25T15:06:00Z">
              <w:r w:rsidDel="0070375E">
                <w:delText>Название</w:delText>
              </w:r>
              <w:bookmarkStart w:id="1594" w:name="_Toc1550124"/>
              <w:bookmarkStart w:id="1595" w:name="_Toc1550950"/>
              <w:bookmarkStart w:id="1596" w:name="_Toc6911721"/>
              <w:bookmarkStart w:id="1597" w:name="_Toc21517146"/>
              <w:bookmarkEnd w:id="1594"/>
              <w:bookmarkEnd w:id="1595"/>
              <w:bookmarkEnd w:id="1596"/>
              <w:bookmarkEnd w:id="1597"/>
            </w:del>
          </w:p>
        </w:tc>
        <w:tc>
          <w:tcPr>
            <w:tcW w:w="1701" w:type="dxa"/>
          </w:tcPr>
          <w:p w14:paraId="2539D732" w14:textId="3B42E4C7" w:rsidR="007A6002" w:rsidDel="0070375E" w:rsidRDefault="007A6002" w:rsidP="007A6002">
            <w:pPr>
              <w:pStyle w:val="af8"/>
              <w:rPr>
                <w:del w:id="1598" w:author="Маслихова Олеся Анатольевна" w:date="2018-12-25T15:06:00Z"/>
              </w:rPr>
            </w:pPr>
            <w:del w:id="1599" w:author="Маслихова Олеся Анатольевна" w:date="2018-12-25T15:06:00Z">
              <w:r w:rsidDel="0070375E">
                <w:delText>Тип атрибута</w:delText>
              </w:r>
              <w:bookmarkStart w:id="1600" w:name="_Toc1550125"/>
              <w:bookmarkStart w:id="1601" w:name="_Toc1550951"/>
              <w:bookmarkStart w:id="1602" w:name="_Toc6911722"/>
              <w:bookmarkStart w:id="1603" w:name="_Toc21517147"/>
              <w:bookmarkEnd w:id="1600"/>
              <w:bookmarkEnd w:id="1601"/>
              <w:bookmarkEnd w:id="1602"/>
              <w:bookmarkEnd w:id="1603"/>
            </w:del>
          </w:p>
        </w:tc>
        <w:tc>
          <w:tcPr>
            <w:tcW w:w="1842" w:type="dxa"/>
          </w:tcPr>
          <w:p w14:paraId="370151E3" w14:textId="550A68FD" w:rsidR="007A6002" w:rsidDel="0070375E" w:rsidRDefault="007A6002" w:rsidP="007A6002">
            <w:pPr>
              <w:pStyle w:val="af8"/>
              <w:rPr>
                <w:del w:id="1604" w:author="Маслихова Олеся Анатольевна" w:date="2018-12-25T15:06:00Z"/>
              </w:rPr>
            </w:pPr>
            <w:del w:id="1605" w:author="Маслихова Олеся Анатольевна" w:date="2018-12-25T15:06:00Z">
              <w:r w:rsidDel="0070375E">
                <w:delText>Входит в дайджест подписи</w:delText>
              </w:r>
              <w:bookmarkStart w:id="1606" w:name="_Toc1550126"/>
              <w:bookmarkStart w:id="1607" w:name="_Toc1550952"/>
              <w:bookmarkStart w:id="1608" w:name="_Toc6911723"/>
              <w:bookmarkStart w:id="1609" w:name="_Toc21517148"/>
              <w:bookmarkEnd w:id="1606"/>
              <w:bookmarkEnd w:id="1607"/>
              <w:bookmarkEnd w:id="1608"/>
              <w:bookmarkEnd w:id="1609"/>
            </w:del>
          </w:p>
        </w:tc>
        <w:tc>
          <w:tcPr>
            <w:tcW w:w="3119" w:type="dxa"/>
          </w:tcPr>
          <w:p w14:paraId="48AF3832" w14:textId="123DCDE4" w:rsidR="007A6002" w:rsidDel="0070375E" w:rsidRDefault="007A6002" w:rsidP="007A6002">
            <w:pPr>
              <w:pStyle w:val="af8"/>
              <w:rPr>
                <w:del w:id="1610" w:author="Маслихова Олеся Анатольевна" w:date="2018-12-25T15:06:00Z"/>
              </w:rPr>
            </w:pPr>
            <w:del w:id="1611" w:author="Маслихова Олеся Анатольевна" w:date="2018-12-25T15:06:00Z">
              <w:r w:rsidDel="0070375E">
                <w:delText>Комментарии</w:delText>
              </w:r>
              <w:bookmarkStart w:id="1612" w:name="_Toc1550127"/>
              <w:bookmarkStart w:id="1613" w:name="_Toc1550953"/>
              <w:bookmarkStart w:id="1614" w:name="_Toc6911724"/>
              <w:bookmarkStart w:id="1615" w:name="_Toc21517149"/>
              <w:bookmarkEnd w:id="1612"/>
              <w:bookmarkEnd w:id="1613"/>
              <w:bookmarkEnd w:id="1614"/>
              <w:bookmarkEnd w:id="1615"/>
            </w:del>
          </w:p>
        </w:tc>
        <w:bookmarkStart w:id="1616" w:name="_Toc1550128"/>
        <w:bookmarkStart w:id="1617" w:name="_Toc1550954"/>
        <w:bookmarkStart w:id="1618" w:name="_Toc6911725"/>
        <w:bookmarkStart w:id="1619" w:name="_Toc21517150"/>
        <w:bookmarkEnd w:id="1616"/>
        <w:bookmarkEnd w:id="1617"/>
        <w:bookmarkEnd w:id="1618"/>
        <w:bookmarkEnd w:id="1619"/>
      </w:tr>
      <w:tr w:rsidR="007A6002" w:rsidRPr="007A6002" w:rsidDel="0070375E" w14:paraId="48F12D6A" w14:textId="7F171624" w:rsidTr="007A6002">
        <w:trPr>
          <w:del w:id="1620" w:author="Маслихова Олеся Анатольевна" w:date="2018-12-25T15:06:00Z"/>
        </w:trPr>
        <w:tc>
          <w:tcPr>
            <w:tcW w:w="513" w:type="dxa"/>
          </w:tcPr>
          <w:p w14:paraId="2F1DC900" w14:textId="555CA3BB" w:rsidR="007A6002" w:rsidRPr="00E95F05" w:rsidDel="0070375E" w:rsidRDefault="007A6002" w:rsidP="00650D72">
            <w:pPr>
              <w:pStyle w:val="afa"/>
              <w:numPr>
                <w:ilvl w:val="0"/>
                <w:numId w:val="25"/>
              </w:numPr>
              <w:rPr>
                <w:del w:id="1621" w:author="Маслихова Олеся Анатольевна" w:date="2018-12-25T15:06:00Z"/>
                <w:rStyle w:val="af9"/>
                <w:rFonts w:eastAsia="Calibri"/>
              </w:rPr>
            </w:pPr>
            <w:bookmarkStart w:id="1622" w:name="_Toc1550129"/>
            <w:bookmarkStart w:id="1623" w:name="_Toc1550955"/>
            <w:bookmarkStart w:id="1624" w:name="_Toc6911726"/>
            <w:bookmarkStart w:id="1625" w:name="_Toc21517151"/>
            <w:bookmarkEnd w:id="1622"/>
            <w:bookmarkEnd w:id="1623"/>
            <w:bookmarkEnd w:id="1624"/>
            <w:bookmarkEnd w:id="1625"/>
          </w:p>
        </w:tc>
        <w:tc>
          <w:tcPr>
            <w:tcW w:w="2464" w:type="dxa"/>
          </w:tcPr>
          <w:p w14:paraId="24B4C06C" w14:textId="147D9595" w:rsidR="007A6002" w:rsidRPr="007A6002" w:rsidDel="0070375E" w:rsidRDefault="007A6002" w:rsidP="007A6002">
            <w:pPr>
              <w:pStyle w:val="af"/>
              <w:ind w:left="0" w:firstLine="0"/>
              <w:rPr>
                <w:del w:id="1626" w:author="Маслихова Олеся Анатольевна" w:date="2018-12-25T15:06:00Z"/>
                <w:rFonts w:ascii="Times New Roman" w:hAnsi="Times New Roman"/>
                <w:sz w:val="20"/>
              </w:rPr>
            </w:pPr>
            <w:del w:id="1627" w:author="Маслихова Олеся Анатольевна" w:date="2018-12-25T15:06:00Z">
              <w:r w:rsidRPr="007A6002" w:rsidDel="0070375E">
                <w:rPr>
                  <w:rFonts w:ascii="Times New Roman" w:hAnsi="Times New Roman"/>
                  <w:sz w:val="20"/>
                  <w:lang w:val="en-US"/>
                </w:rPr>
                <w:delText>ID</w:delText>
              </w:r>
              <w:bookmarkStart w:id="1628" w:name="_Toc1550130"/>
              <w:bookmarkStart w:id="1629" w:name="_Toc1550956"/>
              <w:bookmarkStart w:id="1630" w:name="_Toc6911727"/>
              <w:bookmarkStart w:id="1631" w:name="_Toc21517152"/>
              <w:bookmarkEnd w:id="1628"/>
              <w:bookmarkEnd w:id="1629"/>
              <w:bookmarkEnd w:id="1630"/>
              <w:bookmarkEnd w:id="1631"/>
            </w:del>
          </w:p>
        </w:tc>
        <w:tc>
          <w:tcPr>
            <w:tcW w:w="1701" w:type="dxa"/>
          </w:tcPr>
          <w:p w14:paraId="4546A449" w14:textId="24D87915" w:rsidR="007A6002" w:rsidRPr="007A6002" w:rsidDel="0070375E" w:rsidRDefault="007A6002" w:rsidP="007A6002">
            <w:pPr>
              <w:pStyle w:val="af"/>
              <w:ind w:left="0" w:firstLine="0"/>
              <w:rPr>
                <w:del w:id="1632" w:author="Маслихова Олеся Анатольевна" w:date="2018-12-25T15:06:00Z"/>
                <w:rFonts w:ascii="Times New Roman" w:hAnsi="Times New Roman"/>
                <w:sz w:val="20"/>
                <w:lang w:val="en-US"/>
              </w:rPr>
            </w:pPr>
            <w:del w:id="1633" w:author="Маслихова Олеся Анатольевна" w:date="2018-12-25T15:06:00Z">
              <w:r w:rsidRPr="007A6002" w:rsidDel="0070375E">
                <w:rPr>
                  <w:rFonts w:ascii="Times New Roman" w:hAnsi="Times New Roman"/>
                  <w:sz w:val="20"/>
                  <w:lang w:val="en-US"/>
                </w:rPr>
                <w:delText>string</w:delText>
              </w:r>
              <w:bookmarkStart w:id="1634" w:name="_Toc1550131"/>
              <w:bookmarkStart w:id="1635" w:name="_Toc1550957"/>
              <w:bookmarkStart w:id="1636" w:name="_Toc6911728"/>
              <w:bookmarkStart w:id="1637" w:name="_Toc21517153"/>
              <w:bookmarkEnd w:id="1634"/>
              <w:bookmarkEnd w:id="1635"/>
              <w:bookmarkEnd w:id="1636"/>
              <w:bookmarkEnd w:id="1637"/>
            </w:del>
          </w:p>
        </w:tc>
        <w:tc>
          <w:tcPr>
            <w:tcW w:w="1842" w:type="dxa"/>
          </w:tcPr>
          <w:p w14:paraId="42194F13" w14:textId="0223BD0B" w:rsidR="007A6002" w:rsidRPr="007A6002" w:rsidDel="0070375E" w:rsidRDefault="00DE1C4A" w:rsidP="007A6002">
            <w:pPr>
              <w:ind w:left="0" w:right="565" w:firstLine="0"/>
              <w:rPr>
                <w:del w:id="1638" w:author="Маслихова Олеся Анатольевна" w:date="2018-12-25T15:06:00Z"/>
                <w:spacing w:val="-5"/>
                <w:szCs w:val="20"/>
                <w:lang w:val="en-US" w:eastAsia="en-US"/>
              </w:rPr>
            </w:pPr>
            <w:del w:id="163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1640" w:name="_Toc1550132"/>
              <w:bookmarkStart w:id="1641" w:name="_Toc1550958"/>
              <w:bookmarkStart w:id="1642" w:name="_Toc6911729"/>
              <w:bookmarkStart w:id="1643" w:name="_Toc21517154"/>
              <w:bookmarkEnd w:id="1640"/>
              <w:bookmarkEnd w:id="1641"/>
              <w:bookmarkEnd w:id="1642"/>
              <w:bookmarkEnd w:id="1643"/>
            </w:del>
          </w:p>
        </w:tc>
        <w:tc>
          <w:tcPr>
            <w:tcW w:w="3119" w:type="dxa"/>
          </w:tcPr>
          <w:p w14:paraId="5FFB5B79" w14:textId="2617EE20" w:rsidR="007A6002" w:rsidRPr="007A6002" w:rsidDel="0070375E" w:rsidRDefault="007A6002" w:rsidP="007A6002">
            <w:pPr>
              <w:pStyle w:val="af"/>
              <w:ind w:left="0" w:firstLine="0"/>
              <w:rPr>
                <w:del w:id="1644" w:author="Маслихова Олеся Анатольевна" w:date="2018-12-25T15:06:00Z"/>
                <w:rFonts w:ascii="Times New Roman" w:hAnsi="Times New Roman"/>
                <w:sz w:val="20"/>
                <w:lang w:val="en-US"/>
              </w:rPr>
            </w:pPr>
            <w:del w:id="1645" w:author="Маслихова Олеся Анатольевна" w:date="2018-12-25T15:06:00Z">
              <w:r w:rsidRPr="007A6002" w:rsidDel="0070375E">
                <w:rPr>
                  <w:rFonts w:ascii="Times New Roman" w:hAnsi="Times New Roman"/>
                  <w:sz w:val="20"/>
                  <w:lang w:val="en-US"/>
                </w:rPr>
                <w:delText>Идентификатор объекта</w:delText>
              </w:r>
              <w:bookmarkStart w:id="1646" w:name="_Toc1550133"/>
              <w:bookmarkStart w:id="1647" w:name="_Toc1550959"/>
              <w:bookmarkStart w:id="1648" w:name="_Toc6911730"/>
              <w:bookmarkStart w:id="1649" w:name="_Toc21517155"/>
              <w:bookmarkEnd w:id="1646"/>
              <w:bookmarkEnd w:id="1647"/>
              <w:bookmarkEnd w:id="1648"/>
              <w:bookmarkEnd w:id="1649"/>
            </w:del>
          </w:p>
        </w:tc>
        <w:bookmarkStart w:id="1650" w:name="_Toc1550134"/>
        <w:bookmarkStart w:id="1651" w:name="_Toc1550960"/>
        <w:bookmarkStart w:id="1652" w:name="_Toc6911731"/>
        <w:bookmarkStart w:id="1653" w:name="_Toc21517156"/>
        <w:bookmarkEnd w:id="1650"/>
        <w:bookmarkEnd w:id="1651"/>
        <w:bookmarkEnd w:id="1652"/>
        <w:bookmarkEnd w:id="1653"/>
      </w:tr>
      <w:tr w:rsidR="007A6002" w:rsidRPr="007A6002" w:rsidDel="0070375E" w14:paraId="6F947D78" w14:textId="142C5CF4" w:rsidTr="007A6002">
        <w:trPr>
          <w:del w:id="1654" w:author="Маслихова Олеся Анатольевна" w:date="2018-12-25T15:06:00Z"/>
        </w:trPr>
        <w:tc>
          <w:tcPr>
            <w:tcW w:w="513" w:type="dxa"/>
          </w:tcPr>
          <w:p w14:paraId="67680A08" w14:textId="33B95F16" w:rsidR="007A6002" w:rsidRPr="00E95F05" w:rsidDel="0070375E" w:rsidRDefault="007A6002" w:rsidP="00650D72">
            <w:pPr>
              <w:pStyle w:val="afa"/>
              <w:numPr>
                <w:ilvl w:val="0"/>
                <w:numId w:val="25"/>
              </w:numPr>
              <w:rPr>
                <w:del w:id="1655" w:author="Маслихова Олеся Анатольевна" w:date="2018-12-25T15:06:00Z"/>
                <w:rStyle w:val="af9"/>
                <w:rFonts w:eastAsia="Calibri"/>
              </w:rPr>
            </w:pPr>
            <w:bookmarkStart w:id="1656" w:name="_Toc1550135"/>
            <w:bookmarkStart w:id="1657" w:name="_Toc1550961"/>
            <w:bookmarkStart w:id="1658" w:name="_Toc6911732"/>
            <w:bookmarkStart w:id="1659" w:name="_Toc21517157"/>
            <w:bookmarkEnd w:id="1656"/>
            <w:bookmarkEnd w:id="1657"/>
            <w:bookmarkEnd w:id="1658"/>
            <w:bookmarkEnd w:id="1659"/>
          </w:p>
        </w:tc>
        <w:tc>
          <w:tcPr>
            <w:tcW w:w="2464" w:type="dxa"/>
          </w:tcPr>
          <w:p w14:paraId="1D55BC89" w14:textId="2C035E66" w:rsidR="007A6002" w:rsidRPr="007A6002" w:rsidDel="0070375E" w:rsidRDefault="007A6002" w:rsidP="007A6002">
            <w:pPr>
              <w:pStyle w:val="af"/>
              <w:ind w:left="0" w:firstLine="0"/>
              <w:rPr>
                <w:del w:id="1660" w:author="Маслихова Олеся Анатольевна" w:date="2018-12-25T15:06:00Z"/>
                <w:rFonts w:ascii="Times New Roman" w:hAnsi="Times New Roman"/>
                <w:sz w:val="20"/>
              </w:rPr>
            </w:pPr>
            <w:del w:id="1661" w:author="Маслихова Олеся Анатольевна" w:date="2018-12-25T15:06:00Z">
              <w:r w:rsidRPr="007A6002" w:rsidDel="0070375E">
                <w:rPr>
                  <w:rFonts w:ascii="Times New Roman" w:hAnsi="Times New Roman"/>
                  <w:sz w:val="20"/>
                  <w:lang w:val="en-US"/>
                </w:rPr>
                <w:delText>ARCHIVETIME</w:delText>
              </w:r>
              <w:bookmarkStart w:id="1662" w:name="_Toc1550136"/>
              <w:bookmarkStart w:id="1663" w:name="_Toc1550962"/>
              <w:bookmarkStart w:id="1664" w:name="_Toc6911733"/>
              <w:bookmarkStart w:id="1665" w:name="_Toc21517158"/>
              <w:bookmarkEnd w:id="1662"/>
              <w:bookmarkEnd w:id="1663"/>
              <w:bookmarkEnd w:id="1664"/>
              <w:bookmarkEnd w:id="1665"/>
            </w:del>
          </w:p>
        </w:tc>
        <w:tc>
          <w:tcPr>
            <w:tcW w:w="1701" w:type="dxa"/>
          </w:tcPr>
          <w:p w14:paraId="7D2E8F42" w14:textId="4EBD8804" w:rsidR="007A6002" w:rsidRPr="007A6002" w:rsidDel="0070375E" w:rsidRDefault="007A6002" w:rsidP="007A6002">
            <w:pPr>
              <w:pStyle w:val="af"/>
              <w:ind w:left="0" w:firstLine="0"/>
              <w:rPr>
                <w:del w:id="1666" w:author="Маслихова Олеся Анатольевна" w:date="2018-12-25T15:06:00Z"/>
                <w:rFonts w:ascii="Times New Roman" w:hAnsi="Times New Roman"/>
                <w:sz w:val="20"/>
                <w:lang w:val="en-US"/>
              </w:rPr>
            </w:pPr>
            <w:del w:id="1667" w:author="Маслихова Олеся Анатольевна" w:date="2018-12-25T15:06:00Z">
              <w:r w:rsidRPr="007A6002" w:rsidDel="0070375E">
                <w:rPr>
                  <w:rFonts w:ascii="Times New Roman" w:hAnsi="Times New Roman"/>
                  <w:sz w:val="20"/>
                  <w:lang w:val="en-US"/>
                </w:rPr>
                <w:delText>long</w:delText>
              </w:r>
              <w:bookmarkStart w:id="1668" w:name="_Toc1550137"/>
              <w:bookmarkStart w:id="1669" w:name="_Toc1550963"/>
              <w:bookmarkStart w:id="1670" w:name="_Toc6911734"/>
              <w:bookmarkStart w:id="1671" w:name="_Toc21517159"/>
              <w:bookmarkEnd w:id="1668"/>
              <w:bookmarkEnd w:id="1669"/>
              <w:bookmarkEnd w:id="1670"/>
              <w:bookmarkEnd w:id="1671"/>
            </w:del>
          </w:p>
        </w:tc>
        <w:tc>
          <w:tcPr>
            <w:tcW w:w="1842" w:type="dxa"/>
          </w:tcPr>
          <w:p w14:paraId="7E3ADFB8" w14:textId="5817F345" w:rsidR="007A6002" w:rsidRPr="007A6002" w:rsidDel="0070375E" w:rsidRDefault="007A6002" w:rsidP="007A6002">
            <w:pPr>
              <w:ind w:left="0" w:right="565" w:firstLine="0"/>
              <w:rPr>
                <w:del w:id="1672" w:author="Маслихова Олеся Анатольевна" w:date="2018-12-25T15:06:00Z"/>
                <w:spacing w:val="-5"/>
                <w:szCs w:val="20"/>
                <w:lang w:val="en-US" w:eastAsia="en-US"/>
              </w:rPr>
            </w:pPr>
            <w:bookmarkStart w:id="1673" w:name="_Toc1550138"/>
            <w:bookmarkStart w:id="1674" w:name="_Toc1550964"/>
            <w:bookmarkStart w:id="1675" w:name="_Toc6911735"/>
            <w:bookmarkStart w:id="1676" w:name="_Toc21517160"/>
            <w:bookmarkEnd w:id="1673"/>
            <w:bookmarkEnd w:id="1674"/>
            <w:bookmarkEnd w:id="1675"/>
            <w:bookmarkEnd w:id="1676"/>
          </w:p>
        </w:tc>
        <w:tc>
          <w:tcPr>
            <w:tcW w:w="3119" w:type="dxa"/>
          </w:tcPr>
          <w:p w14:paraId="33A582B7" w14:textId="096F76C7" w:rsidR="007A6002" w:rsidRPr="007A6002" w:rsidDel="0070375E" w:rsidRDefault="007A6002" w:rsidP="007A6002">
            <w:pPr>
              <w:pStyle w:val="af"/>
              <w:ind w:left="0" w:firstLine="0"/>
              <w:rPr>
                <w:del w:id="1677" w:author="Маслихова Олеся Анатольевна" w:date="2018-12-25T15:06:00Z"/>
                <w:rFonts w:ascii="Times New Roman" w:hAnsi="Times New Roman"/>
                <w:sz w:val="20"/>
                <w:lang w:val="en-US"/>
              </w:rPr>
            </w:pPr>
            <w:del w:id="1678" w:author="Маслихова Олеся Анатольевна" w:date="2018-12-25T15:06:00Z">
              <w:r w:rsidRPr="007A6002" w:rsidDel="0070375E">
                <w:rPr>
                  <w:rFonts w:ascii="Times New Roman" w:hAnsi="Times New Roman"/>
                  <w:sz w:val="20"/>
                  <w:lang w:val="en-US"/>
                </w:rPr>
                <w:delText>Дата архивирования</w:delText>
              </w:r>
              <w:bookmarkStart w:id="1679" w:name="_Toc1550139"/>
              <w:bookmarkStart w:id="1680" w:name="_Toc1550965"/>
              <w:bookmarkStart w:id="1681" w:name="_Toc6911736"/>
              <w:bookmarkStart w:id="1682" w:name="_Toc21517161"/>
              <w:bookmarkEnd w:id="1679"/>
              <w:bookmarkEnd w:id="1680"/>
              <w:bookmarkEnd w:id="1681"/>
              <w:bookmarkEnd w:id="1682"/>
            </w:del>
          </w:p>
        </w:tc>
        <w:bookmarkStart w:id="1683" w:name="_Toc1550140"/>
        <w:bookmarkStart w:id="1684" w:name="_Toc1550966"/>
        <w:bookmarkStart w:id="1685" w:name="_Toc6911737"/>
        <w:bookmarkStart w:id="1686" w:name="_Toc21517162"/>
        <w:bookmarkEnd w:id="1683"/>
        <w:bookmarkEnd w:id="1684"/>
        <w:bookmarkEnd w:id="1685"/>
        <w:bookmarkEnd w:id="1686"/>
      </w:tr>
      <w:tr w:rsidR="007A6002" w:rsidRPr="007A6002" w:rsidDel="0070375E" w14:paraId="771BAA62" w14:textId="2169A4E2" w:rsidTr="007A6002">
        <w:trPr>
          <w:del w:id="1687" w:author="Маслихова Олеся Анатольевна" w:date="2018-12-25T15:06:00Z"/>
        </w:trPr>
        <w:tc>
          <w:tcPr>
            <w:tcW w:w="513" w:type="dxa"/>
          </w:tcPr>
          <w:p w14:paraId="2E9E6060" w14:textId="04F6BA03" w:rsidR="007A6002" w:rsidRPr="00E95F05" w:rsidDel="0070375E" w:rsidRDefault="007A6002" w:rsidP="00650D72">
            <w:pPr>
              <w:pStyle w:val="afa"/>
              <w:numPr>
                <w:ilvl w:val="0"/>
                <w:numId w:val="25"/>
              </w:numPr>
              <w:rPr>
                <w:del w:id="1688" w:author="Маслихова Олеся Анатольевна" w:date="2018-12-25T15:06:00Z"/>
                <w:rStyle w:val="af9"/>
                <w:rFonts w:eastAsia="Calibri"/>
              </w:rPr>
            </w:pPr>
            <w:bookmarkStart w:id="1689" w:name="_Toc1550141"/>
            <w:bookmarkStart w:id="1690" w:name="_Toc1550967"/>
            <w:bookmarkStart w:id="1691" w:name="_Toc6911738"/>
            <w:bookmarkStart w:id="1692" w:name="_Toc21517163"/>
            <w:bookmarkEnd w:id="1689"/>
            <w:bookmarkEnd w:id="1690"/>
            <w:bookmarkEnd w:id="1691"/>
            <w:bookmarkEnd w:id="1692"/>
          </w:p>
        </w:tc>
        <w:tc>
          <w:tcPr>
            <w:tcW w:w="2464" w:type="dxa"/>
          </w:tcPr>
          <w:p w14:paraId="0CE41F6A" w14:textId="343B93FF" w:rsidR="007A6002" w:rsidRPr="007A6002" w:rsidDel="0070375E" w:rsidRDefault="007A6002" w:rsidP="007A6002">
            <w:pPr>
              <w:pStyle w:val="af"/>
              <w:ind w:left="0" w:firstLine="0"/>
              <w:rPr>
                <w:del w:id="1693" w:author="Маслихова Олеся Анатольевна" w:date="2018-12-25T15:06:00Z"/>
                <w:rFonts w:ascii="Times New Roman" w:hAnsi="Times New Roman"/>
                <w:sz w:val="20"/>
              </w:rPr>
            </w:pPr>
            <w:del w:id="1694" w:author="Маслихова Олеся Анатольевна" w:date="2018-12-25T15:06:00Z">
              <w:r w:rsidRPr="007A6002" w:rsidDel="0070375E">
                <w:rPr>
                  <w:rFonts w:ascii="Times New Roman" w:hAnsi="Times New Roman"/>
                  <w:sz w:val="20"/>
                  <w:lang w:val="en-US"/>
                </w:rPr>
                <w:delText>DELETETIME</w:delText>
              </w:r>
              <w:bookmarkStart w:id="1695" w:name="_Toc1550142"/>
              <w:bookmarkStart w:id="1696" w:name="_Toc1550968"/>
              <w:bookmarkStart w:id="1697" w:name="_Toc6911739"/>
              <w:bookmarkStart w:id="1698" w:name="_Toc21517164"/>
              <w:bookmarkEnd w:id="1695"/>
              <w:bookmarkEnd w:id="1696"/>
              <w:bookmarkEnd w:id="1697"/>
              <w:bookmarkEnd w:id="1698"/>
            </w:del>
          </w:p>
        </w:tc>
        <w:tc>
          <w:tcPr>
            <w:tcW w:w="1701" w:type="dxa"/>
          </w:tcPr>
          <w:p w14:paraId="2695E580" w14:textId="3C4535E6" w:rsidR="007A6002" w:rsidRPr="007A6002" w:rsidDel="0070375E" w:rsidRDefault="007A6002" w:rsidP="007A6002">
            <w:pPr>
              <w:pStyle w:val="af"/>
              <w:ind w:left="0" w:firstLine="0"/>
              <w:rPr>
                <w:del w:id="1699" w:author="Маслихова Олеся Анатольевна" w:date="2018-12-25T15:06:00Z"/>
                <w:rFonts w:ascii="Times New Roman" w:hAnsi="Times New Roman"/>
                <w:sz w:val="20"/>
                <w:lang w:val="en-US"/>
              </w:rPr>
            </w:pPr>
            <w:del w:id="1700" w:author="Маслихова Олеся Анатольевна" w:date="2018-12-25T15:06:00Z">
              <w:r w:rsidRPr="007A6002" w:rsidDel="0070375E">
                <w:rPr>
                  <w:rFonts w:ascii="Times New Roman" w:hAnsi="Times New Roman"/>
                  <w:sz w:val="20"/>
                  <w:lang w:val="en-US"/>
                </w:rPr>
                <w:delText>long</w:delText>
              </w:r>
              <w:bookmarkStart w:id="1701" w:name="_Toc1550143"/>
              <w:bookmarkStart w:id="1702" w:name="_Toc1550969"/>
              <w:bookmarkStart w:id="1703" w:name="_Toc6911740"/>
              <w:bookmarkStart w:id="1704" w:name="_Toc21517165"/>
              <w:bookmarkEnd w:id="1701"/>
              <w:bookmarkEnd w:id="1702"/>
              <w:bookmarkEnd w:id="1703"/>
              <w:bookmarkEnd w:id="1704"/>
            </w:del>
          </w:p>
        </w:tc>
        <w:tc>
          <w:tcPr>
            <w:tcW w:w="1842" w:type="dxa"/>
          </w:tcPr>
          <w:p w14:paraId="5F92179F" w14:textId="46318881" w:rsidR="007A6002" w:rsidRPr="007A6002" w:rsidDel="0070375E" w:rsidRDefault="007A6002" w:rsidP="007A6002">
            <w:pPr>
              <w:ind w:left="0" w:right="565" w:firstLine="0"/>
              <w:rPr>
                <w:del w:id="1705" w:author="Маслихова Олеся Анатольевна" w:date="2018-12-25T15:06:00Z"/>
                <w:spacing w:val="-5"/>
                <w:szCs w:val="20"/>
                <w:lang w:val="en-US" w:eastAsia="en-US"/>
              </w:rPr>
            </w:pPr>
            <w:bookmarkStart w:id="1706" w:name="_Toc1550144"/>
            <w:bookmarkStart w:id="1707" w:name="_Toc1550970"/>
            <w:bookmarkStart w:id="1708" w:name="_Toc6911741"/>
            <w:bookmarkStart w:id="1709" w:name="_Toc21517166"/>
            <w:bookmarkEnd w:id="1706"/>
            <w:bookmarkEnd w:id="1707"/>
            <w:bookmarkEnd w:id="1708"/>
            <w:bookmarkEnd w:id="1709"/>
          </w:p>
        </w:tc>
        <w:tc>
          <w:tcPr>
            <w:tcW w:w="3119" w:type="dxa"/>
          </w:tcPr>
          <w:p w14:paraId="02A10A7A" w14:textId="61E1759B" w:rsidR="007A6002" w:rsidRPr="007A6002" w:rsidDel="0070375E" w:rsidRDefault="007A6002" w:rsidP="007A6002">
            <w:pPr>
              <w:pStyle w:val="af"/>
              <w:ind w:left="0" w:firstLine="0"/>
              <w:rPr>
                <w:del w:id="1710" w:author="Маслихова Олеся Анатольевна" w:date="2018-12-25T15:06:00Z"/>
                <w:rFonts w:ascii="Times New Roman" w:hAnsi="Times New Roman"/>
                <w:sz w:val="20"/>
                <w:lang w:val="en-US"/>
              </w:rPr>
            </w:pPr>
            <w:del w:id="1711" w:author="Маслихова Олеся Анатольевна" w:date="2018-12-25T15:06:00Z">
              <w:r w:rsidRPr="007A6002" w:rsidDel="0070375E">
                <w:rPr>
                  <w:rFonts w:ascii="Times New Roman" w:hAnsi="Times New Roman"/>
                  <w:sz w:val="20"/>
                  <w:lang w:val="en-US"/>
                </w:rPr>
                <w:delText>Дата удаления</w:delText>
              </w:r>
              <w:bookmarkStart w:id="1712" w:name="_Toc1550145"/>
              <w:bookmarkStart w:id="1713" w:name="_Toc1550971"/>
              <w:bookmarkStart w:id="1714" w:name="_Toc6911742"/>
              <w:bookmarkStart w:id="1715" w:name="_Toc21517167"/>
              <w:bookmarkEnd w:id="1712"/>
              <w:bookmarkEnd w:id="1713"/>
              <w:bookmarkEnd w:id="1714"/>
              <w:bookmarkEnd w:id="1715"/>
            </w:del>
          </w:p>
        </w:tc>
        <w:bookmarkStart w:id="1716" w:name="_Toc1550146"/>
        <w:bookmarkStart w:id="1717" w:name="_Toc1550972"/>
        <w:bookmarkStart w:id="1718" w:name="_Toc6911743"/>
        <w:bookmarkStart w:id="1719" w:name="_Toc21517168"/>
        <w:bookmarkEnd w:id="1716"/>
        <w:bookmarkEnd w:id="1717"/>
        <w:bookmarkEnd w:id="1718"/>
        <w:bookmarkEnd w:id="1719"/>
      </w:tr>
      <w:tr w:rsidR="007A6002" w:rsidRPr="007A6002" w:rsidDel="0070375E" w14:paraId="0B24B8F9" w14:textId="18257735" w:rsidTr="007A6002">
        <w:trPr>
          <w:del w:id="1720" w:author="Маслихова Олеся Анатольевна" w:date="2018-12-25T15:06:00Z"/>
        </w:trPr>
        <w:tc>
          <w:tcPr>
            <w:tcW w:w="513" w:type="dxa"/>
          </w:tcPr>
          <w:p w14:paraId="7B64570E" w14:textId="6CE74951" w:rsidR="007A6002" w:rsidRPr="00E95F05" w:rsidDel="0070375E" w:rsidRDefault="007A6002" w:rsidP="00650D72">
            <w:pPr>
              <w:pStyle w:val="afa"/>
              <w:numPr>
                <w:ilvl w:val="0"/>
                <w:numId w:val="25"/>
              </w:numPr>
              <w:rPr>
                <w:del w:id="1721" w:author="Маслихова Олеся Анатольевна" w:date="2018-12-25T15:06:00Z"/>
                <w:rStyle w:val="af9"/>
                <w:rFonts w:eastAsia="Calibri"/>
              </w:rPr>
            </w:pPr>
            <w:bookmarkStart w:id="1722" w:name="_Toc1550147"/>
            <w:bookmarkStart w:id="1723" w:name="_Toc1550973"/>
            <w:bookmarkStart w:id="1724" w:name="_Toc6911744"/>
            <w:bookmarkStart w:id="1725" w:name="_Toc21517169"/>
            <w:bookmarkEnd w:id="1722"/>
            <w:bookmarkEnd w:id="1723"/>
            <w:bookmarkEnd w:id="1724"/>
            <w:bookmarkEnd w:id="1725"/>
          </w:p>
        </w:tc>
        <w:tc>
          <w:tcPr>
            <w:tcW w:w="2464" w:type="dxa"/>
          </w:tcPr>
          <w:p w14:paraId="536CA2C1" w14:textId="64AE9FFF" w:rsidR="007A6002" w:rsidRPr="007A6002" w:rsidDel="0070375E" w:rsidRDefault="007A6002" w:rsidP="007A6002">
            <w:pPr>
              <w:pStyle w:val="af"/>
              <w:ind w:left="0" w:firstLine="0"/>
              <w:rPr>
                <w:del w:id="1726" w:author="Маслихова Олеся Анатольевна" w:date="2018-12-25T15:06:00Z"/>
                <w:rFonts w:ascii="Times New Roman" w:hAnsi="Times New Roman"/>
                <w:sz w:val="20"/>
                <w:lang w:val="en-US"/>
              </w:rPr>
            </w:pPr>
            <w:del w:id="1727" w:author="Маслихова Олеся Анатольевна" w:date="2018-12-25T15:06:00Z">
              <w:r w:rsidRPr="007A6002" w:rsidDel="0070375E">
                <w:rPr>
                  <w:rFonts w:ascii="Times New Roman" w:hAnsi="Times New Roman"/>
                  <w:sz w:val="20"/>
                  <w:lang w:val="en-US"/>
                </w:rPr>
                <w:delText>SYSCREATETIME</w:delText>
              </w:r>
              <w:bookmarkStart w:id="1728" w:name="_Toc1550148"/>
              <w:bookmarkStart w:id="1729" w:name="_Toc1550974"/>
              <w:bookmarkStart w:id="1730" w:name="_Toc6911745"/>
              <w:bookmarkStart w:id="1731" w:name="_Toc21517170"/>
              <w:bookmarkEnd w:id="1728"/>
              <w:bookmarkEnd w:id="1729"/>
              <w:bookmarkEnd w:id="1730"/>
              <w:bookmarkEnd w:id="1731"/>
            </w:del>
          </w:p>
        </w:tc>
        <w:tc>
          <w:tcPr>
            <w:tcW w:w="1701" w:type="dxa"/>
          </w:tcPr>
          <w:p w14:paraId="09ACAAE5" w14:textId="2DA31D4D" w:rsidR="007A6002" w:rsidRPr="007A6002" w:rsidDel="0070375E" w:rsidRDefault="007A6002" w:rsidP="007A6002">
            <w:pPr>
              <w:pStyle w:val="af"/>
              <w:ind w:left="0" w:firstLine="0"/>
              <w:rPr>
                <w:del w:id="1732" w:author="Маслихова Олеся Анатольевна" w:date="2018-12-25T15:06:00Z"/>
                <w:rFonts w:ascii="Times New Roman" w:hAnsi="Times New Roman"/>
                <w:sz w:val="20"/>
                <w:lang w:val="en-US"/>
              </w:rPr>
            </w:pPr>
            <w:del w:id="1733" w:author="Маслихова Олеся Анатольевна" w:date="2018-12-25T15:06:00Z">
              <w:r w:rsidRPr="007A6002" w:rsidDel="0070375E">
                <w:rPr>
                  <w:rFonts w:ascii="Times New Roman" w:hAnsi="Times New Roman"/>
                  <w:sz w:val="20"/>
                  <w:lang w:val="en-US"/>
                </w:rPr>
                <w:delText>timestamp</w:delText>
              </w:r>
              <w:bookmarkStart w:id="1734" w:name="_Toc1550149"/>
              <w:bookmarkStart w:id="1735" w:name="_Toc1550975"/>
              <w:bookmarkStart w:id="1736" w:name="_Toc6911746"/>
              <w:bookmarkStart w:id="1737" w:name="_Toc21517171"/>
              <w:bookmarkEnd w:id="1734"/>
              <w:bookmarkEnd w:id="1735"/>
              <w:bookmarkEnd w:id="1736"/>
              <w:bookmarkEnd w:id="1737"/>
            </w:del>
          </w:p>
        </w:tc>
        <w:tc>
          <w:tcPr>
            <w:tcW w:w="1842" w:type="dxa"/>
          </w:tcPr>
          <w:p w14:paraId="4024D26E" w14:textId="65A7D37C" w:rsidR="007A6002" w:rsidRPr="007A6002" w:rsidDel="0070375E" w:rsidRDefault="007A6002" w:rsidP="007A6002">
            <w:pPr>
              <w:ind w:left="0" w:right="565" w:firstLine="0"/>
              <w:rPr>
                <w:del w:id="1738" w:author="Маслихова Олеся Анатольевна" w:date="2018-12-25T15:06:00Z"/>
                <w:spacing w:val="-5"/>
                <w:szCs w:val="20"/>
                <w:lang w:val="en-US" w:eastAsia="en-US"/>
              </w:rPr>
            </w:pPr>
            <w:bookmarkStart w:id="1739" w:name="_Toc1550150"/>
            <w:bookmarkStart w:id="1740" w:name="_Toc1550976"/>
            <w:bookmarkStart w:id="1741" w:name="_Toc6911747"/>
            <w:bookmarkStart w:id="1742" w:name="_Toc21517172"/>
            <w:bookmarkEnd w:id="1739"/>
            <w:bookmarkEnd w:id="1740"/>
            <w:bookmarkEnd w:id="1741"/>
            <w:bookmarkEnd w:id="1742"/>
          </w:p>
        </w:tc>
        <w:tc>
          <w:tcPr>
            <w:tcW w:w="3119" w:type="dxa"/>
          </w:tcPr>
          <w:p w14:paraId="5FA9AB7D" w14:textId="46BB3D24" w:rsidR="007A6002" w:rsidRPr="007A6002" w:rsidDel="0070375E" w:rsidRDefault="007A6002" w:rsidP="007A6002">
            <w:pPr>
              <w:pStyle w:val="af"/>
              <w:ind w:left="0" w:firstLine="0"/>
              <w:rPr>
                <w:del w:id="1743" w:author="Маслихова Олеся Анатольевна" w:date="2018-12-25T15:06:00Z"/>
                <w:rFonts w:ascii="Times New Roman" w:hAnsi="Times New Roman"/>
                <w:sz w:val="20"/>
                <w:lang w:val="en-US"/>
              </w:rPr>
            </w:pPr>
            <w:del w:id="1744" w:author="Маслихова Олеся Анатольевна" w:date="2018-12-25T15:06:00Z">
              <w:r w:rsidRPr="007A6002" w:rsidDel="0070375E">
                <w:rPr>
                  <w:rFonts w:ascii="Times New Roman" w:hAnsi="Times New Roman"/>
                  <w:sz w:val="20"/>
                  <w:lang w:val="en-US"/>
                </w:rPr>
                <w:delText>Системное время создания</w:delText>
              </w:r>
              <w:bookmarkStart w:id="1745" w:name="_Toc1550151"/>
              <w:bookmarkStart w:id="1746" w:name="_Toc1550977"/>
              <w:bookmarkStart w:id="1747" w:name="_Toc6911748"/>
              <w:bookmarkStart w:id="1748" w:name="_Toc21517173"/>
              <w:bookmarkEnd w:id="1745"/>
              <w:bookmarkEnd w:id="1746"/>
              <w:bookmarkEnd w:id="1747"/>
              <w:bookmarkEnd w:id="1748"/>
            </w:del>
          </w:p>
        </w:tc>
        <w:bookmarkStart w:id="1749" w:name="_Toc1550152"/>
        <w:bookmarkStart w:id="1750" w:name="_Toc1550978"/>
        <w:bookmarkStart w:id="1751" w:name="_Toc6911749"/>
        <w:bookmarkStart w:id="1752" w:name="_Toc21517174"/>
        <w:bookmarkEnd w:id="1749"/>
        <w:bookmarkEnd w:id="1750"/>
        <w:bookmarkEnd w:id="1751"/>
        <w:bookmarkEnd w:id="1752"/>
      </w:tr>
      <w:tr w:rsidR="007A6002" w:rsidRPr="007A6002" w:rsidDel="0070375E" w14:paraId="0437EC3B" w14:textId="76AA4B8F" w:rsidTr="007A6002">
        <w:trPr>
          <w:del w:id="1753" w:author="Маслихова Олеся Анатольевна" w:date="2018-12-25T15:06:00Z"/>
        </w:trPr>
        <w:tc>
          <w:tcPr>
            <w:tcW w:w="513" w:type="dxa"/>
          </w:tcPr>
          <w:p w14:paraId="1AD8E4C7" w14:textId="705AD9A8" w:rsidR="007A6002" w:rsidRPr="00E95F05" w:rsidDel="0070375E" w:rsidRDefault="007A6002" w:rsidP="00650D72">
            <w:pPr>
              <w:pStyle w:val="afa"/>
              <w:numPr>
                <w:ilvl w:val="0"/>
                <w:numId w:val="25"/>
              </w:numPr>
              <w:rPr>
                <w:del w:id="1754" w:author="Маслихова Олеся Анатольевна" w:date="2018-12-25T15:06:00Z"/>
                <w:rStyle w:val="af9"/>
                <w:rFonts w:eastAsia="Calibri"/>
              </w:rPr>
            </w:pPr>
            <w:bookmarkStart w:id="1755" w:name="_Toc1550153"/>
            <w:bookmarkStart w:id="1756" w:name="_Toc1550979"/>
            <w:bookmarkStart w:id="1757" w:name="_Toc6911750"/>
            <w:bookmarkStart w:id="1758" w:name="_Toc21517175"/>
            <w:bookmarkEnd w:id="1755"/>
            <w:bookmarkEnd w:id="1756"/>
            <w:bookmarkEnd w:id="1757"/>
            <w:bookmarkEnd w:id="1758"/>
          </w:p>
        </w:tc>
        <w:tc>
          <w:tcPr>
            <w:tcW w:w="2464" w:type="dxa"/>
          </w:tcPr>
          <w:p w14:paraId="0DCD623D" w14:textId="5398C4A1" w:rsidR="007A6002" w:rsidRPr="007A6002" w:rsidDel="0070375E" w:rsidRDefault="007A6002" w:rsidP="007A6002">
            <w:pPr>
              <w:pStyle w:val="af"/>
              <w:ind w:left="0" w:firstLine="0"/>
              <w:rPr>
                <w:del w:id="1759" w:author="Маслихова Олеся Анатольевна" w:date="2018-12-25T15:06:00Z"/>
                <w:rFonts w:ascii="Times New Roman" w:hAnsi="Times New Roman"/>
                <w:sz w:val="20"/>
                <w:lang w:val="en-US"/>
              </w:rPr>
            </w:pPr>
            <w:del w:id="1760" w:author="Маслихова Олеся Анатольевна" w:date="2018-12-25T15:06:00Z">
              <w:r w:rsidRPr="007A6002" w:rsidDel="0070375E">
                <w:rPr>
                  <w:rFonts w:ascii="Times New Roman" w:hAnsi="Times New Roman"/>
                  <w:sz w:val="20"/>
                  <w:lang w:val="en-US"/>
                </w:rPr>
                <w:delText>VERSION</w:delText>
              </w:r>
              <w:bookmarkStart w:id="1761" w:name="_Toc1550154"/>
              <w:bookmarkStart w:id="1762" w:name="_Toc1550980"/>
              <w:bookmarkStart w:id="1763" w:name="_Toc6911751"/>
              <w:bookmarkStart w:id="1764" w:name="_Toc21517176"/>
              <w:bookmarkEnd w:id="1761"/>
              <w:bookmarkEnd w:id="1762"/>
              <w:bookmarkEnd w:id="1763"/>
              <w:bookmarkEnd w:id="1764"/>
            </w:del>
          </w:p>
        </w:tc>
        <w:tc>
          <w:tcPr>
            <w:tcW w:w="1701" w:type="dxa"/>
          </w:tcPr>
          <w:p w14:paraId="1B3E7DA1" w14:textId="1CCB785F" w:rsidR="007A6002" w:rsidRPr="007A6002" w:rsidDel="0070375E" w:rsidRDefault="007A6002" w:rsidP="007A6002">
            <w:pPr>
              <w:pStyle w:val="af"/>
              <w:ind w:left="0" w:firstLine="0"/>
              <w:rPr>
                <w:del w:id="1765" w:author="Маслихова Олеся Анатольевна" w:date="2018-12-25T15:06:00Z"/>
                <w:rFonts w:ascii="Times New Roman" w:hAnsi="Times New Roman"/>
                <w:sz w:val="20"/>
                <w:lang w:val="en-US"/>
              </w:rPr>
            </w:pPr>
            <w:del w:id="1766" w:author="Маслихова Олеся Анатольевна" w:date="2018-12-25T15:06:00Z">
              <w:r w:rsidRPr="007A6002" w:rsidDel="0070375E">
                <w:rPr>
                  <w:rFonts w:ascii="Times New Roman" w:hAnsi="Times New Roman"/>
                  <w:sz w:val="20"/>
                  <w:lang w:val="en-US"/>
                </w:rPr>
                <w:delText>integer</w:delText>
              </w:r>
              <w:bookmarkStart w:id="1767" w:name="_Toc1550155"/>
              <w:bookmarkStart w:id="1768" w:name="_Toc1550981"/>
              <w:bookmarkStart w:id="1769" w:name="_Toc6911752"/>
              <w:bookmarkStart w:id="1770" w:name="_Toc21517177"/>
              <w:bookmarkEnd w:id="1767"/>
              <w:bookmarkEnd w:id="1768"/>
              <w:bookmarkEnd w:id="1769"/>
              <w:bookmarkEnd w:id="1770"/>
            </w:del>
          </w:p>
        </w:tc>
        <w:tc>
          <w:tcPr>
            <w:tcW w:w="1842" w:type="dxa"/>
          </w:tcPr>
          <w:p w14:paraId="47663732" w14:textId="44D58DE8" w:rsidR="007A6002" w:rsidRPr="007A6002" w:rsidDel="0070375E" w:rsidRDefault="007A6002" w:rsidP="007A6002">
            <w:pPr>
              <w:ind w:left="0" w:right="565" w:firstLine="0"/>
              <w:rPr>
                <w:del w:id="1771" w:author="Маслихова Олеся Анатольевна" w:date="2018-12-25T15:06:00Z"/>
                <w:spacing w:val="-5"/>
                <w:szCs w:val="20"/>
                <w:lang w:val="en-US" w:eastAsia="en-US"/>
              </w:rPr>
            </w:pPr>
            <w:bookmarkStart w:id="1772" w:name="_Toc1550156"/>
            <w:bookmarkStart w:id="1773" w:name="_Toc1550982"/>
            <w:bookmarkStart w:id="1774" w:name="_Toc6911753"/>
            <w:bookmarkStart w:id="1775" w:name="_Toc21517178"/>
            <w:bookmarkEnd w:id="1772"/>
            <w:bookmarkEnd w:id="1773"/>
            <w:bookmarkEnd w:id="1774"/>
            <w:bookmarkEnd w:id="1775"/>
          </w:p>
        </w:tc>
        <w:tc>
          <w:tcPr>
            <w:tcW w:w="3119" w:type="dxa"/>
          </w:tcPr>
          <w:p w14:paraId="37604B5C" w14:textId="755FC8E1" w:rsidR="007A6002" w:rsidRPr="007A6002" w:rsidDel="0070375E" w:rsidRDefault="007A6002" w:rsidP="007A6002">
            <w:pPr>
              <w:pStyle w:val="af"/>
              <w:ind w:left="0" w:firstLine="0"/>
              <w:rPr>
                <w:del w:id="1776" w:author="Маслихова Олеся Анатольевна" w:date="2018-12-25T15:06:00Z"/>
                <w:rFonts w:ascii="Times New Roman" w:hAnsi="Times New Roman"/>
                <w:sz w:val="20"/>
                <w:lang w:val="en-US"/>
              </w:rPr>
            </w:pPr>
            <w:del w:id="1777" w:author="Маслихова Олеся Анатольевна" w:date="2018-12-25T15:06:00Z">
              <w:r w:rsidRPr="007A6002" w:rsidDel="0070375E">
                <w:rPr>
                  <w:rFonts w:ascii="Times New Roman" w:hAnsi="Times New Roman"/>
                  <w:sz w:val="20"/>
                  <w:lang w:val="en-US"/>
                </w:rPr>
                <w:delText>Системная (hibernate) версия объекта</w:delText>
              </w:r>
              <w:bookmarkStart w:id="1778" w:name="_Toc1550157"/>
              <w:bookmarkStart w:id="1779" w:name="_Toc1550983"/>
              <w:bookmarkStart w:id="1780" w:name="_Toc6911754"/>
              <w:bookmarkStart w:id="1781" w:name="_Toc21517179"/>
              <w:bookmarkEnd w:id="1778"/>
              <w:bookmarkEnd w:id="1779"/>
              <w:bookmarkEnd w:id="1780"/>
              <w:bookmarkEnd w:id="1781"/>
            </w:del>
          </w:p>
        </w:tc>
        <w:bookmarkStart w:id="1782" w:name="_Toc1550158"/>
        <w:bookmarkStart w:id="1783" w:name="_Toc1550984"/>
        <w:bookmarkStart w:id="1784" w:name="_Toc6911755"/>
        <w:bookmarkStart w:id="1785" w:name="_Toc21517180"/>
        <w:bookmarkEnd w:id="1782"/>
        <w:bookmarkEnd w:id="1783"/>
        <w:bookmarkEnd w:id="1784"/>
        <w:bookmarkEnd w:id="1785"/>
      </w:tr>
      <w:tr w:rsidR="007A6002" w:rsidRPr="007A6002" w:rsidDel="0070375E" w14:paraId="6653C57A" w14:textId="22304177" w:rsidTr="007A6002">
        <w:trPr>
          <w:del w:id="1786" w:author="Маслихова Олеся Анатольевна" w:date="2018-12-25T15:06:00Z"/>
        </w:trPr>
        <w:tc>
          <w:tcPr>
            <w:tcW w:w="513" w:type="dxa"/>
          </w:tcPr>
          <w:p w14:paraId="706E44CF" w14:textId="7E219579" w:rsidR="007A6002" w:rsidRPr="00E95F05" w:rsidDel="0070375E" w:rsidRDefault="007A6002" w:rsidP="00650D72">
            <w:pPr>
              <w:pStyle w:val="afa"/>
              <w:numPr>
                <w:ilvl w:val="0"/>
                <w:numId w:val="25"/>
              </w:numPr>
              <w:rPr>
                <w:del w:id="1787" w:author="Маслихова Олеся Анатольевна" w:date="2018-12-25T15:06:00Z"/>
                <w:rStyle w:val="af9"/>
                <w:rFonts w:eastAsia="Calibri"/>
              </w:rPr>
            </w:pPr>
            <w:bookmarkStart w:id="1788" w:name="_Toc1550159"/>
            <w:bookmarkStart w:id="1789" w:name="_Toc1550985"/>
            <w:bookmarkStart w:id="1790" w:name="_Toc6911756"/>
            <w:bookmarkStart w:id="1791" w:name="_Toc21517181"/>
            <w:bookmarkEnd w:id="1788"/>
            <w:bookmarkEnd w:id="1789"/>
            <w:bookmarkEnd w:id="1790"/>
            <w:bookmarkEnd w:id="1791"/>
          </w:p>
        </w:tc>
        <w:tc>
          <w:tcPr>
            <w:tcW w:w="2464" w:type="dxa"/>
          </w:tcPr>
          <w:p w14:paraId="5152ADF0" w14:textId="0F4C75FF" w:rsidR="007A6002" w:rsidRPr="007A6002" w:rsidDel="0070375E" w:rsidRDefault="007A6002" w:rsidP="007A6002">
            <w:pPr>
              <w:pStyle w:val="af"/>
              <w:ind w:left="0" w:firstLine="0"/>
              <w:rPr>
                <w:del w:id="1792" w:author="Маслихова Олеся Анатольевна" w:date="2018-12-25T15:06:00Z"/>
                <w:rFonts w:ascii="Times New Roman" w:hAnsi="Times New Roman"/>
                <w:sz w:val="20"/>
                <w:lang w:val="en-US"/>
              </w:rPr>
            </w:pPr>
            <w:del w:id="1793" w:author="Маслихова Олеся Анатольевна" w:date="2018-12-25T15:06:00Z">
              <w:r w:rsidRPr="007A6002" w:rsidDel="0070375E">
                <w:rPr>
                  <w:rFonts w:ascii="Times New Roman" w:hAnsi="Times New Roman"/>
                  <w:sz w:val="20"/>
                  <w:lang w:val="en-US"/>
                </w:rPr>
                <w:delText>ACCEPTDATE</w:delText>
              </w:r>
              <w:bookmarkStart w:id="1794" w:name="_Toc1550160"/>
              <w:bookmarkStart w:id="1795" w:name="_Toc1550986"/>
              <w:bookmarkStart w:id="1796" w:name="_Toc6911757"/>
              <w:bookmarkStart w:id="1797" w:name="_Toc21517182"/>
              <w:bookmarkEnd w:id="1794"/>
              <w:bookmarkEnd w:id="1795"/>
              <w:bookmarkEnd w:id="1796"/>
              <w:bookmarkEnd w:id="1797"/>
            </w:del>
          </w:p>
        </w:tc>
        <w:tc>
          <w:tcPr>
            <w:tcW w:w="1701" w:type="dxa"/>
          </w:tcPr>
          <w:p w14:paraId="6BE7AA06" w14:textId="49E63E07" w:rsidR="007A6002" w:rsidRPr="007A6002" w:rsidDel="0070375E" w:rsidRDefault="007A6002" w:rsidP="007A6002">
            <w:pPr>
              <w:pStyle w:val="af"/>
              <w:ind w:left="0" w:firstLine="0"/>
              <w:rPr>
                <w:del w:id="1798" w:author="Маслихова Олеся Анатольевна" w:date="2018-12-25T15:06:00Z"/>
                <w:rFonts w:ascii="Times New Roman" w:hAnsi="Times New Roman"/>
                <w:sz w:val="20"/>
                <w:lang w:val="en-US"/>
              </w:rPr>
            </w:pPr>
            <w:del w:id="1799" w:author="Маслихова Олеся Анатольевна" w:date="2018-12-25T15:06:00Z">
              <w:r w:rsidRPr="007A6002" w:rsidDel="0070375E">
                <w:rPr>
                  <w:rFonts w:ascii="Times New Roman" w:hAnsi="Times New Roman"/>
                  <w:sz w:val="20"/>
                  <w:lang w:val="en-US"/>
                </w:rPr>
                <w:delText>timestamp</w:delText>
              </w:r>
              <w:bookmarkStart w:id="1800" w:name="_Toc1550161"/>
              <w:bookmarkStart w:id="1801" w:name="_Toc1550987"/>
              <w:bookmarkStart w:id="1802" w:name="_Toc6911758"/>
              <w:bookmarkStart w:id="1803" w:name="_Toc21517183"/>
              <w:bookmarkEnd w:id="1800"/>
              <w:bookmarkEnd w:id="1801"/>
              <w:bookmarkEnd w:id="1802"/>
              <w:bookmarkEnd w:id="1803"/>
            </w:del>
          </w:p>
        </w:tc>
        <w:tc>
          <w:tcPr>
            <w:tcW w:w="1842" w:type="dxa"/>
          </w:tcPr>
          <w:p w14:paraId="3172A037" w14:textId="20E67740" w:rsidR="007A6002" w:rsidRPr="007A6002" w:rsidDel="0070375E" w:rsidRDefault="007A6002" w:rsidP="007A6002">
            <w:pPr>
              <w:ind w:left="0" w:right="565" w:firstLine="0"/>
              <w:rPr>
                <w:del w:id="1804" w:author="Маслихова Олеся Анатольевна" w:date="2018-12-25T15:06:00Z"/>
                <w:spacing w:val="-5"/>
                <w:szCs w:val="20"/>
                <w:lang w:val="en-US" w:eastAsia="en-US"/>
              </w:rPr>
            </w:pPr>
            <w:bookmarkStart w:id="1805" w:name="_Toc1550162"/>
            <w:bookmarkStart w:id="1806" w:name="_Toc1550988"/>
            <w:bookmarkStart w:id="1807" w:name="_Toc6911759"/>
            <w:bookmarkStart w:id="1808" w:name="_Toc21517184"/>
            <w:bookmarkEnd w:id="1805"/>
            <w:bookmarkEnd w:id="1806"/>
            <w:bookmarkEnd w:id="1807"/>
            <w:bookmarkEnd w:id="1808"/>
          </w:p>
        </w:tc>
        <w:tc>
          <w:tcPr>
            <w:tcW w:w="3119" w:type="dxa"/>
          </w:tcPr>
          <w:p w14:paraId="15793786" w14:textId="6317C6BE" w:rsidR="007A6002" w:rsidRPr="007A6002" w:rsidDel="0070375E" w:rsidRDefault="007A6002" w:rsidP="007A6002">
            <w:pPr>
              <w:pStyle w:val="af"/>
              <w:ind w:left="0" w:firstLine="0"/>
              <w:rPr>
                <w:del w:id="1809" w:author="Маслихова Олеся Анатольевна" w:date="2018-12-25T15:06:00Z"/>
                <w:rFonts w:ascii="Times New Roman" w:hAnsi="Times New Roman"/>
                <w:sz w:val="20"/>
                <w:lang w:val="en-US"/>
              </w:rPr>
            </w:pPr>
            <w:del w:id="1810" w:author="Маслихова Олеся Анатольевна" w:date="2018-12-25T15:06:00Z">
              <w:r w:rsidRPr="007A6002" w:rsidDel="0070375E">
                <w:rPr>
                  <w:rFonts w:ascii="Times New Roman" w:hAnsi="Times New Roman" w:hint="eastAsia"/>
                  <w:sz w:val="20"/>
                  <w:lang w:val="en-US"/>
                </w:rPr>
                <w:delText>Дата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приема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исполнению</w:delText>
              </w:r>
              <w:bookmarkStart w:id="1811" w:name="_Toc1550163"/>
              <w:bookmarkStart w:id="1812" w:name="_Toc1550989"/>
              <w:bookmarkStart w:id="1813" w:name="_Toc6911760"/>
              <w:bookmarkStart w:id="1814" w:name="_Toc21517185"/>
              <w:bookmarkEnd w:id="1811"/>
              <w:bookmarkEnd w:id="1812"/>
              <w:bookmarkEnd w:id="1813"/>
              <w:bookmarkEnd w:id="1814"/>
            </w:del>
          </w:p>
        </w:tc>
        <w:bookmarkStart w:id="1815" w:name="_Toc1550164"/>
        <w:bookmarkStart w:id="1816" w:name="_Toc1550990"/>
        <w:bookmarkStart w:id="1817" w:name="_Toc6911761"/>
        <w:bookmarkStart w:id="1818" w:name="_Toc21517186"/>
        <w:bookmarkEnd w:id="1815"/>
        <w:bookmarkEnd w:id="1816"/>
        <w:bookmarkEnd w:id="1817"/>
        <w:bookmarkEnd w:id="1818"/>
      </w:tr>
      <w:tr w:rsidR="007A6002" w:rsidRPr="007A6002" w:rsidDel="0070375E" w14:paraId="63DCDBF0" w14:textId="4F5D6306" w:rsidTr="007A6002">
        <w:trPr>
          <w:del w:id="1819" w:author="Маслихова Олеся Анатольевна" w:date="2018-12-25T15:06:00Z"/>
        </w:trPr>
        <w:tc>
          <w:tcPr>
            <w:tcW w:w="513" w:type="dxa"/>
          </w:tcPr>
          <w:p w14:paraId="36CBC332" w14:textId="304C2EEC" w:rsidR="007A6002" w:rsidRPr="00E95F05" w:rsidDel="0070375E" w:rsidRDefault="007A6002" w:rsidP="00650D72">
            <w:pPr>
              <w:pStyle w:val="afa"/>
              <w:numPr>
                <w:ilvl w:val="0"/>
                <w:numId w:val="25"/>
              </w:numPr>
              <w:rPr>
                <w:del w:id="1820" w:author="Маслихова Олеся Анатольевна" w:date="2018-12-25T15:06:00Z"/>
                <w:rStyle w:val="af9"/>
                <w:rFonts w:eastAsia="Calibri"/>
              </w:rPr>
            </w:pPr>
            <w:bookmarkStart w:id="1821" w:name="_Toc1550165"/>
            <w:bookmarkStart w:id="1822" w:name="_Toc1550991"/>
            <w:bookmarkStart w:id="1823" w:name="_Toc6911762"/>
            <w:bookmarkStart w:id="1824" w:name="_Toc21517187"/>
            <w:bookmarkEnd w:id="1821"/>
            <w:bookmarkEnd w:id="1822"/>
            <w:bookmarkEnd w:id="1823"/>
            <w:bookmarkEnd w:id="1824"/>
          </w:p>
        </w:tc>
        <w:tc>
          <w:tcPr>
            <w:tcW w:w="2464" w:type="dxa"/>
          </w:tcPr>
          <w:p w14:paraId="420C21E4" w14:textId="2054A98A" w:rsidR="007A6002" w:rsidRPr="007A6002" w:rsidDel="0070375E" w:rsidRDefault="007A6002" w:rsidP="007A6002">
            <w:pPr>
              <w:pStyle w:val="af"/>
              <w:ind w:left="0" w:firstLine="0"/>
              <w:rPr>
                <w:del w:id="1825" w:author="Маслихова Олеся Анатольевна" w:date="2018-12-25T15:06:00Z"/>
                <w:rFonts w:ascii="Times New Roman" w:hAnsi="Times New Roman"/>
                <w:sz w:val="20"/>
                <w:lang w:val="en-US"/>
              </w:rPr>
            </w:pPr>
            <w:del w:id="1826" w:author="Маслихова Олеся Анатольевна" w:date="2018-12-25T15:06:00Z">
              <w:r w:rsidRPr="007A6002" w:rsidDel="0070375E">
                <w:rPr>
                  <w:rFonts w:ascii="Times New Roman" w:hAnsi="Times New Roman"/>
                  <w:sz w:val="20"/>
                  <w:lang w:val="en-US"/>
                </w:rPr>
                <w:delText>ACCOUNT</w:delText>
              </w:r>
              <w:bookmarkStart w:id="1827" w:name="_Toc1550166"/>
              <w:bookmarkStart w:id="1828" w:name="_Toc1550992"/>
              <w:bookmarkStart w:id="1829" w:name="_Toc6911763"/>
              <w:bookmarkStart w:id="1830" w:name="_Toc21517188"/>
              <w:bookmarkEnd w:id="1827"/>
              <w:bookmarkEnd w:id="1828"/>
              <w:bookmarkEnd w:id="1829"/>
              <w:bookmarkEnd w:id="1830"/>
            </w:del>
          </w:p>
        </w:tc>
        <w:tc>
          <w:tcPr>
            <w:tcW w:w="1701" w:type="dxa"/>
          </w:tcPr>
          <w:p w14:paraId="667D01AA" w14:textId="6A1264DA" w:rsidR="007A6002" w:rsidRPr="007A6002" w:rsidDel="0070375E" w:rsidRDefault="007A6002" w:rsidP="007A6002">
            <w:pPr>
              <w:pStyle w:val="af"/>
              <w:ind w:left="0" w:firstLine="0"/>
              <w:rPr>
                <w:del w:id="1831" w:author="Маслихова Олеся Анатольевна" w:date="2018-12-25T15:06:00Z"/>
                <w:rFonts w:ascii="Times New Roman" w:hAnsi="Times New Roman"/>
                <w:sz w:val="20"/>
                <w:lang w:val="en-US"/>
              </w:rPr>
            </w:pPr>
            <w:del w:id="1832" w:author="Маслихова Олеся Анатольевна" w:date="2018-12-25T15:06:00Z">
              <w:r w:rsidRPr="007A6002" w:rsidDel="0070375E">
                <w:rPr>
                  <w:rFonts w:ascii="Times New Roman" w:hAnsi="Times New Roman"/>
                  <w:sz w:val="20"/>
                  <w:lang w:val="en-US"/>
                </w:rPr>
                <w:delText>string</w:delText>
              </w:r>
              <w:bookmarkStart w:id="1833" w:name="_Toc1550167"/>
              <w:bookmarkStart w:id="1834" w:name="_Toc1550993"/>
              <w:bookmarkStart w:id="1835" w:name="_Toc6911764"/>
              <w:bookmarkStart w:id="1836" w:name="_Toc21517189"/>
              <w:bookmarkEnd w:id="1833"/>
              <w:bookmarkEnd w:id="1834"/>
              <w:bookmarkEnd w:id="1835"/>
              <w:bookmarkEnd w:id="1836"/>
            </w:del>
          </w:p>
        </w:tc>
        <w:tc>
          <w:tcPr>
            <w:tcW w:w="1842" w:type="dxa"/>
          </w:tcPr>
          <w:p w14:paraId="64B5CECB" w14:textId="4FE73CCB" w:rsidR="007A6002" w:rsidRPr="007A6002" w:rsidDel="0070375E" w:rsidRDefault="00DE1C4A" w:rsidP="007A6002">
            <w:pPr>
              <w:ind w:left="0" w:right="565" w:firstLine="0"/>
              <w:rPr>
                <w:del w:id="1837" w:author="Маслихова Олеся Анатольевна" w:date="2018-12-25T15:06:00Z"/>
                <w:spacing w:val="-5"/>
                <w:szCs w:val="20"/>
                <w:lang w:val="en-US" w:eastAsia="en-US"/>
              </w:rPr>
            </w:pPr>
            <w:del w:id="1838"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1839" w:name="_Toc1550168"/>
              <w:bookmarkStart w:id="1840" w:name="_Toc1550994"/>
              <w:bookmarkStart w:id="1841" w:name="_Toc6911765"/>
              <w:bookmarkStart w:id="1842" w:name="_Toc21517190"/>
              <w:bookmarkEnd w:id="1839"/>
              <w:bookmarkEnd w:id="1840"/>
              <w:bookmarkEnd w:id="1841"/>
              <w:bookmarkEnd w:id="1842"/>
            </w:del>
          </w:p>
        </w:tc>
        <w:tc>
          <w:tcPr>
            <w:tcW w:w="3119" w:type="dxa"/>
          </w:tcPr>
          <w:p w14:paraId="2DCB1B23" w14:textId="5E50731F" w:rsidR="007A6002" w:rsidRPr="007A6002" w:rsidDel="0070375E" w:rsidRDefault="007A6002" w:rsidP="007A6002">
            <w:pPr>
              <w:pStyle w:val="af"/>
              <w:ind w:left="0" w:firstLine="0"/>
              <w:rPr>
                <w:del w:id="1843" w:author="Маслихова Олеся Анатольевна" w:date="2018-12-25T15:06:00Z"/>
                <w:rFonts w:ascii="Times New Roman" w:hAnsi="Times New Roman"/>
                <w:sz w:val="20"/>
                <w:lang w:val="en-US"/>
              </w:rPr>
            </w:pPr>
            <w:del w:id="1844" w:author="Маслихова Олеся Анатольевна" w:date="2018-12-25T15:06:00Z">
              <w:r w:rsidRPr="007A6002" w:rsidDel="0070375E">
                <w:rPr>
                  <w:rFonts w:ascii="Times New Roman" w:hAnsi="Times New Roman" w:hint="eastAsia"/>
                  <w:sz w:val="20"/>
                  <w:lang w:val="en-US"/>
                </w:rPr>
                <w:delText>Счет</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клиента</w:delText>
              </w:r>
              <w:bookmarkStart w:id="1845" w:name="_Toc1550169"/>
              <w:bookmarkStart w:id="1846" w:name="_Toc1550995"/>
              <w:bookmarkStart w:id="1847" w:name="_Toc6911766"/>
              <w:bookmarkStart w:id="1848" w:name="_Toc21517191"/>
              <w:bookmarkEnd w:id="1845"/>
              <w:bookmarkEnd w:id="1846"/>
              <w:bookmarkEnd w:id="1847"/>
              <w:bookmarkEnd w:id="1848"/>
            </w:del>
          </w:p>
        </w:tc>
        <w:bookmarkStart w:id="1849" w:name="_Toc1550170"/>
        <w:bookmarkStart w:id="1850" w:name="_Toc1550996"/>
        <w:bookmarkStart w:id="1851" w:name="_Toc6911767"/>
        <w:bookmarkStart w:id="1852" w:name="_Toc21517192"/>
        <w:bookmarkEnd w:id="1849"/>
        <w:bookmarkEnd w:id="1850"/>
        <w:bookmarkEnd w:id="1851"/>
        <w:bookmarkEnd w:id="1852"/>
      </w:tr>
      <w:tr w:rsidR="007A6002" w:rsidRPr="007A6002" w:rsidDel="0070375E" w14:paraId="57BEAD2C" w14:textId="53686588" w:rsidTr="007A6002">
        <w:trPr>
          <w:del w:id="1853" w:author="Маслихова Олеся Анатольевна" w:date="2018-12-25T15:06:00Z"/>
        </w:trPr>
        <w:tc>
          <w:tcPr>
            <w:tcW w:w="513" w:type="dxa"/>
          </w:tcPr>
          <w:p w14:paraId="2AEE784E" w14:textId="4CACB332" w:rsidR="007A6002" w:rsidRPr="00E95F05" w:rsidDel="0070375E" w:rsidRDefault="007A6002" w:rsidP="00650D72">
            <w:pPr>
              <w:pStyle w:val="afa"/>
              <w:numPr>
                <w:ilvl w:val="0"/>
                <w:numId w:val="25"/>
              </w:numPr>
              <w:rPr>
                <w:del w:id="1854" w:author="Маслихова Олеся Анатольевна" w:date="2018-12-25T15:06:00Z"/>
                <w:rStyle w:val="af9"/>
                <w:rFonts w:eastAsia="Calibri"/>
              </w:rPr>
            </w:pPr>
            <w:bookmarkStart w:id="1855" w:name="_Toc1550171"/>
            <w:bookmarkStart w:id="1856" w:name="_Toc1550997"/>
            <w:bookmarkStart w:id="1857" w:name="_Toc6911768"/>
            <w:bookmarkStart w:id="1858" w:name="_Toc21517193"/>
            <w:bookmarkEnd w:id="1855"/>
            <w:bookmarkEnd w:id="1856"/>
            <w:bookmarkEnd w:id="1857"/>
            <w:bookmarkEnd w:id="1858"/>
          </w:p>
        </w:tc>
        <w:tc>
          <w:tcPr>
            <w:tcW w:w="2464" w:type="dxa"/>
          </w:tcPr>
          <w:p w14:paraId="198A1451" w14:textId="3A42D860" w:rsidR="007A6002" w:rsidRPr="007A6002" w:rsidDel="0070375E" w:rsidRDefault="007A6002" w:rsidP="007A6002">
            <w:pPr>
              <w:pStyle w:val="af"/>
              <w:ind w:left="0" w:firstLine="0"/>
              <w:rPr>
                <w:del w:id="1859" w:author="Маслихова Олеся Анатольевна" w:date="2018-12-25T15:06:00Z"/>
                <w:rFonts w:ascii="Times New Roman" w:hAnsi="Times New Roman"/>
                <w:sz w:val="20"/>
                <w:lang w:val="en-US"/>
              </w:rPr>
            </w:pPr>
            <w:del w:id="1860" w:author="Маслихова Олеся Анатольевна" w:date="2018-12-25T15:06:00Z">
              <w:r w:rsidRPr="007A6002" w:rsidDel="0070375E">
                <w:rPr>
                  <w:rFonts w:ascii="Times New Roman" w:hAnsi="Times New Roman"/>
                  <w:sz w:val="20"/>
                  <w:lang w:val="en-US"/>
                </w:rPr>
                <w:delText>ACCOUNTID</w:delText>
              </w:r>
              <w:bookmarkStart w:id="1861" w:name="_Toc1550172"/>
              <w:bookmarkStart w:id="1862" w:name="_Toc1550998"/>
              <w:bookmarkStart w:id="1863" w:name="_Toc6911769"/>
              <w:bookmarkStart w:id="1864" w:name="_Toc21517194"/>
              <w:bookmarkEnd w:id="1861"/>
              <w:bookmarkEnd w:id="1862"/>
              <w:bookmarkEnd w:id="1863"/>
              <w:bookmarkEnd w:id="1864"/>
            </w:del>
          </w:p>
        </w:tc>
        <w:tc>
          <w:tcPr>
            <w:tcW w:w="1701" w:type="dxa"/>
          </w:tcPr>
          <w:p w14:paraId="613A21F1" w14:textId="400DD4F6" w:rsidR="007A6002" w:rsidRPr="007A6002" w:rsidDel="0070375E" w:rsidRDefault="007A6002" w:rsidP="007A6002">
            <w:pPr>
              <w:pStyle w:val="af"/>
              <w:ind w:left="0" w:firstLine="0"/>
              <w:rPr>
                <w:del w:id="1865" w:author="Маслихова Олеся Анатольевна" w:date="2018-12-25T15:06:00Z"/>
                <w:rFonts w:ascii="Times New Roman" w:hAnsi="Times New Roman"/>
                <w:sz w:val="20"/>
                <w:lang w:val="en-US"/>
              </w:rPr>
            </w:pPr>
            <w:del w:id="1866" w:author="Маслихова Олеся Анатольевна" w:date="2018-12-25T15:06:00Z">
              <w:r w:rsidRPr="007A6002" w:rsidDel="0070375E">
                <w:rPr>
                  <w:rFonts w:ascii="Times New Roman" w:hAnsi="Times New Roman"/>
                  <w:sz w:val="20"/>
                  <w:lang w:val="en-US"/>
                </w:rPr>
                <w:delText>string</w:delText>
              </w:r>
              <w:bookmarkStart w:id="1867" w:name="_Toc1550173"/>
              <w:bookmarkStart w:id="1868" w:name="_Toc1550999"/>
              <w:bookmarkStart w:id="1869" w:name="_Toc6911770"/>
              <w:bookmarkStart w:id="1870" w:name="_Toc21517195"/>
              <w:bookmarkEnd w:id="1867"/>
              <w:bookmarkEnd w:id="1868"/>
              <w:bookmarkEnd w:id="1869"/>
              <w:bookmarkEnd w:id="1870"/>
            </w:del>
          </w:p>
        </w:tc>
        <w:tc>
          <w:tcPr>
            <w:tcW w:w="1842" w:type="dxa"/>
          </w:tcPr>
          <w:p w14:paraId="0E351570" w14:textId="6DAFBC67" w:rsidR="007A6002" w:rsidRPr="007A6002" w:rsidDel="0070375E" w:rsidRDefault="007A6002" w:rsidP="007A6002">
            <w:pPr>
              <w:ind w:left="0" w:right="565" w:firstLine="0"/>
              <w:rPr>
                <w:del w:id="1871" w:author="Маслихова Олеся Анатольевна" w:date="2018-12-25T15:06:00Z"/>
                <w:spacing w:val="-5"/>
                <w:szCs w:val="20"/>
                <w:lang w:val="en-US" w:eastAsia="en-US"/>
              </w:rPr>
            </w:pPr>
            <w:bookmarkStart w:id="1872" w:name="_Toc1550174"/>
            <w:bookmarkStart w:id="1873" w:name="_Toc1551000"/>
            <w:bookmarkStart w:id="1874" w:name="_Toc6911771"/>
            <w:bookmarkStart w:id="1875" w:name="_Toc21517196"/>
            <w:bookmarkEnd w:id="1872"/>
            <w:bookmarkEnd w:id="1873"/>
            <w:bookmarkEnd w:id="1874"/>
            <w:bookmarkEnd w:id="1875"/>
          </w:p>
        </w:tc>
        <w:tc>
          <w:tcPr>
            <w:tcW w:w="3119" w:type="dxa"/>
          </w:tcPr>
          <w:p w14:paraId="258418F8" w14:textId="32C1E484" w:rsidR="007A6002" w:rsidRPr="00072234" w:rsidDel="0070375E" w:rsidRDefault="007A6002" w:rsidP="007A6002">
            <w:pPr>
              <w:pStyle w:val="af"/>
              <w:ind w:left="0" w:firstLine="0"/>
              <w:rPr>
                <w:del w:id="1876" w:author="Маслихова Олеся Анатольевна" w:date="2018-12-25T15:06:00Z"/>
                <w:rFonts w:ascii="Times New Roman" w:hAnsi="Times New Roman"/>
                <w:sz w:val="20"/>
              </w:rPr>
            </w:pPr>
            <w:del w:id="1877" w:author="Маслихова Олеся Анатольевна" w:date="2018-12-25T15:06:00Z">
              <w:r w:rsidRPr="007A6002" w:rsidDel="0070375E">
                <w:rPr>
                  <w:rFonts w:ascii="Times New Roman" w:hAnsi="Times New Roman"/>
                  <w:sz w:val="20"/>
                  <w:lang w:val="en-US"/>
                </w:rPr>
                <w:delText>ID</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счета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плательщика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для</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разграничения</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прав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доступа</w:delText>
              </w:r>
              <w:r w:rsidRPr="00072234" w:rsidDel="0070375E">
                <w:rPr>
                  <w:rFonts w:ascii="Times New Roman" w:hAnsi="Times New Roman"/>
                  <w:sz w:val="20"/>
                </w:rPr>
                <w:delText>)</w:delText>
              </w:r>
              <w:bookmarkStart w:id="1878" w:name="_Toc1550175"/>
              <w:bookmarkStart w:id="1879" w:name="_Toc1551001"/>
              <w:bookmarkStart w:id="1880" w:name="_Toc6911772"/>
              <w:bookmarkStart w:id="1881" w:name="_Toc21517197"/>
              <w:bookmarkEnd w:id="1878"/>
              <w:bookmarkEnd w:id="1879"/>
              <w:bookmarkEnd w:id="1880"/>
              <w:bookmarkEnd w:id="1881"/>
            </w:del>
          </w:p>
        </w:tc>
        <w:bookmarkStart w:id="1882" w:name="_Toc1550176"/>
        <w:bookmarkStart w:id="1883" w:name="_Toc1551002"/>
        <w:bookmarkStart w:id="1884" w:name="_Toc6911773"/>
        <w:bookmarkStart w:id="1885" w:name="_Toc21517198"/>
        <w:bookmarkEnd w:id="1882"/>
        <w:bookmarkEnd w:id="1883"/>
        <w:bookmarkEnd w:id="1884"/>
        <w:bookmarkEnd w:id="1885"/>
      </w:tr>
      <w:tr w:rsidR="007A6002" w:rsidRPr="007A6002" w:rsidDel="0070375E" w14:paraId="1658B429" w14:textId="58F2EA8A" w:rsidTr="007A6002">
        <w:trPr>
          <w:del w:id="1886" w:author="Маслихова Олеся Анатольевна" w:date="2018-12-25T15:06:00Z"/>
        </w:trPr>
        <w:tc>
          <w:tcPr>
            <w:tcW w:w="513" w:type="dxa"/>
          </w:tcPr>
          <w:p w14:paraId="49064AF9" w14:textId="670BFA7B" w:rsidR="007A6002" w:rsidRPr="00E95F05" w:rsidDel="0070375E" w:rsidRDefault="007A6002" w:rsidP="00650D72">
            <w:pPr>
              <w:pStyle w:val="afa"/>
              <w:numPr>
                <w:ilvl w:val="0"/>
                <w:numId w:val="25"/>
              </w:numPr>
              <w:rPr>
                <w:del w:id="1887" w:author="Маслихова Олеся Анатольевна" w:date="2018-12-25T15:06:00Z"/>
                <w:rStyle w:val="af9"/>
                <w:rFonts w:eastAsia="Calibri"/>
              </w:rPr>
            </w:pPr>
            <w:bookmarkStart w:id="1888" w:name="_Toc1550177"/>
            <w:bookmarkStart w:id="1889" w:name="_Toc1551003"/>
            <w:bookmarkStart w:id="1890" w:name="_Toc6911774"/>
            <w:bookmarkStart w:id="1891" w:name="_Toc21517199"/>
            <w:bookmarkEnd w:id="1888"/>
            <w:bookmarkEnd w:id="1889"/>
            <w:bookmarkEnd w:id="1890"/>
            <w:bookmarkEnd w:id="1891"/>
          </w:p>
        </w:tc>
        <w:tc>
          <w:tcPr>
            <w:tcW w:w="2464" w:type="dxa"/>
          </w:tcPr>
          <w:p w14:paraId="11771212" w14:textId="61DF2490" w:rsidR="007A6002" w:rsidRPr="007A6002" w:rsidDel="0070375E" w:rsidRDefault="007A6002" w:rsidP="007A6002">
            <w:pPr>
              <w:pStyle w:val="af"/>
              <w:ind w:left="0" w:firstLine="0"/>
              <w:rPr>
                <w:del w:id="1892" w:author="Маслихова Олеся Анатольевна" w:date="2018-12-25T15:06:00Z"/>
                <w:rFonts w:ascii="Times New Roman" w:hAnsi="Times New Roman"/>
                <w:sz w:val="20"/>
                <w:lang w:val="en-US"/>
              </w:rPr>
            </w:pPr>
            <w:del w:id="1893" w:author="Маслихова Олеся Анатольевна" w:date="2018-12-25T15:06:00Z">
              <w:r w:rsidRPr="007A6002" w:rsidDel="0070375E">
                <w:rPr>
                  <w:rFonts w:ascii="Times New Roman" w:hAnsi="Times New Roman"/>
                  <w:sz w:val="20"/>
                  <w:lang w:val="en-US"/>
                </w:rPr>
                <w:delText>AUTHOR</w:delText>
              </w:r>
              <w:bookmarkStart w:id="1894" w:name="_Toc1550178"/>
              <w:bookmarkStart w:id="1895" w:name="_Toc1551004"/>
              <w:bookmarkStart w:id="1896" w:name="_Toc6911775"/>
              <w:bookmarkStart w:id="1897" w:name="_Toc21517200"/>
              <w:bookmarkEnd w:id="1894"/>
              <w:bookmarkEnd w:id="1895"/>
              <w:bookmarkEnd w:id="1896"/>
              <w:bookmarkEnd w:id="1897"/>
            </w:del>
          </w:p>
        </w:tc>
        <w:tc>
          <w:tcPr>
            <w:tcW w:w="1701" w:type="dxa"/>
          </w:tcPr>
          <w:p w14:paraId="1FFCE753" w14:textId="07DD5F3F" w:rsidR="007A6002" w:rsidRPr="007A6002" w:rsidDel="0070375E" w:rsidRDefault="007A6002" w:rsidP="007A6002">
            <w:pPr>
              <w:pStyle w:val="af"/>
              <w:ind w:left="0" w:firstLine="0"/>
              <w:rPr>
                <w:del w:id="1898" w:author="Маслихова Олеся Анатольевна" w:date="2018-12-25T15:06:00Z"/>
                <w:rFonts w:ascii="Times New Roman" w:hAnsi="Times New Roman"/>
                <w:sz w:val="20"/>
                <w:lang w:val="en-US"/>
              </w:rPr>
            </w:pPr>
            <w:del w:id="1899" w:author="Маслихова Олеся Анатольевна" w:date="2018-12-25T15:06:00Z">
              <w:r w:rsidRPr="007A6002" w:rsidDel="0070375E">
                <w:rPr>
                  <w:rFonts w:ascii="Times New Roman" w:hAnsi="Times New Roman"/>
                  <w:sz w:val="20"/>
                  <w:lang w:val="en-US"/>
                </w:rPr>
                <w:delText>string</w:delText>
              </w:r>
              <w:bookmarkStart w:id="1900" w:name="_Toc1550179"/>
              <w:bookmarkStart w:id="1901" w:name="_Toc1551005"/>
              <w:bookmarkStart w:id="1902" w:name="_Toc6911776"/>
              <w:bookmarkStart w:id="1903" w:name="_Toc21517201"/>
              <w:bookmarkEnd w:id="1900"/>
              <w:bookmarkEnd w:id="1901"/>
              <w:bookmarkEnd w:id="1902"/>
              <w:bookmarkEnd w:id="1903"/>
            </w:del>
          </w:p>
        </w:tc>
        <w:tc>
          <w:tcPr>
            <w:tcW w:w="1842" w:type="dxa"/>
          </w:tcPr>
          <w:p w14:paraId="44432A20" w14:textId="23B90DA3" w:rsidR="007A6002" w:rsidRPr="007A6002" w:rsidDel="0070375E" w:rsidRDefault="00DE1C4A" w:rsidP="007A6002">
            <w:pPr>
              <w:ind w:left="0" w:right="565" w:firstLine="0"/>
              <w:rPr>
                <w:del w:id="1904" w:author="Маслихова Олеся Анатольевна" w:date="2018-12-25T15:06:00Z"/>
                <w:spacing w:val="-5"/>
                <w:szCs w:val="20"/>
                <w:lang w:val="en-US" w:eastAsia="en-US"/>
              </w:rPr>
            </w:pPr>
            <w:del w:id="190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w:delText>
              </w:r>
              <w:r w:rsidRPr="0086339F" w:rsidDel="0070375E">
                <w:rPr>
                  <w:szCs w:val="20"/>
                  <w:lang w:val="en-US"/>
                </w:rPr>
                <w:lastRenderedPageBreak/>
                <w:delText>gest</w:delText>
              </w:r>
              <w:bookmarkStart w:id="1906" w:name="_Toc1550180"/>
              <w:bookmarkStart w:id="1907" w:name="_Toc1551006"/>
              <w:bookmarkStart w:id="1908" w:name="_Toc6911777"/>
              <w:bookmarkStart w:id="1909" w:name="_Toc21517202"/>
              <w:bookmarkEnd w:id="1906"/>
              <w:bookmarkEnd w:id="1907"/>
              <w:bookmarkEnd w:id="1908"/>
              <w:bookmarkEnd w:id="1909"/>
            </w:del>
          </w:p>
        </w:tc>
        <w:tc>
          <w:tcPr>
            <w:tcW w:w="3119" w:type="dxa"/>
          </w:tcPr>
          <w:p w14:paraId="5FB3F8B2" w14:textId="24FB54DA" w:rsidR="007A6002" w:rsidRPr="007A6002" w:rsidDel="0070375E" w:rsidRDefault="007A6002" w:rsidP="007A6002">
            <w:pPr>
              <w:pStyle w:val="af"/>
              <w:ind w:left="0" w:firstLine="0"/>
              <w:rPr>
                <w:del w:id="1910" w:author="Маслихова Олеся Анатольевна" w:date="2018-12-25T15:06:00Z"/>
                <w:rFonts w:ascii="Times New Roman" w:hAnsi="Times New Roman"/>
                <w:sz w:val="20"/>
                <w:lang w:val="en-US"/>
              </w:rPr>
            </w:pPr>
            <w:del w:id="1911" w:author="Маслихова Олеся Анатольевна" w:date="2018-12-25T15:06:00Z">
              <w:r w:rsidRPr="007A6002" w:rsidDel="0070375E">
                <w:rPr>
                  <w:rFonts w:ascii="Times New Roman" w:hAnsi="Times New Roman" w:hint="eastAsia"/>
                  <w:sz w:val="20"/>
                  <w:lang w:val="en-US"/>
                </w:rPr>
                <w:lastRenderedPageBreak/>
                <w:delText>Ответственный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исполнитель</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из</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lastRenderedPageBreak/>
                <w:delText>банка</w:delText>
              </w:r>
              <w:bookmarkStart w:id="1912" w:name="_Toc1550181"/>
              <w:bookmarkStart w:id="1913" w:name="_Toc1551007"/>
              <w:bookmarkStart w:id="1914" w:name="_Toc6911778"/>
              <w:bookmarkStart w:id="1915" w:name="_Toc21517203"/>
              <w:bookmarkEnd w:id="1912"/>
              <w:bookmarkEnd w:id="1913"/>
              <w:bookmarkEnd w:id="1914"/>
              <w:bookmarkEnd w:id="1915"/>
            </w:del>
          </w:p>
        </w:tc>
        <w:bookmarkStart w:id="1916" w:name="_Toc1550182"/>
        <w:bookmarkStart w:id="1917" w:name="_Toc1551008"/>
        <w:bookmarkStart w:id="1918" w:name="_Toc6911779"/>
        <w:bookmarkStart w:id="1919" w:name="_Toc21517204"/>
        <w:bookmarkEnd w:id="1916"/>
        <w:bookmarkEnd w:id="1917"/>
        <w:bookmarkEnd w:id="1918"/>
        <w:bookmarkEnd w:id="1919"/>
      </w:tr>
      <w:tr w:rsidR="007A6002" w:rsidRPr="007A6002" w:rsidDel="0070375E" w14:paraId="72B53F7B" w14:textId="337D2079" w:rsidTr="007A6002">
        <w:trPr>
          <w:del w:id="1920" w:author="Маслихова Олеся Анатольевна" w:date="2018-12-25T15:06:00Z"/>
        </w:trPr>
        <w:tc>
          <w:tcPr>
            <w:tcW w:w="513" w:type="dxa"/>
          </w:tcPr>
          <w:p w14:paraId="64044728" w14:textId="7A1C8493" w:rsidR="007A6002" w:rsidRPr="00E95F05" w:rsidDel="0070375E" w:rsidRDefault="007A6002" w:rsidP="00650D72">
            <w:pPr>
              <w:pStyle w:val="afa"/>
              <w:numPr>
                <w:ilvl w:val="0"/>
                <w:numId w:val="25"/>
              </w:numPr>
              <w:rPr>
                <w:del w:id="1921" w:author="Маслихова Олеся Анатольевна" w:date="2018-12-25T15:06:00Z"/>
                <w:rStyle w:val="af9"/>
                <w:rFonts w:eastAsia="Calibri"/>
              </w:rPr>
            </w:pPr>
            <w:bookmarkStart w:id="1922" w:name="_Toc1550183"/>
            <w:bookmarkStart w:id="1923" w:name="_Toc1551009"/>
            <w:bookmarkStart w:id="1924" w:name="_Toc6911780"/>
            <w:bookmarkStart w:id="1925" w:name="_Toc21517205"/>
            <w:bookmarkEnd w:id="1922"/>
            <w:bookmarkEnd w:id="1923"/>
            <w:bookmarkEnd w:id="1924"/>
            <w:bookmarkEnd w:id="1925"/>
          </w:p>
        </w:tc>
        <w:tc>
          <w:tcPr>
            <w:tcW w:w="2464" w:type="dxa"/>
          </w:tcPr>
          <w:p w14:paraId="132AC790" w14:textId="1212EE67" w:rsidR="007A6002" w:rsidRPr="007A6002" w:rsidDel="0070375E" w:rsidRDefault="007A6002" w:rsidP="007A6002">
            <w:pPr>
              <w:pStyle w:val="af"/>
              <w:ind w:left="0" w:firstLine="0"/>
              <w:rPr>
                <w:del w:id="1926" w:author="Маслихова Олеся Анатольевна" w:date="2018-12-25T15:06:00Z"/>
                <w:rFonts w:ascii="Times New Roman" w:hAnsi="Times New Roman"/>
                <w:sz w:val="20"/>
                <w:lang w:val="en-US"/>
              </w:rPr>
            </w:pPr>
            <w:del w:id="1927" w:author="Маслихова Олеся Анатольевна" w:date="2018-12-25T15:06:00Z">
              <w:r w:rsidRPr="007A6002" w:rsidDel="0070375E">
                <w:rPr>
                  <w:rFonts w:ascii="Times New Roman" w:hAnsi="Times New Roman"/>
                  <w:sz w:val="20"/>
                  <w:lang w:val="en-US"/>
                </w:rPr>
                <w:delText>BANKBIC</w:delText>
              </w:r>
              <w:bookmarkStart w:id="1928" w:name="_Toc1550184"/>
              <w:bookmarkStart w:id="1929" w:name="_Toc1551010"/>
              <w:bookmarkStart w:id="1930" w:name="_Toc6911781"/>
              <w:bookmarkStart w:id="1931" w:name="_Toc21517206"/>
              <w:bookmarkEnd w:id="1928"/>
              <w:bookmarkEnd w:id="1929"/>
              <w:bookmarkEnd w:id="1930"/>
              <w:bookmarkEnd w:id="1931"/>
            </w:del>
          </w:p>
        </w:tc>
        <w:tc>
          <w:tcPr>
            <w:tcW w:w="1701" w:type="dxa"/>
          </w:tcPr>
          <w:p w14:paraId="6B36A6B8" w14:textId="60146332" w:rsidR="007A6002" w:rsidRPr="007A6002" w:rsidDel="0070375E" w:rsidRDefault="007A6002" w:rsidP="007A6002">
            <w:pPr>
              <w:pStyle w:val="af"/>
              <w:ind w:left="0" w:firstLine="0"/>
              <w:rPr>
                <w:del w:id="1932" w:author="Маслихова Олеся Анатольевна" w:date="2018-12-25T15:06:00Z"/>
                <w:rFonts w:ascii="Times New Roman" w:hAnsi="Times New Roman"/>
                <w:sz w:val="20"/>
                <w:lang w:val="en-US"/>
              </w:rPr>
            </w:pPr>
            <w:del w:id="1933" w:author="Маслихова Олеся Анатольевна" w:date="2018-12-25T15:06:00Z">
              <w:r w:rsidRPr="007A6002" w:rsidDel="0070375E">
                <w:rPr>
                  <w:rFonts w:ascii="Times New Roman" w:hAnsi="Times New Roman"/>
                  <w:sz w:val="20"/>
                  <w:lang w:val="en-US"/>
                </w:rPr>
                <w:delText>string</w:delText>
              </w:r>
              <w:bookmarkStart w:id="1934" w:name="_Toc1550185"/>
              <w:bookmarkStart w:id="1935" w:name="_Toc1551011"/>
              <w:bookmarkStart w:id="1936" w:name="_Toc6911782"/>
              <w:bookmarkStart w:id="1937" w:name="_Toc21517207"/>
              <w:bookmarkEnd w:id="1934"/>
              <w:bookmarkEnd w:id="1935"/>
              <w:bookmarkEnd w:id="1936"/>
              <w:bookmarkEnd w:id="1937"/>
            </w:del>
          </w:p>
        </w:tc>
        <w:tc>
          <w:tcPr>
            <w:tcW w:w="1842" w:type="dxa"/>
          </w:tcPr>
          <w:p w14:paraId="2AA6BEA8" w14:textId="0C4DD118" w:rsidR="007A6002" w:rsidRPr="007A6002" w:rsidDel="0070375E" w:rsidRDefault="00DE1C4A" w:rsidP="007A6002">
            <w:pPr>
              <w:ind w:left="0" w:right="565" w:firstLine="0"/>
              <w:rPr>
                <w:del w:id="1938" w:author="Маслихова Олеся Анатольевна" w:date="2018-12-25T15:06:00Z"/>
                <w:spacing w:val="-5"/>
                <w:szCs w:val="20"/>
                <w:lang w:val="en-US" w:eastAsia="en-US"/>
              </w:rPr>
            </w:pPr>
            <w:del w:id="193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1940" w:name="_Toc1550186"/>
              <w:bookmarkStart w:id="1941" w:name="_Toc1551012"/>
              <w:bookmarkStart w:id="1942" w:name="_Toc6911783"/>
              <w:bookmarkStart w:id="1943" w:name="_Toc21517208"/>
              <w:bookmarkEnd w:id="1940"/>
              <w:bookmarkEnd w:id="1941"/>
              <w:bookmarkEnd w:id="1942"/>
              <w:bookmarkEnd w:id="1943"/>
            </w:del>
          </w:p>
        </w:tc>
        <w:tc>
          <w:tcPr>
            <w:tcW w:w="3119" w:type="dxa"/>
          </w:tcPr>
          <w:p w14:paraId="59ECF664" w14:textId="6830CEDF" w:rsidR="007A6002" w:rsidRPr="007A6002" w:rsidDel="0070375E" w:rsidRDefault="007A6002" w:rsidP="007A6002">
            <w:pPr>
              <w:pStyle w:val="af"/>
              <w:ind w:left="0" w:firstLine="0"/>
              <w:rPr>
                <w:del w:id="1944" w:author="Маслихова Олеся Анатольевна" w:date="2018-12-25T15:06:00Z"/>
                <w:rFonts w:ascii="Times New Roman" w:hAnsi="Times New Roman"/>
                <w:sz w:val="20"/>
                <w:lang w:val="en-US"/>
              </w:rPr>
            </w:pPr>
            <w:del w:id="1945" w:author="Маслихова Олеся Анатольевна" w:date="2018-12-25T15:06:00Z">
              <w:r w:rsidRPr="007A6002" w:rsidDel="0070375E">
                <w:rPr>
                  <w:rFonts w:ascii="Times New Roman" w:hAnsi="Times New Roman" w:hint="eastAsia"/>
                  <w:sz w:val="20"/>
                  <w:lang w:val="en-US"/>
                </w:rPr>
                <w:delText>БИК</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банка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клиента</w:delText>
              </w:r>
              <w:bookmarkStart w:id="1946" w:name="_Toc1550187"/>
              <w:bookmarkStart w:id="1947" w:name="_Toc1551013"/>
              <w:bookmarkStart w:id="1948" w:name="_Toc6911784"/>
              <w:bookmarkStart w:id="1949" w:name="_Toc21517209"/>
              <w:bookmarkEnd w:id="1946"/>
              <w:bookmarkEnd w:id="1947"/>
              <w:bookmarkEnd w:id="1948"/>
              <w:bookmarkEnd w:id="1949"/>
            </w:del>
          </w:p>
        </w:tc>
        <w:bookmarkStart w:id="1950" w:name="_Toc1550188"/>
        <w:bookmarkStart w:id="1951" w:name="_Toc1551014"/>
        <w:bookmarkStart w:id="1952" w:name="_Toc6911785"/>
        <w:bookmarkStart w:id="1953" w:name="_Toc21517210"/>
        <w:bookmarkEnd w:id="1950"/>
        <w:bookmarkEnd w:id="1951"/>
        <w:bookmarkEnd w:id="1952"/>
        <w:bookmarkEnd w:id="1953"/>
      </w:tr>
      <w:tr w:rsidR="007A6002" w:rsidRPr="007A6002" w:rsidDel="0070375E" w14:paraId="181D3F24" w14:textId="3A557EE3" w:rsidTr="007A6002">
        <w:trPr>
          <w:del w:id="1954" w:author="Маслихова Олеся Анатольевна" w:date="2018-12-25T15:06:00Z"/>
        </w:trPr>
        <w:tc>
          <w:tcPr>
            <w:tcW w:w="513" w:type="dxa"/>
          </w:tcPr>
          <w:p w14:paraId="2E5133C4" w14:textId="6253852A" w:rsidR="007A6002" w:rsidRPr="00E95F05" w:rsidDel="0070375E" w:rsidRDefault="007A6002" w:rsidP="00650D72">
            <w:pPr>
              <w:pStyle w:val="afa"/>
              <w:numPr>
                <w:ilvl w:val="0"/>
                <w:numId w:val="25"/>
              </w:numPr>
              <w:rPr>
                <w:del w:id="1955" w:author="Маслихова Олеся Анатольевна" w:date="2018-12-25T15:06:00Z"/>
                <w:rStyle w:val="af9"/>
                <w:rFonts w:eastAsia="Calibri"/>
              </w:rPr>
            </w:pPr>
            <w:bookmarkStart w:id="1956" w:name="_Toc1550189"/>
            <w:bookmarkStart w:id="1957" w:name="_Toc1551015"/>
            <w:bookmarkStart w:id="1958" w:name="_Toc6911786"/>
            <w:bookmarkStart w:id="1959" w:name="_Toc21517211"/>
            <w:bookmarkEnd w:id="1956"/>
            <w:bookmarkEnd w:id="1957"/>
            <w:bookmarkEnd w:id="1958"/>
            <w:bookmarkEnd w:id="1959"/>
          </w:p>
        </w:tc>
        <w:tc>
          <w:tcPr>
            <w:tcW w:w="2464" w:type="dxa"/>
          </w:tcPr>
          <w:p w14:paraId="7C3BB732" w14:textId="65A29110" w:rsidR="007A6002" w:rsidRPr="007A6002" w:rsidDel="0070375E" w:rsidRDefault="007A6002" w:rsidP="007A6002">
            <w:pPr>
              <w:pStyle w:val="af"/>
              <w:ind w:left="0" w:firstLine="0"/>
              <w:rPr>
                <w:del w:id="1960" w:author="Маслихова Олеся Анатольевна" w:date="2018-12-25T15:06:00Z"/>
                <w:rFonts w:ascii="Times New Roman" w:hAnsi="Times New Roman"/>
                <w:sz w:val="20"/>
                <w:lang w:val="en-US"/>
              </w:rPr>
            </w:pPr>
            <w:del w:id="1961" w:author="Маслихова Олеся Анатольевна" w:date="2018-12-25T15:06:00Z">
              <w:r w:rsidRPr="007A6002" w:rsidDel="0070375E">
                <w:rPr>
                  <w:rFonts w:ascii="Times New Roman" w:hAnsi="Times New Roman"/>
                  <w:sz w:val="20"/>
                  <w:lang w:val="en-US"/>
                </w:rPr>
                <w:delText>BANKNAME</w:delText>
              </w:r>
              <w:bookmarkStart w:id="1962" w:name="_Toc1550190"/>
              <w:bookmarkStart w:id="1963" w:name="_Toc1551016"/>
              <w:bookmarkStart w:id="1964" w:name="_Toc6911787"/>
              <w:bookmarkStart w:id="1965" w:name="_Toc21517212"/>
              <w:bookmarkEnd w:id="1962"/>
              <w:bookmarkEnd w:id="1963"/>
              <w:bookmarkEnd w:id="1964"/>
              <w:bookmarkEnd w:id="1965"/>
            </w:del>
          </w:p>
        </w:tc>
        <w:tc>
          <w:tcPr>
            <w:tcW w:w="1701" w:type="dxa"/>
          </w:tcPr>
          <w:p w14:paraId="19F006EE" w14:textId="380782CF" w:rsidR="007A6002" w:rsidRPr="007A6002" w:rsidDel="0070375E" w:rsidRDefault="007A6002" w:rsidP="007A6002">
            <w:pPr>
              <w:pStyle w:val="af"/>
              <w:ind w:left="0" w:firstLine="0"/>
              <w:rPr>
                <w:del w:id="1966" w:author="Маслихова Олеся Анатольевна" w:date="2018-12-25T15:06:00Z"/>
                <w:rFonts w:ascii="Times New Roman" w:hAnsi="Times New Roman"/>
                <w:sz w:val="20"/>
                <w:lang w:val="en-US"/>
              </w:rPr>
            </w:pPr>
            <w:del w:id="1967" w:author="Маслихова Олеся Анатольевна" w:date="2018-12-25T15:06:00Z">
              <w:r w:rsidRPr="007A6002" w:rsidDel="0070375E">
                <w:rPr>
                  <w:rFonts w:ascii="Times New Roman" w:hAnsi="Times New Roman"/>
                  <w:sz w:val="20"/>
                  <w:lang w:val="en-US"/>
                </w:rPr>
                <w:delText>string</w:delText>
              </w:r>
              <w:bookmarkStart w:id="1968" w:name="_Toc1550191"/>
              <w:bookmarkStart w:id="1969" w:name="_Toc1551017"/>
              <w:bookmarkStart w:id="1970" w:name="_Toc6911788"/>
              <w:bookmarkStart w:id="1971" w:name="_Toc21517213"/>
              <w:bookmarkEnd w:id="1968"/>
              <w:bookmarkEnd w:id="1969"/>
              <w:bookmarkEnd w:id="1970"/>
              <w:bookmarkEnd w:id="1971"/>
            </w:del>
          </w:p>
        </w:tc>
        <w:tc>
          <w:tcPr>
            <w:tcW w:w="1842" w:type="dxa"/>
          </w:tcPr>
          <w:p w14:paraId="2846A56A" w14:textId="7068C8C7" w:rsidR="007A6002" w:rsidRPr="007A6002" w:rsidDel="0070375E" w:rsidRDefault="00DE1C4A" w:rsidP="007A6002">
            <w:pPr>
              <w:ind w:left="0" w:right="565" w:firstLine="0"/>
              <w:rPr>
                <w:del w:id="1972" w:author="Маслихова Олеся Анатольевна" w:date="2018-12-25T15:06:00Z"/>
                <w:spacing w:val="-5"/>
                <w:szCs w:val="20"/>
                <w:lang w:val="en-US" w:eastAsia="en-US"/>
              </w:rPr>
            </w:pPr>
            <w:del w:id="197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1974" w:name="_Toc1550192"/>
              <w:bookmarkStart w:id="1975" w:name="_Toc1551018"/>
              <w:bookmarkStart w:id="1976" w:name="_Toc6911789"/>
              <w:bookmarkStart w:id="1977" w:name="_Toc21517214"/>
              <w:bookmarkEnd w:id="1974"/>
              <w:bookmarkEnd w:id="1975"/>
              <w:bookmarkEnd w:id="1976"/>
              <w:bookmarkEnd w:id="1977"/>
            </w:del>
          </w:p>
        </w:tc>
        <w:tc>
          <w:tcPr>
            <w:tcW w:w="3119" w:type="dxa"/>
          </w:tcPr>
          <w:p w14:paraId="39449BE4" w14:textId="5B17C7B6" w:rsidR="007A6002" w:rsidRPr="00072234" w:rsidDel="0070375E" w:rsidRDefault="007A6002" w:rsidP="007A6002">
            <w:pPr>
              <w:pStyle w:val="af"/>
              <w:ind w:left="0" w:firstLine="0"/>
              <w:rPr>
                <w:del w:id="1978" w:author="Маслихова Олеся Анатольевна" w:date="2018-12-25T15:06:00Z"/>
                <w:rFonts w:ascii="Times New Roman" w:hAnsi="Times New Roman"/>
                <w:sz w:val="20"/>
              </w:rPr>
            </w:pPr>
            <w:del w:id="1979" w:author="Маслихова Олеся Анатольевна" w:date="2018-12-25T15:06:00Z">
              <w:r w:rsidRPr="00072234" w:rsidDel="0070375E">
                <w:rPr>
                  <w:rFonts w:ascii="Times New Roman" w:hAnsi="Times New Roman" w:hint="eastAsia"/>
                  <w:sz w:val="20"/>
                </w:rPr>
                <w:delText>Наименование</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и</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месторасположение</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банка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клиента</w:delText>
              </w:r>
              <w:bookmarkStart w:id="1980" w:name="_Toc1550193"/>
              <w:bookmarkStart w:id="1981" w:name="_Toc1551019"/>
              <w:bookmarkStart w:id="1982" w:name="_Toc6911790"/>
              <w:bookmarkStart w:id="1983" w:name="_Toc21517215"/>
              <w:bookmarkEnd w:id="1980"/>
              <w:bookmarkEnd w:id="1981"/>
              <w:bookmarkEnd w:id="1982"/>
              <w:bookmarkEnd w:id="1983"/>
            </w:del>
          </w:p>
        </w:tc>
        <w:bookmarkStart w:id="1984" w:name="_Toc1550194"/>
        <w:bookmarkStart w:id="1985" w:name="_Toc1551020"/>
        <w:bookmarkStart w:id="1986" w:name="_Toc6911791"/>
        <w:bookmarkStart w:id="1987" w:name="_Toc21517216"/>
        <w:bookmarkEnd w:id="1984"/>
        <w:bookmarkEnd w:id="1985"/>
        <w:bookmarkEnd w:id="1986"/>
        <w:bookmarkEnd w:id="1987"/>
      </w:tr>
      <w:tr w:rsidR="007A6002" w:rsidRPr="007A6002" w:rsidDel="0070375E" w14:paraId="5A4C799F" w14:textId="728E551C" w:rsidTr="007A6002">
        <w:trPr>
          <w:del w:id="1988" w:author="Маслихова Олеся Анатольевна" w:date="2018-12-25T15:06:00Z"/>
        </w:trPr>
        <w:tc>
          <w:tcPr>
            <w:tcW w:w="513" w:type="dxa"/>
          </w:tcPr>
          <w:p w14:paraId="350BFC3B" w14:textId="7CF1A846" w:rsidR="007A6002" w:rsidRPr="00E95F05" w:rsidDel="0070375E" w:rsidRDefault="007A6002" w:rsidP="00650D72">
            <w:pPr>
              <w:pStyle w:val="afa"/>
              <w:numPr>
                <w:ilvl w:val="0"/>
                <w:numId w:val="25"/>
              </w:numPr>
              <w:rPr>
                <w:del w:id="1989" w:author="Маслихова Олеся Анатольевна" w:date="2018-12-25T15:06:00Z"/>
                <w:rStyle w:val="af9"/>
                <w:rFonts w:eastAsia="Calibri"/>
              </w:rPr>
            </w:pPr>
            <w:bookmarkStart w:id="1990" w:name="_Toc1550195"/>
            <w:bookmarkStart w:id="1991" w:name="_Toc1551021"/>
            <w:bookmarkStart w:id="1992" w:name="_Toc6911792"/>
            <w:bookmarkStart w:id="1993" w:name="_Toc21517217"/>
            <w:bookmarkEnd w:id="1990"/>
            <w:bookmarkEnd w:id="1991"/>
            <w:bookmarkEnd w:id="1992"/>
            <w:bookmarkEnd w:id="1993"/>
          </w:p>
        </w:tc>
        <w:tc>
          <w:tcPr>
            <w:tcW w:w="2464" w:type="dxa"/>
          </w:tcPr>
          <w:p w14:paraId="27D82718" w14:textId="46A21065" w:rsidR="007A6002" w:rsidRPr="007A6002" w:rsidDel="0070375E" w:rsidRDefault="007A6002" w:rsidP="007A6002">
            <w:pPr>
              <w:pStyle w:val="af"/>
              <w:ind w:left="0" w:firstLine="0"/>
              <w:rPr>
                <w:del w:id="1994" w:author="Маслихова Олеся Анатольевна" w:date="2018-12-25T15:06:00Z"/>
                <w:rFonts w:ascii="Times New Roman" w:hAnsi="Times New Roman"/>
                <w:sz w:val="20"/>
                <w:lang w:val="en-US"/>
              </w:rPr>
            </w:pPr>
            <w:del w:id="1995" w:author="Маслихова Олеся Анатольевна" w:date="2018-12-25T15:06:00Z">
              <w:r w:rsidRPr="007A6002" w:rsidDel="0070375E">
                <w:rPr>
                  <w:rFonts w:ascii="Times New Roman" w:hAnsi="Times New Roman"/>
                  <w:sz w:val="20"/>
                  <w:lang w:val="en-US"/>
                </w:rPr>
                <w:delText>CARD1SUM</w:delText>
              </w:r>
              <w:bookmarkStart w:id="1996" w:name="_Toc1550196"/>
              <w:bookmarkStart w:id="1997" w:name="_Toc1551022"/>
              <w:bookmarkStart w:id="1998" w:name="_Toc6911793"/>
              <w:bookmarkStart w:id="1999" w:name="_Toc21517218"/>
              <w:bookmarkEnd w:id="1996"/>
              <w:bookmarkEnd w:id="1997"/>
              <w:bookmarkEnd w:id="1998"/>
              <w:bookmarkEnd w:id="1999"/>
            </w:del>
          </w:p>
        </w:tc>
        <w:tc>
          <w:tcPr>
            <w:tcW w:w="1701" w:type="dxa"/>
          </w:tcPr>
          <w:p w14:paraId="2A609E62" w14:textId="2909D4D4" w:rsidR="007A6002" w:rsidRPr="007A6002" w:rsidDel="0070375E" w:rsidRDefault="007A6002" w:rsidP="007A6002">
            <w:pPr>
              <w:pStyle w:val="af"/>
              <w:ind w:left="0" w:firstLine="0"/>
              <w:rPr>
                <w:del w:id="2000" w:author="Маслихова Олеся Анатольевна" w:date="2018-12-25T15:06:00Z"/>
                <w:rFonts w:ascii="Times New Roman" w:hAnsi="Times New Roman"/>
                <w:sz w:val="20"/>
                <w:lang w:val="en-US"/>
              </w:rPr>
            </w:pPr>
            <w:del w:id="2001" w:author="Маслихова Олеся Анатольевна" w:date="2018-12-25T15:06:00Z">
              <w:r w:rsidRPr="007A6002" w:rsidDel="0070375E">
                <w:rPr>
                  <w:rFonts w:ascii="Times New Roman" w:hAnsi="Times New Roman"/>
                  <w:sz w:val="20"/>
                  <w:lang w:val="en-US"/>
                </w:rPr>
                <w:delText>big_decimal</w:delText>
              </w:r>
              <w:bookmarkStart w:id="2002" w:name="_Toc1550197"/>
              <w:bookmarkStart w:id="2003" w:name="_Toc1551023"/>
              <w:bookmarkStart w:id="2004" w:name="_Toc6911794"/>
              <w:bookmarkStart w:id="2005" w:name="_Toc21517219"/>
              <w:bookmarkEnd w:id="2002"/>
              <w:bookmarkEnd w:id="2003"/>
              <w:bookmarkEnd w:id="2004"/>
              <w:bookmarkEnd w:id="2005"/>
            </w:del>
          </w:p>
        </w:tc>
        <w:tc>
          <w:tcPr>
            <w:tcW w:w="1842" w:type="dxa"/>
          </w:tcPr>
          <w:p w14:paraId="57A8E733" w14:textId="79368375" w:rsidR="007A6002" w:rsidRPr="007A6002" w:rsidDel="0070375E" w:rsidRDefault="007A6002" w:rsidP="007A6002">
            <w:pPr>
              <w:ind w:left="0" w:right="565" w:firstLine="0"/>
              <w:rPr>
                <w:del w:id="2006" w:author="Маслихова Олеся Анатольевна" w:date="2018-12-25T15:06:00Z"/>
                <w:spacing w:val="-5"/>
                <w:szCs w:val="20"/>
                <w:lang w:val="en-US" w:eastAsia="en-US"/>
              </w:rPr>
            </w:pPr>
            <w:bookmarkStart w:id="2007" w:name="_Toc1550198"/>
            <w:bookmarkStart w:id="2008" w:name="_Toc1551024"/>
            <w:bookmarkStart w:id="2009" w:name="_Toc6911795"/>
            <w:bookmarkStart w:id="2010" w:name="_Toc21517220"/>
            <w:bookmarkEnd w:id="2007"/>
            <w:bookmarkEnd w:id="2008"/>
            <w:bookmarkEnd w:id="2009"/>
            <w:bookmarkEnd w:id="2010"/>
          </w:p>
        </w:tc>
        <w:tc>
          <w:tcPr>
            <w:tcW w:w="3119" w:type="dxa"/>
          </w:tcPr>
          <w:p w14:paraId="05BA61F4" w14:textId="0434A443" w:rsidR="007A6002" w:rsidRPr="007A6002" w:rsidDel="0070375E" w:rsidRDefault="007A6002" w:rsidP="007A6002">
            <w:pPr>
              <w:pStyle w:val="af"/>
              <w:ind w:left="0" w:firstLine="0"/>
              <w:rPr>
                <w:del w:id="2011" w:author="Маслихова Олеся Анатольевна" w:date="2018-12-25T15:06:00Z"/>
                <w:rFonts w:ascii="Times New Roman" w:hAnsi="Times New Roman"/>
                <w:sz w:val="20"/>
                <w:lang w:val="en-US"/>
              </w:rPr>
            </w:pPr>
            <w:del w:id="2012" w:author="Маслихова Олеся Анатольевна" w:date="2018-12-25T15:06:00Z">
              <w:r w:rsidRPr="007A6002" w:rsidDel="0070375E">
                <w:rPr>
                  <w:rFonts w:ascii="Times New Roman" w:hAnsi="Times New Roman" w:hint="eastAsia"/>
                  <w:sz w:val="20"/>
                  <w:lang w:val="en-US"/>
                </w:rPr>
                <w:delText>Сумма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картотеке</w:delText>
              </w:r>
              <w:r w:rsidRPr="007A6002" w:rsidDel="0070375E">
                <w:rPr>
                  <w:rFonts w:ascii="Times New Roman" w:hAnsi="Times New Roman"/>
                  <w:sz w:val="20"/>
                  <w:lang w:val="en-US"/>
                </w:rPr>
                <w:delText xml:space="preserve"> 1</w:delText>
              </w:r>
              <w:bookmarkStart w:id="2013" w:name="_Toc1550199"/>
              <w:bookmarkStart w:id="2014" w:name="_Toc1551025"/>
              <w:bookmarkStart w:id="2015" w:name="_Toc6911796"/>
              <w:bookmarkStart w:id="2016" w:name="_Toc21517221"/>
              <w:bookmarkEnd w:id="2013"/>
              <w:bookmarkEnd w:id="2014"/>
              <w:bookmarkEnd w:id="2015"/>
              <w:bookmarkEnd w:id="2016"/>
            </w:del>
          </w:p>
        </w:tc>
        <w:bookmarkStart w:id="2017" w:name="_Toc1550200"/>
        <w:bookmarkStart w:id="2018" w:name="_Toc1551026"/>
        <w:bookmarkStart w:id="2019" w:name="_Toc6911797"/>
        <w:bookmarkStart w:id="2020" w:name="_Toc21517222"/>
        <w:bookmarkEnd w:id="2017"/>
        <w:bookmarkEnd w:id="2018"/>
        <w:bookmarkEnd w:id="2019"/>
        <w:bookmarkEnd w:id="2020"/>
      </w:tr>
      <w:tr w:rsidR="007A6002" w:rsidRPr="007A6002" w:rsidDel="0070375E" w14:paraId="0EAEF4BC" w14:textId="3881FA31" w:rsidTr="007A6002">
        <w:trPr>
          <w:del w:id="2021" w:author="Маслихова Олеся Анатольевна" w:date="2018-12-25T15:06:00Z"/>
        </w:trPr>
        <w:tc>
          <w:tcPr>
            <w:tcW w:w="513" w:type="dxa"/>
          </w:tcPr>
          <w:p w14:paraId="42E2BA81" w14:textId="59640AE8" w:rsidR="007A6002" w:rsidRPr="00E95F05" w:rsidDel="0070375E" w:rsidRDefault="007A6002" w:rsidP="00650D72">
            <w:pPr>
              <w:pStyle w:val="afa"/>
              <w:numPr>
                <w:ilvl w:val="0"/>
                <w:numId w:val="25"/>
              </w:numPr>
              <w:rPr>
                <w:del w:id="2022" w:author="Маслихова Олеся Анатольевна" w:date="2018-12-25T15:06:00Z"/>
                <w:rStyle w:val="af9"/>
                <w:rFonts w:eastAsia="Calibri"/>
              </w:rPr>
            </w:pPr>
            <w:bookmarkStart w:id="2023" w:name="_Toc1550201"/>
            <w:bookmarkStart w:id="2024" w:name="_Toc1551027"/>
            <w:bookmarkStart w:id="2025" w:name="_Toc6911798"/>
            <w:bookmarkStart w:id="2026" w:name="_Toc21517223"/>
            <w:bookmarkEnd w:id="2023"/>
            <w:bookmarkEnd w:id="2024"/>
            <w:bookmarkEnd w:id="2025"/>
            <w:bookmarkEnd w:id="2026"/>
          </w:p>
        </w:tc>
        <w:tc>
          <w:tcPr>
            <w:tcW w:w="2464" w:type="dxa"/>
          </w:tcPr>
          <w:p w14:paraId="0F19B65E" w14:textId="0F46A559" w:rsidR="007A6002" w:rsidRPr="007A6002" w:rsidDel="0070375E" w:rsidRDefault="007A6002" w:rsidP="007A6002">
            <w:pPr>
              <w:pStyle w:val="af"/>
              <w:ind w:left="0" w:firstLine="0"/>
              <w:rPr>
                <w:del w:id="2027" w:author="Маслихова Олеся Анатольевна" w:date="2018-12-25T15:06:00Z"/>
                <w:rFonts w:ascii="Times New Roman" w:hAnsi="Times New Roman"/>
                <w:sz w:val="20"/>
                <w:lang w:val="en-US"/>
              </w:rPr>
            </w:pPr>
            <w:del w:id="2028" w:author="Маслихова Олеся Анатольевна" w:date="2018-12-25T15:06:00Z">
              <w:r w:rsidRPr="007A6002" w:rsidDel="0070375E">
                <w:rPr>
                  <w:rFonts w:ascii="Times New Roman" w:hAnsi="Times New Roman"/>
                  <w:sz w:val="20"/>
                  <w:lang w:val="en-US"/>
                </w:rPr>
                <w:delText>CARD2SUM</w:delText>
              </w:r>
              <w:bookmarkStart w:id="2029" w:name="_Toc1550202"/>
              <w:bookmarkStart w:id="2030" w:name="_Toc1551028"/>
              <w:bookmarkStart w:id="2031" w:name="_Toc6911799"/>
              <w:bookmarkStart w:id="2032" w:name="_Toc21517224"/>
              <w:bookmarkEnd w:id="2029"/>
              <w:bookmarkEnd w:id="2030"/>
              <w:bookmarkEnd w:id="2031"/>
              <w:bookmarkEnd w:id="2032"/>
            </w:del>
          </w:p>
        </w:tc>
        <w:tc>
          <w:tcPr>
            <w:tcW w:w="1701" w:type="dxa"/>
          </w:tcPr>
          <w:p w14:paraId="6875DCE8" w14:textId="14730F87" w:rsidR="007A6002" w:rsidRPr="007A6002" w:rsidDel="0070375E" w:rsidRDefault="007A6002" w:rsidP="007A6002">
            <w:pPr>
              <w:pStyle w:val="af"/>
              <w:ind w:left="0" w:firstLine="0"/>
              <w:rPr>
                <w:del w:id="2033" w:author="Маслихова Олеся Анатольевна" w:date="2018-12-25T15:06:00Z"/>
                <w:rFonts w:ascii="Times New Roman" w:hAnsi="Times New Roman"/>
                <w:sz w:val="20"/>
                <w:lang w:val="en-US"/>
              </w:rPr>
            </w:pPr>
            <w:del w:id="2034" w:author="Маслихова Олеся Анатольевна" w:date="2018-12-25T15:06:00Z">
              <w:r w:rsidRPr="007A6002" w:rsidDel="0070375E">
                <w:rPr>
                  <w:rFonts w:ascii="Times New Roman" w:hAnsi="Times New Roman"/>
                  <w:sz w:val="20"/>
                  <w:lang w:val="en-US"/>
                </w:rPr>
                <w:delText>big_decimal</w:delText>
              </w:r>
              <w:bookmarkStart w:id="2035" w:name="_Toc1550203"/>
              <w:bookmarkStart w:id="2036" w:name="_Toc1551029"/>
              <w:bookmarkStart w:id="2037" w:name="_Toc6911800"/>
              <w:bookmarkStart w:id="2038" w:name="_Toc21517225"/>
              <w:bookmarkEnd w:id="2035"/>
              <w:bookmarkEnd w:id="2036"/>
              <w:bookmarkEnd w:id="2037"/>
              <w:bookmarkEnd w:id="2038"/>
            </w:del>
          </w:p>
        </w:tc>
        <w:tc>
          <w:tcPr>
            <w:tcW w:w="1842" w:type="dxa"/>
          </w:tcPr>
          <w:p w14:paraId="0CA8A94B" w14:textId="1D275EF9" w:rsidR="007A6002" w:rsidRPr="007A6002" w:rsidDel="0070375E" w:rsidRDefault="007A6002" w:rsidP="007A6002">
            <w:pPr>
              <w:ind w:left="0" w:right="565" w:firstLine="0"/>
              <w:rPr>
                <w:del w:id="2039" w:author="Маслихова Олеся Анатольевна" w:date="2018-12-25T15:06:00Z"/>
                <w:spacing w:val="-5"/>
                <w:szCs w:val="20"/>
                <w:lang w:val="en-US" w:eastAsia="en-US"/>
              </w:rPr>
            </w:pPr>
            <w:bookmarkStart w:id="2040" w:name="_Toc1550204"/>
            <w:bookmarkStart w:id="2041" w:name="_Toc1551030"/>
            <w:bookmarkStart w:id="2042" w:name="_Toc6911801"/>
            <w:bookmarkStart w:id="2043" w:name="_Toc21517226"/>
            <w:bookmarkEnd w:id="2040"/>
            <w:bookmarkEnd w:id="2041"/>
            <w:bookmarkEnd w:id="2042"/>
            <w:bookmarkEnd w:id="2043"/>
          </w:p>
        </w:tc>
        <w:tc>
          <w:tcPr>
            <w:tcW w:w="3119" w:type="dxa"/>
          </w:tcPr>
          <w:p w14:paraId="3D736322" w14:textId="3B1F3D5D" w:rsidR="007A6002" w:rsidRPr="007A6002" w:rsidDel="0070375E" w:rsidRDefault="007A6002" w:rsidP="007A6002">
            <w:pPr>
              <w:pStyle w:val="af"/>
              <w:ind w:left="0" w:firstLine="0"/>
              <w:rPr>
                <w:del w:id="2044" w:author="Маслихова Олеся Анатольевна" w:date="2018-12-25T15:06:00Z"/>
                <w:rFonts w:ascii="Times New Roman" w:hAnsi="Times New Roman"/>
                <w:sz w:val="20"/>
                <w:lang w:val="en-US"/>
              </w:rPr>
            </w:pPr>
            <w:del w:id="2045" w:author="Маслихова Олеся Анатольевна" w:date="2018-12-25T15:06:00Z">
              <w:r w:rsidRPr="007A6002" w:rsidDel="0070375E">
                <w:rPr>
                  <w:rFonts w:ascii="Times New Roman" w:hAnsi="Times New Roman" w:hint="eastAsia"/>
                  <w:sz w:val="20"/>
                  <w:lang w:val="en-US"/>
                </w:rPr>
                <w:delText>Сумма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картотеке</w:delText>
              </w:r>
              <w:r w:rsidRPr="007A6002" w:rsidDel="0070375E">
                <w:rPr>
                  <w:rFonts w:ascii="Times New Roman" w:hAnsi="Times New Roman"/>
                  <w:sz w:val="20"/>
                  <w:lang w:val="en-US"/>
                </w:rPr>
                <w:delText xml:space="preserve"> 2</w:delText>
              </w:r>
              <w:bookmarkStart w:id="2046" w:name="_Toc1550205"/>
              <w:bookmarkStart w:id="2047" w:name="_Toc1551031"/>
              <w:bookmarkStart w:id="2048" w:name="_Toc6911802"/>
              <w:bookmarkStart w:id="2049" w:name="_Toc21517227"/>
              <w:bookmarkEnd w:id="2046"/>
              <w:bookmarkEnd w:id="2047"/>
              <w:bookmarkEnd w:id="2048"/>
              <w:bookmarkEnd w:id="2049"/>
            </w:del>
          </w:p>
        </w:tc>
        <w:bookmarkStart w:id="2050" w:name="_Toc1550206"/>
        <w:bookmarkStart w:id="2051" w:name="_Toc1551032"/>
        <w:bookmarkStart w:id="2052" w:name="_Toc6911803"/>
        <w:bookmarkStart w:id="2053" w:name="_Toc21517228"/>
        <w:bookmarkEnd w:id="2050"/>
        <w:bookmarkEnd w:id="2051"/>
        <w:bookmarkEnd w:id="2052"/>
        <w:bookmarkEnd w:id="2053"/>
      </w:tr>
      <w:tr w:rsidR="007A6002" w:rsidRPr="007A6002" w:rsidDel="0070375E" w14:paraId="755035D0" w14:textId="0C1FAE39" w:rsidTr="007A6002">
        <w:trPr>
          <w:del w:id="2054" w:author="Маслихова Олеся Анатольевна" w:date="2018-12-25T15:06:00Z"/>
        </w:trPr>
        <w:tc>
          <w:tcPr>
            <w:tcW w:w="513" w:type="dxa"/>
          </w:tcPr>
          <w:p w14:paraId="68EF7A8E" w14:textId="6D6808BC" w:rsidR="007A6002" w:rsidRPr="00E95F05" w:rsidDel="0070375E" w:rsidRDefault="007A6002" w:rsidP="00650D72">
            <w:pPr>
              <w:pStyle w:val="afa"/>
              <w:numPr>
                <w:ilvl w:val="0"/>
                <w:numId w:val="25"/>
              </w:numPr>
              <w:rPr>
                <w:del w:id="2055" w:author="Маслихова Олеся Анатольевна" w:date="2018-12-25T15:06:00Z"/>
                <w:rStyle w:val="af9"/>
                <w:rFonts w:eastAsia="Calibri"/>
              </w:rPr>
            </w:pPr>
            <w:bookmarkStart w:id="2056" w:name="_Toc1550207"/>
            <w:bookmarkStart w:id="2057" w:name="_Toc1551033"/>
            <w:bookmarkStart w:id="2058" w:name="_Toc6911804"/>
            <w:bookmarkStart w:id="2059" w:name="_Toc21517229"/>
            <w:bookmarkEnd w:id="2056"/>
            <w:bookmarkEnd w:id="2057"/>
            <w:bookmarkEnd w:id="2058"/>
            <w:bookmarkEnd w:id="2059"/>
          </w:p>
        </w:tc>
        <w:tc>
          <w:tcPr>
            <w:tcW w:w="2464" w:type="dxa"/>
          </w:tcPr>
          <w:p w14:paraId="463D8482" w14:textId="3D3F9D5B" w:rsidR="007A6002" w:rsidRPr="007A6002" w:rsidDel="0070375E" w:rsidRDefault="007A6002" w:rsidP="007A6002">
            <w:pPr>
              <w:pStyle w:val="af"/>
              <w:ind w:left="0" w:firstLine="0"/>
              <w:rPr>
                <w:del w:id="2060" w:author="Маслихова Олеся Анатольевна" w:date="2018-12-25T15:06:00Z"/>
                <w:rFonts w:ascii="Times New Roman" w:hAnsi="Times New Roman"/>
                <w:sz w:val="20"/>
                <w:lang w:val="en-US"/>
              </w:rPr>
            </w:pPr>
            <w:del w:id="2061" w:author="Маслихова Олеся Анатольевна" w:date="2018-12-25T15:06:00Z">
              <w:r w:rsidRPr="007A6002" w:rsidDel="0070375E">
                <w:rPr>
                  <w:rFonts w:ascii="Times New Roman" w:hAnsi="Times New Roman"/>
                  <w:sz w:val="20"/>
                  <w:lang w:val="en-US"/>
                </w:rPr>
                <w:delText>CREDITRETURN</w:delText>
              </w:r>
              <w:bookmarkStart w:id="2062" w:name="_Toc1550208"/>
              <w:bookmarkStart w:id="2063" w:name="_Toc1551034"/>
              <w:bookmarkStart w:id="2064" w:name="_Toc6911805"/>
              <w:bookmarkStart w:id="2065" w:name="_Toc21517230"/>
              <w:bookmarkEnd w:id="2062"/>
              <w:bookmarkEnd w:id="2063"/>
              <w:bookmarkEnd w:id="2064"/>
              <w:bookmarkEnd w:id="2065"/>
            </w:del>
          </w:p>
        </w:tc>
        <w:tc>
          <w:tcPr>
            <w:tcW w:w="1701" w:type="dxa"/>
          </w:tcPr>
          <w:p w14:paraId="411150C9" w14:textId="117C4C77" w:rsidR="007A6002" w:rsidRPr="007A6002" w:rsidDel="0070375E" w:rsidRDefault="007A6002" w:rsidP="007A6002">
            <w:pPr>
              <w:pStyle w:val="af"/>
              <w:ind w:left="0" w:firstLine="0"/>
              <w:rPr>
                <w:del w:id="2066" w:author="Маслихова Олеся Анатольевна" w:date="2018-12-25T15:06:00Z"/>
                <w:rFonts w:ascii="Times New Roman" w:hAnsi="Times New Roman"/>
                <w:sz w:val="20"/>
                <w:lang w:val="en-US"/>
              </w:rPr>
            </w:pPr>
            <w:del w:id="2067" w:author="Маслихова Олеся Анатольевна" w:date="2018-12-25T15:06:00Z">
              <w:r w:rsidRPr="007A6002" w:rsidDel="0070375E">
                <w:rPr>
                  <w:rFonts w:ascii="Times New Roman" w:hAnsi="Times New Roman"/>
                  <w:sz w:val="20"/>
                  <w:lang w:val="en-US"/>
                </w:rPr>
                <w:delText>big_decimal</w:delText>
              </w:r>
              <w:bookmarkStart w:id="2068" w:name="_Toc1550209"/>
              <w:bookmarkStart w:id="2069" w:name="_Toc1551035"/>
              <w:bookmarkStart w:id="2070" w:name="_Toc6911806"/>
              <w:bookmarkStart w:id="2071" w:name="_Toc21517231"/>
              <w:bookmarkEnd w:id="2068"/>
              <w:bookmarkEnd w:id="2069"/>
              <w:bookmarkEnd w:id="2070"/>
              <w:bookmarkEnd w:id="2071"/>
            </w:del>
          </w:p>
        </w:tc>
        <w:tc>
          <w:tcPr>
            <w:tcW w:w="1842" w:type="dxa"/>
          </w:tcPr>
          <w:p w14:paraId="5054F587" w14:textId="0E61F921" w:rsidR="007A6002" w:rsidRPr="007A6002" w:rsidDel="0070375E" w:rsidRDefault="00DE1C4A" w:rsidP="007A6002">
            <w:pPr>
              <w:ind w:left="0" w:right="565" w:firstLine="0"/>
              <w:rPr>
                <w:del w:id="2072" w:author="Маслихова Олеся Анатольевна" w:date="2018-12-25T15:06:00Z"/>
                <w:spacing w:val="-5"/>
                <w:szCs w:val="20"/>
                <w:lang w:val="en-US" w:eastAsia="en-US"/>
              </w:rPr>
            </w:pPr>
            <w:del w:id="207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074" w:name="_Toc1550210"/>
              <w:bookmarkStart w:id="2075" w:name="_Toc1551036"/>
              <w:bookmarkStart w:id="2076" w:name="_Toc6911807"/>
              <w:bookmarkStart w:id="2077" w:name="_Toc21517232"/>
              <w:bookmarkEnd w:id="2074"/>
              <w:bookmarkEnd w:id="2075"/>
              <w:bookmarkEnd w:id="2076"/>
              <w:bookmarkEnd w:id="2077"/>
            </w:del>
          </w:p>
        </w:tc>
        <w:tc>
          <w:tcPr>
            <w:tcW w:w="3119" w:type="dxa"/>
          </w:tcPr>
          <w:p w14:paraId="665C12F5" w14:textId="7F481A23" w:rsidR="007A6002" w:rsidRPr="007A6002" w:rsidDel="0070375E" w:rsidRDefault="007A6002" w:rsidP="007A6002">
            <w:pPr>
              <w:pStyle w:val="af"/>
              <w:ind w:left="0" w:firstLine="0"/>
              <w:rPr>
                <w:del w:id="2078" w:author="Маслихова Олеся Анатольевна" w:date="2018-12-25T15:06:00Z"/>
                <w:rFonts w:ascii="Times New Roman" w:hAnsi="Times New Roman"/>
                <w:sz w:val="20"/>
                <w:lang w:val="en-US"/>
              </w:rPr>
            </w:pPr>
            <w:del w:id="2079" w:author="Маслихова Олеся Анатольевна" w:date="2018-12-25T15:06:00Z">
              <w:r w:rsidRPr="007A6002" w:rsidDel="0070375E">
                <w:rPr>
                  <w:rFonts w:ascii="Times New Roman" w:hAnsi="Times New Roman" w:hint="eastAsia"/>
                  <w:sz w:val="20"/>
                  <w:lang w:val="en-US"/>
                </w:rPr>
                <w:delText>Итого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оборотов</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кредиту</w:delText>
              </w:r>
              <w:bookmarkStart w:id="2080" w:name="_Toc1550211"/>
              <w:bookmarkStart w:id="2081" w:name="_Toc1551037"/>
              <w:bookmarkStart w:id="2082" w:name="_Toc6911808"/>
              <w:bookmarkStart w:id="2083" w:name="_Toc21517233"/>
              <w:bookmarkEnd w:id="2080"/>
              <w:bookmarkEnd w:id="2081"/>
              <w:bookmarkEnd w:id="2082"/>
              <w:bookmarkEnd w:id="2083"/>
            </w:del>
          </w:p>
        </w:tc>
        <w:bookmarkStart w:id="2084" w:name="_Toc1550212"/>
        <w:bookmarkStart w:id="2085" w:name="_Toc1551038"/>
        <w:bookmarkStart w:id="2086" w:name="_Toc6911809"/>
        <w:bookmarkStart w:id="2087" w:name="_Toc21517234"/>
        <w:bookmarkEnd w:id="2084"/>
        <w:bookmarkEnd w:id="2085"/>
        <w:bookmarkEnd w:id="2086"/>
        <w:bookmarkEnd w:id="2087"/>
      </w:tr>
      <w:tr w:rsidR="007A6002" w:rsidRPr="007A6002" w:rsidDel="0070375E" w14:paraId="6B1D0DAE" w14:textId="41391AC6" w:rsidTr="007A6002">
        <w:trPr>
          <w:del w:id="2088" w:author="Маслихова Олеся Анатольевна" w:date="2018-12-25T15:06:00Z"/>
        </w:trPr>
        <w:tc>
          <w:tcPr>
            <w:tcW w:w="513" w:type="dxa"/>
          </w:tcPr>
          <w:p w14:paraId="212D7396" w14:textId="366B7DC6" w:rsidR="007A6002" w:rsidRPr="00E95F05" w:rsidDel="0070375E" w:rsidRDefault="007A6002" w:rsidP="00650D72">
            <w:pPr>
              <w:pStyle w:val="afa"/>
              <w:numPr>
                <w:ilvl w:val="0"/>
                <w:numId w:val="25"/>
              </w:numPr>
              <w:rPr>
                <w:del w:id="2089" w:author="Маслихова Олеся Анатольевна" w:date="2018-12-25T15:06:00Z"/>
                <w:rStyle w:val="af9"/>
                <w:rFonts w:eastAsia="Calibri"/>
              </w:rPr>
            </w:pPr>
            <w:bookmarkStart w:id="2090" w:name="_Toc1550213"/>
            <w:bookmarkStart w:id="2091" w:name="_Toc1551039"/>
            <w:bookmarkStart w:id="2092" w:name="_Toc6911810"/>
            <w:bookmarkStart w:id="2093" w:name="_Toc21517235"/>
            <w:bookmarkEnd w:id="2090"/>
            <w:bookmarkEnd w:id="2091"/>
            <w:bookmarkEnd w:id="2092"/>
            <w:bookmarkEnd w:id="2093"/>
          </w:p>
        </w:tc>
        <w:tc>
          <w:tcPr>
            <w:tcW w:w="2464" w:type="dxa"/>
          </w:tcPr>
          <w:p w14:paraId="67B80141" w14:textId="223F6AC8" w:rsidR="007A6002" w:rsidRPr="007A6002" w:rsidDel="0070375E" w:rsidRDefault="007A6002" w:rsidP="007A6002">
            <w:pPr>
              <w:pStyle w:val="af"/>
              <w:ind w:left="0" w:firstLine="0"/>
              <w:rPr>
                <w:del w:id="2094" w:author="Маслихова Олеся Анатольевна" w:date="2018-12-25T15:06:00Z"/>
                <w:rFonts w:ascii="Times New Roman" w:hAnsi="Times New Roman"/>
                <w:sz w:val="20"/>
                <w:lang w:val="en-US"/>
              </w:rPr>
            </w:pPr>
            <w:del w:id="2095" w:author="Маслихова Олеся Анатольевна" w:date="2018-12-25T15:06:00Z">
              <w:r w:rsidRPr="007A6002" w:rsidDel="0070375E">
                <w:rPr>
                  <w:rFonts w:ascii="Times New Roman" w:hAnsi="Times New Roman"/>
                  <w:sz w:val="20"/>
                  <w:lang w:val="en-US"/>
                </w:rPr>
                <w:delText>CURRCODE</w:delText>
              </w:r>
              <w:bookmarkStart w:id="2096" w:name="_Toc1550214"/>
              <w:bookmarkStart w:id="2097" w:name="_Toc1551040"/>
              <w:bookmarkStart w:id="2098" w:name="_Toc6911811"/>
              <w:bookmarkStart w:id="2099" w:name="_Toc21517236"/>
              <w:bookmarkEnd w:id="2096"/>
              <w:bookmarkEnd w:id="2097"/>
              <w:bookmarkEnd w:id="2098"/>
              <w:bookmarkEnd w:id="2099"/>
            </w:del>
          </w:p>
        </w:tc>
        <w:tc>
          <w:tcPr>
            <w:tcW w:w="1701" w:type="dxa"/>
          </w:tcPr>
          <w:p w14:paraId="19150A8F" w14:textId="1F98C14D" w:rsidR="007A6002" w:rsidRPr="007A6002" w:rsidDel="0070375E" w:rsidRDefault="007A6002" w:rsidP="007A6002">
            <w:pPr>
              <w:pStyle w:val="af"/>
              <w:ind w:left="0" w:firstLine="0"/>
              <w:rPr>
                <w:del w:id="2100" w:author="Маслихова Олеся Анатольевна" w:date="2018-12-25T15:06:00Z"/>
                <w:rFonts w:ascii="Times New Roman" w:hAnsi="Times New Roman"/>
                <w:sz w:val="20"/>
                <w:lang w:val="en-US"/>
              </w:rPr>
            </w:pPr>
            <w:del w:id="2101" w:author="Маслихова Олеся Анатольевна" w:date="2018-12-25T15:06:00Z">
              <w:r w:rsidRPr="007A6002" w:rsidDel="0070375E">
                <w:rPr>
                  <w:rFonts w:ascii="Times New Roman" w:hAnsi="Times New Roman"/>
                  <w:sz w:val="20"/>
                  <w:lang w:val="en-US"/>
                </w:rPr>
                <w:delText>string</w:delText>
              </w:r>
              <w:bookmarkStart w:id="2102" w:name="_Toc1550215"/>
              <w:bookmarkStart w:id="2103" w:name="_Toc1551041"/>
              <w:bookmarkStart w:id="2104" w:name="_Toc6911812"/>
              <w:bookmarkStart w:id="2105" w:name="_Toc21517237"/>
              <w:bookmarkEnd w:id="2102"/>
              <w:bookmarkEnd w:id="2103"/>
              <w:bookmarkEnd w:id="2104"/>
              <w:bookmarkEnd w:id="2105"/>
            </w:del>
          </w:p>
        </w:tc>
        <w:tc>
          <w:tcPr>
            <w:tcW w:w="1842" w:type="dxa"/>
          </w:tcPr>
          <w:p w14:paraId="5742D1A9" w14:textId="423C7C9E" w:rsidR="007A6002" w:rsidRPr="007A6002" w:rsidDel="0070375E" w:rsidRDefault="007A6002" w:rsidP="007A6002">
            <w:pPr>
              <w:ind w:left="0" w:right="565" w:firstLine="0"/>
              <w:rPr>
                <w:del w:id="2106" w:author="Маслихова Олеся Анатольевна" w:date="2018-12-25T15:06:00Z"/>
                <w:spacing w:val="-5"/>
                <w:szCs w:val="20"/>
                <w:lang w:val="en-US" w:eastAsia="en-US"/>
              </w:rPr>
            </w:pPr>
            <w:bookmarkStart w:id="2107" w:name="_Toc1550216"/>
            <w:bookmarkStart w:id="2108" w:name="_Toc1551042"/>
            <w:bookmarkStart w:id="2109" w:name="_Toc6911813"/>
            <w:bookmarkStart w:id="2110" w:name="_Toc21517238"/>
            <w:bookmarkEnd w:id="2107"/>
            <w:bookmarkEnd w:id="2108"/>
            <w:bookmarkEnd w:id="2109"/>
            <w:bookmarkEnd w:id="2110"/>
          </w:p>
        </w:tc>
        <w:tc>
          <w:tcPr>
            <w:tcW w:w="3119" w:type="dxa"/>
          </w:tcPr>
          <w:p w14:paraId="397225B3" w14:textId="0BEA93E9" w:rsidR="007A6002" w:rsidRPr="007A6002" w:rsidDel="0070375E" w:rsidRDefault="007A6002" w:rsidP="007A6002">
            <w:pPr>
              <w:pStyle w:val="af"/>
              <w:ind w:left="0" w:firstLine="0"/>
              <w:rPr>
                <w:del w:id="2111" w:author="Маслихова Олеся Анатольевна" w:date="2018-12-25T15:06:00Z"/>
                <w:rFonts w:ascii="Times New Roman" w:hAnsi="Times New Roman"/>
                <w:sz w:val="20"/>
                <w:lang w:val="en-US"/>
              </w:rPr>
            </w:pPr>
            <w:del w:id="2112" w:author="Маслихова Олеся Анатольевна" w:date="2018-12-25T15:06:00Z">
              <w:r w:rsidRPr="007A6002" w:rsidDel="0070375E">
                <w:rPr>
                  <w:rFonts w:ascii="Times New Roman" w:hAnsi="Times New Roman" w:hint="eastAsia"/>
                  <w:sz w:val="20"/>
                  <w:lang w:val="en-US"/>
                </w:rPr>
                <w:delText>Код</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валюты</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выписки</w:delText>
              </w:r>
              <w:bookmarkStart w:id="2113" w:name="_Toc1550217"/>
              <w:bookmarkStart w:id="2114" w:name="_Toc1551043"/>
              <w:bookmarkStart w:id="2115" w:name="_Toc6911814"/>
              <w:bookmarkStart w:id="2116" w:name="_Toc21517239"/>
              <w:bookmarkEnd w:id="2113"/>
              <w:bookmarkEnd w:id="2114"/>
              <w:bookmarkEnd w:id="2115"/>
              <w:bookmarkEnd w:id="2116"/>
            </w:del>
          </w:p>
        </w:tc>
        <w:bookmarkStart w:id="2117" w:name="_Toc1550218"/>
        <w:bookmarkStart w:id="2118" w:name="_Toc1551044"/>
        <w:bookmarkStart w:id="2119" w:name="_Toc6911815"/>
        <w:bookmarkStart w:id="2120" w:name="_Toc21517240"/>
        <w:bookmarkEnd w:id="2117"/>
        <w:bookmarkEnd w:id="2118"/>
        <w:bookmarkEnd w:id="2119"/>
        <w:bookmarkEnd w:id="2120"/>
      </w:tr>
      <w:tr w:rsidR="007A6002" w:rsidRPr="007A6002" w:rsidDel="0070375E" w14:paraId="6D775898" w14:textId="0A7EA45B" w:rsidTr="007A6002">
        <w:trPr>
          <w:del w:id="2121" w:author="Маслихова Олеся Анатольевна" w:date="2018-12-25T15:06:00Z"/>
        </w:trPr>
        <w:tc>
          <w:tcPr>
            <w:tcW w:w="513" w:type="dxa"/>
          </w:tcPr>
          <w:p w14:paraId="54A2BB41" w14:textId="46C5028F" w:rsidR="007A6002" w:rsidRPr="00E95F05" w:rsidDel="0070375E" w:rsidRDefault="007A6002" w:rsidP="00650D72">
            <w:pPr>
              <w:pStyle w:val="afa"/>
              <w:numPr>
                <w:ilvl w:val="0"/>
                <w:numId w:val="25"/>
              </w:numPr>
              <w:rPr>
                <w:del w:id="2122" w:author="Маслихова Олеся Анатольевна" w:date="2018-12-25T15:06:00Z"/>
                <w:rStyle w:val="af9"/>
                <w:rFonts w:eastAsia="Calibri"/>
              </w:rPr>
            </w:pPr>
            <w:bookmarkStart w:id="2123" w:name="_Toc1550219"/>
            <w:bookmarkStart w:id="2124" w:name="_Toc1551045"/>
            <w:bookmarkStart w:id="2125" w:name="_Toc6911816"/>
            <w:bookmarkStart w:id="2126" w:name="_Toc21517241"/>
            <w:bookmarkEnd w:id="2123"/>
            <w:bookmarkEnd w:id="2124"/>
            <w:bookmarkEnd w:id="2125"/>
            <w:bookmarkEnd w:id="2126"/>
          </w:p>
        </w:tc>
        <w:tc>
          <w:tcPr>
            <w:tcW w:w="2464" w:type="dxa"/>
          </w:tcPr>
          <w:p w14:paraId="01F68DF3" w14:textId="0DFE17CF" w:rsidR="007A6002" w:rsidRPr="007A6002" w:rsidDel="0070375E" w:rsidRDefault="007A6002" w:rsidP="007A6002">
            <w:pPr>
              <w:pStyle w:val="af"/>
              <w:ind w:left="0" w:firstLine="0"/>
              <w:rPr>
                <w:del w:id="2127" w:author="Маслихова Олеся Анатольевна" w:date="2018-12-25T15:06:00Z"/>
                <w:rFonts w:ascii="Times New Roman" w:hAnsi="Times New Roman"/>
                <w:sz w:val="20"/>
                <w:lang w:val="en-US"/>
              </w:rPr>
            </w:pPr>
            <w:del w:id="2128" w:author="Маслихова Олеся Анатольевна" w:date="2018-12-25T15:06:00Z">
              <w:r w:rsidRPr="007A6002" w:rsidDel="0070375E">
                <w:rPr>
                  <w:rFonts w:ascii="Times New Roman" w:hAnsi="Times New Roman"/>
                  <w:sz w:val="20"/>
                  <w:lang w:val="en-US"/>
                </w:rPr>
                <w:delText>CURRCREDITRETURN</w:delText>
              </w:r>
              <w:bookmarkStart w:id="2129" w:name="_Toc1550220"/>
              <w:bookmarkStart w:id="2130" w:name="_Toc1551046"/>
              <w:bookmarkStart w:id="2131" w:name="_Toc6911817"/>
              <w:bookmarkStart w:id="2132" w:name="_Toc21517242"/>
              <w:bookmarkEnd w:id="2129"/>
              <w:bookmarkEnd w:id="2130"/>
              <w:bookmarkEnd w:id="2131"/>
              <w:bookmarkEnd w:id="2132"/>
            </w:del>
          </w:p>
        </w:tc>
        <w:tc>
          <w:tcPr>
            <w:tcW w:w="1701" w:type="dxa"/>
          </w:tcPr>
          <w:p w14:paraId="6AB054E1" w14:textId="346BFEAB" w:rsidR="007A6002" w:rsidRPr="007A6002" w:rsidDel="0070375E" w:rsidRDefault="007A6002" w:rsidP="007A6002">
            <w:pPr>
              <w:pStyle w:val="af"/>
              <w:ind w:left="0" w:firstLine="0"/>
              <w:rPr>
                <w:del w:id="2133" w:author="Маслихова Олеся Анатольевна" w:date="2018-12-25T15:06:00Z"/>
                <w:rFonts w:ascii="Times New Roman" w:hAnsi="Times New Roman"/>
                <w:sz w:val="20"/>
                <w:lang w:val="en-US"/>
              </w:rPr>
            </w:pPr>
            <w:del w:id="2134" w:author="Маслихова Олеся Анатольевна" w:date="2018-12-25T15:06:00Z">
              <w:r w:rsidRPr="007A6002" w:rsidDel="0070375E">
                <w:rPr>
                  <w:rFonts w:ascii="Times New Roman" w:hAnsi="Times New Roman"/>
                  <w:sz w:val="20"/>
                  <w:lang w:val="en-US"/>
                </w:rPr>
                <w:delText>big_decimal</w:delText>
              </w:r>
              <w:bookmarkStart w:id="2135" w:name="_Toc1550221"/>
              <w:bookmarkStart w:id="2136" w:name="_Toc1551047"/>
              <w:bookmarkStart w:id="2137" w:name="_Toc6911818"/>
              <w:bookmarkStart w:id="2138" w:name="_Toc21517243"/>
              <w:bookmarkEnd w:id="2135"/>
              <w:bookmarkEnd w:id="2136"/>
              <w:bookmarkEnd w:id="2137"/>
              <w:bookmarkEnd w:id="2138"/>
            </w:del>
          </w:p>
        </w:tc>
        <w:tc>
          <w:tcPr>
            <w:tcW w:w="1842" w:type="dxa"/>
          </w:tcPr>
          <w:p w14:paraId="09B51F06" w14:textId="53B71235" w:rsidR="007A6002" w:rsidRPr="007A6002" w:rsidDel="0070375E" w:rsidRDefault="00DE1C4A" w:rsidP="007A6002">
            <w:pPr>
              <w:ind w:left="0" w:right="565" w:firstLine="0"/>
              <w:rPr>
                <w:del w:id="2139" w:author="Маслихова Олеся Анатольевна" w:date="2018-12-25T15:06:00Z"/>
                <w:spacing w:val="-5"/>
                <w:szCs w:val="20"/>
                <w:lang w:val="en-US" w:eastAsia="en-US"/>
              </w:rPr>
            </w:pPr>
            <w:del w:id="2140"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141" w:name="_Toc1550222"/>
              <w:bookmarkStart w:id="2142" w:name="_Toc1551048"/>
              <w:bookmarkStart w:id="2143" w:name="_Toc6911819"/>
              <w:bookmarkStart w:id="2144" w:name="_Toc21517244"/>
              <w:bookmarkEnd w:id="2141"/>
              <w:bookmarkEnd w:id="2142"/>
              <w:bookmarkEnd w:id="2143"/>
              <w:bookmarkEnd w:id="2144"/>
            </w:del>
          </w:p>
        </w:tc>
        <w:tc>
          <w:tcPr>
            <w:tcW w:w="3119" w:type="dxa"/>
          </w:tcPr>
          <w:p w14:paraId="0473E726" w14:textId="6529AA7F" w:rsidR="007A6002" w:rsidRPr="00072234" w:rsidDel="0070375E" w:rsidRDefault="007A6002" w:rsidP="007A6002">
            <w:pPr>
              <w:pStyle w:val="af"/>
              <w:ind w:left="0" w:firstLine="0"/>
              <w:rPr>
                <w:del w:id="2145" w:author="Маслихова Олеся Анатольевна" w:date="2018-12-25T15:06:00Z"/>
                <w:rFonts w:ascii="Times New Roman" w:hAnsi="Times New Roman"/>
                <w:sz w:val="20"/>
              </w:rPr>
            </w:pPr>
            <w:del w:id="2146" w:author="Маслихова Олеся Анатольевна" w:date="2018-12-25T15:06:00Z">
              <w:r w:rsidRPr="00072234" w:rsidDel="0070375E">
                <w:rPr>
                  <w:rFonts w:ascii="Times New Roman" w:hAnsi="Times New Roman" w:hint="eastAsia"/>
                  <w:sz w:val="20"/>
                </w:rPr>
                <w:delText>Итого</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оборотов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по</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кредиту</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валюте</w:delText>
              </w:r>
              <w:bookmarkStart w:id="2147" w:name="_Toc1550223"/>
              <w:bookmarkStart w:id="2148" w:name="_Toc1551049"/>
              <w:bookmarkStart w:id="2149" w:name="_Toc6911820"/>
              <w:bookmarkStart w:id="2150" w:name="_Toc21517245"/>
              <w:bookmarkEnd w:id="2147"/>
              <w:bookmarkEnd w:id="2148"/>
              <w:bookmarkEnd w:id="2149"/>
              <w:bookmarkEnd w:id="2150"/>
            </w:del>
          </w:p>
        </w:tc>
        <w:bookmarkStart w:id="2151" w:name="_Toc1550224"/>
        <w:bookmarkStart w:id="2152" w:name="_Toc1551050"/>
        <w:bookmarkStart w:id="2153" w:name="_Toc6911821"/>
        <w:bookmarkStart w:id="2154" w:name="_Toc21517246"/>
        <w:bookmarkEnd w:id="2151"/>
        <w:bookmarkEnd w:id="2152"/>
        <w:bookmarkEnd w:id="2153"/>
        <w:bookmarkEnd w:id="2154"/>
      </w:tr>
      <w:tr w:rsidR="007A6002" w:rsidRPr="007A6002" w:rsidDel="0070375E" w14:paraId="47BC87CA" w14:textId="72493E72" w:rsidTr="007A6002">
        <w:trPr>
          <w:del w:id="2155" w:author="Маслихова Олеся Анатольевна" w:date="2018-12-25T15:06:00Z"/>
        </w:trPr>
        <w:tc>
          <w:tcPr>
            <w:tcW w:w="513" w:type="dxa"/>
          </w:tcPr>
          <w:p w14:paraId="168EBD7A" w14:textId="3773DED9" w:rsidR="007A6002" w:rsidRPr="00E95F05" w:rsidDel="0070375E" w:rsidRDefault="007A6002" w:rsidP="00650D72">
            <w:pPr>
              <w:pStyle w:val="afa"/>
              <w:numPr>
                <w:ilvl w:val="0"/>
                <w:numId w:val="25"/>
              </w:numPr>
              <w:rPr>
                <w:del w:id="2156" w:author="Маслихова Олеся Анатольевна" w:date="2018-12-25T15:06:00Z"/>
                <w:rStyle w:val="af9"/>
                <w:rFonts w:eastAsia="Calibri"/>
              </w:rPr>
            </w:pPr>
            <w:bookmarkStart w:id="2157" w:name="_Toc1550225"/>
            <w:bookmarkStart w:id="2158" w:name="_Toc1551051"/>
            <w:bookmarkStart w:id="2159" w:name="_Toc6911822"/>
            <w:bookmarkStart w:id="2160" w:name="_Toc21517247"/>
            <w:bookmarkEnd w:id="2157"/>
            <w:bookmarkEnd w:id="2158"/>
            <w:bookmarkEnd w:id="2159"/>
            <w:bookmarkEnd w:id="2160"/>
          </w:p>
        </w:tc>
        <w:tc>
          <w:tcPr>
            <w:tcW w:w="2464" w:type="dxa"/>
          </w:tcPr>
          <w:p w14:paraId="7D07A757" w14:textId="6A4D507F" w:rsidR="007A6002" w:rsidRPr="007A6002" w:rsidDel="0070375E" w:rsidRDefault="007A6002" w:rsidP="007A6002">
            <w:pPr>
              <w:pStyle w:val="af"/>
              <w:ind w:left="0" w:firstLine="0"/>
              <w:rPr>
                <w:del w:id="2161" w:author="Маслихова Олеся Анатольевна" w:date="2018-12-25T15:06:00Z"/>
                <w:rFonts w:ascii="Times New Roman" w:hAnsi="Times New Roman"/>
                <w:sz w:val="20"/>
                <w:lang w:val="en-US"/>
              </w:rPr>
            </w:pPr>
            <w:del w:id="2162" w:author="Маслихова Олеся Анатольевна" w:date="2018-12-25T15:06:00Z">
              <w:r w:rsidRPr="007A6002" w:rsidDel="0070375E">
                <w:rPr>
                  <w:rFonts w:ascii="Times New Roman" w:hAnsi="Times New Roman"/>
                  <w:sz w:val="20"/>
                  <w:lang w:val="en-US"/>
                </w:rPr>
                <w:delText>CURRDEBETRETURN</w:delText>
              </w:r>
              <w:bookmarkStart w:id="2163" w:name="_Toc1550226"/>
              <w:bookmarkStart w:id="2164" w:name="_Toc1551052"/>
              <w:bookmarkStart w:id="2165" w:name="_Toc6911823"/>
              <w:bookmarkStart w:id="2166" w:name="_Toc21517248"/>
              <w:bookmarkEnd w:id="2163"/>
              <w:bookmarkEnd w:id="2164"/>
              <w:bookmarkEnd w:id="2165"/>
              <w:bookmarkEnd w:id="2166"/>
            </w:del>
          </w:p>
        </w:tc>
        <w:tc>
          <w:tcPr>
            <w:tcW w:w="1701" w:type="dxa"/>
          </w:tcPr>
          <w:p w14:paraId="29ABB363" w14:textId="6CF389DA" w:rsidR="007A6002" w:rsidRPr="007A6002" w:rsidDel="0070375E" w:rsidRDefault="007A6002" w:rsidP="007A6002">
            <w:pPr>
              <w:pStyle w:val="af"/>
              <w:ind w:left="0" w:firstLine="0"/>
              <w:rPr>
                <w:del w:id="2167" w:author="Маслихова Олеся Анатольевна" w:date="2018-12-25T15:06:00Z"/>
                <w:rFonts w:ascii="Times New Roman" w:hAnsi="Times New Roman"/>
                <w:sz w:val="20"/>
                <w:lang w:val="en-US"/>
              </w:rPr>
            </w:pPr>
            <w:del w:id="2168" w:author="Маслихова Олеся Анатольевна" w:date="2018-12-25T15:06:00Z">
              <w:r w:rsidRPr="007A6002" w:rsidDel="0070375E">
                <w:rPr>
                  <w:rFonts w:ascii="Times New Roman" w:hAnsi="Times New Roman"/>
                  <w:sz w:val="20"/>
                  <w:lang w:val="en-US"/>
                </w:rPr>
                <w:delText>big_decimal</w:delText>
              </w:r>
              <w:bookmarkStart w:id="2169" w:name="_Toc1550227"/>
              <w:bookmarkStart w:id="2170" w:name="_Toc1551053"/>
              <w:bookmarkStart w:id="2171" w:name="_Toc6911824"/>
              <w:bookmarkStart w:id="2172" w:name="_Toc21517249"/>
              <w:bookmarkEnd w:id="2169"/>
              <w:bookmarkEnd w:id="2170"/>
              <w:bookmarkEnd w:id="2171"/>
              <w:bookmarkEnd w:id="2172"/>
            </w:del>
          </w:p>
        </w:tc>
        <w:tc>
          <w:tcPr>
            <w:tcW w:w="1842" w:type="dxa"/>
          </w:tcPr>
          <w:p w14:paraId="3B0D9D54" w14:textId="1A8680EC" w:rsidR="007A6002" w:rsidRPr="007A6002" w:rsidDel="0070375E" w:rsidRDefault="00DE1C4A" w:rsidP="007A6002">
            <w:pPr>
              <w:ind w:left="0" w:right="565" w:firstLine="0"/>
              <w:rPr>
                <w:del w:id="2173" w:author="Маслихова Олеся Анатольевна" w:date="2018-12-25T15:06:00Z"/>
                <w:spacing w:val="-5"/>
                <w:szCs w:val="20"/>
                <w:lang w:val="en-US" w:eastAsia="en-US"/>
              </w:rPr>
            </w:pPr>
            <w:del w:id="2174"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175" w:name="_Toc1550228"/>
              <w:bookmarkStart w:id="2176" w:name="_Toc1551054"/>
              <w:bookmarkStart w:id="2177" w:name="_Toc6911825"/>
              <w:bookmarkStart w:id="2178" w:name="_Toc21517250"/>
              <w:bookmarkEnd w:id="2175"/>
              <w:bookmarkEnd w:id="2176"/>
              <w:bookmarkEnd w:id="2177"/>
              <w:bookmarkEnd w:id="2178"/>
            </w:del>
          </w:p>
        </w:tc>
        <w:tc>
          <w:tcPr>
            <w:tcW w:w="3119" w:type="dxa"/>
          </w:tcPr>
          <w:p w14:paraId="14597A7B" w14:textId="7C0F4EA6" w:rsidR="007A6002" w:rsidRPr="00072234" w:rsidDel="0070375E" w:rsidRDefault="007A6002" w:rsidP="007A6002">
            <w:pPr>
              <w:pStyle w:val="af"/>
              <w:ind w:left="0" w:firstLine="0"/>
              <w:rPr>
                <w:del w:id="2179" w:author="Маслихова Олеся Анатольевна" w:date="2018-12-25T15:06:00Z"/>
                <w:rFonts w:ascii="Times New Roman" w:hAnsi="Times New Roman"/>
                <w:sz w:val="20"/>
              </w:rPr>
            </w:pPr>
            <w:del w:id="2180" w:author="Маслихова Олеся Анатольевна" w:date="2018-12-25T15:06:00Z">
              <w:r w:rsidRPr="00072234" w:rsidDel="0070375E">
                <w:rPr>
                  <w:rFonts w:ascii="Times New Roman" w:hAnsi="Times New Roman" w:hint="eastAsia"/>
                  <w:sz w:val="20"/>
                </w:rPr>
                <w:delText>Итого</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оборотов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по</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дебету</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валюте</w:delText>
              </w:r>
              <w:bookmarkStart w:id="2181" w:name="_Toc1550229"/>
              <w:bookmarkStart w:id="2182" w:name="_Toc1551055"/>
              <w:bookmarkStart w:id="2183" w:name="_Toc6911826"/>
              <w:bookmarkStart w:id="2184" w:name="_Toc21517251"/>
              <w:bookmarkEnd w:id="2181"/>
              <w:bookmarkEnd w:id="2182"/>
              <w:bookmarkEnd w:id="2183"/>
              <w:bookmarkEnd w:id="2184"/>
            </w:del>
          </w:p>
        </w:tc>
        <w:bookmarkStart w:id="2185" w:name="_Toc1550230"/>
        <w:bookmarkStart w:id="2186" w:name="_Toc1551056"/>
        <w:bookmarkStart w:id="2187" w:name="_Toc6911827"/>
        <w:bookmarkStart w:id="2188" w:name="_Toc21517252"/>
        <w:bookmarkEnd w:id="2185"/>
        <w:bookmarkEnd w:id="2186"/>
        <w:bookmarkEnd w:id="2187"/>
        <w:bookmarkEnd w:id="2188"/>
      </w:tr>
      <w:tr w:rsidR="007A6002" w:rsidRPr="007A6002" w:rsidDel="0070375E" w14:paraId="4825642E" w14:textId="1D2460C5" w:rsidTr="007A6002">
        <w:trPr>
          <w:del w:id="2189" w:author="Маслихова Олеся Анатольевна" w:date="2018-12-25T15:06:00Z"/>
        </w:trPr>
        <w:tc>
          <w:tcPr>
            <w:tcW w:w="513" w:type="dxa"/>
          </w:tcPr>
          <w:p w14:paraId="26B238AF" w14:textId="7EED9D43" w:rsidR="007A6002" w:rsidRPr="00E95F05" w:rsidDel="0070375E" w:rsidRDefault="007A6002" w:rsidP="00650D72">
            <w:pPr>
              <w:pStyle w:val="afa"/>
              <w:numPr>
                <w:ilvl w:val="0"/>
                <w:numId w:val="25"/>
              </w:numPr>
              <w:rPr>
                <w:del w:id="2190" w:author="Маслихова Олеся Анатольевна" w:date="2018-12-25T15:06:00Z"/>
                <w:rStyle w:val="af9"/>
                <w:rFonts w:eastAsia="Calibri"/>
              </w:rPr>
            </w:pPr>
            <w:bookmarkStart w:id="2191" w:name="_Toc1550231"/>
            <w:bookmarkStart w:id="2192" w:name="_Toc1551057"/>
            <w:bookmarkStart w:id="2193" w:name="_Toc6911828"/>
            <w:bookmarkStart w:id="2194" w:name="_Toc21517253"/>
            <w:bookmarkEnd w:id="2191"/>
            <w:bookmarkEnd w:id="2192"/>
            <w:bookmarkEnd w:id="2193"/>
            <w:bookmarkEnd w:id="2194"/>
          </w:p>
        </w:tc>
        <w:tc>
          <w:tcPr>
            <w:tcW w:w="2464" w:type="dxa"/>
          </w:tcPr>
          <w:p w14:paraId="1E35656C" w14:textId="15395B79" w:rsidR="007A6002" w:rsidRPr="007A6002" w:rsidDel="0070375E" w:rsidRDefault="007A6002" w:rsidP="007A6002">
            <w:pPr>
              <w:pStyle w:val="af"/>
              <w:ind w:left="0" w:firstLine="0"/>
              <w:rPr>
                <w:del w:id="2195" w:author="Маслихова Олеся Анатольевна" w:date="2018-12-25T15:06:00Z"/>
                <w:rFonts w:ascii="Times New Roman" w:hAnsi="Times New Roman"/>
                <w:sz w:val="20"/>
                <w:lang w:val="en-US"/>
              </w:rPr>
            </w:pPr>
            <w:del w:id="2196" w:author="Маслихова Олеся Анатольевна" w:date="2018-12-25T15:06:00Z">
              <w:r w:rsidRPr="007A6002" w:rsidDel="0070375E">
                <w:rPr>
                  <w:rFonts w:ascii="Times New Roman" w:hAnsi="Times New Roman"/>
                  <w:sz w:val="20"/>
                  <w:lang w:val="en-US"/>
                </w:rPr>
                <w:delText>CURRINBOUNDBALANCE</w:delText>
              </w:r>
              <w:bookmarkStart w:id="2197" w:name="_Toc1550232"/>
              <w:bookmarkStart w:id="2198" w:name="_Toc1551058"/>
              <w:bookmarkStart w:id="2199" w:name="_Toc6911829"/>
              <w:bookmarkStart w:id="2200" w:name="_Toc21517254"/>
              <w:bookmarkEnd w:id="2197"/>
              <w:bookmarkEnd w:id="2198"/>
              <w:bookmarkEnd w:id="2199"/>
              <w:bookmarkEnd w:id="2200"/>
            </w:del>
          </w:p>
        </w:tc>
        <w:tc>
          <w:tcPr>
            <w:tcW w:w="1701" w:type="dxa"/>
          </w:tcPr>
          <w:p w14:paraId="01809D88" w14:textId="701508C5" w:rsidR="007A6002" w:rsidRPr="007A6002" w:rsidDel="0070375E" w:rsidRDefault="007A6002" w:rsidP="007A6002">
            <w:pPr>
              <w:pStyle w:val="af"/>
              <w:ind w:left="0" w:firstLine="0"/>
              <w:rPr>
                <w:del w:id="2201" w:author="Маслихова Олеся Анатольевна" w:date="2018-12-25T15:06:00Z"/>
                <w:rFonts w:ascii="Times New Roman" w:hAnsi="Times New Roman"/>
                <w:sz w:val="20"/>
                <w:lang w:val="en-US"/>
              </w:rPr>
            </w:pPr>
            <w:del w:id="2202" w:author="Маслихова Олеся Анатольевна" w:date="2018-12-25T15:06:00Z">
              <w:r w:rsidRPr="007A6002" w:rsidDel="0070375E">
                <w:rPr>
                  <w:rFonts w:ascii="Times New Roman" w:hAnsi="Times New Roman"/>
                  <w:sz w:val="20"/>
                  <w:lang w:val="en-US"/>
                </w:rPr>
                <w:delText>big_decimal</w:delText>
              </w:r>
              <w:bookmarkStart w:id="2203" w:name="_Toc1550233"/>
              <w:bookmarkStart w:id="2204" w:name="_Toc1551059"/>
              <w:bookmarkStart w:id="2205" w:name="_Toc6911830"/>
              <w:bookmarkStart w:id="2206" w:name="_Toc21517255"/>
              <w:bookmarkEnd w:id="2203"/>
              <w:bookmarkEnd w:id="2204"/>
              <w:bookmarkEnd w:id="2205"/>
              <w:bookmarkEnd w:id="2206"/>
            </w:del>
          </w:p>
        </w:tc>
        <w:tc>
          <w:tcPr>
            <w:tcW w:w="1842" w:type="dxa"/>
          </w:tcPr>
          <w:p w14:paraId="3E280DD9" w14:textId="0D84AC18" w:rsidR="007A6002" w:rsidRPr="007A6002" w:rsidDel="0070375E" w:rsidRDefault="00DE1C4A" w:rsidP="007A6002">
            <w:pPr>
              <w:ind w:left="0" w:right="565" w:firstLine="0"/>
              <w:rPr>
                <w:del w:id="2207" w:author="Маслихова Олеся Анатольевна" w:date="2018-12-25T15:06:00Z"/>
                <w:spacing w:val="-5"/>
                <w:szCs w:val="20"/>
                <w:lang w:val="en-US" w:eastAsia="en-US"/>
              </w:rPr>
            </w:pPr>
            <w:del w:id="2208"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209" w:name="_Toc1550234"/>
              <w:bookmarkStart w:id="2210" w:name="_Toc1551060"/>
              <w:bookmarkStart w:id="2211" w:name="_Toc6911831"/>
              <w:bookmarkStart w:id="2212" w:name="_Toc21517256"/>
              <w:bookmarkEnd w:id="2209"/>
              <w:bookmarkEnd w:id="2210"/>
              <w:bookmarkEnd w:id="2211"/>
              <w:bookmarkEnd w:id="2212"/>
            </w:del>
          </w:p>
        </w:tc>
        <w:tc>
          <w:tcPr>
            <w:tcW w:w="3119" w:type="dxa"/>
          </w:tcPr>
          <w:p w14:paraId="21A81474" w14:textId="73FBC794" w:rsidR="007A6002" w:rsidRPr="007A6002" w:rsidDel="0070375E" w:rsidRDefault="007A6002" w:rsidP="007A6002">
            <w:pPr>
              <w:pStyle w:val="af"/>
              <w:ind w:left="0" w:firstLine="0"/>
              <w:rPr>
                <w:del w:id="2213" w:author="Маслихова Олеся Анатольевна" w:date="2018-12-25T15:06:00Z"/>
                <w:rFonts w:ascii="Times New Roman" w:hAnsi="Times New Roman"/>
                <w:sz w:val="20"/>
                <w:lang w:val="en-US"/>
              </w:rPr>
            </w:pPr>
            <w:del w:id="2214" w:author="Маслихова Олеся Анатольевна" w:date="2018-12-25T15:06:00Z">
              <w:r w:rsidRPr="007A6002" w:rsidDel="0070375E">
                <w:rPr>
                  <w:rFonts w:ascii="Times New Roman" w:hAnsi="Times New Roman" w:hint="eastAsia"/>
                  <w:sz w:val="20"/>
                  <w:lang w:val="en-US"/>
                </w:rPr>
                <w:delText>Входящий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остаток</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валюте</w:delText>
              </w:r>
              <w:bookmarkStart w:id="2215" w:name="_Toc1550235"/>
              <w:bookmarkStart w:id="2216" w:name="_Toc1551061"/>
              <w:bookmarkStart w:id="2217" w:name="_Toc6911832"/>
              <w:bookmarkStart w:id="2218" w:name="_Toc21517257"/>
              <w:bookmarkEnd w:id="2215"/>
              <w:bookmarkEnd w:id="2216"/>
              <w:bookmarkEnd w:id="2217"/>
              <w:bookmarkEnd w:id="2218"/>
            </w:del>
          </w:p>
        </w:tc>
        <w:bookmarkStart w:id="2219" w:name="_Toc1550236"/>
        <w:bookmarkStart w:id="2220" w:name="_Toc1551062"/>
        <w:bookmarkStart w:id="2221" w:name="_Toc6911833"/>
        <w:bookmarkStart w:id="2222" w:name="_Toc21517258"/>
        <w:bookmarkEnd w:id="2219"/>
        <w:bookmarkEnd w:id="2220"/>
        <w:bookmarkEnd w:id="2221"/>
        <w:bookmarkEnd w:id="2222"/>
      </w:tr>
      <w:tr w:rsidR="007A6002" w:rsidRPr="007A6002" w:rsidDel="0070375E" w14:paraId="51CD1572" w14:textId="06DD7CC5" w:rsidTr="007A6002">
        <w:trPr>
          <w:del w:id="2223" w:author="Маслихова Олеся Анатольевна" w:date="2018-12-25T15:06:00Z"/>
        </w:trPr>
        <w:tc>
          <w:tcPr>
            <w:tcW w:w="513" w:type="dxa"/>
          </w:tcPr>
          <w:p w14:paraId="5D8121D5" w14:textId="17A11D8A" w:rsidR="007A6002" w:rsidRPr="00E95F05" w:rsidDel="0070375E" w:rsidRDefault="007A6002" w:rsidP="00650D72">
            <w:pPr>
              <w:pStyle w:val="afa"/>
              <w:numPr>
                <w:ilvl w:val="0"/>
                <w:numId w:val="25"/>
              </w:numPr>
              <w:rPr>
                <w:del w:id="2224" w:author="Маслихова Олеся Анатольевна" w:date="2018-12-25T15:06:00Z"/>
                <w:rStyle w:val="af9"/>
                <w:rFonts w:eastAsia="Calibri"/>
              </w:rPr>
            </w:pPr>
            <w:bookmarkStart w:id="2225" w:name="_Toc1550237"/>
            <w:bookmarkStart w:id="2226" w:name="_Toc1551063"/>
            <w:bookmarkStart w:id="2227" w:name="_Toc6911834"/>
            <w:bookmarkStart w:id="2228" w:name="_Toc21517259"/>
            <w:bookmarkEnd w:id="2225"/>
            <w:bookmarkEnd w:id="2226"/>
            <w:bookmarkEnd w:id="2227"/>
            <w:bookmarkEnd w:id="2228"/>
          </w:p>
        </w:tc>
        <w:tc>
          <w:tcPr>
            <w:tcW w:w="2464" w:type="dxa"/>
          </w:tcPr>
          <w:p w14:paraId="3DFBE283" w14:textId="118426F4" w:rsidR="007A6002" w:rsidRPr="007A6002" w:rsidDel="0070375E" w:rsidRDefault="007A6002" w:rsidP="007A6002">
            <w:pPr>
              <w:pStyle w:val="af"/>
              <w:ind w:left="0" w:firstLine="0"/>
              <w:rPr>
                <w:del w:id="2229" w:author="Маслихова Олеся Анатольевна" w:date="2018-12-25T15:06:00Z"/>
                <w:rFonts w:ascii="Times New Roman" w:hAnsi="Times New Roman"/>
                <w:sz w:val="20"/>
                <w:lang w:val="en-US"/>
              </w:rPr>
            </w:pPr>
            <w:del w:id="2230" w:author="Маслихова Олеся Анатольевна" w:date="2018-12-25T15:06:00Z">
              <w:r w:rsidRPr="007A6002" w:rsidDel="0070375E">
                <w:rPr>
                  <w:rFonts w:ascii="Times New Roman" w:hAnsi="Times New Roman"/>
                  <w:sz w:val="20"/>
                  <w:lang w:val="en-US"/>
                </w:rPr>
                <w:delText>CURRISOCODE</w:delText>
              </w:r>
              <w:bookmarkStart w:id="2231" w:name="_Toc1550238"/>
              <w:bookmarkStart w:id="2232" w:name="_Toc1551064"/>
              <w:bookmarkStart w:id="2233" w:name="_Toc6911835"/>
              <w:bookmarkStart w:id="2234" w:name="_Toc21517260"/>
              <w:bookmarkEnd w:id="2231"/>
              <w:bookmarkEnd w:id="2232"/>
              <w:bookmarkEnd w:id="2233"/>
              <w:bookmarkEnd w:id="2234"/>
            </w:del>
          </w:p>
        </w:tc>
        <w:tc>
          <w:tcPr>
            <w:tcW w:w="1701" w:type="dxa"/>
          </w:tcPr>
          <w:p w14:paraId="032D9848" w14:textId="787FA7D1" w:rsidR="007A6002" w:rsidRPr="007A6002" w:rsidDel="0070375E" w:rsidRDefault="007A6002" w:rsidP="007A6002">
            <w:pPr>
              <w:pStyle w:val="af"/>
              <w:ind w:left="0" w:firstLine="0"/>
              <w:rPr>
                <w:del w:id="2235" w:author="Маслихова Олеся Анатольевна" w:date="2018-12-25T15:06:00Z"/>
                <w:rFonts w:ascii="Times New Roman" w:hAnsi="Times New Roman"/>
                <w:sz w:val="20"/>
                <w:lang w:val="en-US"/>
              </w:rPr>
            </w:pPr>
            <w:del w:id="2236" w:author="Маслихова Олеся Анатольевна" w:date="2018-12-25T15:06:00Z">
              <w:r w:rsidRPr="007A6002" w:rsidDel="0070375E">
                <w:rPr>
                  <w:rFonts w:ascii="Times New Roman" w:hAnsi="Times New Roman"/>
                  <w:sz w:val="20"/>
                  <w:lang w:val="en-US"/>
                </w:rPr>
                <w:delText>string</w:delText>
              </w:r>
              <w:bookmarkStart w:id="2237" w:name="_Toc1550239"/>
              <w:bookmarkStart w:id="2238" w:name="_Toc1551065"/>
              <w:bookmarkStart w:id="2239" w:name="_Toc6911836"/>
              <w:bookmarkStart w:id="2240" w:name="_Toc21517261"/>
              <w:bookmarkEnd w:id="2237"/>
              <w:bookmarkEnd w:id="2238"/>
              <w:bookmarkEnd w:id="2239"/>
              <w:bookmarkEnd w:id="2240"/>
            </w:del>
          </w:p>
        </w:tc>
        <w:tc>
          <w:tcPr>
            <w:tcW w:w="1842" w:type="dxa"/>
          </w:tcPr>
          <w:p w14:paraId="0737A9B9" w14:textId="5455E693" w:rsidR="007A6002" w:rsidRPr="007A6002" w:rsidDel="0070375E" w:rsidRDefault="007A6002" w:rsidP="007A6002">
            <w:pPr>
              <w:ind w:left="0" w:right="565" w:firstLine="0"/>
              <w:rPr>
                <w:del w:id="2241" w:author="Маслихова Олеся Анатольевна" w:date="2018-12-25T15:06:00Z"/>
                <w:spacing w:val="-5"/>
                <w:szCs w:val="20"/>
                <w:lang w:val="en-US" w:eastAsia="en-US"/>
              </w:rPr>
            </w:pPr>
            <w:bookmarkStart w:id="2242" w:name="_Toc1550240"/>
            <w:bookmarkStart w:id="2243" w:name="_Toc1551066"/>
            <w:bookmarkStart w:id="2244" w:name="_Toc6911837"/>
            <w:bookmarkStart w:id="2245" w:name="_Toc21517262"/>
            <w:bookmarkEnd w:id="2242"/>
            <w:bookmarkEnd w:id="2243"/>
            <w:bookmarkEnd w:id="2244"/>
            <w:bookmarkEnd w:id="2245"/>
          </w:p>
        </w:tc>
        <w:tc>
          <w:tcPr>
            <w:tcW w:w="3119" w:type="dxa"/>
          </w:tcPr>
          <w:p w14:paraId="7D76CE16" w14:textId="6997FD4E" w:rsidR="007A6002" w:rsidRPr="007A6002" w:rsidDel="0070375E" w:rsidRDefault="007A6002" w:rsidP="007A6002">
            <w:pPr>
              <w:pStyle w:val="af"/>
              <w:ind w:left="0" w:firstLine="0"/>
              <w:rPr>
                <w:del w:id="2246" w:author="Маслихова Олеся Анатольевна" w:date="2018-12-25T15:06:00Z"/>
                <w:rFonts w:ascii="Times New Roman" w:hAnsi="Times New Roman"/>
                <w:sz w:val="20"/>
                <w:lang w:val="en-US"/>
              </w:rPr>
            </w:pPr>
            <w:del w:id="2247" w:author="Маслихова Олеся Анатольевна" w:date="2018-12-25T15:06:00Z">
              <w:r w:rsidRPr="007A6002" w:rsidDel="0070375E">
                <w:rPr>
                  <w:rFonts w:ascii="Times New Roman" w:hAnsi="Times New Roman"/>
                  <w:sz w:val="20"/>
                  <w:lang w:val="en-US"/>
                </w:rPr>
                <w:delText>ISO-</w:delText>
              </w:r>
              <w:r w:rsidRPr="007A6002" w:rsidDel="0070375E">
                <w:rPr>
                  <w:rFonts w:ascii="Times New Roman" w:hAnsi="Times New Roman" w:hint="eastAsia"/>
                  <w:sz w:val="20"/>
                  <w:lang w:val="en-US"/>
                </w:rPr>
                <w:delText>код</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валюты</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выписки</w:delText>
              </w:r>
              <w:bookmarkStart w:id="2248" w:name="_Toc1550241"/>
              <w:bookmarkStart w:id="2249" w:name="_Toc1551067"/>
              <w:bookmarkStart w:id="2250" w:name="_Toc6911838"/>
              <w:bookmarkStart w:id="2251" w:name="_Toc21517263"/>
              <w:bookmarkEnd w:id="2248"/>
              <w:bookmarkEnd w:id="2249"/>
              <w:bookmarkEnd w:id="2250"/>
              <w:bookmarkEnd w:id="2251"/>
            </w:del>
          </w:p>
        </w:tc>
        <w:bookmarkStart w:id="2252" w:name="_Toc1550242"/>
        <w:bookmarkStart w:id="2253" w:name="_Toc1551068"/>
        <w:bookmarkStart w:id="2254" w:name="_Toc6911839"/>
        <w:bookmarkStart w:id="2255" w:name="_Toc21517264"/>
        <w:bookmarkEnd w:id="2252"/>
        <w:bookmarkEnd w:id="2253"/>
        <w:bookmarkEnd w:id="2254"/>
        <w:bookmarkEnd w:id="2255"/>
      </w:tr>
      <w:tr w:rsidR="007A6002" w:rsidRPr="007A6002" w:rsidDel="0070375E" w14:paraId="32B97669" w14:textId="1F94CC4E" w:rsidTr="007A6002">
        <w:trPr>
          <w:del w:id="2256" w:author="Маслихова Олеся Анатольевна" w:date="2018-12-25T15:06:00Z"/>
        </w:trPr>
        <w:tc>
          <w:tcPr>
            <w:tcW w:w="513" w:type="dxa"/>
          </w:tcPr>
          <w:p w14:paraId="43BCA3E2" w14:textId="7A084676" w:rsidR="007A6002" w:rsidRPr="00E95F05" w:rsidDel="0070375E" w:rsidRDefault="007A6002" w:rsidP="00650D72">
            <w:pPr>
              <w:pStyle w:val="afa"/>
              <w:numPr>
                <w:ilvl w:val="0"/>
                <w:numId w:val="25"/>
              </w:numPr>
              <w:rPr>
                <w:del w:id="2257" w:author="Маслихова Олеся Анатольевна" w:date="2018-12-25T15:06:00Z"/>
                <w:rStyle w:val="af9"/>
                <w:rFonts w:eastAsia="Calibri"/>
              </w:rPr>
            </w:pPr>
            <w:bookmarkStart w:id="2258" w:name="_Toc1550243"/>
            <w:bookmarkStart w:id="2259" w:name="_Toc1551069"/>
            <w:bookmarkStart w:id="2260" w:name="_Toc6911840"/>
            <w:bookmarkStart w:id="2261" w:name="_Toc21517265"/>
            <w:bookmarkEnd w:id="2258"/>
            <w:bookmarkEnd w:id="2259"/>
            <w:bookmarkEnd w:id="2260"/>
            <w:bookmarkEnd w:id="2261"/>
          </w:p>
        </w:tc>
        <w:tc>
          <w:tcPr>
            <w:tcW w:w="2464" w:type="dxa"/>
          </w:tcPr>
          <w:p w14:paraId="36E7FD67" w14:textId="2ABABD82" w:rsidR="007A6002" w:rsidRPr="007A6002" w:rsidDel="0070375E" w:rsidRDefault="007A6002" w:rsidP="007A6002">
            <w:pPr>
              <w:pStyle w:val="af"/>
              <w:ind w:left="0" w:firstLine="0"/>
              <w:rPr>
                <w:del w:id="2262" w:author="Маслихова Олеся Анатольевна" w:date="2018-12-25T15:06:00Z"/>
                <w:rFonts w:ascii="Times New Roman" w:hAnsi="Times New Roman"/>
                <w:sz w:val="20"/>
                <w:lang w:val="en-US"/>
              </w:rPr>
            </w:pPr>
            <w:del w:id="2263" w:author="Маслихова Олеся Анатольевна" w:date="2018-12-25T15:06:00Z">
              <w:r w:rsidRPr="007A6002" w:rsidDel="0070375E">
                <w:rPr>
                  <w:rFonts w:ascii="Times New Roman" w:hAnsi="Times New Roman"/>
                  <w:sz w:val="20"/>
                  <w:lang w:val="en-US"/>
                </w:rPr>
                <w:delText>CURROUTBOUNDBALANCE</w:delText>
              </w:r>
              <w:bookmarkStart w:id="2264" w:name="_Toc1550244"/>
              <w:bookmarkStart w:id="2265" w:name="_Toc1551070"/>
              <w:bookmarkStart w:id="2266" w:name="_Toc6911841"/>
              <w:bookmarkStart w:id="2267" w:name="_Toc21517266"/>
              <w:bookmarkEnd w:id="2264"/>
              <w:bookmarkEnd w:id="2265"/>
              <w:bookmarkEnd w:id="2266"/>
              <w:bookmarkEnd w:id="2267"/>
            </w:del>
          </w:p>
        </w:tc>
        <w:tc>
          <w:tcPr>
            <w:tcW w:w="1701" w:type="dxa"/>
          </w:tcPr>
          <w:p w14:paraId="7CF12C42" w14:textId="2FF27F95" w:rsidR="007A6002" w:rsidRPr="007A6002" w:rsidDel="0070375E" w:rsidRDefault="007A6002" w:rsidP="007A6002">
            <w:pPr>
              <w:pStyle w:val="af"/>
              <w:ind w:left="0" w:firstLine="0"/>
              <w:rPr>
                <w:del w:id="2268" w:author="Маслихова Олеся Анатольевна" w:date="2018-12-25T15:06:00Z"/>
                <w:rFonts w:ascii="Times New Roman" w:hAnsi="Times New Roman"/>
                <w:sz w:val="20"/>
                <w:lang w:val="en-US"/>
              </w:rPr>
            </w:pPr>
            <w:del w:id="2269" w:author="Маслихова Олеся Анатольевна" w:date="2018-12-25T15:06:00Z">
              <w:r w:rsidRPr="007A6002" w:rsidDel="0070375E">
                <w:rPr>
                  <w:rFonts w:ascii="Times New Roman" w:hAnsi="Times New Roman"/>
                  <w:sz w:val="20"/>
                  <w:lang w:val="en-US"/>
                </w:rPr>
                <w:delText>big_decimal</w:delText>
              </w:r>
              <w:bookmarkStart w:id="2270" w:name="_Toc1550245"/>
              <w:bookmarkStart w:id="2271" w:name="_Toc1551071"/>
              <w:bookmarkStart w:id="2272" w:name="_Toc6911842"/>
              <w:bookmarkStart w:id="2273" w:name="_Toc21517267"/>
              <w:bookmarkEnd w:id="2270"/>
              <w:bookmarkEnd w:id="2271"/>
              <w:bookmarkEnd w:id="2272"/>
              <w:bookmarkEnd w:id="2273"/>
            </w:del>
          </w:p>
        </w:tc>
        <w:tc>
          <w:tcPr>
            <w:tcW w:w="1842" w:type="dxa"/>
          </w:tcPr>
          <w:p w14:paraId="4B3BE9FE" w14:textId="474C46A8" w:rsidR="007A6002" w:rsidRPr="007A6002" w:rsidDel="0070375E" w:rsidRDefault="00DE1C4A" w:rsidP="007A6002">
            <w:pPr>
              <w:ind w:left="0" w:right="565" w:firstLine="0"/>
              <w:rPr>
                <w:del w:id="2274" w:author="Маслихова Олеся Анатольевна" w:date="2018-12-25T15:06:00Z"/>
                <w:spacing w:val="-5"/>
                <w:szCs w:val="20"/>
                <w:lang w:val="en-US" w:eastAsia="en-US"/>
              </w:rPr>
            </w:pPr>
            <w:del w:id="227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276" w:name="_Toc1550246"/>
              <w:bookmarkStart w:id="2277" w:name="_Toc1551072"/>
              <w:bookmarkStart w:id="2278" w:name="_Toc6911843"/>
              <w:bookmarkStart w:id="2279" w:name="_Toc21517268"/>
              <w:bookmarkEnd w:id="2276"/>
              <w:bookmarkEnd w:id="2277"/>
              <w:bookmarkEnd w:id="2278"/>
              <w:bookmarkEnd w:id="2279"/>
            </w:del>
          </w:p>
        </w:tc>
        <w:tc>
          <w:tcPr>
            <w:tcW w:w="3119" w:type="dxa"/>
          </w:tcPr>
          <w:p w14:paraId="548CA597" w14:textId="11D47B8F" w:rsidR="007A6002" w:rsidRPr="007A6002" w:rsidDel="0070375E" w:rsidRDefault="007A6002" w:rsidP="007A6002">
            <w:pPr>
              <w:pStyle w:val="af"/>
              <w:ind w:left="0" w:firstLine="0"/>
              <w:rPr>
                <w:del w:id="2280" w:author="Маслихова Олеся Анатольевна" w:date="2018-12-25T15:06:00Z"/>
                <w:rFonts w:ascii="Times New Roman" w:hAnsi="Times New Roman"/>
                <w:sz w:val="20"/>
                <w:lang w:val="en-US"/>
              </w:rPr>
            </w:pPr>
            <w:del w:id="2281" w:author="Маслихова Олеся Анатольевна" w:date="2018-12-25T15:06:00Z">
              <w:r w:rsidRPr="007A6002" w:rsidDel="0070375E">
                <w:rPr>
                  <w:rFonts w:ascii="Times New Roman" w:hAnsi="Times New Roman" w:hint="eastAsia"/>
                  <w:sz w:val="20"/>
                  <w:lang w:val="en-US"/>
                </w:rPr>
                <w:delText>Исходящий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остаток</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валюте</w:delText>
              </w:r>
              <w:bookmarkStart w:id="2282" w:name="_Toc1550247"/>
              <w:bookmarkStart w:id="2283" w:name="_Toc1551073"/>
              <w:bookmarkStart w:id="2284" w:name="_Toc6911844"/>
              <w:bookmarkStart w:id="2285" w:name="_Toc21517269"/>
              <w:bookmarkEnd w:id="2282"/>
              <w:bookmarkEnd w:id="2283"/>
              <w:bookmarkEnd w:id="2284"/>
              <w:bookmarkEnd w:id="2285"/>
            </w:del>
          </w:p>
        </w:tc>
        <w:bookmarkStart w:id="2286" w:name="_Toc1550248"/>
        <w:bookmarkStart w:id="2287" w:name="_Toc1551074"/>
        <w:bookmarkStart w:id="2288" w:name="_Toc6911845"/>
        <w:bookmarkStart w:id="2289" w:name="_Toc21517270"/>
        <w:bookmarkEnd w:id="2286"/>
        <w:bookmarkEnd w:id="2287"/>
        <w:bookmarkEnd w:id="2288"/>
        <w:bookmarkEnd w:id="2289"/>
      </w:tr>
      <w:tr w:rsidR="007A6002" w:rsidRPr="007A6002" w:rsidDel="0070375E" w14:paraId="41C6EC9B" w14:textId="0D0A6B10" w:rsidTr="007A6002">
        <w:trPr>
          <w:del w:id="2290" w:author="Маслихова Олеся Анатольевна" w:date="2018-12-25T15:06:00Z"/>
        </w:trPr>
        <w:tc>
          <w:tcPr>
            <w:tcW w:w="513" w:type="dxa"/>
          </w:tcPr>
          <w:p w14:paraId="10006AD8" w14:textId="2A6E9E62" w:rsidR="007A6002" w:rsidRPr="00E95F05" w:rsidDel="0070375E" w:rsidRDefault="007A6002" w:rsidP="00650D72">
            <w:pPr>
              <w:pStyle w:val="afa"/>
              <w:numPr>
                <w:ilvl w:val="0"/>
                <w:numId w:val="25"/>
              </w:numPr>
              <w:rPr>
                <w:del w:id="2291" w:author="Маслихова Олеся Анатольевна" w:date="2018-12-25T15:06:00Z"/>
                <w:rStyle w:val="af9"/>
                <w:rFonts w:eastAsia="Calibri"/>
              </w:rPr>
            </w:pPr>
            <w:bookmarkStart w:id="2292" w:name="_Toc1550249"/>
            <w:bookmarkStart w:id="2293" w:name="_Toc1551075"/>
            <w:bookmarkStart w:id="2294" w:name="_Toc6911846"/>
            <w:bookmarkStart w:id="2295" w:name="_Toc21517271"/>
            <w:bookmarkEnd w:id="2292"/>
            <w:bookmarkEnd w:id="2293"/>
            <w:bookmarkEnd w:id="2294"/>
            <w:bookmarkEnd w:id="2295"/>
          </w:p>
        </w:tc>
        <w:tc>
          <w:tcPr>
            <w:tcW w:w="2464" w:type="dxa"/>
          </w:tcPr>
          <w:p w14:paraId="7B0FABFE" w14:textId="675C3A93" w:rsidR="007A6002" w:rsidRPr="007A6002" w:rsidDel="0070375E" w:rsidRDefault="007A6002" w:rsidP="007A6002">
            <w:pPr>
              <w:pStyle w:val="af"/>
              <w:ind w:left="0" w:firstLine="0"/>
              <w:rPr>
                <w:del w:id="2296" w:author="Маслихова Олеся Анатольевна" w:date="2018-12-25T15:06:00Z"/>
                <w:rFonts w:ascii="Times New Roman" w:hAnsi="Times New Roman"/>
                <w:sz w:val="20"/>
                <w:lang w:val="en-US"/>
              </w:rPr>
            </w:pPr>
            <w:del w:id="2297" w:author="Маслихова Олеся Анатольевна" w:date="2018-12-25T15:06:00Z">
              <w:r w:rsidRPr="007A6002" w:rsidDel="0070375E">
                <w:rPr>
                  <w:rFonts w:ascii="Times New Roman" w:hAnsi="Times New Roman"/>
                  <w:sz w:val="20"/>
                  <w:lang w:val="en-US"/>
                </w:rPr>
                <w:delText>DEBETRETURN</w:delText>
              </w:r>
              <w:bookmarkStart w:id="2298" w:name="_Toc1550250"/>
              <w:bookmarkStart w:id="2299" w:name="_Toc1551076"/>
              <w:bookmarkStart w:id="2300" w:name="_Toc6911847"/>
              <w:bookmarkStart w:id="2301" w:name="_Toc21517272"/>
              <w:bookmarkEnd w:id="2298"/>
              <w:bookmarkEnd w:id="2299"/>
              <w:bookmarkEnd w:id="2300"/>
              <w:bookmarkEnd w:id="2301"/>
            </w:del>
          </w:p>
        </w:tc>
        <w:tc>
          <w:tcPr>
            <w:tcW w:w="1701" w:type="dxa"/>
          </w:tcPr>
          <w:p w14:paraId="23463313" w14:textId="2C5175EF" w:rsidR="007A6002" w:rsidRPr="007A6002" w:rsidDel="0070375E" w:rsidRDefault="007A6002" w:rsidP="007A6002">
            <w:pPr>
              <w:pStyle w:val="af"/>
              <w:ind w:left="0" w:firstLine="0"/>
              <w:rPr>
                <w:del w:id="2302" w:author="Маслихова Олеся Анатольевна" w:date="2018-12-25T15:06:00Z"/>
                <w:rFonts w:ascii="Times New Roman" w:hAnsi="Times New Roman"/>
                <w:sz w:val="20"/>
                <w:lang w:val="en-US"/>
              </w:rPr>
            </w:pPr>
            <w:del w:id="2303" w:author="Маслихова Олеся Анатольевна" w:date="2018-12-25T15:06:00Z">
              <w:r w:rsidRPr="007A6002" w:rsidDel="0070375E">
                <w:rPr>
                  <w:rFonts w:ascii="Times New Roman" w:hAnsi="Times New Roman"/>
                  <w:sz w:val="20"/>
                  <w:lang w:val="en-US"/>
                </w:rPr>
                <w:delText>big_decimal</w:delText>
              </w:r>
              <w:bookmarkStart w:id="2304" w:name="_Toc1550251"/>
              <w:bookmarkStart w:id="2305" w:name="_Toc1551077"/>
              <w:bookmarkStart w:id="2306" w:name="_Toc6911848"/>
              <w:bookmarkStart w:id="2307" w:name="_Toc21517273"/>
              <w:bookmarkEnd w:id="2304"/>
              <w:bookmarkEnd w:id="2305"/>
              <w:bookmarkEnd w:id="2306"/>
              <w:bookmarkEnd w:id="2307"/>
            </w:del>
          </w:p>
        </w:tc>
        <w:tc>
          <w:tcPr>
            <w:tcW w:w="1842" w:type="dxa"/>
          </w:tcPr>
          <w:p w14:paraId="572226DC" w14:textId="152526BC" w:rsidR="007A6002" w:rsidRPr="007A6002" w:rsidDel="0070375E" w:rsidRDefault="00DE1C4A" w:rsidP="007A6002">
            <w:pPr>
              <w:ind w:left="0" w:right="565" w:firstLine="0"/>
              <w:rPr>
                <w:del w:id="2308" w:author="Маслихова Олеся Анатольевна" w:date="2018-12-25T15:06:00Z"/>
                <w:spacing w:val="-5"/>
                <w:szCs w:val="20"/>
                <w:lang w:val="en-US" w:eastAsia="en-US"/>
              </w:rPr>
            </w:pPr>
            <w:del w:id="230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310" w:name="_Toc1550252"/>
              <w:bookmarkStart w:id="2311" w:name="_Toc1551078"/>
              <w:bookmarkStart w:id="2312" w:name="_Toc6911849"/>
              <w:bookmarkStart w:id="2313" w:name="_Toc21517274"/>
              <w:bookmarkEnd w:id="2310"/>
              <w:bookmarkEnd w:id="2311"/>
              <w:bookmarkEnd w:id="2312"/>
              <w:bookmarkEnd w:id="2313"/>
            </w:del>
          </w:p>
        </w:tc>
        <w:tc>
          <w:tcPr>
            <w:tcW w:w="3119" w:type="dxa"/>
          </w:tcPr>
          <w:p w14:paraId="5439A049" w14:textId="5FD86E40" w:rsidR="007A6002" w:rsidRPr="007A6002" w:rsidDel="0070375E" w:rsidRDefault="007A6002" w:rsidP="007A6002">
            <w:pPr>
              <w:pStyle w:val="af"/>
              <w:ind w:left="0" w:firstLine="0"/>
              <w:rPr>
                <w:del w:id="2314" w:author="Маслихова Олеся Анатольевна" w:date="2018-12-25T15:06:00Z"/>
                <w:rFonts w:ascii="Times New Roman" w:hAnsi="Times New Roman"/>
                <w:sz w:val="20"/>
                <w:lang w:val="en-US"/>
              </w:rPr>
            </w:pPr>
            <w:del w:id="2315" w:author="Маслихова Олеся Анатольевна" w:date="2018-12-25T15:06:00Z">
              <w:r w:rsidRPr="007A6002" w:rsidDel="0070375E">
                <w:rPr>
                  <w:rFonts w:ascii="Times New Roman" w:hAnsi="Times New Roman" w:hint="eastAsia"/>
                  <w:sz w:val="20"/>
                  <w:lang w:val="en-US"/>
                </w:rPr>
                <w:delText>Итого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оборотов</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дебету</w:delText>
              </w:r>
              <w:bookmarkStart w:id="2316" w:name="_Toc1550253"/>
              <w:bookmarkStart w:id="2317" w:name="_Toc1551079"/>
              <w:bookmarkStart w:id="2318" w:name="_Toc6911850"/>
              <w:bookmarkStart w:id="2319" w:name="_Toc21517275"/>
              <w:bookmarkEnd w:id="2316"/>
              <w:bookmarkEnd w:id="2317"/>
              <w:bookmarkEnd w:id="2318"/>
              <w:bookmarkEnd w:id="2319"/>
            </w:del>
          </w:p>
        </w:tc>
        <w:bookmarkStart w:id="2320" w:name="_Toc1550254"/>
        <w:bookmarkStart w:id="2321" w:name="_Toc1551080"/>
        <w:bookmarkStart w:id="2322" w:name="_Toc6911851"/>
        <w:bookmarkStart w:id="2323" w:name="_Toc21517276"/>
        <w:bookmarkEnd w:id="2320"/>
        <w:bookmarkEnd w:id="2321"/>
        <w:bookmarkEnd w:id="2322"/>
        <w:bookmarkEnd w:id="2323"/>
      </w:tr>
      <w:tr w:rsidR="007A6002" w:rsidRPr="007A6002" w:rsidDel="0070375E" w14:paraId="34E52FDD" w14:textId="5A4F7B4F" w:rsidTr="007A6002">
        <w:trPr>
          <w:del w:id="2324" w:author="Маслихова Олеся Анатольевна" w:date="2018-12-25T15:06:00Z"/>
        </w:trPr>
        <w:tc>
          <w:tcPr>
            <w:tcW w:w="513" w:type="dxa"/>
          </w:tcPr>
          <w:p w14:paraId="076FD938" w14:textId="63BA082C" w:rsidR="007A6002" w:rsidRPr="00E95F05" w:rsidDel="0070375E" w:rsidRDefault="007A6002" w:rsidP="00650D72">
            <w:pPr>
              <w:pStyle w:val="afa"/>
              <w:numPr>
                <w:ilvl w:val="0"/>
                <w:numId w:val="25"/>
              </w:numPr>
              <w:rPr>
                <w:del w:id="2325" w:author="Маслихова Олеся Анатольевна" w:date="2018-12-25T15:06:00Z"/>
                <w:rStyle w:val="af9"/>
                <w:rFonts w:eastAsia="Calibri"/>
              </w:rPr>
            </w:pPr>
            <w:bookmarkStart w:id="2326" w:name="_Toc1550255"/>
            <w:bookmarkStart w:id="2327" w:name="_Toc1551081"/>
            <w:bookmarkStart w:id="2328" w:name="_Toc6911852"/>
            <w:bookmarkStart w:id="2329" w:name="_Toc21517277"/>
            <w:bookmarkEnd w:id="2326"/>
            <w:bookmarkEnd w:id="2327"/>
            <w:bookmarkEnd w:id="2328"/>
            <w:bookmarkEnd w:id="2329"/>
          </w:p>
        </w:tc>
        <w:tc>
          <w:tcPr>
            <w:tcW w:w="2464" w:type="dxa"/>
          </w:tcPr>
          <w:p w14:paraId="68ECE3D3" w14:textId="72ACD1CB" w:rsidR="007A6002" w:rsidRPr="007A6002" w:rsidDel="0070375E" w:rsidRDefault="007A6002" w:rsidP="007A6002">
            <w:pPr>
              <w:pStyle w:val="af"/>
              <w:ind w:left="0" w:firstLine="0"/>
              <w:rPr>
                <w:del w:id="2330" w:author="Маслихова Олеся Анатольевна" w:date="2018-12-25T15:06:00Z"/>
                <w:rFonts w:ascii="Times New Roman" w:hAnsi="Times New Roman"/>
                <w:sz w:val="20"/>
                <w:lang w:val="en-US"/>
              </w:rPr>
            </w:pPr>
            <w:del w:id="2331" w:author="Маслихова Олеся Анатольевна" w:date="2018-12-25T15:06:00Z">
              <w:r w:rsidRPr="007A6002" w:rsidDel="0070375E">
                <w:rPr>
                  <w:rFonts w:ascii="Times New Roman" w:hAnsi="Times New Roman"/>
                  <w:sz w:val="20"/>
                  <w:lang w:val="en-US"/>
                </w:rPr>
                <w:delText>DOCCOMMENT</w:delText>
              </w:r>
              <w:bookmarkStart w:id="2332" w:name="_Toc1550256"/>
              <w:bookmarkStart w:id="2333" w:name="_Toc1551082"/>
              <w:bookmarkStart w:id="2334" w:name="_Toc6911853"/>
              <w:bookmarkStart w:id="2335" w:name="_Toc21517278"/>
              <w:bookmarkEnd w:id="2332"/>
              <w:bookmarkEnd w:id="2333"/>
              <w:bookmarkEnd w:id="2334"/>
              <w:bookmarkEnd w:id="2335"/>
            </w:del>
          </w:p>
        </w:tc>
        <w:tc>
          <w:tcPr>
            <w:tcW w:w="1701" w:type="dxa"/>
          </w:tcPr>
          <w:p w14:paraId="62ED157A" w14:textId="79830348" w:rsidR="007A6002" w:rsidRPr="007A6002" w:rsidDel="0070375E" w:rsidRDefault="007A6002" w:rsidP="007A6002">
            <w:pPr>
              <w:pStyle w:val="af"/>
              <w:ind w:left="0" w:firstLine="0"/>
              <w:rPr>
                <w:del w:id="2336" w:author="Маслихова Олеся Анатольевна" w:date="2018-12-25T15:06:00Z"/>
                <w:rFonts w:ascii="Times New Roman" w:hAnsi="Times New Roman"/>
                <w:sz w:val="20"/>
                <w:lang w:val="en-US"/>
              </w:rPr>
            </w:pPr>
            <w:del w:id="2337" w:author="Маслихова Олеся Анатольевна" w:date="2018-12-25T15:06:00Z">
              <w:r w:rsidRPr="007A6002" w:rsidDel="0070375E">
                <w:rPr>
                  <w:rFonts w:ascii="Times New Roman" w:hAnsi="Times New Roman"/>
                  <w:sz w:val="20"/>
                  <w:lang w:val="en-US"/>
                </w:rPr>
                <w:delText>string</w:delText>
              </w:r>
              <w:bookmarkStart w:id="2338" w:name="_Toc1550257"/>
              <w:bookmarkStart w:id="2339" w:name="_Toc1551083"/>
              <w:bookmarkStart w:id="2340" w:name="_Toc6911854"/>
              <w:bookmarkStart w:id="2341" w:name="_Toc21517279"/>
              <w:bookmarkEnd w:id="2338"/>
              <w:bookmarkEnd w:id="2339"/>
              <w:bookmarkEnd w:id="2340"/>
              <w:bookmarkEnd w:id="2341"/>
            </w:del>
          </w:p>
        </w:tc>
        <w:tc>
          <w:tcPr>
            <w:tcW w:w="1842" w:type="dxa"/>
          </w:tcPr>
          <w:p w14:paraId="3C5DE4E1" w14:textId="44C07C79" w:rsidR="007A6002" w:rsidRPr="007A6002" w:rsidDel="0070375E" w:rsidRDefault="00DE1C4A" w:rsidP="007A6002">
            <w:pPr>
              <w:ind w:left="0" w:right="565" w:firstLine="0"/>
              <w:rPr>
                <w:del w:id="2342" w:author="Маслихова Олеся Анатольевна" w:date="2018-12-25T15:06:00Z"/>
                <w:spacing w:val="-5"/>
                <w:szCs w:val="20"/>
                <w:lang w:val="en-US" w:eastAsia="en-US"/>
              </w:rPr>
            </w:pPr>
            <w:del w:id="234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344" w:name="_Toc1550258"/>
              <w:bookmarkStart w:id="2345" w:name="_Toc1551084"/>
              <w:bookmarkStart w:id="2346" w:name="_Toc6911855"/>
              <w:bookmarkStart w:id="2347" w:name="_Toc21517280"/>
              <w:bookmarkEnd w:id="2344"/>
              <w:bookmarkEnd w:id="2345"/>
              <w:bookmarkEnd w:id="2346"/>
              <w:bookmarkEnd w:id="2347"/>
            </w:del>
          </w:p>
        </w:tc>
        <w:tc>
          <w:tcPr>
            <w:tcW w:w="3119" w:type="dxa"/>
          </w:tcPr>
          <w:p w14:paraId="7922535E" w14:textId="21D09777" w:rsidR="007A6002" w:rsidRPr="007A6002" w:rsidDel="0070375E" w:rsidRDefault="007A6002" w:rsidP="007A6002">
            <w:pPr>
              <w:pStyle w:val="af"/>
              <w:ind w:left="0" w:firstLine="0"/>
              <w:rPr>
                <w:del w:id="2348" w:author="Маслихова Олеся Анатольевна" w:date="2018-12-25T15:06:00Z"/>
                <w:rFonts w:ascii="Times New Roman" w:hAnsi="Times New Roman"/>
                <w:sz w:val="20"/>
                <w:lang w:val="en-US"/>
              </w:rPr>
            </w:pPr>
            <w:del w:id="2349" w:author="Маслихова Олеся Анатольевна" w:date="2018-12-25T15:06:00Z">
              <w:r w:rsidRPr="007A6002" w:rsidDel="0070375E">
                <w:rPr>
                  <w:rFonts w:ascii="Times New Roman" w:hAnsi="Times New Roman" w:hint="eastAsia"/>
                  <w:sz w:val="20"/>
                  <w:lang w:val="en-US"/>
                </w:rPr>
                <w:delText>Сообщение</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из</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банка</w:delText>
              </w:r>
              <w:bookmarkStart w:id="2350" w:name="_Toc1550259"/>
              <w:bookmarkStart w:id="2351" w:name="_Toc1551085"/>
              <w:bookmarkStart w:id="2352" w:name="_Toc6911856"/>
              <w:bookmarkStart w:id="2353" w:name="_Toc21517281"/>
              <w:bookmarkEnd w:id="2350"/>
              <w:bookmarkEnd w:id="2351"/>
              <w:bookmarkEnd w:id="2352"/>
              <w:bookmarkEnd w:id="2353"/>
            </w:del>
          </w:p>
        </w:tc>
        <w:bookmarkStart w:id="2354" w:name="_Toc1550260"/>
        <w:bookmarkStart w:id="2355" w:name="_Toc1551086"/>
        <w:bookmarkStart w:id="2356" w:name="_Toc6911857"/>
        <w:bookmarkStart w:id="2357" w:name="_Toc21517282"/>
        <w:bookmarkEnd w:id="2354"/>
        <w:bookmarkEnd w:id="2355"/>
        <w:bookmarkEnd w:id="2356"/>
        <w:bookmarkEnd w:id="2357"/>
      </w:tr>
      <w:tr w:rsidR="007A6002" w:rsidRPr="007A6002" w:rsidDel="0070375E" w14:paraId="6DA04D23" w14:textId="70D8B6F6" w:rsidTr="007A6002">
        <w:trPr>
          <w:del w:id="2358" w:author="Маслихова Олеся Анатольевна" w:date="2018-12-25T15:06:00Z"/>
        </w:trPr>
        <w:tc>
          <w:tcPr>
            <w:tcW w:w="513" w:type="dxa"/>
          </w:tcPr>
          <w:p w14:paraId="576A0EB8" w14:textId="363A5FB0" w:rsidR="007A6002" w:rsidRPr="00E95F05" w:rsidDel="0070375E" w:rsidRDefault="007A6002" w:rsidP="00650D72">
            <w:pPr>
              <w:pStyle w:val="afa"/>
              <w:numPr>
                <w:ilvl w:val="0"/>
                <w:numId w:val="25"/>
              </w:numPr>
              <w:rPr>
                <w:del w:id="2359" w:author="Маслихова Олеся Анатольевна" w:date="2018-12-25T15:06:00Z"/>
                <w:rStyle w:val="af9"/>
                <w:rFonts w:eastAsia="Calibri"/>
              </w:rPr>
            </w:pPr>
            <w:bookmarkStart w:id="2360" w:name="_Toc1550261"/>
            <w:bookmarkStart w:id="2361" w:name="_Toc1551087"/>
            <w:bookmarkStart w:id="2362" w:name="_Toc6911858"/>
            <w:bookmarkStart w:id="2363" w:name="_Toc21517283"/>
            <w:bookmarkEnd w:id="2360"/>
            <w:bookmarkEnd w:id="2361"/>
            <w:bookmarkEnd w:id="2362"/>
            <w:bookmarkEnd w:id="2363"/>
          </w:p>
        </w:tc>
        <w:tc>
          <w:tcPr>
            <w:tcW w:w="2464" w:type="dxa"/>
          </w:tcPr>
          <w:p w14:paraId="1AC39617" w14:textId="58B54601" w:rsidR="007A6002" w:rsidRPr="007A6002" w:rsidDel="0070375E" w:rsidRDefault="007A6002" w:rsidP="007A6002">
            <w:pPr>
              <w:pStyle w:val="af"/>
              <w:ind w:left="0" w:firstLine="0"/>
              <w:rPr>
                <w:del w:id="2364" w:author="Маслихова Олеся Анатольевна" w:date="2018-12-25T15:06:00Z"/>
                <w:rFonts w:ascii="Times New Roman" w:hAnsi="Times New Roman"/>
                <w:sz w:val="20"/>
                <w:lang w:val="en-US"/>
              </w:rPr>
            </w:pPr>
            <w:del w:id="2365" w:author="Маслихова Олеся Анатольевна" w:date="2018-12-25T15:06:00Z">
              <w:r w:rsidRPr="007A6002" w:rsidDel="0070375E">
                <w:rPr>
                  <w:rFonts w:ascii="Times New Roman" w:hAnsi="Times New Roman"/>
                  <w:sz w:val="20"/>
                  <w:lang w:val="en-US"/>
                </w:rPr>
                <w:delText>DOCDATE</w:delText>
              </w:r>
              <w:bookmarkStart w:id="2366" w:name="_Toc1550262"/>
              <w:bookmarkStart w:id="2367" w:name="_Toc1551088"/>
              <w:bookmarkStart w:id="2368" w:name="_Toc6911859"/>
              <w:bookmarkStart w:id="2369" w:name="_Toc21517284"/>
              <w:bookmarkEnd w:id="2366"/>
              <w:bookmarkEnd w:id="2367"/>
              <w:bookmarkEnd w:id="2368"/>
              <w:bookmarkEnd w:id="2369"/>
            </w:del>
          </w:p>
        </w:tc>
        <w:tc>
          <w:tcPr>
            <w:tcW w:w="1701" w:type="dxa"/>
          </w:tcPr>
          <w:p w14:paraId="5C61C3C0" w14:textId="15F162F9" w:rsidR="007A6002" w:rsidRPr="007A6002" w:rsidDel="0070375E" w:rsidRDefault="007A6002" w:rsidP="007A6002">
            <w:pPr>
              <w:pStyle w:val="af"/>
              <w:ind w:left="0" w:firstLine="0"/>
              <w:rPr>
                <w:del w:id="2370" w:author="Маслихова Олеся Анатольевна" w:date="2018-12-25T15:06:00Z"/>
                <w:rFonts w:ascii="Times New Roman" w:hAnsi="Times New Roman"/>
                <w:sz w:val="20"/>
                <w:lang w:val="en-US"/>
              </w:rPr>
            </w:pPr>
            <w:del w:id="2371" w:author="Маслихова Олеся Анатольевна" w:date="2018-12-25T15:06:00Z">
              <w:r w:rsidRPr="007A6002" w:rsidDel="0070375E">
                <w:rPr>
                  <w:rFonts w:ascii="Times New Roman" w:hAnsi="Times New Roman"/>
                  <w:sz w:val="20"/>
                  <w:lang w:val="en-US"/>
                </w:rPr>
                <w:delText>timestamp</w:delText>
              </w:r>
              <w:bookmarkStart w:id="2372" w:name="_Toc1550263"/>
              <w:bookmarkStart w:id="2373" w:name="_Toc1551089"/>
              <w:bookmarkStart w:id="2374" w:name="_Toc6911860"/>
              <w:bookmarkStart w:id="2375" w:name="_Toc21517285"/>
              <w:bookmarkEnd w:id="2372"/>
              <w:bookmarkEnd w:id="2373"/>
              <w:bookmarkEnd w:id="2374"/>
              <w:bookmarkEnd w:id="2375"/>
            </w:del>
          </w:p>
        </w:tc>
        <w:tc>
          <w:tcPr>
            <w:tcW w:w="1842" w:type="dxa"/>
          </w:tcPr>
          <w:p w14:paraId="2D9F7CF6" w14:textId="2F7758CB" w:rsidR="007A6002" w:rsidRPr="007A6002" w:rsidDel="0070375E" w:rsidRDefault="00DE1C4A" w:rsidP="007A6002">
            <w:pPr>
              <w:ind w:left="0" w:right="565" w:firstLine="0"/>
              <w:rPr>
                <w:del w:id="2376" w:author="Маслихова Олеся Анатольевна" w:date="2018-12-25T15:06:00Z"/>
                <w:spacing w:val="-5"/>
                <w:szCs w:val="20"/>
                <w:lang w:val="en-US" w:eastAsia="en-US"/>
              </w:rPr>
            </w:pPr>
            <w:del w:id="237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378" w:name="_Toc1550264"/>
              <w:bookmarkStart w:id="2379" w:name="_Toc1551090"/>
              <w:bookmarkStart w:id="2380" w:name="_Toc6911861"/>
              <w:bookmarkStart w:id="2381" w:name="_Toc21517286"/>
              <w:bookmarkEnd w:id="2378"/>
              <w:bookmarkEnd w:id="2379"/>
              <w:bookmarkEnd w:id="2380"/>
              <w:bookmarkEnd w:id="2381"/>
            </w:del>
          </w:p>
        </w:tc>
        <w:tc>
          <w:tcPr>
            <w:tcW w:w="3119" w:type="dxa"/>
          </w:tcPr>
          <w:p w14:paraId="5A89A589" w14:textId="0F6A01EE" w:rsidR="007A6002" w:rsidRPr="007A6002" w:rsidDel="0070375E" w:rsidRDefault="007A6002" w:rsidP="007A6002">
            <w:pPr>
              <w:pStyle w:val="af"/>
              <w:ind w:left="0" w:firstLine="0"/>
              <w:rPr>
                <w:del w:id="2382" w:author="Маслихова Олеся Анатольевна" w:date="2018-12-25T15:06:00Z"/>
                <w:rFonts w:ascii="Times New Roman" w:hAnsi="Times New Roman"/>
                <w:sz w:val="20"/>
                <w:lang w:val="en-US"/>
              </w:rPr>
            </w:pPr>
            <w:del w:id="2383" w:author="Маслихова Олеся Анатольевна" w:date="2018-12-25T15:06:00Z">
              <w:r w:rsidRPr="007A6002" w:rsidDel="0070375E">
                <w:rPr>
                  <w:rFonts w:ascii="Times New Roman" w:hAnsi="Times New Roman" w:hint="eastAsia"/>
                  <w:sz w:val="20"/>
                  <w:lang w:val="en-US"/>
                </w:rPr>
                <w:delText>Дата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формирования</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выписки</w:delText>
              </w:r>
              <w:bookmarkStart w:id="2384" w:name="_Toc1550265"/>
              <w:bookmarkStart w:id="2385" w:name="_Toc1551091"/>
              <w:bookmarkStart w:id="2386" w:name="_Toc6911862"/>
              <w:bookmarkStart w:id="2387" w:name="_Toc21517287"/>
              <w:bookmarkEnd w:id="2384"/>
              <w:bookmarkEnd w:id="2385"/>
              <w:bookmarkEnd w:id="2386"/>
              <w:bookmarkEnd w:id="2387"/>
            </w:del>
          </w:p>
        </w:tc>
        <w:bookmarkStart w:id="2388" w:name="_Toc1550266"/>
        <w:bookmarkStart w:id="2389" w:name="_Toc1551092"/>
        <w:bookmarkStart w:id="2390" w:name="_Toc6911863"/>
        <w:bookmarkStart w:id="2391" w:name="_Toc21517288"/>
        <w:bookmarkEnd w:id="2388"/>
        <w:bookmarkEnd w:id="2389"/>
        <w:bookmarkEnd w:id="2390"/>
        <w:bookmarkEnd w:id="2391"/>
      </w:tr>
      <w:tr w:rsidR="007A6002" w:rsidRPr="007A6002" w:rsidDel="0070375E" w14:paraId="4FCE5DF2" w14:textId="4A45A6E6" w:rsidTr="007A6002">
        <w:trPr>
          <w:del w:id="2392" w:author="Маслихова Олеся Анатольевна" w:date="2018-12-25T15:06:00Z"/>
        </w:trPr>
        <w:tc>
          <w:tcPr>
            <w:tcW w:w="513" w:type="dxa"/>
          </w:tcPr>
          <w:p w14:paraId="39BC25C9" w14:textId="44F001B7" w:rsidR="007A6002" w:rsidRPr="00E95F05" w:rsidDel="0070375E" w:rsidRDefault="007A6002" w:rsidP="00650D72">
            <w:pPr>
              <w:pStyle w:val="afa"/>
              <w:numPr>
                <w:ilvl w:val="0"/>
                <w:numId w:val="25"/>
              </w:numPr>
              <w:rPr>
                <w:del w:id="2393" w:author="Маслихова Олеся Анатольевна" w:date="2018-12-25T15:06:00Z"/>
                <w:rStyle w:val="af9"/>
                <w:rFonts w:eastAsia="Calibri"/>
              </w:rPr>
            </w:pPr>
            <w:bookmarkStart w:id="2394" w:name="_Toc1550267"/>
            <w:bookmarkStart w:id="2395" w:name="_Toc1551093"/>
            <w:bookmarkStart w:id="2396" w:name="_Toc6911864"/>
            <w:bookmarkStart w:id="2397" w:name="_Toc21517289"/>
            <w:bookmarkEnd w:id="2394"/>
            <w:bookmarkEnd w:id="2395"/>
            <w:bookmarkEnd w:id="2396"/>
            <w:bookmarkEnd w:id="2397"/>
          </w:p>
        </w:tc>
        <w:tc>
          <w:tcPr>
            <w:tcW w:w="2464" w:type="dxa"/>
          </w:tcPr>
          <w:p w14:paraId="0202636B" w14:textId="017AA76A" w:rsidR="007A6002" w:rsidRPr="007A6002" w:rsidDel="0070375E" w:rsidRDefault="007A6002" w:rsidP="007A6002">
            <w:pPr>
              <w:pStyle w:val="af"/>
              <w:ind w:left="0" w:firstLine="0"/>
              <w:rPr>
                <w:del w:id="2398" w:author="Маслихова Олеся Анатольевна" w:date="2018-12-25T15:06:00Z"/>
                <w:rFonts w:ascii="Times New Roman" w:hAnsi="Times New Roman"/>
                <w:sz w:val="20"/>
                <w:lang w:val="en-US"/>
              </w:rPr>
            </w:pPr>
            <w:del w:id="2399" w:author="Маслихова Олеся Анатольевна" w:date="2018-12-25T15:06:00Z">
              <w:r w:rsidRPr="007A6002" w:rsidDel="0070375E">
                <w:rPr>
                  <w:rFonts w:ascii="Times New Roman" w:hAnsi="Times New Roman"/>
                  <w:sz w:val="20"/>
                  <w:lang w:val="en-US"/>
                </w:rPr>
                <w:delText>DOCNUMBER</w:delText>
              </w:r>
              <w:bookmarkStart w:id="2400" w:name="_Toc1550268"/>
              <w:bookmarkStart w:id="2401" w:name="_Toc1551094"/>
              <w:bookmarkStart w:id="2402" w:name="_Toc6911865"/>
              <w:bookmarkStart w:id="2403" w:name="_Toc21517290"/>
              <w:bookmarkEnd w:id="2400"/>
              <w:bookmarkEnd w:id="2401"/>
              <w:bookmarkEnd w:id="2402"/>
              <w:bookmarkEnd w:id="2403"/>
            </w:del>
          </w:p>
        </w:tc>
        <w:tc>
          <w:tcPr>
            <w:tcW w:w="1701" w:type="dxa"/>
          </w:tcPr>
          <w:p w14:paraId="30ACB9B8" w14:textId="0489BB5C" w:rsidR="007A6002" w:rsidRPr="007A6002" w:rsidDel="0070375E" w:rsidRDefault="007A6002" w:rsidP="007A6002">
            <w:pPr>
              <w:pStyle w:val="af"/>
              <w:ind w:left="0" w:firstLine="0"/>
              <w:rPr>
                <w:del w:id="2404" w:author="Маслихова Олеся Анатольевна" w:date="2018-12-25T15:06:00Z"/>
                <w:rFonts w:ascii="Times New Roman" w:hAnsi="Times New Roman"/>
                <w:sz w:val="20"/>
                <w:lang w:val="en-US"/>
              </w:rPr>
            </w:pPr>
            <w:del w:id="2405" w:author="Маслихова Олеся Анатольевна" w:date="2018-12-25T15:06:00Z">
              <w:r w:rsidRPr="007A6002" w:rsidDel="0070375E">
                <w:rPr>
                  <w:rFonts w:ascii="Times New Roman" w:hAnsi="Times New Roman"/>
                  <w:sz w:val="20"/>
                  <w:lang w:val="en-US"/>
                </w:rPr>
                <w:delText>string</w:delText>
              </w:r>
              <w:bookmarkStart w:id="2406" w:name="_Toc1550269"/>
              <w:bookmarkStart w:id="2407" w:name="_Toc1551095"/>
              <w:bookmarkStart w:id="2408" w:name="_Toc6911866"/>
              <w:bookmarkStart w:id="2409" w:name="_Toc21517291"/>
              <w:bookmarkEnd w:id="2406"/>
              <w:bookmarkEnd w:id="2407"/>
              <w:bookmarkEnd w:id="2408"/>
              <w:bookmarkEnd w:id="2409"/>
            </w:del>
          </w:p>
        </w:tc>
        <w:tc>
          <w:tcPr>
            <w:tcW w:w="1842" w:type="dxa"/>
          </w:tcPr>
          <w:p w14:paraId="6D5D8403" w14:textId="7A6A629C" w:rsidR="007A6002" w:rsidRPr="007A6002" w:rsidDel="0070375E" w:rsidRDefault="00DE1C4A" w:rsidP="007A6002">
            <w:pPr>
              <w:ind w:left="0" w:right="565" w:firstLine="0"/>
              <w:rPr>
                <w:del w:id="2410" w:author="Маслихова Олеся Анатольевна" w:date="2018-12-25T15:06:00Z"/>
                <w:spacing w:val="-5"/>
                <w:szCs w:val="20"/>
                <w:lang w:val="en-US" w:eastAsia="en-US"/>
              </w:rPr>
            </w:pPr>
            <w:del w:id="241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w:delText>
              </w:r>
              <w:r w:rsidRPr="0086339F" w:rsidDel="0070375E">
                <w:rPr>
                  <w:szCs w:val="20"/>
                  <w:lang w:val="en-US"/>
                </w:rPr>
                <w:lastRenderedPageBreak/>
                <w:delText>gest</w:delText>
              </w:r>
              <w:bookmarkStart w:id="2412" w:name="_Toc1550270"/>
              <w:bookmarkStart w:id="2413" w:name="_Toc1551096"/>
              <w:bookmarkStart w:id="2414" w:name="_Toc6911867"/>
              <w:bookmarkStart w:id="2415" w:name="_Toc21517292"/>
              <w:bookmarkEnd w:id="2412"/>
              <w:bookmarkEnd w:id="2413"/>
              <w:bookmarkEnd w:id="2414"/>
              <w:bookmarkEnd w:id="2415"/>
            </w:del>
          </w:p>
        </w:tc>
        <w:tc>
          <w:tcPr>
            <w:tcW w:w="3119" w:type="dxa"/>
          </w:tcPr>
          <w:p w14:paraId="379E5277" w14:textId="5B6B9BD2" w:rsidR="007A6002" w:rsidRPr="007A6002" w:rsidDel="0070375E" w:rsidRDefault="007A6002" w:rsidP="007A6002">
            <w:pPr>
              <w:pStyle w:val="af"/>
              <w:ind w:left="0" w:firstLine="0"/>
              <w:rPr>
                <w:del w:id="2416" w:author="Маслихова Олеся Анатольевна" w:date="2018-12-25T15:06:00Z"/>
                <w:rFonts w:ascii="Times New Roman" w:hAnsi="Times New Roman"/>
                <w:sz w:val="20"/>
                <w:lang w:val="en-US"/>
              </w:rPr>
            </w:pPr>
            <w:del w:id="2417" w:author="Маслихова Олеся Анатольевна" w:date="2018-12-25T15:06:00Z">
              <w:r w:rsidRPr="007A6002" w:rsidDel="0070375E">
                <w:rPr>
                  <w:rFonts w:ascii="Times New Roman" w:hAnsi="Times New Roman" w:hint="eastAsia"/>
                  <w:sz w:val="20"/>
                  <w:lang w:val="en-US"/>
                </w:rPr>
                <w:lastRenderedPageBreak/>
                <w:delText>Номер</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документа</w:delText>
              </w:r>
              <w:bookmarkStart w:id="2418" w:name="_Toc1550271"/>
              <w:bookmarkStart w:id="2419" w:name="_Toc1551097"/>
              <w:bookmarkStart w:id="2420" w:name="_Toc6911868"/>
              <w:bookmarkStart w:id="2421" w:name="_Toc21517293"/>
              <w:bookmarkEnd w:id="2418"/>
              <w:bookmarkEnd w:id="2419"/>
              <w:bookmarkEnd w:id="2420"/>
              <w:bookmarkEnd w:id="2421"/>
            </w:del>
          </w:p>
        </w:tc>
        <w:bookmarkStart w:id="2422" w:name="_Toc1550272"/>
        <w:bookmarkStart w:id="2423" w:name="_Toc1551098"/>
        <w:bookmarkStart w:id="2424" w:name="_Toc6911869"/>
        <w:bookmarkStart w:id="2425" w:name="_Toc21517294"/>
        <w:bookmarkEnd w:id="2422"/>
        <w:bookmarkEnd w:id="2423"/>
        <w:bookmarkEnd w:id="2424"/>
        <w:bookmarkEnd w:id="2425"/>
      </w:tr>
      <w:tr w:rsidR="007A6002" w:rsidRPr="007A6002" w:rsidDel="0070375E" w14:paraId="6C5DC316" w14:textId="268AAD08" w:rsidTr="007A6002">
        <w:trPr>
          <w:del w:id="2426" w:author="Маслихова Олеся Анатольевна" w:date="2018-12-25T15:06:00Z"/>
        </w:trPr>
        <w:tc>
          <w:tcPr>
            <w:tcW w:w="513" w:type="dxa"/>
          </w:tcPr>
          <w:p w14:paraId="3AF6E807" w14:textId="6D2096B3" w:rsidR="007A6002" w:rsidRPr="00E95F05" w:rsidDel="0070375E" w:rsidRDefault="007A6002" w:rsidP="00650D72">
            <w:pPr>
              <w:pStyle w:val="afa"/>
              <w:numPr>
                <w:ilvl w:val="0"/>
                <w:numId w:val="25"/>
              </w:numPr>
              <w:rPr>
                <w:del w:id="2427" w:author="Маслихова Олеся Анатольевна" w:date="2018-12-25T15:06:00Z"/>
                <w:rStyle w:val="af9"/>
                <w:rFonts w:eastAsia="Calibri"/>
              </w:rPr>
            </w:pPr>
            <w:bookmarkStart w:id="2428" w:name="_Toc1550273"/>
            <w:bookmarkStart w:id="2429" w:name="_Toc1551099"/>
            <w:bookmarkStart w:id="2430" w:name="_Toc6911870"/>
            <w:bookmarkStart w:id="2431" w:name="_Toc21517295"/>
            <w:bookmarkEnd w:id="2428"/>
            <w:bookmarkEnd w:id="2429"/>
            <w:bookmarkEnd w:id="2430"/>
            <w:bookmarkEnd w:id="2431"/>
          </w:p>
        </w:tc>
        <w:tc>
          <w:tcPr>
            <w:tcW w:w="2464" w:type="dxa"/>
          </w:tcPr>
          <w:p w14:paraId="2D302997" w14:textId="07924903" w:rsidR="007A6002" w:rsidRPr="007A6002" w:rsidDel="0070375E" w:rsidRDefault="007A6002" w:rsidP="007A6002">
            <w:pPr>
              <w:pStyle w:val="af"/>
              <w:ind w:left="0" w:firstLine="0"/>
              <w:rPr>
                <w:del w:id="2432" w:author="Маслихова Олеся Анатольевна" w:date="2018-12-25T15:06:00Z"/>
                <w:rFonts w:ascii="Times New Roman" w:hAnsi="Times New Roman"/>
                <w:sz w:val="20"/>
                <w:lang w:val="en-US"/>
              </w:rPr>
            </w:pPr>
            <w:del w:id="2433" w:author="Маслихова Олеся Анатольевна" w:date="2018-12-25T15:06:00Z">
              <w:r w:rsidRPr="007A6002" w:rsidDel="0070375E">
                <w:rPr>
                  <w:rFonts w:ascii="Times New Roman" w:hAnsi="Times New Roman"/>
                  <w:sz w:val="20"/>
                  <w:lang w:val="en-US"/>
                </w:rPr>
                <w:delText>FROMDATE</w:delText>
              </w:r>
              <w:bookmarkStart w:id="2434" w:name="_Toc1550274"/>
              <w:bookmarkStart w:id="2435" w:name="_Toc1551100"/>
              <w:bookmarkStart w:id="2436" w:name="_Toc6911871"/>
              <w:bookmarkStart w:id="2437" w:name="_Toc21517296"/>
              <w:bookmarkEnd w:id="2434"/>
              <w:bookmarkEnd w:id="2435"/>
              <w:bookmarkEnd w:id="2436"/>
              <w:bookmarkEnd w:id="2437"/>
            </w:del>
          </w:p>
        </w:tc>
        <w:tc>
          <w:tcPr>
            <w:tcW w:w="1701" w:type="dxa"/>
          </w:tcPr>
          <w:p w14:paraId="2BB83F8D" w14:textId="4AE35022" w:rsidR="007A6002" w:rsidRPr="007A6002" w:rsidDel="0070375E" w:rsidRDefault="007A6002" w:rsidP="007A6002">
            <w:pPr>
              <w:pStyle w:val="af"/>
              <w:ind w:left="0" w:firstLine="0"/>
              <w:rPr>
                <w:del w:id="2438" w:author="Маслихова Олеся Анатольевна" w:date="2018-12-25T15:06:00Z"/>
                <w:rFonts w:ascii="Times New Roman" w:hAnsi="Times New Roman"/>
                <w:sz w:val="20"/>
                <w:lang w:val="en-US"/>
              </w:rPr>
            </w:pPr>
            <w:del w:id="2439" w:author="Маслихова Олеся Анатольевна" w:date="2018-12-25T15:06:00Z">
              <w:r w:rsidRPr="007A6002" w:rsidDel="0070375E">
                <w:rPr>
                  <w:rFonts w:ascii="Times New Roman" w:hAnsi="Times New Roman"/>
                  <w:sz w:val="20"/>
                  <w:lang w:val="en-US"/>
                </w:rPr>
                <w:delText>timestamp</w:delText>
              </w:r>
              <w:bookmarkStart w:id="2440" w:name="_Toc1550275"/>
              <w:bookmarkStart w:id="2441" w:name="_Toc1551101"/>
              <w:bookmarkStart w:id="2442" w:name="_Toc6911872"/>
              <w:bookmarkStart w:id="2443" w:name="_Toc21517297"/>
              <w:bookmarkEnd w:id="2440"/>
              <w:bookmarkEnd w:id="2441"/>
              <w:bookmarkEnd w:id="2442"/>
              <w:bookmarkEnd w:id="2443"/>
            </w:del>
          </w:p>
        </w:tc>
        <w:tc>
          <w:tcPr>
            <w:tcW w:w="1842" w:type="dxa"/>
          </w:tcPr>
          <w:p w14:paraId="566AD8D1" w14:textId="273A9AB5" w:rsidR="007A6002" w:rsidRPr="007A6002" w:rsidDel="0070375E" w:rsidRDefault="00DE1C4A" w:rsidP="007A6002">
            <w:pPr>
              <w:ind w:left="0" w:right="565" w:firstLine="0"/>
              <w:rPr>
                <w:del w:id="2444" w:author="Маслихова Олеся Анатольевна" w:date="2018-12-25T15:06:00Z"/>
                <w:spacing w:val="-5"/>
                <w:szCs w:val="20"/>
                <w:lang w:val="en-US" w:eastAsia="en-US"/>
              </w:rPr>
            </w:pPr>
            <w:del w:id="244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446" w:name="_Toc1550276"/>
              <w:bookmarkStart w:id="2447" w:name="_Toc1551102"/>
              <w:bookmarkStart w:id="2448" w:name="_Toc6911873"/>
              <w:bookmarkStart w:id="2449" w:name="_Toc21517298"/>
              <w:bookmarkEnd w:id="2446"/>
              <w:bookmarkEnd w:id="2447"/>
              <w:bookmarkEnd w:id="2448"/>
              <w:bookmarkEnd w:id="2449"/>
            </w:del>
          </w:p>
        </w:tc>
        <w:tc>
          <w:tcPr>
            <w:tcW w:w="3119" w:type="dxa"/>
          </w:tcPr>
          <w:p w14:paraId="5C0CA689" w14:textId="30CC3E9C" w:rsidR="007A6002" w:rsidRPr="007A6002" w:rsidDel="0070375E" w:rsidRDefault="007A6002" w:rsidP="007A6002">
            <w:pPr>
              <w:pStyle w:val="af"/>
              <w:ind w:left="0" w:firstLine="0"/>
              <w:rPr>
                <w:del w:id="2450" w:author="Маслихова Олеся Анатольевна" w:date="2018-12-25T15:06:00Z"/>
                <w:rFonts w:ascii="Times New Roman" w:hAnsi="Times New Roman"/>
                <w:sz w:val="20"/>
                <w:lang w:val="en-US"/>
              </w:rPr>
            </w:pPr>
            <w:del w:id="2451" w:author="Маслихова Олеся Анатольевна" w:date="2018-12-25T15:06:00Z">
              <w:r w:rsidRPr="007A6002" w:rsidDel="0070375E">
                <w:rPr>
                  <w:rFonts w:ascii="Times New Roman" w:hAnsi="Times New Roman" w:hint="eastAsia"/>
                  <w:sz w:val="20"/>
                  <w:lang w:val="en-US"/>
                </w:rPr>
                <w:delText>Дата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начала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периода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выписки</w:delText>
              </w:r>
              <w:bookmarkStart w:id="2452" w:name="_Toc1550277"/>
              <w:bookmarkStart w:id="2453" w:name="_Toc1551103"/>
              <w:bookmarkStart w:id="2454" w:name="_Toc6911874"/>
              <w:bookmarkStart w:id="2455" w:name="_Toc21517299"/>
              <w:bookmarkEnd w:id="2452"/>
              <w:bookmarkEnd w:id="2453"/>
              <w:bookmarkEnd w:id="2454"/>
              <w:bookmarkEnd w:id="2455"/>
            </w:del>
          </w:p>
        </w:tc>
        <w:bookmarkStart w:id="2456" w:name="_Toc1550278"/>
        <w:bookmarkStart w:id="2457" w:name="_Toc1551104"/>
        <w:bookmarkStart w:id="2458" w:name="_Toc6911875"/>
        <w:bookmarkStart w:id="2459" w:name="_Toc21517300"/>
        <w:bookmarkEnd w:id="2456"/>
        <w:bookmarkEnd w:id="2457"/>
        <w:bookmarkEnd w:id="2458"/>
        <w:bookmarkEnd w:id="2459"/>
      </w:tr>
      <w:tr w:rsidR="007A6002" w:rsidRPr="007A6002" w:rsidDel="0070375E" w14:paraId="7A08C560" w14:textId="0E60CF42" w:rsidTr="007A6002">
        <w:trPr>
          <w:del w:id="2460" w:author="Маслихова Олеся Анатольевна" w:date="2018-12-25T15:06:00Z"/>
        </w:trPr>
        <w:tc>
          <w:tcPr>
            <w:tcW w:w="513" w:type="dxa"/>
          </w:tcPr>
          <w:p w14:paraId="641223B8" w14:textId="311CD4E3" w:rsidR="007A6002" w:rsidRPr="00E95F05" w:rsidDel="0070375E" w:rsidRDefault="007A6002" w:rsidP="00650D72">
            <w:pPr>
              <w:pStyle w:val="afa"/>
              <w:numPr>
                <w:ilvl w:val="0"/>
                <w:numId w:val="25"/>
              </w:numPr>
              <w:rPr>
                <w:del w:id="2461" w:author="Маслихова Олеся Анатольевна" w:date="2018-12-25T15:06:00Z"/>
                <w:rStyle w:val="af9"/>
                <w:rFonts w:eastAsia="Calibri"/>
              </w:rPr>
            </w:pPr>
            <w:bookmarkStart w:id="2462" w:name="_Toc1550279"/>
            <w:bookmarkStart w:id="2463" w:name="_Toc1551105"/>
            <w:bookmarkStart w:id="2464" w:name="_Toc6911876"/>
            <w:bookmarkStart w:id="2465" w:name="_Toc21517301"/>
            <w:bookmarkEnd w:id="2462"/>
            <w:bookmarkEnd w:id="2463"/>
            <w:bookmarkEnd w:id="2464"/>
            <w:bookmarkEnd w:id="2465"/>
          </w:p>
        </w:tc>
        <w:tc>
          <w:tcPr>
            <w:tcW w:w="2464" w:type="dxa"/>
          </w:tcPr>
          <w:p w14:paraId="26F12615" w14:textId="73C0E170" w:rsidR="007A6002" w:rsidRPr="007A6002" w:rsidDel="0070375E" w:rsidRDefault="007A6002" w:rsidP="007A6002">
            <w:pPr>
              <w:pStyle w:val="af"/>
              <w:ind w:left="0" w:firstLine="0"/>
              <w:rPr>
                <w:del w:id="2466" w:author="Маслихова Олеся Анатольевна" w:date="2018-12-25T15:06:00Z"/>
                <w:rFonts w:ascii="Times New Roman" w:hAnsi="Times New Roman"/>
                <w:sz w:val="20"/>
                <w:lang w:val="en-US"/>
              </w:rPr>
            </w:pPr>
            <w:del w:id="2467" w:author="Маслихова Олеся Анатольевна" w:date="2018-12-25T15:06:00Z">
              <w:r w:rsidRPr="007A6002" w:rsidDel="0070375E">
                <w:rPr>
                  <w:rFonts w:ascii="Times New Roman" w:hAnsi="Times New Roman"/>
                  <w:sz w:val="20"/>
                  <w:lang w:val="en-US"/>
                </w:rPr>
                <w:delText>HASHCODE</w:delText>
              </w:r>
              <w:bookmarkStart w:id="2468" w:name="_Toc1550280"/>
              <w:bookmarkStart w:id="2469" w:name="_Toc1551106"/>
              <w:bookmarkStart w:id="2470" w:name="_Toc6911877"/>
              <w:bookmarkStart w:id="2471" w:name="_Toc21517302"/>
              <w:bookmarkEnd w:id="2468"/>
              <w:bookmarkEnd w:id="2469"/>
              <w:bookmarkEnd w:id="2470"/>
              <w:bookmarkEnd w:id="2471"/>
            </w:del>
          </w:p>
        </w:tc>
        <w:tc>
          <w:tcPr>
            <w:tcW w:w="1701" w:type="dxa"/>
          </w:tcPr>
          <w:p w14:paraId="0C4EBE1C" w14:textId="055E6EB0" w:rsidR="007A6002" w:rsidRPr="007A6002" w:rsidDel="0070375E" w:rsidRDefault="007A6002" w:rsidP="007A6002">
            <w:pPr>
              <w:pStyle w:val="af"/>
              <w:ind w:left="0" w:firstLine="0"/>
              <w:rPr>
                <w:del w:id="2472" w:author="Маслихова Олеся Анатольевна" w:date="2018-12-25T15:06:00Z"/>
                <w:rFonts w:ascii="Times New Roman" w:hAnsi="Times New Roman"/>
                <w:sz w:val="20"/>
                <w:lang w:val="en-US"/>
              </w:rPr>
            </w:pPr>
            <w:del w:id="2473" w:author="Маслихова Олеся Анатольевна" w:date="2018-12-25T15:06:00Z">
              <w:r w:rsidRPr="007A6002" w:rsidDel="0070375E">
                <w:rPr>
                  <w:rFonts w:ascii="Times New Roman" w:hAnsi="Times New Roman"/>
                  <w:sz w:val="20"/>
                  <w:lang w:val="en-US"/>
                </w:rPr>
                <w:delText>string</w:delText>
              </w:r>
              <w:bookmarkStart w:id="2474" w:name="_Toc1550281"/>
              <w:bookmarkStart w:id="2475" w:name="_Toc1551107"/>
              <w:bookmarkStart w:id="2476" w:name="_Toc6911878"/>
              <w:bookmarkStart w:id="2477" w:name="_Toc21517303"/>
              <w:bookmarkEnd w:id="2474"/>
              <w:bookmarkEnd w:id="2475"/>
              <w:bookmarkEnd w:id="2476"/>
              <w:bookmarkEnd w:id="2477"/>
            </w:del>
          </w:p>
        </w:tc>
        <w:tc>
          <w:tcPr>
            <w:tcW w:w="1842" w:type="dxa"/>
          </w:tcPr>
          <w:p w14:paraId="43E000C7" w14:textId="12C8FCC1" w:rsidR="007A6002" w:rsidRPr="007A6002" w:rsidDel="0070375E" w:rsidRDefault="007A6002" w:rsidP="007A6002">
            <w:pPr>
              <w:ind w:left="0" w:right="565" w:firstLine="0"/>
              <w:rPr>
                <w:del w:id="2478" w:author="Маслихова Олеся Анатольевна" w:date="2018-12-25T15:06:00Z"/>
                <w:spacing w:val="-5"/>
                <w:szCs w:val="20"/>
                <w:lang w:val="en-US" w:eastAsia="en-US"/>
              </w:rPr>
            </w:pPr>
            <w:bookmarkStart w:id="2479" w:name="_Toc1550282"/>
            <w:bookmarkStart w:id="2480" w:name="_Toc1551108"/>
            <w:bookmarkStart w:id="2481" w:name="_Toc6911879"/>
            <w:bookmarkStart w:id="2482" w:name="_Toc21517304"/>
            <w:bookmarkEnd w:id="2479"/>
            <w:bookmarkEnd w:id="2480"/>
            <w:bookmarkEnd w:id="2481"/>
            <w:bookmarkEnd w:id="2482"/>
          </w:p>
        </w:tc>
        <w:tc>
          <w:tcPr>
            <w:tcW w:w="3119" w:type="dxa"/>
          </w:tcPr>
          <w:p w14:paraId="038AAC83" w14:textId="4F586D2A" w:rsidR="007A6002" w:rsidRPr="00072234" w:rsidDel="0070375E" w:rsidRDefault="007A6002" w:rsidP="007A6002">
            <w:pPr>
              <w:pStyle w:val="af"/>
              <w:ind w:left="0" w:firstLine="0"/>
              <w:rPr>
                <w:del w:id="2483" w:author="Маслихова Олеся Анатольевна" w:date="2018-12-25T15:06:00Z"/>
                <w:rFonts w:ascii="Times New Roman" w:hAnsi="Times New Roman"/>
                <w:sz w:val="20"/>
              </w:rPr>
            </w:pPr>
            <w:del w:id="2484" w:author="Маслихова Олеся Анатольевна" w:date="2018-12-25T15:06:00Z">
              <w:r w:rsidRPr="00072234" w:rsidDel="0070375E">
                <w:rPr>
                  <w:rFonts w:ascii="Times New Roman" w:hAnsi="Times New Roman" w:hint="eastAsia"/>
                  <w:sz w:val="20"/>
                </w:rPr>
                <w:delText>Хэшкод</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для</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проверки</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одинаковости</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выписок</w:delText>
              </w:r>
              <w:bookmarkStart w:id="2485" w:name="_Toc1550283"/>
              <w:bookmarkStart w:id="2486" w:name="_Toc1551109"/>
              <w:bookmarkStart w:id="2487" w:name="_Toc6911880"/>
              <w:bookmarkStart w:id="2488" w:name="_Toc21517305"/>
              <w:bookmarkEnd w:id="2485"/>
              <w:bookmarkEnd w:id="2486"/>
              <w:bookmarkEnd w:id="2487"/>
              <w:bookmarkEnd w:id="2488"/>
            </w:del>
          </w:p>
        </w:tc>
        <w:bookmarkStart w:id="2489" w:name="_Toc1550284"/>
        <w:bookmarkStart w:id="2490" w:name="_Toc1551110"/>
        <w:bookmarkStart w:id="2491" w:name="_Toc6911881"/>
        <w:bookmarkStart w:id="2492" w:name="_Toc21517306"/>
        <w:bookmarkEnd w:id="2489"/>
        <w:bookmarkEnd w:id="2490"/>
        <w:bookmarkEnd w:id="2491"/>
        <w:bookmarkEnd w:id="2492"/>
      </w:tr>
      <w:tr w:rsidR="007A6002" w:rsidRPr="007A6002" w:rsidDel="0070375E" w14:paraId="76FED98C" w14:textId="5040BD56" w:rsidTr="007A6002">
        <w:trPr>
          <w:del w:id="2493" w:author="Маслихова Олеся Анатольевна" w:date="2018-12-25T15:06:00Z"/>
        </w:trPr>
        <w:tc>
          <w:tcPr>
            <w:tcW w:w="513" w:type="dxa"/>
          </w:tcPr>
          <w:p w14:paraId="3D88DF06" w14:textId="32FBD924" w:rsidR="007A6002" w:rsidRPr="00E95F05" w:rsidDel="0070375E" w:rsidRDefault="007A6002" w:rsidP="00650D72">
            <w:pPr>
              <w:pStyle w:val="afa"/>
              <w:numPr>
                <w:ilvl w:val="0"/>
                <w:numId w:val="25"/>
              </w:numPr>
              <w:rPr>
                <w:del w:id="2494" w:author="Маслихова Олеся Анатольевна" w:date="2018-12-25T15:06:00Z"/>
                <w:rStyle w:val="af9"/>
                <w:rFonts w:eastAsia="Calibri"/>
              </w:rPr>
            </w:pPr>
            <w:bookmarkStart w:id="2495" w:name="_Toc1550285"/>
            <w:bookmarkStart w:id="2496" w:name="_Toc1551111"/>
            <w:bookmarkStart w:id="2497" w:name="_Toc6911882"/>
            <w:bookmarkStart w:id="2498" w:name="_Toc21517307"/>
            <w:bookmarkEnd w:id="2495"/>
            <w:bookmarkEnd w:id="2496"/>
            <w:bookmarkEnd w:id="2497"/>
            <w:bookmarkEnd w:id="2498"/>
          </w:p>
        </w:tc>
        <w:tc>
          <w:tcPr>
            <w:tcW w:w="2464" w:type="dxa"/>
          </w:tcPr>
          <w:p w14:paraId="46E0B96E" w14:textId="00733887" w:rsidR="007A6002" w:rsidRPr="007A6002" w:rsidDel="0070375E" w:rsidRDefault="007A6002" w:rsidP="007A6002">
            <w:pPr>
              <w:pStyle w:val="af"/>
              <w:ind w:left="0" w:firstLine="0"/>
              <w:rPr>
                <w:del w:id="2499" w:author="Маслихова Олеся Анатольевна" w:date="2018-12-25T15:06:00Z"/>
                <w:rFonts w:ascii="Times New Roman" w:hAnsi="Times New Roman"/>
                <w:sz w:val="20"/>
                <w:lang w:val="en-US"/>
              </w:rPr>
            </w:pPr>
            <w:del w:id="2500" w:author="Маслихова Олеся Анатольевна" w:date="2018-12-25T15:06:00Z">
              <w:r w:rsidRPr="007A6002" w:rsidDel="0070375E">
                <w:rPr>
                  <w:rFonts w:ascii="Times New Roman" w:hAnsi="Times New Roman"/>
                  <w:sz w:val="20"/>
                  <w:lang w:val="en-US"/>
                </w:rPr>
                <w:delText>INBOUNDBALANCE</w:delText>
              </w:r>
              <w:bookmarkStart w:id="2501" w:name="_Toc1550286"/>
              <w:bookmarkStart w:id="2502" w:name="_Toc1551112"/>
              <w:bookmarkStart w:id="2503" w:name="_Toc6911883"/>
              <w:bookmarkStart w:id="2504" w:name="_Toc21517308"/>
              <w:bookmarkEnd w:id="2501"/>
              <w:bookmarkEnd w:id="2502"/>
              <w:bookmarkEnd w:id="2503"/>
              <w:bookmarkEnd w:id="2504"/>
            </w:del>
          </w:p>
        </w:tc>
        <w:tc>
          <w:tcPr>
            <w:tcW w:w="1701" w:type="dxa"/>
          </w:tcPr>
          <w:p w14:paraId="3636790B" w14:textId="09FE3EBA" w:rsidR="007A6002" w:rsidRPr="007A6002" w:rsidDel="0070375E" w:rsidRDefault="007A6002" w:rsidP="007A6002">
            <w:pPr>
              <w:pStyle w:val="af"/>
              <w:ind w:left="0" w:firstLine="0"/>
              <w:rPr>
                <w:del w:id="2505" w:author="Маслихова Олеся Анатольевна" w:date="2018-12-25T15:06:00Z"/>
                <w:rFonts w:ascii="Times New Roman" w:hAnsi="Times New Roman"/>
                <w:sz w:val="20"/>
                <w:lang w:val="en-US"/>
              </w:rPr>
            </w:pPr>
            <w:del w:id="2506" w:author="Маслихова Олеся Анатольевна" w:date="2018-12-25T15:06:00Z">
              <w:r w:rsidRPr="007A6002" w:rsidDel="0070375E">
                <w:rPr>
                  <w:rFonts w:ascii="Times New Roman" w:hAnsi="Times New Roman"/>
                  <w:sz w:val="20"/>
                  <w:lang w:val="en-US"/>
                </w:rPr>
                <w:delText>big_decimal</w:delText>
              </w:r>
              <w:bookmarkStart w:id="2507" w:name="_Toc1550287"/>
              <w:bookmarkStart w:id="2508" w:name="_Toc1551113"/>
              <w:bookmarkStart w:id="2509" w:name="_Toc6911884"/>
              <w:bookmarkStart w:id="2510" w:name="_Toc21517309"/>
              <w:bookmarkEnd w:id="2507"/>
              <w:bookmarkEnd w:id="2508"/>
              <w:bookmarkEnd w:id="2509"/>
              <w:bookmarkEnd w:id="2510"/>
            </w:del>
          </w:p>
        </w:tc>
        <w:tc>
          <w:tcPr>
            <w:tcW w:w="1842" w:type="dxa"/>
          </w:tcPr>
          <w:p w14:paraId="62CE6ACB" w14:textId="17EBC263" w:rsidR="007A6002" w:rsidRPr="007A6002" w:rsidDel="0070375E" w:rsidRDefault="00DE1C4A" w:rsidP="007A6002">
            <w:pPr>
              <w:ind w:left="0" w:right="565" w:firstLine="0"/>
              <w:rPr>
                <w:del w:id="2511" w:author="Маслихова Олеся Анатольевна" w:date="2018-12-25T15:06:00Z"/>
                <w:spacing w:val="-5"/>
                <w:szCs w:val="20"/>
                <w:lang w:val="en-US" w:eastAsia="en-US"/>
              </w:rPr>
            </w:pPr>
            <w:del w:id="2512"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513" w:name="_Toc1550288"/>
              <w:bookmarkStart w:id="2514" w:name="_Toc1551114"/>
              <w:bookmarkStart w:id="2515" w:name="_Toc6911885"/>
              <w:bookmarkStart w:id="2516" w:name="_Toc21517310"/>
              <w:bookmarkEnd w:id="2513"/>
              <w:bookmarkEnd w:id="2514"/>
              <w:bookmarkEnd w:id="2515"/>
              <w:bookmarkEnd w:id="2516"/>
            </w:del>
          </w:p>
        </w:tc>
        <w:tc>
          <w:tcPr>
            <w:tcW w:w="3119" w:type="dxa"/>
          </w:tcPr>
          <w:p w14:paraId="23E3D8BF" w14:textId="44AD87D5" w:rsidR="007A6002" w:rsidRPr="007A6002" w:rsidDel="0070375E" w:rsidRDefault="007A6002" w:rsidP="007A6002">
            <w:pPr>
              <w:pStyle w:val="af"/>
              <w:ind w:left="0" w:firstLine="0"/>
              <w:rPr>
                <w:del w:id="2517" w:author="Маслихова Олеся Анатольевна" w:date="2018-12-25T15:06:00Z"/>
                <w:rFonts w:ascii="Times New Roman" w:hAnsi="Times New Roman"/>
                <w:sz w:val="20"/>
                <w:lang w:val="en-US"/>
              </w:rPr>
            </w:pPr>
            <w:del w:id="2518" w:author="Маслихова Олеся Анатольевна" w:date="2018-12-25T15:06:00Z">
              <w:r w:rsidRPr="007A6002" w:rsidDel="0070375E">
                <w:rPr>
                  <w:rFonts w:ascii="Times New Roman" w:hAnsi="Times New Roman" w:hint="eastAsia"/>
                  <w:sz w:val="20"/>
                  <w:lang w:val="en-US"/>
                </w:rPr>
                <w:delText>Входящий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остаток</w:delText>
              </w:r>
              <w:bookmarkStart w:id="2519" w:name="_Toc1550289"/>
              <w:bookmarkStart w:id="2520" w:name="_Toc1551115"/>
              <w:bookmarkStart w:id="2521" w:name="_Toc6911886"/>
              <w:bookmarkStart w:id="2522" w:name="_Toc21517311"/>
              <w:bookmarkEnd w:id="2519"/>
              <w:bookmarkEnd w:id="2520"/>
              <w:bookmarkEnd w:id="2521"/>
              <w:bookmarkEnd w:id="2522"/>
            </w:del>
          </w:p>
        </w:tc>
        <w:bookmarkStart w:id="2523" w:name="_Toc1550290"/>
        <w:bookmarkStart w:id="2524" w:name="_Toc1551116"/>
        <w:bookmarkStart w:id="2525" w:name="_Toc6911887"/>
        <w:bookmarkStart w:id="2526" w:name="_Toc21517312"/>
        <w:bookmarkEnd w:id="2523"/>
        <w:bookmarkEnd w:id="2524"/>
        <w:bookmarkEnd w:id="2525"/>
        <w:bookmarkEnd w:id="2526"/>
      </w:tr>
      <w:tr w:rsidR="007A6002" w:rsidRPr="007A6002" w:rsidDel="0070375E" w14:paraId="760B089E" w14:textId="01375F07" w:rsidTr="007A6002">
        <w:trPr>
          <w:del w:id="2527" w:author="Маслихова Олеся Анатольевна" w:date="2018-12-25T15:06:00Z"/>
        </w:trPr>
        <w:tc>
          <w:tcPr>
            <w:tcW w:w="513" w:type="dxa"/>
          </w:tcPr>
          <w:p w14:paraId="29ECB89C" w14:textId="5EAC669B" w:rsidR="007A6002" w:rsidRPr="00E95F05" w:rsidDel="0070375E" w:rsidRDefault="007A6002" w:rsidP="00650D72">
            <w:pPr>
              <w:pStyle w:val="afa"/>
              <w:numPr>
                <w:ilvl w:val="0"/>
                <w:numId w:val="25"/>
              </w:numPr>
              <w:rPr>
                <w:del w:id="2528" w:author="Маслихова Олеся Анатольевна" w:date="2018-12-25T15:06:00Z"/>
                <w:rStyle w:val="af9"/>
                <w:rFonts w:eastAsia="Calibri"/>
              </w:rPr>
            </w:pPr>
            <w:bookmarkStart w:id="2529" w:name="_Toc1550291"/>
            <w:bookmarkStart w:id="2530" w:name="_Toc1551117"/>
            <w:bookmarkStart w:id="2531" w:name="_Toc6911888"/>
            <w:bookmarkStart w:id="2532" w:name="_Toc21517313"/>
            <w:bookmarkEnd w:id="2529"/>
            <w:bookmarkEnd w:id="2530"/>
            <w:bookmarkEnd w:id="2531"/>
            <w:bookmarkEnd w:id="2532"/>
          </w:p>
        </w:tc>
        <w:tc>
          <w:tcPr>
            <w:tcW w:w="2464" w:type="dxa"/>
          </w:tcPr>
          <w:p w14:paraId="7973101C" w14:textId="0926199A" w:rsidR="007A6002" w:rsidRPr="007A6002" w:rsidDel="0070375E" w:rsidRDefault="007A6002" w:rsidP="007A6002">
            <w:pPr>
              <w:pStyle w:val="af"/>
              <w:ind w:left="0" w:firstLine="0"/>
              <w:rPr>
                <w:del w:id="2533" w:author="Маслихова Олеся Анатольевна" w:date="2018-12-25T15:06:00Z"/>
                <w:rFonts w:ascii="Times New Roman" w:hAnsi="Times New Roman"/>
                <w:sz w:val="20"/>
                <w:lang w:val="en-US"/>
              </w:rPr>
            </w:pPr>
            <w:del w:id="2534" w:author="Маслихова Олеся Анатольевна" w:date="2018-12-25T15:06:00Z">
              <w:r w:rsidRPr="007A6002" w:rsidDel="0070375E">
                <w:rPr>
                  <w:rFonts w:ascii="Times New Roman" w:hAnsi="Times New Roman"/>
                  <w:sz w:val="20"/>
                  <w:lang w:val="en-US"/>
                </w:rPr>
                <w:delText>ISFINAL</w:delText>
              </w:r>
              <w:bookmarkStart w:id="2535" w:name="_Toc1550292"/>
              <w:bookmarkStart w:id="2536" w:name="_Toc1551118"/>
              <w:bookmarkStart w:id="2537" w:name="_Toc6911889"/>
              <w:bookmarkStart w:id="2538" w:name="_Toc21517314"/>
              <w:bookmarkEnd w:id="2535"/>
              <w:bookmarkEnd w:id="2536"/>
              <w:bookmarkEnd w:id="2537"/>
              <w:bookmarkEnd w:id="2538"/>
            </w:del>
          </w:p>
        </w:tc>
        <w:tc>
          <w:tcPr>
            <w:tcW w:w="1701" w:type="dxa"/>
          </w:tcPr>
          <w:p w14:paraId="4E3E0166" w14:textId="3BABFC6D" w:rsidR="007A6002" w:rsidRPr="007A6002" w:rsidDel="0070375E" w:rsidRDefault="007A6002" w:rsidP="007A6002">
            <w:pPr>
              <w:pStyle w:val="af"/>
              <w:ind w:left="0" w:firstLine="0"/>
              <w:rPr>
                <w:del w:id="2539" w:author="Маслихова Олеся Анатольевна" w:date="2018-12-25T15:06:00Z"/>
                <w:rFonts w:ascii="Times New Roman" w:hAnsi="Times New Roman"/>
                <w:sz w:val="20"/>
                <w:lang w:val="en-US"/>
              </w:rPr>
            </w:pPr>
            <w:del w:id="2540" w:author="Маслихова Олеся Анатольевна" w:date="2018-12-25T15:06:00Z">
              <w:r w:rsidRPr="007A6002" w:rsidDel="0070375E">
                <w:rPr>
                  <w:rFonts w:ascii="Times New Roman" w:hAnsi="Times New Roman"/>
                  <w:sz w:val="20"/>
                  <w:lang w:val="en-US"/>
                </w:rPr>
                <w:delText>boolean</w:delText>
              </w:r>
              <w:bookmarkStart w:id="2541" w:name="_Toc1550293"/>
              <w:bookmarkStart w:id="2542" w:name="_Toc1551119"/>
              <w:bookmarkStart w:id="2543" w:name="_Toc6911890"/>
              <w:bookmarkStart w:id="2544" w:name="_Toc21517315"/>
              <w:bookmarkEnd w:id="2541"/>
              <w:bookmarkEnd w:id="2542"/>
              <w:bookmarkEnd w:id="2543"/>
              <w:bookmarkEnd w:id="2544"/>
            </w:del>
          </w:p>
        </w:tc>
        <w:tc>
          <w:tcPr>
            <w:tcW w:w="1842" w:type="dxa"/>
          </w:tcPr>
          <w:p w14:paraId="3BC89061" w14:textId="4FFFB6CA" w:rsidR="007A6002" w:rsidRPr="007A6002" w:rsidDel="0070375E" w:rsidRDefault="007A6002" w:rsidP="007A6002">
            <w:pPr>
              <w:ind w:left="0" w:right="565" w:firstLine="0"/>
              <w:rPr>
                <w:del w:id="2545" w:author="Маслихова Олеся Анатольевна" w:date="2018-12-25T15:06:00Z"/>
                <w:spacing w:val="-5"/>
                <w:szCs w:val="20"/>
                <w:lang w:val="en-US" w:eastAsia="en-US"/>
              </w:rPr>
            </w:pPr>
            <w:bookmarkStart w:id="2546" w:name="_Toc1550294"/>
            <w:bookmarkStart w:id="2547" w:name="_Toc1551120"/>
            <w:bookmarkStart w:id="2548" w:name="_Toc6911891"/>
            <w:bookmarkStart w:id="2549" w:name="_Toc21517316"/>
            <w:bookmarkEnd w:id="2546"/>
            <w:bookmarkEnd w:id="2547"/>
            <w:bookmarkEnd w:id="2548"/>
            <w:bookmarkEnd w:id="2549"/>
          </w:p>
        </w:tc>
        <w:tc>
          <w:tcPr>
            <w:tcW w:w="3119" w:type="dxa"/>
          </w:tcPr>
          <w:p w14:paraId="1857A96A" w14:textId="3B95E9CE" w:rsidR="007A6002" w:rsidRPr="00072234" w:rsidDel="0070375E" w:rsidRDefault="007A6002" w:rsidP="007A6002">
            <w:pPr>
              <w:pStyle w:val="af"/>
              <w:ind w:left="0" w:firstLine="0"/>
              <w:rPr>
                <w:del w:id="2550" w:author="Маслихова Олеся Анатольевна" w:date="2018-12-25T15:06:00Z"/>
                <w:rFonts w:ascii="Times New Roman" w:hAnsi="Times New Roman"/>
                <w:sz w:val="20"/>
              </w:rPr>
            </w:pPr>
            <w:del w:id="2551" w:author="Маслихова Олеся Анатольевна" w:date="2018-12-25T15:06:00Z">
              <w:r w:rsidRPr="00072234" w:rsidDel="0070375E">
                <w:rPr>
                  <w:rFonts w:ascii="Times New Roman" w:hAnsi="Times New Roman" w:hint="eastAsia"/>
                  <w:sz w:val="20"/>
                </w:rPr>
                <w:delText>Признак</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наличия</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выписке</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итоговых</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данных</w:delText>
              </w:r>
              <w:bookmarkStart w:id="2552" w:name="_Toc1550295"/>
              <w:bookmarkStart w:id="2553" w:name="_Toc1551121"/>
              <w:bookmarkStart w:id="2554" w:name="_Toc6911892"/>
              <w:bookmarkStart w:id="2555" w:name="_Toc21517317"/>
              <w:bookmarkEnd w:id="2552"/>
              <w:bookmarkEnd w:id="2553"/>
              <w:bookmarkEnd w:id="2554"/>
              <w:bookmarkEnd w:id="2555"/>
            </w:del>
          </w:p>
        </w:tc>
        <w:bookmarkStart w:id="2556" w:name="_Toc1550296"/>
        <w:bookmarkStart w:id="2557" w:name="_Toc1551122"/>
        <w:bookmarkStart w:id="2558" w:name="_Toc6911893"/>
        <w:bookmarkStart w:id="2559" w:name="_Toc21517318"/>
        <w:bookmarkEnd w:id="2556"/>
        <w:bookmarkEnd w:id="2557"/>
        <w:bookmarkEnd w:id="2558"/>
        <w:bookmarkEnd w:id="2559"/>
      </w:tr>
      <w:tr w:rsidR="007A6002" w:rsidRPr="007A6002" w:rsidDel="0070375E" w14:paraId="547EE6F7" w14:textId="64DCB2B6" w:rsidTr="007A6002">
        <w:trPr>
          <w:del w:id="2560" w:author="Маслихова Олеся Анатольевна" w:date="2018-12-25T15:06:00Z"/>
        </w:trPr>
        <w:tc>
          <w:tcPr>
            <w:tcW w:w="513" w:type="dxa"/>
          </w:tcPr>
          <w:p w14:paraId="20568FAF" w14:textId="44454531" w:rsidR="007A6002" w:rsidRPr="00E95F05" w:rsidDel="0070375E" w:rsidRDefault="007A6002" w:rsidP="00650D72">
            <w:pPr>
              <w:pStyle w:val="afa"/>
              <w:numPr>
                <w:ilvl w:val="0"/>
                <w:numId w:val="25"/>
              </w:numPr>
              <w:rPr>
                <w:del w:id="2561" w:author="Маслихова Олеся Анатольевна" w:date="2018-12-25T15:06:00Z"/>
                <w:rStyle w:val="af9"/>
                <w:rFonts w:eastAsia="Calibri"/>
              </w:rPr>
            </w:pPr>
            <w:bookmarkStart w:id="2562" w:name="_Toc1550297"/>
            <w:bookmarkStart w:id="2563" w:name="_Toc1551123"/>
            <w:bookmarkStart w:id="2564" w:name="_Toc6911894"/>
            <w:bookmarkStart w:id="2565" w:name="_Toc21517319"/>
            <w:bookmarkEnd w:id="2562"/>
            <w:bookmarkEnd w:id="2563"/>
            <w:bookmarkEnd w:id="2564"/>
            <w:bookmarkEnd w:id="2565"/>
          </w:p>
        </w:tc>
        <w:tc>
          <w:tcPr>
            <w:tcW w:w="2464" w:type="dxa"/>
          </w:tcPr>
          <w:p w14:paraId="33D2F0D6" w14:textId="2A65E718" w:rsidR="007A6002" w:rsidRPr="007A6002" w:rsidDel="0070375E" w:rsidRDefault="007A6002" w:rsidP="007A6002">
            <w:pPr>
              <w:pStyle w:val="af"/>
              <w:ind w:left="0" w:firstLine="0"/>
              <w:rPr>
                <w:del w:id="2566" w:author="Маслихова Олеся Анатольевна" w:date="2018-12-25T15:06:00Z"/>
                <w:rFonts w:ascii="Times New Roman" w:hAnsi="Times New Roman"/>
                <w:sz w:val="20"/>
                <w:lang w:val="en-US"/>
              </w:rPr>
            </w:pPr>
            <w:del w:id="2567" w:author="Маслихова Олеся Анатольевна" w:date="2018-12-25T15:06:00Z">
              <w:r w:rsidRPr="007A6002" w:rsidDel="0070375E">
                <w:rPr>
                  <w:rFonts w:ascii="Times New Roman" w:hAnsi="Times New Roman"/>
                  <w:sz w:val="20"/>
                  <w:lang w:val="en-US"/>
                </w:rPr>
                <w:delText>LASTMODIFYDATE</w:delText>
              </w:r>
              <w:bookmarkStart w:id="2568" w:name="_Toc1550298"/>
              <w:bookmarkStart w:id="2569" w:name="_Toc1551124"/>
              <w:bookmarkStart w:id="2570" w:name="_Toc6911895"/>
              <w:bookmarkStart w:id="2571" w:name="_Toc21517320"/>
              <w:bookmarkEnd w:id="2568"/>
              <w:bookmarkEnd w:id="2569"/>
              <w:bookmarkEnd w:id="2570"/>
              <w:bookmarkEnd w:id="2571"/>
            </w:del>
          </w:p>
        </w:tc>
        <w:tc>
          <w:tcPr>
            <w:tcW w:w="1701" w:type="dxa"/>
          </w:tcPr>
          <w:p w14:paraId="3E6E076D" w14:textId="3E44B7C1" w:rsidR="007A6002" w:rsidRPr="007A6002" w:rsidDel="0070375E" w:rsidRDefault="007A6002" w:rsidP="007A6002">
            <w:pPr>
              <w:pStyle w:val="af"/>
              <w:ind w:left="0" w:firstLine="0"/>
              <w:rPr>
                <w:del w:id="2572" w:author="Маслихова Олеся Анатольевна" w:date="2018-12-25T15:06:00Z"/>
                <w:rFonts w:ascii="Times New Roman" w:hAnsi="Times New Roman"/>
                <w:sz w:val="20"/>
                <w:lang w:val="en-US"/>
              </w:rPr>
            </w:pPr>
            <w:del w:id="2573" w:author="Маслихова Олеся Анатольевна" w:date="2018-12-25T15:06:00Z">
              <w:r w:rsidRPr="007A6002" w:rsidDel="0070375E">
                <w:rPr>
                  <w:rFonts w:ascii="Times New Roman" w:hAnsi="Times New Roman"/>
                  <w:sz w:val="20"/>
                  <w:lang w:val="en-US"/>
                </w:rPr>
                <w:delText>timestamp</w:delText>
              </w:r>
              <w:bookmarkStart w:id="2574" w:name="_Toc1550299"/>
              <w:bookmarkStart w:id="2575" w:name="_Toc1551125"/>
              <w:bookmarkStart w:id="2576" w:name="_Toc6911896"/>
              <w:bookmarkStart w:id="2577" w:name="_Toc21517321"/>
              <w:bookmarkEnd w:id="2574"/>
              <w:bookmarkEnd w:id="2575"/>
              <w:bookmarkEnd w:id="2576"/>
              <w:bookmarkEnd w:id="2577"/>
            </w:del>
          </w:p>
        </w:tc>
        <w:tc>
          <w:tcPr>
            <w:tcW w:w="1842" w:type="dxa"/>
          </w:tcPr>
          <w:p w14:paraId="1E1FB798" w14:textId="6D4A2FF1" w:rsidR="007A6002" w:rsidRPr="007A6002" w:rsidDel="0070375E" w:rsidRDefault="007A6002" w:rsidP="007A6002">
            <w:pPr>
              <w:ind w:left="0" w:right="565" w:firstLine="0"/>
              <w:rPr>
                <w:del w:id="2578" w:author="Маслихова Олеся Анатольевна" w:date="2018-12-25T15:06:00Z"/>
                <w:spacing w:val="-5"/>
                <w:szCs w:val="20"/>
                <w:lang w:val="en-US" w:eastAsia="en-US"/>
              </w:rPr>
            </w:pPr>
            <w:bookmarkStart w:id="2579" w:name="_Toc1550300"/>
            <w:bookmarkStart w:id="2580" w:name="_Toc1551126"/>
            <w:bookmarkStart w:id="2581" w:name="_Toc6911897"/>
            <w:bookmarkStart w:id="2582" w:name="_Toc21517322"/>
            <w:bookmarkEnd w:id="2579"/>
            <w:bookmarkEnd w:id="2580"/>
            <w:bookmarkEnd w:id="2581"/>
            <w:bookmarkEnd w:id="2582"/>
          </w:p>
        </w:tc>
        <w:tc>
          <w:tcPr>
            <w:tcW w:w="3119" w:type="dxa"/>
          </w:tcPr>
          <w:p w14:paraId="41D2F146" w14:textId="521759CB" w:rsidR="007A6002" w:rsidRPr="007A6002" w:rsidDel="0070375E" w:rsidRDefault="007A6002" w:rsidP="007A6002">
            <w:pPr>
              <w:pStyle w:val="af"/>
              <w:ind w:left="0" w:firstLine="0"/>
              <w:rPr>
                <w:del w:id="2583" w:author="Маслихова Олеся Анатольевна" w:date="2018-12-25T15:06:00Z"/>
                <w:rFonts w:ascii="Times New Roman" w:hAnsi="Times New Roman"/>
                <w:sz w:val="20"/>
                <w:lang w:val="en-US"/>
              </w:rPr>
            </w:pPr>
            <w:del w:id="2584" w:author="Маслихова Олеся Анатольевна" w:date="2018-12-25T15:06:00Z">
              <w:r w:rsidRPr="007A6002" w:rsidDel="0070375E">
                <w:rPr>
                  <w:rFonts w:ascii="Times New Roman" w:hAnsi="Times New Roman" w:hint="eastAsia"/>
                  <w:sz w:val="20"/>
                  <w:lang w:val="en-US"/>
                </w:rPr>
                <w:delText>Дата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последней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модификации</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документа</w:delText>
              </w:r>
              <w:bookmarkStart w:id="2585" w:name="_Toc1550301"/>
              <w:bookmarkStart w:id="2586" w:name="_Toc1551127"/>
              <w:bookmarkStart w:id="2587" w:name="_Toc6911898"/>
              <w:bookmarkStart w:id="2588" w:name="_Toc21517323"/>
              <w:bookmarkEnd w:id="2585"/>
              <w:bookmarkEnd w:id="2586"/>
              <w:bookmarkEnd w:id="2587"/>
              <w:bookmarkEnd w:id="2588"/>
            </w:del>
          </w:p>
        </w:tc>
        <w:bookmarkStart w:id="2589" w:name="_Toc1550302"/>
        <w:bookmarkStart w:id="2590" w:name="_Toc1551128"/>
        <w:bookmarkStart w:id="2591" w:name="_Toc6911899"/>
        <w:bookmarkStart w:id="2592" w:name="_Toc21517324"/>
        <w:bookmarkEnd w:id="2589"/>
        <w:bookmarkEnd w:id="2590"/>
        <w:bookmarkEnd w:id="2591"/>
        <w:bookmarkEnd w:id="2592"/>
      </w:tr>
      <w:tr w:rsidR="007A6002" w:rsidRPr="007A6002" w:rsidDel="0070375E" w14:paraId="6876486A" w14:textId="35FD9443" w:rsidTr="007A6002">
        <w:trPr>
          <w:del w:id="2593" w:author="Маслихова Олеся Анатольевна" w:date="2018-12-25T15:06:00Z"/>
        </w:trPr>
        <w:tc>
          <w:tcPr>
            <w:tcW w:w="513" w:type="dxa"/>
          </w:tcPr>
          <w:p w14:paraId="236F7816" w14:textId="01C0EB87" w:rsidR="007A6002" w:rsidRPr="00E95F05" w:rsidDel="0070375E" w:rsidRDefault="007A6002" w:rsidP="00650D72">
            <w:pPr>
              <w:pStyle w:val="afa"/>
              <w:numPr>
                <w:ilvl w:val="0"/>
                <w:numId w:val="25"/>
              </w:numPr>
              <w:rPr>
                <w:del w:id="2594" w:author="Маслихова Олеся Анатольевна" w:date="2018-12-25T15:06:00Z"/>
                <w:rStyle w:val="af9"/>
                <w:rFonts w:eastAsia="Calibri"/>
              </w:rPr>
            </w:pPr>
            <w:bookmarkStart w:id="2595" w:name="_Toc1550303"/>
            <w:bookmarkStart w:id="2596" w:name="_Toc1551129"/>
            <w:bookmarkStart w:id="2597" w:name="_Toc6911900"/>
            <w:bookmarkStart w:id="2598" w:name="_Toc21517325"/>
            <w:bookmarkEnd w:id="2595"/>
            <w:bookmarkEnd w:id="2596"/>
            <w:bookmarkEnd w:id="2597"/>
            <w:bookmarkEnd w:id="2598"/>
          </w:p>
        </w:tc>
        <w:tc>
          <w:tcPr>
            <w:tcW w:w="2464" w:type="dxa"/>
          </w:tcPr>
          <w:p w14:paraId="065E9C1E" w14:textId="7D514E41" w:rsidR="007A6002" w:rsidRPr="007A6002" w:rsidDel="0070375E" w:rsidRDefault="007A6002" w:rsidP="007A6002">
            <w:pPr>
              <w:pStyle w:val="af"/>
              <w:ind w:left="0" w:firstLine="0"/>
              <w:rPr>
                <w:del w:id="2599" w:author="Маслихова Олеся Анатольевна" w:date="2018-12-25T15:06:00Z"/>
                <w:rFonts w:ascii="Times New Roman" w:hAnsi="Times New Roman"/>
                <w:sz w:val="20"/>
                <w:lang w:val="en-US"/>
              </w:rPr>
            </w:pPr>
            <w:del w:id="2600" w:author="Маслихова Олеся Анатольевна" w:date="2018-12-25T15:06:00Z">
              <w:r w:rsidRPr="007A6002" w:rsidDel="0070375E">
                <w:rPr>
                  <w:rFonts w:ascii="Times New Roman" w:hAnsi="Times New Roman"/>
                  <w:sz w:val="20"/>
                  <w:lang w:val="en-US"/>
                </w:rPr>
                <w:delText>LASTOPERATIONDATE</w:delText>
              </w:r>
              <w:bookmarkStart w:id="2601" w:name="_Toc1550304"/>
              <w:bookmarkStart w:id="2602" w:name="_Toc1551130"/>
              <w:bookmarkStart w:id="2603" w:name="_Toc6911901"/>
              <w:bookmarkStart w:id="2604" w:name="_Toc21517326"/>
              <w:bookmarkEnd w:id="2601"/>
              <w:bookmarkEnd w:id="2602"/>
              <w:bookmarkEnd w:id="2603"/>
              <w:bookmarkEnd w:id="2604"/>
            </w:del>
          </w:p>
        </w:tc>
        <w:tc>
          <w:tcPr>
            <w:tcW w:w="1701" w:type="dxa"/>
          </w:tcPr>
          <w:p w14:paraId="7697E03F" w14:textId="6E062066" w:rsidR="007A6002" w:rsidRPr="007A6002" w:rsidDel="0070375E" w:rsidRDefault="007A6002" w:rsidP="007A6002">
            <w:pPr>
              <w:pStyle w:val="af"/>
              <w:ind w:left="0" w:firstLine="0"/>
              <w:rPr>
                <w:del w:id="2605" w:author="Маслихова Олеся Анатольевна" w:date="2018-12-25T15:06:00Z"/>
                <w:rFonts w:ascii="Times New Roman" w:hAnsi="Times New Roman"/>
                <w:sz w:val="20"/>
                <w:lang w:val="en-US"/>
              </w:rPr>
            </w:pPr>
            <w:del w:id="2606" w:author="Маслихова Олеся Анатольевна" w:date="2018-12-25T15:06:00Z">
              <w:r w:rsidRPr="007A6002" w:rsidDel="0070375E">
                <w:rPr>
                  <w:rFonts w:ascii="Times New Roman" w:hAnsi="Times New Roman"/>
                  <w:sz w:val="20"/>
                  <w:lang w:val="en-US"/>
                </w:rPr>
                <w:delText>timestamp</w:delText>
              </w:r>
              <w:bookmarkStart w:id="2607" w:name="_Toc1550305"/>
              <w:bookmarkStart w:id="2608" w:name="_Toc1551131"/>
              <w:bookmarkStart w:id="2609" w:name="_Toc6911902"/>
              <w:bookmarkStart w:id="2610" w:name="_Toc21517327"/>
              <w:bookmarkEnd w:id="2607"/>
              <w:bookmarkEnd w:id="2608"/>
              <w:bookmarkEnd w:id="2609"/>
              <w:bookmarkEnd w:id="2610"/>
            </w:del>
          </w:p>
        </w:tc>
        <w:tc>
          <w:tcPr>
            <w:tcW w:w="1842" w:type="dxa"/>
          </w:tcPr>
          <w:p w14:paraId="3B82B750" w14:textId="7C15CB35" w:rsidR="007A6002" w:rsidRPr="00FD4D9A" w:rsidDel="0070375E" w:rsidRDefault="007A6002" w:rsidP="00DE1C4A">
            <w:pPr>
              <w:tabs>
                <w:tab w:val="left" w:pos="842"/>
              </w:tabs>
              <w:ind w:left="0" w:right="565" w:firstLine="0"/>
              <w:rPr>
                <w:del w:id="2611" w:author="Маслихова Олеся Анатольевна" w:date="2018-12-25T15:06:00Z"/>
                <w:spacing w:val="-5"/>
                <w:szCs w:val="20"/>
                <w:lang w:eastAsia="en-US"/>
              </w:rPr>
            </w:pPr>
            <w:bookmarkStart w:id="2612" w:name="_Toc1550306"/>
            <w:bookmarkStart w:id="2613" w:name="_Toc1551132"/>
            <w:bookmarkStart w:id="2614" w:name="_Toc6911903"/>
            <w:bookmarkStart w:id="2615" w:name="_Toc21517328"/>
            <w:bookmarkEnd w:id="2612"/>
            <w:bookmarkEnd w:id="2613"/>
            <w:bookmarkEnd w:id="2614"/>
            <w:bookmarkEnd w:id="2615"/>
          </w:p>
        </w:tc>
        <w:tc>
          <w:tcPr>
            <w:tcW w:w="3119" w:type="dxa"/>
          </w:tcPr>
          <w:p w14:paraId="20BF5D98" w14:textId="0FBBE2EF" w:rsidR="007A6002" w:rsidRPr="00072234" w:rsidDel="0070375E" w:rsidRDefault="007A6002" w:rsidP="007A6002">
            <w:pPr>
              <w:pStyle w:val="af"/>
              <w:ind w:left="0" w:firstLine="0"/>
              <w:rPr>
                <w:del w:id="2616" w:author="Маслихова Олеся Анатольевна" w:date="2018-12-25T15:06:00Z"/>
                <w:rFonts w:ascii="Times New Roman" w:hAnsi="Times New Roman"/>
                <w:sz w:val="20"/>
              </w:rPr>
            </w:pPr>
            <w:del w:id="2617" w:author="Маслихова Олеся Анатольевна" w:date="2018-12-25T15:06:00Z">
              <w:r w:rsidRPr="00072234" w:rsidDel="0070375E">
                <w:rPr>
                  <w:rFonts w:ascii="Times New Roman" w:hAnsi="Times New Roman" w:hint="eastAsia"/>
                  <w:sz w:val="20"/>
                </w:rPr>
                <w:delText>Дата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последней</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операции</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по</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счету</w:delText>
              </w:r>
              <w:bookmarkStart w:id="2618" w:name="_Toc1550307"/>
              <w:bookmarkStart w:id="2619" w:name="_Toc1551133"/>
              <w:bookmarkStart w:id="2620" w:name="_Toc6911904"/>
              <w:bookmarkStart w:id="2621" w:name="_Toc21517329"/>
              <w:bookmarkEnd w:id="2618"/>
              <w:bookmarkEnd w:id="2619"/>
              <w:bookmarkEnd w:id="2620"/>
              <w:bookmarkEnd w:id="2621"/>
            </w:del>
          </w:p>
        </w:tc>
        <w:bookmarkStart w:id="2622" w:name="_Toc1550308"/>
        <w:bookmarkStart w:id="2623" w:name="_Toc1551134"/>
        <w:bookmarkStart w:id="2624" w:name="_Toc6911905"/>
        <w:bookmarkStart w:id="2625" w:name="_Toc21517330"/>
        <w:bookmarkEnd w:id="2622"/>
        <w:bookmarkEnd w:id="2623"/>
        <w:bookmarkEnd w:id="2624"/>
        <w:bookmarkEnd w:id="2625"/>
      </w:tr>
      <w:tr w:rsidR="007A6002" w:rsidRPr="007A6002" w:rsidDel="0070375E" w14:paraId="43F58E5C" w14:textId="39368885" w:rsidTr="007A6002">
        <w:trPr>
          <w:del w:id="2626" w:author="Маслихова Олеся Анатольевна" w:date="2018-12-25T15:06:00Z"/>
        </w:trPr>
        <w:tc>
          <w:tcPr>
            <w:tcW w:w="513" w:type="dxa"/>
          </w:tcPr>
          <w:p w14:paraId="1CC4ED31" w14:textId="5C2D92F9" w:rsidR="007A6002" w:rsidRPr="00E95F05" w:rsidDel="0070375E" w:rsidRDefault="007A6002" w:rsidP="00650D72">
            <w:pPr>
              <w:pStyle w:val="afa"/>
              <w:numPr>
                <w:ilvl w:val="0"/>
                <w:numId w:val="25"/>
              </w:numPr>
              <w:rPr>
                <w:del w:id="2627" w:author="Маслихова Олеся Анатольевна" w:date="2018-12-25T15:06:00Z"/>
                <w:rStyle w:val="af9"/>
                <w:rFonts w:eastAsia="Calibri"/>
              </w:rPr>
            </w:pPr>
            <w:bookmarkStart w:id="2628" w:name="_Toc1550309"/>
            <w:bookmarkStart w:id="2629" w:name="_Toc1551135"/>
            <w:bookmarkStart w:id="2630" w:name="_Toc6911906"/>
            <w:bookmarkStart w:id="2631" w:name="_Toc21517331"/>
            <w:bookmarkEnd w:id="2628"/>
            <w:bookmarkEnd w:id="2629"/>
            <w:bookmarkEnd w:id="2630"/>
            <w:bookmarkEnd w:id="2631"/>
          </w:p>
        </w:tc>
        <w:tc>
          <w:tcPr>
            <w:tcW w:w="2464" w:type="dxa"/>
          </w:tcPr>
          <w:p w14:paraId="49CC2CBE" w14:textId="63527FEE" w:rsidR="007A6002" w:rsidRPr="007A6002" w:rsidDel="0070375E" w:rsidRDefault="007A6002" w:rsidP="007A6002">
            <w:pPr>
              <w:pStyle w:val="af"/>
              <w:ind w:left="0" w:firstLine="0"/>
              <w:rPr>
                <w:del w:id="2632" w:author="Маслихова Олеся Анатольевна" w:date="2018-12-25T15:06:00Z"/>
                <w:rFonts w:ascii="Times New Roman" w:hAnsi="Times New Roman"/>
                <w:sz w:val="20"/>
                <w:lang w:val="en-US"/>
              </w:rPr>
            </w:pPr>
            <w:del w:id="2633" w:author="Маслихова Олеся Анатольевна" w:date="2018-12-25T15:06:00Z">
              <w:r w:rsidRPr="007A6002" w:rsidDel="0070375E">
                <w:rPr>
                  <w:rFonts w:ascii="Times New Roman" w:hAnsi="Times New Roman"/>
                  <w:sz w:val="20"/>
                  <w:lang w:val="en-US"/>
                </w:rPr>
                <w:delText>ORGINN</w:delText>
              </w:r>
              <w:bookmarkStart w:id="2634" w:name="_Toc1550310"/>
              <w:bookmarkStart w:id="2635" w:name="_Toc1551136"/>
              <w:bookmarkStart w:id="2636" w:name="_Toc6911907"/>
              <w:bookmarkStart w:id="2637" w:name="_Toc21517332"/>
              <w:bookmarkEnd w:id="2634"/>
              <w:bookmarkEnd w:id="2635"/>
              <w:bookmarkEnd w:id="2636"/>
              <w:bookmarkEnd w:id="2637"/>
            </w:del>
          </w:p>
        </w:tc>
        <w:tc>
          <w:tcPr>
            <w:tcW w:w="1701" w:type="dxa"/>
          </w:tcPr>
          <w:p w14:paraId="38DD5ADA" w14:textId="593708D3" w:rsidR="007A6002" w:rsidRPr="007A6002" w:rsidDel="0070375E" w:rsidRDefault="007A6002" w:rsidP="007A6002">
            <w:pPr>
              <w:pStyle w:val="af"/>
              <w:ind w:left="0" w:firstLine="0"/>
              <w:rPr>
                <w:del w:id="2638" w:author="Маслихова Олеся Анатольевна" w:date="2018-12-25T15:06:00Z"/>
                <w:rFonts w:ascii="Times New Roman" w:hAnsi="Times New Roman"/>
                <w:sz w:val="20"/>
                <w:lang w:val="en-US"/>
              </w:rPr>
            </w:pPr>
            <w:del w:id="2639" w:author="Маслихова Олеся Анатольевна" w:date="2018-12-25T15:06:00Z">
              <w:r w:rsidRPr="007A6002" w:rsidDel="0070375E">
                <w:rPr>
                  <w:rFonts w:ascii="Times New Roman" w:hAnsi="Times New Roman"/>
                  <w:sz w:val="20"/>
                  <w:lang w:val="en-US"/>
                </w:rPr>
                <w:delText>string</w:delText>
              </w:r>
              <w:bookmarkStart w:id="2640" w:name="_Toc1550311"/>
              <w:bookmarkStart w:id="2641" w:name="_Toc1551137"/>
              <w:bookmarkStart w:id="2642" w:name="_Toc6911908"/>
              <w:bookmarkStart w:id="2643" w:name="_Toc21517333"/>
              <w:bookmarkEnd w:id="2640"/>
              <w:bookmarkEnd w:id="2641"/>
              <w:bookmarkEnd w:id="2642"/>
              <w:bookmarkEnd w:id="2643"/>
            </w:del>
          </w:p>
        </w:tc>
        <w:tc>
          <w:tcPr>
            <w:tcW w:w="1842" w:type="dxa"/>
          </w:tcPr>
          <w:p w14:paraId="1EF33144" w14:textId="2F5A7912" w:rsidR="007A6002" w:rsidRPr="007A6002" w:rsidDel="0070375E" w:rsidRDefault="007A6002" w:rsidP="007A6002">
            <w:pPr>
              <w:ind w:left="0" w:right="565" w:firstLine="0"/>
              <w:rPr>
                <w:del w:id="2644" w:author="Маслихова Олеся Анатольевна" w:date="2018-12-25T15:06:00Z"/>
                <w:spacing w:val="-5"/>
                <w:szCs w:val="20"/>
                <w:lang w:val="en-US" w:eastAsia="en-US"/>
              </w:rPr>
            </w:pPr>
            <w:bookmarkStart w:id="2645" w:name="_Toc1550312"/>
            <w:bookmarkStart w:id="2646" w:name="_Toc1551138"/>
            <w:bookmarkStart w:id="2647" w:name="_Toc6911909"/>
            <w:bookmarkStart w:id="2648" w:name="_Toc21517334"/>
            <w:bookmarkEnd w:id="2645"/>
            <w:bookmarkEnd w:id="2646"/>
            <w:bookmarkEnd w:id="2647"/>
            <w:bookmarkEnd w:id="2648"/>
          </w:p>
        </w:tc>
        <w:tc>
          <w:tcPr>
            <w:tcW w:w="3119" w:type="dxa"/>
          </w:tcPr>
          <w:p w14:paraId="72B5CFE6" w14:textId="76190736" w:rsidR="007A6002" w:rsidRPr="007A6002" w:rsidDel="0070375E" w:rsidRDefault="007A6002" w:rsidP="007A6002">
            <w:pPr>
              <w:pStyle w:val="af"/>
              <w:ind w:left="0" w:firstLine="0"/>
              <w:rPr>
                <w:del w:id="2649" w:author="Маслихова Олеся Анатольевна" w:date="2018-12-25T15:06:00Z"/>
                <w:rFonts w:ascii="Times New Roman" w:hAnsi="Times New Roman"/>
                <w:sz w:val="20"/>
                <w:lang w:val="en-US"/>
              </w:rPr>
            </w:pPr>
            <w:del w:id="2650" w:author="Маслихова Олеся Анатольевна" w:date="2018-12-25T15:06:00Z">
              <w:r w:rsidRPr="007A6002" w:rsidDel="0070375E">
                <w:rPr>
                  <w:rFonts w:ascii="Times New Roman" w:hAnsi="Times New Roman" w:hint="eastAsia"/>
                  <w:sz w:val="20"/>
                  <w:lang w:val="en-US"/>
                </w:rPr>
                <w:delText>ИНН</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организации</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клиента</w:delText>
              </w:r>
              <w:bookmarkStart w:id="2651" w:name="_Toc1550313"/>
              <w:bookmarkStart w:id="2652" w:name="_Toc1551139"/>
              <w:bookmarkStart w:id="2653" w:name="_Toc6911910"/>
              <w:bookmarkStart w:id="2654" w:name="_Toc21517335"/>
              <w:bookmarkEnd w:id="2651"/>
              <w:bookmarkEnd w:id="2652"/>
              <w:bookmarkEnd w:id="2653"/>
              <w:bookmarkEnd w:id="2654"/>
            </w:del>
          </w:p>
        </w:tc>
        <w:bookmarkStart w:id="2655" w:name="_Toc1550314"/>
        <w:bookmarkStart w:id="2656" w:name="_Toc1551140"/>
        <w:bookmarkStart w:id="2657" w:name="_Toc6911911"/>
        <w:bookmarkStart w:id="2658" w:name="_Toc21517336"/>
        <w:bookmarkEnd w:id="2655"/>
        <w:bookmarkEnd w:id="2656"/>
        <w:bookmarkEnd w:id="2657"/>
        <w:bookmarkEnd w:id="2658"/>
      </w:tr>
      <w:tr w:rsidR="007A6002" w:rsidRPr="007A6002" w:rsidDel="0070375E" w14:paraId="6EE6448A" w14:textId="61015F7B" w:rsidTr="007A6002">
        <w:trPr>
          <w:del w:id="2659" w:author="Маслихова Олеся Анатольевна" w:date="2018-12-25T15:06:00Z"/>
        </w:trPr>
        <w:tc>
          <w:tcPr>
            <w:tcW w:w="513" w:type="dxa"/>
          </w:tcPr>
          <w:p w14:paraId="3E63372A" w14:textId="7C20315A" w:rsidR="007A6002" w:rsidRPr="00E95F05" w:rsidDel="0070375E" w:rsidRDefault="007A6002" w:rsidP="00650D72">
            <w:pPr>
              <w:pStyle w:val="afa"/>
              <w:numPr>
                <w:ilvl w:val="0"/>
                <w:numId w:val="25"/>
              </w:numPr>
              <w:rPr>
                <w:del w:id="2660" w:author="Маслихова Олеся Анатольевна" w:date="2018-12-25T15:06:00Z"/>
                <w:rStyle w:val="af9"/>
                <w:rFonts w:eastAsia="Calibri"/>
              </w:rPr>
            </w:pPr>
            <w:bookmarkStart w:id="2661" w:name="_Toc1550315"/>
            <w:bookmarkStart w:id="2662" w:name="_Toc1551141"/>
            <w:bookmarkStart w:id="2663" w:name="_Toc6911912"/>
            <w:bookmarkStart w:id="2664" w:name="_Toc21517337"/>
            <w:bookmarkEnd w:id="2661"/>
            <w:bookmarkEnd w:id="2662"/>
            <w:bookmarkEnd w:id="2663"/>
            <w:bookmarkEnd w:id="2664"/>
          </w:p>
        </w:tc>
        <w:tc>
          <w:tcPr>
            <w:tcW w:w="2464" w:type="dxa"/>
          </w:tcPr>
          <w:p w14:paraId="7F4814A1" w14:textId="28E682AF" w:rsidR="007A6002" w:rsidRPr="007A6002" w:rsidDel="0070375E" w:rsidRDefault="007A6002" w:rsidP="007A6002">
            <w:pPr>
              <w:pStyle w:val="af"/>
              <w:ind w:left="0" w:firstLine="0"/>
              <w:rPr>
                <w:del w:id="2665" w:author="Маслихова Олеся Анатольевна" w:date="2018-12-25T15:06:00Z"/>
                <w:rFonts w:ascii="Times New Roman" w:hAnsi="Times New Roman"/>
                <w:sz w:val="20"/>
                <w:lang w:val="en-US"/>
              </w:rPr>
            </w:pPr>
            <w:del w:id="2666" w:author="Маслихова Олеся Анатольевна" w:date="2018-12-25T15:06:00Z">
              <w:r w:rsidRPr="007A6002" w:rsidDel="0070375E">
                <w:rPr>
                  <w:rFonts w:ascii="Times New Roman" w:hAnsi="Times New Roman"/>
                  <w:sz w:val="20"/>
                  <w:lang w:val="en-US"/>
                </w:rPr>
                <w:delText>ORGNAME</w:delText>
              </w:r>
              <w:bookmarkStart w:id="2667" w:name="_Toc1550316"/>
              <w:bookmarkStart w:id="2668" w:name="_Toc1551142"/>
              <w:bookmarkStart w:id="2669" w:name="_Toc6911913"/>
              <w:bookmarkStart w:id="2670" w:name="_Toc21517338"/>
              <w:bookmarkEnd w:id="2667"/>
              <w:bookmarkEnd w:id="2668"/>
              <w:bookmarkEnd w:id="2669"/>
              <w:bookmarkEnd w:id="2670"/>
            </w:del>
          </w:p>
        </w:tc>
        <w:tc>
          <w:tcPr>
            <w:tcW w:w="1701" w:type="dxa"/>
          </w:tcPr>
          <w:p w14:paraId="0B4C648B" w14:textId="0998E0EA" w:rsidR="007A6002" w:rsidRPr="007A6002" w:rsidDel="0070375E" w:rsidRDefault="007A6002" w:rsidP="007A6002">
            <w:pPr>
              <w:pStyle w:val="af"/>
              <w:ind w:left="0" w:firstLine="0"/>
              <w:rPr>
                <w:del w:id="2671" w:author="Маслихова Олеся Анатольевна" w:date="2018-12-25T15:06:00Z"/>
                <w:rFonts w:ascii="Times New Roman" w:hAnsi="Times New Roman"/>
                <w:sz w:val="20"/>
                <w:lang w:val="en-US"/>
              </w:rPr>
            </w:pPr>
            <w:del w:id="2672" w:author="Маслихова Олеся Анатольевна" w:date="2018-12-25T15:06:00Z">
              <w:r w:rsidRPr="007A6002" w:rsidDel="0070375E">
                <w:rPr>
                  <w:rFonts w:ascii="Times New Roman" w:hAnsi="Times New Roman"/>
                  <w:sz w:val="20"/>
                  <w:lang w:val="en-US"/>
                </w:rPr>
                <w:delText>string</w:delText>
              </w:r>
              <w:bookmarkStart w:id="2673" w:name="_Toc1550317"/>
              <w:bookmarkStart w:id="2674" w:name="_Toc1551143"/>
              <w:bookmarkStart w:id="2675" w:name="_Toc6911914"/>
              <w:bookmarkStart w:id="2676" w:name="_Toc21517339"/>
              <w:bookmarkEnd w:id="2673"/>
              <w:bookmarkEnd w:id="2674"/>
              <w:bookmarkEnd w:id="2675"/>
              <w:bookmarkEnd w:id="2676"/>
            </w:del>
          </w:p>
        </w:tc>
        <w:tc>
          <w:tcPr>
            <w:tcW w:w="1842" w:type="dxa"/>
          </w:tcPr>
          <w:p w14:paraId="0CB9EC4F" w14:textId="48F922D6" w:rsidR="007A6002" w:rsidRPr="007A6002" w:rsidDel="0070375E" w:rsidRDefault="007A6002" w:rsidP="007A6002">
            <w:pPr>
              <w:ind w:left="0" w:right="565" w:firstLine="0"/>
              <w:rPr>
                <w:del w:id="2677" w:author="Маслихова Олеся Анатольевна" w:date="2018-12-25T15:06:00Z"/>
                <w:spacing w:val="-5"/>
                <w:szCs w:val="20"/>
                <w:lang w:val="en-US" w:eastAsia="en-US"/>
              </w:rPr>
            </w:pPr>
            <w:bookmarkStart w:id="2678" w:name="_Toc1550318"/>
            <w:bookmarkStart w:id="2679" w:name="_Toc1551144"/>
            <w:bookmarkStart w:id="2680" w:name="_Toc6911915"/>
            <w:bookmarkStart w:id="2681" w:name="_Toc21517340"/>
            <w:bookmarkEnd w:id="2678"/>
            <w:bookmarkEnd w:id="2679"/>
            <w:bookmarkEnd w:id="2680"/>
            <w:bookmarkEnd w:id="2681"/>
          </w:p>
        </w:tc>
        <w:tc>
          <w:tcPr>
            <w:tcW w:w="3119" w:type="dxa"/>
          </w:tcPr>
          <w:p w14:paraId="53AB54EF" w14:textId="6A6FE06B" w:rsidR="007A6002" w:rsidRPr="007A6002" w:rsidDel="0070375E" w:rsidRDefault="007A6002" w:rsidP="007A6002">
            <w:pPr>
              <w:pStyle w:val="af"/>
              <w:ind w:left="0" w:firstLine="0"/>
              <w:rPr>
                <w:del w:id="2682" w:author="Маслихова Олеся Анатольевна" w:date="2018-12-25T15:06:00Z"/>
                <w:rFonts w:ascii="Times New Roman" w:hAnsi="Times New Roman"/>
                <w:sz w:val="20"/>
                <w:lang w:val="en-US"/>
              </w:rPr>
            </w:pPr>
            <w:del w:id="2683" w:author="Маслихова Олеся Анатольевна" w:date="2018-12-25T15:06:00Z">
              <w:r w:rsidRPr="007A6002" w:rsidDel="0070375E">
                <w:rPr>
                  <w:rFonts w:ascii="Times New Roman" w:hAnsi="Times New Roman" w:hint="eastAsia"/>
                  <w:sz w:val="20"/>
                  <w:lang w:val="en-US"/>
                </w:rPr>
                <w:delText>Наименование</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организации</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клиента</w:delText>
              </w:r>
              <w:bookmarkStart w:id="2684" w:name="_Toc1550319"/>
              <w:bookmarkStart w:id="2685" w:name="_Toc1551145"/>
              <w:bookmarkStart w:id="2686" w:name="_Toc6911916"/>
              <w:bookmarkStart w:id="2687" w:name="_Toc21517341"/>
              <w:bookmarkEnd w:id="2684"/>
              <w:bookmarkEnd w:id="2685"/>
              <w:bookmarkEnd w:id="2686"/>
              <w:bookmarkEnd w:id="2687"/>
            </w:del>
          </w:p>
        </w:tc>
        <w:bookmarkStart w:id="2688" w:name="_Toc1550320"/>
        <w:bookmarkStart w:id="2689" w:name="_Toc1551146"/>
        <w:bookmarkStart w:id="2690" w:name="_Toc6911917"/>
        <w:bookmarkStart w:id="2691" w:name="_Toc21517342"/>
        <w:bookmarkEnd w:id="2688"/>
        <w:bookmarkEnd w:id="2689"/>
        <w:bookmarkEnd w:id="2690"/>
        <w:bookmarkEnd w:id="2691"/>
      </w:tr>
      <w:tr w:rsidR="007A6002" w:rsidRPr="007A6002" w:rsidDel="0070375E" w14:paraId="2D7692B0" w14:textId="17173714" w:rsidTr="007A6002">
        <w:trPr>
          <w:del w:id="2692" w:author="Маслихова Олеся Анатольевна" w:date="2018-12-25T15:06:00Z"/>
        </w:trPr>
        <w:tc>
          <w:tcPr>
            <w:tcW w:w="513" w:type="dxa"/>
          </w:tcPr>
          <w:p w14:paraId="12E05BAB" w14:textId="0CB8E022" w:rsidR="007A6002" w:rsidRPr="00E95F05" w:rsidDel="0070375E" w:rsidRDefault="007A6002" w:rsidP="00650D72">
            <w:pPr>
              <w:pStyle w:val="afa"/>
              <w:numPr>
                <w:ilvl w:val="0"/>
                <w:numId w:val="25"/>
              </w:numPr>
              <w:rPr>
                <w:del w:id="2693" w:author="Маслихова Олеся Анатольевна" w:date="2018-12-25T15:06:00Z"/>
                <w:rStyle w:val="af9"/>
                <w:rFonts w:eastAsia="Calibri"/>
              </w:rPr>
            </w:pPr>
            <w:bookmarkStart w:id="2694" w:name="_Toc1550321"/>
            <w:bookmarkStart w:id="2695" w:name="_Toc1551147"/>
            <w:bookmarkStart w:id="2696" w:name="_Toc6911918"/>
            <w:bookmarkStart w:id="2697" w:name="_Toc21517343"/>
            <w:bookmarkEnd w:id="2694"/>
            <w:bookmarkEnd w:id="2695"/>
            <w:bookmarkEnd w:id="2696"/>
            <w:bookmarkEnd w:id="2697"/>
          </w:p>
        </w:tc>
        <w:tc>
          <w:tcPr>
            <w:tcW w:w="2464" w:type="dxa"/>
          </w:tcPr>
          <w:p w14:paraId="44297A93" w14:textId="2DCC0705" w:rsidR="007A6002" w:rsidRPr="007A6002" w:rsidDel="0070375E" w:rsidRDefault="007A6002" w:rsidP="007A6002">
            <w:pPr>
              <w:pStyle w:val="af"/>
              <w:ind w:left="0" w:firstLine="0"/>
              <w:rPr>
                <w:del w:id="2698" w:author="Маслихова Олеся Анатольевна" w:date="2018-12-25T15:06:00Z"/>
                <w:rFonts w:ascii="Times New Roman" w:hAnsi="Times New Roman"/>
                <w:sz w:val="20"/>
                <w:lang w:val="en-US"/>
              </w:rPr>
            </w:pPr>
            <w:del w:id="2699" w:author="Маслихова Олеся Анатольевна" w:date="2018-12-25T15:06:00Z">
              <w:r w:rsidRPr="007A6002" w:rsidDel="0070375E">
                <w:rPr>
                  <w:rFonts w:ascii="Times New Roman" w:hAnsi="Times New Roman"/>
                  <w:sz w:val="20"/>
                  <w:lang w:val="en-US"/>
                </w:rPr>
                <w:delText>OUTBOUNDBALANCE</w:delText>
              </w:r>
              <w:bookmarkStart w:id="2700" w:name="_Toc1550322"/>
              <w:bookmarkStart w:id="2701" w:name="_Toc1551148"/>
              <w:bookmarkStart w:id="2702" w:name="_Toc6911919"/>
              <w:bookmarkStart w:id="2703" w:name="_Toc21517344"/>
              <w:bookmarkEnd w:id="2700"/>
              <w:bookmarkEnd w:id="2701"/>
              <w:bookmarkEnd w:id="2702"/>
              <w:bookmarkEnd w:id="2703"/>
            </w:del>
          </w:p>
        </w:tc>
        <w:tc>
          <w:tcPr>
            <w:tcW w:w="1701" w:type="dxa"/>
          </w:tcPr>
          <w:p w14:paraId="06502FE0" w14:textId="3F9CBB92" w:rsidR="007A6002" w:rsidRPr="007A6002" w:rsidDel="0070375E" w:rsidRDefault="007A6002" w:rsidP="007A6002">
            <w:pPr>
              <w:pStyle w:val="af"/>
              <w:ind w:left="0" w:firstLine="0"/>
              <w:rPr>
                <w:del w:id="2704" w:author="Маслихова Олеся Анатольевна" w:date="2018-12-25T15:06:00Z"/>
                <w:rFonts w:ascii="Times New Roman" w:hAnsi="Times New Roman"/>
                <w:sz w:val="20"/>
                <w:lang w:val="en-US"/>
              </w:rPr>
            </w:pPr>
            <w:del w:id="2705" w:author="Маслихова Олеся Анатольевна" w:date="2018-12-25T15:06:00Z">
              <w:r w:rsidRPr="007A6002" w:rsidDel="0070375E">
                <w:rPr>
                  <w:rFonts w:ascii="Times New Roman" w:hAnsi="Times New Roman"/>
                  <w:sz w:val="20"/>
                  <w:lang w:val="en-US"/>
                </w:rPr>
                <w:delText>big_decimal</w:delText>
              </w:r>
              <w:bookmarkStart w:id="2706" w:name="_Toc1550323"/>
              <w:bookmarkStart w:id="2707" w:name="_Toc1551149"/>
              <w:bookmarkStart w:id="2708" w:name="_Toc6911920"/>
              <w:bookmarkStart w:id="2709" w:name="_Toc21517345"/>
              <w:bookmarkEnd w:id="2706"/>
              <w:bookmarkEnd w:id="2707"/>
              <w:bookmarkEnd w:id="2708"/>
              <w:bookmarkEnd w:id="2709"/>
            </w:del>
          </w:p>
        </w:tc>
        <w:tc>
          <w:tcPr>
            <w:tcW w:w="1842" w:type="dxa"/>
          </w:tcPr>
          <w:p w14:paraId="4D494904" w14:textId="015CAE1B" w:rsidR="007A6002" w:rsidRPr="007A6002" w:rsidDel="0070375E" w:rsidRDefault="00DE1C4A" w:rsidP="007A6002">
            <w:pPr>
              <w:ind w:left="0" w:right="565" w:firstLine="0"/>
              <w:rPr>
                <w:del w:id="2710" w:author="Маслихова Олеся Анатольевна" w:date="2018-12-25T15:06:00Z"/>
                <w:spacing w:val="-5"/>
                <w:szCs w:val="20"/>
                <w:lang w:val="en-US" w:eastAsia="en-US"/>
              </w:rPr>
            </w:pPr>
            <w:del w:id="271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712" w:name="_Toc1550324"/>
              <w:bookmarkStart w:id="2713" w:name="_Toc1551150"/>
              <w:bookmarkStart w:id="2714" w:name="_Toc6911921"/>
              <w:bookmarkStart w:id="2715" w:name="_Toc21517346"/>
              <w:bookmarkEnd w:id="2712"/>
              <w:bookmarkEnd w:id="2713"/>
              <w:bookmarkEnd w:id="2714"/>
              <w:bookmarkEnd w:id="2715"/>
            </w:del>
          </w:p>
        </w:tc>
        <w:tc>
          <w:tcPr>
            <w:tcW w:w="3119" w:type="dxa"/>
          </w:tcPr>
          <w:p w14:paraId="0F82F17A" w14:textId="10F160B2" w:rsidR="007A6002" w:rsidRPr="007A6002" w:rsidDel="0070375E" w:rsidRDefault="007A6002" w:rsidP="007A6002">
            <w:pPr>
              <w:pStyle w:val="af"/>
              <w:ind w:left="0" w:firstLine="0"/>
              <w:rPr>
                <w:del w:id="2716" w:author="Маслихова Олеся Анатольевна" w:date="2018-12-25T15:06:00Z"/>
                <w:rFonts w:ascii="Times New Roman" w:hAnsi="Times New Roman"/>
                <w:sz w:val="20"/>
                <w:lang w:val="en-US"/>
              </w:rPr>
            </w:pPr>
            <w:del w:id="2717" w:author="Маслихова Олеся Анатольевна" w:date="2018-12-25T15:06:00Z">
              <w:r w:rsidRPr="007A6002" w:rsidDel="0070375E">
                <w:rPr>
                  <w:rFonts w:ascii="Times New Roman" w:hAnsi="Times New Roman" w:hint="eastAsia"/>
                  <w:sz w:val="20"/>
                  <w:lang w:val="en-US"/>
                </w:rPr>
                <w:delText>Исходящий</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остаток</w:delText>
              </w:r>
              <w:bookmarkStart w:id="2718" w:name="_Toc1550325"/>
              <w:bookmarkStart w:id="2719" w:name="_Toc1551151"/>
              <w:bookmarkStart w:id="2720" w:name="_Toc6911922"/>
              <w:bookmarkStart w:id="2721" w:name="_Toc21517347"/>
              <w:bookmarkEnd w:id="2718"/>
              <w:bookmarkEnd w:id="2719"/>
              <w:bookmarkEnd w:id="2720"/>
              <w:bookmarkEnd w:id="2721"/>
            </w:del>
          </w:p>
        </w:tc>
        <w:bookmarkStart w:id="2722" w:name="_Toc1550326"/>
        <w:bookmarkStart w:id="2723" w:name="_Toc1551152"/>
        <w:bookmarkStart w:id="2724" w:name="_Toc6911923"/>
        <w:bookmarkStart w:id="2725" w:name="_Toc21517348"/>
        <w:bookmarkEnd w:id="2722"/>
        <w:bookmarkEnd w:id="2723"/>
        <w:bookmarkEnd w:id="2724"/>
        <w:bookmarkEnd w:id="2725"/>
      </w:tr>
      <w:tr w:rsidR="007A6002" w:rsidRPr="007A6002" w:rsidDel="0070375E" w14:paraId="043B38B6" w14:textId="58CC88C6" w:rsidTr="007A6002">
        <w:trPr>
          <w:del w:id="2726" w:author="Маслихова Олеся Анатольевна" w:date="2018-12-25T15:06:00Z"/>
        </w:trPr>
        <w:tc>
          <w:tcPr>
            <w:tcW w:w="513" w:type="dxa"/>
          </w:tcPr>
          <w:p w14:paraId="38E63AB6" w14:textId="70A8A665" w:rsidR="007A6002" w:rsidRPr="00E95F05" w:rsidDel="0070375E" w:rsidRDefault="007A6002" w:rsidP="00650D72">
            <w:pPr>
              <w:pStyle w:val="afa"/>
              <w:numPr>
                <w:ilvl w:val="0"/>
                <w:numId w:val="25"/>
              </w:numPr>
              <w:rPr>
                <w:del w:id="2727" w:author="Маслихова Олеся Анатольевна" w:date="2018-12-25T15:06:00Z"/>
                <w:rStyle w:val="af9"/>
                <w:rFonts w:eastAsia="Calibri"/>
              </w:rPr>
            </w:pPr>
            <w:bookmarkStart w:id="2728" w:name="_Toc1550327"/>
            <w:bookmarkStart w:id="2729" w:name="_Toc1551153"/>
            <w:bookmarkStart w:id="2730" w:name="_Toc6911924"/>
            <w:bookmarkStart w:id="2731" w:name="_Toc21517349"/>
            <w:bookmarkEnd w:id="2728"/>
            <w:bookmarkEnd w:id="2729"/>
            <w:bookmarkEnd w:id="2730"/>
            <w:bookmarkEnd w:id="2731"/>
          </w:p>
        </w:tc>
        <w:tc>
          <w:tcPr>
            <w:tcW w:w="2464" w:type="dxa"/>
          </w:tcPr>
          <w:p w14:paraId="73672A9C" w14:textId="7257B3C4" w:rsidR="007A6002" w:rsidRPr="007A6002" w:rsidDel="0070375E" w:rsidRDefault="007A6002" w:rsidP="007A6002">
            <w:pPr>
              <w:pStyle w:val="af"/>
              <w:ind w:left="0" w:firstLine="0"/>
              <w:rPr>
                <w:del w:id="2732" w:author="Маслихова Олеся Анатольевна" w:date="2018-12-25T15:06:00Z"/>
                <w:rFonts w:ascii="Times New Roman" w:hAnsi="Times New Roman"/>
                <w:sz w:val="20"/>
                <w:lang w:val="en-US"/>
              </w:rPr>
            </w:pPr>
            <w:del w:id="2733" w:author="Маслихова Олеся Анатольевна" w:date="2018-12-25T15:06:00Z">
              <w:r w:rsidRPr="007A6002" w:rsidDel="0070375E">
                <w:rPr>
                  <w:rFonts w:ascii="Times New Roman" w:hAnsi="Times New Roman"/>
                  <w:sz w:val="20"/>
                  <w:lang w:val="en-US"/>
                </w:rPr>
                <w:delText>PREVOPERATIONDATE</w:delText>
              </w:r>
              <w:bookmarkStart w:id="2734" w:name="_Toc1550328"/>
              <w:bookmarkStart w:id="2735" w:name="_Toc1551154"/>
              <w:bookmarkStart w:id="2736" w:name="_Toc6911925"/>
              <w:bookmarkStart w:id="2737" w:name="_Toc21517350"/>
              <w:bookmarkEnd w:id="2734"/>
              <w:bookmarkEnd w:id="2735"/>
              <w:bookmarkEnd w:id="2736"/>
              <w:bookmarkEnd w:id="2737"/>
            </w:del>
          </w:p>
        </w:tc>
        <w:tc>
          <w:tcPr>
            <w:tcW w:w="1701" w:type="dxa"/>
          </w:tcPr>
          <w:p w14:paraId="57DAA259" w14:textId="551F26CD" w:rsidR="007A6002" w:rsidRPr="007A6002" w:rsidDel="0070375E" w:rsidRDefault="007A6002" w:rsidP="007A6002">
            <w:pPr>
              <w:pStyle w:val="af"/>
              <w:ind w:left="0" w:firstLine="0"/>
              <w:rPr>
                <w:del w:id="2738" w:author="Маслихова Олеся Анатольевна" w:date="2018-12-25T15:06:00Z"/>
                <w:rFonts w:ascii="Times New Roman" w:hAnsi="Times New Roman"/>
                <w:sz w:val="20"/>
                <w:lang w:val="en-US"/>
              </w:rPr>
            </w:pPr>
            <w:del w:id="2739" w:author="Маслихова Олеся Анатольевна" w:date="2018-12-25T15:06:00Z">
              <w:r w:rsidRPr="007A6002" w:rsidDel="0070375E">
                <w:rPr>
                  <w:rFonts w:ascii="Times New Roman" w:hAnsi="Times New Roman"/>
                  <w:sz w:val="20"/>
                  <w:lang w:val="en-US"/>
                </w:rPr>
                <w:delText>timestamp</w:delText>
              </w:r>
              <w:bookmarkStart w:id="2740" w:name="_Toc1550329"/>
              <w:bookmarkStart w:id="2741" w:name="_Toc1551155"/>
              <w:bookmarkStart w:id="2742" w:name="_Toc6911926"/>
              <w:bookmarkStart w:id="2743" w:name="_Toc21517351"/>
              <w:bookmarkEnd w:id="2740"/>
              <w:bookmarkEnd w:id="2741"/>
              <w:bookmarkEnd w:id="2742"/>
              <w:bookmarkEnd w:id="2743"/>
            </w:del>
          </w:p>
        </w:tc>
        <w:tc>
          <w:tcPr>
            <w:tcW w:w="1842" w:type="dxa"/>
          </w:tcPr>
          <w:p w14:paraId="79931DF3" w14:textId="272078D1" w:rsidR="007A6002" w:rsidRPr="007A6002" w:rsidDel="0070375E" w:rsidRDefault="007A6002" w:rsidP="007A6002">
            <w:pPr>
              <w:ind w:left="0" w:right="565" w:firstLine="0"/>
              <w:rPr>
                <w:del w:id="2744" w:author="Маслихова Олеся Анатольевна" w:date="2018-12-25T15:06:00Z"/>
                <w:spacing w:val="-5"/>
                <w:szCs w:val="20"/>
                <w:lang w:val="en-US" w:eastAsia="en-US"/>
              </w:rPr>
            </w:pPr>
            <w:bookmarkStart w:id="2745" w:name="_Toc1550330"/>
            <w:bookmarkStart w:id="2746" w:name="_Toc1551156"/>
            <w:bookmarkStart w:id="2747" w:name="_Toc6911927"/>
            <w:bookmarkStart w:id="2748" w:name="_Toc21517352"/>
            <w:bookmarkEnd w:id="2745"/>
            <w:bookmarkEnd w:id="2746"/>
            <w:bookmarkEnd w:id="2747"/>
            <w:bookmarkEnd w:id="2748"/>
          </w:p>
        </w:tc>
        <w:tc>
          <w:tcPr>
            <w:tcW w:w="3119" w:type="dxa"/>
          </w:tcPr>
          <w:p w14:paraId="1BF0E984" w14:textId="4C89AD5C" w:rsidR="007A6002" w:rsidRPr="00580971" w:rsidDel="0070375E" w:rsidRDefault="007A6002" w:rsidP="007A6002">
            <w:pPr>
              <w:pStyle w:val="af"/>
              <w:spacing w:line="182" w:lineRule="exact"/>
              <w:ind w:left="0" w:firstLine="0"/>
              <w:rPr>
                <w:del w:id="2749" w:author="Маслихова Олеся Анатольевна" w:date="2018-12-25T15:06:00Z"/>
                <w:rFonts w:ascii="Times New Roman" w:hAnsi="Times New Roman"/>
                <w:sz w:val="20"/>
              </w:rPr>
            </w:pPr>
            <w:del w:id="2750" w:author="Маслихова Олеся Анатольевна" w:date="2018-12-25T15:06:00Z">
              <w:r w:rsidRPr="00580971" w:rsidDel="0070375E">
                <w:rPr>
                  <w:rFonts w:ascii="Times New Roman" w:hAnsi="Times New Roman" w:hint="eastAsia"/>
                  <w:sz w:val="20"/>
                </w:rPr>
                <w:delText>Дата</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последней</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операции</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по</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предыдущей</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выписке</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На</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форме</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должно</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быть</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так</w:delText>
              </w:r>
              <w:r w:rsidRPr="00580971" w:rsidDel="0070375E">
                <w:rPr>
                  <w:rFonts w:ascii="Times New Roman" w:hAnsi="Times New Roman"/>
                  <w:sz w:val="20"/>
                </w:rPr>
                <w:delText>: "</w:delText>
              </w:r>
              <w:r w:rsidRPr="00580971" w:rsidDel="0070375E">
                <w:rPr>
                  <w:rFonts w:ascii="Times New Roman" w:hAnsi="Times New Roman" w:hint="eastAsia"/>
                  <w:sz w:val="20"/>
                </w:rPr>
                <w:delText>Дата</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предыдущей</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операции</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по</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счету</w:delText>
              </w:r>
              <w:r w:rsidRPr="00580971" w:rsidDel="0070375E">
                <w:rPr>
                  <w:rFonts w:ascii="Times New Roman" w:hAnsi="Times New Roman"/>
                  <w:sz w:val="20"/>
                </w:rPr>
                <w:delText>"</w:delText>
              </w:r>
              <w:bookmarkStart w:id="2751" w:name="_Toc1550331"/>
              <w:bookmarkStart w:id="2752" w:name="_Toc1551157"/>
              <w:bookmarkStart w:id="2753" w:name="_Toc6911928"/>
              <w:bookmarkStart w:id="2754" w:name="_Toc21517353"/>
              <w:bookmarkEnd w:id="2751"/>
              <w:bookmarkEnd w:id="2752"/>
              <w:bookmarkEnd w:id="2753"/>
              <w:bookmarkEnd w:id="2754"/>
            </w:del>
          </w:p>
        </w:tc>
        <w:bookmarkStart w:id="2755" w:name="_Toc1550332"/>
        <w:bookmarkStart w:id="2756" w:name="_Toc1551158"/>
        <w:bookmarkStart w:id="2757" w:name="_Toc6911929"/>
        <w:bookmarkStart w:id="2758" w:name="_Toc21517354"/>
        <w:bookmarkEnd w:id="2755"/>
        <w:bookmarkEnd w:id="2756"/>
        <w:bookmarkEnd w:id="2757"/>
        <w:bookmarkEnd w:id="2758"/>
      </w:tr>
      <w:tr w:rsidR="007A6002" w:rsidRPr="007A6002" w:rsidDel="0070375E" w14:paraId="6AA8153B" w14:textId="394DE250" w:rsidTr="007A6002">
        <w:trPr>
          <w:del w:id="2759" w:author="Маслихова Олеся Анатольевна" w:date="2018-12-25T15:06:00Z"/>
        </w:trPr>
        <w:tc>
          <w:tcPr>
            <w:tcW w:w="513" w:type="dxa"/>
          </w:tcPr>
          <w:p w14:paraId="6EFB43BB" w14:textId="39A7F26A" w:rsidR="007A6002" w:rsidRPr="00E95F05" w:rsidDel="0070375E" w:rsidRDefault="007A6002" w:rsidP="00650D72">
            <w:pPr>
              <w:pStyle w:val="afa"/>
              <w:numPr>
                <w:ilvl w:val="0"/>
                <w:numId w:val="25"/>
              </w:numPr>
              <w:rPr>
                <w:del w:id="2760" w:author="Маслихова Олеся Анатольевна" w:date="2018-12-25T15:06:00Z"/>
                <w:rStyle w:val="af9"/>
                <w:rFonts w:eastAsia="Calibri"/>
              </w:rPr>
            </w:pPr>
            <w:bookmarkStart w:id="2761" w:name="_Toc1550333"/>
            <w:bookmarkStart w:id="2762" w:name="_Toc1551159"/>
            <w:bookmarkStart w:id="2763" w:name="_Toc6911930"/>
            <w:bookmarkStart w:id="2764" w:name="_Toc21517355"/>
            <w:bookmarkEnd w:id="2761"/>
            <w:bookmarkEnd w:id="2762"/>
            <w:bookmarkEnd w:id="2763"/>
            <w:bookmarkEnd w:id="2764"/>
          </w:p>
        </w:tc>
        <w:tc>
          <w:tcPr>
            <w:tcW w:w="2464" w:type="dxa"/>
          </w:tcPr>
          <w:p w14:paraId="38623DD1" w14:textId="094152C6" w:rsidR="007A6002" w:rsidRPr="007A6002" w:rsidDel="0070375E" w:rsidRDefault="007A6002" w:rsidP="007A6002">
            <w:pPr>
              <w:pStyle w:val="af"/>
              <w:ind w:left="0" w:firstLine="0"/>
              <w:rPr>
                <w:del w:id="2765" w:author="Маслихова Олеся Анатольевна" w:date="2018-12-25T15:06:00Z"/>
                <w:rFonts w:ascii="Times New Roman" w:hAnsi="Times New Roman"/>
                <w:sz w:val="20"/>
                <w:lang w:val="en-US"/>
              </w:rPr>
            </w:pPr>
            <w:del w:id="2766" w:author="Маслихова Олеся Анатольевна" w:date="2018-12-25T15:06:00Z">
              <w:r w:rsidRPr="007A6002" w:rsidDel="0070375E">
                <w:rPr>
                  <w:rFonts w:ascii="Times New Roman" w:hAnsi="Times New Roman"/>
                  <w:sz w:val="20"/>
                  <w:lang w:val="en-US"/>
                </w:rPr>
                <w:delText>RATE</w:delText>
              </w:r>
              <w:bookmarkStart w:id="2767" w:name="_Toc1550334"/>
              <w:bookmarkStart w:id="2768" w:name="_Toc1551160"/>
              <w:bookmarkStart w:id="2769" w:name="_Toc6911931"/>
              <w:bookmarkStart w:id="2770" w:name="_Toc21517356"/>
              <w:bookmarkEnd w:id="2767"/>
              <w:bookmarkEnd w:id="2768"/>
              <w:bookmarkEnd w:id="2769"/>
              <w:bookmarkEnd w:id="2770"/>
            </w:del>
          </w:p>
        </w:tc>
        <w:tc>
          <w:tcPr>
            <w:tcW w:w="1701" w:type="dxa"/>
          </w:tcPr>
          <w:p w14:paraId="2BEA4F85" w14:textId="712EB847" w:rsidR="007A6002" w:rsidRPr="007A6002" w:rsidDel="0070375E" w:rsidRDefault="007A6002" w:rsidP="007A6002">
            <w:pPr>
              <w:pStyle w:val="af"/>
              <w:ind w:left="0" w:firstLine="0"/>
              <w:rPr>
                <w:del w:id="2771" w:author="Маслихова Олеся Анатольевна" w:date="2018-12-25T15:06:00Z"/>
                <w:rFonts w:ascii="Times New Roman" w:hAnsi="Times New Roman"/>
                <w:sz w:val="20"/>
                <w:lang w:val="en-US"/>
              </w:rPr>
            </w:pPr>
            <w:del w:id="2772" w:author="Маслихова Олеся Анатольевна" w:date="2018-12-25T15:06:00Z">
              <w:r w:rsidRPr="007A6002" w:rsidDel="0070375E">
                <w:rPr>
                  <w:rFonts w:ascii="Times New Roman" w:hAnsi="Times New Roman"/>
                  <w:sz w:val="20"/>
                  <w:lang w:val="en-US"/>
                </w:rPr>
                <w:delText>big_decimal</w:delText>
              </w:r>
              <w:bookmarkStart w:id="2773" w:name="_Toc1550335"/>
              <w:bookmarkStart w:id="2774" w:name="_Toc1551161"/>
              <w:bookmarkStart w:id="2775" w:name="_Toc6911932"/>
              <w:bookmarkStart w:id="2776" w:name="_Toc21517357"/>
              <w:bookmarkEnd w:id="2773"/>
              <w:bookmarkEnd w:id="2774"/>
              <w:bookmarkEnd w:id="2775"/>
              <w:bookmarkEnd w:id="2776"/>
            </w:del>
          </w:p>
        </w:tc>
        <w:tc>
          <w:tcPr>
            <w:tcW w:w="1842" w:type="dxa"/>
          </w:tcPr>
          <w:p w14:paraId="56F97DED" w14:textId="28605E7A" w:rsidR="007A6002" w:rsidRPr="007A6002" w:rsidDel="0070375E" w:rsidRDefault="007A6002" w:rsidP="007A6002">
            <w:pPr>
              <w:ind w:left="0" w:right="565" w:firstLine="0"/>
              <w:rPr>
                <w:del w:id="2777" w:author="Маслихова Олеся Анатольевна" w:date="2018-12-25T15:06:00Z"/>
                <w:spacing w:val="-5"/>
                <w:szCs w:val="20"/>
                <w:lang w:val="en-US" w:eastAsia="en-US"/>
              </w:rPr>
            </w:pPr>
            <w:bookmarkStart w:id="2778" w:name="_Toc1550336"/>
            <w:bookmarkStart w:id="2779" w:name="_Toc1551162"/>
            <w:bookmarkStart w:id="2780" w:name="_Toc6911933"/>
            <w:bookmarkStart w:id="2781" w:name="_Toc21517358"/>
            <w:bookmarkEnd w:id="2778"/>
            <w:bookmarkEnd w:id="2779"/>
            <w:bookmarkEnd w:id="2780"/>
            <w:bookmarkEnd w:id="2781"/>
          </w:p>
        </w:tc>
        <w:tc>
          <w:tcPr>
            <w:tcW w:w="3119" w:type="dxa"/>
          </w:tcPr>
          <w:p w14:paraId="3C60DA6B" w14:textId="201DFBB4" w:rsidR="007A6002" w:rsidRPr="007A6002" w:rsidDel="0070375E" w:rsidRDefault="007A6002" w:rsidP="007A6002">
            <w:pPr>
              <w:pStyle w:val="af"/>
              <w:ind w:left="0" w:firstLine="0"/>
              <w:rPr>
                <w:del w:id="2782" w:author="Маслихова Олеся Анатольевна" w:date="2018-12-25T15:06:00Z"/>
                <w:rFonts w:ascii="Times New Roman" w:hAnsi="Times New Roman"/>
                <w:sz w:val="20"/>
                <w:lang w:val="en-US"/>
              </w:rPr>
            </w:pPr>
            <w:del w:id="2783" w:author="Маслихова Олеся Анатольевна" w:date="2018-12-25T15:06:00Z">
              <w:r w:rsidRPr="007A6002" w:rsidDel="0070375E">
                <w:rPr>
                  <w:rFonts w:ascii="Times New Roman" w:hAnsi="Times New Roman" w:hint="eastAsia"/>
                  <w:sz w:val="20"/>
                  <w:lang w:val="en-US"/>
                </w:rPr>
                <w:delText>Курс</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ЦБ</w:delText>
              </w:r>
              <w:bookmarkStart w:id="2784" w:name="_Toc1550337"/>
              <w:bookmarkStart w:id="2785" w:name="_Toc1551163"/>
              <w:bookmarkStart w:id="2786" w:name="_Toc6911934"/>
              <w:bookmarkStart w:id="2787" w:name="_Toc21517359"/>
              <w:bookmarkEnd w:id="2784"/>
              <w:bookmarkEnd w:id="2785"/>
              <w:bookmarkEnd w:id="2786"/>
              <w:bookmarkEnd w:id="2787"/>
            </w:del>
          </w:p>
        </w:tc>
        <w:bookmarkStart w:id="2788" w:name="_Toc1550338"/>
        <w:bookmarkStart w:id="2789" w:name="_Toc1551164"/>
        <w:bookmarkStart w:id="2790" w:name="_Toc6911935"/>
        <w:bookmarkStart w:id="2791" w:name="_Toc21517360"/>
        <w:bookmarkEnd w:id="2788"/>
        <w:bookmarkEnd w:id="2789"/>
        <w:bookmarkEnd w:id="2790"/>
        <w:bookmarkEnd w:id="2791"/>
      </w:tr>
      <w:tr w:rsidR="007A6002" w:rsidRPr="007A6002" w:rsidDel="0070375E" w14:paraId="4F35EED7" w14:textId="43E075FD" w:rsidTr="007A6002">
        <w:trPr>
          <w:del w:id="2792" w:author="Маслихова Олеся Анатольевна" w:date="2018-12-25T15:06:00Z"/>
        </w:trPr>
        <w:tc>
          <w:tcPr>
            <w:tcW w:w="513" w:type="dxa"/>
          </w:tcPr>
          <w:p w14:paraId="4D437AE2" w14:textId="7BEFF133" w:rsidR="007A6002" w:rsidRPr="00E95F05" w:rsidDel="0070375E" w:rsidRDefault="007A6002" w:rsidP="00650D72">
            <w:pPr>
              <w:pStyle w:val="afa"/>
              <w:numPr>
                <w:ilvl w:val="0"/>
                <w:numId w:val="25"/>
              </w:numPr>
              <w:rPr>
                <w:del w:id="2793" w:author="Маслихова Олеся Анатольевна" w:date="2018-12-25T15:06:00Z"/>
                <w:rStyle w:val="af9"/>
                <w:rFonts w:eastAsia="Calibri"/>
              </w:rPr>
            </w:pPr>
            <w:bookmarkStart w:id="2794" w:name="_Toc1550339"/>
            <w:bookmarkStart w:id="2795" w:name="_Toc1551165"/>
            <w:bookmarkStart w:id="2796" w:name="_Toc6911936"/>
            <w:bookmarkStart w:id="2797" w:name="_Toc21517361"/>
            <w:bookmarkEnd w:id="2794"/>
            <w:bookmarkEnd w:id="2795"/>
            <w:bookmarkEnd w:id="2796"/>
            <w:bookmarkEnd w:id="2797"/>
          </w:p>
        </w:tc>
        <w:tc>
          <w:tcPr>
            <w:tcW w:w="2464" w:type="dxa"/>
          </w:tcPr>
          <w:p w14:paraId="30CE1302" w14:textId="4285E4F5" w:rsidR="007A6002" w:rsidRPr="007A6002" w:rsidDel="0070375E" w:rsidRDefault="007A6002" w:rsidP="007A6002">
            <w:pPr>
              <w:pStyle w:val="af"/>
              <w:ind w:left="0" w:firstLine="0"/>
              <w:rPr>
                <w:del w:id="2798" w:author="Маслихова Олеся Анатольевна" w:date="2018-12-25T15:06:00Z"/>
                <w:rFonts w:ascii="Times New Roman" w:hAnsi="Times New Roman"/>
                <w:sz w:val="20"/>
                <w:lang w:val="en-US"/>
              </w:rPr>
            </w:pPr>
            <w:del w:id="2799" w:author="Маслихова Олеся Анатольевна" w:date="2018-12-25T15:06:00Z">
              <w:r w:rsidRPr="007A6002" w:rsidDel="0070375E">
                <w:rPr>
                  <w:rFonts w:ascii="Times New Roman" w:hAnsi="Times New Roman"/>
                  <w:sz w:val="20"/>
                  <w:lang w:val="en-US"/>
                </w:rPr>
                <w:delText>RATEOUT</w:delText>
              </w:r>
              <w:bookmarkStart w:id="2800" w:name="_Toc1550340"/>
              <w:bookmarkStart w:id="2801" w:name="_Toc1551166"/>
              <w:bookmarkStart w:id="2802" w:name="_Toc6911937"/>
              <w:bookmarkStart w:id="2803" w:name="_Toc21517362"/>
              <w:bookmarkEnd w:id="2800"/>
              <w:bookmarkEnd w:id="2801"/>
              <w:bookmarkEnd w:id="2802"/>
              <w:bookmarkEnd w:id="2803"/>
            </w:del>
          </w:p>
        </w:tc>
        <w:tc>
          <w:tcPr>
            <w:tcW w:w="1701" w:type="dxa"/>
          </w:tcPr>
          <w:p w14:paraId="6CBC0492" w14:textId="08951D8C" w:rsidR="007A6002" w:rsidRPr="007A6002" w:rsidDel="0070375E" w:rsidRDefault="007A6002" w:rsidP="007A6002">
            <w:pPr>
              <w:pStyle w:val="af"/>
              <w:ind w:left="0" w:firstLine="0"/>
              <w:rPr>
                <w:del w:id="2804" w:author="Маслихова Олеся Анатольевна" w:date="2018-12-25T15:06:00Z"/>
                <w:rFonts w:ascii="Times New Roman" w:hAnsi="Times New Roman"/>
                <w:sz w:val="20"/>
                <w:lang w:val="en-US"/>
              </w:rPr>
            </w:pPr>
            <w:del w:id="2805" w:author="Маслихова Олеся Анатольевна" w:date="2018-12-25T15:06:00Z">
              <w:r w:rsidRPr="007A6002" w:rsidDel="0070375E">
                <w:rPr>
                  <w:rFonts w:ascii="Times New Roman" w:hAnsi="Times New Roman"/>
                  <w:sz w:val="20"/>
                  <w:lang w:val="en-US"/>
                </w:rPr>
                <w:delText>big_decimal</w:delText>
              </w:r>
              <w:bookmarkStart w:id="2806" w:name="_Toc1550341"/>
              <w:bookmarkStart w:id="2807" w:name="_Toc1551167"/>
              <w:bookmarkStart w:id="2808" w:name="_Toc6911938"/>
              <w:bookmarkStart w:id="2809" w:name="_Toc21517363"/>
              <w:bookmarkEnd w:id="2806"/>
              <w:bookmarkEnd w:id="2807"/>
              <w:bookmarkEnd w:id="2808"/>
              <w:bookmarkEnd w:id="2809"/>
            </w:del>
          </w:p>
        </w:tc>
        <w:tc>
          <w:tcPr>
            <w:tcW w:w="1842" w:type="dxa"/>
          </w:tcPr>
          <w:p w14:paraId="040854DF" w14:textId="6420455A" w:rsidR="007A6002" w:rsidRPr="007A6002" w:rsidDel="0070375E" w:rsidRDefault="00DE1C4A" w:rsidP="007A6002">
            <w:pPr>
              <w:ind w:left="0" w:right="565" w:firstLine="0"/>
              <w:rPr>
                <w:del w:id="2810" w:author="Маслихова Олеся Анатольевна" w:date="2018-12-25T15:06:00Z"/>
                <w:spacing w:val="-5"/>
                <w:szCs w:val="20"/>
                <w:lang w:val="en-US" w:eastAsia="en-US"/>
              </w:rPr>
            </w:pPr>
            <w:del w:id="281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812" w:name="_Toc1550342"/>
              <w:bookmarkStart w:id="2813" w:name="_Toc1551168"/>
              <w:bookmarkStart w:id="2814" w:name="_Toc6911939"/>
              <w:bookmarkStart w:id="2815" w:name="_Toc21517364"/>
              <w:bookmarkEnd w:id="2812"/>
              <w:bookmarkEnd w:id="2813"/>
              <w:bookmarkEnd w:id="2814"/>
              <w:bookmarkEnd w:id="2815"/>
            </w:del>
          </w:p>
        </w:tc>
        <w:tc>
          <w:tcPr>
            <w:tcW w:w="3119" w:type="dxa"/>
          </w:tcPr>
          <w:p w14:paraId="4EAC9DFE" w14:textId="6A61C571" w:rsidR="007A6002" w:rsidRPr="00072234" w:rsidDel="0070375E" w:rsidRDefault="007A6002" w:rsidP="007A6002">
            <w:pPr>
              <w:pStyle w:val="af"/>
              <w:ind w:left="0" w:firstLine="0"/>
              <w:rPr>
                <w:del w:id="2816" w:author="Маслихова Олеся Анатольевна" w:date="2018-12-25T15:06:00Z"/>
                <w:rFonts w:ascii="Times New Roman" w:hAnsi="Times New Roman"/>
                <w:sz w:val="20"/>
              </w:rPr>
            </w:pPr>
            <w:del w:id="2817" w:author="Маслихова Олеся Анатольевна" w:date="2018-12-25T15:06:00Z">
              <w:r w:rsidRPr="00072234" w:rsidDel="0070375E">
                <w:rPr>
                  <w:rFonts w:ascii="Times New Roman" w:hAnsi="Times New Roman" w:hint="eastAsia"/>
                  <w:sz w:val="20"/>
                </w:rPr>
                <w:delText>Курс</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за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ед</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валюты</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на</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конец</w:delText>
              </w:r>
              <w:r w:rsidRPr="00072234" w:rsidDel="0070375E">
                <w:rPr>
                  <w:rFonts w:ascii="Times New Roman" w:hAnsi="Times New Roman"/>
                  <w:sz w:val="20"/>
                </w:rPr>
                <w:delText xml:space="preserve"> </w:delText>
              </w:r>
              <w:r w:rsidRPr="00072234" w:rsidDel="0070375E">
                <w:rPr>
                  <w:rFonts w:ascii="Times New Roman" w:hAnsi="Times New Roman" w:hint="eastAsia"/>
                  <w:sz w:val="20"/>
                </w:rPr>
                <w:delText>выписки</w:delText>
              </w:r>
              <w:bookmarkStart w:id="2818" w:name="_Toc1550343"/>
              <w:bookmarkStart w:id="2819" w:name="_Toc1551169"/>
              <w:bookmarkStart w:id="2820" w:name="_Toc6911940"/>
              <w:bookmarkStart w:id="2821" w:name="_Toc21517365"/>
              <w:bookmarkEnd w:id="2818"/>
              <w:bookmarkEnd w:id="2819"/>
              <w:bookmarkEnd w:id="2820"/>
              <w:bookmarkEnd w:id="2821"/>
            </w:del>
          </w:p>
        </w:tc>
        <w:bookmarkStart w:id="2822" w:name="_Toc1550344"/>
        <w:bookmarkStart w:id="2823" w:name="_Toc1551170"/>
        <w:bookmarkStart w:id="2824" w:name="_Toc6911941"/>
        <w:bookmarkStart w:id="2825" w:name="_Toc21517366"/>
        <w:bookmarkEnd w:id="2822"/>
        <w:bookmarkEnd w:id="2823"/>
        <w:bookmarkEnd w:id="2824"/>
        <w:bookmarkEnd w:id="2825"/>
      </w:tr>
      <w:tr w:rsidR="007A6002" w:rsidRPr="007A6002" w:rsidDel="0070375E" w14:paraId="40118D46" w14:textId="49AF0A0B" w:rsidTr="007A6002">
        <w:trPr>
          <w:del w:id="2826" w:author="Маслихова Олеся Анатольевна" w:date="2018-12-25T15:06:00Z"/>
        </w:trPr>
        <w:tc>
          <w:tcPr>
            <w:tcW w:w="513" w:type="dxa"/>
          </w:tcPr>
          <w:p w14:paraId="63189894" w14:textId="151B4101" w:rsidR="007A6002" w:rsidRPr="00E95F05" w:rsidDel="0070375E" w:rsidRDefault="007A6002" w:rsidP="00650D72">
            <w:pPr>
              <w:pStyle w:val="afa"/>
              <w:numPr>
                <w:ilvl w:val="0"/>
                <w:numId w:val="25"/>
              </w:numPr>
              <w:rPr>
                <w:del w:id="2827" w:author="Маслихова Олеся Анатольевна" w:date="2018-12-25T15:06:00Z"/>
                <w:rStyle w:val="af9"/>
                <w:rFonts w:eastAsia="Calibri"/>
              </w:rPr>
            </w:pPr>
            <w:bookmarkStart w:id="2828" w:name="_Toc1550345"/>
            <w:bookmarkStart w:id="2829" w:name="_Toc1551171"/>
            <w:bookmarkStart w:id="2830" w:name="_Toc6911942"/>
            <w:bookmarkStart w:id="2831" w:name="_Toc21517367"/>
            <w:bookmarkEnd w:id="2828"/>
            <w:bookmarkEnd w:id="2829"/>
            <w:bookmarkEnd w:id="2830"/>
            <w:bookmarkEnd w:id="2831"/>
          </w:p>
        </w:tc>
        <w:tc>
          <w:tcPr>
            <w:tcW w:w="2464" w:type="dxa"/>
          </w:tcPr>
          <w:p w14:paraId="41A243E0" w14:textId="0B7E9918" w:rsidR="007A6002" w:rsidRPr="007A6002" w:rsidDel="0070375E" w:rsidRDefault="007A6002" w:rsidP="007A6002">
            <w:pPr>
              <w:pStyle w:val="af"/>
              <w:ind w:left="0" w:firstLine="0"/>
              <w:rPr>
                <w:del w:id="2832" w:author="Маслихова Олеся Анатольевна" w:date="2018-12-25T15:06:00Z"/>
                <w:rFonts w:ascii="Times New Roman" w:hAnsi="Times New Roman"/>
                <w:sz w:val="20"/>
                <w:lang w:val="en-US"/>
              </w:rPr>
            </w:pPr>
            <w:del w:id="2833" w:author="Маслихова Олеся Анатольевна" w:date="2018-12-25T15:06:00Z">
              <w:r w:rsidRPr="007A6002" w:rsidDel="0070375E">
                <w:rPr>
                  <w:rFonts w:ascii="Times New Roman" w:hAnsi="Times New Roman"/>
                  <w:sz w:val="20"/>
                  <w:lang w:val="en-US"/>
                </w:rPr>
                <w:delText>STATE</w:delText>
              </w:r>
              <w:bookmarkStart w:id="2834" w:name="_Toc1550346"/>
              <w:bookmarkStart w:id="2835" w:name="_Toc1551172"/>
              <w:bookmarkStart w:id="2836" w:name="_Toc6911943"/>
              <w:bookmarkStart w:id="2837" w:name="_Toc21517368"/>
              <w:bookmarkEnd w:id="2834"/>
              <w:bookmarkEnd w:id="2835"/>
              <w:bookmarkEnd w:id="2836"/>
              <w:bookmarkEnd w:id="2837"/>
            </w:del>
          </w:p>
        </w:tc>
        <w:tc>
          <w:tcPr>
            <w:tcW w:w="1701" w:type="dxa"/>
          </w:tcPr>
          <w:p w14:paraId="0912C79D" w14:textId="00D69F01" w:rsidR="007A6002" w:rsidRPr="007A6002" w:rsidDel="0070375E" w:rsidRDefault="007A6002" w:rsidP="007A6002">
            <w:pPr>
              <w:pStyle w:val="af"/>
              <w:ind w:left="0" w:firstLine="0"/>
              <w:rPr>
                <w:del w:id="2838" w:author="Маслихова Олеся Анатольевна" w:date="2018-12-25T15:06:00Z"/>
                <w:rFonts w:ascii="Times New Roman" w:hAnsi="Times New Roman"/>
                <w:sz w:val="20"/>
                <w:lang w:val="en-US"/>
              </w:rPr>
            </w:pPr>
            <w:del w:id="2839" w:author="Маслихова Олеся Анатольевна" w:date="2018-12-25T15:06:00Z">
              <w:r w:rsidRPr="007A6002" w:rsidDel="0070375E">
                <w:rPr>
                  <w:rFonts w:ascii="Times New Roman" w:hAnsi="Times New Roman"/>
                  <w:sz w:val="20"/>
                  <w:lang w:val="en-US"/>
                </w:rPr>
                <w:delText>string</w:delText>
              </w:r>
              <w:bookmarkStart w:id="2840" w:name="_Toc1550347"/>
              <w:bookmarkStart w:id="2841" w:name="_Toc1551173"/>
              <w:bookmarkStart w:id="2842" w:name="_Toc6911944"/>
              <w:bookmarkStart w:id="2843" w:name="_Toc21517369"/>
              <w:bookmarkEnd w:id="2840"/>
              <w:bookmarkEnd w:id="2841"/>
              <w:bookmarkEnd w:id="2842"/>
              <w:bookmarkEnd w:id="2843"/>
            </w:del>
          </w:p>
        </w:tc>
        <w:tc>
          <w:tcPr>
            <w:tcW w:w="1842" w:type="dxa"/>
          </w:tcPr>
          <w:p w14:paraId="30808058" w14:textId="449E896F" w:rsidR="007A6002" w:rsidRPr="007A6002" w:rsidDel="0070375E" w:rsidRDefault="007A6002" w:rsidP="007A6002">
            <w:pPr>
              <w:ind w:left="0" w:right="565" w:firstLine="0"/>
              <w:rPr>
                <w:del w:id="2844" w:author="Маслихова Олеся Анатольевна" w:date="2018-12-25T15:06:00Z"/>
                <w:spacing w:val="-5"/>
                <w:szCs w:val="20"/>
                <w:lang w:val="en-US" w:eastAsia="en-US"/>
              </w:rPr>
            </w:pPr>
            <w:bookmarkStart w:id="2845" w:name="_Toc1550348"/>
            <w:bookmarkStart w:id="2846" w:name="_Toc1551174"/>
            <w:bookmarkStart w:id="2847" w:name="_Toc6911945"/>
            <w:bookmarkStart w:id="2848" w:name="_Toc21517370"/>
            <w:bookmarkEnd w:id="2845"/>
            <w:bookmarkEnd w:id="2846"/>
            <w:bookmarkEnd w:id="2847"/>
            <w:bookmarkEnd w:id="2848"/>
          </w:p>
        </w:tc>
        <w:tc>
          <w:tcPr>
            <w:tcW w:w="3119" w:type="dxa"/>
          </w:tcPr>
          <w:p w14:paraId="4CC86D2F" w14:textId="58A84013" w:rsidR="007A6002" w:rsidRPr="007A6002" w:rsidDel="0070375E" w:rsidRDefault="007A6002" w:rsidP="007A6002">
            <w:pPr>
              <w:pStyle w:val="af"/>
              <w:ind w:left="0" w:firstLine="0"/>
              <w:rPr>
                <w:del w:id="2849" w:author="Маслихова Олеся Анатольевна" w:date="2018-12-25T15:06:00Z"/>
                <w:rFonts w:ascii="Times New Roman" w:hAnsi="Times New Roman"/>
                <w:sz w:val="20"/>
                <w:lang w:val="en-US"/>
              </w:rPr>
            </w:pPr>
            <w:del w:id="2850" w:author="Маслихова Олеся Анатольевна" w:date="2018-12-25T15:06:00Z">
              <w:r w:rsidRPr="007A6002" w:rsidDel="0070375E">
                <w:rPr>
                  <w:rFonts w:ascii="Times New Roman" w:hAnsi="Times New Roman" w:hint="eastAsia"/>
                  <w:sz w:val="20"/>
                  <w:lang w:val="en-US"/>
                </w:rPr>
                <w:delText>Статус</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документа</w:delText>
              </w:r>
              <w:bookmarkStart w:id="2851" w:name="_Toc1550349"/>
              <w:bookmarkStart w:id="2852" w:name="_Toc1551175"/>
              <w:bookmarkStart w:id="2853" w:name="_Toc6911946"/>
              <w:bookmarkStart w:id="2854" w:name="_Toc21517371"/>
              <w:bookmarkEnd w:id="2851"/>
              <w:bookmarkEnd w:id="2852"/>
              <w:bookmarkEnd w:id="2853"/>
              <w:bookmarkEnd w:id="2854"/>
            </w:del>
          </w:p>
        </w:tc>
        <w:bookmarkStart w:id="2855" w:name="_Toc1550350"/>
        <w:bookmarkStart w:id="2856" w:name="_Toc1551176"/>
        <w:bookmarkStart w:id="2857" w:name="_Toc6911947"/>
        <w:bookmarkStart w:id="2858" w:name="_Toc21517372"/>
        <w:bookmarkEnd w:id="2855"/>
        <w:bookmarkEnd w:id="2856"/>
        <w:bookmarkEnd w:id="2857"/>
        <w:bookmarkEnd w:id="2858"/>
      </w:tr>
      <w:tr w:rsidR="007A6002" w:rsidRPr="007A6002" w:rsidDel="0070375E" w14:paraId="1C9EF42B" w14:textId="1507EF33" w:rsidTr="007A6002">
        <w:trPr>
          <w:del w:id="2859" w:author="Маслихова Олеся Анатольевна" w:date="2018-12-25T15:06:00Z"/>
        </w:trPr>
        <w:tc>
          <w:tcPr>
            <w:tcW w:w="513" w:type="dxa"/>
          </w:tcPr>
          <w:p w14:paraId="7C65912A" w14:textId="5B212C79" w:rsidR="007A6002" w:rsidRPr="00E95F05" w:rsidDel="0070375E" w:rsidRDefault="007A6002" w:rsidP="00650D72">
            <w:pPr>
              <w:pStyle w:val="afa"/>
              <w:numPr>
                <w:ilvl w:val="0"/>
                <w:numId w:val="25"/>
              </w:numPr>
              <w:rPr>
                <w:del w:id="2860" w:author="Маслихова Олеся Анатольевна" w:date="2018-12-25T15:06:00Z"/>
                <w:rStyle w:val="af9"/>
                <w:rFonts w:eastAsia="Calibri"/>
              </w:rPr>
            </w:pPr>
            <w:bookmarkStart w:id="2861" w:name="_Toc1550351"/>
            <w:bookmarkStart w:id="2862" w:name="_Toc1551177"/>
            <w:bookmarkStart w:id="2863" w:name="_Toc6911948"/>
            <w:bookmarkStart w:id="2864" w:name="_Toc21517373"/>
            <w:bookmarkEnd w:id="2861"/>
            <w:bookmarkEnd w:id="2862"/>
            <w:bookmarkEnd w:id="2863"/>
            <w:bookmarkEnd w:id="2864"/>
          </w:p>
        </w:tc>
        <w:tc>
          <w:tcPr>
            <w:tcW w:w="2464" w:type="dxa"/>
          </w:tcPr>
          <w:p w14:paraId="5F7EF72F" w14:textId="708BD85E" w:rsidR="007A6002" w:rsidRPr="007A6002" w:rsidDel="0070375E" w:rsidRDefault="007A6002" w:rsidP="007A6002">
            <w:pPr>
              <w:pStyle w:val="af"/>
              <w:ind w:left="0" w:firstLine="0"/>
              <w:rPr>
                <w:del w:id="2865" w:author="Маслихова Олеся Анатольевна" w:date="2018-12-25T15:06:00Z"/>
                <w:rFonts w:ascii="Times New Roman" w:hAnsi="Times New Roman"/>
                <w:sz w:val="20"/>
                <w:lang w:val="en-US"/>
              </w:rPr>
            </w:pPr>
            <w:del w:id="2866" w:author="Маслихова Олеся Анатольевна" w:date="2018-12-25T15:06:00Z">
              <w:r w:rsidRPr="007A6002" w:rsidDel="0070375E">
                <w:rPr>
                  <w:rFonts w:ascii="Times New Roman" w:hAnsi="Times New Roman"/>
                  <w:sz w:val="20"/>
                  <w:lang w:val="en-US"/>
                </w:rPr>
                <w:delText>TODATE</w:delText>
              </w:r>
              <w:bookmarkStart w:id="2867" w:name="_Toc1550352"/>
              <w:bookmarkStart w:id="2868" w:name="_Toc1551178"/>
              <w:bookmarkStart w:id="2869" w:name="_Toc6911949"/>
              <w:bookmarkStart w:id="2870" w:name="_Toc21517374"/>
              <w:bookmarkEnd w:id="2867"/>
              <w:bookmarkEnd w:id="2868"/>
              <w:bookmarkEnd w:id="2869"/>
              <w:bookmarkEnd w:id="2870"/>
            </w:del>
          </w:p>
        </w:tc>
        <w:tc>
          <w:tcPr>
            <w:tcW w:w="1701" w:type="dxa"/>
          </w:tcPr>
          <w:p w14:paraId="24DDBAE4" w14:textId="3DF57EF5" w:rsidR="007A6002" w:rsidRPr="007A6002" w:rsidDel="0070375E" w:rsidRDefault="007A6002" w:rsidP="007A6002">
            <w:pPr>
              <w:pStyle w:val="af"/>
              <w:ind w:left="0" w:firstLine="0"/>
              <w:rPr>
                <w:del w:id="2871" w:author="Маслихова Олеся Анатольевна" w:date="2018-12-25T15:06:00Z"/>
                <w:rFonts w:ascii="Times New Roman" w:hAnsi="Times New Roman"/>
                <w:sz w:val="20"/>
                <w:lang w:val="en-US"/>
              </w:rPr>
            </w:pPr>
            <w:del w:id="2872" w:author="Маслихова Олеся Анатольевна" w:date="2018-12-25T15:06:00Z">
              <w:r w:rsidRPr="007A6002" w:rsidDel="0070375E">
                <w:rPr>
                  <w:rFonts w:ascii="Times New Roman" w:hAnsi="Times New Roman"/>
                  <w:sz w:val="20"/>
                  <w:lang w:val="en-US"/>
                </w:rPr>
                <w:delText>timestamp</w:delText>
              </w:r>
              <w:bookmarkStart w:id="2873" w:name="_Toc1550353"/>
              <w:bookmarkStart w:id="2874" w:name="_Toc1551179"/>
              <w:bookmarkStart w:id="2875" w:name="_Toc6911950"/>
              <w:bookmarkStart w:id="2876" w:name="_Toc21517375"/>
              <w:bookmarkEnd w:id="2873"/>
              <w:bookmarkEnd w:id="2874"/>
              <w:bookmarkEnd w:id="2875"/>
              <w:bookmarkEnd w:id="2876"/>
            </w:del>
          </w:p>
        </w:tc>
        <w:tc>
          <w:tcPr>
            <w:tcW w:w="1842" w:type="dxa"/>
          </w:tcPr>
          <w:p w14:paraId="6957771F" w14:textId="709CC20A" w:rsidR="007A6002" w:rsidRPr="007A6002" w:rsidDel="0070375E" w:rsidRDefault="00DE1C4A" w:rsidP="007A6002">
            <w:pPr>
              <w:ind w:left="0" w:right="565" w:firstLine="0"/>
              <w:rPr>
                <w:del w:id="2877" w:author="Маслихова Олеся Анатольевна" w:date="2018-12-25T15:06:00Z"/>
                <w:spacing w:val="-5"/>
                <w:szCs w:val="20"/>
                <w:lang w:val="en-US" w:eastAsia="en-US"/>
              </w:rPr>
            </w:pPr>
            <w:del w:id="2878"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2879" w:name="_Toc1550354"/>
              <w:bookmarkStart w:id="2880" w:name="_Toc1551180"/>
              <w:bookmarkStart w:id="2881" w:name="_Toc6911951"/>
              <w:bookmarkStart w:id="2882" w:name="_Toc21517376"/>
              <w:bookmarkEnd w:id="2879"/>
              <w:bookmarkEnd w:id="2880"/>
              <w:bookmarkEnd w:id="2881"/>
              <w:bookmarkEnd w:id="2882"/>
            </w:del>
          </w:p>
        </w:tc>
        <w:tc>
          <w:tcPr>
            <w:tcW w:w="3119" w:type="dxa"/>
          </w:tcPr>
          <w:p w14:paraId="5B81C63D" w14:textId="7A0B0D3E" w:rsidR="007A6002" w:rsidRPr="007A6002" w:rsidDel="0070375E" w:rsidRDefault="007A6002" w:rsidP="007A6002">
            <w:pPr>
              <w:pStyle w:val="af"/>
              <w:ind w:left="0" w:firstLine="0"/>
              <w:rPr>
                <w:del w:id="2883" w:author="Маслихова Олеся Анатольевна" w:date="2018-12-25T15:06:00Z"/>
                <w:rFonts w:ascii="Times New Roman" w:hAnsi="Times New Roman"/>
                <w:sz w:val="20"/>
                <w:lang w:val="en-US"/>
              </w:rPr>
            </w:pPr>
            <w:del w:id="2884" w:author="Маслихова Олеся Анатольевна" w:date="2018-12-25T15:06:00Z">
              <w:r w:rsidRPr="007A6002" w:rsidDel="0070375E">
                <w:rPr>
                  <w:rFonts w:ascii="Times New Roman" w:hAnsi="Times New Roman" w:hint="eastAsia"/>
                  <w:sz w:val="20"/>
                  <w:lang w:val="en-US"/>
                </w:rPr>
                <w:delText>Дата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окончания</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периода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выписки</w:delText>
              </w:r>
              <w:bookmarkStart w:id="2885" w:name="_Toc1550355"/>
              <w:bookmarkStart w:id="2886" w:name="_Toc1551181"/>
              <w:bookmarkStart w:id="2887" w:name="_Toc6911952"/>
              <w:bookmarkStart w:id="2888" w:name="_Toc21517377"/>
              <w:bookmarkEnd w:id="2885"/>
              <w:bookmarkEnd w:id="2886"/>
              <w:bookmarkEnd w:id="2887"/>
              <w:bookmarkEnd w:id="2888"/>
            </w:del>
          </w:p>
        </w:tc>
        <w:bookmarkStart w:id="2889" w:name="_Toc1550356"/>
        <w:bookmarkStart w:id="2890" w:name="_Toc1551182"/>
        <w:bookmarkStart w:id="2891" w:name="_Toc6911953"/>
        <w:bookmarkStart w:id="2892" w:name="_Toc21517378"/>
        <w:bookmarkEnd w:id="2889"/>
        <w:bookmarkEnd w:id="2890"/>
        <w:bookmarkEnd w:id="2891"/>
        <w:bookmarkEnd w:id="2892"/>
      </w:tr>
      <w:tr w:rsidR="007A6002" w:rsidRPr="007A6002" w:rsidDel="0070375E" w14:paraId="1AEDE515" w14:textId="1363BF93" w:rsidTr="007A6002">
        <w:trPr>
          <w:del w:id="2893" w:author="Маслихова Олеся Анатольевна" w:date="2018-12-25T15:06:00Z"/>
        </w:trPr>
        <w:tc>
          <w:tcPr>
            <w:tcW w:w="513" w:type="dxa"/>
          </w:tcPr>
          <w:p w14:paraId="1909DF94" w14:textId="6C702BC0" w:rsidR="007A6002" w:rsidRPr="00E95F05" w:rsidDel="0070375E" w:rsidRDefault="007A6002" w:rsidP="00650D72">
            <w:pPr>
              <w:pStyle w:val="afa"/>
              <w:numPr>
                <w:ilvl w:val="0"/>
                <w:numId w:val="25"/>
              </w:numPr>
              <w:rPr>
                <w:del w:id="2894" w:author="Маслихова Олеся Анатольевна" w:date="2018-12-25T15:06:00Z"/>
                <w:rStyle w:val="af9"/>
                <w:rFonts w:eastAsia="Calibri"/>
              </w:rPr>
            </w:pPr>
            <w:bookmarkStart w:id="2895" w:name="_Toc1550357"/>
            <w:bookmarkStart w:id="2896" w:name="_Toc1551183"/>
            <w:bookmarkStart w:id="2897" w:name="_Toc6911954"/>
            <w:bookmarkStart w:id="2898" w:name="_Toc21517379"/>
            <w:bookmarkEnd w:id="2895"/>
            <w:bookmarkEnd w:id="2896"/>
            <w:bookmarkEnd w:id="2897"/>
            <w:bookmarkEnd w:id="2898"/>
          </w:p>
        </w:tc>
        <w:tc>
          <w:tcPr>
            <w:tcW w:w="2464" w:type="dxa"/>
          </w:tcPr>
          <w:p w14:paraId="2AD2EEF5" w14:textId="33253091" w:rsidR="007A6002" w:rsidRPr="007A6002" w:rsidDel="0070375E" w:rsidRDefault="007A6002" w:rsidP="007A6002">
            <w:pPr>
              <w:pStyle w:val="af"/>
              <w:ind w:left="0" w:firstLine="0"/>
              <w:rPr>
                <w:del w:id="2899" w:author="Маслихова Олеся Анатольевна" w:date="2018-12-25T15:06:00Z"/>
                <w:rFonts w:ascii="Times New Roman" w:hAnsi="Times New Roman"/>
                <w:sz w:val="20"/>
                <w:lang w:val="en-US"/>
              </w:rPr>
            </w:pPr>
            <w:del w:id="2900" w:author="Маслихова Олеся Анатольевна" w:date="2018-12-25T15:06:00Z">
              <w:r w:rsidRPr="007A6002" w:rsidDel="0070375E">
                <w:rPr>
                  <w:rFonts w:ascii="Times New Roman" w:hAnsi="Times New Roman"/>
                  <w:sz w:val="20"/>
                  <w:lang w:val="en-US"/>
                </w:rPr>
                <w:delText>UPGSENDED</w:delText>
              </w:r>
              <w:bookmarkStart w:id="2901" w:name="_Toc1550358"/>
              <w:bookmarkStart w:id="2902" w:name="_Toc1551184"/>
              <w:bookmarkStart w:id="2903" w:name="_Toc6911955"/>
              <w:bookmarkStart w:id="2904" w:name="_Toc21517380"/>
              <w:bookmarkEnd w:id="2901"/>
              <w:bookmarkEnd w:id="2902"/>
              <w:bookmarkEnd w:id="2903"/>
              <w:bookmarkEnd w:id="2904"/>
            </w:del>
          </w:p>
        </w:tc>
        <w:tc>
          <w:tcPr>
            <w:tcW w:w="1701" w:type="dxa"/>
          </w:tcPr>
          <w:p w14:paraId="7925FDB3" w14:textId="041D3B35" w:rsidR="007A6002" w:rsidRPr="007A6002" w:rsidDel="0070375E" w:rsidRDefault="007A6002" w:rsidP="007A6002">
            <w:pPr>
              <w:pStyle w:val="af"/>
              <w:ind w:left="0" w:firstLine="0"/>
              <w:rPr>
                <w:del w:id="2905" w:author="Маслихова Олеся Анатольевна" w:date="2018-12-25T15:06:00Z"/>
                <w:rFonts w:ascii="Times New Roman" w:hAnsi="Times New Roman"/>
                <w:sz w:val="20"/>
                <w:lang w:val="en-US"/>
              </w:rPr>
            </w:pPr>
            <w:del w:id="2906" w:author="Маслихова Олеся Анатольевна" w:date="2018-12-25T15:06:00Z">
              <w:r w:rsidRPr="007A6002" w:rsidDel="0070375E">
                <w:rPr>
                  <w:rFonts w:ascii="Times New Roman" w:hAnsi="Times New Roman"/>
                  <w:sz w:val="20"/>
                  <w:lang w:val="en-US"/>
                </w:rPr>
                <w:delText>boolean</w:delText>
              </w:r>
              <w:bookmarkStart w:id="2907" w:name="_Toc1550359"/>
              <w:bookmarkStart w:id="2908" w:name="_Toc1551185"/>
              <w:bookmarkStart w:id="2909" w:name="_Toc6911956"/>
              <w:bookmarkStart w:id="2910" w:name="_Toc21517381"/>
              <w:bookmarkEnd w:id="2907"/>
              <w:bookmarkEnd w:id="2908"/>
              <w:bookmarkEnd w:id="2909"/>
              <w:bookmarkEnd w:id="2910"/>
            </w:del>
          </w:p>
        </w:tc>
        <w:tc>
          <w:tcPr>
            <w:tcW w:w="1842" w:type="dxa"/>
          </w:tcPr>
          <w:p w14:paraId="4182ADEB" w14:textId="70751DFE" w:rsidR="007A6002" w:rsidRPr="007A6002" w:rsidDel="0070375E" w:rsidRDefault="007A6002" w:rsidP="007A6002">
            <w:pPr>
              <w:ind w:left="0" w:right="565" w:firstLine="0"/>
              <w:rPr>
                <w:del w:id="2911" w:author="Маслихова Олеся Анатольевна" w:date="2018-12-25T15:06:00Z"/>
                <w:spacing w:val="-5"/>
                <w:szCs w:val="20"/>
                <w:lang w:val="en-US" w:eastAsia="en-US"/>
              </w:rPr>
            </w:pPr>
            <w:bookmarkStart w:id="2912" w:name="_Toc1550360"/>
            <w:bookmarkStart w:id="2913" w:name="_Toc1551186"/>
            <w:bookmarkStart w:id="2914" w:name="_Toc6911957"/>
            <w:bookmarkStart w:id="2915" w:name="_Toc21517382"/>
            <w:bookmarkEnd w:id="2912"/>
            <w:bookmarkEnd w:id="2913"/>
            <w:bookmarkEnd w:id="2914"/>
            <w:bookmarkEnd w:id="2915"/>
          </w:p>
        </w:tc>
        <w:tc>
          <w:tcPr>
            <w:tcW w:w="3119" w:type="dxa"/>
          </w:tcPr>
          <w:p w14:paraId="4D56EDCE" w14:textId="7A4A6724" w:rsidR="007A6002" w:rsidRPr="00580971" w:rsidDel="0070375E" w:rsidRDefault="007A6002" w:rsidP="007A6002">
            <w:pPr>
              <w:pStyle w:val="af"/>
              <w:ind w:left="0" w:firstLine="0"/>
              <w:rPr>
                <w:del w:id="2916" w:author="Маслихова Олеся Анатольевна" w:date="2018-12-25T15:06:00Z"/>
                <w:rFonts w:ascii="Times New Roman" w:hAnsi="Times New Roman"/>
                <w:sz w:val="20"/>
              </w:rPr>
            </w:pPr>
            <w:del w:id="2917" w:author="Маслихова Олеся Анатольевна" w:date="2018-12-25T15:06:00Z">
              <w:r w:rsidRPr="00580971" w:rsidDel="0070375E">
                <w:rPr>
                  <w:rFonts w:ascii="Times New Roman" w:hAnsi="Times New Roman" w:hint="eastAsia"/>
                  <w:sz w:val="20"/>
                </w:rPr>
                <w:delText>Признак</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отправлена</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в</w:delText>
              </w:r>
              <w:r w:rsidRPr="00580971" w:rsidDel="0070375E">
                <w:rPr>
                  <w:rFonts w:ascii="Times New Roman" w:hAnsi="Times New Roman"/>
                  <w:sz w:val="20"/>
                </w:rPr>
                <w:delText xml:space="preserve"> </w:delText>
              </w:r>
              <w:r w:rsidRPr="007A6002" w:rsidDel="0070375E">
                <w:rPr>
                  <w:rFonts w:ascii="Times New Roman" w:hAnsi="Times New Roman"/>
                  <w:sz w:val="20"/>
                  <w:lang w:val="en-US"/>
                </w:rPr>
                <w:delText>UPG</w:delText>
              </w:r>
              <w:r w:rsidRPr="00580971" w:rsidDel="0070375E">
                <w:rPr>
                  <w:rFonts w:ascii="Times New Roman" w:hAnsi="Times New Roman"/>
                  <w:sz w:val="20"/>
                </w:rPr>
                <w:delText xml:space="preserve"> </w:delText>
              </w:r>
              <w:r w:rsidRPr="00580971" w:rsidDel="0070375E">
                <w:rPr>
                  <w:rFonts w:ascii="Times New Roman" w:hAnsi="Times New Roman" w:hint="eastAsia"/>
                  <w:sz w:val="20"/>
                </w:rPr>
                <w:delText>по</w:delText>
              </w:r>
              <w:r w:rsidRPr="00580971" w:rsidDel="0070375E">
                <w:rPr>
                  <w:rFonts w:ascii="Times New Roman" w:hAnsi="Times New Roman"/>
                  <w:sz w:val="20"/>
                </w:rPr>
                <w:delText xml:space="preserve"> </w:delText>
              </w:r>
              <w:r w:rsidRPr="007A6002" w:rsidDel="0070375E">
                <w:rPr>
                  <w:rFonts w:ascii="Times New Roman" w:hAnsi="Times New Roman"/>
                  <w:sz w:val="20"/>
                  <w:lang w:val="en-US"/>
                </w:rPr>
                <w:delText>Incoming</w:delText>
              </w:r>
              <w:r w:rsidRPr="00580971" w:rsidDel="0070375E">
                <w:rPr>
                  <w:rFonts w:ascii="Times New Roman" w:hAnsi="Times New Roman"/>
                  <w:sz w:val="20"/>
                </w:rPr>
                <w:delText>"</w:delText>
              </w:r>
              <w:bookmarkStart w:id="2918" w:name="_Toc1550361"/>
              <w:bookmarkStart w:id="2919" w:name="_Toc1551187"/>
              <w:bookmarkStart w:id="2920" w:name="_Toc6911958"/>
              <w:bookmarkStart w:id="2921" w:name="_Toc21517383"/>
              <w:bookmarkEnd w:id="2918"/>
              <w:bookmarkEnd w:id="2919"/>
              <w:bookmarkEnd w:id="2920"/>
              <w:bookmarkEnd w:id="2921"/>
            </w:del>
          </w:p>
        </w:tc>
        <w:bookmarkStart w:id="2922" w:name="_Toc1550362"/>
        <w:bookmarkStart w:id="2923" w:name="_Toc1551188"/>
        <w:bookmarkStart w:id="2924" w:name="_Toc6911959"/>
        <w:bookmarkStart w:id="2925" w:name="_Toc21517384"/>
        <w:bookmarkEnd w:id="2922"/>
        <w:bookmarkEnd w:id="2923"/>
        <w:bookmarkEnd w:id="2924"/>
        <w:bookmarkEnd w:id="2925"/>
      </w:tr>
      <w:tr w:rsidR="007A6002" w:rsidRPr="007A6002" w:rsidDel="0070375E" w14:paraId="611570C6" w14:textId="1528F0EC" w:rsidTr="007A6002">
        <w:trPr>
          <w:del w:id="2926" w:author="Маслихова Олеся Анатольевна" w:date="2018-12-25T15:06:00Z"/>
        </w:trPr>
        <w:tc>
          <w:tcPr>
            <w:tcW w:w="513" w:type="dxa"/>
          </w:tcPr>
          <w:p w14:paraId="337A2A06" w14:textId="74B928AA" w:rsidR="007A6002" w:rsidRPr="00E95F05" w:rsidDel="0070375E" w:rsidRDefault="007A6002" w:rsidP="00650D72">
            <w:pPr>
              <w:pStyle w:val="afa"/>
              <w:numPr>
                <w:ilvl w:val="0"/>
                <w:numId w:val="25"/>
              </w:numPr>
              <w:rPr>
                <w:del w:id="2927" w:author="Маслихова Олеся Анатольевна" w:date="2018-12-25T15:06:00Z"/>
                <w:rStyle w:val="af9"/>
                <w:rFonts w:eastAsia="Calibri"/>
              </w:rPr>
            </w:pPr>
            <w:bookmarkStart w:id="2928" w:name="_Toc1550363"/>
            <w:bookmarkStart w:id="2929" w:name="_Toc1551189"/>
            <w:bookmarkStart w:id="2930" w:name="_Toc6911960"/>
            <w:bookmarkStart w:id="2931" w:name="_Toc21517385"/>
            <w:bookmarkEnd w:id="2928"/>
            <w:bookmarkEnd w:id="2929"/>
            <w:bookmarkEnd w:id="2930"/>
            <w:bookmarkEnd w:id="2931"/>
          </w:p>
        </w:tc>
        <w:tc>
          <w:tcPr>
            <w:tcW w:w="2464" w:type="dxa"/>
          </w:tcPr>
          <w:p w14:paraId="70AB0863" w14:textId="5DB6AFF0" w:rsidR="007A6002" w:rsidRPr="007A6002" w:rsidDel="0070375E" w:rsidRDefault="007A6002" w:rsidP="007A6002">
            <w:pPr>
              <w:pStyle w:val="af"/>
              <w:ind w:left="0" w:firstLine="0"/>
              <w:rPr>
                <w:del w:id="2932" w:author="Маслихова Олеся Анатольевна" w:date="2018-12-25T15:06:00Z"/>
                <w:rFonts w:ascii="Times New Roman" w:hAnsi="Times New Roman"/>
                <w:sz w:val="20"/>
                <w:lang w:val="en-US"/>
              </w:rPr>
            </w:pPr>
            <w:del w:id="2933" w:author="Маслихова Олеся Анатольевна" w:date="2018-12-25T15:06:00Z">
              <w:r w:rsidRPr="007A6002" w:rsidDel="0070375E">
                <w:rPr>
                  <w:rFonts w:ascii="Times New Roman" w:hAnsi="Times New Roman"/>
                  <w:sz w:val="20"/>
                  <w:lang w:val="en-US"/>
                </w:rPr>
                <w:delText>SIGNCOLLECTIONID</w:delText>
              </w:r>
              <w:bookmarkStart w:id="2934" w:name="_Toc1550364"/>
              <w:bookmarkStart w:id="2935" w:name="_Toc1551190"/>
              <w:bookmarkStart w:id="2936" w:name="_Toc6911961"/>
              <w:bookmarkStart w:id="2937" w:name="_Toc21517386"/>
              <w:bookmarkEnd w:id="2934"/>
              <w:bookmarkEnd w:id="2935"/>
              <w:bookmarkEnd w:id="2936"/>
              <w:bookmarkEnd w:id="2937"/>
            </w:del>
          </w:p>
        </w:tc>
        <w:tc>
          <w:tcPr>
            <w:tcW w:w="1701" w:type="dxa"/>
          </w:tcPr>
          <w:p w14:paraId="6C6DA07E" w14:textId="4224132D" w:rsidR="007A6002" w:rsidRPr="007A6002" w:rsidDel="0070375E" w:rsidRDefault="007A6002" w:rsidP="007A6002">
            <w:pPr>
              <w:pStyle w:val="af"/>
              <w:ind w:left="0" w:firstLine="0"/>
              <w:rPr>
                <w:del w:id="2938" w:author="Маслихова Олеся Анатольевна" w:date="2018-12-25T15:06:00Z"/>
                <w:rFonts w:ascii="Times New Roman" w:hAnsi="Times New Roman"/>
                <w:sz w:val="20"/>
                <w:lang w:val="en-US"/>
              </w:rPr>
            </w:pPr>
            <w:del w:id="2939" w:author="Маслихова Олеся Анатольевна" w:date="2018-12-25T15:06:00Z">
              <w:r w:rsidRPr="007A6002" w:rsidDel="0070375E">
                <w:rPr>
                  <w:rFonts w:ascii="Times New Roman" w:hAnsi="Times New Roman"/>
                  <w:sz w:val="20"/>
                  <w:lang w:val="en-US"/>
                </w:rPr>
                <w:delText>guid</w:delText>
              </w:r>
              <w:bookmarkStart w:id="2940" w:name="_Toc1550365"/>
              <w:bookmarkStart w:id="2941" w:name="_Toc1551191"/>
              <w:bookmarkStart w:id="2942" w:name="_Toc6911962"/>
              <w:bookmarkStart w:id="2943" w:name="_Toc21517387"/>
              <w:bookmarkEnd w:id="2940"/>
              <w:bookmarkEnd w:id="2941"/>
              <w:bookmarkEnd w:id="2942"/>
              <w:bookmarkEnd w:id="2943"/>
            </w:del>
          </w:p>
          <w:p w14:paraId="44B2FC95" w14:textId="184CD867" w:rsidR="007A6002" w:rsidRPr="007A6002" w:rsidDel="0070375E" w:rsidRDefault="007A6002" w:rsidP="007A6002">
            <w:pPr>
              <w:pStyle w:val="af"/>
              <w:ind w:left="0" w:firstLine="0"/>
              <w:rPr>
                <w:del w:id="2944" w:author="Маслихова Олеся Анатольевна" w:date="2018-12-25T15:06:00Z"/>
                <w:rFonts w:ascii="Times New Roman" w:hAnsi="Times New Roman"/>
                <w:sz w:val="20"/>
                <w:lang w:val="en-US"/>
              </w:rPr>
            </w:pPr>
            <w:del w:id="2945" w:author="Маслихова Олеся Анатольевна" w:date="2018-12-25T15:06:00Z">
              <w:r w:rsidRPr="007A6002" w:rsidDel="0070375E">
                <w:rPr>
                  <w:rFonts w:ascii="Times New Roman" w:hAnsi="Times New Roman"/>
                  <w:sz w:val="20"/>
                  <w:lang w:val="en-US"/>
                </w:rPr>
                <w:delText>(SBNS_SIGN_COLLECTION)</w:delText>
              </w:r>
              <w:bookmarkStart w:id="2946" w:name="_Toc1550366"/>
              <w:bookmarkStart w:id="2947" w:name="_Toc1551192"/>
              <w:bookmarkStart w:id="2948" w:name="_Toc6911963"/>
              <w:bookmarkStart w:id="2949" w:name="_Toc21517388"/>
              <w:bookmarkEnd w:id="2946"/>
              <w:bookmarkEnd w:id="2947"/>
              <w:bookmarkEnd w:id="2948"/>
              <w:bookmarkEnd w:id="2949"/>
            </w:del>
          </w:p>
        </w:tc>
        <w:tc>
          <w:tcPr>
            <w:tcW w:w="1842" w:type="dxa"/>
          </w:tcPr>
          <w:p w14:paraId="2190AEE1" w14:textId="5716B1F8" w:rsidR="007A6002" w:rsidRPr="007A6002" w:rsidDel="0070375E" w:rsidRDefault="007A6002" w:rsidP="007A6002">
            <w:pPr>
              <w:ind w:left="0" w:right="565" w:firstLine="0"/>
              <w:rPr>
                <w:del w:id="2950" w:author="Маслихова Олеся Анатольевна" w:date="2018-12-25T15:06:00Z"/>
                <w:spacing w:val="-5"/>
                <w:szCs w:val="20"/>
                <w:lang w:val="en-US" w:eastAsia="en-US"/>
              </w:rPr>
            </w:pPr>
            <w:bookmarkStart w:id="2951" w:name="_Toc1550367"/>
            <w:bookmarkStart w:id="2952" w:name="_Toc1551193"/>
            <w:bookmarkStart w:id="2953" w:name="_Toc6911964"/>
            <w:bookmarkStart w:id="2954" w:name="_Toc21517389"/>
            <w:bookmarkEnd w:id="2951"/>
            <w:bookmarkEnd w:id="2952"/>
            <w:bookmarkEnd w:id="2953"/>
            <w:bookmarkEnd w:id="2954"/>
          </w:p>
        </w:tc>
        <w:tc>
          <w:tcPr>
            <w:tcW w:w="3119" w:type="dxa"/>
          </w:tcPr>
          <w:p w14:paraId="4691C3E8" w14:textId="2A54E02D" w:rsidR="007A6002" w:rsidRPr="007A6002" w:rsidDel="0070375E" w:rsidRDefault="007A6002" w:rsidP="007A6002">
            <w:pPr>
              <w:pStyle w:val="af"/>
              <w:ind w:left="0" w:firstLine="0"/>
              <w:rPr>
                <w:del w:id="2955" w:author="Маслихова Олеся Анатольевна" w:date="2018-12-25T15:06:00Z"/>
                <w:rFonts w:ascii="Times New Roman" w:hAnsi="Times New Roman"/>
                <w:sz w:val="20"/>
                <w:lang w:val="en-US"/>
              </w:rPr>
            </w:pPr>
            <w:del w:id="2956" w:author="Маслихова Олеся Анатольевна" w:date="2018-12-25T15:06:00Z">
              <w:r w:rsidRPr="007A6002" w:rsidDel="0070375E">
                <w:rPr>
                  <w:rFonts w:ascii="Times New Roman" w:hAnsi="Times New Roman" w:hint="eastAsia"/>
                  <w:sz w:val="20"/>
                  <w:lang w:val="en-US"/>
                </w:rPr>
                <w:delText>Ссылка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на</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коллекцию</w:delText>
              </w:r>
              <w:r w:rsidRPr="007A6002" w:rsidDel="0070375E">
                <w:rPr>
                  <w:rFonts w:ascii="Times New Roman" w:hAnsi="Times New Roman"/>
                  <w:sz w:val="20"/>
                  <w:lang w:val="en-US"/>
                </w:rPr>
                <w:delText xml:space="preserve"> </w:delText>
              </w:r>
              <w:r w:rsidRPr="007A6002" w:rsidDel="0070375E">
                <w:rPr>
                  <w:rFonts w:ascii="Times New Roman" w:hAnsi="Times New Roman" w:hint="eastAsia"/>
                  <w:sz w:val="20"/>
                  <w:lang w:val="en-US"/>
                </w:rPr>
                <w:delText>подписей</w:delText>
              </w:r>
              <w:bookmarkStart w:id="2957" w:name="_Toc1550368"/>
              <w:bookmarkStart w:id="2958" w:name="_Toc1551194"/>
              <w:bookmarkStart w:id="2959" w:name="_Toc6911965"/>
              <w:bookmarkStart w:id="2960" w:name="_Toc21517390"/>
              <w:bookmarkEnd w:id="2957"/>
              <w:bookmarkEnd w:id="2958"/>
              <w:bookmarkEnd w:id="2959"/>
              <w:bookmarkEnd w:id="2960"/>
            </w:del>
          </w:p>
        </w:tc>
        <w:bookmarkStart w:id="2961" w:name="_Toc1550369"/>
        <w:bookmarkStart w:id="2962" w:name="_Toc1551195"/>
        <w:bookmarkStart w:id="2963" w:name="_Toc6911966"/>
        <w:bookmarkStart w:id="2964" w:name="_Toc21517391"/>
        <w:bookmarkEnd w:id="2961"/>
        <w:bookmarkEnd w:id="2962"/>
        <w:bookmarkEnd w:id="2963"/>
        <w:bookmarkEnd w:id="2964"/>
      </w:tr>
    </w:tbl>
    <w:p w14:paraId="0E943F70" w14:textId="5EAF47A7" w:rsidR="007A6002" w:rsidDel="0070375E" w:rsidRDefault="007A6002" w:rsidP="007A6002">
      <w:pPr>
        <w:ind w:left="0" w:right="565" w:firstLine="0"/>
        <w:rPr>
          <w:del w:id="2965" w:author="Маслихова Олеся Анатольевна" w:date="2018-12-25T15:06:00Z"/>
        </w:rPr>
      </w:pPr>
      <w:bookmarkStart w:id="2966" w:name="_Toc1550370"/>
      <w:bookmarkStart w:id="2967" w:name="_Toc1551196"/>
      <w:bookmarkStart w:id="2968" w:name="_Toc6911967"/>
      <w:bookmarkStart w:id="2969" w:name="_Toc21517392"/>
      <w:bookmarkEnd w:id="2966"/>
      <w:bookmarkEnd w:id="2967"/>
      <w:bookmarkEnd w:id="2968"/>
      <w:bookmarkEnd w:id="2969"/>
    </w:p>
    <w:p w14:paraId="6852678E" w14:textId="3C5862D4" w:rsidR="00775010" w:rsidDel="0070375E" w:rsidRDefault="00775010" w:rsidP="00775010">
      <w:pPr>
        <w:pStyle w:val="af6"/>
        <w:rPr>
          <w:del w:id="2970" w:author="Маслихова Олеся Анатольевна" w:date="2018-12-25T15:06:00Z"/>
        </w:rPr>
      </w:pPr>
      <w:del w:id="2971" w:author="Маслихова Олеся Анатольевна" w:date="2018-12-25T15:06:00Z">
        <w:r w:rsidDel="0070375E">
          <w:delText xml:space="preserve">Таблица </w:delText>
        </w:r>
        <w:r w:rsidR="00330166" w:rsidDel="0070375E">
          <w:rPr>
            <w:noProof/>
          </w:rPr>
          <w:fldChar w:fldCharType="begin"/>
        </w:r>
        <w:r w:rsidR="00330166" w:rsidDel="0070375E">
          <w:rPr>
            <w:noProof/>
          </w:rPr>
          <w:delInstrText xml:space="preserve"> SEQ Таблица \* ARABIC </w:delInstrText>
        </w:r>
        <w:r w:rsidR="00330166" w:rsidDel="0070375E">
          <w:rPr>
            <w:noProof/>
          </w:rPr>
          <w:fldChar w:fldCharType="separate"/>
        </w:r>
        <w:r w:rsidR="00DB3D2B" w:rsidDel="0070375E">
          <w:rPr>
            <w:noProof/>
          </w:rPr>
          <w:delText>8</w:delText>
        </w:r>
        <w:r w:rsidR="00330166" w:rsidDel="0070375E">
          <w:rPr>
            <w:noProof/>
          </w:rPr>
          <w:fldChar w:fldCharType="end"/>
        </w:r>
        <w:r w:rsidDel="0070375E">
          <w:delText>. Атрибуты сущностей «</w:delText>
        </w:r>
        <w:r w:rsidDel="0070375E">
          <w:rPr>
            <w:rFonts w:hint="eastAsia"/>
          </w:rPr>
          <w:delText>Операция</w:delText>
        </w:r>
        <w:r w:rsidDel="0070375E">
          <w:delText xml:space="preserve"> </w:delText>
        </w:r>
        <w:r w:rsidDel="0070375E">
          <w:rPr>
            <w:rFonts w:hint="eastAsia"/>
          </w:rPr>
          <w:delText>в</w:delText>
        </w:r>
        <w:r w:rsidDel="0070375E">
          <w:delText xml:space="preserve"> </w:delText>
        </w:r>
        <w:r w:rsidDel="0070375E">
          <w:rPr>
            <w:rFonts w:hint="eastAsia"/>
          </w:rPr>
          <w:delText>валютной</w:delText>
        </w:r>
        <w:r w:rsidDel="0070375E">
          <w:delText xml:space="preserve"> </w:delText>
        </w:r>
        <w:r w:rsidDel="0070375E">
          <w:rPr>
            <w:rFonts w:hint="eastAsia"/>
          </w:rPr>
          <w:delText>выписке</w:delText>
        </w:r>
        <w:r w:rsidDel="0070375E">
          <w:delText xml:space="preserve">» таблица </w:delText>
        </w:r>
        <w:r w:rsidDel="0070375E">
          <w:rPr>
            <w:lang w:val="en-US" w:eastAsia="en-US"/>
          </w:rPr>
          <w:delText>SBNS</w:delText>
        </w:r>
        <w:r w:rsidRPr="00EA3439" w:rsidDel="0070375E">
          <w:rPr>
            <w:lang w:eastAsia="en-US"/>
          </w:rPr>
          <w:delText>_</w:delText>
        </w:r>
        <w:r w:rsidDel="0070375E">
          <w:rPr>
            <w:lang w:val="en-US" w:eastAsia="en-US"/>
          </w:rPr>
          <w:delText>CURRSTATEMENT</w:delText>
        </w:r>
        <w:r w:rsidRPr="00EA3439" w:rsidDel="0070375E">
          <w:rPr>
            <w:lang w:eastAsia="en-US"/>
          </w:rPr>
          <w:delText>_</w:delText>
        </w:r>
        <w:r w:rsidDel="0070375E">
          <w:rPr>
            <w:lang w:val="en-US" w:eastAsia="en-US"/>
          </w:rPr>
          <w:delText>OPER</w:delText>
        </w:r>
        <w:bookmarkStart w:id="2972" w:name="_Toc1550371"/>
        <w:bookmarkStart w:id="2973" w:name="_Toc1551197"/>
        <w:bookmarkStart w:id="2974" w:name="_Toc6911968"/>
        <w:bookmarkStart w:id="2975" w:name="_Toc21517393"/>
        <w:bookmarkEnd w:id="2972"/>
        <w:bookmarkEnd w:id="2973"/>
        <w:bookmarkEnd w:id="2974"/>
        <w:bookmarkEnd w:id="2975"/>
      </w:del>
    </w:p>
    <w:tbl>
      <w:tblPr>
        <w:tblStyle w:val="ae"/>
        <w:tblW w:w="0" w:type="auto"/>
        <w:tblInd w:w="392"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513"/>
        <w:gridCol w:w="2464"/>
        <w:gridCol w:w="1701"/>
        <w:gridCol w:w="1842"/>
        <w:gridCol w:w="3119"/>
      </w:tblGrid>
      <w:tr w:rsidR="00775010" w:rsidDel="0070375E" w14:paraId="0B1684A6" w14:textId="0BC20DE9" w:rsidTr="00775010">
        <w:trPr>
          <w:tblHeader/>
          <w:del w:id="2976" w:author="Маслихова Олеся Анатольевна" w:date="2018-12-25T15:06:00Z"/>
        </w:trPr>
        <w:tc>
          <w:tcPr>
            <w:tcW w:w="513" w:type="dxa"/>
          </w:tcPr>
          <w:p w14:paraId="3C5B9172" w14:textId="5B1FC983" w:rsidR="00775010" w:rsidRPr="00B11EF3" w:rsidDel="0070375E" w:rsidRDefault="00775010" w:rsidP="00775010">
            <w:pPr>
              <w:pStyle w:val="af8"/>
              <w:rPr>
                <w:del w:id="2977" w:author="Маслихова Олеся Анатольевна" w:date="2018-12-25T15:06:00Z"/>
              </w:rPr>
            </w:pPr>
            <w:del w:id="2978" w:author="Маслихова Олеся Анатольевна" w:date="2018-12-25T15:06:00Z">
              <w:r w:rsidDel="0070375E">
                <w:delText>№ п/п</w:delText>
              </w:r>
              <w:bookmarkStart w:id="2979" w:name="_Toc1550372"/>
              <w:bookmarkStart w:id="2980" w:name="_Toc1551198"/>
              <w:bookmarkStart w:id="2981" w:name="_Toc6911969"/>
              <w:bookmarkStart w:id="2982" w:name="_Toc21517394"/>
              <w:bookmarkEnd w:id="2979"/>
              <w:bookmarkEnd w:id="2980"/>
              <w:bookmarkEnd w:id="2981"/>
              <w:bookmarkEnd w:id="2982"/>
            </w:del>
          </w:p>
        </w:tc>
        <w:tc>
          <w:tcPr>
            <w:tcW w:w="2464" w:type="dxa"/>
          </w:tcPr>
          <w:p w14:paraId="1FE79A9B" w14:textId="44155BA8" w:rsidR="00775010" w:rsidDel="0070375E" w:rsidRDefault="00775010" w:rsidP="00775010">
            <w:pPr>
              <w:pStyle w:val="af8"/>
              <w:rPr>
                <w:del w:id="2983" w:author="Маслихова Олеся Анатольевна" w:date="2018-12-25T15:06:00Z"/>
              </w:rPr>
            </w:pPr>
            <w:del w:id="2984" w:author="Маслихова Олеся Анатольевна" w:date="2018-12-25T15:06:00Z">
              <w:r w:rsidDel="0070375E">
                <w:delText>Название</w:delText>
              </w:r>
              <w:bookmarkStart w:id="2985" w:name="_Toc1550373"/>
              <w:bookmarkStart w:id="2986" w:name="_Toc1551199"/>
              <w:bookmarkStart w:id="2987" w:name="_Toc6911970"/>
              <w:bookmarkStart w:id="2988" w:name="_Toc21517395"/>
              <w:bookmarkEnd w:id="2985"/>
              <w:bookmarkEnd w:id="2986"/>
              <w:bookmarkEnd w:id="2987"/>
              <w:bookmarkEnd w:id="2988"/>
            </w:del>
          </w:p>
        </w:tc>
        <w:tc>
          <w:tcPr>
            <w:tcW w:w="1701" w:type="dxa"/>
          </w:tcPr>
          <w:p w14:paraId="1322FE22" w14:textId="3B2C19CE" w:rsidR="00775010" w:rsidDel="0070375E" w:rsidRDefault="00775010" w:rsidP="00775010">
            <w:pPr>
              <w:pStyle w:val="af8"/>
              <w:rPr>
                <w:del w:id="2989" w:author="Маслихова Олеся Анатольевна" w:date="2018-12-25T15:06:00Z"/>
              </w:rPr>
            </w:pPr>
            <w:del w:id="2990" w:author="Маслихова Олеся Анатольевна" w:date="2018-12-25T15:06:00Z">
              <w:r w:rsidDel="0070375E">
                <w:delText>Тип атрибута</w:delText>
              </w:r>
              <w:bookmarkStart w:id="2991" w:name="_Toc1550374"/>
              <w:bookmarkStart w:id="2992" w:name="_Toc1551200"/>
              <w:bookmarkStart w:id="2993" w:name="_Toc6911971"/>
              <w:bookmarkStart w:id="2994" w:name="_Toc21517396"/>
              <w:bookmarkEnd w:id="2991"/>
              <w:bookmarkEnd w:id="2992"/>
              <w:bookmarkEnd w:id="2993"/>
              <w:bookmarkEnd w:id="2994"/>
            </w:del>
          </w:p>
        </w:tc>
        <w:tc>
          <w:tcPr>
            <w:tcW w:w="1842" w:type="dxa"/>
          </w:tcPr>
          <w:p w14:paraId="407C1F51" w14:textId="21145E0B" w:rsidR="00775010" w:rsidDel="0070375E" w:rsidRDefault="00775010" w:rsidP="00775010">
            <w:pPr>
              <w:pStyle w:val="af8"/>
              <w:rPr>
                <w:del w:id="2995" w:author="Маслихова Олеся Анатольевна" w:date="2018-12-25T15:06:00Z"/>
              </w:rPr>
            </w:pPr>
            <w:del w:id="2996" w:author="Маслихова Олеся Анатольевна" w:date="2018-12-25T15:06:00Z">
              <w:r w:rsidDel="0070375E">
                <w:delText>Входит в дайджест подписи</w:delText>
              </w:r>
              <w:bookmarkStart w:id="2997" w:name="_Toc1550375"/>
              <w:bookmarkStart w:id="2998" w:name="_Toc1551201"/>
              <w:bookmarkStart w:id="2999" w:name="_Toc6911972"/>
              <w:bookmarkStart w:id="3000" w:name="_Toc21517397"/>
              <w:bookmarkEnd w:id="2997"/>
              <w:bookmarkEnd w:id="2998"/>
              <w:bookmarkEnd w:id="2999"/>
              <w:bookmarkEnd w:id="3000"/>
            </w:del>
          </w:p>
        </w:tc>
        <w:tc>
          <w:tcPr>
            <w:tcW w:w="3119" w:type="dxa"/>
          </w:tcPr>
          <w:p w14:paraId="74CA2C68" w14:textId="38A0CC15" w:rsidR="00775010" w:rsidDel="0070375E" w:rsidRDefault="00775010" w:rsidP="00775010">
            <w:pPr>
              <w:pStyle w:val="af8"/>
              <w:rPr>
                <w:del w:id="3001" w:author="Маслихова Олеся Анатольевна" w:date="2018-12-25T15:06:00Z"/>
              </w:rPr>
            </w:pPr>
            <w:del w:id="3002" w:author="Маслихова Олеся Анатольевна" w:date="2018-12-25T15:06:00Z">
              <w:r w:rsidDel="0070375E">
                <w:delText>Комментарии</w:delText>
              </w:r>
              <w:bookmarkStart w:id="3003" w:name="_Toc1550376"/>
              <w:bookmarkStart w:id="3004" w:name="_Toc1551202"/>
              <w:bookmarkStart w:id="3005" w:name="_Toc6911973"/>
              <w:bookmarkStart w:id="3006" w:name="_Toc21517398"/>
              <w:bookmarkEnd w:id="3003"/>
              <w:bookmarkEnd w:id="3004"/>
              <w:bookmarkEnd w:id="3005"/>
              <w:bookmarkEnd w:id="3006"/>
            </w:del>
          </w:p>
        </w:tc>
        <w:bookmarkStart w:id="3007" w:name="_Toc1550377"/>
        <w:bookmarkStart w:id="3008" w:name="_Toc1551203"/>
        <w:bookmarkStart w:id="3009" w:name="_Toc6911974"/>
        <w:bookmarkStart w:id="3010" w:name="_Toc21517399"/>
        <w:bookmarkEnd w:id="3007"/>
        <w:bookmarkEnd w:id="3008"/>
        <w:bookmarkEnd w:id="3009"/>
        <w:bookmarkEnd w:id="3010"/>
      </w:tr>
      <w:tr w:rsidR="00775010" w:rsidRPr="007A6002" w:rsidDel="0070375E" w14:paraId="738E7102" w14:textId="31FC8B22" w:rsidTr="00775010">
        <w:trPr>
          <w:del w:id="3011" w:author="Маслихова Олеся Анатольевна" w:date="2018-12-25T15:06:00Z"/>
        </w:trPr>
        <w:tc>
          <w:tcPr>
            <w:tcW w:w="513" w:type="dxa"/>
          </w:tcPr>
          <w:p w14:paraId="79EB994F" w14:textId="2E9C53AD" w:rsidR="00775010" w:rsidRPr="00E95F05" w:rsidDel="0070375E" w:rsidRDefault="00775010" w:rsidP="00650D72">
            <w:pPr>
              <w:pStyle w:val="afa"/>
              <w:numPr>
                <w:ilvl w:val="0"/>
                <w:numId w:val="33"/>
              </w:numPr>
              <w:rPr>
                <w:del w:id="3012" w:author="Маслихова Олеся Анатольевна" w:date="2018-12-25T15:06:00Z"/>
                <w:rStyle w:val="af9"/>
                <w:rFonts w:eastAsia="Calibri"/>
              </w:rPr>
            </w:pPr>
            <w:bookmarkStart w:id="3013" w:name="_Toc1550378"/>
            <w:bookmarkStart w:id="3014" w:name="_Toc1551204"/>
            <w:bookmarkStart w:id="3015" w:name="_Toc6911975"/>
            <w:bookmarkStart w:id="3016" w:name="_Toc21517400"/>
            <w:bookmarkEnd w:id="3013"/>
            <w:bookmarkEnd w:id="3014"/>
            <w:bookmarkEnd w:id="3015"/>
            <w:bookmarkEnd w:id="3016"/>
          </w:p>
        </w:tc>
        <w:tc>
          <w:tcPr>
            <w:tcW w:w="2464" w:type="dxa"/>
          </w:tcPr>
          <w:p w14:paraId="5E657710" w14:textId="2560D03F" w:rsidR="00775010" w:rsidRPr="00775010" w:rsidDel="0070375E" w:rsidRDefault="00775010" w:rsidP="00775010">
            <w:pPr>
              <w:pStyle w:val="af"/>
              <w:ind w:left="0" w:firstLine="0"/>
              <w:rPr>
                <w:del w:id="3017" w:author="Маслихова Олеся Анатольевна" w:date="2018-12-25T15:06:00Z"/>
                <w:rFonts w:ascii="Times New Roman" w:hAnsi="Times New Roman"/>
                <w:sz w:val="20"/>
                <w:lang w:val="en-US"/>
              </w:rPr>
            </w:pPr>
            <w:del w:id="3018" w:author="Маслихова Олеся Анатольевна" w:date="2018-12-25T15:06:00Z">
              <w:r w:rsidRPr="00775010" w:rsidDel="0070375E">
                <w:rPr>
                  <w:rFonts w:ascii="Times New Roman" w:hAnsi="Times New Roman"/>
                  <w:sz w:val="20"/>
                  <w:lang w:val="en-US"/>
                </w:rPr>
                <w:delText>ID</w:delText>
              </w:r>
              <w:bookmarkStart w:id="3019" w:name="_Toc1550379"/>
              <w:bookmarkStart w:id="3020" w:name="_Toc1551205"/>
              <w:bookmarkStart w:id="3021" w:name="_Toc6911976"/>
              <w:bookmarkStart w:id="3022" w:name="_Toc21517401"/>
              <w:bookmarkEnd w:id="3019"/>
              <w:bookmarkEnd w:id="3020"/>
              <w:bookmarkEnd w:id="3021"/>
              <w:bookmarkEnd w:id="3022"/>
            </w:del>
          </w:p>
        </w:tc>
        <w:tc>
          <w:tcPr>
            <w:tcW w:w="1701" w:type="dxa"/>
          </w:tcPr>
          <w:p w14:paraId="75959B51" w14:textId="3F7E3508" w:rsidR="00775010" w:rsidRPr="00775010" w:rsidDel="0070375E" w:rsidRDefault="00775010" w:rsidP="00775010">
            <w:pPr>
              <w:pStyle w:val="af"/>
              <w:ind w:left="0" w:firstLine="0"/>
              <w:rPr>
                <w:del w:id="3023" w:author="Маслихова Олеся Анатольевна" w:date="2018-12-25T15:06:00Z"/>
                <w:rFonts w:ascii="Times New Roman" w:hAnsi="Times New Roman"/>
                <w:sz w:val="20"/>
                <w:lang w:val="en-US"/>
              </w:rPr>
            </w:pPr>
            <w:del w:id="3024" w:author="Маслихова Олеся Анатольевна" w:date="2018-12-25T15:06:00Z">
              <w:r w:rsidRPr="00775010" w:rsidDel="0070375E">
                <w:rPr>
                  <w:rFonts w:ascii="Times New Roman" w:hAnsi="Times New Roman"/>
                  <w:sz w:val="20"/>
                  <w:lang w:val="en-US"/>
                </w:rPr>
                <w:delText>string</w:delText>
              </w:r>
              <w:bookmarkStart w:id="3025" w:name="_Toc1550380"/>
              <w:bookmarkStart w:id="3026" w:name="_Toc1551206"/>
              <w:bookmarkStart w:id="3027" w:name="_Toc6911977"/>
              <w:bookmarkStart w:id="3028" w:name="_Toc21517402"/>
              <w:bookmarkEnd w:id="3025"/>
              <w:bookmarkEnd w:id="3026"/>
              <w:bookmarkEnd w:id="3027"/>
              <w:bookmarkEnd w:id="3028"/>
            </w:del>
          </w:p>
        </w:tc>
        <w:tc>
          <w:tcPr>
            <w:tcW w:w="1842" w:type="dxa"/>
          </w:tcPr>
          <w:p w14:paraId="077471F5" w14:textId="51F56C38" w:rsidR="00775010" w:rsidRPr="007A6002" w:rsidDel="0070375E" w:rsidRDefault="00DE1C4A" w:rsidP="00DE1C4A">
            <w:pPr>
              <w:ind w:left="0" w:firstLine="0"/>
              <w:rPr>
                <w:del w:id="3029" w:author="Маслихова Олеся Анатольевна" w:date="2018-12-25T15:06:00Z"/>
                <w:spacing w:val="-5"/>
                <w:szCs w:val="20"/>
                <w:lang w:val="en-US" w:eastAsia="en-US"/>
              </w:rPr>
            </w:pPr>
            <w:del w:id="3030"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031" w:name="_Toc1550381"/>
              <w:bookmarkStart w:id="3032" w:name="_Toc1551207"/>
              <w:bookmarkStart w:id="3033" w:name="_Toc6911978"/>
              <w:bookmarkStart w:id="3034" w:name="_Toc21517403"/>
              <w:bookmarkEnd w:id="3031"/>
              <w:bookmarkEnd w:id="3032"/>
              <w:bookmarkEnd w:id="3033"/>
              <w:bookmarkEnd w:id="3034"/>
            </w:del>
          </w:p>
        </w:tc>
        <w:tc>
          <w:tcPr>
            <w:tcW w:w="3119" w:type="dxa"/>
          </w:tcPr>
          <w:p w14:paraId="19447D7A" w14:textId="1FC05EAB" w:rsidR="00775010" w:rsidRPr="00775010" w:rsidDel="0070375E" w:rsidRDefault="00775010" w:rsidP="00775010">
            <w:pPr>
              <w:pStyle w:val="af"/>
              <w:ind w:left="0" w:firstLine="0"/>
              <w:rPr>
                <w:del w:id="3035" w:author="Маслихова Олеся Анатольевна" w:date="2018-12-25T15:06:00Z"/>
                <w:rFonts w:ascii="Times New Roman" w:hAnsi="Times New Roman"/>
                <w:sz w:val="20"/>
                <w:lang w:val="en-US"/>
              </w:rPr>
            </w:pPr>
            <w:del w:id="3036" w:author="Маслихова Олеся Анатольевна" w:date="2018-12-25T15:06:00Z">
              <w:r w:rsidRPr="00775010" w:rsidDel="0070375E">
                <w:rPr>
                  <w:rFonts w:ascii="Times New Roman" w:hAnsi="Times New Roman" w:hint="eastAsia"/>
                  <w:sz w:val="20"/>
                  <w:lang w:val="en-US"/>
                </w:rPr>
                <w:delText>Идентификатор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объекта</w:delText>
              </w:r>
              <w:bookmarkStart w:id="3037" w:name="_Toc1550382"/>
              <w:bookmarkStart w:id="3038" w:name="_Toc1551208"/>
              <w:bookmarkStart w:id="3039" w:name="_Toc6911979"/>
              <w:bookmarkStart w:id="3040" w:name="_Toc21517404"/>
              <w:bookmarkEnd w:id="3037"/>
              <w:bookmarkEnd w:id="3038"/>
              <w:bookmarkEnd w:id="3039"/>
              <w:bookmarkEnd w:id="3040"/>
            </w:del>
          </w:p>
        </w:tc>
        <w:bookmarkStart w:id="3041" w:name="_Toc1550383"/>
        <w:bookmarkStart w:id="3042" w:name="_Toc1551209"/>
        <w:bookmarkStart w:id="3043" w:name="_Toc6911980"/>
        <w:bookmarkStart w:id="3044" w:name="_Toc21517405"/>
        <w:bookmarkEnd w:id="3041"/>
        <w:bookmarkEnd w:id="3042"/>
        <w:bookmarkEnd w:id="3043"/>
        <w:bookmarkEnd w:id="3044"/>
      </w:tr>
      <w:tr w:rsidR="00775010" w:rsidRPr="007A6002" w:rsidDel="0070375E" w14:paraId="7973D0B6" w14:textId="6CE8629C" w:rsidTr="00775010">
        <w:trPr>
          <w:del w:id="3045" w:author="Маслихова Олеся Анатольевна" w:date="2018-12-25T15:06:00Z"/>
        </w:trPr>
        <w:tc>
          <w:tcPr>
            <w:tcW w:w="513" w:type="dxa"/>
          </w:tcPr>
          <w:p w14:paraId="3A9242B4" w14:textId="407255FE" w:rsidR="00775010" w:rsidRPr="00E95F05" w:rsidDel="0070375E" w:rsidRDefault="00775010" w:rsidP="00650D72">
            <w:pPr>
              <w:pStyle w:val="afa"/>
              <w:numPr>
                <w:ilvl w:val="0"/>
                <w:numId w:val="33"/>
              </w:numPr>
              <w:rPr>
                <w:del w:id="3046" w:author="Маслихова Олеся Анатольевна" w:date="2018-12-25T15:06:00Z"/>
                <w:rStyle w:val="af9"/>
                <w:rFonts w:eastAsia="Calibri"/>
              </w:rPr>
            </w:pPr>
            <w:bookmarkStart w:id="3047" w:name="_Toc1550384"/>
            <w:bookmarkStart w:id="3048" w:name="_Toc1551210"/>
            <w:bookmarkStart w:id="3049" w:name="_Toc6911981"/>
            <w:bookmarkStart w:id="3050" w:name="_Toc21517406"/>
            <w:bookmarkEnd w:id="3047"/>
            <w:bookmarkEnd w:id="3048"/>
            <w:bookmarkEnd w:id="3049"/>
            <w:bookmarkEnd w:id="3050"/>
          </w:p>
        </w:tc>
        <w:tc>
          <w:tcPr>
            <w:tcW w:w="2464" w:type="dxa"/>
          </w:tcPr>
          <w:p w14:paraId="1815B94D" w14:textId="77F77308" w:rsidR="00775010" w:rsidRPr="00775010" w:rsidDel="0070375E" w:rsidRDefault="00775010" w:rsidP="00775010">
            <w:pPr>
              <w:pStyle w:val="af"/>
              <w:ind w:left="0" w:firstLine="0"/>
              <w:rPr>
                <w:del w:id="3051" w:author="Маслихова Олеся Анатольевна" w:date="2018-12-25T15:06:00Z"/>
                <w:rFonts w:ascii="Times New Roman" w:hAnsi="Times New Roman"/>
                <w:sz w:val="20"/>
                <w:lang w:val="en-US"/>
              </w:rPr>
            </w:pPr>
            <w:del w:id="3052" w:author="Маслихова Олеся Анатольевна" w:date="2018-12-25T15:06:00Z">
              <w:r w:rsidRPr="00775010" w:rsidDel="0070375E">
                <w:rPr>
                  <w:rFonts w:ascii="Times New Roman" w:hAnsi="Times New Roman"/>
                  <w:sz w:val="20"/>
                  <w:lang w:val="en-US"/>
                </w:rPr>
                <w:delText>ARCHIVETIME</w:delText>
              </w:r>
              <w:bookmarkStart w:id="3053" w:name="_Toc1550385"/>
              <w:bookmarkStart w:id="3054" w:name="_Toc1551211"/>
              <w:bookmarkStart w:id="3055" w:name="_Toc6911982"/>
              <w:bookmarkStart w:id="3056" w:name="_Toc21517407"/>
              <w:bookmarkEnd w:id="3053"/>
              <w:bookmarkEnd w:id="3054"/>
              <w:bookmarkEnd w:id="3055"/>
              <w:bookmarkEnd w:id="3056"/>
            </w:del>
          </w:p>
        </w:tc>
        <w:tc>
          <w:tcPr>
            <w:tcW w:w="1701" w:type="dxa"/>
          </w:tcPr>
          <w:p w14:paraId="14728482" w14:textId="39E1CB93" w:rsidR="00775010" w:rsidRPr="00775010" w:rsidDel="0070375E" w:rsidRDefault="00775010" w:rsidP="00775010">
            <w:pPr>
              <w:pStyle w:val="af"/>
              <w:ind w:left="0" w:firstLine="0"/>
              <w:rPr>
                <w:del w:id="3057" w:author="Маслихова Олеся Анатольевна" w:date="2018-12-25T15:06:00Z"/>
                <w:rFonts w:ascii="Times New Roman" w:hAnsi="Times New Roman"/>
                <w:sz w:val="20"/>
                <w:lang w:val="en-US"/>
              </w:rPr>
            </w:pPr>
            <w:del w:id="3058" w:author="Маслихова Олеся Анатольевна" w:date="2018-12-25T15:06:00Z">
              <w:r w:rsidRPr="00775010" w:rsidDel="0070375E">
                <w:rPr>
                  <w:rFonts w:ascii="Times New Roman" w:hAnsi="Times New Roman"/>
                  <w:sz w:val="20"/>
                  <w:lang w:val="en-US"/>
                </w:rPr>
                <w:delText>long</w:delText>
              </w:r>
              <w:bookmarkStart w:id="3059" w:name="_Toc1550386"/>
              <w:bookmarkStart w:id="3060" w:name="_Toc1551212"/>
              <w:bookmarkStart w:id="3061" w:name="_Toc6911983"/>
              <w:bookmarkStart w:id="3062" w:name="_Toc21517408"/>
              <w:bookmarkEnd w:id="3059"/>
              <w:bookmarkEnd w:id="3060"/>
              <w:bookmarkEnd w:id="3061"/>
              <w:bookmarkEnd w:id="3062"/>
            </w:del>
          </w:p>
        </w:tc>
        <w:tc>
          <w:tcPr>
            <w:tcW w:w="1842" w:type="dxa"/>
          </w:tcPr>
          <w:p w14:paraId="08523849" w14:textId="264B900F" w:rsidR="00775010" w:rsidRPr="007A6002" w:rsidDel="0070375E" w:rsidRDefault="00775010" w:rsidP="00DE1C4A">
            <w:pPr>
              <w:ind w:left="0" w:firstLine="0"/>
              <w:rPr>
                <w:del w:id="3063" w:author="Маслихова Олеся Анатольевна" w:date="2018-12-25T15:06:00Z"/>
                <w:spacing w:val="-5"/>
                <w:szCs w:val="20"/>
                <w:lang w:val="en-US" w:eastAsia="en-US"/>
              </w:rPr>
            </w:pPr>
            <w:bookmarkStart w:id="3064" w:name="_Toc1550387"/>
            <w:bookmarkStart w:id="3065" w:name="_Toc1551213"/>
            <w:bookmarkStart w:id="3066" w:name="_Toc6911984"/>
            <w:bookmarkStart w:id="3067" w:name="_Toc21517409"/>
            <w:bookmarkEnd w:id="3064"/>
            <w:bookmarkEnd w:id="3065"/>
            <w:bookmarkEnd w:id="3066"/>
            <w:bookmarkEnd w:id="3067"/>
          </w:p>
        </w:tc>
        <w:tc>
          <w:tcPr>
            <w:tcW w:w="3119" w:type="dxa"/>
          </w:tcPr>
          <w:p w14:paraId="5545FFD1" w14:textId="30955B9D" w:rsidR="00775010" w:rsidRPr="00775010" w:rsidDel="0070375E" w:rsidRDefault="00775010" w:rsidP="00775010">
            <w:pPr>
              <w:pStyle w:val="af"/>
              <w:ind w:left="0" w:firstLine="0"/>
              <w:rPr>
                <w:del w:id="3068" w:author="Маслихова Олеся Анатольевна" w:date="2018-12-25T15:06:00Z"/>
                <w:rFonts w:ascii="Times New Roman" w:hAnsi="Times New Roman"/>
                <w:sz w:val="20"/>
                <w:lang w:val="en-US"/>
              </w:rPr>
            </w:pPr>
            <w:del w:id="3069" w:author="Маслихова Олеся Анатольевна" w:date="2018-12-25T15:06:00Z">
              <w:r w:rsidRPr="00775010" w:rsidDel="0070375E">
                <w:rPr>
                  <w:rFonts w:ascii="Times New Roman" w:hAnsi="Times New Roman" w:hint="eastAsia"/>
                  <w:sz w:val="20"/>
                  <w:lang w:val="en-US"/>
                </w:rPr>
                <w:delText>Дата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архивирования</w:delText>
              </w:r>
              <w:bookmarkStart w:id="3070" w:name="_Toc1550388"/>
              <w:bookmarkStart w:id="3071" w:name="_Toc1551214"/>
              <w:bookmarkStart w:id="3072" w:name="_Toc6911985"/>
              <w:bookmarkStart w:id="3073" w:name="_Toc21517410"/>
              <w:bookmarkEnd w:id="3070"/>
              <w:bookmarkEnd w:id="3071"/>
              <w:bookmarkEnd w:id="3072"/>
              <w:bookmarkEnd w:id="3073"/>
            </w:del>
          </w:p>
        </w:tc>
        <w:bookmarkStart w:id="3074" w:name="_Toc1550389"/>
        <w:bookmarkStart w:id="3075" w:name="_Toc1551215"/>
        <w:bookmarkStart w:id="3076" w:name="_Toc6911986"/>
        <w:bookmarkStart w:id="3077" w:name="_Toc21517411"/>
        <w:bookmarkEnd w:id="3074"/>
        <w:bookmarkEnd w:id="3075"/>
        <w:bookmarkEnd w:id="3076"/>
        <w:bookmarkEnd w:id="3077"/>
      </w:tr>
      <w:tr w:rsidR="00775010" w:rsidRPr="007A6002" w:rsidDel="0070375E" w14:paraId="2DA3B77F" w14:textId="69E1B259" w:rsidTr="00775010">
        <w:trPr>
          <w:del w:id="3078" w:author="Маслихова Олеся Анатольевна" w:date="2018-12-25T15:06:00Z"/>
        </w:trPr>
        <w:tc>
          <w:tcPr>
            <w:tcW w:w="513" w:type="dxa"/>
          </w:tcPr>
          <w:p w14:paraId="6B1AC383" w14:textId="2A1BECF0" w:rsidR="00775010" w:rsidRPr="00E95F05" w:rsidDel="0070375E" w:rsidRDefault="00775010" w:rsidP="00650D72">
            <w:pPr>
              <w:pStyle w:val="afa"/>
              <w:numPr>
                <w:ilvl w:val="0"/>
                <w:numId w:val="33"/>
              </w:numPr>
              <w:rPr>
                <w:del w:id="3079" w:author="Маслихова Олеся Анатольевна" w:date="2018-12-25T15:06:00Z"/>
                <w:rStyle w:val="af9"/>
                <w:rFonts w:eastAsia="Calibri"/>
              </w:rPr>
            </w:pPr>
            <w:bookmarkStart w:id="3080" w:name="_Toc1550390"/>
            <w:bookmarkStart w:id="3081" w:name="_Toc1551216"/>
            <w:bookmarkStart w:id="3082" w:name="_Toc6911987"/>
            <w:bookmarkStart w:id="3083" w:name="_Toc21517412"/>
            <w:bookmarkEnd w:id="3080"/>
            <w:bookmarkEnd w:id="3081"/>
            <w:bookmarkEnd w:id="3082"/>
            <w:bookmarkEnd w:id="3083"/>
          </w:p>
        </w:tc>
        <w:tc>
          <w:tcPr>
            <w:tcW w:w="2464" w:type="dxa"/>
          </w:tcPr>
          <w:p w14:paraId="7CCB59EB" w14:textId="7BFDD6F4" w:rsidR="00775010" w:rsidRPr="00775010" w:rsidDel="0070375E" w:rsidRDefault="00775010" w:rsidP="00775010">
            <w:pPr>
              <w:pStyle w:val="af"/>
              <w:ind w:left="0" w:firstLine="0"/>
              <w:rPr>
                <w:del w:id="3084" w:author="Маслихова Олеся Анатольевна" w:date="2018-12-25T15:06:00Z"/>
                <w:rFonts w:ascii="Times New Roman" w:hAnsi="Times New Roman"/>
                <w:sz w:val="20"/>
                <w:lang w:val="en-US"/>
              </w:rPr>
            </w:pPr>
            <w:del w:id="3085" w:author="Маслихова Олеся Анатольевна" w:date="2018-12-25T15:06:00Z">
              <w:r w:rsidRPr="00775010" w:rsidDel="0070375E">
                <w:rPr>
                  <w:rFonts w:ascii="Times New Roman" w:hAnsi="Times New Roman"/>
                  <w:sz w:val="20"/>
                  <w:lang w:val="en-US"/>
                </w:rPr>
                <w:delText>DELETETIME</w:delText>
              </w:r>
              <w:bookmarkStart w:id="3086" w:name="_Toc1550391"/>
              <w:bookmarkStart w:id="3087" w:name="_Toc1551217"/>
              <w:bookmarkStart w:id="3088" w:name="_Toc6911988"/>
              <w:bookmarkStart w:id="3089" w:name="_Toc21517413"/>
              <w:bookmarkEnd w:id="3086"/>
              <w:bookmarkEnd w:id="3087"/>
              <w:bookmarkEnd w:id="3088"/>
              <w:bookmarkEnd w:id="3089"/>
            </w:del>
          </w:p>
        </w:tc>
        <w:tc>
          <w:tcPr>
            <w:tcW w:w="1701" w:type="dxa"/>
          </w:tcPr>
          <w:p w14:paraId="20458AC7" w14:textId="418C1538" w:rsidR="00775010" w:rsidRPr="00775010" w:rsidDel="0070375E" w:rsidRDefault="00775010" w:rsidP="00775010">
            <w:pPr>
              <w:pStyle w:val="af"/>
              <w:ind w:left="0" w:firstLine="0"/>
              <w:rPr>
                <w:del w:id="3090" w:author="Маслихова Олеся Анатольевна" w:date="2018-12-25T15:06:00Z"/>
                <w:rFonts w:ascii="Times New Roman" w:hAnsi="Times New Roman"/>
                <w:sz w:val="20"/>
                <w:lang w:val="en-US"/>
              </w:rPr>
            </w:pPr>
            <w:del w:id="3091" w:author="Маслихова Олеся Анатольевна" w:date="2018-12-25T15:06:00Z">
              <w:r w:rsidRPr="00775010" w:rsidDel="0070375E">
                <w:rPr>
                  <w:rFonts w:ascii="Times New Roman" w:hAnsi="Times New Roman"/>
                  <w:sz w:val="20"/>
                  <w:lang w:val="en-US"/>
                </w:rPr>
                <w:delText>long</w:delText>
              </w:r>
              <w:bookmarkStart w:id="3092" w:name="_Toc1550392"/>
              <w:bookmarkStart w:id="3093" w:name="_Toc1551218"/>
              <w:bookmarkStart w:id="3094" w:name="_Toc6911989"/>
              <w:bookmarkStart w:id="3095" w:name="_Toc21517414"/>
              <w:bookmarkEnd w:id="3092"/>
              <w:bookmarkEnd w:id="3093"/>
              <w:bookmarkEnd w:id="3094"/>
              <w:bookmarkEnd w:id="3095"/>
            </w:del>
          </w:p>
        </w:tc>
        <w:tc>
          <w:tcPr>
            <w:tcW w:w="1842" w:type="dxa"/>
          </w:tcPr>
          <w:p w14:paraId="26E9B841" w14:textId="3616D106" w:rsidR="00775010" w:rsidRPr="007A6002" w:rsidDel="0070375E" w:rsidRDefault="00775010" w:rsidP="00DE1C4A">
            <w:pPr>
              <w:ind w:left="0" w:firstLine="0"/>
              <w:rPr>
                <w:del w:id="3096" w:author="Маслихова Олеся Анатольевна" w:date="2018-12-25T15:06:00Z"/>
                <w:spacing w:val="-5"/>
                <w:szCs w:val="20"/>
                <w:lang w:val="en-US" w:eastAsia="en-US"/>
              </w:rPr>
            </w:pPr>
            <w:bookmarkStart w:id="3097" w:name="_Toc1550393"/>
            <w:bookmarkStart w:id="3098" w:name="_Toc1551219"/>
            <w:bookmarkStart w:id="3099" w:name="_Toc6911990"/>
            <w:bookmarkStart w:id="3100" w:name="_Toc21517415"/>
            <w:bookmarkEnd w:id="3097"/>
            <w:bookmarkEnd w:id="3098"/>
            <w:bookmarkEnd w:id="3099"/>
            <w:bookmarkEnd w:id="3100"/>
          </w:p>
        </w:tc>
        <w:tc>
          <w:tcPr>
            <w:tcW w:w="3119" w:type="dxa"/>
          </w:tcPr>
          <w:p w14:paraId="6F4E65C9" w14:textId="7D6D6C53" w:rsidR="00775010" w:rsidRPr="00775010" w:rsidDel="0070375E" w:rsidRDefault="00775010" w:rsidP="00775010">
            <w:pPr>
              <w:pStyle w:val="af"/>
              <w:ind w:left="0" w:firstLine="0"/>
              <w:rPr>
                <w:del w:id="3101" w:author="Маслихова Олеся Анатольевна" w:date="2018-12-25T15:06:00Z"/>
                <w:rFonts w:ascii="Times New Roman" w:hAnsi="Times New Roman"/>
                <w:sz w:val="20"/>
                <w:lang w:val="en-US"/>
              </w:rPr>
            </w:pPr>
            <w:del w:id="3102" w:author="Маслихова Олеся Анатольевна" w:date="2018-12-25T15:06:00Z">
              <w:r w:rsidRPr="00775010" w:rsidDel="0070375E">
                <w:rPr>
                  <w:rFonts w:ascii="Times New Roman" w:hAnsi="Times New Roman" w:hint="eastAsia"/>
                  <w:sz w:val="20"/>
                  <w:lang w:val="en-US"/>
                </w:rPr>
                <w:delText>Дата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удаления</w:delText>
              </w:r>
              <w:bookmarkStart w:id="3103" w:name="_Toc1550394"/>
              <w:bookmarkStart w:id="3104" w:name="_Toc1551220"/>
              <w:bookmarkStart w:id="3105" w:name="_Toc6911991"/>
              <w:bookmarkStart w:id="3106" w:name="_Toc21517416"/>
              <w:bookmarkEnd w:id="3103"/>
              <w:bookmarkEnd w:id="3104"/>
              <w:bookmarkEnd w:id="3105"/>
              <w:bookmarkEnd w:id="3106"/>
            </w:del>
          </w:p>
        </w:tc>
        <w:bookmarkStart w:id="3107" w:name="_Toc1550395"/>
        <w:bookmarkStart w:id="3108" w:name="_Toc1551221"/>
        <w:bookmarkStart w:id="3109" w:name="_Toc6911992"/>
        <w:bookmarkStart w:id="3110" w:name="_Toc21517417"/>
        <w:bookmarkEnd w:id="3107"/>
        <w:bookmarkEnd w:id="3108"/>
        <w:bookmarkEnd w:id="3109"/>
        <w:bookmarkEnd w:id="3110"/>
      </w:tr>
      <w:tr w:rsidR="00775010" w:rsidRPr="007A6002" w:rsidDel="0070375E" w14:paraId="618AA7A3" w14:textId="6A4D0CA9" w:rsidTr="00775010">
        <w:trPr>
          <w:del w:id="3111" w:author="Маслихова Олеся Анатольевна" w:date="2018-12-25T15:06:00Z"/>
        </w:trPr>
        <w:tc>
          <w:tcPr>
            <w:tcW w:w="513" w:type="dxa"/>
          </w:tcPr>
          <w:p w14:paraId="7CC35721" w14:textId="1283E676" w:rsidR="00775010" w:rsidRPr="00E95F05" w:rsidDel="0070375E" w:rsidRDefault="00775010" w:rsidP="00650D72">
            <w:pPr>
              <w:pStyle w:val="afa"/>
              <w:numPr>
                <w:ilvl w:val="0"/>
                <w:numId w:val="33"/>
              </w:numPr>
              <w:rPr>
                <w:del w:id="3112" w:author="Маслихова Олеся Анатольевна" w:date="2018-12-25T15:06:00Z"/>
                <w:rStyle w:val="af9"/>
                <w:rFonts w:eastAsia="Calibri"/>
              </w:rPr>
            </w:pPr>
            <w:bookmarkStart w:id="3113" w:name="_Toc1550396"/>
            <w:bookmarkStart w:id="3114" w:name="_Toc1551222"/>
            <w:bookmarkStart w:id="3115" w:name="_Toc6911993"/>
            <w:bookmarkStart w:id="3116" w:name="_Toc21517418"/>
            <w:bookmarkEnd w:id="3113"/>
            <w:bookmarkEnd w:id="3114"/>
            <w:bookmarkEnd w:id="3115"/>
            <w:bookmarkEnd w:id="3116"/>
          </w:p>
        </w:tc>
        <w:tc>
          <w:tcPr>
            <w:tcW w:w="2464" w:type="dxa"/>
          </w:tcPr>
          <w:p w14:paraId="6CF27E94" w14:textId="7F5D2B7C" w:rsidR="00775010" w:rsidRPr="00775010" w:rsidDel="0070375E" w:rsidRDefault="00775010" w:rsidP="00775010">
            <w:pPr>
              <w:pStyle w:val="af"/>
              <w:ind w:left="0" w:firstLine="0"/>
              <w:rPr>
                <w:del w:id="3117" w:author="Маслихова Олеся Анатольевна" w:date="2018-12-25T15:06:00Z"/>
                <w:rFonts w:ascii="Times New Roman" w:hAnsi="Times New Roman"/>
                <w:sz w:val="20"/>
                <w:lang w:val="en-US"/>
              </w:rPr>
            </w:pPr>
            <w:del w:id="3118" w:author="Маслихова Олеся Анатольевна" w:date="2018-12-25T15:06:00Z">
              <w:r w:rsidRPr="00775010" w:rsidDel="0070375E">
                <w:rPr>
                  <w:rFonts w:ascii="Times New Roman" w:hAnsi="Times New Roman"/>
                  <w:sz w:val="20"/>
                  <w:lang w:val="en-US"/>
                </w:rPr>
                <w:delText>SYSCREATETIME</w:delText>
              </w:r>
              <w:bookmarkStart w:id="3119" w:name="_Toc1550397"/>
              <w:bookmarkStart w:id="3120" w:name="_Toc1551223"/>
              <w:bookmarkStart w:id="3121" w:name="_Toc6911994"/>
              <w:bookmarkStart w:id="3122" w:name="_Toc21517419"/>
              <w:bookmarkEnd w:id="3119"/>
              <w:bookmarkEnd w:id="3120"/>
              <w:bookmarkEnd w:id="3121"/>
              <w:bookmarkEnd w:id="3122"/>
            </w:del>
          </w:p>
        </w:tc>
        <w:tc>
          <w:tcPr>
            <w:tcW w:w="1701" w:type="dxa"/>
          </w:tcPr>
          <w:p w14:paraId="2DEEDBB1" w14:textId="054B1924" w:rsidR="00775010" w:rsidRPr="00775010" w:rsidDel="0070375E" w:rsidRDefault="00775010" w:rsidP="00775010">
            <w:pPr>
              <w:pStyle w:val="af"/>
              <w:ind w:left="0" w:firstLine="0"/>
              <w:rPr>
                <w:del w:id="3123" w:author="Маслихова Олеся Анатольевна" w:date="2018-12-25T15:06:00Z"/>
                <w:rFonts w:ascii="Times New Roman" w:hAnsi="Times New Roman"/>
                <w:sz w:val="20"/>
                <w:lang w:val="en-US"/>
              </w:rPr>
            </w:pPr>
            <w:del w:id="3124" w:author="Маслихова Олеся Анатольевна" w:date="2018-12-25T15:06:00Z">
              <w:r w:rsidRPr="00775010" w:rsidDel="0070375E">
                <w:rPr>
                  <w:rFonts w:ascii="Times New Roman" w:hAnsi="Times New Roman"/>
                  <w:sz w:val="20"/>
                  <w:lang w:val="en-US"/>
                </w:rPr>
                <w:delText>timestamp</w:delText>
              </w:r>
              <w:bookmarkStart w:id="3125" w:name="_Toc1550398"/>
              <w:bookmarkStart w:id="3126" w:name="_Toc1551224"/>
              <w:bookmarkStart w:id="3127" w:name="_Toc6911995"/>
              <w:bookmarkStart w:id="3128" w:name="_Toc21517420"/>
              <w:bookmarkEnd w:id="3125"/>
              <w:bookmarkEnd w:id="3126"/>
              <w:bookmarkEnd w:id="3127"/>
              <w:bookmarkEnd w:id="3128"/>
            </w:del>
          </w:p>
        </w:tc>
        <w:tc>
          <w:tcPr>
            <w:tcW w:w="1842" w:type="dxa"/>
          </w:tcPr>
          <w:p w14:paraId="3F6EECBE" w14:textId="2D101C66" w:rsidR="00775010" w:rsidRPr="007A6002" w:rsidDel="0070375E" w:rsidRDefault="00775010" w:rsidP="00DE1C4A">
            <w:pPr>
              <w:ind w:left="0" w:firstLine="0"/>
              <w:rPr>
                <w:del w:id="3129" w:author="Маслихова Олеся Анатольевна" w:date="2018-12-25T15:06:00Z"/>
                <w:spacing w:val="-5"/>
                <w:szCs w:val="20"/>
                <w:lang w:val="en-US" w:eastAsia="en-US"/>
              </w:rPr>
            </w:pPr>
            <w:bookmarkStart w:id="3130" w:name="_Toc1550399"/>
            <w:bookmarkStart w:id="3131" w:name="_Toc1551225"/>
            <w:bookmarkStart w:id="3132" w:name="_Toc6911996"/>
            <w:bookmarkStart w:id="3133" w:name="_Toc21517421"/>
            <w:bookmarkEnd w:id="3130"/>
            <w:bookmarkEnd w:id="3131"/>
            <w:bookmarkEnd w:id="3132"/>
            <w:bookmarkEnd w:id="3133"/>
          </w:p>
        </w:tc>
        <w:tc>
          <w:tcPr>
            <w:tcW w:w="3119" w:type="dxa"/>
          </w:tcPr>
          <w:p w14:paraId="1D7D0DE4" w14:textId="70A0F7BD" w:rsidR="00775010" w:rsidRPr="00775010" w:rsidDel="0070375E" w:rsidRDefault="00775010" w:rsidP="00775010">
            <w:pPr>
              <w:pStyle w:val="af"/>
              <w:ind w:left="0" w:firstLine="0"/>
              <w:rPr>
                <w:del w:id="3134" w:author="Маслихова Олеся Анатольевна" w:date="2018-12-25T15:06:00Z"/>
                <w:rFonts w:ascii="Times New Roman" w:hAnsi="Times New Roman"/>
                <w:sz w:val="20"/>
                <w:lang w:val="en-US"/>
              </w:rPr>
            </w:pPr>
            <w:del w:id="3135" w:author="Маслихова Олеся Анатольевна" w:date="2018-12-25T15:06:00Z">
              <w:r w:rsidRPr="00775010" w:rsidDel="0070375E">
                <w:rPr>
                  <w:rFonts w:ascii="Times New Roman" w:hAnsi="Times New Roman" w:hint="eastAsia"/>
                  <w:sz w:val="20"/>
                  <w:lang w:val="en-US"/>
                </w:rPr>
                <w:delText>Системное</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время</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создания</w:delText>
              </w:r>
              <w:bookmarkStart w:id="3136" w:name="_Toc1550400"/>
              <w:bookmarkStart w:id="3137" w:name="_Toc1551226"/>
              <w:bookmarkStart w:id="3138" w:name="_Toc6911997"/>
              <w:bookmarkStart w:id="3139" w:name="_Toc21517422"/>
              <w:bookmarkEnd w:id="3136"/>
              <w:bookmarkEnd w:id="3137"/>
              <w:bookmarkEnd w:id="3138"/>
              <w:bookmarkEnd w:id="3139"/>
            </w:del>
          </w:p>
        </w:tc>
        <w:bookmarkStart w:id="3140" w:name="_Toc1550401"/>
        <w:bookmarkStart w:id="3141" w:name="_Toc1551227"/>
        <w:bookmarkStart w:id="3142" w:name="_Toc6911998"/>
        <w:bookmarkStart w:id="3143" w:name="_Toc21517423"/>
        <w:bookmarkEnd w:id="3140"/>
        <w:bookmarkEnd w:id="3141"/>
        <w:bookmarkEnd w:id="3142"/>
        <w:bookmarkEnd w:id="3143"/>
      </w:tr>
      <w:tr w:rsidR="00775010" w:rsidRPr="007A6002" w:rsidDel="0070375E" w14:paraId="607CD088" w14:textId="28169D7A" w:rsidTr="00775010">
        <w:trPr>
          <w:del w:id="3144" w:author="Маслихова Олеся Анатольевна" w:date="2018-12-25T15:06:00Z"/>
        </w:trPr>
        <w:tc>
          <w:tcPr>
            <w:tcW w:w="513" w:type="dxa"/>
          </w:tcPr>
          <w:p w14:paraId="1F4E00D1" w14:textId="28EBAB1A" w:rsidR="00775010" w:rsidRPr="00E95F05" w:rsidDel="0070375E" w:rsidRDefault="00775010" w:rsidP="00650D72">
            <w:pPr>
              <w:pStyle w:val="afa"/>
              <w:numPr>
                <w:ilvl w:val="0"/>
                <w:numId w:val="33"/>
              </w:numPr>
              <w:rPr>
                <w:del w:id="3145" w:author="Маслихова Олеся Анатольевна" w:date="2018-12-25T15:06:00Z"/>
                <w:rStyle w:val="af9"/>
                <w:rFonts w:eastAsia="Calibri"/>
              </w:rPr>
            </w:pPr>
            <w:bookmarkStart w:id="3146" w:name="_Toc1550402"/>
            <w:bookmarkStart w:id="3147" w:name="_Toc1551228"/>
            <w:bookmarkStart w:id="3148" w:name="_Toc6911999"/>
            <w:bookmarkStart w:id="3149" w:name="_Toc21517424"/>
            <w:bookmarkEnd w:id="3146"/>
            <w:bookmarkEnd w:id="3147"/>
            <w:bookmarkEnd w:id="3148"/>
            <w:bookmarkEnd w:id="3149"/>
          </w:p>
        </w:tc>
        <w:tc>
          <w:tcPr>
            <w:tcW w:w="2464" w:type="dxa"/>
          </w:tcPr>
          <w:p w14:paraId="0E821B49" w14:textId="1F2B8F91" w:rsidR="00775010" w:rsidRPr="00775010" w:rsidDel="0070375E" w:rsidRDefault="00775010" w:rsidP="00775010">
            <w:pPr>
              <w:pStyle w:val="af"/>
              <w:ind w:left="0" w:firstLine="0"/>
              <w:rPr>
                <w:del w:id="3150" w:author="Маслихова Олеся Анатольевна" w:date="2018-12-25T15:06:00Z"/>
                <w:rFonts w:ascii="Times New Roman" w:hAnsi="Times New Roman"/>
                <w:sz w:val="20"/>
                <w:lang w:val="en-US"/>
              </w:rPr>
            </w:pPr>
            <w:del w:id="3151" w:author="Маслихова Олеся Анатольевна" w:date="2018-12-25T15:06:00Z">
              <w:r w:rsidRPr="00775010" w:rsidDel="0070375E">
                <w:rPr>
                  <w:rFonts w:ascii="Times New Roman" w:hAnsi="Times New Roman"/>
                  <w:sz w:val="20"/>
                  <w:lang w:val="en-US"/>
                </w:rPr>
                <w:delText>VERSION</w:delText>
              </w:r>
              <w:bookmarkStart w:id="3152" w:name="_Toc1550403"/>
              <w:bookmarkStart w:id="3153" w:name="_Toc1551229"/>
              <w:bookmarkStart w:id="3154" w:name="_Toc6912000"/>
              <w:bookmarkStart w:id="3155" w:name="_Toc21517425"/>
              <w:bookmarkEnd w:id="3152"/>
              <w:bookmarkEnd w:id="3153"/>
              <w:bookmarkEnd w:id="3154"/>
              <w:bookmarkEnd w:id="3155"/>
            </w:del>
          </w:p>
        </w:tc>
        <w:tc>
          <w:tcPr>
            <w:tcW w:w="1701" w:type="dxa"/>
          </w:tcPr>
          <w:p w14:paraId="305D6C54" w14:textId="66559F56" w:rsidR="00775010" w:rsidRPr="00775010" w:rsidDel="0070375E" w:rsidRDefault="00775010" w:rsidP="00775010">
            <w:pPr>
              <w:pStyle w:val="af"/>
              <w:ind w:left="0" w:firstLine="0"/>
              <w:rPr>
                <w:del w:id="3156" w:author="Маслихова Олеся Анатольевна" w:date="2018-12-25T15:06:00Z"/>
                <w:rFonts w:ascii="Times New Roman" w:hAnsi="Times New Roman"/>
                <w:sz w:val="20"/>
                <w:lang w:val="en-US"/>
              </w:rPr>
            </w:pPr>
            <w:del w:id="3157" w:author="Маслихова Олеся Анатольевна" w:date="2018-12-25T15:06:00Z">
              <w:r w:rsidRPr="00775010" w:rsidDel="0070375E">
                <w:rPr>
                  <w:rFonts w:ascii="Times New Roman" w:hAnsi="Times New Roman"/>
                  <w:sz w:val="20"/>
                  <w:lang w:val="en-US"/>
                </w:rPr>
                <w:delText>integer</w:delText>
              </w:r>
              <w:bookmarkStart w:id="3158" w:name="_Toc1550404"/>
              <w:bookmarkStart w:id="3159" w:name="_Toc1551230"/>
              <w:bookmarkStart w:id="3160" w:name="_Toc6912001"/>
              <w:bookmarkStart w:id="3161" w:name="_Toc21517426"/>
              <w:bookmarkEnd w:id="3158"/>
              <w:bookmarkEnd w:id="3159"/>
              <w:bookmarkEnd w:id="3160"/>
              <w:bookmarkEnd w:id="3161"/>
            </w:del>
          </w:p>
        </w:tc>
        <w:tc>
          <w:tcPr>
            <w:tcW w:w="1842" w:type="dxa"/>
          </w:tcPr>
          <w:p w14:paraId="0B119DD2" w14:textId="7DCE9D26" w:rsidR="00775010" w:rsidRPr="007A6002" w:rsidDel="0070375E" w:rsidRDefault="00775010" w:rsidP="00DE1C4A">
            <w:pPr>
              <w:ind w:left="0" w:firstLine="0"/>
              <w:rPr>
                <w:del w:id="3162" w:author="Маслихова Олеся Анатольевна" w:date="2018-12-25T15:06:00Z"/>
                <w:spacing w:val="-5"/>
                <w:szCs w:val="20"/>
                <w:lang w:val="en-US" w:eastAsia="en-US"/>
              </w:rPr>
            </w:pPr>
            <w:bookmarkStart w:id="3163" w:name="_Toc1550405"/>
            <w:bookmarkStart w:id="3164" w:name="_Toc1551231"/>
            <w:bookmarkStart w:id="3165" w:name="_Toc6912002"/>
            <w:bookmarkStart w:id="3166" w:name="_Toc21517427"/>
            <w:bookmarkEnd w:id="3163"/>
            <w:bookmarkEnd w:id="3164"/>
            <w:bookmarkEnd w:id="3165"/>
            <w:bookmarkEnd w:id="3166"/>
          </w:p>
        </w:tc>
        <w:tc>
          <w:tcPr>
            <w:tcW w:w="3119" w:type="dxa"/>
          </w:tcPr>
          <w:p w14:paraId="3DE049D2" w14:textId="1FF8D52B" w:rsidR="00775010" w:rsidRPr="00775010" w:rsidDel="0070375E" w:rsidRDefault="00775010" w:rsidP="00775010">
            <w:pPr>
              <w:pStyle w:val="af"/>
              <w:ind w:left="0" w:firstLine="0"/>
              <w:rPr>
                <w:del w:id="3167" w:author="Маслихова Олеся Анатольевна" w:date="2018-12-25T15:06:00Z"/>
                <w:rFonts w:ascii="Times New Roman" w:hAnsi="Times New Roman"/>
                <w:sz w:val="20"/>
                <w:lang w:val="en-US"/>
              </w:rPr>
            </w:pPr>
            <w:del w:id="3168" w:author="Маслихова Олеся Анатольевна" w:date="2018-12-25T15:06:00Z">
              <w:r w:rsidRPr="00775010" w:rsidDel="0070375E">
                <w:rPr>
                  <w:rFonts w:ascii="Times New Roman" w:hAnsi="Times New Roman" w:hint="eastAsia"/>
                  <w:sz w:val="20"/>
                  <w:lang w:val="en-US"/>
                </w:rPr>
                <w:delText>Системная</w:delText>
              </w:r>
              <w:r w:rsidRPr="00775010" w:rsidDel="0070375E">
                <w:rPr>
                  <w:rFonts w:ascii="Times New Roman" w:hAnsi="Times New Roman"/>
                  <w:sz w:val="20"/>
                  <w:lang w:val="en-US"/>
                </w:rPr>
                <w:delText xml:space="preserve"> (hibernate) </w:delText>
              </w:r>
              <w:r w:rsidRPr="00775010" w:rsidDel="0070375E">
                <w:rPr>
                  <w:rFonts w:ascii="Times New Roman" w:hAnsi="Times New Roman" w:hint="eastAsia"/>
                  <w:sz w:val="20"/>
                  <w:lang w:val="en-US"/>
                </w:rPr>
                <w:delText>версия</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объекта</w:delText>
              </w:r>
              <w:bookmarkStart w:id="3169" w:name="_Toc1550406"/>
              <w:bookmarkStart w:id="3170" w:name="_Toc1551232"/>
              <w:bookmarkStart w:id="3171" w:name="_Toc6912003"/>
              <w:bookmarkStart w:id="3172" w:name="_Toc21517428"/>
              <w:bookmarkEnd w:id="3169"/>
              <w:bookmarkEnd w:id="3170"/>
              <w:bookmarkEnd w:id="3171"/>
              <w:bookmarkEnd w:id="3172"/>
            </w:del>
          </w:p>
        </w:tc>
        <w:bookmarkStart w:id="3173" w:name="_Toc1550407"/>
        <w:bookmarkStart w:id="3174" w:name="_Toc1551233"/>
        <w:bookmarkStart w:id="3175" w:name="_Toc6912004"/>
        <w:bookmarkStart w:id="3176" w:name="_Toc21517429"/>
        <w:bookmarkEnd w:id="3173"/>
        <w:bookmarkEnd w:id="3174"/>
        <w:bookmarkEnd w:id="3175"/>
        <w:bookmarkEnd w:id="3176"/>
      </w:tr>
      <w:tr w:rsidR="00775010" w:rsidRPr="00775010" w:rsidDel="0070375E" w14:paraId="498F58D5" w14:textId="0E25E8A8" w:rsidTr="00775010">
        <w:trPr>
          <w:del w:id="3177" w:author="Маслихова Олеся Анатольевна" w:date="2018-12-25T15:06:00Z"/>
        </w:trPr>
        <w:tc>
          <w:tcPr>
            <w:tcW w:w="513" w:type="dxa"/>
          </w:tcPr>
          <w:p w14:paraId="2F58EA0B" w14:textId="06A41668" w:rsidR="00775010" w:rsidRPr="00E95F05" w:rsidDel="0070375E" w:rsidRDefault="00775010" w:rsidP="00650D72">
            <w:pPr>
              <w:pStyle w:val="afa"/>
              <w:numPr>
                <w:ilvl w:val="0"/>
                <w:numId w:val="33"/>
              </w:numPr>
              <w:rPr>
                <w:del w:id="3178" w:author="Маслихова Олеся Анатольевна" w:date="2018-12-25T15:06:00Z"/>
                <w:rStyle w:val="af9"/>
                <w:rFonts w:eastAsia="Calibri"/>
              </w:rPr>
            </w:pPr>
            <w:bookmarkStart w:id="3179" w:name="_Toc1550408"/>
            <w:bookmarkStart w:id="3180" w:name="_Toc1551234"/>
            <w:bookmarkStart w:id="3181" w:name="_Toc6912005"/>
            <w:bookmarkStart w:id="3182" w:name="_Toc21517430"/>
            <w:bookmarkEnd w:id="3179"/>
            <w:bookmarkEnd w:id="3180"/>
            <w:bookmarkEnd w:id="3181"/>
            <w:bookmarkEnd w:id="3182"/>
          </w:p>
        </w:tc>
        <w:tc>
          <w:tcPr>
            <w:tcW w:w="2464" w:type="dxa"/>
          </w:tcPr>
          <w:p w14:paraId="01176C69" w14:textId="6EFE2159" w:rsidR="00775010" w:rsidRPr="00775010" w:rsidDel="0070375E" w:rsidRDefault="00775010" w:rsidP="00775010">
            <w:pPr>
              <w:pStyle w:val="af"/>
              <w:ind w:left="0" w:firstLine="0"/>
              <w:rPr>
                <w:del w:id="3183" w:author="Маслихова Олеся Анатольевна" w:date="2018-12-25T15:06:00Z"/>
                <w:rFonts w:ascii="Times New Roman" w:hAnsi="Times New Roman"/>
                <w:sz w:val="20"/>
                <w:lang w:val="en-US"/>
              </w:rPr>
            </w:pPr>
            <w:del w:id="3184" w:author="Маслихова Олеся Анатольевна" w:date="2018-12-25T15:06:00Z">
              <w:r w:rsidRPr="00775010" w:rsidDel="0070375E">
                <w:rPr>
                  <w:rFonts w:ascii="Times New Roman" w:hAnsi="Times New Roman"/>
                  <w:sz w:val="20"/>
                  <w:lang w:val="en-US"/>
                </w:rPr>
                <w:delText>CREATEDOCID</w:delText>
              </w:r>
              <w:bookmarkStart w:id="3185" w:name="_Toc1550409"/>
              <w:bookmarkStart w:id="3186" w:name="_Toc1551235"/>
              <w:bookmarkStart w:id="3187" w:name="_Toc6912006"/>
              <w:bookmarkStart w:id="3188" w:name="_Toc21517431"/>
              <w:bookmarkEnd w:id="3185"/>
              <w:bookmarkEnd w:id="3186"/>
              <w:bookmarkEnd w:id="3187"/>
              <w:bookmarkEnd w:id="3188"/>
            </w:del>
          </w:p>
        </w:tc>
        <w:tc>
          <w:tcPr>
            <w:tcW w:w="1701" w:type="dxa"/>
          </w:tcPr>
          <w:p w14:paraId="7AA6A566" w14:textId="3F500109" w:rsidR="00775010" w:rsidRPr="00775010" w:rsidDel="0070375E" w:rsidRDefault="00775010" w:rsidP="00775010">
            <w:pPr>
              <w:pStyle w:val="af"/>
              <w:ind w:left="0" w:firstLine="0"/>
              <w:rPr>
                <w:del w:id="3189" w:author="Маслихова Олеся Анатольевна" w:date="2018-12-25T15:06:00Z"/>
                <w:rFonts w:ascii="Times New Roman" w:hAnsi="Times New Roman"/>
                <w:sz w:val="20"/>
                <w:lang w:val="en-US"/>
              </w:rPr>
            </w:pPr>
            <w:del w:id="3190" w:author="Маслихова Олеся Анатольевна" w:date="2018-12-25T15:06:00Z">
              <w:r w:rsidRPr="00775010" w:rsidDel="0070375E">
                <w:rPr>
                  <w:rFonts w:ascii="Times New Roman" w:hAnsi="Times New Roman"/>
                  <w:sz w:val="20"/>
                  <w:lang w:val="en-US"/>
                </w:rPr>
                <w:delText>string</w:delText>
              </w:r>
              <w:bookmarkStart w:id="3191" w:name="_Toc1550410"/>
              <w:bookmarkStart w:id="3192" w:name="_Toc1551236"/>
              <w:bookmarkStart w:id="3193" w:name="_Toc6912007"/>
              <w:bookmarkStart w:id="3194" w:name="_Toc21517432"/>
              <w:bookmarkEnd w:id="3191"/>
              <w:bookmarkEnd w:id="3192"/>
              <w:bookmarkEnd w:id="3193"/>
              <w:bookmarkEnd w:id="3194"/>
            </w:del>
          </w:p>
        </w:tc>
        <w:tc>
          <w:tcPr>
            <w:tcW w:w="1842" w:type="dxa"/>
          </w:tcPr>
          <w:p w14:paraId="66242F2B" w14:textId="7B4480BF" w:rsidR="00775010" w:rsidRPr="007A6002" w:rsidDel="0070375E" w:rsidRDefault="00775010" w:rsidP="00DE1C4A">
            <w:pPr>
              <w:ind w:left="0" w:firstLine="0"/>
              <w:rPr>
                <w:del w:id="3195" w:author="Маслихова Олеся Анатольевна" w:date="2018-12-25T15:06:00Z"/>
                <w:spacing w:val="-5"/>
                <w:szCs w:val="20"/>
                <w:lang w:val="en-US" w:eastAsia="en-US"/>
              </w:rPr>
            </w:pPr>
            <w:bookmarkStart w:id="3196" w:name="_Toc1550411"/>
            <w:bookmarkStart w:id="3197" w:name="_Toc1551237"/>
            <w:bookmarkStart w:id="3198" w:name="_Toc6912008"/>
            <w:bookmarkStart w:id="3199" w:name="_Toc21517433"/>
            <w:bookmarkEnd w:id="3196"/>
            <w:bookmarkEnd w:id="3197"/>
            <w:bookmarkEnd w:id="3198"/>
            <w:bookmarkEnd w:id="3199"/>
          </w:p>
        </w:tc>
        <w:tc>
          <w:tcPr>
            <w:tcW w:w="3119" w:type="dxa"/>
          </w:tcPr>
          <w:p w14:paraId="15326668" w14:textId="4D21361E" w:rsidR="00775010" w:rsidRPr="00775010" w:rsidDel="0070375E" w:rsidRDefault="00775010" w:rsidP="00775010">
            <w:pPr>
              <w:pStyle w:val="af"/>
              <w:ind w:left="0" w:firstLine="0"/>
              <w:rPr>
                <w:del w:id="3200" w:author="Маслихова Олеся Анатольевна" w:date="2018-12-25T15:06:00Z"/>
                <w:rFonts w:ascii="Times New Roman" w:hAnsi="Times New Roman"/>
                <w:sz w:val="20"/>
              </w:rPr>
            </w:pPr>
            <w:del w:id="3201" w:author="Маслихова Олеся Анатольевна" w:date="2018-12-25T15:06:00Z">
              <w:r w:rsidRPr="00775010" w:rsidDel="0070375E">
                <w:rPr>
                  <w:rFonts w:ascii="Times New Roman" w:hAnsi="Times New Roman" w:hint="eastAsia"/>
                  <w:sz w:val="20"/>
                </w:rPr>
                <w:delText>Документ</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которым</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было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сформирована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данная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операция</w:delText>
              </w:r>
              <w:bookmarkStart w:id="3202" w:name="_Toc1550412"/>
              <w:bookmarkStart w:id="3203" w:name="_Toc1551238"/>
              <w:bookmarkStart w:id="3204" w:name="_Toc6912009"/>
              <w:bookmarkStart w:id="3205" w:name="_Toc21517434"/>
              <w:bookmarkEnd w:id="3202"/>
              <w:bookmarkEnd w:id="3203"/>
              <w:bookmarkEnd w:id="3204"/>
              <w:bookmarkEnd w:id="3205"/>
            </w:del>
          </w:p>
        </w:tc>
        <w:bookmarkStart w:id="3206" w:name="_Toc1550413"/>
        <w:bookmarkStart w:id="3207" w:name="_Toc1551239"/>
        <w:bookmarkStart w:id="3208" w:name="_Toc6912010"/>
        <w:bookmarkStart w:id="3209" w:name="_Toc21517435"/>
        <w:bookmarkEnd w:id="3206"/>
        <w:bookmarkEnd w:id="3207"/>
        <w:bookmarkEnd w:id="3208"/>
        <w:bookmarkEnd w:id="3209"/>
      </w:tr>
      <w:tr w:rsidR="00775010" w:rsidRPr="007A6002" w:rsidDel="0070375E" w14:paraId="57B5F0EF" w14:textId="2B724BE5" w:rsidTr="00775010">
        <w:trPr>
          <w:del w:id="3210" w:author="Маслихова Олеся Анатольевна" w:date="2018-12-25T15:06:00Z"/>
        </w:trPr>
        <w:tc>
          <w:tcPr>
            <w:tcW w:w="513" w:type="dxa"/>
          </w:tcPr>
          <w:p w14:paraId="1B4FADEF" w14:textId="5F5B1AA5" w:rsidR="00775010" w:rsidRPr="00E95F05" w:rsidDel="0070375E" w:rsidRDefault="00775010" w:rsidP="00650D72">
            <w:pPr>
              <w:pStyle w:val="afa"/>
              <w:numPr>
                <w:ilvl w:val="0"/>
                <w:numId w:val="33"/>
              </w:numPr>
              <w:rPr>
                <w:del w:id="3211" w:author="Маслихова Олеся Анатольевна" w:date="2018-12-25T15:06:00Z"/>
                <w:rStyle w:val="af9"/>
                <w:rFonts w:eastAsia="Calibri"/>
              </w:rPr>
            </w:pPr>
            <w:bookmarkStart w:id="3212" w:name="_Toc1550414"/>
            <w:bookmarkStart w:id="3213" w:name="_Toc1551240"/>
            <w:bookmarkStart w:id="3214" w:name="_Toc6912011"/>
            <w:bookmarkStart w:id="3215" w:name="_Toc21517436"/>
            <w:bookmarkEnd w:id="3212"/>
            <w:bookmarkEnd w:id="3213"/>
            <w:bookmarkEnd w:id="3214"/>
            <w:bookmarkEnd w:id="3215"/>
          </w:p>
        </w:tc>
        <w:tc>
          <w:tcPr>
            <w:tcW w:w="2464" w:type="dxa"/>
          </w:tcPr>
          <w:p w14:paraId="5AD07966" w14:textId="136ACF2D" w:rsidR="00775010" w:rsidRPr="00775010" w:rsidDel="0070375E" w:rsidRDefault="00775010" w:rsidP="00775010">
            <w:pPr>
              <w:pStyle w:val="af"/>
              <w:ind w:left="0" w:firstLine="0"/>
              <w:rPr>
                <w:del w:id="3216" w:author="Маслихова Олеся Анатольевна" w:date="2018-12-25T15:06:00Z"/>
                <w:rFonts w:ascii="Times New Roman" w:hAnsi="Times New Roman"/>
                <w:sz w:val="20"/>
                <w:lang w:val="en-US"/>
              </w:rPr>
            </w:pPr>
            <w:del w:id="3217" w:author="Маслихова Олеся Анатольевна" w:date="2018-12-25T15:06:00Z">
              <w:r w:rsidRPr="00775010" w:rsidDel="0070375E">
                <w:rPr>
                  <w:rFonts w:ascii="Times New Roman" w:hAnsi="Times New Roman"/>
                  <w:sz w:val="20"/>
                  <w:lang w:val="en-US"/>
                </w:rPr>
                <w:delText>CREDIT</w:delText>
              </w:r>
              <w:bookmarkStart w:id="3218" w:name="_Toc1550415"/>
              <w:bookmarkStart w:id="3219" w:name="_Toc1551241"/>
              <w:bookmarkStart w:id="3220" w:name="_Toc6912012"/>
              <w:bookmarkStart w:id="3221" w:name="_Toc21517437"/>
              <w:bookmarkEnd w:id="3218"/>
              <w:bookmarkEnd w:id="3219"/>
              <w:bookmarkEnd w:id="3220"/>
              <w:bookmarkEnd w:id="3221"/>
            </w:del>
          </w:p>
        </w:tc>
        <w:tc>
          <w:tcPr>
            <w:tcW w:w="1701" w:type="dxa"/>
          </w:tcPr>
          <w:p w14:paraId="0ACE1427" w14:textId="5E110B91" w:rsidR="00775010" w:rsidRPr="00775010" w:rsidDel="0070375E" w:rsidRDefault="00775010" w:rsidP="00775010">
            <w:pPr>
              <w:pStyle w:val="af"/>
              <w:ind w:left="0" w:firstLine="0"/>
              <w:rPr>
                <w:del w:id="3222" w:author="Маслихова Олеся Анатольевна" w:date="2018-12-25T15:06:00Z"/>
                <w:rFonts w:ascii="Times New Roman" w:hAnsi="Times New Roman"/>
                <w:sz w:val="20"/>
                <w:lang w:val="en-US"/>
              </w:rPr>
            </w:pPr>
            <w:del w:id="3223" w:author="Маслихова Олеся Анатольевна" w:date="2018-12-25T15:06:00Z">
              <w:r w:rsidRPr="00775010" w:rsidDel="0070375E">
                <w:rPr>
                  <w:rFonts w:ascii="Times New Roman" w:hAnsi="Times New Roman"/>
                  <w:sz w:val="20"/>
                  <w:lang w:val="en-US"/>
                </w:rPr>
                <w:delText>big_decimal</w:delText>
              </w:r>
              <w:bookmarkStart w:id="3224" w:name="_Toc1550416"/>
              <w:bookmarkStart w:id="3225" w:name="_Toc1551242"/>
              <w:bookmarkStart w:id="3226" w:name="_Toc6912013"/>
              <w:bookmarkStart w:id="3227" w:name="_Toc21517438"/>
              <w:bookmarkEnd w:id="3224"/>
              <w:bookmarkEnd w:id="3225"/>
              <w:bookmarkEnd w:id="3226"/>
              <w:bookmarkEnd w:id="3227"/>
            </w:del>
          </w:p>
        </w:tc>
        <w:tc>
          <w:tcPr>
            <w:tcW w:w="1842" w:type="dxa"/>
          </w:tcPr>
          <w:p w14:paraId="1EE7C455" w14:textId="089CDD96" w:rsidR="00775010" w:rsidRPr="007A6002" w:rsidDel="0070375E" w:rsidRDefault="00DE1C4A" w:rsidP="00DE1C4A">
            <w:pPr>
              <w:ind w:left="0" w:firstLine="0"/>
              <w:rPr>
                <w:del w:id="3228" w:author="Маслихова Олеся Анатольевна" w:date="2018-12-25T15:06:00Z"/>
                <w:spacing w:val="-5"/>
                <w:szCs w:val="20"/>
                <w:lang w:val="en-US" w:eastAsia="en-US"/>
              </w:rPr>
            </w:pPr>
            <w:del w:id="322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230" w:name="_Toc1550417"/>
              <w:bookmarkStart w:id="3231" w:name="_Toc1551243"/>
              <w:bookmarkStart w:id="3232" w:name="_Toc6912014"/>
              <w:bookmarkStart w:id="3233" w:name="_Toc21517439"/>
              <w:bookmarkEnd w:id="3230"/>
              <w:bookmarkEnd w:id="3231"/>
              <w:bookmarkEnd w:id="3232"/>
              <w:bookmarkEnd w:id="3233"/>
            </w:del>
          </w:p>
        </w:tc>
        <w:tc>
          <w:tcPr>
            <w:tcW w:w="3119" w:type="dxa"/>
          </w:tcPr>
          <w:p w14:paraId="3C63B224" w14:textId="2D36D411" w:rsidR="00775010" w:rsidRPr="00775010" w:rsidDel="0070375E" w:rsidRDefault="00775010" w:rsidP="00775010">
            <w:pPr>
              <w:pStyle w:val="af"/>
              <w:ind w:left="0" w:firstLine="0"/>
              <w:rPr>
                <w:del w:id="3234" w:author="Маслихова Олеся Анатольевна" w:date="2018-12-25T15:06:00Z"/>
                <w:rFonts w:ascii="Times New Roman" w:hAnsi="Times New Roman"/>
                <w:sz w:val="20"/>
                <w:lang w:val="en-US"/>
              </w:rPr>
            </w:pPr>
            <w:del w:id="3235" w:author="Маслихова Олеся Анатольевна" w:date="2018-12-25T15:06:00Z">
              <w:r w:rsidRPr="00775010" w:rsidDel="0070375E">
                <w:rPr>
                  <w:rFonts w:ascii="Times New Roman" w:hAnsi="Times New Roman" w:hint="eastAsia"/>
                  <w:sz w:val="20"/>
                  <w:lang w:val="en-US"/>
                </w:rPr>
                <w:delText>Сумма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проводки</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кредиту</w:delText>
              </w:r>
              <w:bookmarkStart w:id="3236" w:name="_Toc1550418"/>
              <w:bookmarkStart w:id="3237" w:name="_Toc1551244"/>
              <w:bookmarkStart w:id="3238" w:name="_Toc6912015"/>
              <w:bookmarkStart w:id="3239" w:name="_Toc21517440"/>
              <w:bookmarkEnd w:id="3236"/>
              <w:bookmarkEnd w:id="3237"/>
              <w:bookmarkEnd w:id="3238"/>
              <w:bookmarkEnd w:id="3239"/>
            </w:del>
          </w:p>
        </w:tc>
        <w:bookmarkStart w:id="3240" w:name="_Toc1550419"/>
        <w:bookmarkStart w:id="3241" w:name="_Toc1551245"/>
        <w:bookmarkStart w:id="3242" w:name="_Toc6912016"/>
        <w:bookmarkStart w:id="3243" w:name="_Toc21517441"/>
        <w:bookmarkEnd w:id="3240"/>
        <w:bookmarkEnd w:id="3241"/>
        <w:bookmarkEnd w:id="3242"/>
        <w:bookmarkEnd w:id="3243"/>
      </w:tr>
      <w:tr w:rsidR="00775010" w:rsidRPr="00775010" w:rsidDel="0070375E" w14:paraId="2FDF719D" w14:textId="42601958" w:rsidTr="00775010">
        <w:trPr>
          <w:del w:id="3244" w:author="Маслихова Олеся Анатольевна" w:date="2018-12-25T15:06:00Z"/>
        </w:trPr>
        <w:tc>
          <w:tcPr>
            <w:tcW w:w="513" w:type="dxa"/>
          </w:tcPr>
          <w:p w14:paraId="79E8E334" w14:textId="5AD6611D" w:rsidR="00775010" w:rsidRPr="00E95F05" w:rsidDel="0070375E" w:rsidRDefault="00775010" w:rsidP="00650D72">
            <w:pPr>
              <w:pStyle w:val="afa"/>
              <w:numPr>
                <w:ilvl w:val="0"/>
                <w:numId w:val="33"/>
              </w:numPr>
              <w:rPr>
                <w:del w:id="3245" w:author="Маслихова Олеся Анатольевна" w:date="2018-12-25T15:06:00Z"/>
                <w:rStyle w:val="af9"/>
                <w:rFonts w:eastAsia="Calibri"/>
              </w:rPr>
            </w:pPr>
            <w:bookmarkStart w:id="3246" w:name="_Toc1550420"/>
            <w:bookmarkStart w:id="3247" w:name="_Toc1551246"/>
            <w:bookmarkStart w:id="3248" w:name="_Toc6912017"/>
            <w:bookmarkStart w:id="3249" w:name="_Toc21517442"/>
            <w:bookmarkEnd w:id="3246"/>
            <w:bookmarkEnd w:id="3247"/>
            <w:bookmarkEnd w:id="3248"/>
            <w:bookmarkEnd w:id="3249"/>
          </w:p>
        </w:tc>
        <w:tc>
          <w:tcPr>
            <w:tcW w:w="2464" w:type="dxa"/>
          </w:tcPr>
          <w:p w14:paraId="76612EAF" w14:textId="75B27C2A" w:rsidR="00775010" w:rsidRPr="00775010" w:rsidDel="0070375E" w:rsidRDefault="00775010" w:rsidP="00775010">
            <w:pPr>
              <w:pStyle w:val="af"/>
              <w:ind w:left="0" w:firstLine="0"/>
              <w:rPr>
                <w:del w:id="3250" w:author="Маслихова Олеся Анатольевна" w:date="2018-12-25T15:06:00Z"/>
                <w:rFonts w:ascii="Times New Roman" w:hAnsi="Times New Roman"/>
                <w:sz w:val="20"/>
                <w:lang w:val="en-US"/>
              </w:rPr>
            </w:pPr>
            <w:del w:id="3251" w:author="Маслихова Олеся Анатольевна" w:date="2018-12-25T15:06:00Z">
              <w:r w:rsidRPr="00775010" w:rsidDel="0070375E">
                <w:rPr>
                  <w:rFonts w:ascii="Times New Roman" w:hAnsi="Times New Roman"/>
                  <w:sz w:val="20"/>
                  <w:lang w:val="en-US"/>
                </w:rPr>
                <w:delText>CURRCREDIT</w:delText>
              </w:r>
              <w:bookmarkStart w:id="3252" w:name="_Toc1550421"/>
              <w:bookmarkStart w:id="3253" w:name="_Toc1551247"/>
              <w:bookmarkStart w:id="3254" w:name="_Toc6912018"/>
              <w:bookmarkStart w:id="3255" w:name="_Toc21517443"/>
              <w:bookmarkEnd w:id="3252"/>
              <w:bookmarkEnd w:id="3253"/>
              <w:bookmarkEnd w:id="3254"/>
              <w:bookmarkEnd w:id="3255"/>
            </w:del>
          </w:p>
        </w:tc>
        <w:tc>
          <w:tcPr>
            <w:tcW w:w="1701" w:type="dxa"/>
          </w:tcPr>
          <w:p w14:paraId="0948E5E4" w14:textId="7E4BBA22" w:rsidR="00775010" w:rsidRPr="00775010" w:rsidDel="0070375E" w:rsidRDefault="00775010" w:rsidP="00775010">
            <w:pPr>
              <w:pStyle w:val="af"/>
              <w:ind w:left="0" w:firstLine="0"/>
              <w:rPr>
                <w:del w:id="3256" w:author="Маслихова Олеся Анатольевна" w:date="2018-12-25T15:06:00Z"/>
                <w:rFonts w:ascii="Times New Roman" w:hAnsi="Times New Roman"/>
                <w:sz w:val="20"/>
                <w:lang w:val="en-US"/>
              </w:rPr>
            </w:pPr>
            <w:del w:id="3257" w:author="Маслихова Олеся Анатольевна" w:date="2018-12-25T15:06:00Z">
              <w:r w:rsidRPr="00775010" w:rsidDel="0070375E">
                <w:rPr>
                  <w:rFonts w:ascii="Times New Roman" w:hAnsi="Times New Roman"/>
                  <w:sz w:val="20"/>
                  <w:lang w:val="en-US"/>
                </w:rPr>
                <w:delText>big_decimal</w:delText>
              </w:r>
              <w:bookmarkStart w:id="3258" w:name="_Toc1550422"/>
              <w:bookmarkStart w:id="3259" w:name="_Toc1551248"/>
              <w:bookmarkStart w:id="3260" w:name="_Toc6912019"/>
              <w:bookmarkStart w:id="3261" w:name="_Toc21517444"/>
              <w:bookmarkEnd w:id="3258"/>
              <w:bookmarkEnd w:id="3259"/>
              <w:bookmarkEnd w:id="3260"/>
              <w:bookmarkEnd w:id="3261"/>
            </w:del>
          </w:p>
        </w:tc>
        <w:tc>
          <w:tcPr>
            <w:tcW w:w="1842" w:type="dxa"/>
          </w:tcPr>
          <w:p w14:paraId="4CA8081C" w14:textId="6DED92A0" w:rsidR="00775010" w:rsidRPr="007A6002" w:rsidDel="0070375E" w:rsidRDefault="00DE1C4A" w:rsidP="00DE1C4A">
            <w:pPr>
              <w:ind w:left="0" w:firstLine="0"/>
              <w:rPr>
                <w:del w:id="3262" w:author="Маслихова Олеся Анатольевна" w:date="2018-12-25T15:06:00Z"/>
                <w:spacing w:val="-5"/>
                <w:szCs w:val="20"/>
                <w:lang w:val="en-US" w:eastAsia="en-US"/>
              </w:rPr>
            </w:pPr>
            <w:del w:id="326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264" w:name="_Toc1550423"/>
              <w:bookmarkStart w:id="3265" w:name="_Toc1551249"/>
              <w:bookmarkStart w:id="3266" w:name="_Toc6912020"/>
              <w:bookmarkStart w:id="3267" w:name="_Toc21517445"/>
              <w:bookmarkEnd w:id="3264"/>
              <w:bookmarkEnd w:id="3265"/>
              <w:bookmarkEnd w:id="3266"/>
              <w:bookmarkEnd w:id="3267"/>
            </w:del>
          </w:p>
        </w:tc>
        <w:tc>
          <w:tcPr>
            <w:tcW w:w="3119" w:type="dxa"/>
          </w:tcPr>
          <w:p w14:paraId="654C016C" w14:textId="2D8AD6D3" w:rsidR="00775010" w:rsidRPr="00775010" w:rsidDel="0070375E" w:rsidRDefault="00775010" w:rsidP="00775010">
            <w:pPr>
              <w:pStyle w:val="af"/>
              <w:ind w:left="0" w:firstLine="0"/>
              <w:rPr>
                <w:del w:id="3268" w:author="Маслихова Олеся Анатольевна" w:date="2018-12-25T15:06:00Z"/>
                <w:rFonts w:ascii="Times New Roman" w:hAnsi="Times New Roman"/>
                <w:sz w:val="20"/>
              </w:rPr>
            </w:pPr>
            <w:del w:id="3269" w:author="Маслихова Олеся Анатольевна" w:date="2018-12-25T15:06:00Z">
              <w:r w:rsidRPr="00775010" w:rsidDel="0070375E">
                <w:rPr>
                  <w:rFonts w:ascii="Times New Roman" w:hAnsi="Times New Roman" w:hint="eastAsia"/>
                  <w:sz w:val="20"/>
                </w:rPr>
                <w:delText>Сумма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проводки</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кредиту</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в</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валюте</w:delText>
              </w:r>
              <w:bookmarkStart w:id="3270" w:name="_Toc1550424"/>
              <w:bookmarkStart w:id="3271" w:name="_Toc1551250"/>
              <w:bookmarkStart w:id="3272" w:name="_Toc6912021"/>
              <w:bookmarkStart w:id="3273" w:name="_Toc21517446"/>
              <w:bookmarkEnd w:id="3270"/>
              <w:bookmarkEnd w:id="3271"/>
              <w:bookmarkEnd w:id="3272"/>
              <w:bookmarkEnd w:id="3273"/>
            </w:del>
          </w:p>
        </w:tc>
        <w:bookmarkStart w:id="3274" w:name="_Toc1550425"/>
        <w:bookmarkStart w:id="3275" w:name="_Toc1551251"/>
        <w:bookmarkStart w:id="3276" w:name="_Toc6912022"/>
        <w:bookmarkStart w:id="3277" w:name="_Toc21517447"/>
        <w:bookmarkEnd w:id="3274"/>
        <w:bookmarkEnd w:id="3275"/>
        <w:bookmarkEnd w:id="3276"/>
        <w:bookmarkEnd w:id="3277"/>
      </w:tr>
      <w:tr w:rsidR="00775010" w:rsidRPr="00775010" w:rsidDel="0070375E" w14:paraId="11EE07E4" w14:textId="2BE5145B" w:rsidTr="00775010">
        <w:trPr>
          <w:del w:id="3278" w:author="Маслихова Олеся Анатольевна" w:date="2018-12-25T15:06:00Z"/>
        </w:trPr>
        <w:tc>
          <w:tcPr>
            <w:tcW w:w="513" w:type="dxa"/>
          </w:tcPr>
          <w:p w14:paraId="2A1664A9" w14:textId="7BB923C0" w:rsidR="00775010" w:rsidRPr="00E95F05" w:rsidDel="0070375E" w:rsidRDefault="00775010" w:rsidP="00650D72">
            <w:pPr>
              <w:pStyle w:val="afa"/>
              <w:numPr>
                <w:ilvl w:val="0"/>
                <w:numId w:val="33"/>
              </w:numPr>
              <w:rPr>
                <w:del w:id="3279" w:author="Маслихова Олеся Анатольевна" w:date="2018-12-25T15:06:00Z"/>
                <w:rStyle w:val="af9"/>
                <w:rFonts w:eastAsia="Calibri"/>
              </w:rPr>
            </w:pPr>
            <w:bookmarkStart w:id="3280" w:name="_Toc1550426"/>
            <w:bookmarkStart w:id="3281" w:name="_Toc1551252"/>
            <w:bookmarkStart w:id="3282" w:name="_Toc6912023"/>
            <w:bookmarkStart w:id="3283" w:name="_Toc21517448"/>
            <w:bookmarkEnd w:id="3280"/>
            <w:bookmarkEnd w:id="3281"/>
            <w:bookmarkEnd w:id="3282"/>
            <w:bookmarkEnd w:id="3283"/>
          </w:p>
        </w:tc>
        <w:tc>
          <w:tcPr>
            <w:tcW w:w="2464" w:type="dxa"/>
          </w:tcPr>
          <w:p w14:paraId="38206BF4" w14:textId="1B84DD30" w:rsidR="00775010" w:rsidRPr="00775010" w:rsidDel="0070375E" w:rsidRDefault="00775010" w:rsidP="00775010">
            <w:pPr>
              <w:pStyle w:val="af"/>
              <w:ind w:left="0" w:firstLine="0"/>
              <w:rPr>
                <w:del w:id="3284" w:author="Маслихова Олеся Анатольевна" w:date="2018-12-25T15:06:00Z"/>
                <w:rFonts w:ascii="Times New Roman" w:hAnsi="Times New Roman"/>
                <w:sz w:val="20"/>
                <w:lang w:val="en-US"/>
              </w:rPr>
            </w:pPr>
            <w:del w:id="3285" w:author="Маслихова Олеся Анатольевна" w:date="2018-12-25T15:06:00Z">
              <w:r w:rsidRPr="00775010" w:rsidDel="0070375E">
                <w:rPr>
                  <w:rFonts w:ascii="Times New Roman" w:hAnsi="Times New Roman"/>
                  <w:sz w:val="20"/>
                  <w:lang w:val="en-US"/>
                </w:rPr>
                <w:delText>CURRDEBET</w:delText>
              </w:r>
              <w:bookmarkStart w:id="3286" w:name="_Toc1550427"/>
              <w:bookmarkStart w:id="3287" w:name="_Toc1551253"/>
              <w:bookmarkStart w:id="3288" w:name="_Toc6912024"/>
              <w:bookmarkStart w:id="3289" w:name="_Toc21517449"/>
              <w:bookmarkEnd w:id="3286"/>
              <w:bookmarkEnd w:id="3287"/>
              <w:bookmarkEnd w:id="3288"/>
              <w:bookmarkEnd w:id="3289"/>
            </w:del>
          </w:p>
        </w:tc>
        <w:tc>
          <w:tcPr>
            <w:tcW w:w="1701" w:type="dxa"/>
          </w:tcPr>
          <w:p w14:paraId="4EDA5132" w14:textId="7CB3450B" w:rsidR="00775010" w:rsidRPr="00775010" w:rsidDel="0070375E" w:rsidRDefault="00775010" w:rsidP="00775010">
            <w:pPr>
              <w:pStyle w:val="af"/>
              <w:ind w:left="0" w:firstLine="0"/>
              <w:rPr>
                <w:del w:id="3290" w:author="Маслихова Олеся Анатольевна" w:date="2018-12-25T15:06:00Z"/>
                <w:rFonts w:ascii="Times New Roman" w:hAnsi="Times New Roman"/>
                <w:sz w:val="20"/>
                <w:lang w:val="en-US"/>
              </w:rPr>
            </w:pPr>
            <w:del w:id="3291" w:author="Маслихова Олеся Анатольевна" w:date="2018-12-25T15:06:00Z">
              <w:r w:rsidRPr="00775010" w:rsidDel="0070375E">
                <w:rPr>
                  <w:rFonts w:ascii="Times New Roman" w:hAnsi="Times New Roman"/>
                  <w:sz w:val="20"/>
                  <w:lang w:val="en-US"/>
                </w:rPr>
                <w:delText>big_decimal</w:delText>
              </w:r>
              <w:bookmarkStart w:id="3292" w:name="_Toc1550428"/>
              <w:bookmarkStart w:id="3293" w:name="_Toc1551254"/>
              <w:bookmarkStart w:id="3294" w:name="_Toc6912025"/>
              <w:bookmarkStart w:id="3295" w:name="_Toc21517450"/>
              <w:bookmarkEnd w:id="3292"/>
              <w:bookmarkEnd w:id="3293"/>
              <w:bookmarkEnd w:id="3294"/>
              <w:bookmarkEnd w:id="3295"/>
            </w:del>
          </w:p>
        </w:tc>
        <w:tc>
          <w:tcPr>
            <w:tcW w:w="1842" w:type="dxa"/>
          </w:tcPr>
          <w:p w14:paraId="2869D809" w14:textId="7E600B43" w:rsidR="00775010" w:rsidRPr="007A6002" w:rsidDel="0070375E" w:rsidRDefault="00DE1C4A" w:rsidP="00DE1C4A">
            <w:pPr>
              <w:ind w:left="0" w:firstLine="0"/>
              <w:rPr>
                <w:del w:id="3296" w:author="Маслихова Олеся Анатольевна" w:date="2018-12-25T15:06:00Z"/>
                <w:spacing w:val="-5"/>
                <w:szCs w:val="20"/>
                <w:lang w:val="en-US" w:eastAsia="en-US"/>
              </w:rPr>
            </w:pPr>
            <w:del w:id="329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298" w:name="_Toc1550429"/>
              <w:bookmarkStart w:id="3299" w:name="_Toc1551255"/>
              <w:bookmarkStart w:id="3300" w:name="_Toc6912026"/>
              <w:bookmarkStart w:id="3301" w:name="_Toc21517451"/>
              <w:bookmarkEnd w:id="3298"/>
              <w:bookmarkEnd w:id="3299"/>
              <w:bookmarkEnd w:id="3300"/>
              <w:bookmarkEnd w:id="3301"/>
            </w:del>
          </w:p>
        </w:tc>
        <w:tc>
          <w:tcPr>
            <w:tcW w:w="3119" w:type="dxa"/>
          </w:tcPr>
          <w:p w14:paraId="7F91A82F" w14:textId="01EE3E9F" w:rsidR="00775010" w:rsidRPr="00775010" w:rsidDel="0070375E" w:rsidRDefault="00775010" w:rsidP="00775010">
            <w:pPr>
              <w:pStyle w:val="af"/>
              <w:ind w:left="0" w:firstLine="0"/>
              <w:rPr>
                <w:del w:id="3302" w:author="Маслихова Олеся Анатольевна" w:date="2018-12-25T15:06:00Z"/>
                <w:rFonts w:ascii="Times New Roman" w:hAnsi="Times New Roman"/>
                <w:sz w:val="20"/>
              </w:rPr>
            </w:pPr>
            <w:del w:id="3303" w:author="Маслихова Олеся Анатольевна" w:date="2018-12-25T15:06:00Z">
              <w:r w:rsidRPr="00775010" w:rsidDel="0070375E">
                <w:rPr>
                  <w:rFonts w:ascii="Times New Roman" w:hAnsi="Times New Roman" w:hint="eastAsia"/>
                  <w:sz w:val="20"/>
                </w:rPr>
                <w:delText>Сумма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проводки</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дебету</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в</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валюте</w:delText>
              </w:r>
              <w:bookmarkStart w:id="3304" w:name="_Toc1550430"/>
              <w:bookmarkStart w:id="3305" w:name="_Toc1551256"/>
              <w:bookmarkStart w:id="3306" w:name="_Toc6912027"/>
              <w:bookmarkStart w:id="3307" w:name="_Toc21517452"/>
              <w:bookmarkEnd w:id="3304"/>
              <w:bookmarkEnd w:id="3305"/>
              <w:bookmarkEnd w:id="3306"/>
              <w:bookmarkEnd w:id="3307"/>
            </w:del>
          </w:p>
        </w:tc>
        <w:bookmarkStart w:id="3308" w:name="_Toc1550431"/>
        <w:bookmarkStart w:id="3309" w:name="_Toc1551257"/>
        <w:bookmarkStart w:id="3310" w:name="_Toc6912028"/>
        <w:bookmarkStart w:id="3311" w:name="_Toc21517453"/>
        <w:bookmarkEnd w:id="3308"/>
        <w:bookmarkEnd w:id="3309"/>
        <w:bookmarkEnd w:id="3310"/>
        <w:bookmarkEnd w:id="3311"/>
      </w:tr>
      <w:tr w:rsidR="00775010" w:rsidRPr="007A6002" w:rsidDel="0070375E" w14:paraId="1C92CFE8" w14:textId="1DC993C1" w:rsidTr="00775010">
        <w:trPr>
          <w:del w:id="3312" w:author="Маслихова Олеся Анатольевна" w:date="2018-12-25T15:06:00Z"/>
        </w:trPr>
        <w:tc>
          <w:tcPr>
            <w:tcW w:w="513" w:type="dxa"/>
          </w:tcPr>
          <w:p w14:paraId="73B17032" w14:textId="0E4AC28D" w:rsidR="00775010" w:rsidRPr="00E95F05" w:rsidDel="0070375E" w:rsidRDefault="00775010" w:rsidP="00650D72">
            <w:pPr>
              <w:pStyle w:val="afa"/>
              <w:numPr>
                <w:ilvl w:val="0"/>
                <w:numId w:val="33"/>
              </w:numPr>
              <w:rPr>
                <w:del w:id="3313" w:author="Маслихова Олеся Анатольевна" w:date="2018-12-25T15:06:00Z"/>
                <w:rStyle w:val="af9"/>
                <w:rFonts w:eastAsia="Calibri"/>
              </w:rPr>
            </w:pPr>
            <w:bookmarkStart w:id="3314" w:name="_Toc1550432"/>
            <w:bookmarkStart w:id="3315" w:name="_Toc1551258"/>
            <w:bookmarkStart w:id="3316" w:name="_Toc6912029"/>
            <w:bookmarkStart w:id="3317" w:name="_Toc21517454"/>
            <w:bookmarkEnd w:id="3314"/>
            <w:bookmarkEnd w:id="3315"/>
            <w:bookmarkEnd w:id="3316"/>
            <w:bookmarkEnd w:id="3317"/>
          </w:p>
        </w:tc>
        <w:tc>
          <w:tcPr>
            <w:tcW w:w="2464" w:type="dxa"/>
          </w:tcPr>
          <w:p w14:paraId="792A1B1B" w14:textId="2609615A" w:rsidR="00775010" w:rsidRPr="00775010" w:rsidDel="0070375E" w:rsidRDefault="00775010" w:rsidP="00775010">
            <w:pPr>
              <w:pStyle w:val="af"/>
              <w:ind w:left="0" w:firstLine="0"/>
              <w:rPr>
                <w:del w:id="3318" w:author="Маслихова Олеся Анатольевна" w:date="2018-12-25T15:06:00Z"/>
                <w:rFonts w:ascii="Times New Roman" w:hAnsi="Times New Roman"/>
                <w:sz w:val="20"/>
                <w:lang w:val="en-US"/>
              </w:rPr>
            </w:pPr>
            <w:del w:id="3319" w:author="Маслихова Олеся Анатольевна" w:date="2018-12-25T15:06:00Z">
              <w:r w:rsidRPr="00775010" w:rsidDel="0070375E">
                <w:rPr>
                  <w:rFonts w:ascii="Times New Roman" w:hAnsi="Times New Roman"/>
                  <w:sz w:val="20"/>
                  <w:lang w:val="en-US"/>
                </w:rPr>
                <w:delText>DEBET</w:delText>
              </w:r>
              <w:bookmarkStart w:id="3320" w:name="_Toc1550433"/>
              <w:bookmarkStart w:id="3321" w:name="_Toc1551259"/>
              <w:bookmarkStart w:id="3322" w:name="_Toc6912030"/>
              <w:bookmarkStart w:id="3323" w:name="_Toc21517455"/>
              <w:bookmarkEnd w:id="3320"/>
              <w:bookmarkEnd w:id="3321"/>
              <w:bookmarkEnd w:id="3322"/>
              <w:bookmarkEnd w:id="3323"/>
            </w:del>
          </w:p>
        </w:tc>
        <w:tc>
          <w:tcPr>
            <w:tcW w:w="1701" w:type="dxa"/>
          </w:tcPr>
          <w:p w14:paraId="5F5EDF35" w14:textId="050F04D8" w:rsidR="00775010" w:rsidRPr="00775010" w:rsidDel="0070375E" w:rsidRDefault="00775010" w:rsidP="00775010">
            <w:pPr>
              <w:pStyle w:val="af"/>
              <w:ind w:left="0" w:firstLine="0"/>
              <w:rPr>
                <w:del w:id="3324" w:author="Маслихова Олеся Анатольевна" w:date="2018-12-25T15:06:00Z"/>
                <w:rFonts w:ascii="Times New Roman" w:hAnsi="Times New Roman"/>
                <w:sz w:val="20"/>
                <w:lang w:val="en-US"/>
              </w:rPr>
            </w:pPr>
            <w:del w:id="3325" w:author="Маслихова Олеся Анатольевна" w:date="2018-12-25T15:06:00Z">
              <w:r w:rsidRPr="00775010" w:rsidDel="0070375E">
                <w:rPr>
                  <w:rFonts w:ascii="Times New Roman" w:hAnsi="Times New Roman"/>
                  <w:sz w:val="20"/>
                  <w:lang w:val="en-US"/>
                </w:rPr>
                <w:delText>big_decimal</w:delText>
              </w:r>
              <w:bookmarkStart w:id="3326" w:name="_Toc1550434"/>
              <w:bookmarkStart w:id="3327" w:name="_Toc1551260"/>
              <w:bookmarkStart w:id="3328" w:name="_Toc6912031"/>
              <w:bookmarkStart w:id="3329" w:name="_Toc21517456"/>
              <w:bookmarkEnd w:id="3326"/>
              <w:bookmarkEnd w:id="3327"/>
              <w:bookmarkEnd w:id="3328"/>
              <w:bookmarkEnd w:id="3329"/>
            </w:del>
          </w:p>
        </w:tc>
        <w:tc>
          <w:tcPr>
            <w:tcW w:w="1842" w:type="dxa"/>
          </w:tcPr>
          <w:p w14:paraId="55A5CC98" w14:textId="038E4406" w:rsidR="00775010" w:rsidRPr="007A6002" w:rsidDel="0070375E" w:rsidRDefault="00DE1C4A" w:rsidP="00DE1C4A">
            <w:pPr>
              <w:ind w:left="0" w:firstLine="0"/>
              <w:rPr>
                <w:del w:id="3330" w:author="Маслихова Олеся Анатольевна" w:date="2018-12-25T15:06:00Z"/>
                <w:spacing w:val="-5"/>
                <w:szCs w:val="20"/>
                <w:lang w:val="en-US" w:eastAsia="en-US"/>
              </w:rPr>
            </w:pPr>
            <w:del w:id="333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332" w:name="_Toc1550435"/>
              <w:bookmarkStart w:id="3333" w:name="_Toc1551261"/>
              <w:bookmarkStart w:id="3334" w:name="_Toc6912032"/>
              <w:bookmarkStart w:id="3335" w:name="_Toc21517457"/>
              <w:bookmarkEnd w:id="3332"/>
              <w:bookmarkEnd w:id="3333"/>
              <w:bookmarkEnd w:id="3334"/>
              <w:bookmarkEnd w:id="3335"/>
            </w:del>
          </w:p>
        </w:tc>
        <w:tc>
          <w:tcPr>
            <w:tcW w:w="3119" w:type="dxa"/>
          </w:tcPr>
          <w:p w14:paraId="54A6C2FA" w14:textId="6973E29D" w:rsidR="00775010" w:rsidRPr="00775010" w:rsidDel="0070375E" w:rsidRDefault="00775010" w:rsidP="00775010">
            <w:pPr>
              <w:pStyle w:val="af"/>
              <w:ind w:left="0" w:firstLine="0"/>
              <w:rPr>
                <w:del w:id="3336" w:author="Маслихова Олеся Анатольевна" w:date="2018-12-25T15:06:00Z"/>
                <w:rFonts w:ascii="Times New Roman" w:hAnsi="Times New Roman"/>
                <w:sz w:val="20"/>
                <w:lang w:val="en-US"/>
              </w:rPr>
            </w:pPr>
            <w:del w:id="3337" w:author="Маслихова Олеся Анатольевна" w:date="2018-12-25T15:06:00Z">
              <w:r w:rsidRPr="00775010" w:rsidDel="0070375E">
                <w:rPr>
                  <w:rFonts w:ascii="Times New Roman" w:hAnsi="Times New Roman" w:hint="eastAsia"/>
                  <w:sz w:val="20"/>
                  <w:lang w:val="en-US"/>
                </w:rPr>
                <w:delText>Сумма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проводки</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дебету</w:delText>
              </w:r>
              <w:bookmarkStart w:id="3338" w:name="_Toc1550436"/>
              <w:bookmarkStart w:id="3339" w:name="_Toc1551262"/>
              <w:bookmarkStart w:id="3340" w:name="_Toc6912033"/>
              <w:bookmarkStart w:id="3341" w:name="_Toc21517458"/>
              <w:bookmarkEnd w:id="3338"/>
              <w:bookmarkEnd w:id="3339"/>
              <w:bookmarkEnd w:id="3340"/>
              <w:bookmarkEnd w:id="3341"/>
            </w:del>
          </w:p>
        </w:tc>
        <w:bookmarkStart w:id="3342" w:name="_Toc1550437"/>
        <w:bookmarkStart w:id="3343" w:name="_Toc1551263"/>
        <w:bookmarkStart w:id="3344" w:name="_Toc6912034"/>
        <w:bookmarkStart w:id="3345" w:name="_Toc21517459"/>
        <w:bookmarkEnd w:id="3342"/>
        <w:bookmarkEnd w:id="3343"/>
        <w:bookmarkEnd w:id="3344"/>
        <w:bookmarkEnd w:id="3345"/>
      </w:tr>
      <w:tr w:rsidR="00775010" w:rsidRPr="007A6002" w:rsidDel="0070375E" w14:paraId="584E8D6E" w14:textId="6B1DAF44" w:rsidTr="00775010">
        <w:trPr>
          <w:del w:id="3346" w:author="Маслихова Олеся Анатольевна" w:date="2018-12-25T15:06:00Z"/>
        </w:trPr>
        <w:tc>
          <w:tcPr>
            <w:tcW w:w="513" w:type="dxa"/>
          </w:tcPr>
          <w:p w14:paraId="473EBE03" w14:textId="59360A1C" w:rsidR="00775010" w:rsidRPr="00E95F05" w:rsidDel="0070375E" w:rsidRDefault="00775010" w:rsidP="00650D72">
            <w:pPr>
              <w:pStyle w:val="afa"/>
              <w:numPr>
                <w:ilvl w:val="0"/>
                <w:numId w:val="33"/>
              </w:numPr>
              <w:rPr>
                <w:del w:id="3347" w:author="Маслихова Олеся Анатольевна" w:date="2018-12-25T15:06:00Z"/>
                <w:rStyle w:val="af9"/>
                <w:rFonts w:eastAsia="Calibri"/>
              </w:rPr>
            </w:pPr>
            <w:bookmarkStart w:id="3348" w:name="_Toc1550438"/>
            <w:bookmarkStart w:id="3349" w:name="_Toc1551264"/>
            <w:bookmarkStart w:id="3350" w:name="_Toc6912035"/>
            <w:bookmarkStart w:id="3351" w:name="_Toc21517460"/>
            <w:bookmarkEnd w:id="3348"/>
            <w:bookmarkEnd w:id="3349"/>
            <w:bookmarkEnd w:id="3350"/>
            <w:bookmarkEnd w:id="3351"/>
          </w:p>
        </w:tc>
        <w:tc>
          <w:tcPr>
            <w:tcW w:w="2464" w:type="dxa"/>
          </w:tcPr>
          <w:p w14:paraId="4D0C64E9" w14:textId="60B3A54B" w:rsidR="00775010" w:rsidRPr="00775010" w:rsidDel="0070375E" w:rsidRDefault="00775010" w:rsidP="00775010">
            <w:pPr>
              <w:pStyle w:val="af"/>
              <w:ind w:left="0" w:firstLine="0"/>
              <w:rPr>
                <w:del w:id="3352" w:author="Маслихова Олеся Анатольевна" w:date="2018-12-25T15:06:00Z"/>
                <w:rFonts w:ascii="Times New Roman" w:hAnsi="Times New Roman"/>
                <w:sz w:val="20"/>
                <w:lang w:val="en-US"/>
              </w:rPr>
            </w:pPr>
            <w:del w:id="3353" w:author="Маслихова Олеся Анатольевна" w:date="2018-12-25T15:06:00Z">
              <w:r w:rsidRPr="00775010" w:rsidDel="0070375E">
                <w:rPr>
                  <w:rFonts w:ascii="Times New Roman" w:hAnsi="Times New Roman"/>
                  <w:sz w:val="20"/>
                  <w:lang w:val="en-US"/>
                </w:rPr>
                <w:delText>DOCDATE2</w:delText>
              </w:r>
              <w:bookmarkStart w:id="3354" w:name="_Toc1550439"/>
              <w:bookmarkStart w:id="3355" w:name="_Toc1551265"/>
              <w:bookmarkStart w:id="3356" w:name="_Toc6912036"/>
              <w:bookmarkStart w:id="3357" w:name="_Toc21517461"/>
              <w:bookmarkEnd w:id="3354"/>
              <w:bookmarkEnd w:id="3355"/>
              <w:bookmarkEnd w:id="3356"/>
              <w:bookmarkEnd w:id="3357"/>
            </w:del>
          </w:p>
        </w:tc>
        <w:tc>
          <w:tcPr>
            <w:tcW w:w="1701" w:type="dxa"/>
          </w:tcPr>
          <w:p w14:paraId="6F882718" w14:textId="2FFDFB52" w:rsidR="00775010" w:rsidRPr="00775010" w:rsidDel="0070375E" w:rsidRDefault="00775010" w:rsidP="00775010">
            <w:pPr>
              <w:pStyle w:val="af"/>
              <w:ind w:left="0" w:firstLine="0"/>
              <w:rPr>
                <w:del w:id="3358" w:author="Маслихова Олеся Анатольевна" w:date="2018-12-25T15:06:00Z"/>
                <w:rFonts w:ascii="Times New Roman" w:hAnsi="Times New Roman"/>
                <w:sz w:val="20"/>
                <w:lang w:val="en-US"/>
              </w:rPr>
            </w:pPr>
            <w:del w:id="3359" w:author="Маслихова Олеся Анатольевна" w:date="2018-12-25T15:06:00Z">
              <w:r w:rsidRPr="00775010" w:rsidDel="0070375E">
                <w:rPr>
                  <w:rFonts w:ascii="Times New Roman" w:hAnsi="Times New Roman"/>
                  <w:sz w:val="20"/>
                  <w:lang w:val="en-US"/>
                </w:rPr>
                <w:delText>string</w:delText>
              </w:r>
              <w:bookmarkStart w:id="3360" w:name="_Toc1550440"/>
              <w:bookmarkStart w:id="3361" w:name="_Toc1551266"/>
              <w:bookmarkStart w:id="3362" w:name="_Toc6912037"/>
              <w:bookmarkStart w:id="3363" w:name="_Toc21517462"/>
              <w:bookmarkEnd w:id="3360"/>
              <w:bookmarkEnd w:id="3361"/>
              <w:bookmarkEnd w:id="3362"/>
              <w:bookmarkEnd w:id="3363"/>
            </w:del>
          </w:p>
        </w:tc>
        <w:tc>
          <w:tcPr>
            <w:tcW w:w="1842" w:type="dxa"/>
          </w:tcPr>
          <w:p w14:paraId="5550A580" w14:textId="2B2181E4" w:rsidR="00775010" w:rsidRPr="007A6002" w:rsidDel="0070375E" w:rsidRDefault="00DE1C4A" w:rsidP="00DE1C4A">
            <w:pPr>
              <w:ind w:left="0" w:firstLine="0"/>
              <w:rPr>
                <w:del w:id="3364" w:author="Маслихова Олеся Анатольевна" w:date="2018-12-25T15:06:00Z"/>
                <w:spacing w:val="-5"/>
                <w:szCs w:val="20"/>
                <w:lang w:val="en-US" w:eastAsia="en-US"/>
              </w:rPr>
            </w:pPr>
            <w:del w:id="336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366" w:name="_Toc1550441"/>
              <w:bookmarkStart w:id="3367" w:name="_Toc1551267"/>
              <w:bookmarkStart w:id="3368" w:name="_Toc6912038"/>
              <w:bookmarkStart w:id="3369" w:name="_Toc21517463"/>
              <w:bookmarkEnd w:id="3366"/>
              <w:bookmarkEnd w:id="3367"/>
              <w:bookmarkEnd w:id="3368"/>
              <w:bookmarkEnd w:id="3369"/>
            </w:del>
          </w:p>
        </w:tc>
        <w:tc>
          <w:tcPr>
            <w:tcW w:w="3119" w:type="dxa"/>
          </w:tcPr>
          <w:p w14:paraId="11E9FAFE" w14:textId="0CD539F9" w:rsidR="00775010" w:rsidRPr="00775010" w:rsidDel="0070375E" w:rsidRDefault="00775010" w:rsidP="00775010">
            <w:pPr>
              <w:pStyle w:val="af"/>
              <w:ind w:left="0" w:firstLine="0"/>
              <w:rPr>
                <w:del w:id="3370" w:author="Маслихова Олеся Анатольевна" w:date="2018-12-25T15:06:00Z"/>
                <w:rFonts w:ascii="Times New Roman" w:hAnsi="Times New Roman"/>
                <w:sz w:val="20"/>
                <w:lang w:val="en-US"/>
              </w:rPr>
            </w:pPr>
            <w:del w:id="3371" w:author="Маслихова Олеся Анатольевна" w:date="2018-12-25T15:06:00Z">
              <w:r w:rsidRPr="00775010" w:rsidDel="0070375E">
                <w:rPr>
                  <w:rFonts w:ascii="Times New Roman" w:hAnsi="Times New Roman" w:hint="eastAsia"/>
                  <w:sz w:val="20"/>
                  <w:lang w:val="en-US"/>
                </w:rPr>
                <w:delText>Дата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документа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картотека</w:delText>
              </w:r>
              <w:r w:rsidRPr="00775010" w:rsidDel="0070375E">
                <w:rPr>
                  <w:rFonts w:ascii="Times New Roman" w:hAnsi="Times New Roman"/>
                  <w:sz w:val="20"/>
                  <w:lang w:val="en-US"/>
                </w:rPr>
                <w:delText>)</w:delText>
              </w:r>
              <w:bookmarkStart w:id="3372" w:name="_Toc1550442"/>
              <w:bookmarkStart w:id="3373" w:name="_Toc1551268"/>
              <w:bookmarkStart w:id="3374" w:name="_Toc6912039"/>
              <w:bookmarkStart w:id="3375" w:name="_Toc21517464"/>
              <w:bookmarkEnd w:id="3372"/>
              <w:bookmarkEnd w:id="3373"/>
              <w:bookmarkEnd w:id="3374"/>
              <w:bookmarkEnd w:id="3375"/>
            </w:del>
          </w:p>
        </w:tc>
        <w:bookmarkStart w:id="3376" w:name="_Toc1550443"/>
        <w:bookmarkStart w:id="3377" w:name="_Toc1551269"/>
        <w:bookmarkStart w:id="3378" w:name="_Toc6912040"/>
        <w:bookmarkStart w:id="3379" w:name="_Toc21517465"/>
        <w:bookmarkEnd w:id="3376"/>
        <w:bookmarkEnd w:id="3377"/>
        <w:bookmarkEnd w:id="3378"/>
        <w:bookmarkEnd w:id="3379"/>
      </w:tr>
      <w:tr w:rsidR="00775010" w:rsidRPr="007A6002" w:rsidDel="0070375E" w14:paraId="13EC56DB" w14:textId="5FC1803C" w:rsidTr="00775010">
        <w:trPr>
          <w:del w:id="3380" w:author="Маслихова Олеся Анатольевна" w:date="2018-12-25T15:06:00Z"/>
        </w:trPr>
        <w:tc>
          <w:tcPr>
            <w:tcW w:w="513" w:type="dxa"/>
          </w:tcPr>
          <w:p w14:paraId="5894A6C7" w14:textId="6CD9AB2D" w:rsidR="00775010" w:rsidRPr="00E95F05" w:rsidDel="0070375E" w:rsidRDefault="00775010" w:rsidP="00650D72">
            <w:pPr>
              <w:pStyle w:val="afa"/>
              <w:numPr>
                <w:ilvl w:val="0"/>
                <w:numId w:val="33"/>
              </w:numPr>
              <w:rPr>
                <w:del w:id="3381" w:author="Маслихова Олеся Анатольевна" w:date="2018-12-25T15:06:00Z"/>
                <w:rStyle w:val="af9"/>
                <w:rFonts w:eastAsia="Calibri"/>
              </w:rPr>
            </w:pPr>
            <w:bookmarkStart w:id="3382" w:name="_Toc1550444"/>
            <w:bookmarkStart w:id="3383" w:name="_Toc1551270"/>
            <w:bookmarkStart w:id="3384" w:name="_Toc6912041"/>
            <w:bookmarkStart w:id="3385" w:name="_Toc21517466"/>
            <w:bookmarkEnd w:id="3382"/>
            <w:bookmarkEnd w:id="3383"/>
            <w:bookmarkEnd w:id="3384"/>
            <w:bookmarkEnd w:id="3385"/>
          </w:p>
        </w:tc>
        <w:tc>
          <w:tcPr>
            <w:tcW w:w="2464" w:type="dxa"/>
          </w:tcPr>
          <w:p w14:paraId="59CEF6C2" w14:textId="1DC8060F" w:rsidR="00775010" w:rsidRPr="00775010" w:rsidDel="0070375E" w:rsidRDefault="00775010" w:rsidP="00775010">
            <w:pPr>
              <w:pStyle w:val="af"/>
              <w:ind w:left="0" w:firstLine="0"/>
              <w:rPr>
                <w:del w:id="3386" w:author="Маслихова Олеся Анатольевна" w:date="2018-12-25T15:06:00Z"/>
                <w:rFonts w:ascii="Times New Roman" w:hAnsi="Times New Roman"/>
                <w:sz w:val="20"/>
                <w:lang w:val="en-US"/>
              </w:rPr>
            </w:pPr>
            <w:del w:id="3387" w:author="Маслихова Олеся Анатольевна" w:date="2018-12-25T15:06:00Z">
              <w:r w:rsidRPr="00775010" w:rsidDel="0070375E">
                <w:rPr>
                  <w:rFonts w:ascii="Times New Roman" w:hAnsi="Times New Roman"/>
                  <w:sz w:val="20"/>
                  <w:lang w:val="en-US"/>
                </w:rPr>
                <w:delText>DOCNUMBER</w:delText>
              </w:r>
              <w:bookmarkStart w:id="3388" w:name="_Toc1550445"/>
              <w:bookmarkStart w:id="3389" w:name="_Toc1551271"/>
              <w:bookmarkStart w:id="3390" w:name="_Toc6912042"/>
              <w:bookmarkStart w:id="3391" w:name="_Toc21517467"/>
              <w:bookmarkEnd w:id="3388"/>
              <w:bookmarkEnd w:id="3389"/>
              <w:bookmarkEnd w:id="3390"/>
              <w:bookmarkEnd w:id="3391"/>
            </w:del>
          </w:p>
        </w:tc>
        <w:tc>
          <w:tcPr>
            <w:tcW w:w="1701" w:type="dxa"/>
          </w:tcPr>
          <w:p w14:paraId="73DD61D7" w14:textId="332F914D" w:rsidR="00775010" w:rsidRPr="00775010" w:rsidDel="0070375E" w:rsidRDefault="00775010" w:rsidP="00775010">
            <w:pPr>
              <w:pStyle w:val="af"/>
              <w:ind w:left="0" w:firstLine="0"/>
              <w:rPr>
                <w:del w:id="3392" w:author="Маслихова Олеся Анатольевна" w:date="2018-12-25T15:06:00Z"/>
                <w:rFonts w:ascii="Times New Roman" w:hAnsi="Times New Roman"/>
                <w:sz w:val="20"/>
                <w:lang w:val="en-US"/>
              </w:rPr>
            </w:pPr>
            <w:del w:id="3393" w:author="Маслихова Олеся Анатольевна" w:date="2018-12-25T15:06:00Z">
              <w:r w:rsidRPr="00775010" w:rsidDel="0070375E">
                <w:rPr>
                  <w:rFonts w:ascii="Times New Roman" w:hAnsi="Times New Roman"/>
                  <w:sz w:val="20"/>
                  <w:lang w:val="en-US"/>
                </w:rPr>
                <w:delText>string</w:delText>
              </w:r>
              <w:bookmarkStart w:id="3394" w:name="_Toc1550446"/>
              <w:bookmarkStart w:id="3395" w:name="_Toc1551272"/>
              <w:bookmarkStart w:id="3396" w:name="_Toc6912043"/>
              <w:bookmarkStart w:id="3397" w:name="_Toc21517468"/>
              <w:bookmarkEnd w:id="3394"/>
              <w:bookmarkEnd w:id="3395"/>
              <w:bookmarkEnd w:id="3396"/>
              <w:bookmarkEnd w:id="3397"/>
            </w:del>
          </w:p>
        </w:tc>
        <w:tc>
          <w:tcPr>
            <w:tcW w:w="1842" w:type="dxa"/>
          </w:tcPr>
          <w:p w14:paraId="0EFF6E7E" w14:textId="42E6051F" w:rsidR="00775010" w:rsidRPr="007A6002" w:rsidDel="0070375E" w:rsidRDefault="00775010" w:rsidP="00DE1C4A">
            <w:pPr>
              <w:ind w:left="0" w:firstLine="0"/>
              <w:rPr>
                <w:del w:id="3398" w:author="Маслихова Олеся Анатольевна" w:date="2018-12-25T15:06:00Z"/>
                <w:spacing w:val="-5"/>
                <w:szCs w:val="20"/>
                <w:lang w:val="en-US" w:eastAsia="en-US"/>
              </w:rPr>
            </w:pPr>
            <w:bookmarkStart w:id="3399" w:name="_Toc1550447"/>
            <w:bookmarkStart w:id="3400" w:name="_Toc1551273"/>
            <w:bookmarkStart w:id="3401" w:name="_Toc6912044"/>
            <w:bookmarkStart w:id="3402" w:name="_Toc21517469"/>
            <w:bookmarkEnd w:id="3399"/>
            <w:bookmarkEnd w:id="3400"/>
            <w:bookmarkEnd w:id="3401"/>
            <w:bookmarkEnd w:id="3402"/>
          </w:p>
        </w:tc>
        <w:tc>
          <w:tcPr>
            <w:tcW w:w="3119" w:type="dxa"/>
          </w:tcPr>
          <w:p w14:paraId="783E9523" w14:textId="46E87AF2" w:rsidR="00775010" w:rsidRPr="00775010" w:rsidDel="0070375E" w:rsidRDefault="00775010" w:rsidP="00775010">
            <w:pPr>
              <w:pStyle w:val="af"/>
              <w:ind w:left="0" w:firstLine="0"/>
              <w:rPr>
                <w:del w:id="3403" w:author="Маслихова Олеся Анатольевна" w:date="2018-12-25T15:06:00Z"/>
                <w:rFonts w:ascii="Times New Roman" w:hAnsi="Times New Roman"/>
                <w:sz w:val="20"/>
                <w:lang w:val="en-US"/>
              </w:rPr>
            </w:pPr>
            <w:del w:id="3404" w:author="Маслихова Олеся Анатольевна" w:date="2018-12-25T15:06:00Z">
              <w:r w:rsidRPr="00775010" w:rsidDel="0070375E">
                <w:rPr>
                  <w:rFonts w:ascii="Times New Roman" w:hAnsi="Times New Roman" w:hint="eastAsia"/>
                  <w:sz w:val="20"/>
                  <w:lang w:val="en-US"/>
                </w:rPr>
                <w:delText>Номер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документа</w:delText>
              </w:r>
              <w:bookmarkStart w:id="3405" w:name="_Toc1550448"/>
              <w:bookmarkStart w:id="3406" w:name="_Toc1551274"/>
              <w:bookmarkStart w:id="3407" w:name="_Toc6912045"/>
              <w:bookmarkStart w:id="3408" w:name="_Toc21517470"/>
              <w:bookmarkEnd w:id="3405"/>
              <w:bookmarkEnd w:id="3406"/>
              <w:bookmarkEnd w:id="3407"/>
              <w:bookmarkEnd w:id="3408"/>
            </w:del>
          </w:p>
        </w:tc>
        <w:bookmarkStart w:id="3409" w:name="_Toc1550449"/>
        <w:bookmarkStart w:id="3410" w:name="_Toc1551275"/>
        <w:bookmarkStart w:id="3411" w:name="_Toc6912046"/>
        <w:bookmarkStart w:id="3412" w:name="_Toc21517471"/>
        <w:bookmarkEnd w:id="3409"/>
        <w:bookmarkEnd w:id="3410"/>
        <w:bookmarkEnd w:id="3411"/>
        <w:bookmarkEnd w:id="3412"/>
      </w:tr>
      <w:tr w:rsidR="00775010" w:rsidRPr="007A6002" w:rsidDel="0070375E" w14:paraId="2F84A9BA" w14:textId="74366567" w:rsidTr="00775010">
        <w:trPr>
          <w:del w:id="3413" w:author="Маслихова Олеся Анатольевна" w:date="2018-12-25T15:06:00Z"/>
        </w:trPr>
        <w:tc>
          <w:tcPr>
            <w:tcW w:w="513" w:type="dxa"/>
          </w:tcPr>
          <w:p w14:paraId="6CCCBBD7" w14:textId="1D617456" w:rsidR="00775010" w:rsidRPr="00E95F05" w:rsidDel="0070375E" w:rsidRDefault="00775010" w:rsidP="00650D72">
            <w:pPr>
              <w:pStyle w:val="afa"/>
              <w:numPr>
                <w:ilvl w:val="0"/>
                <w:numId w:val="33"/>
              </w:numPr>
              <w:rPr>
                <w:del w:id="3414" w:author="Маслихова Олеся Анатольевна" w:date="2018-12-25T15:06:00Z"/>
                <w:rStyle w:val="af9"/>
                <w:rFonts w:eastAsia="Calibri"/>
              </w:rPr>
            </w:pPr>
            <w:bookmarkStart w:id="3415" w:name="_Toc1550450"/>
            <w:bookmarkStart w:id="3416" w:name="_Toc1551276"/>
            <w:bookmarkStart w:id="3417" w:name="_Toc6912047"/>
            <w:bookmarkStart w:id="3418" w:name="_Toc21517472"/>
            <w:bookmarkEnd w:id="3415"/>
            <w:bookmarkEnd w:id="3416"/>
            <w:bookmarkEnd w:id="3417"/>
            <w:bookmarkEnd w:id="3418"/>
          </w:p>
        </w:tc>
        <w:tc>
          <w:tcPr>
            <w:tcW w:w="2464" w:type="dxa"/>
          </w:tcPr>
          <w:p w14:paraId="054F0E5C" w14:textId="51EB1EFA" w:rsidR="00775010" w:rsidRPr="00775010" w:rsidDel="0070375E" w:rsidRDefault="00775010" w:rsidP="00775010">
            <w:pPr>
              <w:pStyle w:val="af"/>
              <w:ind w:left="0" w:firstLine="0"/>
              <w:rPr>
                <w:del w:id="3419" w:author="Маслихова Олеся Анатольевна" w:date="2018-12-25T15:06:00Z"/>
                <w:rFonts w:ascii="Times New Roman" w:hAnsi="Times New Roman"/>
                <w:sz w:val="20"/>
                <w:lang w:val="en-US"/>
              </w:rPr>
            </w:pPr>
            <w:del w:id="3420" w:author="Маслихова Олеся Анатольевна" w:date="2018-12-25T15:06:00Z">
              <w:r w:rsidRPr="00775010" w:rsidDel="0070375E">
                <w:rPr>
                  <w:rFonts w:ascii="Times New Roman" w:hAnsi="Times New Roman"/>
                  <w:sz w:val="20"/>
                  <w:lang w:val="en-US"/>
                </w:rPr>
                <w:delText>DOCNUMBER2</w:delText>
              </w:r>
              <w:bookmarkStart w:id="3421" w:name="_Toc1550451"/>
              <w:bookmarkStart w:id="3422" w:name="_Toc1551277"/>
              <w:bookmarkStart w:id="3423" w:name="_Toc6912048"/>
              <w:bookmarkStart w:id="3424" w:name="_Toc21517473"/>
              <w:bookmarkEnd w:id="3421"/>
              <w:bookmarkEnd w:id="3422"/>
              <w:bookmarkEnd w:id="3423"/>
              <w:bookmarkEnd w:id="3424"/>
            </w:del>
          </w:p>
        </w:tc>
        <w:tc>
          <w:tcPr>
            <w:tcW w:w="1701" w:type="dxa"/>
          </w:tcPr>
          <w:p w14:paraId="44E69E96" w14:textId="3F91A619" w:rsidR="00775010" w:rsidRPr="00775010" w:rsidDel="0070375E" w:rsidRDefault="00775010" w:rsidP="00775010">
            <w:pPr>
              <w:pStyle w:val="af"/>
              <w:ind w:left="0" w:firstLine="0"/>
              <w:rPr>
                <w:del w:id="3425" w:author="Маслихова Олеся Анатольевна" w:date="2018-12-25T15:06:00Z"/>
                <w:rFonts w:ascii="Times New Roman" w:hAnsi="Times New Roman"/>
                <w:sz w:val="20"/>
                <w:lang w:val="en-US"/>
              </w:rPr>
            </w:pPr>
            <w:del w:id="3426" w:author="Маслихова Олеся Анатольевна" w:date="2018-12-25T15:06:00Z">
              <w:r w:rsidRPr="00775010" w:rsidDel="0070375E">
                <w:rPr>
                  <w:rFonts w:ascii="Times New Roman" w:hAnsi="Times New Roman"/>
                  <w:sz w:val="20"/>
                  <w:lang w:val="en-US"/>
                </w:rPr>
                <w:delText>string</w:delText>
              </w:r>
              <w:bookmarkStart w:id="3427" w:name="_Toc1550452"/>
              <w:bookmarkStart w:id="3428" w:name="_Toc1551278"/>
              <w:bookmarkStart w:id="3429" w:name="_Toc6912049"/>
              <w:bookmarkStart w:id="3430" w:name="_Toc21517474"/>
              <w:bookmarkEnd w:id="3427"/>
              <w:bookmarkEnd w:id="3428"/>
              <w:bookmarkEnd w:id="3429"/>
              <w:bookmarkEnd w:id="3430"/>
            </w:del>
          </w:p>
        </w:tc>
        <w:tc>
          <w:tcPr>
            <w:tcW w:w="1842" w:type="dxa"/>
          </w:tcPr>
          <w:p w14:paraId="5E5EBF0D" w14:textId="31DB3681" w:rsidR="00775010" w:rsidRPr="007A6002" w:rsidDel="0070375E" w:rsidRDefault="00DE1C4A" w:rsidP="00DE1C4A">
            <w:pPr>
              <w:ind w:left="0" w:firstLine="0"/>
              <w:rPr>
                <w:del w:id="3431" w:author="Маслихова Олеся Анатольевна" w:date="2018-12-25T15:06:00Z"/>
                <w:spacing w:val="-5"/>
                <w:szCs w:val="20"/>
                <w:lang w:val="en-US" w:eastAsia="en-US"/>
              </w:rPr>
            </w:pPr>
            <w:del w:id="3432"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433" w:name="_Toc1550453"/>
              <w:bookmarkStart w:id="3434" w:name="_Toc1551279"/>
              <w:bookmarkStart w:id="3435" w:name="_Toc6912050"/>
              <w:bookmarkStart w:id="3436" w:name="_Toc21517475"/>
              <w:bookmarkEnd w:id="3433"/>
              <w:bookmarkEnd w:id="3434"/>
              <w:bookmarkEnd w:id="3435"/>
              <w:bookmarkEnd w:id="3436"/>
            </w:del>
          </w:p>
        </w:tc>
        <w:tc>
          <w:tcPr>
            <w:tcW w:w="3119" w:type="dxa"/>
          </w:tcPr>
          <w:p w14:paraId="73D43866" w14:textId="3719CF67" w:rsidR="00775010" w:rsidRPr="00775010" w:rsidDel="0070375E" w:rsidRDefault="00775010" w:rsidP="00775010">
            <w:pPr>
              <w:pStyle w:val="af"/>
              <w:ind w:left="0" w:firstLine="0"/>
              <w:rPr>
                <w:del w:id="3437" w:author="Маслихова Олеся Анатольевна" w:date="2018-12-25T15:06:00Z"/>
                <w:rFonts w:ascii="Times New Roman" w:hAnsi="Times New Roman"/>
                <w:sz w:val="20"/>
                <w:lang w:val="en-US"/>
              </w:rPr>
            </w:pPr>
            <w:del w:id="3438" w:author="Маслихова Олеся Анатольевна" w:date="2018-12-25T15:06:00Z">
              <w:r w:rsidRPr="00775010" w:rsidDel="0070375E">
                <w:rPr>
                  <w:rFonts w:ascii="Times New Roman" w:hAnsi="Times New Roman" w:hint="eastAsia"/>
                  <w:sz w:val="20"/>
                  <w:lang w:val="en-US"/>
                </w:rPr>
                <w:delText>Номер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документа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картотека</w:delText>
              </w:r>
              <w:r w:rsidRPr="00775010" w:rsidDel="0070375E">
                <w:rPr>
                  <w:rFonts w:ascii="Times New Roman" w:hAnsi="Times New Roman"/>
                  <w:sz w:val="20"/>
                  <w:lang w:val="en-US"/>
                </w:rPr>
                <w:delText>)</w:delText>
              </w:r>
              <w:bookmarkStart w:id="3439" w:name="_Toc1550454"/>
              <w:bookmarkStart w:id="3440" w:name="_Toc1551280"/>
              <w:bookmarkStart w:id="3441" w:name="_Toc6912051"/>
              <w:bookmarkStart w:id="3442" w:name="_Toc21517476"/>
              <w:bookmarkEnd w:id="3439"/>
              <w:bookmarkEnd w:id="3440"/>
              <w:bookmarkEnd w:id="3441"/>
              <w:bookmarkEnd w:id="3442"/>
            </w:del>
          </w:p>
        </w:tc>
        <w:bookmarkStart w:id="3443" w:name="_Toc1550455"/>
        <w:bookmarkStart w:id="3444" w:name="_Toc1551281"/>
        <w:bookmarkStart w:id="3445" w:name="_Toc6912052"/>
        <w:bookmarkStart w:id="3446" w:name="_Toc21517477"/>
        <w:bookmarkEnd w:id="3443"/>
        <w:bookmarkEnd w:id="3444"/>
        <w:bookmarkEnd w:id="3445"/>
        <w:bookmarkEnd w:id="3446"/>
      </w:tr>
      <w:tr w:rsidR="00775010" w:rsidRPr="007A6002" w:rsidDel="0070375E" w14:paraId="463F3925" w14:textId="58F20886" w:rsidTr="00775010">
        <w:trPr>
          <w:del w:id="3447" w:author="Маслихова Олеся Анатольевна" w:date="2018-12-25T15:06:00Z"/>
        </w:trPr>
        <w:tc>
          <w:tcPr>
            <w:tcW w:w="513" w:type="dxa"/>
          </w:tcPr>
          <w:p w14:paraId="0F70040A" w14:textId="65DD0917" w:rsidR="00775010" w:rsidRPr="00E95F05" w:rsidDel="0070375E" w:rsidRDefault="00775010" w:rsidP="00650D72">
            <w:pPr>
              <w:pStyle w:val="afa"/>
              <w:numPr>
                <w:ilvl w:val="0"/>
                <w:numId w:val="33"/>
              </w:numPr>
              <w:rPr>
                <w:del w:id="3448" w:author="Маслихова Олеся Анатольевна" w:date="2018-12-25T15:06:00Z"/>
                <w:rStyle w:val="af9"/>
                <w:rFonts w:eastAsia="Calibri"/>
              </w:rPr>
            </w:pPr>
            <w:bookmarkStart w:id="3449" w:name="_Toc1550456"/>
            <w:bookmarkStart w:id="3450" w:name="_Toc1551282"/>
            <w:bookmarkStart w:id="3451" w:name="_Toc6912053"/>
            <w:bookmarkStart w:id="3452" w:name="_Toc21517478"/>
            <w:bookmarkEnd w:id="3449"/>
            <w:bookmarkEnd w:id="3450"/>
            <w:bookmarkEnd w:id="3451"/>
            <w:bookmarkEnd w:id="3452"/>
          </w:p>
        </w:tc>
        <w:tc>
          <w:tcPr>
            <w:tcW w:w="2464" w:type="dxa"/>
          </w:tcPr>
          <w:p w14:paraId="5757A157" w14:textId="40CE8AEB" w:rsidR="00775010" w:rsidRPr="00775010" w:rsidDel="0070375E" w:rsidRDefault="00775010" w:rsidP="00775010">
            <w:pPr>
              <w:pStyle w:val="af"/>
              <w:ind w:left="0" w:firstLine="0"/>
              <w:rPr>
                <w:del w:id="3453" w:author="Маслихова Олеся Анатольевна" w:date="2018-12-25T15:06:00Z"/>
                <w:rFonts w:ascii="Times New Roman" w:hAnsi="Times New Roman"/>
                <w:sz w:val="20"/>
                <w:lang w:val="en-US"/>
              </w:rPr>
            </w:pPr>
            <w:del w:id="3454" w:author="Маслихова Олеся Анатольевна" w:date="2018-12-25T15:06:00Z">
              <w:r w:rsidRPr="00775010" w:rsidDel="0070375E">
                <w:rPr>
                  <w:rFonts w:ascii="Times New Roman" w:hAnsi="Times New Roman"/>
                  <w:sz w:val="20"/>
                  <w:lang w:val="en-US"/>
                </w:rPr>
                <w:delText>DOCSHIFR</w:delText>
              </w:r>
              <w:bookmarkStart w:id="3455" w:name="_Toc1550457"/>
              <w:bookmarkStart w:id="3456" w:name="_Toc1551283"/>
              <w:bookmarkStart w:id="3457" w:name="_Toc6912054"/>
              <w:bookmarkStart w:id="3458" w:name="_Toc21517479"/>
              <w:bookmarkEnd w:id="3455"/>
              <w:bookmarkEnd w:id="3456"/>
              <w:bookmarkEnd w:id="3457"/>
              <w:bookmarkEnd w:id="3458"/>
            </w:del>
          </w:p>
        </w:tc>
        <w:tc>
          <w:tcPr>
            <w:tcW w:w="1701" w:type="dxa"/>
          </w:tcPr>
          <w:p w14:paraId="57D558CD" w14:textId="6F600FD8" w:rsidR="00775010" w:rsidRPr="00775010" w:rsidDel="0070375E" w:rsidRDefault="00775010" w:rsidP="00775010">
            <w:pPr>
              <w:pStyle w:val="af"/>
              <w:ind w:left="0" w:firstLine="0"/>
              <w:rPr>
                <w:del w:id="3459" w:author="Маслихова Олеся Анатольевна" w:date="2018-12-25T15:06:00Z"/>
                <w:rFonts w:ascii="Times New Roman" w:hAnsi="Times New Roman"/>
                <w:sz w:val="20"/>
                <w:lang w:val="en-US"/>
              </w:rPr>
            </w:pPr>
            <w:del w:id="3460" w:author="Маслихова Олеся Анатольевна" w:date="2018-12-25T15:06:00Z">
              <w:r w:rsidRPr="00775010" w:rsidDel="0070375E">
                <w:rPr>
                  <w:rFonts w:ascii="Times New Roman" w:hAnsi="Times New Roman"/>
                  <w:sz w:val="20"/>
                  <w:lang w:val="en-US"/>
                </w:rPr>
                <w:delText>string</w:delText>
              </w:r>
              <w:bookmarkStart w:id="3461" w:name="_Toc1550458"/>
              <w:bookmarkStart w:id="3462" w:name="_Toc1551284"/>
              <w:bookmarkStart w:id="3463" w:name="_Toc6912055"/>
              <w:bookmarkStart w:id="3464" w:name="_Toc21517480"/>
              <w:bookmarkEnd w:id="3461"/>
              <w:bookmarkEnd w:id="3462"/>
              <w:bookmarkEnd w:id="3463"/>
              <w:bookmarkEnd w:id="3464"/>
            </w:del>
          </w:p>
        </w:tc>
        <w:tc>
          <w:tcPr>
            <w:tcW w:w="1842" w:type="dxa"/>
          </w:tcPr>
          <w:p w14:paraId="2EBC9447" w14:textId="014DAAB8" w:rsidR="00775010" w:rsidRPr="007A6002" w:rsidDel="0070375E" w:rsidRDefault="00DE1C4A" w:rsidP="00DE1C4A">
            <w:pPr>
              <w:ind w:left="0" w:firstLine="0"/>
              <w:rPr>
                <w:del w:id="3465" w:author="Маслихова Олеся Анатольевна" w:date="2018-12-25T15:06:00Z"/>
                <w:spacing w:val="-5"/>
                <w:szCs w:val="20"/>
                <w:lang w:val="en-US" w:eastAsia="en-US"/>
              </w:rPr>
            </w:pPr>
            <w:del w:id="3466"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467" w:name="_Toc1550459"/>
              <w:bookmarkStart w:id="3468" w:name="_Toc1551285"/>
              <w:bookmarkStart w:id="3469" w:name="_Toc6912056"/>
              <w:bookmarkStart w:id="3470" w:name="_Toc21517481"/>
              <w:bookmarkEnd w:id="3467"/>
              <w:bookmarkEnd w:id="3468"/>
              <w:bookmarkEnd w:id="3469"/>
              <w:bookmarkEnd w:id="3470"/>
            </w:del>
          </w:p>
        </w:tc>
        <w:tc>
          <w:tcPr>
            <w:tcW w:w="3119" w:type="dxa"/>
          </w:tcPr>
          <w:p w14:paraId="13913F89" w14:textId="707F266D" w:rsidR="00775010" w:rsidRPr="00775010" w:rsidDel="0070375E" w:rsidRDefault="00775010" w:rsidP="00775010">
            <w:pPr>
              <w:pStyle w:val="af"/>
              <w:ind w:left="0" w:firstLine="0"/>
              <w:rPr>
                <w:del w:id="3471" w:author="Маслихова Олеся Анатольевна" w:date="2018-12-25T15:06:00Z"/>
                <w:rFonts w:ascii="Times New Roman" w:hAnsi="Times New Roman"/>
                <w:sz w:val="20"/>
                <w:lang w:val="en-US"/>
              </w:rPr>
            </w:pPr>
            <w:del w:id="3472" w:author="Маслихова Олеся Анатольевна" w:date="2018-12-25T15:06:00Z">
              <w:r w:rsidRPr="00775010" w:rsidDel="0070375E">
                <w:rPr>
                  <w:rFonts w:ascii="Times New Roman" w:hAnsi="Times New Roman" w:hint="eastAsia"/>
                  <w:sz w:val="20"/>
                  <w:lang w:val="en-US"/>
                </w:rPr>
                <w:delText>Шифр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документа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картотека</w:delText>
              </w:r>
              <w:r w:rsidRPr="00775010" w:rsidDel="0070375E">
                <w:rPr>
                  <w:rFonts w:ascii="Times New Roman" w:hAnsi="Times New Roman"/>
                  <w:sz w:val="20"/>
                  <w:lang w:val="en-US"/>
                </w:rPr>
                <w:delText>)</w:delText>
              </w:r>
              <w:bookmarkStart w:id="3473" w:name="_Toc1550460"/>
              <w:bookmarkStart w:id="3474" w:name="_Toc1551286"/>
              <w:bookmarkStart w:id="3475" w:name="_Toc6912057"/>
              <w:bookmarkStart w:id="3476" w:name="_Toc21517482"/>
              <w:bookmarkEnd w:id="3473"/>
              <w:bookmarkEnd w:id="3474"/>
              <w:bookmarkEnd w:id="3475"/>
              <w:bookmarkEnd w:id="3476"/>
            </w:del>
          </w:p>
        </w:tc>
        <w:bookmarkStart w:id="3477" w:name="_Toc1550461"/>
        <w:bookmarkStart w:id="3478" w:name="_Toc1551287"/>
        <w:bookmarkStart w:id="3479" w:name="_Toc6912058"/>
        <w:bookmarkStart w:id="3480" w:name="_Toc21517483"/>
        <w:bookmarkEnd w:id="3477"/>
        <w:bookmarkEnd w:id="3478"/>
        <w:bookmarkEnd w:id="3479"/>
        <w:bookmarkEnd w:id="3480"/>
      </w:tr>
      <w:tr w:rsidR="00775010" w:rsidRPr="00775010" w:rsidDel="0070375E" w14:paraId="060CD322" w14:textId="05071EAA" w:rsidTr="00775010">
        <w:trPr>
          <w:del w:id="3481" w:author="Маслихова Олеся Анатольевна" w:date="2018-12-25T15:06:00Z"/>
        </w:trPr>
        <w:tc>
          <w:tcPr>
            <w:tcW w:w="513" w:type="dxa"/>
          </w:tcPr>
          <w:p w14:paraId="02801A22" w14:textId="583DF04B" w:rsidR="00775010" w:rsidRPr="00E95F05" w:rsidDel="0070375E" w:rsidRDefault="00775010" w:rsidP="00650D72">
            <w:pPr>
              <w:pStyle w:val="afa"/>
              <w:numPr>
                <w:ilvl w:val="0"/>
                <w:numId w:val="33"/>
              </w:numPr>
              <w:rPr>
                <w:del w:id="3482" w:author="Маслихова Олеся Анатольевна" w:date="2018-12-25T15:06:00Z"/>
                <w:rStyle w:val="af9"/>
                <w:rFonts w:eastAsia="Calibri"/>
              </w:rPr>
            </w:pPr>
            <w:bookmarkStart w:id="3483" w:name="_Toc1550462"/>
            <w:bookmarkStart w:id="3484" w:name="_Toc1551288"/>
            <w:bookmarkStart w:id="3485" w:name="_Toc6912059"/>
            <w:bookmarkStart w:id="3486" w:name="_Toc21517484"/>
            <w:bookmarkEnd w:id="3483"/>
            <w:bookmarkEnd w:id="3484"/>
            <w:bookmarkEnd w:id="3485"/>
            <w:bookmarkEnd w:id="3486"/>
          </w:p>
        </w:tc>
        <w:tc>
          <w:tcPr>
            <w:tcW w:w="2464" w:type="dxa"/>
          </w:tcPr>
          <w:p w14:paraId="07774E17" w14:textId="1A9B76B1" w:rsidR="00775010" w:rsidRPr="00775010" w:rsidDel="0070375E" w:rsidRDefault="00775010" w:rsidP="00775010">
            <w:pPr>
              <w:pStyle w:val="af"/>
              <w:ind w:left="0" w:firstLine="0"/>
              <w:rPr>
                <w:del w:id="3487" w:author="Маслихова Олеся Анатольевна" w:date="2018-12-25T15:06:00Z"/>
                <w:rFonts w:ascii="Times New Roman" w:hAnsi="Times New Roman"/>
                <w:sz w:val="20"/>
                <w:lang w:val="en-US"/>
              </w:rPr>
            </w:pPr>
            <w:del w:id="3488" w:author="Маслихова Олеся Анатольевна" w:date="2018-12-25T15:06:00Z">
              <w:r w:rsidRPr="00775010" w:rsidDel="0070375E">
                <w:rPr>
                  <w:rFonts w:ascii="Times New Roman" w:hAnsi="Times New Roman"/>
                  <w:sz w:val="20"/>
                  <w:lang w:val="en-US"/>
                </w:rPr>
                <w:delText>DOCUMENTDATE</w:delText>
              </w:r>
              <w:bookmarkStart w:id="3489" w:name="_Toc1550463"/>
              <w:bookmarkStart w:id="3490" w:name="_Toc1551289"/>
              <w:bookmarkStart w:id="3491" w:name="_Toc6912060"/>
              <w:bookmarkStart w:id="3492" w:name="_Toc21517485"/>
              <w:bookmarkEnd w:id="3489"/>
              <w:bookmarkEnd w:id="3490"/>
              <w:bookmarkEnd w:id="3491"/>
              <w:bookmarkEnd w:id="3492"/>
            </w:del>
          </w:p>
        </w:tc>
        <w:tc>
          <w:tcPr>
            <w:tcW w:w="1701" w:type="dxa"/>
          </w:tcPr>
          <w:p w14:paraId="06FB83A1" w14:textId="7F615B36" w:rsidR="00775010" w:rsidRPr="00775010" w:rsidDel="0070375E" w:rsidRDefault="00775010" w:rsidP="00775010">
            <w:pPr>
              <w:pStyle w:val="af"/>
              <w:ind w:left="0" w:firstLine="0"/>
              <w:rPr>
                <w:del w:id="3493" w:author="Маслихова Олеся Анатольевна" w:date="2018-12-25T15:06:00Z"/>
                <w:rFonts w:ascii="Times New Roman" w:hAnsi="Times New Roman"/>
                <w:sz w:val="20"/>
                <w:lang w:val="en-US"/>
              </w:rPr>
            </w:pPr>
            <w:del w:id="3494" w:author="Маслихова Олеся Анатольевна" w:date="2018-12-25T15:06:00Z">
              <w:r w:rsidRPr="00775010" w:rsidDel="0070375E">
                <w:rPr>
                  <w:rFonts w:ascii="Times New Roman" w:hAnsi="Times New Roman"/>
                  <w:sz w:val="20"/>
                  <w:lang w:val="en-US"/>
                </w:rPr>
                <w:delText>timestamp</w:delText>
              </w:r>
              <w:bookmarkStart w:id="3495" w:name="_Toc1550464"/>
              <w:bookmarkStart w:id="3496" w:name="_Toc1551290"/>
              <w:bookmarkStart w:id="3497" w:name="_Toc6912061"/>
              <w:bookmarkStart w:id="3498" w:name="_Toc21517486"/>
              <w:bookmarkEnd w:id="3495"/>
              <w:bookmarkEnd w:id="3496"/>
              <w:bookmarkEnd w:id="3497"/>
              <w:bookmarkEnd w:id="3498"/>
            </w:del>
          </w:p>
        </w:tc>
        <w:tc>
          <w:tcPr>
            <w:tcW w:w="1842" w:type="dxa"/>
          </w:tcPr>
          <w:p w14:paraId="79F57597" w14:textId="54F521F3" w:rsidR="00775010" w:rsidRPr="007A6002" w:rsidDel="0070375E" w:rsidRDefault="00775010" w:rsidP="00DE1C4A">
            <w:pPr>
              <w:ind w:left="0" w:firstLine="0"/>
              <w:rPr>
                <w:del w:id="3499" w:author="Маслихова Олеся Анатольевна" w:date="2018-12-25T15:06:00Z"/>
                <w:spacing w:val="-5"/>
                <w:szCs w:val="20"/>
                <w:lang w:val="en-US" w:eastAsia="en-US"/>
              </w:rPr>
            </w:pPr>
            <w:bookmarkStart w:id="3500" w:name="_Toc1550465"/>
            <w:bookmarkStart w:id="3501" w:name="_Toc1551291"/>
            <w:bookmarkStart w:id="3502" w:name="_Toc6912062"/>
            <w:bookmarkStart w:id="3503" w:name="_Toc21517487"/>
            <w:bookmarkEnd w:id="3500"/>
            <w:bookmarkEnd w:id="3501"/>
            <w:bookmarkEnd w:id="3502"/>
            <w:bookmarkEnd w:id="3503"/>
          </w:p>
        </w:tc>
        <w:tc>
          <w:tcPr>
            <w:tcW w:w="3119" w:type="dxa"/>
          </w:tcPr>
          <w:p w14:paraId="58AD290E" w14:textId="27125301" w:rsidR="00775010" w:rsidRPr="00775010" w:rsidDel="0070375E" w:rsidRDefault="00775010" w:rsidP="00775010">
            <w:pPr>
              <w:pStyle w:val="af"/>
              <w:ind w:left="0" w:firstLine="0"/>
              <w:rPr>
                <w:del w:id="3504" w:author="Маслихова Олеся Анатольевна" w:date="2018-12-25T15:06:00Z"/>
                <w:rFonts w:ascii="Times New Roman" w:hAnsi="Times New Roman"/>
                <w:sz w:val="20"/>
              </w:rPr>
            </w:pPr>
            <w:del w:id="3505" w:author="Маслихова Олеся Анатольевна" w:date="2018-12-25T15:06:00Z">
              <w:r w:rsidRPr="00775010" w:rsidDel="0070375E">
                <w:rPr>
                  <w:rFonts w:ascii="Times New Roman" w:hAnsi="Times New Roman" w:hint="eastAsia"/>
                  <w:sz w:val="20"/>
                </w:rPr>
                <w:delText>Дата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документа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которым</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было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сформирована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данная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операция</w:delText>
              </w:r>
              <w:bookmarkStart w:id="3506" w:name="_Toc1550466"/>
              <w:bookmarkStart w:id="3507" w:name="_Toc1551292"/>
              <w:bookmarkStart w:id="3508" w:name="_Toc6912063"/>
              <w:bookmarkStart w:id="3509" w:name="_Toc21517488"/>
              <w:bookmarkEnd w:id="3506"/>
              <w:bookmarkEnd w:id="3507"/>
              <w:bookmarkEnd w:id="3508"/>
              <w:bookmarkEnd w:id="3509"/>
            </w:del>
          </w:p>
        </w:tc>
        <w:bookmarkStart w:id="3510" w:name="_Toc1550467"/>
        <w:bookmarkStart w:id="3511" w:name="_Toc1551293"/>
        <w:bookmarkStart w:id="3512" w:name="_Toc6912064"/>
        <w:bookmarkStart w:id="3513" w:name="_Toc21517489"/>
        <w:bookmarkEnd w:id="3510"/>
        <w:bookmarkEnd w:id="3511"/>
        <w:bookmarkEnd w:id="3512"/>
        <w:bookmarkEnd w:id="3513"/>
      </w:tr>
      <w:tr w:rsidR="00775010" w:rsidRPr="00775010" w:rsidDel="0070375E" w14:paraId="7775A480" w14:textId="58F6CA1B" w:rsidTr="00775010">
        <w:trPr>
          <w:del w:id="3514" w:author="Маслихова Олеся Анатольевна" w:date="2018-12-25T15:06:00Z"/>
        </w:trPr>
        <w:tc>
          <w:tcPr>
            <w:tcW w:w="513" w:type="dxa"/>
          </w:tcPr>
          <w:p w14:paraId="350C790C" w14:textId="7D30164D" w:rsidR="00775010" w:rsidRPr="00E95F05" w:rsidDel="0070375E" w:rsidRDefault="00775010" w:rsidP="00650D72">
            <w:pPr>
              <w:pStyle w:val="afa"/>
              <w:numPr>
                <w:ilvl w:val="0"/>
                <w:numId w:val="33"/>
              </w:numPr>
              <w:rPr>
                <w:del w:id="3515" w:author="Маслихова Олеся Анатольевна" w:date="2018-12-25T15:06:00Z"/>
                <w:rStyle w:val="af9"/>
                <w:rFonts w:eastAsia="Calibri"/>
              </w:rPr>
            </w:pPr>
            <w:bookmarkStart w:id="3516" w:name="_Toc1550468"/>
            <w:bookmarkStart w:id="3517" w:name="_Toc1551294"/>
            <w:bookmarkStart w:id="3518" w:name="_Toc6912065"/>
            <w:bookmarkStart w:id="3519" w:name="_Toc21517490"/>
            <w:bookmarkEnd w:id="3516"/>
            <w:bookmarkEnd w:id="3517"/>
            <w:bookmarkEnd w:id="3518"/>
            <w:bookmarkEnd w:id="3519"/>
          </w:p>
        </w:tc>
        <w:tc>
          <w:tcPr>
            <w:tcW w:w="2464" w:type="dxa"/>
          </w:tcPr>
          <w:p w14:paraId="3A8C95F4" w14:textId="4DD1E893" w:rsidR="00775010" w:rsidRPr="00775010" w:rsidDel="0070375E" w:rsidRDefault="00775010" w:rsidP="00775010">
            <w:pPr>
              <w:pStyle w:val="af"/>
              <w:ind w:left="0" w:firstLine="0"/>
              <w:rPr>
                <w:del w:id="3520" w:author="Маслихова Олеся Анатольевна" w:date="2018-12-25T15:06:00Z"/>
                <w:rFonts w:ascii="Times New Roman" w:hAnsi="Times New Roman"/>
                <w:sz w:val="20"/>
                <w:lang w:val="en-US"/>
              </w:rPr>
            </w:pPr>
            <w:del w:id="3521" w:author="Маслихова Олеся Анатольевна" w:date="2018-12-25T15:06:00Z">
              <w:r w:rsidRPr="00775010" w:rsidDel="0070375E">
                <w:rPr>
                  <w:rFonts w:ascii="Times New Roman" w:hAnsi="Times New Roman"/>
                  <w:sz w:val="20"/>
                  <w:lang w:val="en-US"/>
                </w:rPr>
                <w:delText>DOCUMENTSUM</w:delText>
              </w:r>
              <w:bookmarkStart w:id="3522" w:name="_Toc1550469"/>
              <w:bookmarkStart w:id="3523" w:name="_Toc1551295"/>
              <w:bookmarkStart w:id="3524" w:name="_Toc6912066"/>
              <w:bookmarkStart w:id="3525" w:name="_Toc21517491"/>
              <w:bookmarkEnd w:id="3522"/>
              <w:bookmarkEnd w:id="3523"/>
              <w:bookmarkEnd w:id="3524"/>
              <w:bookmarkEnd w:id="3525"/>
            </w:del>
          </w:p>
        </w:tc>
        <w:tc>
          <w:tcPr>
            <w:tcW w:w="1701" w:type="dxa"/>
          </w:tcPr>
          <w:p w14:paraId="3E618E41" w14:textId="4FDA0EB3" w:rsidR="00775010" w:rsidRPr="00775010" w:rsidDel="0070375E" w:rsidRDefault="00775010" w:rsidP="00775010">
            <w:pPr>
              <w:pStyle w:val="af"/>
              <w:ind w:left="0" w:firstLine="0"/>
              <w:rPr>
                <w:del w:id="3526" w:author="Маслихова Олеся Анатольевна" w:date="2018-12-25T15:06:00Z"/>
                <w:rFonts w:ascii="Times New Roman" w:hAnsi="Times New Roman"/>
                <w:sz w:val="20"/>
                <w:lang w:val="en-US"/>
              </w:rPr>
            </w:pPr>
            <w:del w:id="3527" w:author="Маслихова Олеся Анатольевна" w:date="2018-12-25T15:06:00Z">
              <w:r w:rsidRPr="00775010" w:rsidDel="0070375E">
                <w:rPr>
                  <w:rFonts w:ascii="Times New Roman" w:hAnsi="Times New Roman"/>
                  <w:sz w:val="20"/>
                  <w:lang w:val="en-US"/>
                </w:rPr>
                <w:delText>big_decimal</w:delText>
              </w:r>
              <w:bookmarkStart w:id="3528" w:name="_Toc1550470"/>
              <w:bookmarkStart w:id="3529" w:name="_Toc1551296"/>
              <w:bookmarkStart w:id="3530" w:name="_Toc6912067"/>
              <w:bookmarkStart w:id="3531" w:name="_Toc21517492"/>
              <w:bookmarkEnd w:id="3528"/>
              <w:bookmarkEnd w:id="3529"/>
              <w:bookmarkEnd w:id="3530"/>
              <w:bookmarkEnd w:id="3531"/>
            </w:del>
          </w:p>
        </w:tc>
        <w:tc>
          <w:tcPr>
            <w:tcW w:w="1842" w:type="dxa"/>
          </w:tcPr>
          <w:p w14:paraId="3F9B1A92" w14:textId="7B72DAEA" w:rsidR="00775010" w:rsidRPr="007A6002" w:rsidDel="0070375E" w:rsidRDefault="00775010" w:rsidP="00DE1C4A">
            <w:pPr>
              <w:ind w:left="0" w:firstLine="0"/>
              <w:rPr>
                <w:del w:id="3532" w:author="Маслихова Олеся Анатольевна" w:date="2018-12-25T15:06:00Z"/>
                <w:spacing w:val="-5"/>
                <w:szCs w:val="20"/>
                <w:lang w:val="en-US" w:eastAsia="en-US"/>
              </w:rPr>
            </w:pPr>
            <w:bookmarkStart w:id="3533" w:name="_Toc1550471"/>
            <w:bookmarkStart w:id="3534" w:name="_Toc1551297"/>
            <w:bookmarkStart w:id="3535" w:name="_Toc6912068"/>
            <w:bookmarkStart w:id="3536" w:name="_Toc21517493"/>
            <w:bookmarkEnd w:id="3533"/>
            <w:bookmarkEnd w:id="3534"/>
            <w:bookmarkEnd w:id="3535"/>
            <w:bookmarkEnd w:id="3536"/>
          </w:p>
        </w:tc>
        <w:tc>
          <w:tcPr>
            <w:tcW w:w="3119" w:type="dxa"/>
          </w:tcPr>
          <w:p w14:paraId="3C572D67" w14:textId="7944A18E" w:rsidR="00775010" w:rsidRPr="00775010" w:rsidDel="0070375E" w:rsidRDefault="00775010" w:rsidP="00775010">
            <w:pPr>
              <w:pStyle w:val="af"/>
              <w:ind w:left="0" w:firstLine="0"/>
              <w:rPr>
                <w:del w:id="3537" w:author="Маслихова Олеся Анатольевна" w:date="2018-12-25T15:06:00Z"/>
                <w:rFonts w:ascii="Times New Roman" w:hAnsi="Times New Roman"/>
                <w:sz w:val="20"/>
              </w:rPr>
            </w:pPr>
            <w:del w:id="3538" w:author="Маслихова Олеся Анатольевна" w:date="2018-12-25T15:06:00Z">
              <w:r w:rsidRPr="00775010" w:rsidDel="0070375E">
                <w:rPr>
                  <w:rFonts w:ascii="Times New Roman" w:hAnsi="Times New Roman" w:hint="eastAsia"/>
                  <w:sz w:val="20"/>
                </w:rPr>
                <w:delText>Сумма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документа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которым</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было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сформирована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данная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операция</w:delText>
              </w:r>
              <w:bookmarkStart w:id="3539" w:name="_Toc1550472"/>
              <w:bookmarkStart w:id="3540" w:name="_Toc1551298"/>
              <w:bookmarkStart w:id="3541" w:name="_Toc6912069"/>
              <w:bookmarkStart w:id="3542" w:name="_Toc21517494"/>
              <w:bookmarkEnd w:id="3539"/>
              <w:bookmarkEnd w:id="3540"/>
              <w:bookmarkEnd w:id="3541"/>
              <w:bookmarkEnd w:id="3542"/>
            </w:del>
          </w:p>
        </w:tc>
        <w:bookmarkStart w:id="3543" w:name="_Toc1550473"/>
        <w:bookmarkStart w:id="3544" w:name="_Toc1551299"/>
        <w:bookmarkStart w:id="3545" w:name="_Toc6912070"/>
        <w:bookmarkStart w:id="3546" w:name="_Toc21517495"/>
        <w:bookmarkEnd w:id="3543"/>
        <w:bookmarkEnd w:id="3544"/>
        <w:bookmarkEnd w:id="3545"/>
        <w:bookmarkEnd w:id="3546"/>
      </w:tr>
      <w:tr w:rsidR="00775010" w:rsidRPr="007A6002" w:rsidDel="0070375E" w14:paraId="3E2A5587" w14:textId="4C51DCA8" w:rsidTr="00775010">
        <w:trPr>
          <w:del w:id="3547" w:author="Маслихова Олеся Анатольевна" w:date="2018-12-25T15:06:00Z"/>
        </w:trPr>
        <w:tc>
          <w:tcPr>
            <w:tcW w:w="513" w:type="dxa"/>
          </w:tcPr>
          <w:p w14:paraId="7734CBC4" w14:textId="0EB46207" w:rsidR="00775010" w:rsidRPr="00E95F05" w:rsidDel="0070375E" w:rsidRDefault="00775010" w:rsidP="00650D72">
            <w:pPr>
              <w:pStyle w:val="afa"/>
              <w:numPr>
                <w:ilvl w:val="0"/>
                <w:numId w:val="33"/>
              </w:numPr>
              <w:rPr>
                <w:del w:id="3548" w:author="Маслихова Олеся Анатольевна" w:date="2018-12-25T15:06:00Z"/>
                <w:rStyle w:val="af9"/>
                <w:rFonts w:eastAsia="Calibri"/>
              </w:rPr>
            </w:pPr>
            <w:bookmarkStart w:id="3549" w:name="_Toc1550474"/>
            <w:bookmarkStart w:id="3550" w:name="_Toc1551300"/>
            <w:bookmarkStart w:id="3551" w:name="_Toc6912071"/>
            <w:bookmarkStart w:id="3552" w:name="_Toc21517496"/>
            <w:bookmarkEnd w:id="3549"/>
            <w:bookmarkEnd w:id="3550"/>
            <w:bookmarkEnd w:id="3551"/>
            <w:bookmarkEnd w:id="3552"/>
          </w:p>
        </w:tc>
        <w:tc>
          <w:tcPr>
            <w:tcW w:w="2464" w:type="dxa"/>
          </w:tcPr>
          <w:p w14:paraId="3F7A156A" w14:textId="4DF1F5B9" w:rsidR="00775010" w:rsidRPr="00775010" w:rsidDel="0070375E" w:rsidRDefault="00775010" w:rsidP="00775010">
            <w:pPr>
              <w:pStyle w:val="af"/>
              <w:ind w:left="0" w:firstLine="0"/>
              <w:rPr>
                <w:del w:id="3553" w:author="Маслихова Олеся Анатольевна" w:date="2018-12-25T15:06:00Z"/>
                <w:rFonts w:ascii="Times New Roman" w:hAnsi="Times New Roman"/>
                <w:sz w:val="20"/>
                <w:lang w:val="en-US"/>
              </w:rPr>
            </w:pPr>
            <w:del w:id="3554" w:author="Маслихова Олеся Анатольевна" w:date="2018-12-25T15:06:00Z">
              <w:r w:rsidRPr="00775010" w:rsidDel="0070375E">
                <w:rPr>
                  <w:rFonts w:ascii="Times New Roman" w:hAnsi="Times New Roman"/>
                  <w:sz w:val="20"/>
                  <w:lang w:val="en-US"/>
                </w:rPr>
                <w:delText>FILIAL</w:delText>
              </w:r>
              <w:bookmarkStart w:id="3555" w:name="_Toc1550475"/>
              <w:bookmarkStart w:id="3556" w:name="_Toc1551301"/>
              <w:bookmarkStart w:id="3557" w:name="_Toc6912072"/>
              <w:bookmarkStart w:id="3558" w:name="_Toc21517497"/>
              <w:bookmarkEnd w:id="3555"/>
              <w:bookmarkEnd w:id="3556"/>
              <w:bookmarkEnd w:id="3557"/>
              <w:bookmarkEnd w:id="3558"/>
            </w:del>
          </w:p>
        </w:tc>
        <w:tc>
          <w:tcPr>
            <w:tcW w:w="1701" w:type="dxa"/>
          </w:tcPr>
          <w:p w14:paraId="49945D0C" w14:textId="1F3EB91C" w:rsidR="00775010" w:rsidRPr="00775010" w:rsidDel="0070375E" w:rsidRDefault="00775010" w:rsidP="00775010">
            <w:pPr>
              <w:pStyle w:val="af"/>
              <w:ind w:left="0" w:firstLine="0"/>
              <w:rPr>
                <w:del w:id="3559" w:author="Маслихова Олеся Анатольевна" w:date="2018-12-25T15:06:00Z"/>
                <w:rFonts w:ascii="Times New Roman" w:hAnsi="Times New Roman"/>
                <w:sz w:val="20"/>
                <w:lang w:val="en-US"/>
              </w:rPr>
            </w:pPr>
            <w:del w:id="3560" w:author="Маслихова Олеся Анатольевна" w:date="2018-12-25T15:06:00Z">
              <w:r w:rsidRPr="00775010" w:rsidDel="0070375E">
                <w:rPr>
                  <w:rFonts w:ascii="Times New Roman" w:hAnsi="Times New Roman"/>
                  <w:sz w:val="20"/>
                  <w:lang w:val="en-US"/>
                </w:rPr>
                <w:delText>string</w:delText>
              </w:r>
              <w:bookmarkStart w:id="3561" w:name="_Toc1550476"/>
              <w:bookmarkStart w:id="3562" w:name="_Toc1551302"/>
              <w:bookmarkStart w:id="3563" w:name="_Toc6912073"/>
              <w:bookmarkStart w:id="3564" w:name="_Toc21517498"/>
              <w:bookmarkEnd w:id="3561"/>
              <w:bookmarkEnd w:id="3562"/>
              <w:bookmarkEnd w:id="3563"/>
              <w:bookmarkEnd w:id="3564"/>
            </w:del>
          </w:p>
        </w:tc>
        <w:tc>
          <w:tcPr>
            <w:tcW w:w="1842" w:type="dxa"/>
          </w:tcPr>
          <w:p w14:paraId="5BC27185" w14:textId="445030C0" w:rsidR="00775010" w:rsidRPr="007A6002" w:rsidDel="0070375E" w:rsidRDefault="00775010" w:rsidP="00DE1C4A">
            <w:pPr>
              <w:ind w:left="0" w:firstLine="0"/>
              <w:rPr>
                <w:del w:id="3565" w:author="Маслихова Олеся Анатольевна" w:date="2018-12-25T15:06:00Z"/>
                <w:spacing w:val="-5"/>
                <w:szCs w:val="20"/>
                <w:lang w:val="en-US" w:eastAsia="en-US"/>
              </w:rPr>
            </w:pPr>
            <w:bookmarkStart w:id="3566" w:name="_Toc1550477"/>
            <w:bookmarkStart w:id="3567" w:name="_Toc1551303"/>
            <w:bookmarkStart w:id="3568" w:name="_Toc6912074"/>
            <w:bookmarkStart w:id="3569" w:name="_Toc21517499"/>
            <w:bookmarkEnd w:id="3566"/>
            <w:bookmarkEnd w:id="3567"/>
            <w:bookmarkEnd w:id="3568"/>
            <w:bookmarkEnd w:id="3569"/>
          </w:p>
        </w:tc>
        <w:tc>
          <w:tcPr>
            <w:tcW w:w="3119" w:type="dxa"/>
          </w:tcPr>
          <w:p w14:paraId="4D89E531" w14:textId="4F640CF4" w:rsidR="00775010" w:rsidRPr="00775010" w:rsidDel="0070375E" w:rsidRDefault="00775010" w:rsidP="00775010">
            <w:pPr>
              <w:pStyle w:val="af"/>
              <w:ind w:left="0" w:firstLine="0"/>
              <w:rPr>
                <w:del w:id="3570" w:author="Маслихова Олеся Анатольевна" w:date="2018-12-25T15:06:00Z"/>
                <w:rFonts w:ascii="Times New Roman" w:hAnsi="Times New Roman"/>
                <w:sz w:val="20"/>
                <w:lang w:val="en-US"/>
              </w:rPr>
            </w:pPr>
            <w:del w:id="3571" w:author="Маслихова Олеся Анатольевна" w:date="2018-12-25T15:06:00Z">
              <w:r w:rsidRPr="00775010" w:rsidDel="0070375E">
                <w:rPr>
                  <w:rFonts w:ascii="Times New Roman" w:hAnsi="Times New Roman"/>
                  <w:sz w:val="20"/>
                  <w:lang w:val="en-US"/>
                </w:rPr>
                <w:delText>filial</w:delText>
              </w:r>
              <w:bookmarkStart w:id="3572" w:name="_Toc1550478"/>
              <w:bookmarkStart w:id="3573" w:name="_Toc1551304"/>
              <w:bookmarkStart w:id="3574" w:name="_Toc6912075"/>
              <w:bookmarkStart w:id="3575" w:name="_Toc21517500"/>
              <w:bookmarkEnd w:id="3572"/>
              <w:bookmarkEnd w:id="3573"/>
              <w:bookmarkEnd w:id="3574"/>
              <w:bookmarkEnd w:id="3575"/>
            </w:del>
          </w:p>
        </w:tc>
        <w:bookmarkStart w:id="3576" w:name="_Toc1550479"/>
        <w:bookmarkStart w:id="3577" w:name="_Toc1551305"/>
        <w:bookmarkStart w:id="3578" w:name="_Toc6912076"/>
        <w:bookmarkStart w:id="3579" w:name="_Toc21517501"/>
        <w:bookmarkEnd w:id="3576"/>
        <w:bookmarkEnd w:id="3577"/>
        <w:bookmarkEnd w:id="3578"/>
        <w:bookmarkEnd w:id="3579"/>
      </w:tr>
      <w:tr w:rsidR="00775010" w:rsidRPr="007A6002" w:rsidDel="0070375E" w14:paraId="00B92FB7" w14:textId="28971783" w:rsidTr="00775010">
        <w:trPr>
          <w:del w:id="3580" w:author="Маслихова Олеся Анатольевна" w:date="2018-12-25T15:06:00Z"/>
        </w:trPr>
        <w:tc>
          <w:tcPr>
            <w:tcW w:w="513" w:type="dxa"/>
          </w:tcPr>
          <w:p w14:paraId="791FF5E1" w14:textId="7B8B0812" w:rsidR="00775010" w:rsidRPr="00E95F05" w:rsidDel="0070375E" w:rsidRDefault="00775010" w:rsidP="00650D72">
            <w:pPr>
              <w:pStyle w:val="afa"/>
              <w:numPr>
                <w:ilvl w:val="0"/>
                <w:numId w:val="33"/>
              </w:numPr>
              <w:rPr>
                <w:del w:id="3581" w:author="Маслихова Олеся Анатольевна" w:date="2018-12-25T15:06:00Z"/>
                <w:rStyle w:val="af9"/>
                <w:rFonts w:eastAsia="Calibri"/>
              </w:rPr>
            </w:pPr>
            <w:bookmarkStart w:id="3582" w:name="_Toc1550480"/>
            <w:bookmarkStart w:id="3583" w:name="_Toc1551306"/>
            <w:bookmarkStart w:id="3584" w:name="_Toc6912077"/>
            <w:bookmarkStart w:id="3585" w:name="_Toc21517502"/>
            <w:bookmarkEnd w:id="3582"/>
            <w:bookmarkEnd w:id="3583"/>
            <w:bookmarkEnd w:id="3584"/>
            <w:bookmarkEnd w:id="3585"/>
          </w:p>
        </w:tc>
        <w:tc>
          <w:tcPr>
            <w:tcW w:w="2464" w:type="dxa"/>
          </w:tcPr>
          <w:p w14:paraId="5A28B0C6" w14:textId="6273F018" w:rsidR="00775010" w:rsidRPr="00775010" w:rsidDel="0070375E" w:rsidRDefault="00775010" w:rsidP="00775010">
            <w:pPr>
              <w:pStyle w:val="af"/>
              <w:ind w:left="0" w:firstLine="0"/>
              <w:rPr>
                <w:del w:id="3586" w:author="Маслихова Олеся Анатольевна" w:date="2018-12-25T15:06:00Z"/>
                <w:rFonts w:ascii="Times New Roman" w:hAnsi="Times New Roman"/>
                <w:sz w:val="20"/>
                <w:lang w:val="en-US"/>
              </w:rPr>
            </w:pPr>
            <w:del w:id="3587" w:author="Маслихова Олеся Анатольевна" w:date="2018-12-25T15:06:00Z">
              <w:r w:rsidRPr="00775010" w:rsidDel="0070375E">
                <w:rPr>
                  <w:rFonts w:ascii="Times New Roman" w:hAnsi="Times New Roman"/>
                  <w:sz w:val="20"/>
                  <w:lang w:val="en-US"/>
                </w:rPr>
                <w:delText>NUMPAYMENT</w:delText>
              </w:r>
              <w:bookmarkStart w:id="3588" w:name="_Toc1550481"/>
              <w:bookmarkStart w:id="3589" w:name="_Toc1551307"/>
              <w:bookmarkStart w:id="3590" w:name="_Toc6912078"/>
              <w:bookmarkStart w:id="3591" w:name="_Toc21517503"/>
              <w:bookmarkEnd w:id="3588"/>
              <w:bookmarkEnd w:id="3589"/>
              <w:bookmarkEnd w:id="3590"/>
              <w:bookmarkEnd w:id="3591"/>
            </w:del>
          </w:p>
        </w:tc>
        <w:tc>
          <w:tcPr>
            <w:tcW w:w="1701" w:type="dxa"/>
          </w:tcPr>
          <w:p w14:paraId="66127578" w14:textId="59F0CF12" w:rsidR="00775010" w:rsidRPr="00775010" w:rsidDel="0070375E" w:rsidRDefault="00775010" w:rsidP="00775010">
            <w:pPr>
              <w:pStyle w:val="af"/>
              <w:ind w:left="0" w:firstLine="0"/>
              <w:rPr>
                <w:del w:id="3592" w:author="Маслихова Олеся Анатольевна" w:date="2018-12-25T15:06:00Z"/>
                <w:rFonts w:ascii="Times New Roman" w:hAnsi="Times New Roman"/>
                <w:sz w:val="20"/>
                <w:lang w:val="en-US"/>
              </w:rPr>
            </w:pPr>
            <w:del w:id="3593" w:author="Маслихова Олеся Анатольевна" w:date="2018-12-25T15:06:00Z">
              <w:r w:rsidRPr="00775010" w:rsidDel="0070375E">
                <w:rPr>
                  <w:rFonts w:ascii="Times New Roman" w:hAnsi="Times New Roman"/>
                  <w:sz w:val="20"/>
                  <w:lang w:val="en-US"/>
                </w:rPr>
                <w:delText>string</w:delText>
              </w:r>
              <w:bookmarkStart w:id="3594" w:name="_Toc1550482"/>
              <w:bookmarkStart w:id="3595" w:name="_Toc1551308"/>
              <w:bookmarkStart w:id="3596" w:name="_Toc6912079"/>
              <w:bookmarkStart w:id="3597" w:name="_Toc21517504"/>
              <w:bookmarkEnd w:id="3594"/>
              <w:bookmarkEnd w:id="3595"/>
              <w:bookmarkEnd w:id="3596"/>
              <w:bookmarkEnd w:id="3597"/>
            </w:del>
          </w:p>
        </w:tc>
        <w:tc>
          <w:tcPr>
            <w:tcW w:w="1842" w:type="dxa"/>
          </w:tcPr>
          <w:p w14:paraId="6D3158C1" w14:textId="0644D82F" w:rsidR="00775010" w:rsidRPr="007A6002" w:rsidDel="0070375E" w:rsidRDefault="00775010" w:rsidP="00DE1C4A">
            <w:pPr>
              <w:ind w:left="0" w:firstLine="0"/>
              <w:rPr>
                <w:del w:id="3598" w:author="Маслихова Олеся Анатольевна" w:date="2018-12-25T15:06:00Z"/>
                <w:spacing w:val="-5"/>
                <w:szCs w:val="20"/>
                <w:lang w:val="en-US" w:eastAsia="en-US"/>
              </w:rPr>
            </w:pPr>
            <w:bookmarkStart w:id="3599" w:name="_Toc1550483"/>
            <w:bookmarkStart w:id="3600" w:name="_Toc1551309"/>
            <w:bookmarkStart w:id="3601" w:name="_Toc6912080"/>
            <w:bookmarkStart w:id="3602" w:name="_Toc21517505"/>
            <w:bookmarkEnd w:id="3599"/>
            <w:bookmarkEnd w:id="3600"/>
            <w:bookmarkEnd w:id="3601"/>
            <w:bookmarkEnd w:id="3602"/>
          </w:p>
        </w:tc>
        <w:tc>
          <w:tcPr>
            <w:tcW w:w="3119" w:type="dxa"/>
          </w:tcPr>
          <w:p w14:paraId="1926CDFD" w14:textId="5B6764E9" w:rsidR="00775010" w:rsidRPr="00775010" w:rsidDel="0070375E" w:rsidRDefault="00775010" w:rsidP="00775010">
            <w:pPr>
              <w:pStyle w:val="af"/>
              <w:ind w:left="0" w:firstLine="0"/>
              <w:rPr>
                <w:del w:id="3603" w:author="Маслихова Олеся Анатольевна" w:date="2018-12-25T15:06:00Z"/>
                <w:rFonts w:ascii="Times New Roman" w:hAnsi="Times New Roman"/>
                <w:sz w:val="20"/>
                <w:lang w:val="en-US"/>
              </w:rPr>
            </w:pPr>
            <w:del w:id="3604" w:author="Маслихова Олеся Анатольевна" w:date="2018-12-25T15:06:00Z">
              <w:r w:rsidRPr="00775010" w:rsidDel="0070375E">
                <w:rPr>
                  <w:rFonts w:ascii="Times New Roman" w:hAnsi="Times New Roman" w:hint="eastAsia"/>
                  <w:sz w:val="20"/>
                  <w:lang w:val="en-US"/>
                </w:rPr>
                <w:delText>Номер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картотека</w:delText>
              </w:r>
              <w:r w:rsidRPr="00775010" w:rsidDel="0070375E">
                <w:rPr>
                  <w:rFonts w:ascii="Times New Roman" w:hAnsi="Times New Roman"/>
                  <w:sz w:val="20"/>
                  <w:lang w:val="en-US"/>
                </w:rPr>
                <w:delText>)</w:delText>
              </w:r>
              <w:bookmarkStart w:id="3605" w:name="_Toc1550484"/>
              <w:bookmarkStart w:id="3606" w:name="_Toc1551310"/>
              <w:bookmarkStart w:id="3607" w:name="_Toc6912081"/>
              <w:bookmarkStart w:id="3608" w:name="_Toc21517506"/>
              <w:bookmarkEnd w:id="3605"/>
              <w:bookmarkEnd w:id="3606"/>
              <w:bookmarkEnd w:id="3607"/>
              <w:bookmarkEnd w:id="3608"/>
            </w:del>
          </w:p>
        </w:tc>
        <w:bookmarkStart w:id="3609" w:name="_Toc1550485"/>
        <w:bookmarkStart w:id="3610" w:name="_Toc1551311"/>
        <w:bookmarkStart w:id="3611" w:name="_Toc6912082"/>
        <w:bookmarkStart w:id="3612" w:name="_Toc21517507"/>
        <w:bookmarkEnd w:id="3609"/>
        <w:bookmarkEnd w:id="3610"/>
        <w:bookmarkEnd w:id="3611"/>
        <w:bookmarkEnd w:id="3612"/>
      </w:tr>
      <w:tr w:rsidR="00775010" w:rsidRPr="007A6002" w:rsidDel="0070375E" w14:paraId="1F874B25" w14:textId="096E9A84" w:rsidTr="00775010">
        <w:trPr>
          <w:del w:id="3613" w:author="Маслихова Олеся Анатольевна" w:date="2018-12-25T15:06:00Z"/>
        </w:trPr>
        <w:tc>
          <w:tcPr>
            <w:tcW w:w="513" w:type="dxa"/>
          </w:tcPr>
          <w:p w14:paraId="5B6839EC" w14:textId="476DCBDD" w:rsidR="00775010" w:rsidRPr="00E95F05" w:rsidDel="0070375E" w:rsidRDefault="00775010" w:rsidP="00650D72">
            <w:pPr>
              <w:pStyle w:val="afa"/>
              <w:numPr>
                <w:ilvl w:val="0"/>
                <w:numId w:val="33"/>
              </w:numPr>
              <w:rPr>
                <w:del w:id="3614" w:author="Маслихова Олеся Анатольевна" w:date="2018-12-25T15:06:00Z"/>
                <w:rStyle w:val="af9"/>
                <w:rFonts w:eastAsia="Calibri"/>
              </w:rPr>
            </w:pPr>
            <w:bookmarkStart w:id="3615" w:name="_Toc1550486"/>
            <w:bookmarkStart w:id="3616" w:name="_Toc1551312"/>
            <w:bookmarkStart w:id="3617" w:name="_Toc6912083"/>
            <w:bookmarkStart w:id="3618" w:name="_Toc21517508"/>
            <w:bookmarkEnd w:id="3615"/>
            <w:bookmarkEnd w:id="3616"/>
            <w:bookmarkEnd w:id="3617"/>
            <w:bookmarkEnd w:id="3618"/>
          </w:p>
        </w:tc>
        <w:tc>
          <w:tcPr>
            <w:tcW w:w="2464" w:type="dxa"/>
          </w:tcPr>
          <w:p w14:paraId="488306A6" w14:textId="67AACCA8" w:rsidR="00775010" w:rsidRPr="00775010" w:rsidDel="0070375E" w:rsidRDefault="00775010" w:rsidP="00775010">
            <w:pPr>
              <w:pStyle w:val="af"/>
              <w:ind w:left="0" w:firstLine="0"/>
              <w:rPr>
                <w:del w:id="3619" w:author="Маслихова Олеся Анатольевна" w:date="2018-12-25T15:06:00Z"/>
                <w:rFonts w:ascii="Times New Roman" w:hAnsi="Times New Roman"/>
                <w:sz w:val="20"/>
                <w:lang w:val="en-US"/>
              </w:rPr>
            </w:pPr>
            <w:del w:id="3620" w:author="Маслихова Олеся Анатольевна" w:date="2018-12-25T15:06:00Z">
              <w:r w:rsidRPr="00775010" w:rsidDel="0070375E">
                <w:rPr>
                  <w:rFonts w:ascii="Times New Roman" w:hAnsi="Times New Roman"/>
                  <w:sz w:val="20"/>
                  <w:lang w:val="en-US"/>
                </w:rPr>
                <w:delText>OS</w:delText>
              </w:r>
              <w:bookmarkStart w:id="3621" w:name="_Toc1550487"/>
              <w:bookmarkStart w:id="3622" w:name="_Toc1551313"/>
              <w:bookmarkStart w:id="3623" w:name="_Toc6912084"/>
              <w:bookmarkStart w:id="3624" w:name="_Toc21517509"/>
              <w:bookmarkEnd w:id="3621"/>
              <w:bookmarkEnd w:id="3622"/>
              <w:bookmarkEnd w:id="3623"/>
              <w:bookmarkEnd w:id="3624"/>
            </w:del>
          </w:p>
        </w:tc>
        <w:tc>
          <w:tcPr>
            <w:tcW w:w="1701" w:type="dxa"/>
          </w:tcPr>
          <w:p w14:paraId="65A2F388" w14:textId="50700179" w:rsidR="00775010" w:rsidRPr="00775010" w:rsidDel="0070375E" w:rsidRDefault="00775010" w:rsidP="00775010">
            <w:pPr>
              <w:pStyle w:val="af"/>
              <w:ind w:left="0" w:firstLine="0"/>
              <w:rPr>
                <w:del w:id="3625" w:author="Маслихова Олеся Анатольевна" w:date="2018-12-25T15:06:00Z"/>
                <w:rFonts w:ascii="Times New Roman" w:hAnsi="Times New Roman"/>
                <w:sz w:val="20"/>
                <w:lang w:val="en-US"/>
              </w:rPr>
            </w:pPr>
            <w:del w:id="3626" w:author="Маслихова Олеся Анатольевна" w:date="2018-12-25T15:06:00Z">
              <w:r w:rsidRPr="00775010" w:rsidDel="0070375E">
                <w:rPr>
                  <w:rFonts w:ascii="Times New Roman" w:hAnsi="Times New Roman"/>
                  <w:sz w:val="20"/>
                  <w:lang w:val="en-US"/>
                </w:rPr>
                <w:delText>string</w:delText>
              </w:r>
              <w:bookmarkStart w:id="3627" w:name="_Toc1550488"/>
              <w:bookmarkStart w:id="3628" w:name="_Toc1551314"/>
              <w:bookmarkStart w:id="3629" w:name="_Toc6912085"/>
              <w:bookmarkStart w:id="3630" w:name="_Toc21517510"/>
              <w:bookmarkEnd w:id="3627"/>
              <w:bookmarkEnd w:id="3628"/>
              <w:bookmarkEnd w:id="3629"/>
              <w:bookmarkEnd w:id="3630"/>
            </w:del>
          </w:p>
        </w:tc>
        <w:tc>
          <w:tcPr>
            <w:tcW w:w="1842" w:type="dxa"/>
          </w:tcPr>
          <w:p w14:paraId="37659175" w14:textId="7A1EDE1B" w:rsidR="00775010" w:rsidRPr="007A6002" w:rsidDel="0070375E" w:rsidRDefault="00311EC9" w:rsidP="00DE1C4A">
            <w:pPr>
              <w:ind w:left="0" w:firstLine="0"/>
              <w:rPr>
                <w:del w:id="3631" w:author="Маслихова Олеся Анатольевна" w:date="2018-12-25T15:06:00Z"/>
                <w:spacing w:val="-5"/>
                <w:szCs w:val="20"/>
                <w:lang w:val="en-US" w:eastAsia="en-US"/>
              </w:rPr>
            </w:pPr>
            <w:del w:id="3632"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633" w:name="_Toc1550489"/>
              <w:bookmarkStart w:id="3634" w:name="_Toc1551315"/>
              <w:bookmarkStart w:id="3635" w:name="_Toc6912086"/>
              <w:bookmarkStart w:id="3636" w:name="_Toc21517511"/>
              <w:bookmarkEnd w:id="3633"/>
              <w:bookmarkEnd w:id="3634"/>
              <w:bookmarkEnd w:id="3635"/>
              <w:bookmarkEnd w:id="3636"/>
            </w:del>
          </w:p>
        </w:tc>
        <w:tc>
          <w:tcPr>
            <w:tcW w:w="3119" w:type="dxa"/>
          </w:tcPr>
          <w:p w14:paraId="4E8A024E" w14:textId="49602B6C" w:rsidR="00775010" w:rsidRPr="00775010" w:rsidDel="0070375E" w:rsidRDefault="00775010" w:rsidP="00775010">
            <w:pPr>
              <w:pStyle w:val="af"/>
              <w:ind w:left="0" w:firstLine="0"/>
              <w:rPr>
                <w:del w:id="3637" w:author="Маслихова Олеся Анатольевна" w:date="2018-12-25T15:06:00Z"/>
                <w:rFonts w:ascii="Times New Roman" w:hAnsi="Times New Roman"/>
                <w:sz w:val="20"/>
                <w:lang w:val="en-US"/>
              </w:rPr>
            </w:pPr>
            <w:del w:id="3638" w:author="Маслихова Олеся Анатольевна" w:date="2018-12-25T15:06:00Z">
              <w:r w:rsidRPr="00775010" w:rsidDel="0070375E">
                <w:rPr>
                  <w:rFonts w:ascii="Times New Roman" w:hAnsi="Times New Roman" w:hint="eastAsia"/>
                  <w:sz w:val="20"/>
                  <w:lang w:val="en-US"/>
                </w:rPr>
                <w:delText>Содержание</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операции</w:delText>
              </w:r>
              <w:bookmarkStart w:id="3639" w:name="_Toc1550490"/>
              <w:bookmarkStart w:id="3640" w:name="_Toc1551316"/>
              <w:bookmarkStart w:id="3641" w:name="_Toc6912087"/>
              <w:bookmarkStart w:id="3642" w:name="_Toc21517512"/>
              <w:bookmarkEnd w:id="3639"/>
              <w:bookmarkEnd w:id="3640"/>
              <w:bookmarkEnd w:id="3641"/>
              <w:bookmarkEnd w:id="3642"/>
            </w:del>
          </w:p>
        </w:tc>
        <w:bookmarkStart w:id="3643" w:name="_Toc1550491"/>
        <w:bookmarkStart w:id="3644" w:name="_Toc1551317"/>
        <w:bookmarkStart w:id="3645" w:name="_Toc6912088"/>
        <w:bookmarkStart w:id="3646" w:name="_Toc21517513"/>
        <w:bookmarkEnd w:id="3643"/>
        <w:bookmarkEnd w:id="3644"/>
        <w:bookmarkEnd w:id="3645"/>
        <w:bookmarkEnd w:id="3646"/>
      </w:tr>
      <w:tr w:rsidR="00775010" w:rsidRPr="007A6002" w:rsidDel="0070375E" w14:paraId="25580F02" w14:textId="3765DB94" w:rsidTr="00775010">
        <w:trPr>
          <w:del w:id="3647" w:author="Маслихова Олеся Анатольевна" w:date="2018-12-25T15:06:00Z"/>
        </w:trPr>
        <w:tc>
          <w:tcPr>
            <w:tcW w:w="513" w:type="dxa"/>
          </w:tcPr>
          <w:p w14:paraId="245A97FF" w14:textId="732A69FB" w:rsidR="00775010" w:rsidRPr="00E95F05" w:rsidDel="0070375E" w:rsidRDefault="00775010" w:rsidP="00650D72">
            <w:pPr>
              <w:pStyle w:val="afa"/>
              <w:numPr>
                <w:ilvl w:val="0"/>
                <w:numId w:val="33"/>
              </w:numPr>
              <w:rPr>
                <w:del w:id="3648" w:author="Маслихова Олеся Анатольевна" w:date="2018-12-25T15:06:00Z"/>
                <w:rStyle w:val="af9"/>
                <w:rFonts w:eastAsia="Calibri"/>
              </w:rPr>
            </w:pPr>
            <w:bookmarkStart w:id="3649" w:name="_Toc1550492"/>
            <w:bookmarkStart w:id="3650" w:name="_Toc1551318"/>
            <w:bookmarkStart w:id="3651" w:name="_Toc6912089"/>
            <w:bookmarkStart w:id="3652" w:name="_Toc21517514"/>
            <w:bookmarkEnd w:id="3649"/>
            <w:bookmarkEnd w:id="3650"/>
            <w:bookmarkEnd w:id="3651"/>
            <w:bookmarkEnd w:id="3652"/>
          </w:p>
        </w:tc>
        <w:tc>
          <w:tcPr>
            <w:tcW w:w="2464" w:type="dxa"/>
          </w:tcPr>
          <w:p w14:paraId="4285C50A" w14:textId="0F59A746" w:rsidR="00775010" w:rsidRPr="00775010" w:rsidDel="0070375E" w:rsidRDefault="00775010" w:rsidP="00775010">
            <w:pPr>
              <w:pStyle w:val="af"/>
              <w:ind w:left="0" w:firstLine="0"/>
              <w:rPr>
                <w:del w:id="3653" w:author="Маслихова Олеся Анатольевна" w:date="2018-12-25T15:06:00Z"/>
                <w:rFonts w:ascii="Times New Roman" w:hAnsi="Times New Roman"/>
                <w:sz w:val="20"/>
                <w:lang w:val="en-US"/>
              </w:rPr>
            </w:pPr>
            <w:del w:id="3654" w:author="Маслихова Олеся Анатольевна" w:date="2018-12-25T15:06:00Z">
              <w:r w:rsidRPr="00775010" w:rsidDel="0070375E">
                <w:rPr>
                  <w:rFonts w:ascii="Times New Roman" w:hAnsi="Times New Roman"/>
                  <w:sz w:val="20"/>
                  <w:lang w:val="en-US"/>
                </w:rPr>
                <w:delText>OPERATIONDATE</w:delText>
              </w:r>
              <w:bookmarkStart w:id="3655" w:name="_Toc1550493"/>
              <w:bookmarkStart w:id="3656" w:name="_Toc1551319"/>
              <w:bookmarkStart w:id="3657" w:name="_Toc6912090"/>
              <w:bookmarkStart w:id="3658" w:name="_Toc21517515"/>
              <w:bookmarkEnd w:id="3655"/>
              <w:bookmarkEnd w:id="3656"/>
              <w:bookmarkEnd w:id="3657"/>
              <w:bookmarkEnd w:id="3658"/>
            </w:del>
          </w:p>
        </w:tc>
        <w:tc>
          <w:tcPr>
            <w:tcW w:w="1701" w:type="dxa"/>
          </w:tcPr>
          <w:p w14:paraId="20E4DB57" w14:textId="3BD83487" w:rsidR="00775010" w:rsidRPr="00775010" w:rsidDel="0070375E" w:rsidRDefault="00775010" w:rsidP="00775010">
            <w:pPr>
              <w:pStyle w:val="af"/>
              <w:ind w:left="0" w:firstLine="0"/>
              <w:rPr>
                <w:del w:id="3659" w:author="Маслихова Олеся Анатольевна" w:date="2018-12-25T15:06:00Z"/>
                <w:rFonts w:ascii="Times New Roman" w:hAnsi="Times New Roman"/>
                <w:sz w:val="20"/>
                <w:lang w:val="en-US"/>
              </w:rPr>
            </w:pPr>
            <w:del w:id="3660" w:author="Маслихова Олеся Анатольевна" w:date="2018-12-25T15:06:00Z">
              <w:r w:rsidRPr="00775010" w:rsidDel="0070375E">
                <w:rPr>
                  <w:rFonts w:ascii="Times New Roman" w:hAnsi="Times New Roman"/>
                  <w:sz w:val="20"/>
                  <w:lang w:val="en-US"/>
                </w:rPr>
                <w:delText>timestamp</w:delText>
              </w:r>
              <w:bookmarkStart w:id="3661" w:name="_Toc1550494"/>
              <w:bookmarkStart w:id="3662" w:name="_Toc1551320"/>
              <w:bookmarkStart w:id="3663" w:name="_Toc6912091"/>
              <w:bookmarkStart w:id="3664" w:name="_Toc21517516"/>
              <w:bookmarkEnd w:id="3661"/>
              <w:bookmarkEnd w:id="3662"/>
              <w:bookmarkEnd w:id="3663"/>
              <w:bookmarkEnd w:id="3664"/>
            </w:del>
          </w:p>
        </w:tc>
        <w:tc>
          <w:tcPr>
            <w:tcW w:w="1842" w:type="dxa"/>
          </w:tcPr>
          <w:p w14:paraId="06BF4FC2" w14:textId="70640637" w:rsidR="00775010" w:rsidRPr="007A6002" w:rsidDel="0070375E" w:rsidRDefault="00775010" w:rsidP="00DE1C4A">
            <w:pPr>
              <w:ind w:left="0" w:firstLine="0"/>
              <w:rPr>
                <w:del w:id="3665" w:author="Маслихова Олеся Анатольевна" w:date="2018-12-25T15:06:00Z"/>
                <w:spacing w:val="-5"/>
                <w:szCs w:val="20"/>
                <w:lang w:val="en-US" w:eastAsia="en-US"/>
              </w:rPr>
            </w:pPr>
            <w:bookmarkStart w:id="3666" w:name="_Toc1550495"/>
            <w:bookmarkStart w:id="3667" w:name="_Toc1551321"/>
            <w:bookmarkStart w:id="3668" w:name="_Toc6912092"/>
            <w:bookmarkStart w:id="3669" w:name="_Toc21517517"/>
            <w:bookmarkEnd w:id="3666"/>
            <w:bookmarkEnd w:id="3667"/>
            <w:bookmarkEnd w:id="3668"/>
            <w:bookmarkEnd w:id="3669"/>
          </w:p>
        </w:tc>
        <w:tc>
          <w:tcPr>
            <w:tcW w:w="3119" w:type="dxa"/>
          </w:tcPr>
          <w:p w14:paraId="74636CF6" w14:textId="742B2CE2" w:rsidR="00775010" w:rsidRPr="00775010" w:rsidDel="0070375E" w:rsidRDefault="00775010" w:rsidP="00775010">
            <w:pPr>
              <w:pStyle w:val="af"/>
              <w:ind w:left="0" w:firstLine="0"/>
              <w:rPr>
                <w:del w:id="3670" w:author="Маслихова Олеся Анатольевна" w:date="2018-12-25T15:06:00Z"/>
                <w:rFonts w:ascii="Times New Roman" w:hAnsi="Times New Roman"/>
                <w:sz w:val="20"/>
                <w:lang w:val="en-US"/>
              </w:rPr>
            </w:pPr>
            <w:del w:id="3671" w:author="Маслихова Олеся Анатольевна" w:date="2018-12-25T15:06:00Z">
              <w:r w:rsidRPr="00775010" w:rsidDel="0070375E">
                <w:rPr>
                  <w:rFonts w:ascii="Times New Roman" w:hAnsi="Times New Roman" w:hint="eastAsia"/>
                  <w:sz w:val="20"/>
                  <w:lang w:val="en-US"/>
                </w:rPr>
                <w:delText>Дата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операции</w:delText>
              </w:r>
              <w:bookmarkStart w:id="3672" w:name="_Toc1550496"/>
              <w:bookmarkStart w:id="3673" w:name="_Toc1551322"/>
              <w:bookmarkStart w:id="3674" w:name="_Toc6912093"/>
              <w:bookmarkStart w:id="3675" w:name="_Toc21517518"/>
              <w:bookmarkEnd w:id="3672"/>
              <w:bookmarkEnd w:id="3673"/>
              <w:bookmarkEnd w:id="3674"/>
              <w:bookmarkEnd w:id="3675"/>
            </w:del>
          </w:p>
        </w:tc>
        <w:bookmarkStart w:id="3676" w:name="_Toc1550497"/>
        <w:bookmarkStart w:id="3677" w:name="_Toc1551323"/>
        <w:bookmarkStart w:id="3678" w:name="_Toc6912094"/>
        <w:bookmarkStart w:id="3679" w:name="_Toc21517519"/>
        <w:bookmarkEnd w:id="3676"/>
        <w:bookmarkEnd w:id="3677"/>
        <w:bookmarkEnd w:id="3678"/>
        <w:bookmarkEnd w:id="3679"/>
      </w:tr>
      <w:tr w:rsidR="00775010" w:rsidRPr="007A6002" w:rsidDel="0070375E" w14:paraId="4D6CD78A" w14:textId="34C9EB6A" w:rsidTr="00775010">
        <w:trPr>
          <w:del w:id="3680" w:author="Маслихова Олеся Анатольевна" w:date="2018-12-25T15:06:00Z"/>
        </w:trPr>
        <w:tc>
          <w:tcPr>
            <w:tcW w:w="513" w:type="dxa"/>
          </w:tcPr>
          <w:p w14:paraId="3E447A19" w14:textId="59A591CF" w:rsidR="00775010" w:rsidRPr="00E95F05" w:rsidDel="0070375E" w:rsidRDefault="00775010" w:rsidP="00650D72">
            <w:pPr>
              <w:pStyle w:val="afa"/>
              <w:numPr>
                <w:ilvl w:val="0"/>
                <w:numId w:val="33"/>
              </w:numPr>
              <w:rPr>
                <w:del w:id="3681" w:author="Маслихова Олеся Анатольевна" w:date="2018-12-25T15:06:00Z"/>
                <w:rStyle w:val="af9"/>
                <w:rFonts w:eastAsia="Calibri"/>
              </w:rPr>
            </w:pPr>
            <w:bookmarkStart w:id="3682" w:name="_Toc1550498"/>
            <w:bookmarkStart w:id="3683" w:name="_Toc1551324"/>
            <w:bookmarkStart w:id="3684" w:name="_Toc6912095"/>
            <w:bookmarkStart w:id="3685" w:name="_Toc21517520"/>
            <w:bookmarkEnd w:id="3682"/>
            <w:bookmarkEnd w:id="3683"/>
            <w:bookmarkEnd w:id="3684"/>
            <w:bookmarkEnd w:id="3685"/>
          </w:p>
        </w:tc>
        <w:tc>
          <w:tcPr>
            <w:tcW w:w="2464" w:type="dxa"/>
          </w:tcPr>
          <w:p w14:paraId="640CD7AA" w14:textId="4C12C292" w:rsidR="00775010" w:rsidRPr="00775010" w:rsidDel="0070375E" w:rsidRDefault="00775010" w:rsidP="00775010">
            <w:pPr>
              <w:pStyle w:val="af"/>
              <w:ind w:left="0" w:firstLine="0"/>
              <w:rPr>
                <w:del w:id="3686" w:author="Маслихова Олеся Анатольевна" w:date="2018-12-25T15:06:00Z"/>
                <w:rFonts w:ascii="Times New Roman" w:hAnsi="Times New Roman"/>
                <w:sz w:val="20"/>
                <w:lang w:val="en-US"/>
              </w:rPr>
            </w:pPr>
            <w:del w:id="3687" w:author="Маслихова Олеся Анатольевна" w:date="2018-12-25T15:06:00Z">
              <w:r w:rsidRPr="00775010" w:rsidDel="0070375E">
                <w:rPr>
                  <w:rFonts w:ascii="Times New Roman" w:hAnsi="Times New Roman"/>
                  <w:sz w:val="20"/>
                  <w:lang w:val="en-US"/>
                </w:rPr>
                <w:delText>OPERATIONTYPE</w:delText>
              </w:r>
              <w:bookmarkStart w:id="3688" w:name="_Toc1550499"/>
              <w:bookmarkStart w:id="3689" w:name="_Toc1551325"/>
              <w:bookmarkStart w:id="3690" w:name="_Toc6912096"/>
              <w:bookmarkStart w:id="3691" w:name="_Toc21517521"/>
              <w:bookmarkEnd w:id="3688"/>
              <w:bookmarkEnd w:id="3689"/>
              <w:bookmarkEnd w:id="3690"/>
              <w:bookmarkEnd w:id="3691"/>
            </w:del>
          </w:p>
        </w:tc>
        <w:tc>
          <w:tcPr>
            <w:tcW w:w="1701" w:type="dxa"/>
          </w:tcPr>
          <w:p w14:paraId="5BBA72A4" w14:textId="70C6C89F" w:rsidR="00775010" w:rsidRPr="00775010" w:rsidDel="0070375E" w:rsidRDefault="00775010" w:rsidP="00775010">
            <w:pPr>
              <w:pStyle w:val="af"/>
              <w:ind w:left="0" w:firstLine="0"/>
              <w:rPr>
                <w:del w:id="3692" w:author="Маслихова Олеся Анатольевна" w:date="2018-12-25T15:06:00Z"/>
                <w:rFonts w:ascii="Times New Roman" w:hAnsi="Times New Roman"/>
                <w:sz w:val="20"/>
                <w:lang w:val="en-US"/>
              </w:rPr>
            </w:pPr>
            <w:del w:id="3693" w:author="Маслихова Олеся Анатольевна" w:date="2018-12-25T15:06:00Z">
              <w:r w:rsidRPr="00775010" w:rsidDel="0070375E">
                <w:rPr>
                  <w:rFonts w:ascii="Times New Roman" w:hAnsi="Times New Roman"/>
                  <w:sz w:val="20"/>
                  <w:lang w:val="en-US"/>
                </w:rPr>
                <w:delText>string</w:delText>
              </w:r>
              <w:bookmarkStart w:id="3694" w:name="_Toc1550500"/>
              <w:bookmarkStart w:id="3695" w:name="_Toc1551326"/>
              <w:bookmarkStart w:id="3696" w:name="_Toc6912097"/>
              <w:bookmarkStart w:id="3697" w:name="_Toc21517522"/>
              <w:bookmarkEnd w:id="3694"/>
              <w:bookmarkEnd w:id="3695"/>
              <w:bookmarkEnd w:id="3696"/>
              <w:bookmarkEnd w:id="3697"/>
            </w:del>
          </w:p>
        </w:tc>
        <w:tc>
          <w:tcPr>
            <w:tcW w:w="1842" w:type="dxa"/>
          </w:tcPr>
          <w:p w14:paraId="1ACCEE46" w14:textId="6C77A4C6" w:rsidR="00775010" w:rsidRPr="007A6002" w:rsidDel="0070375E" w:rsidRDefault="00DE1C4A" w:rsidP="00DE1C4A">
            <w:pPr>
              <w:ind w:left="0" w:firstLine="0"/>
              <w:rPr>
                <w:del w:id="3698" w:author="Маслихова Олеся Анатольевна" w:date="2018-12-25T15:06:00Z"/>
                <w:spacing w:val="-5"/>
                <w:szCs w:val="20"/>
                <w:lang w:val="en-US" w:eastAsia="en-US"/>
              </w:rPr>
            </w:pPr>
            <w:del w:id="369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700" w:name="_Toc1550501"/>
              <w:bookmarkStart w:id="3701" w:name="_Toc1551327"/>
              <w:bookmarkStart w:id="3702" w:name="_Toc6912098"/>
              <w:bookmarkStart w:id="3703" w:name="_Toc21517523"/>
              <w:bookmarkEnd w:id="3700"/>
              <w:bookmarkEnd w:id="3701"/>
              <w:bookmarkEnd w:id="3702"/>
              <w:bookmarkEnd w:id="3703"/>
            </w:del>
          </w:p>
        </w:tc>
        <w:tc>
          <w:tcPr>
            <w:tcW w:w="3119" w:type="dxa"/>
          </w:tcPr>
          <w:p w14:paraId="42DDAE19" w14:textId="17084EF6" w:rsidR="00775010" w:rsidRPr="00775010" w:rsidDel="0070375E" w:rsidRDefault="00775010" w:rsidP="00775010">
            <w:pPr>
              <w:pStyle w:val="af"/>
              <w:ind w:left="0" w:firstLine="0"/>
              <w:rPr>
                <w:del w:id="3704" w:author="Маслихова Олеся Анатольевна" w:date="2018-12-25T15:06:00Z"/>
                <w:rFonts w:ascii="Times New Roman" w:hAnsi="Times New Roman"/>
                <w:sz w:val="20"/>
                <w:lang w:val="en-US"/>
              </w:rPr>
            </w:pPr>
            <w:del w:id="3705" w:author="Маслихова Олеся Анатольевна" w:date="2018-12-25T15:06:00Z">
              <w:r w:rsidRPr="00775010" w:rsidDel="0070375E">
                <w:rPr>
                  <w:rFonts w:ascii="Times New Roman" w:hAnsi="Times New Roman" w:hint="eastAsia"/>
                  <w:sz w:val="20"/>
                  <w:lang w:val="en-US"/>
                </w:rPr>
                <w:delText>Тип</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операции</w:delText>
              </w:r>
              <w:bookmarkStart w:id="3706" w:name="_Toc1550502"/>
              <w:bookmarkStart w:id="3707" w:name="_Toc1551328"/>
              <w:bookmarkStart w:id="3708" w:name="_Toc6912099"/>
              <w:bookmarkStart w:id="3709" w:name="_Toc21517524"/>
              <w:bookmarkEnd w:id="3706"/>
              <w:bookmarkEnd w:id="3707"/>
              <w:bookmarkEnd w:id="3708"/>
              <w:bookmarkEnd w:id="3709"/>
            </w:del>
          </w:p>
        </w:tc>
        <w:bookmarkStart w:id="3710" w:name="_Toc1550503"/>
        <w:bookmarkStart w:id="3711" w:name="_Toc1551329"/>
        <w:bookmarkStart w:id="3712" w:name="_Toc6912100"/>
        <w:bookmarkStart w:id="3713" w:name="_Toc21517525"/>
        <w:bookmarkEnd w:id="3710"/>
        <w:bookmarkEnd w:id="3711"/>
        <w:bookmarkEnd w:id="3712"/>
        <w:bookmarkEnd w:id="3713"/>
      </w:tr>
      <w:tr w:rsidR="00775010" w:rsidRPr="007A6002" w:rsidDel="0070375E" w14:paraId="6CCA98D0" w14:textId="179252B2" w:rsidTr="00775010">
        <w:trPr>
          <w:del w:id="3714" w:author="Маслихова Олеся Анатольевна" w:date="2018-12-25T15:06:00Z"/>
        </w:trPr>
        <w:tc>
          <w:tcPr>
            <w:tcW w:w="513" w:type="dxa"/>
          </w:tcPr>
          <w:p w14:paraId="63959688" w14:textId="41591641" w:rsidR="00775010" w:rsidRPr="00E95F05" w:rsidDel="0070375E" w:rsidRDefault="00775010" w:rsidP="00650D72">
            <w:pPr>
              <w:pStyle w:val="afa"/>
              <w:numPr>
                <w:ilvl w:val="0"/>
                <w:numId w:val="33"/>
              </w:numPr>
              <w:rPr>
                <w:del w:id="3715" w:author="Маслихова Олеся Анатольевна" w:date="2018-12-25T15:06:00Z"/>
                <w:rStyle w:val="af9"/>
                <w:rFonts w:eastAsia="Calibri"/>
              </w:rPr>
            </w:pPr>
            <w:bookmarkStart w:id="3716" w:name="_Toc1550504"/>
            <w:bookmarkStart w:id="3717" w:name="_Toc1551330"/>
            <w:bookmarkStart w:id="3718" w:name="_Toc6912101"/>
            <w:bookmarkStart w:id="3719" w:name="_Toc21517526"/>
            <w:bookmarkEnd w:id="3716"/>
            <w:bookmarkEnd w:id="3717"/>
            <w:bookmarkEnd w:id="3718"/>
            <w:bookmarkEnd w:id="3719"/>
          </w:p>
        </w:tc>
        <w:tc>
          <w:tcPr>
            <w:tcW w:w="2464" w:type="dxa"/>
          </w:tcPr>
          <w:p w14:paraId="7CBCD198" w14:textId="47AE9A30" w:rsidR="00775010" w:rsidRPr="00775010" w:rsidDel="0070375E" w:rsidRDefault="00775010" w:rsidP="00775010">
            <w:pPr>
              <w:pStyle w:val="af"/>
              <w:ind w:left="0" w:firstLine="0"/>
              <w:rPr>
                <w:del w:id="3720" w:author="Маслихова Олеся Анатольевна" w:date="2018-12-25T15:06:00Z"/>
                <w:rFonts w:ascii="Times New Roman" w:hAnsi="Times New Roman"/>
                <w:sz w:val="20"/>
                <w:lang w:val="en-US"/>
              </w:rPr>
            </w:pPr>
            <w:del w:id="3721" w:author="Маслихова Олеся Анатольевна" w:date="2018-12-25T15:06:00Z">
              <w:r w:rsidRPr="00775010" w:rsidDel="0070375E">
                <w:rPr>
                  <w:rFonts w:ascii="Times New Roman" w:hAnsi="Times New Roman"/>
                  <w:sz w:val="20"/>
                  <w:lang w:val="en-US"/>
                </w:rPr>
                <w:delText>PAYERACCOUNT</w:delText>
              </w:r>
              <w:bookmarkStart w:id="3722" w:name="_Toc1550505"/>
              <w:bookmarkStart w:id="3723" w:name="_Toc1551331"/>
              <w:bookmarkStart w:id="3724" w:name="_Toc6912102"/>
              <w:bookmarkStart w:id="3725" w:name="_Toc21517527"/>
              <w:bookmarkEnd w:id="3722"/>
              <w:bookmarkEnd w:id="3723"/>
              <w:bookmarkEnd w:id="3724"/>
              <w:bookmarkEnd w:id="3725"/>
            </w:del>
          </w:p>
        </w:tc>
        <w:tc>
          <w:tcPr>
            <w:tcW w:w="1701" w:type="dxa"/>
          </w:tcPr>
          <w:p w14:paraId="72C1AD86" w14:textId="00FB3C45" w:rsidR="00775010" w:rsidRPr="00775010" w:rsidDel="0070375E" w:rsidRDefault="00775010" w:rsidP="00775010">
            <w:pPr>
              <w:pStyle w:val="af"/>
              <w:ind w:left="0" w:firstLine="0"/>
              <w:rPr>
                <w:del w:id="3726" w:author="Маслихова Олеся Анатольевна" w:date="2018-12-25T15:06:00Z"/>
                <w:rFonts w:ascii="Times New Roman" w:hAnsi="Times New Roman"/>
                <w:sz w:val="20"/>
                <w:lang w:val="en-US"/>
              </w:rPr>
            </w:pPr>
            <w:del w:id="3727" w:author="Маслихова Олеся Анатольевна" w:date="2018-12-25T15:06:00Z">
              <w:r w:rsidRPr="00775010" w:rsidDel="0070375E">
                <w:rPr>
                  <w:rFonts w:ascii="Times New Roman" w:hAnsi="Times New Roman"/>
                  <w:sz w:val="20"/>
                  <w:lang w:val="en-US"/>
                </w:rPr>
                <w:delText>string</w:delText>
              </w:r>
              <w:bookmarkStart w:id="3728" w:name="_Toc1550506"/>
              <w:bookmarkStart w:id="3729" w:name="_Toc1551332"/>
              <w:bookmarkStart w:id="3730" w:name="_Toc6912103"/>
              <w:bookmarkStart w:id="3731" w:name="_Toc21517528"/>
              <w:bookmarkEnd w:id="3728"/>
              <w:bookmarkEnd w:id="3729"/>
              <w:bookmarkEnd w:id="3730"/>
              <w:bookmarkEnd w:id="3731"/>
            </w:del>
          </w:p>
        </w:tc>
        <w:tc>
          <w:tcPr>
            <w:tcW w:w="1842" w:type="dxa"/>
          </w:tcPr>
          <w:p w14:paraId="0B2AF0E2" w14:textId="0823D15D" w:rsidR="00775010" w:rsidRPr="007A6002" w:rsidDel="0070375E" w:rsidRDefault="00DE1C4A" w:rsidP="00DE1C4A">
            <w:pPr>
              <w:ind w:left="0" w:firstLine="0"/>
              <w:rPr>
                <w:del w:id="3732" w:author="Маслихова Олеся Анатольевна" w:date="2018-12-25T15:06:00Z"/>
                <w:spacing w:val="-5"/>
                <w:szCs w:val="20"/>
                <w:lang w:val="en-US" w:eastAsia="en-US"/>
              </w:rPr>
            </w:pPr>
            <w:del w:id="373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734" w:name="_Toc1550507"/>
              <w:bookmarkStart w:id="3735" w:name="_Toc1551333"/>
              <w:bookmarkStart w:id="3736" w:name="_Toc6912104"/>
              <w:bookmarkStart w:id="3737" w:name="_Toc21517529"/>
              <w:bookmarkEnd w:id="3734"/>
              <w:bookmarkEnd w:id="3735"/>
              <w:bookmarkEnd w:id="3736"/>
              <w:bookmarkEnd w:id="3737"/>
            </w:del>
          </w:p>
        </w:tc>
        <w:tc>
          <w:tcPr>
            <w:tcW w:w="3119" w:type="dxa"/>
          </w:tcPr>
          <w:p w14:paraId="0967C3AE" w14:textId="4768B91C" w:rsidR="00775010" w:rsidRPr="00775010" w:rsidDel="0070375E" w:rsidRDefault="00775010" w:rsidP="00775010">
            <w:pPr>
              <w:pStyle w:val="af"/>
              <w:ind w:left="0" w:firstLine="0"/>
              <w:rPr>
                <w:del w:id="3738" w:author="Маслихова Олеся Анатольевна" w:date="2018-12-25T15:06:00Z"/>
                <w:rFonts w:ascii="Times New Roman" w:hAnsi="Times New Roman"/>
                <w:sz w:val="20"/>
                <w:lang w:val="en-US"/>
              </w:rPr>
            </w:pPr>
            <w:del w:id="3739" w:author="Маслихова Олеся Анатольевна" w:date="2018-12-25T15:06:00Z">
              <w:r w:rsidRPr="00775010" w:rsidDel="0070375E">
                <w:rPr>
                  <w:rFonts w:ascii="Times New Roman" w:hAnsi="Times New Roman" w:hint="eastAsia"/>
                  <w:sz w:val="20"/>
                  <w:lang w:val="en-US"/>
                </w:rPr>
                <w:delText>Счет</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740" w:name="_Toc1550508"/>
              <w:bookmarkStart w:id="3741" w:name="_Toc1551334"/>
              <w:bookmarkStart w:id="3742" w:name="_Toc6912105"/>
              <w:bookmarkStart w:id="3743" w:name="_Toc21517530"/>
              <w:bookmarkEnd w:id="3740"/>
              <w:bookmarkEnd w:id="3741"/>
              <w:bookmarkEnd w:id="3742"/>
              <w:bookmarkEnd w:id="3743"/>
            </w:del>
          </w:p>
        </w:tc>
        <w:bookmarkStart w:id="3744" w:name="_Toc1550509"/>
        <w:bookmarkStart w:id="3745" w:name="_Toc1551335"/>
        <w:bookmarkStart w:id="3746" w:name="_Toc6912106"/>
        <w:bookmarkStart w:id="3747" w:name="_Toc21517531"/>
        <w:bookmarkEnd w:id="3744"/>
        <w:bookmarkEnd w:id="3745"/>
        <w:bookmarkEnd w:id="3746"/>
        <w:bookmarkEnd w:id="3747"/>
      </w:tr>
      <w:tr w:rsidR="00775010" w:rsidRPr="007A6002" w:rsidDel="0070375E" w14:paraId="5E877BC3" w14:textId="6C1B79E5" w:rsidTr="00775010">
        <w:trPr>
          <w:del w:id="3748" w:author="Маслихова Олеся Анатольевна" w:date="2018-12-25T15:06:00Z"/>
        </w:trPr>
        <w:tc>
          <w:tcPr>
            <w:tcW w:w="513" w:type="dxa"/>
          </w:tcPr>
          <w:p w14:paraId="33556304" w14:textId="637B433D" w:rsidR="00775010" w:rsidRPr="00E95F05" w:rsidDel="0070375E" w:rsidRDefault="00775010" w:rsidP="00650D72">
            <w:pPr>
              <w:pStyle w:val="afa"/>
              <w:numPr>
                <w:ilvl w:val="0"/>
                <w:numId w:val="33"/>
              </w:numPr>
              <w:rPr>
                <w:del w:id="3749" w:author="Маслихова Олеся Анатольевна" w:date="2018-12-25T15:06:00Z"/>
                <w:rStyle w:val="af9"/>
                <w:rFonts w:eastAsia="Calibri"/>
              </w:rPr>
            </w:pPr>
            <w:bookmarkStart w:id="3750" w:name="_Toc1550510"/>
            <w:bookmarkStart w:id="3751" w:name="_Toc1551336"/>
            <w:bookmarkStart w:id="3752" w:name="_Toc6912107"/>
            <w:bookmarkStart w:id="3753" w:name="_Toc21517532"/>
            <w:bookmarkEnd w:id="3750"/>
            <w:bookmarkEnd w:id="3751"/>
            <w:bookmarkEnd w:id="3752"/>
            <w:bookmarkEnd w:id="3753"/>
          </w:p>
        </w:tc>
        <w:tc>
          <w:tcPr>
            <w:tcW w:w="2464" w:type="dxa"/>
          </w:tcPr>
          <w:p w14:paraId="6DC4693E" w14:textId="52A5C883" w:rsidR="00775010" w:rsidRPr="00775010" w:rsidDel="0070375E" w:rsidRDefault="00775010" w:rsidP="00775010">
            <w:pPr>
              <w:pStyle w:val="af"/>
              <w:ind w:left="0" w:firstLine="0"/>
              <w:rPr>
                <w:del w:id="3754" w:author="Маслихова Олеся Анатольевна" w:date="2018-12-25T15:06:00Z"/>
                <w:rFonts w:ascii="Times New Roman" w:hAnsi="Times New Roman"/>
                <w:sz w:val="20"/>
                <w:lang w:val="en-US"/>
              </w:rPr>
            </w:pPr>
            <w:del w:id="3755" w:author="Маслихова Олеся Анатольевна" w:date="2018-12-25T15:06:00Z">
              <w:r w:rsidRPr="00775010" w:rsidDel="0070375E">
                <w:rPr>
                  <w:rFonts w:ascii="Times New Roman" w:hAnsi="Times New Roman"/>
                  <w:sz w:val="20"/>
                  <w:lang w:val="en-US"/>
                </w:rPr>
                <w:delText>PAYERBANKBIC</w:delText>
              </w:r>
              <w:bookmarkStart w:id="3756" w:name="_Toc1550511"/>
              <w:bookmarkStart w:id="3757" w:name="_Toc1551337"/>
              <w:bookmarkStart w:id="3758" w:name="_Toc6912108"/>
              <w:bookmarkStart w:id="3759" w:name="_Toc21517533"/>
              <w:bookmarkEnd w:id="3756"/>
              <w:bookmarkEnd w:id="3757"/>
              <w:bookmarkEnd w:id="3758"/>
              <w:bookmarkEnd w:id="3759"/>
            </w:del>
          </w:p>
        </w:tc>
        <w:tc>
          <w:tcPr>
            <w:tcW w:w="1701" w:type="dxa"/>
          </w:tcPr>
          <w:p w14:paraId="230652BB" w14:textId="48D006B4" w:rsidR="00775010" w:rsidRPr="00775010" w:rsidDel="0070375E" w:rsidRDefault="00775010" w:rsidP="00775010">
            <w:pPr>
              <w:pStyle w:val="af"/>
              <w:ind w:left="0" w:firstLine="0"/>
              <w:rPr>
                <w:del w:id="3760" w:author="Маслихова Олеся Анатольевна" w:date="2018-12-25T15:06:00Z"/>
                <w:rFonts w:ascii="Times New Roman" w:hAnsi="Times New Roman"/>
                <w:sz w:val="20"/>
                <w:lang w:val="en-US"/>
              </w:rPr>
            </w:pPr>
            <w:del w:id="3761" w:author="Маслихова Олеся Анатольевна" w:date="2018-12-25T15:06:00Z">
              <w:r w:rsidRPr="00775010" w:rsidDel="0070375E">
                <w:rPr>
                  <w:rFonts w:ascii="Times New Roman" w:hAnsi="Times New Roman"/>
                  <w:sz w:val="20"/>
                  <w:lang w:val="en-US"/>
                </w:rPr>
                <w:delText>string</w:delText>
              </w:r>
              <w:bookmarkStart w:id="3762" w:name="_Toc1550512"/>
              <w:bookmarkStart w:id="3763" w:name="_Toc1551338"/>
              <w:bookmarkStart w:id="3764" w:name="_Toc6912109"/>
              <w:bookmarkStart w:id="3765" w:name="_Toc21517534"/>
              <w:bookmarkEnd w:id="3762"/>
              <w:bookmarkEnd w:id="3763"/>
              <w:bookmarkEnd w:id="3764"/>
              <w:bookmarkEnd w:id="3765"/>
            </w:del>
          </w:p>
        </w:tc>
        <w:tc>
          <w:tcPr>
            <w:tcW w:w="1842" w:type="dxa"/>
          </w:tcPr>
          <w:p w14:paraId="44A0964B" w14:textId="4E235B56" w:rsidR="00775010" w:rsidRPr="007A6002" w:rsidDel="0070375E" w:rsidRDefault="00DE1C4A" w:rsidP="00DE1C4A">
            <w:pPr>
              <w:ind w:left="0" w:firstLine="0"/>
              <w:rPr>
                <w:del w:id="3766" w:author="Маслихова Олеся Анатольевна" w:date="2018-12-25T15:06:00Z"/>
                <w:spacing w:val="-5"/>
                <w:szCs w:val="20"/>
                <w:lang w:val="en-US" w:eastAsia="en-US"/>
              </w:rPr>
            </w:pPr>
            <w:del w:id="376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768" w:name="_Toc1550513"/>
              <w:bookmarkStart w:id="3769" w:name="_Toc1551339"/>
              <w:bookmarkStart w:id="3770" w:name="_Toc6912110"/>
              <w:bookmarkStart w:id="3771" w:name="_Toc21517535"/>
              <w:bookmarkEnd w:id="3768"/>
              <w:bookmarkEnd w:id="3769"/>
              <w:bookmarkEnd w:id="3770"/>
              <w:bookmarkEnd w:id="3771"/>
            </w:del>
          </w:p>
        </w:tc>
        <w:tc>
          <w:tcPr>
            <w:tcW w:w="3119" w:type="dxa"/>
          </w:tcPr>
          <w:p w14:paraId="5FB2843A" w14:textId="1904E6EB" w:rsidR="00775010" w:rsidRPr="00775010" w:rsidDel="0070375E" w:rsidRDefault="00775010" w:rsidP="00775010">
            <w:pPr>
              <w:pStyle w:val="af"/>
              <w:ind w:left="0" w:firstLine="0"/>
              <w:rPr>
                <w:del w:id="3772" w:author="Маслихова Олеся Анатольевна" w:date="2018-12-25T15:06:00Z"/>
                <w:rFonts w:ascii="Times New Roman" w:hAnsi="Times New Roman"/>
                <w:sz w:val="20"/>
                <w:lang w:val="en-US"/>
              </w:rPr>
            </w:pPr>
            <w:del w:id="3773" w:author="Маслихова Олеся Анатольевна" w:date="2018-12-25T15:06:00Z">
              <w:r w:rsidRPr="00775010" w:rsidDel="0070375E">
                <w:rPr>
                  <w:rFonts w:ascii="Times New Roman" w:hAnsi="Times New Roman" w:hint="eastAsia"/>
                  <w:sz w:val="20"/>
                  <w:lang w:val="en-US"/>
                </w:rPr>
                <w:delText>БИК</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банка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774" w:name="_Toc1550514"/>
              <w:bookmarkStart w:id="3775" w:name="_Toc1551340"/>
              <w:bookmarkStart w:id="3776" w:name="_Toc6912111"/>
              <w:bookmarkStart w:id="3777" w:name="_Toc21517536"/>
              <w:bookmarkEnd w:id="3774"/>
              <w:bookmarkEnd w:id="3775"/>
              <w:bookmarkEnd w:id="3776"/>
              <w:bookmarkEnd w:id="3777"/>
            </w:del>
          </w:p>
        </w:tc>
        <w:bookmarkStart w:id="3778" w:name="_Toc1550515"/>
        <w:bookmarkStart w:id="3779" w:name="_Toc1551341"/>
        <w:bookmarkStart w:id="3780" w:name="_Toc6912112"/>
        <w:bookmarkStart w:id="3781" w:name="_Toc21517537"/>
        <w:bookmarkEnd w:id="3778"/>
        <w:bookmarkEnd w:id="3779"/>
        <w:bookmarkEnd w:id="3780"/>
        <w:bookmarkEnd w:id="3781"/>
      </w:tr>
      <w:tr w:rsidR="00775010" w:rsidRPr="007A6002" w:rsidDel="0070375E" w14:paraId="67D13683" w14:textId="416CB3FB" w:rsidTr="00775010">
        <w:trPr>
          <w:del w:id="3782" w:author="Маслихова Олеся Анатольевна" w:date="2018-12-25T15:06:00Z"/>
        </w:trPr>
        <w:tc>
          <w:tcPr>
            <w:tcW w:w="513" w:type="dxa"/>
          </w:tcPr>
          <w:p w14:paraId="0EA3C7C0" w14:textId="75202CB1" w:rsidR="00775010" w:rsidRPr="00E95F05" w:rsidDel="0070375E" w:rsidRDefault="00775010" w:rsidP="00650D72">
            <w:pPr>
              <w:pStyle w:val="afa"/>
              <w:numPr>
                <w:ilvl w:val="0"/>
                <w:numId w:val="33"/>
              </w:numPr>
              <w:rPr>
                <w:del w:id="3783" w:author="Маслихова Олеся Анатольевна" w:date="2018-12-25T15:06:00Z"/>
                <w:rStyle w:val="af9"/>
                <w:rFonts w:eastAsia="Calibri"/>
              </w:rPr>
            </w:pPr>
            <w:bookmarkStart w:id="3784" w:name="_Toc1550516"/>
            <w:bookmarkStart w:id="3785" w:name="_Toc1551342"/>
            <w:bookmarkStart w:id="3786" w:name="_Toc6912113"/>
            <w:bookmarkStart w:id="3787" w:name="_Toc21517538"/>
            <w:bookmarkEnd w:id="3784"/>
            <w:bookmarkEnd w:id="3785"/>
            <w:bookmarkEnd w:id="3786"/>
            <w:bookmarkEnd w:id="3787"/>
          </w:p>
        </w:tc>
        <w:tc>
          <w:tcPr>
            <w:tcW w:w="2464" w:type="dxa"/>
          </w:tcPr>
          <w:p w14:paraId="3C32D768" w14:textId="5E2782C0" w:rsidR="00775010" w:rsidRPr="00775010" w:rsidDel="0070375E" w:rsidRDefault="00775010" w:rsidP="00775010">
            <w:pPr>
              <w:pStyle w:val="af"/>
              <w:ind w:left="0" w:firstLine="0"/>
              <w:rPr>
                <w:del w:id="3788" w:author="Маслихова Олеся Анатольевна" w:date="2018-12-25T15:06:00Z"/>
                <w:rFonts w:ascii="Times New Roman" w:hAnsi="Times New Roman"/>
                <w:sz w:val="20"/>
                <w:lang w:val="en-US"/>
              </w:rPr>
            </w:pPr>
            <w:del w:id="3789" w:author="Маслихова Олеся Анатольевна" w:date="2018-12-25T15:06:00Z">
              <w:r w:rsidRPr="00775010" w:rsidDel="0070375E">
                <w:rPr>
                  <w:rFonts w:ascii="Times New Roman" w:hAnsi="Times New Roman"/>
                  <w:sz w:val="20"/>
                  <w:lang w:val="en-US"/>
                </w:rPr>
                <w:delText>PAYERBANKCORRACCOUNT</w:delText>
              </w:r>
              <w:bookmarkStart w:id="3790" w:name="_Toc1550517"/>
              <w:bookmarkStart w:id="3791" w:name="_Toc1551343"/>
              <w:bookmarkStart w:id="3792" w:name="_Toc6912114"/>
              <w:bookmarkStart w:id="3793" w:name="_Toc21517539"/>
              <w:bookmarkEnd w:id="3790"/>
              <w:bookmarkEnd w:id="3791"/>
              <w:bookmarkEnd w:id="3792"/>
              <w:bookmarkEnd w:id="3793"/>
            </w:del>
          </w:p>
        </w:tc>
        <w:tc>
          <w:tcPr>
            <w:tcW w:w="1701" w:type="dxa"/>
          </w:tcPr>
          <w:p w14:paraId="057E95A3" w14:textId="3FE9245A" w:rsidR="00775010" w:rsidRPr="00775010" w:rsidDel="0070375E" w:rsidRDefault="00775010" w:rsidP="00775010">
            <w:pPr>
              <w:pStyle w:val="af"/>
              <w:ind w:left="0" w:firstLine="0"/>
              <w:rPr>
                <w:del w:id="3794" w:author="Маслихова Олеся Анатольевна" w:date="2018-12-25T15:06:00Z"/>
                <w:rFonts w:ascii="Times New Roman" w:hAnsi="Times New Roman"/>
                <w:sz w:val="20"/>
                <w:lang w:val="en-US"/>
              </w:rPr>
            </w:pPr>
            <w:del w:id="3795" w:author="Маслихова Олеся Анатольевна" w:date="2018-12-25T15:06:00Z">
              <w:r w:rsidRPr="00775010" w:rsidDel="0070375E">
                <w:rPr>
                  <w:rFonts w:ascii="Times New Roman" w:hAnsi="Times New Roman"/>
                  <w:sz w:val="20"/>
                  <w:lang w:val="en-US"/>
                </w:rPr>
                <w:delText>string</w:delText>
              </w:r>
              <w:bookmarkStart w:id="3796" w:name="_Toc1550518"/>
              <w:bookmarkStart w:id="3797" w:name="_Toc1551344"/>
              <w:bookmarkStart w:id="3798" w:name="_Toc6912115"/>
              <w:bookmarkStart w:id="3799" w:name="_Toc21517540"/>
              <w:bookmarkEnd w:id="3796"/>
              <w:bookmarkEnd w:id="3797"/>
              <w:bookmarkEnd w:id="3798"/>
              <w:bookmarkEnd w:id="3799"/>
            </w:del>
          </w:p>
        </w:tc>
        <w:tc>
          <w:tcPr>
            <w:tcW w:w="1842" w:type="dxa"/>
          </w:tcPr>
          <w:p w14:paraId="643F546C" w14:textId="25DC605A" w:rsidR="00775010" w:rsidRPr="007A6002" w:rsidDel="0070375E" w:rsidRDefault="00DE1C4A" w:rsidP="00DE1C4A">
            <w:pPr>
              <w:ind w:left="0" w:firstLine="0"/>
              <w:rPr>
                <w:del w:id="3800" w:author="Маслихова Олеся Анатольевна" w:date="2018-12-25T15:06:00Z"/>
                <w:spacing w:val="-5"/>
                <w:szCs w:val="20"/>
                <w:lang w:val="en-US" w:eastAsia="en-US"/>
              </w:rPr>
            </w:pPr>
            <w:del w:id="380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802" w:name="_Toc1550519"/>
              <w:bookmarkStart w:id="3803" w:name="_Toc1551345"/>
              <w:bookmarkStart w:id="3804" w:name="_Toc6912116"/>
              <w:bookmarkStart w:id="3805" w:name="_Toc21517541"/>
              <w:bookmarkEnd w:id="3802"/>
              <w:bookmarkEnd w:id="3803"/>
              <w:bookmarkEnd w:id="3804"/>
              <w:bookmarkEnd w:id="3805"/>
            </w:del>
          </w:p>
        </w:tc>
        <w:tc>
          <w:tcPr>
            <w:tcW w:w="3119" w:type="dxa"/>
          </w:tcPr>
          <w:p w14:paraId="6C9694A4" w14:textId="331ED8B7" w:rsidR="00775010" w:rsidRPr="00775010" w:rsidDel="0070375E" w:rsidRDefault="00775010" w:rsidP="00775010">
            <w:pPr>
              <w:pStyle w:val="af"/>
              <w:ind w:left="0" w:firstLine="0"/>
              <w:rPr>
                <w:del w:id="3806" w:author="Маслихова Олеся Анатольевна" w:date="2018-12-25T15:06:00Z"/>
                <w:rFonts w:ascii="Times New Roman" w:hAnsi="Times New Roman"/>
                <w:sz w:val="20"/>
                <w:lang w:val="en-US"/>
              </w:rPr>
            </w:pPr>
            <w:del w:id="3807" w:author="Маслихова Олеся Анатольевна" w:date="2018-12-25T15:06:00Z">
              <w:r w:rsidRPr="00775010" w:rsidDel="0070375E">
                <w:rPr>
                  <w:rFonts w:ascii="Times New Roman" w:hAnsi="Times New Roman" w:hint="eastAsia"/>
                  <w:sz w:val="20"/>
                  <w:lang w:val="en-US"/>
                </w:rPr>
                <w:delText>Кор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счет</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банка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808" w:name="_Toc1550520"/>
              <w:bookmarkStart w:id="3809" w:name="_Toc1551346"/>
              <w:bookmarkStart w:id="3810" w:name="_Toc6912117"/>
              <w:bookmarkStart w:id="3811" w:name="_Toc21517542"/>
              <w:bookmarkEnd w:id="3808"/>
              <w:bookmarkEnd w:id="3809"/>
              <w:bookmarkEnd w:id="3810"/>
              <w:bookmarkEnd w:id="3811"/>
            </w:del>
          </w:p>
        </w:tc>
        <w:bookmarkStart w:id="3812" w:name="_Toc1550521"/>
        <w:bookmarkStart w:id="3813" w:name="_Toc1551347"/>
        <w:bookmarkStart w:id="3814" w:name="_Toc6912118"/>
        <w:bookmarkStart w:id="3815" w:name="_Toc21517543"/>
        <w:bookmarkEnd w:id="3812"/>
        <w:bookmarkEnd w:id="3813"/>
        <w:bookmarkEnd w:id="3814"/>
        <w:bookmarkEnd w:id="3815"/>
      </w:tr>
      <w:tr w:rsidR="00775010" w:rsidRPr="007A6002" w:rsidDel="0070375E" w14:paraId="31E8191B" w14:textId="451AC1B3" w:rsidTr="00775010">
        <w:trPr>
          <w:del w:id="3816" w:author="Маслихова Олеся Анатольевна" w:date="2018-12-25T15:06:00Z"/>
        </w:trPr>
        <w:tc>
          <w:tcPr>
            <w:tcW w:w="513" w:type="dxa"/>
          </w:tcPr>
          <w:p w14:paraId="60251ED2" w14:textId="02417350" w:rsidR="00775010" w:rsidRPr="00E95F05" w:rsidDel="0070375E" w:rsidRDefault="00775010" w:rsidP="00650D72">
            <w:pPr>
              <w:pStyle w:val="afa"/>
              <w:numPr>
                <w:ilvl w:val="0"/>
                <w:numId w:val="33"/>
              </w:numPr>
              <w:rPr>
                <w:del w:id="3817" w:author="Маслихова Олеся Анатольевна" w:date="2018-12-25T15:06:00Z"/>
                <w:rStyle w:val="af9"/>
                <w:rFonts w:eastAsia="Calibri"/>
              </w:rPr>
            </w:pPr>
            <w:bookmarkStart w:id="3818" w:name="_Toc1550522"/>
            <w:bookmarkStart w:id="3819" w:name="_Toc1551348"/>
            <w:bookmarkStart w:id="3820" w:name="_Toc6912119"/>
            <w:bookmarkStart w:id="3821" w:name="_Toc21517544"/>
            <w:bookmarkEnd w:id="3818"/>
            <w:bookmarkEnd w:id="3819"/>
            <w:bookmarkEnd w:id="3820"/>
            <w:bookmarkEnd w:id="3821"/>
          </w:p>
        </w:tc>
        <w:tc>
          <w:tcPr>
            <w:tcW w:w="2464" w:type="dxa"/>
          </w:tcPr>
          <w:p w14:paraId="0B1C5953" w14:textId="006FC73A" w:rsidR="00775010" w:rsidRPr="00775010" w:rsidDel="0070375E" w:rsidRDefault="00775010" w:rsidP="00775010">
            <w:pPr>
              <w:pStyle w:val="af"/>
              <w:ind w:left="0" w:firstLine="0"/>
              <w:rPr>
                <w:del w:id="3822" w:author="Маслихова Олеся Анатольевна" w:date="2018-12-25T15:06:00Z"/>
                <w:rFonts w:ascii="Times New Roman" w:hAnsi="Times New Roman"/>
                <w:sz w:val="20"/>
                <w:lang w:val="en-US"/>
              </w:rPr>
            </w:pPr>
            <w:del w:id="3823" w:author="Маслихова Олеся Анатольевна" w:date="2018-12-25T15:06:00Z">
              <w:r w:rsidRPr="00775010" w:rsidDel="0070375E">
                <w:rPr>
                  <w:rFonts w:ascii="Times New Roman" w:hAnsi="Times New Roman"/>
                  <w:sz w:val="20"/>
                  <w:lang w:val="en-US"/>
                </w:rPr>
                <w:delText>PAYERBANKNAME</w:delText>
              </w:r>
              <w:bookmarkStart w:id="3824" w:name="_Toc1550523"/>
              <w:bookmarkStart w:id="3825" w:name="_Toc1551349"/>
              <w:bookmarkStart w:id="3826" w:name="_Toc6912120"/>
              <w:bookmarkStart w:id="3827" w:name="_Toc21517545"/>
              <w:bookmarkEnd w:id="3824"/>
              <w:bookmarkEnd w:id="3825"/>
              <w:bookmarkEnd w:id="3826"/>
              <w:bookmarkEnd w:id="3827"/>
            </w:del>
          </w:p>
        </w:tc>
        <w:tc>
          <w:tcPr>
            <w:tcW w:w="1701" w:type="dxa"/>
          </w:tcPr>
          <w:p w14:paraId="599B825E" w14:textId="74DAC620" w:rsidR="00775010" w:rsidRPr="00775010" w:rsidDel="0070375E" w:rsidRDefault="00775010" w:rsidP="00775010">
            <w:pPr>
              <w:pStyle w:val="af"/>
              <w:ind w:left="0" w:firstLine="0"/>
              <w:rPr>
                <w:del w:id="3828" w:author="Маслихова Олеся Анатольевна" w:date="2018-12-25T15:06:00Z"/>
                <w:rFonts w:ascii="Times New Roman" w:hAnsi="Times New Roman"/>
                <w:sz w:val="20"/>
                <w:lang w:val="en-US"/>
              </w:rPr>
            </w:pPr>
            <w:del w:id="3829" w:author="Маслихова Олеся Анатольевна" w:date="2018-12-25T15:06:00Z">
              <w:r w:rsidRPr="00775010" w:rsidDel="0070375E">
                <w:rPr>
                  <w:rFonts w:ascii="Times New Roman" w:hAnsi="Times New Roman"/>
                  <w:sz w:val="20"/>
                  <w:lang w:val="en-US"/>
                </w:rPr>
                <w:delText>string</w:delText>
              </w:r>
              <w:bookmarkStart w:id="3830" w:name="_Toc1550524"/>
              <w:bookmarkStart w:id="3831" w:name="_Toc1551350"/>
              <w:bookmarkStart w:id="3832" w:name="_Toc6912121"/>
              <w:bookmarkStart w:id="3833" w:name="_Toc21517546"/>
              <w:bookmarkEnd w:id="3830"/>
              <w:bookmarkEnd w:id="3831"/>
              <w:bookmarkEnd w:id="3832"/>
              <w:bookmarkEnd w:id="3833"/>
            </w:del>
          </w:p>
        </w:tc>
        <w:tc>
          <w:tcPr>
            <w:tcW w:w="1842" w:type="dxa"/>
          </w:tcPr>
          <w:p w14:paraId="3DE53959" w14:textId="43464E4D" w:rsidR="00775010" w:rsidRPr="007A6002" w:rsidDel="0070375E" w:rsidRDefault="00DE1C4A" w:rsidP="00DE1C4A">
            <w:pPr>
              <w:ind w:left="0" w:firstLine="0"/>
              <w:rPr>
                <w:del w:id="3834" w:author="Маслихова Олеся Анатольевна" w:date="2018-12-25T15:06:00Z"/>
                <w:spacing w:val="-5"/>
                <w:szCs w:val="20"/>
                <w:lang w:val="en-US" w:eastAsia="en-US"/>
              </w:rPr>
            </w:pPr>
            <w:del w:id="383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836" w:name="_Toc1550525"/>
              <w:bookmarkStart w:id="3837" w:name="_Toc1551351"/>
              <w:bookmarkStart w:id="3838" w:name="_Toc6912122"/>
              <w:bookmarkStart w:id="3839" w:name="_Toc21517547"/>
              <w:bookmarkEnd w:id="3836"/>
              <w:bookmarkEnd w:id="3837"/>
              <w:bookmarkEnd w:id="3838"/>
              <w:bookmarkEnd w:id="3839"/>
            </w:del>
          </w:p>
        </w:tc>
        <w:tc>
          <w:tcPr>
            <w:tcW w:w="3119" w:type="dxa"/>
          </w:tcPr>
          <w:p w14:paraId="1DD5E613" w14:textId="24B16920" w:rsidR="00775010" w:rsidRPr="00775010" w:rsidDel="0070375E" w:rsidRDefault="00775010" w:rsidP="00775010">
            <w:pPr>
              <w:pStyle w:val="af"/>
              <w:ind w:left="0" w:firstLine="0"/>
              <w:rPr>
                <w:del w:id="3840" w:author="Маслихова Олеся Анатольевна" w:date="2018-12-25T15:06:00Z"/>
                <w:rFonts w:ascii="Times New Roman" w:hAnsi="Times New Roman"/>
                <w:sz w:val="20"/>
                <w:lang w:val="en-US"/>
              </w:rPr>
            </w:pPr>
            <w:del w:id="3841" w:author="Маслихова Олеся Анатольевна" w:date="2018-12-25T15:06:00Z">
              <w:r w:rsidRPr="00775010" w:rsidDel="0070375E">
                <w:rPr>
                  <w:rFonts w:ascii="Times New Roman" w:hAnsi="Times New Roman" w:hint="eastAsia"/>
                  <w:sz w:val="20"/>
                  <w:lang w:val="en-US"/>
                </w:rPr>
                <w:delText>Банк</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842" w:name="_Toc1550526"/>
              <w:bookmarkStart w:id="3843" w:name="_Toc1551352"/>
              <w:bookmarkStart w:id="3844" w:name="_Toc6912123"/>
              <w:bookmarkStart w:id="3845" w:name="_Toc21517548"/>
              <w:bookmarkEnd w:id="3842"/>
              <w:bookmarkEnd w:id="3843"/>
              <w:bookmarkEnd w:id="3844"/>
              <w:bookmarkEnd w:id="3845"/>
            </w:del>
          </w:p>
        </w:tc>
        <w:bookmarkStart w:id="3846" w:name="_Toc1550527"/>
        <w:bookmarkStart w:id="3847" w:name="_Toc1551353"/>
        <w:bookmarkStart w:id="3848" w:name="_Toc6912124"/>
        <w:bookmarkStart w:id="3849" w:name="_Toc21517549"/>
        <w:bookmarkEnd w:id="3846"/>
        <w:bookmarkEnd w:id="3847"/>
        <w:bookmarkEnd w:id="3848"/>
        <w:bookmarkEnd w:id="3849"/>
      </w:tr>
      <w:tr w:rsidR="00775010" w:rsidRPr="007A6002" w:rsidDel="0070375E" w14:paraId="74F0A917" w14:textId="113D7791" w:rsidTr="00775010">
        <w:trPr>
          <w:del w:id="3850" w:author="Маслихова Олеся Анатольевна" w:date="2018-12-25T15:06:00Z"/>
        </w:trPr>
        <w:tc>
          <w:tcPr>
            <w:tcW w:w="513" w:type="dxa"/>
          </w:tcPr>
          <w:p w14:paraId="3017EF1C" w14:textId="2E85B809" w:rsidR="00775010" w:rsidRPr="00E95F05" w:rsidDel="0070375E" w:rsidRDefault="00775010" w:rsidP="00650D72">
            <w:pPr>
              <w:pStyle w:val="afa"/>
              <w:numPr>
                <w:ilvl w:val="0"/>
                <w:numId w:val="33"/>
              </w:numPr>
              <w:rPr>
                <w:del w:id="3851" w:author="Маслихова Олеся Анатольевна" w:date="2018-12-25T15:06:00Z"/>
                <w:rStyle w:val="af9"/>
                <w:rFonts w:eastAsia="Calibri"/>
              </w:rPr>
            </w:pPr>
            <w:bookmarkStart w:id="3852" w:name="_Toc1550528"/>
            <w:bookmarkStart w:id="3853" w:name="_Toc1551354"/>
            <w:bookmarkStart w:id="3854" w:name="_Toc6912125"/>
            <w:bookmarkStart w:id="3855" w:name="_Toc21517550"/>
            <w:bookmarkEnd w:id="3852"/>
            <w:bookmarkEnd w:id="3853"/>
            <w:bookmarkEnd w:id="3854"/>
            <w:bookmarkEnd w:id="3855"/>
          </w:p>
        </w:tc>
        <w:tc>
          <w:tcPr>
            <w:tcW w:w="2464" w:type="dxa"/>
          </w:tcPr>
          <w:p w14:paraId="213CD7E5" w14:textId="10148034" w:rsidR="00775010" w:rsidRPr="00775010" w:rsidDel="0070375E" w:rsidRDefault="00775010" w:rsidP="00775010">
            <w:pPr>
              <w:pStyle w:val="af"/>
              <w:ind w:left="0" w:firstLine="0"/>
              <w:rPr>
                <w:del w:id="3856" w:author="Маслихова Олеся Анатольевна" w:date="2018-12-25T15:06:00Z"/>
                <w:rFonts w:ascii="Times New Roman" w:hAnsi="Times New Roman"/>
                <w:sz w:val="20"/>
                <w:lang w:val="en-US"/>
              </w:rPr>
            </w:pPr>
            <w:del w:id="3857" w:author="Маслихова Олеся Анатольевна" w:date="2018-12-25T15:06:00Z">
              <w:r w:rsidRPr="00775010" w:rsidDel="0070375E">
                <w:rPr>
                  <w:rFonts w:ascii="Times New Roman" w:hAnsi="Times New Roman"/>
                  <w:sz w:val="20"/>
                  <w:lang w:val="en-US"/>
                </w:rPr>
                <w:delText>PAYERCURRCODE</w:delText>
              </w:r>
              <w:bookmarkStart w:id="3858" w:name="_Toc1550529"/>
              <w:bookmarkStart w:id="3859" w:name="_Toc1551355"/>
              <w:bookmarkStart w:id="3860" w:name="_Toc6912126"/>
              <w:bookmarkStart w:id="3861" w:name="_Toc21517551"/>
              <w:bookmarkEnd w:id="3858"/>
              <w:bookmarkEnd w:id="3859"/>
              <w:bookmarkEnd w:id="3860"/>
              <w:bookmarkEnd w:id="3861"/>
            </w:del>
          </w:p>
        </w:tc>
        <w:tc>
          <w:tcPr>
            <w:tcW w:w="1701" w:type="dxa"/>
          </w:tcPr>
          <w:p w14:paraId="3633340C" w14:textId="40FE351F" w:rsidR="00775010" w:rsidRPr="00775010" w:rsidDel="0070375E" w:rsidRDefault="00775010" w:rsidP="00775010">
            <w:pPr>
              <w:pStyle w:val="af"/>
              <w:ind w:left="0" w:firstLine="0"/>
              <w:rPr>
                <w:del w:id="3862" w:author="Маслихова Олеся Анатольевна" w:date="2018-12-25T15:06:00Z"/>
                <w:rFonts w:ascii="Times New Roman" w:hAnsi="Times New Roman"/>
                <w:sz w:val="20"/>
                <w:lang w:val="en-US"/>
              </w:rPr>
            </w:pPr>
            <w:del w:id="3863" w:author="Маслихова Олеся Анатольевна" w:date="2018-12-25T15:06:00Z">
              <w:r w:rsidRPr="00775010" w:rsidDel="0070375E">
                <w:rPr>
                  <w:rFonts w:ascii="Times New Roman" w:hAnsi="Times New Roman"/>
                  <w:sz w:val="20"/>
                  <w:lang w:val="en-US"/>
                </w:rPr>
                <w:delText>string</w:delText>
              </w:r>
              <w:bookmarkStart w:id="3864" w:name="_Toc1550530"/>
              <w:bookmarkStart w:id="3865" w:name="_Toc1551356"/>
              <w:bookmarkStart w:id="3866" w:name="_Toc6912127"/>
              <w:bookmarkStart w:id="3867" w:name="_Toc21517552"/>
              <w:bookmarkEnd w:id="3864"/>
              <w:bookmarkEnd w:id="3865"/>
              <w:bookmarkEnd w:id="3866"/>
              <w:bookmarkEnd w:id="3867"/>
            </w:del>
          </w:p>
        </w:tc>
        <w:tc>
          <w:tcPr>
            <w:tcW w:w="1842" w:type="dxa"/>
          </w:tcPr>
          <w:p w14:paraId="6560919D" w14:textId="7F9EB55C" w:rsidR="00775010" w:rsidRPr="007A6002" w:rsidDel="0070375E" w:rsidRDefault="00DE1C4A" w:rsidP="00DE1C4A">
            <w:pPr>
              <w:ind w:left="0" w:firstLine="0"/>
              <w:rPr>
                <w:del w:id="3868" w:author="Маслихова Олеся Анатольевна" w:date="2018-12-25T15:06:00Z"/>
                <w:spacing w:val="-5"/>
                <w:szCs w:val="20"/>
                <w:lang w:val="en-US" w:eastAsia="en-US"/>
              </w:rPr>
            </w:pPr>
            <w:del w:id="386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870" w:name="_Toc1550531"/>
              <w:bookmarkStart w:id="3871" w:name="_Toc1551357"/>
              <w:bookmarkStart w:id="3872" w:name="_Toc6912128"/>
              <w:bookmarkStart w:id="3873" w:name="_Toc21517553"/>
              <w:bookmarkEnd w:id="3870"/>
              <w:bookmarkEnd w:id="3871"/>
              <w:bookmarkEnd w:id="3872"/>
              <w:bookmarkEnd w:id="3873"/>
            </w:del>
          </w:p>
        </w:tc>
        <w:tc>
          <w:tcPr>
            <w:tcW w:w="3119" w:type="dxa"/>
          </w:tcPr>
          <w:p w14:paraId="44BF2B65" w14:textId="3CEDFE31" w:rsidR="00775010" w:rsidRPr="00775010" w:rsidDel="0070375E" w:rsidRDefault="00775010" w:rsidP="00775010">
            <w:pPr>
              <w:pStyle w:val="af"/>
              <w:ind w:left="0" w:firstLine="0"/>
              <w:rPr>
                <w:del w:id="3874" w:author="Маслихова Олеся Анатольевна" w:date="2018-12-25T15:06:00Z"/>
                <w:rFonts w:ascii="Times New Roman" w:hAnsi="Times New Roman"/>
                <w:sz w:val="20"/>
                <w:lang w:val="en-US"/>
              </w:rPr>
            </w:pPr>
            <w:del w:id="3875" w:author="Маслихова Олеся Анатольевна" w:date="2018-12-25T15:06:00Z">
              <w:r w:rsidRPr="00775010" w:rsidDel="0070375E">
                <w:rPr>
                  <w:rFonts w:ascii="Times New Roman" w:hAnsi="Times New Roman" w:hint="eastAsia"/>
                  <w:sz w:val="20"/>
                  <w:lang w:val="en-US"/>
                </w:rPr>
                <w:delText>Валюта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bookmarkStart w:id="3876" w:name="_Toc1550532"/>
              <w:bookmarkStart w:id="3877" w:name="_Toc1551358"/>
              <w:bookmarkStart w:id="3878" w:name="_Toc6912129"/>
              <w:bookmarkStart w:id="3879" w:name="_Toc21517554"/>
              <w:bookmarkEnd w:id="3876"/>
              <w:bookmarkEnd w:id="3877"/>
              <w:bookmarkEnd w:id="3878"/>
              <w:bookmarkEnd w:id="3879"/>
            </w:del>
          </w:p>
        </w:tc>
        <w:bookmarkStart w:id="3880" w:name="_Toc1550533"/>
        <w:bookmarkStart w:id="3881" w:name="_Toc1551359"/>
        <w:bookmarkStart w:id="3882" w:name="_Toc6912130"/>
        <w:bookmarkStart w:id="3883" w:name="_Toc21517555"/>
        <w:bookmarkEnd w:id="3880"/>
        <w:bookmarkEnd w:id="3881"/>
        <w:bookmarkEnd w:id="3882"/>
        <w:bookmarkEnd w:id="3883"/>
      </w:tr>
      <w:tr w:rsidR="00775010" w:rsidRPr="007A6002" w:rsidDel="0070375E" w14:paraId="2C351F95" w14:textId="6DEC9F40" w:rsidTr="00775010">
        <w:trPr>
          <w:del w:id="3884" w:author="Маслихова Олеся Анатольевна" w:date="2018-12-25T15:06:00Z"/>
        </w:trPr>
        <w:tc>
          <w:tcPr>
            <w:tcW w:w="513" w:type="dxa"/>
          </w:tcPr>
          <w:p w14:paraId="4F93CAAB" w14:textId="7E20C060" w:rsidR="00775010" w:rsidRPr="00E95F05" w:rsidDel="0070375E" w:rsidRDefault="00775010" w:rsidP="00650D72">
            <w:pPr>
              <w:pStyle w:val="afa"/>
              <w:numPr>
                <w:ilvl w:val="0"/>
                <w:numId w:val="33"/>
              </w:numPr>
              <w:rPr>
                <w:del w:id="3885" w:author="Маслихова Олеся Анатольевна" w:date="2018-12-25T15:06:00Z"/>
                <w:rStyle w:val="af9"/>
                <w:rFonts w:eastAsia="Calibri"/>
              </w:rPr>
            </w:pPr>
            <w:bookmarkStart w:id="3886" w:name="_Toc1550534"/>
            <w:bookmarkStart w:id="3887" w:name="_Toc1551360"/>
            <w:bookmarkStart w:id="3888" w:name="_Toc6912131"/>
            <w:bookmarkStart w:id="3889" w:name="_Toc21517556"/>
            <w:bookmarkEnd w:id="3886"/>
            <w:bookmarkEnd w:id="3887"/>
            <w:bookmarkEnd w:id="3888"/>
            <w:bookmarkEnd w:id="3889"/>
          </w:p>
        </w:tc>
        <w:tc>
          <w:tcPr>
            <w:tcW w:w="2464" w:type="dxa"/>
          </w:tcPr>
          <w:p w14:paraId="73D2F0F0" w14:textId="7AB86199" w:rsidR="00775010" w:rsidRPr="00775010" w:rsidDel="0070375E" w:rsidRDefault="00775010" w:rsidP="00775010">
            <w:pPr>
              <w:pStyle w:val="af"/>
              <w:ind w:left="0" w:firstLine="0"/>
              <w:rPr>
                <w:del w:id="3890" w:author="Маслихова Олеся Анатольевна" w:date="2018-12-25T15:06:00Z"/>
                <w:rFonts w:ascii="Times New Roman" w:hAnsi="Times New Roman"/>
                <w:sz w:val="20"/>
                <w:lang w:val="en-US"/>
              </w:rPr>
            </w:pPr>
            <w:del w:id="3891" w:author="Маслихова Олеся Анатольевна" w:date="2018-12-25T15:06:00Z">
              <w:r w:rsidRPr="00775010" w:rsidDel="0070375E">
                <w:rPr>
                  <w:rFonts w:ascii="Times New Roman" w:hAnsi="Times New Roman"/>
                  <w:sz w:val="20"/>
                  <w:lang w:val="en-US"/>
                </w:rPr>
                <w:delText>PAYERINN</w:delText>
              </w:r>
              <w:bookmarkStart w:id="3892" w:name="_Toc1550535"/>
              <w:bookmarkStart w:id="3893" w:name="_Toc1551361"/>
              <w:bookmarkStart w:id="3894" w:name="_Toc6912132"/>
              <w:bookmarkStart w:id="3895" w:name="_Toc21517557"/>
              <w:bookmarkEnd w:id="3892"/>
              <w:bookmarkEnd w:id="3893"/>
              <w:bookmarkEnd w:id="3894"/>
              <w:bookmarkEnd w:id="3895"/>
            </w:del>
          </w:p>
        </w:tc>
        <w:tc>
          <w:tcPr>
            <w:tcW w:w="1701" w:type="dxa"/>
          </w:tcPr>
          <w:p w14:paraId="7E7219D3" w14:textId="2431E514" w:rsidR="00775010" w:rsidRPr="00775010" w:rsidDel="0070375E" w:rsidRDefault="00775010" w:rsidP="00775010">
            <w:pPr>
              <w:pStyle w:val="af"/>
              <w:ind w:left="0" w:firstLine="0"/>
              <w:rPr>
                <w:del w:id="3896" w:author="Маслихова Олеся Анатольевна" w:date="2018-12-25T15:06:00Z"/>
                <w:rFonts w:ascii="Times New Roman" w:hAnsi="Times New Roman"/>
                <w:sz w:val="20"/>
                <w:lang w:val="en-US"/>
              </w:rPr>
            </w:pPr>
            <w:del w:id="3897" w:author="Маслихова Олеся Анатольевна" w:date="2018-12-25T15:06:00Z">
              <w:r w:rsidRPr="00775010" w:rsidDel="0070375E">
                <w:rPr>
                  <w:rFonts w:ascii="Times New Roman" w:hAnsi="Times New Roman"/>
                  <w:sz w:val="20"/>
                  <w:lang w:val="en-US"/>
                </w:rPr>
                <w:delText>string</w:delText>
              </w:r>
              <w:bookmarkStart w:id="3898" w:name="_Toc1550536"/>
              <w:bookmarkStart w:id="3899" w:name="_Toc1551362"/>
              <w:bookmarkStart w:id="3900" w:name="_Toc6912133"/>
              <w:bookmarkStart w:id="3901" w:name="_Toc21517558"/>
              <w:bookmarkEnd w:id="3898"/>
              <w:bookmarkEnd w:id="3899"/>
              <w:bookmarkEnd w:id="3900"/>
              <w:bookmarkEnd w:id="3901"/>
            </w:del>
          </w:p>
        </w:tc>
        <w:tc>
          <w:tcPr>
            <w:tcW w:w="1842" w:type="dxa"/>
          </w:tcPr>
          <w:p w14:paraId="7A55B08E" w14:textId="649D0204" w:rsidR="00775010" w:rsidRPr="007A6002" w:rsidDel="0070375E" w:rsidRDefault="00DE1C4A" w:rsidP="00DE1C4A">
            <w:pPr>
              <w:ind w:left="0" w:firstLine="0"/>
              <w:rPr>
                <w:del w:id="3902" w:author="Маслихова Олеся Анатольевна" w:date="2018-12-25T15:06:00Z"/>
                <w:spacing w:val="-5"/>
                <w:szCs w:val="20"/>
                <w:lang w:val="en-US" w:eastAsia="en-US"/>
              </w:rPr>
            </w:pPr>
            <w:del w:id="390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904" w:name="_Toc1550537"/>
              <w:bookmarkStart w:id="3905" w:name="_Toc1551363"/>
              <w:bookmarkStart w:id="3906" w:name="_Toc6912134"/>
              <w:bookmarkStart w:id="3907" w:name="_Toc21517559"/>
              <w:bookmarkEnd w:id="3904"/>
              <w:bookmarkEnd w:id="3905"/>
              <w:bookmarkEnd w:id="3906"/>
              <w:bookmarkEnd w:id="3907"/>
            </w:del>
          </w:p>
        </w:tc>
        <w:tc>
          <w:tcPr>
            <w:tcW w:w="3119" w:type="dxa"/>
          </w:tcPr>
          <w:p w14:paraId="44632FFF" w14:textId="759B9D40" w:rsidR="00775010" w:rsidRPr="00775010" w:rsidDel="0070375E" w:rsidRDefault="00775010" w:rsidP="00775010">
            <w:pPr>
              <w:pStyle w:val="af"/>
              <w:ind w:left="0" w:firstLine="0"/>
              <w:rPr>
                <w:del w:id="3908" w:author="Маслихова Олеся Анатольевна" w:date="2018-12-25T15:06:00Z"/>
                <w:rFonts w:ascii="Times New Roman" w:hAnsi="Times New Roman"/>
                <w:sz w:val="20"/>
                <w:lang w:val="en-US"/>
              </w:rPr>
            </w:pPr>
            <w:del w:id="3909" w:author="Маслихова Олеся Анатольевна" w:date="2018-12-25T15:06:00Z">
              <w:r w:rsidRPr="00775010" w:rsidDel="0070375E">
                <w:rPr>
                  <w:rFonts w:ascii="Times New Roman" w:hAnsi="Times New Roman" w:hint="eastAsia"/>
                  <w:sz w:val="20"/>
                  <w:lang w:val="en-US"/>
                </w:rPr>
                <w:delText>ИНН</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910" w:name="_Toc1550538"/>
              <w:bookmarkStart w:id="3911" w:name="_Toc1551364"/>
              <w:bookmarkStart w:id="3912" w:name="_Toc6912135"/>
              <w:bookmarkStart w:id="3913" w:name="_Toc21517560"/>
              <w:bookmarkEnd w:id="3910"/>
              <w:bookmarkEnd w:id="3911"/>
              <w:bookmarkEnd w:id="3912"/>
              <w:bookmarkEnd w:id="3913"/>
            </w:del>
          </w:p>
        </w:tc>
        <w:bookmarkStart w:id="3914" w:name="_Toc1550539"/>
        <w:bookmarkStart w:id="3915" w:name="_Toc1551365"/>
        <w:bookmarkStart w:id="3916" w:name="_Toc6912136"/>
        <w:bookmarkStart w:id="3917" w:name="_Toc21517561"/>
        <w:bookmarkEnd w:id="3914"/>
        <w:bookmarkEnd w:id="3915"/>
        <w:bookmarkEnd w:id="3916"/>
        <w:bookmarkEnd w:id="3917"/>
      </w:tr>
      <w:tr w:rsidR="00775010" w:rsidRPr="007A6002" w:rsidDel="0070375E" w14:paraId="5001A297" w14:textId="13A23FE6" w:rsidTr="00775010">
        <w:trPr>
          <w:del w:id="3918" w:author="Маслихова Олеся Анатольевна" w:date="2018-12-25T15:06:00Z"/>
        </w:trPr>
        <w:tc>
          <w:tcPr>
            <w:tcW w:w="513" w:type="dxa"/>
          </w:tcPr>
          <w:p w14:paraId="0D0957B8" w14:textId="29A655F5" w:rsidR="00775010" w:rsidRPr="00E95F05" w:rsidDel="0070375E" w:rsidRDefault="00775010" w:rsidP="00650D72">
            <w:pPr>
              <w:pStyle w:val="afa"/>
              <w:numPr>
                <w:ilvl w:val="0"/>
                <w:numId w:val="33"/>
              </w:numPr>
              <w:rPr>
                <w:del w:id="3919" w:author="Маслихова Олеся Анатольевна" w:date="2018-12-25T15:06:00Z"/>
                <w:rStyle w:val="af9"/>
                <w:rFonts w:eastAsia="Calibri"/>
              </w:rPr>
            </w:pPr>
            <w:bookmarkStart w:id="3920" w:name="_Toc1550540"/>
            <w:bookmarkStart w:id="3921" w:name="_Toc1551366"/>
            <w:bookmarkStart w:id="3922" w:name="_Toc6912137"/>
            <w:bookmarkStart w:id="3923" w:name="_Toc21517562"/>
            <w:bookmarkEnd w:id="3920"/>
            <w:bookmarkEnd w:id="3921"/>
            <w:bookmarkEnd w:id="3922"/>
            <w:bookmarkEnd w:id="3923"/>
          </w:p>
        </w:tc>
        <w:tc>
          <w:tcPr>
            <w:tcW w:w="2464" w:type="dxa"/>
          </w:tcPr>
          <w:p w14:paraId="3A76F759" w14:textId="42474462" w:rsidR="00775010" w:rsidRPr="00775010" w:rsidDel="0070375E" w:rsidRDefault="00775010" w:rsidP="00775010">
            <w:pPr>
              <w:pStyle w:val="af"/>
              <w:ind w:left="0" w:firstLine="0"/>
              <w:rPr>
                <w:del w:id="3924" w:author="Маслихова Олеся Анатольевна" w:date="2018-12-25T15:06:00Z"/>
                <w:rFonts w:ascii="Times New Roman" w:hAnsi="Times New Roman"/>
                <w:sz w:val="20"/>
                <w:lang w:val="en-US"/>
              </w:rPr>
            </w:pPr>
            <w:del w:id="3925" w:author="Маслихова Олеся Анатольевна" w:date="2018-12-25T15:06:00Z">
              <w:r w:rsidRPr="00775010" w:rsidDel="0070375E">
                <w:rPr>
                  <w:rFonts w:ascii="Times New Roman" w:hAnsi="Times New Roman"/>
                  <w:sz w:val="20"/>
                  <w:lang w:val="en-US"/>
                </w:rPr>
                <w:delText>PAYERKPP</w:delText>
              </w:r>
              <w:bookmarkStart w:id="3926" w:name="_Toc1550541"/>
              <w:bookmarkStart w:id="3927" w:name="_Toc1551367"/>
              <w:bookmarkStart w:id="3928" w:name="_Toc6912138"/>
              <w:bookmarkStart w:id="3929" w:name="_Toc21517563"/>
              <w:bookmarkEnd w:id="3926"/>
              <w:bookmarkEnd w:id="3927"/>
              <w:bookmarkEnd w:id="3928"/>
              <w:bookmarkEnd w:id="3929"/>
            </w:del>
          </w:p>
        </w:tc>
        <w:tc>
          <w:tcPr>
            <w:tcW w:w="1701" w:type="dxa"/>
          </w:tcPr>
          <w:p w14:paraId="00FBF271" w14:textId="6DA86934" w:rsidR="00775010" w:rsidRPr="00775010" w:rsidDel="0070375E" w:rsidRDefault="00775010" w:rsidP="00775010">
            <w:pPr>
              <w:pStyle w:val="af"/>
              <w:ind w:left="0" w:firstLine="0"/>
              <w:rPr>
                <w:del w:id="3930" w:author="Маслихова Олеся Анатольевна" w:date="2018-12-25T15:06:00Z"/>
                <w:rFonts w:ascii="Times New Roman" w:hAnsi="Times New Roman"/>
                <w:sz w:val="20"/>
                <w:lang w:val="en-US"/>
              </w:rPr>
            </w:pPr>
            <w:del w:id="3931" w:author="Маслихова Олеся Анатольевна" w:date="2018-12-25T15:06:00Z">
              <w:r w:rsidRPr="00775010" w:rsidDel="0070375E">
                <w:rPr>
                  <w:rFonts w:ascii="Times New Roman" w:hAnsi="Times New Roman"/>
                  <w:sz w:val="20"/>
                  <w:lang w:val="en-US"/>
                </w:rPr>
                <w:delText>string</w:delText>
              </w:r>
              <w:bookmarkStart w:id="3932" w:name="_Toc1550542"/>
              <w:bookmarkStart w:id="3933" w:name="_Toc1551368"/>
              <w:bookmarkStart w:id="3934" w:name="_Toc6912139"/>
              <w:bookmarkStart w:id="3935" w:name="_Toc21517564"/>
              <w:bookmarkEnd w:id="3932"/>
              <w:bookmarkEnd w:id="3933"/>
              <w:bookmarkEnd w:id="3934"/>
              <w:bookmarkEnd w:id="3935"/>
            </w:del>
          </w:p>
        </w:tc>
        <w:tc>
          <w:tcPr>
            <w:tcW w:w="1842" w:type="dxa"/>
          </w:tcPr>
          <w:p w14:paraId="5C909C1C" w14:textId="0EAF2802" w:rsidR="00775010" w:rsidRPr="007A6002" w:rsidDel="0070375E" w:rsidRDefault="00DE1C4A" w:rsidP="00DE1C4A">
            <w:pPr>
              <w:ind w:left="0" w:firstLine="0"/>
              <w:rPr>
                <w:del w:id="3936" w:author="Маслихова Олеся Анатольевна" w:date="2018-12-25T15:06:00Z"/>
                <w:spacing w:val="-5"/>
                <w:szCs w:val="20"/>
                <w:lang w:val="en-US" w:eastAsia="en-US"/>
              </w:rPr>
            </w:pPr>
            <w:del w:id="393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938" w:name="_Toc1550543"/>
              <w:bookmarkStart w:id="3939" w:name="_Toc1551369"/>
              <w:bookmarkStart w:id="3940" w:name="_Toc6912140"/>
              <w:bookmarkStart w:id="3941" w:name="_Toc21517565"/>
              <w:bookmarkEnd w:id="3938"/>
              <w:bookmarkEnd w:id="3939"/>
              <w:bookmarkEnd w:id="3940"/>
              <w:bookmarkEnd w:id="3941"/>
            </w:del>
          </w:p>
        </w:tc>
        <w:tc>
          <w:tcPr>
            <w:tcW w:w="3119" w:type="dxa"/>
          </w:tcPr>
          <w:p w14:paraId="32C1CDD1" w14:textId="72146637" w:rsidR="00775010" w:rsidRPr="00775010" w:rsidDel="0070375E" w:rsidRDefault="00775010" w:rsidP="00775010">
            <w:pPr>
              <w:pStyle w:val="af"/>
              <w:ind w:left="0" w:firstLine="0"/>
              <w:rPr>
                <w:del w:id="3942" w:author="Маслихова Олеся Анатольевна" w:date="2018-12-25T15:06:00Z"/>
                <w:rFonts w:ascii="Times New Roman" w:hAnsi="Times New Roman"/>
                <w:sz w:val="20"/>
                <w:lang w:val="en-US"/>
              </w:rPr>
            </w:pPr>
            <w:del w:id="3943" w:author="Маслихова Олеся Анатольевна" w:date="2018-12-25T15:06:00Z">
              <w:r w:rsidRPr="00775010" w:rsidDel="0070375E">
                <w:rPr>
                  <w:rFonts w:ascii="Times New Roman" w:hAnsi="Times New Roman" w:hint="eastAsia"/>
                  <w:sz w:val="20"/>
                  <w:lang w:val="en-US"/>
                </w:rPr>
                <w:delText>КПП</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r w:rsidRPr="00775010" w:rsidDel="0070375E">
                <w:rPr>
                  <w:rFonts w:ascii="Times New Roman" w:hAnsi="Times New Roman"/>
                  <w:sz w:val="20"/>
                  <w:lang w:val="en-US"/>
                </w:rPr>
                <w:delText xml:space="preserve"> (102)</w:delText>
              </w:r>
              <w:bookmarkStart w:id="3944" w:name="_Toc1550544"/>
              <w:bookmarkStart w:id="3945" w:name="_Toc1551370"/>
              <w:bookmarkStart w:id="3946" w:name="_Toc6912141"/>
              <w:bookmarkStart w:id="3947" w:name="_Toc21517566"/>
              <w:bookmarkEnd w:id="3944"/>
              <w:bookmarkEnd w:id="3945"/>
              <w:bookmarkEnd w:id="3946"/>
              <w:bookmarkEnd w:id="3947"/>
            </w:del>
          </w:p>
        </w:tc>
        <w:bookmarkStart w:id="3948" w:name="_Toc1550545"/>
        <w:bookmarkStart w:id="3949" w:name="_Toc1551371"/>
        <w:bookmarkStart w:id="3950" w:name="_Toc6912142"/>
        <w:bookmarkStart w:id="3951" w:name="_Toc21517567"/>
        <w:bookmarkEnd w:id="3948"/>
        <w:bookmarkEnd w:id="3949"/>
        <w:bookmarkEnd w:id="3950"/>
        <w:bookmarkEnd w:id="3951"/>
      </w:tr>
      <w:tr w:rsidR="00775010" w:rsidRPr="007A6002" w:rsidDel="0070375E" w14:paraId="2A559AE9" w14:textId="39339001" w:rsidTr="00775010">
        <w:trPr>
          <w:del w:id="3952" w:author="Маслихова Олеся Анатольевна" w:date="2018-12-25T15:06:00Z"/>
        </w:trPr>
        <w:tc>
          <w:tcPr>
            <w:tcW w:w="513" w:type="dxa"/>
          </w:tcPr>
          <w:p w14:paraId="69C768A0" w14:textId="527A0E08" w:rsidR="00775010" w:rsidRPr="00E95F05" w:rsidDel="0070375E" w:rsidRDefault="00775010" w:rsidP="00650D72">
            <w:pPr>
              <w:pStyle w:val="afa"/>
              <w:numPr>
                <w:ilvl w:val="0"/>
                <w:numId w:val="33"/>
              </w:numPr>
              <w:rPr>
                <w:del w:id="3953" w:author="Маслихова Олеся Анатольевна" w:date="2018-12-25T15:06:00Z"/>
                <w:rStyle w:val="af9"/>
                <w:rFonts w:eastAsia="Calibri"/>
              </w:rPr>
            </w:pPr>
            <w:bookmarkStart w:id="3954" w:name="_Toc1550546"/>
            <w:bookmarkStart w:id="3955" w:name="_Toc1551372"/>
            <w:bookmarkStart w:id="3956" w:name="_Toc6912143"/>
            <w:bookmarkStart w:id="3957" w:name="_Toc21517568"/>
            <w:bookmarkEnd w:id="3954"/>
            <w:bookmarkEnd w:id="3955"/>
            <w:bookmarkEnd w:id="3956"/>
            <w:bookmarkEnd w:id="3957"/>
          </w:p>
        </w:tc>
        <w:tc>
          <w:tcPr>
            <w:tcW w:w="2464" w:type="dxa"/>
          </w:tcPr>
          <w:p w14:paraId="22059FF0" w14:textId="53FD7927" w:rsidR="00775010" w:rsidRPr="00775010" w:rsidDel="0070375E" w:rsidRDefault="00775010" w:rsidP="00775010">
            <w:pPr>
              <w:pStyle w:val="af"/>
              <w:ind w:left="0" w:firstLine="0"/>
              <w:rPr>
                <w:del w:id="3958" w:author="Маслихова Олеся Анатольевна" w:date="2018-12-25T15:06:00Z"/>
                <w:rFonts w:ascii="Times New Roman" w:hAnsi="Times New Roman"/>
                <w:sz w:val="20"/>
                <w:lang w:val="en-US"/>
              </w:rPr>
            </w:pPr>
            <w:del w:id="3959" w:author="Маслихова Олеся Анатольевна" w:date="2018-12-25T15:06:00Z">
              <w:r w:rsidRPr="00775010" w:rsidDel="0070375E">
                <w:rPr>
                  <w:rFonts w:ascii="Times New Roman" w:hAnsi="Times New Roman"/>
                  <w:sz w:val="20"/>
                  <w:lang w:val="en-US"/>
                </w:rPr>
                <w:delText>PAYERNAME</w:delText>
              </w:r>
              <w:bookmarkStart w:id="3960" w:name="_Toc1550547"/>
              <w:bookmarkStart w:id="3961" w:name="_Toc1551373"/>
              <w:bookmarkStart w:id="3962" w:name="_Toc6912144"/>
              <w:bookmarkStart w:id="3963" w:name="_Toc21517569"/>
              <w:bookmarkEnd w:id="3960"/>
              <w:bookmarkEnd w:id="3961"/>
              <w:bookmarkEnd w:id="3962"/>
              <w:bookmarkEnd w:id="3963"/>
            </w:del>
          </w:p>
        </w:tc>
        <w:tc>
          <w:tcPr>
            <w:tcW w:w="1701" w:type="dxa"/>
          </w:tcPr>
          <w:p w14:paraId="4CD57D8C" w14:textId="169EFB3B" w:rsidR="00775010" w:rsidRPr="00775010" w:rsidDel="0070375E" w:rsidRDefault="00775010" w:rsidP="00775010">
            <w:pPr>
              <w:pStyle w:val="af"/>
              <w:ind w:left="0" w:firstLine="0"/>
              <w:rPr>
                <w:del w:id="3964" w:author="Маслихова Олеся Анатольевна" w:date="2018-12-25T15:06:00Z"/>
                <w:rFonts w:ascii="Times New Roman" w:hAnsi="Times New Roman"/>
                <w:sz w:val="20"/>
                <w:lang w:val="en-US"/>
              </w:rPr>
            </w:pPr>
            <w:del w:id="3965" w:author="Маслихова Олеся Анатольевна" w:date="2018-12-25T15:06:00Z">
              <w:r w:rsidRPr="00775010" w:rsidDel="0070375E">
                <w:rPr>
                  <w:rFonts w:ascii="Times New Roman" w:hAnsi="Times New Roman"/>
                  <w:sz w:val="20"/>
                  <w:lang w:val="en-US"/>
                </w:rPr>
                <w:delText>string</w:delText>
              </w:r>
              <w:bookmarkStart w:id="3966" w:name="_Toc1550548"/>
              <w:bookmarkStart w:id="3967" w:name="_Toc1551374"/>
              <w:bookmarkStart w:id="3968" w:name="_Toc6912145"/>
              <w:bookmarkStart w:id="3969" w:name="_Toc21517570"/>
              <w:bookmarkEnd w:id="3966"/>
              <w:bookmarkEnd w:id="3967"/>
              <w:bookmarkEnd w:id="3968"/>
              <w:bookmarkEnd w:id="3969"/>
            </w:del>
          </w:p>
        </w:tc>
        <w:tc>
          <w:tcPr>
            <w:tcW w:w="1842" w:type="dxa"/>
          </w:tcPr>
          <w:p w14:paraId="353E4903" w14:textId="216F3754" w:rsidR="00775010" w:rsidRPr="007A6002" w:rsidDel="0070375E" w:rsidRDefault="00DE1C4A" w:rsidP="00DE1C4A">
            <w:pPr>
              <w:ind w:left="0" w:firstLine="0"/>
              <w:rPr>
                <w:del w:id="3970" w:author="Маслихова Олеся Анатольевна" w:date="2018-12-25T15:06:00Z"/>
                <w:spacing w:val="-5"/>
                <w:szCs w:val="20"/>
                <w:lang w:val="en-US" w:eastAsia="en-US"/>
              </w:rPr>
            </w:pPr>
            <w:del w:id="397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3972" w:name="_Toc1550549"/>
              <w:bookmarkStart w:id="3973" w:name="_Toc1551375"/>
              <w:bookmarkStart w:id="3974" w:name="_Toc6912146"/>
              <w:bookmarkStart w:id="3975" w:name="_Toc21517571"/>
              <w:bookmarkEnd w:id="3972"/>
              <w:bookmarkEnd w:id="3973"/>
              <w:bookmarkEnd w:id="3974"/>
              <w:bookmarkEnd w:id="3975"/>
            </w:del>
          </w:p>
        </w:tc>
        <w:tc>
          <w:tcPr>
            <w:tcW w:w="3119" w:type="dxa"/>
          </w:tcPr>
          <w:p w14:paraId="3183DA2C" w14:textId="48427948" w:rsidR="00775010" w:rsidRPr="00775010" w:rsidDel="0070375E" w:rsidRDefault="00775010" w:rsidP="00775010">
            <w:pPr>
              <w:pStyle w:val="af"/>
              <w:ind w:left="0" w:firstLine="0"/>
              <w:rPr>
                <w:del w:id="3976" w:author="Маслихова Олеся Анатольевна" w:date="2018-12-25T15:06:00Z"/>
                <w:rFonts w:ascii="Times New Roman" w:hAnsi="Times New Roman"/>
                <w:sz w:val="20"/>
                <w:lang w:val="en-US"/>
              </w:rPr>
            </w:pPr>
            <w:del w:id="3977" w:author="Маслихова Олеся Анатольевна" w:date="2018-12-25T15:06:00Z">
              <w:r w:rsidRPr="00775010" w:rsidDel="0070375E">
                <w:rPr>
                  <w:rFonts w:ascii="Times New Roman" w:hAnsi="Times New Roman" w:hint="eastAsia"/>
                  <w:sz w:val="20"/>
                  <w:lang w:val="en-US"/>
                </w:rPr>
                <w:delText>Название</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плательщика</w:delText>
              </w:r>
              <w:bookmarkStart w:id="3978" w:name="_Toc1550550"/>
              <w:bookmarkStart w:id="3979" w:name="_Toc1551376"/>
              <w:bookmarkStart w:id="3980" w:name="_Toc6912147"/>
              <w:bookmarkStart w:id="3981" w:name="_Toc21517572"/>
              <w:bookmarkEnd w:id="3978"/>
              <w:bookmarkEnd w:id="3979"/>
              <w:bookmarkEnd w:id="3980"/>
              <w:bookmarkEnd w:id="3981"/>
            </w:del>
          </w:p>
        </w:tc>
        <w:bookmarkStart w:id="3982" w:name="_Toc1550551"/>
        <w:bookmarkStart w:id="3983" w:name="_Toc1551377"/>
        <w:bookmarkStart w:id="3984" w:name="_Toc6912148"/>
        <w:bookmarkStart w:id="3985" w:name="_Toc21517573"/>
        <w:bookmarkEnd w:id="3982"/>
        <w:bookmarkEnd w:id="3983"/>
        <w:bookmarkEnd w:id="3984"/>
        <w:bookmarkEnd w:id="3985"/>
      </w:tr>
      <w:tr w:rsidR="00775010" w:rsidRPr="007A6002" w:rsidDel="0070375E" w14:paraId="6D452578" w14:textId="489DA5B8" w:rsidTr="00775010">
        <w:trPr>
          <w:del w:id="3986" w:author="Маслихова Олеся Анатольевна" w:date="2018-12-25T15:06:00Z"/>
        </w:trPr>
        <w:tc>
          <w:tcPr>
            <w:tcW w:w="513" w:type="dxa"/>
          </w:tcPr>
          <w:p w14:paraId="312496B7" w14:textId="0A284FD5" w:rsidR="00775010" w:rsidRPr="00E95F05" w:rsidDel="0070375E" w:rsidRDefault="00775010" w:rsidP="00650D72">
            <w:pPr>
              <w:pStyle w:val="afa"/>
              <w:numPr>
                <w:ilvl w:val="0"/>
                <w:numId w:val="33"/>
              </w:numPr>
              <w:rPr>
                <w:del w:id="3987" w:author="Маслихова Олеся Анатольевна" w:date="2018-12-25T15:06:00Z"/>
                <w:rStyle w:val="af9"/>
                <w:rFonts w:eastAsia="Calibri"/>
              </w:rPr>
            </w:pPr>
            <w:bookmarkStart w:id="3988" w:name="_Toc1550552"/>
            <w:bookmarkStart w:id="3989" w:name="_Toc1551378"/>
            <w:bookmarkStart w:id="3990" w:name="_Toc6912149"/>
            <w:bookmarkStart w:id="3991" w:name="_Toc21517574"/>
            <w:bookmarkEnd w:id="3988"/>
            <w:bookmarkEnd w:id="3989"/>
            <w:bookmarkEnd w:id="3990"/>
            <w:bookmarkEnd w:id="3991"/>
          </w:p>
        </w:tc>
        <w:tc>
          <w:tcPr>
            <w:tcW w:w="2464" w:type="dxa"/>
          </w:tcPr>
          <w:p w14:paraId="63B6BB8D" w14:textId="461DD840" w:rsidR="00775010" w:rsidRPr="00775010" w:rsidDel="0070375E" w:rsidRDefault="00775010" w:rsidP="00775010">
            <w:pPr>
              <w:pStyle w:val="af"/>
              <w:ind w:left="0" w:firstLine="0"/>
              <w:rPr>
                <w:del w:id="3992" w:author="Маслихова Олеся Анатольевна" w:date="2018-12-25T15:06:00Z"/>
                <w:rFonts w:ascii="Times New Roman" w:hAnsi="Times New Roman"/>
                <w:sz w:val="20"/>
                <w:lang w:val="en-US"/>
              </w:rPr>
            </w:pPr>
            <w:del w:id="3993" w:author="Маслихова Олеся Анатольевна" w:date="2018-12-25T15:06:00Z">
              <w:r w:rsidRPr="00775010" w:rsidDel="0070375E">
                <w:rPr>
                  <w:rFonts w:ascii="Times New Roman" w:hAnsi="Times New Roman"/>
                  <w:sz w:val="20"/>
                  <w:lang w:val="en-US"/>
                </w:rPr>
                <w:delText>PAYMENTORDER</w:delText>
              </w:r>
              <w:bookmarkStart w:id="3994" w:name="_Toc1550553"/>
              <w:bookmarkStart w:id="3995" w:name="_Toc1551379"/>
              <w:bookmarkStart w:id="3996" w:name="_Toc6912150"/>
              <w:bookmarkStart w:id="3997" w:name="_Toc21517575"/>
              <w:bookmarkEnd w:id="3994"/>
              <w:bookmarkEnd w:id="3995"/>
              <w:bookmarkEnd w:id="3996"/>
              <w:bookmarkEnd w:id="3997"/>
            </w:del>
          </w:p>
        </w:tc>
        <w:tc>
          <w:tcPr>
            <w:tcW w:w="1701" w:type="dxa"/>
          </w:tcPr>
          <w:p w14:paraId="7445FE97" w14:textId="02DE804F" w:rsidR="00775010" w:rsidRPr="00775010" w:rsidDel="0070375E" w:rsidRDefault="00775010" w:rsidP="00775010">
            <w:pPr>
              <w:pStyle w:val="af"/>
              <w:ind w:left="0" w:firstLine="0"/>
              <w:rPr>
                <w:del w:id="3998" w:author="Маслихова Олеся Анатольевна" w:date="2018-12-25T15:06:00Z"/>
                <w:rFonts w:ascii="Times New Roman" w:hAnsi="Times New Roman"/>
                <w:sz w:val="20"/>
                <w:lang w:val="en-US"/>
              </w:rPr>
            </w:pPr>
            <w:del w:id="3999" w:author="Маслихова Олеся Анатольевна" w:date="2018-12-25T15:06:00Z">
              <w:r w:rsidRPr="00775010" w:rsidDel="0070375E">
                <w:rPr>
                  <w:rFonts w:ascii="Times New Roman" w:hAnsi="Times New Roman"/>
                  <w:sz w:val="20"/>
                  <w:lang w:val="en-US"/>
                </w:rPr>
                <w:delText>string</w:delText>
              </w:r>
              <w:bookmarkStart w:id="4000" w:name="_Toc1550554"/>
              <w:bookmarkStart w:id="4001" w:name="_Toc1551380"/>
              <w:bookmarkStart w:id="4002" w:name="_Toc6912151"/>
              <w:bookmarkStart w:id="4003" w:name="_Toc21517576"/>
              <w:bookmarkEnd w:id="4000"/>
              <w:bookmarkEnd w:id="4001"/>
              <w:bookmarkEnd w:id="4002"/>
              <w:bookmarkEnd w:id="4003"/>
            </w:del>
          </w:p>
        </w:tc>
        <w:tc>
          <w:tcPr>
            <w:tcW w:w="1842" w:type="dxa"/>
          </w:tcPr>
          <w:p w14:paraId="3C44D60D" w14:textId="40E0A3FA" w:rsidR="00775010" w:rsidRPr="007A6002" w:rsidDel="0070375E" w:rsidRDefault="00DE1C4A" w:rsidP="00DE1C4A">
            <w:pPr>
              <w:ind w:left="0" w:firstLine="0"/>
              <w:rPr>
                <w:del w:id="4004" w:author="Маслихова Олеся Анатольевна" w:date="2018-12-25T15:06:00Z"/>
                <w:spacing w:val="-5"/>
                <w:szCs w:val="20"/>
                <w:lang w:val="en-US" w:eastAsia="en-US"/>
              </w:rPr>
            </w:pPr>
            <w:del w:id="400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006" w:name="_Toc1550555"/>
              <w:bookmarkStart w:id="4007" w:name="_Toc1551381"/>
              <w:bookmarkStart w:id="4008" w:name="_Toc6912152"/>
              <w:bookmarkStart w:id="4009" w:name="_Toc21517577"/>
              <w:bookmarkEnd w:id="4006"/>
              <w:bookmarkEnd w:id="4007"/>
              <w:bookmarkEnd w:id="4008"/>
              <w:bookmarkEnd w:id="4009"/>
            </w:del>
          </w:p>
        </w:tc>
        <w:tc>
          <w:tcPr>
            <w:tcW w:w="3119" w:type="dxa"/>
          </w:tcPr>
          <w:p w14:paraId="37D4797B" w14:textId="1BCDFE33" w:rsidR="00775010" w:rsidRPr="00775010" w:rsidDel="0070375E" w:rsidRDefault="00775010" w:rsidP="00775010">
            <w:pPr>
              <w:pStyle w:val="af"/>
              <w:ind w:left="0" w:firstLine="0"/>
              <w:rPr>
                <w:del w:id="4010" w:author="Маслихова Олеся Анатольевна" w:date="2018-12-25T15:06:00Z"/>
                <w:rFonts w:ascii="Times New Roman" w:hAnsi="Times New Roman"/>
                <w:sz w:val="20"/>
                <w:lang w:val="en-US"/>
              </w:rPr>
            </w:pPr>
            <w:del w:id="4011" w:author="Маслихова Олеся Анатольевна" w:date="2018-12-25T15:06:00Z">
              <w:r w:rsidRPr="00775010" w:rsidDel="0070375E">
                <w:rPr>
                  <w:rFonts w:ascii="Times New Roman" w:hAnsi="Times New Roman" w:hint="eastAsia"/>
                  <w:sz w:val="20"/>
                  <w:lang w:val="en-US"/>
                </w:rPr>
                <w:delText>Очередность</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bookmarkStart w:id="4012" w:name="_Toc1550556"/>
              <w:bookmarkStart w:id="4013" w:name="_Toc1551382"/>
              <w:bookmarkStart w:id="4014" w:name="_Toc6912153"/>
              <w:bookmarkStart w:id="4015" w:name="_Toc21517578"/>
              <w:bookmarkEnd w:id="4012"/>
              <w:bookmarkEnd w:id="4013"/>
              <w:bookmarkEnd w:id="4014"/>
              <w:bookmarkEnd w:id="4015"/>
            </w:del>
          </w:p>
        </w:tc>
        <w:bookmarkStart w:id="4016" w:name="_Toc1550557"/>
        <w:bookmarkStart w:id="4017" w:name="_Toc1551383"/>
        <w:bookmarkStart w:id="4018" w:name="_Toc6912154"/>
        <w:bookmarkStart w:id="4019" w:name="_Toc21517579"/>
        <w:bookmarkEnd w:id="4016"/>
        <w:bookmarkEnd w:id="4017"/>
        <w:bookmarkEnd w:id="4018"/>
        <w:bookmarkEnd w:id="4019"/>
      </w:tr>
      <w:tr w:rsidR="00775010" w:rsidRPr="007A6002" w:rsidDel="0070375E" w14:paraId="09CFAFFE" w14:textId="1FACD547" w:rsidTr="00775010">
        <w:trPr>
          <w:del w:id="4020" w:author="Маслихова Олеся Анатольевна" w:date="2018-12-25T15:06:00Z"/>
        </w:trPr>
        <w:tc>
          <w:tcPr>
            <w:tcW w:w="513" w:type="dxa"/>
          </w:tcPr>
          <w:p w14:paraId="10BB58DE" w14:textId="62EB70B6" w:rsidR="00775010" w:rsidRPr="00E95F05" w:rsidDel="0070375E" w:rsidRDefault="00775010" w:rsidP="00650D72">
            <w:pPr>
              <w:pStyle w:val="afa"/>
              <w:numPr>
                <w:ilvl w:val="0"/>
                <w:numId w:val="33"/>
              </w:numPr>
              <w:rPr>
                <w:del w:id="4021" w:author="Маслихова Олеся Анатольевна" w:date="2018-12-25T15:06:00Z"/>
                <w:rStyle w:val="af9"/>
                <w:rFonts w:eastAsia="Calibri"/>
              </w:rPr>
            </w:pPr>
            <w:bookmarkStart w:id="4022" w:name="_Toc1550558"/>
            <w:bookmarkStart w:id="4023" w:name="_Toc1551384"/>
            <w:bookmarkStart w:id="4024" w:name="_Toc6912155"/>
            <w:bookmarkStart w:id="4025" w:name="_Toc21517580"/>
            <w:bookmarkEnd w:id="4022"/>
            <w:bookmarkEnd w:id="4023"/>
            <w:bookmarkEnd w:id="4024"/>
            <w:bookmarkEnd w:id="4025"/>
          </w:p>
        </w:tc>
        <w:tc>
          <w:tcPr>
            <w:tcW w:w="2464" w:type="dxa"/>
          </w:tcPr>
          <w:p w14:paraId="7E4D0241" w14:textId="7F395E80" w:rsidR="00775010" w:rsidRPr="00775010" w:rsidDel="0070375E" w:rsidRDefault="00775010" w:rsidP="00775010">
            <w:pPr>
              <w:pStyle w:val="af"/>
              <w:ind w:left="0" w:firstLine="0"/>
              <w:rPr>
                <w:del w:id="4026" w:author="Маслихова Олеся Анатольевна" w:date="2018-12-25T15:06:00Z"/>
                <w:rFonts w:ascii="Times New Roman" w:hAnsi="Times New Roman"/>
                <w:sz w:val="20"/>
                <w:lang w:val="en-US"/>
              </w:rPr>
            </w:pPr>
            <w:del w:id="4027" w:author="Маслихова Олеся Анатольевна" w:date="2018-12-25T15:06:00Z">
              <w:r w:rsidRPr="00775010" w:rsidDel="0070375E">
                <w:rPr>
                  <w:rFonts w:ascii="Times New Roman" w:hAnsi="Times New Roman"/>
                  <w:sz w:val="20"/>
                  <w:lang w:val="en-US"/>
                </w:rPr>
                <w:delText>PAYMENTPURPOSE</w:delText>
              </w:r>
              <w:bookmarkStart w:id="4028" w:name="_Toc1550559"/>
              <w:bookmarkStart w:id="4029" w:name="_Toc1551385"/>
              <w:bookmarkStart w:id="4030" w:name="_Toc6912156"/>
              <w:bookmarkStart w:id="4031" w:name="_Toc21517581"/>
              <w:bookmarkEnd w:id="4028"/>
              <w:bookmarkEnd w:id="4029"/>
              <w:bookmarkEnd w:id="4030"/>
              <w:bookmarkEnd w:id="4031"/>
            </w:del>
          </w:p>
        </w:tc>
        <w:tc>
          <w:tcPr>
            <w:tcW w:w="1701" w:type="dxa"/>
          </w:tcPr>
          <w:p w14:paraId="6B5C6DFF" w14:textId="1E25C33E" w:rsidR="00775010" w:rsidRPr="00775010" w:rsidDel="0070375E" w:rsidRDefault="00775010" w:rsidP="00775010">
            <w:pPr>
              <w:pStyle w:val="af"/>
              <w:ind w:left="0" w:firstLine="0"/>
              <w:rPr>
                <w:del w:id="4032" w:author="Маслихова Олеся Анатольевна" w:date="2018-12-25T15:06:00Z"/>
                <w:rFonts w:ascii="Times New Roman" w:hAnsi="Times New Roman"/>
                <w:sz w:val="20"/>
                <w:lang w:val="en-US"/>
              </w:rPr>
            </w:pPr>
            <w:del w:id="4033" w:author="Маслихова Олеся Анатольевна" w:date="2018-12-25T15:06:00Z">
              <w:r w:rsidRPr="00775010" w:rsidDel="0070375E">
                <w:rPr>
                  <w:rFonts w:ascii="Times New Roman" w:hAnsi="Times New Roman"/>
                  <w:sz w:val="20"/>
                  <w:lang w:val="en-US"/>
                </w:rPr>
                <w:delText>string</w:delText>
              </w:r>
              <w:bookmarkStart w:id="4034" w:name="_Toc1550560"/>
              <w:bookmarkStart w:id="4035" w:name="_Toc1551386"/>
              <w:bookmarkStart w:id="4036" w:name="_Toc6912157"/>
              <w:bookmarkStart w:id="4037" w:name="_Toc21517582"/>
              <w:bookmarkEnd w:id="4034"/>
              <w:bookmarkEnd w:id="4035"/>
              <w:bookmarkEnd w:id="4036"/>
              <w:bookmarkEnd w:id="4037"/>
            </w:del>
          </w:p>
        </w:tc>
        <w:tc>
          <w:tcPr>
            <w:tcW w:w="1842" w:type="dxa"/>
          </w:tcPr>
          <w:p w14:paraId="53F4CF8A" w14:textId="79267267" w:rsidR="00775010" w:rsidRPr="007A6002" w:rsidDel="0070375E" w:rsidRDefault="00DE1C4A" w:rsidP="00DE1C4A">
            <w:pPr>
              <w:ind w:left="0" w:firstLine="0"/>
              <w:rPr>
                <w:del w:id="4038" w:author="Маслихова Олеся Анатольевна" w:date="2018-12-25T15:06:00Z"/>
                <w:spacing w:val="-5"/>
                <w:szCs w:val="20"/>
                <w:lang w:val="en-US" w:eastAsia="en-US"/>
              </w:rPr>
            </w:pPr>
            <w:del w:id="403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040" w:name="_Toc1550561"/>
              <w:bookmarkStart w:id="4041" w:name="_Toc1551387"/>
              <w:bookmarkStart w:id="4042" w:name="_Toc6912158"/>
              <w:bookmarkStart w:id="4043" w:name="_Toc21517583"/>
              <w:bookmarkEnd w:id="4040"/>
              <w:bookmarkEnd w:id="4041"/>
              <w:bookmarkEnd w:id="4042"/>
              <w:bookmarkEnd w:id="4043"/>
            </w:del>
          </w:p>
        </w:tc>
        <w:tc>
          <w:tcPr>
            <w:tcW w:w="3119" w:type="dxa"/>
          </w:tcPr>
          <w:p w14:paraId="71CABD5E" w14:textId="04FAAC33" w:rsidR="00775010" w:rsidRPr="00775010" w:rsidDel="0070375E" w:rsidRDefault="00775010" w:rsidP="00775010">
            <w:pPr>
              <w:pStyle w:val="af"/>
              <w:ind w:left="0" w:firstLine="0"/>
              <w:rPr>
                <w:del w:id="4044" w:author="Маслихова Олеся Анатольевна" w:date="2018-12-25T15:06:00Z"/>
                <w:rFonts w:ascii="Times New Roman" w:hAnsi="Times New Roman"/>
                <w:sz w:val="20"/>
                <w:lang w:val="en-US"/>
              </w:rPr>
            </w:pPr>
            <w:del w:id="4045" w:author="Маслихова Олеся Анатольевна" w:date="2018-12-25T15:06:00Z">
              <w:r w:rsidRPr="00775010" w:rsidDel="0070375E">
                <w:rPr>
                  <w:rFonts w:ascii="Times New Roman" w:hAnsi="Times New Roman" w:hint="eastAsia"/>
                  <w:sz w:val="20"/>
                  <w:lang w:val="en-US"/>
                </w:rPr>
                <w:delText>Назначение</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bookmarkStart w:id="4046" w:name="_Toc1550562"/>
              <w:bookmarkStart w:id="4047" w:name="_Toc1551388"/>
              <w:bookmarkStart w:id="4048" w:name="_Toc6912159"/>
              <w:bookmarkStart w:id="4049" w:name="_Toc21517584"/>
              <w:bookmarkEnd w:id="4046"/>
              <w:bookmarkEnd w:id="4047"/>
              <w:bookmarkEnd w:id="4048"/>
              <w:bookmarkEnd w:id="4049"/>
            </w:del>
          </w:p>
        </w:tc>
        <w:bookmarkStart w:id="4050" w:name="_Toc1550563"/>
        <w:bookmarkStart w:id="4051" w:name="_Toc1551389"/>
        <w:bookmarkStart w:id="4052" w:name="_Toc6912160"/>
        <w:bookmarkStart w:id="4053" w:name="_Toc21517585"/>
        <w:bookmarkEnd w:id="4050"/>
        <w:bookmarkEnd w:id="4051"/>
        <w:bookmarkEnd w:id="4052"/>
        <w:bookmarkEnd w:id="4053"/>
      </w:tr>
      <w:tr w:rsidR="00775010" w:rsidRPr="007A6002" w:rsidDel="0070375E" w14:paraId="1624DE69" w14:textId="3A4B331C" w:rsidTr="00775010">
        <w:trPr>
          <w:del w:id="4054" w:author="Маслихова Олеся Анатольевна" w:date="2018-12-25T15:06:00Z"/>
        </w:trPr>
        <w:tc>
          <w:tcPr>
            <w:tcW w:w="513" w:type="dxa"/>
          </w:tcPr>
          <w:p w14:paraId="7F9F6C06" w14:textId="447ED9D6" w:rsidR="00775010" w:rsidRPr="00E95F05" w:rsidDel="0070375E" w:rsidRDefault="00775010" w:rsidP="00650D72">
            <w:pPr>
              <w:pStyle w:val="afa"/>
              <w:numPr>
                <w:ilvl w:val="0"/>
                <w:numId w:val="33"/>
              </w:numPr>
              <w:rPr>
                <w:del w:id="4055" w:author="Маслихова Олеся Анатольевна" w:date="2018-12-25T15:06:00Z"/>
                <w:rStyle w:val="af9"/>
                <w:rFonts w:eastAsia="Calibri"/>
              </w:rPr>
            </w:pPr>
            <w:bookmarkStart w:id="4056" w:name="_Toc1550564"/>
            <w:bookmarkStart w:id="4057" w:name="_Toc1551390"/>
            <w:bookmarkStart w:id="4058" w:name="_Toc6912161"/>
            <w:bookmarkStart w:id="4059" w:name="_Toc21517586"/>
            <w:bookmarkEnd w:id="4056"/>
            <w:bookmarkEnd w:id="4057"/>
            <w:bookmarkEnd w:id="4058"/>
            <w:bookmarkEnd w:id="4059"/>
          </w:p>
        </w:tc>
        <w:tc>
          <w:tcPr>
            <w:tcW w:w="2464" w:type="dxa"/>
          </w:tcPr>
          <w:p w14:paraId="220030B2" w14:textId="7B127B10" w:rsidR="00775010" w:rsidRPr="00775010" w:rsidDel="0070375E" w:rsidRDefault="00775010" w:rsidP="00775010">
            <w:pPr>
              <w:pStyle w:val="af"/>
              <w:ind w:left="0" w:firstLine="0"/>
              <w:rPr>
                <w:del w:id="4060" w:author="Маслихова Олеся Анатольевна" w:date="2018-12-25T15:06:00Z"/>
                <w:rFonts w:ascii="Times New Roman" w:hAnsi="Times New Roman"/>
                <w:sz w:val="20"/>
                <w:lang w:val="en-US"/>
              </w:rPr>
            </w:pPr>
            <w:del w:id="4061" w:author="Маслихова Олеся Анатольевна" w:date="2018-12-25T15:06:00Z">
              <w:r w:rsidRPr="00775010" w:rsidDel="0070375E">
                <w:rPr>
                  <w:rFonts w:ascii="Times New Roman" w:hAnsi="Times New Roman"/>
                  <w:sz w:val="20"/>
                  <w:lang w:val="en-US"/>
                </w:rPr>
                <w:delText>PAYTKIND</w:delText>
              </w:r>
              <w:bookmarkStart w:id="4062" w:name="_Toc1550565"/>
              <w:bookmarkStart w:id="4063" w:name="_Toc1551391"/>
              <w:bookmarkStart w:id="4064" w:name="_Toc6912162"/>
              <w:bookmarkStart w:id="4065" w:name="_Toc21517587"/>
              <w:bookmarkEnd w:id="4062"/>
              <w:bookmarkEnd w:id="4063"/>
              <w:bookmarkEnd w:id="4064"/>
              <w:bookmarkEnd w:id="4065"/>
            </w:del>
          </w:p>
        </w:tc>
        <w:tc>
          <w:tcPr>
            <w:tcW w:w="1701" w:type="dxa"/>
          </w:tcPr>
          <w:p w14:paraId="7C58E2B8" w14:textId="44856757" w:rsidR="00775010" w:rsidRPr="00775010" w:rsidDel="0070375E" w:rsidRDefault="00775010" w:rsidP="00775010">
            <w:pPr>
              <w:pStyle w:val="af"/>
              <w:ind w:left="0" w:firstLine="0"/>
              <w:rPr>
                <w:del w:id="4066" w:author="Маслихова Олеся Анатольевна" w:date="2018-12-25T15:06:00Z"/>
                <w:rFonts w:ascii="Times New Roman" w:hAnsi="Times New Roman"/>
                <w:sz w:val="20"/>
                <w:lang w:val="en-US"/>
              </w:rPr>
            </w:pPr>
            <w:del w:id="4067" w:author="Маслихова Олеся Анатольевна" w:date="2018-12-25T15:06:00Z">
              <w:r w:rsidRPr="00775010" w:rsidDel="0070375E">
                <w:rPr>
                  <w:rFonts w:ascii="Times New Roman" w:hAnsi="Times New Roman"/>
                  <w:sz w:val="20"/>
                  <w:lang w:val="en-US"/>
                </w:rPr>
                <w:delText>string</w:delText>
              </w:r>
              <w:bookmarkStart w:id="4068" w:name="_Toc1550566"/>
              <w:bookmarkStart w:id="4069" w:name="_Toc1551392"/>
              <w:bookmarkStart w:id="4070" w:name="_Toc6912163"/>
              <w:bookmarkStart w:id="4071" w:name="_Toc21517588"/>
              <w:bookmarkEnd w:id="4068"/>
              <w:bookmarkEnd w:id="4069"/>
              <w:bookmarkEnd w:id="4070"/>
              <w:bookmarkEnd w:id="4071"/>
            </w:del>
          </w:p>
        </w:tc>
        <w:tc>
          <w:tcPr>
            <w:tcW w:w="1842" w:type="dxa"/>
          </w:tcPr>
          <w:p w14:paraId="78FEA6AD" w14:textId="7AC6053E" w:rsidR="00775010" w:rsidRPr="007A6002" w:rsidDel="0070375E" w:rsidRDefault="00DE1C4A" w:rsidP="00DE1C4A">
            <w:pPr>
              <w:ind w:left="0" w:firstLine="0"/>
              <w:rPr>
                <w:del w:id="4072" w:author="Маслихова Олеся Анатольевна" w:date="2018-12-25T15:06:00Z"/>
                <w:spacing w:val="-5"/>
                <w:szCs w:val="20"/>
                <w:lang w:val="en-US" w:eastAsia="en-US"/>
              </w:rPr>
            </w:pPr>
            <w:del w:id="407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074" w:name="_Toc1550567"/>
              <w:bookmarkStart w:id="4075" w:name="_Toc1551393"/>
              <w:bookmarkStart w:id="4076" w:name="_Toc6912164"/>
              <w:bookmarkStart w:id="4077" w:name="_Toc21517589"/>
              <w:bookmarkEnd w:id="4074"/>
              <w:bookmarkEnd w:id="4075"/>
              <w:bookmarkEnd w:id="4076"/>
              <w:bookmarkEnd w:id="4077"/>
            </w:del>
          </w:p>
        </w:tc>
        <w:tc>
          <w:tcPr>
            <w:tcW w:w="3119" w:type="dxa"/>
          </w:tcPr>
          <w:p w14:paraId="5C4D222C" w14:textId="6B085900" w:rsidR="00775010" w:rsidRPr="00775010" w:rsidDel="0070375E" w:rsidRDefault="00775010" w:rsidP="00775010">
            <w:pPr>
              <w:pStyle w:val="af"/>
              <w:ind w:left="0" w:firstLine="0"/>
              <w:rPr>
                <w:del w:id="4078" w:author="Маслихова Олеся Анатольевна" w:date="2018-12-25T15:06:00Z"/>
                <w:rFonts w:ascii="Times New Roman" w:hAnsi="Times New Roman"/>
                <w:sz w:val="20"/>
                <w:lang w:val="en-US"/>
              </w:rPr>
            </w:pPr>
            <w:del w:id="4079" w:author="Маслихова Олеся Анатольевна" w:date="2018-12-25T15:06:00Z">
              <w:r w:rsidRPr="00775010" w:rsidDel="0070375E">
                <w:rPr>
                  <w:rFonts w:ascii="Times New Roman" w:hAnsi="Times New Roman" w:hint="eastAsia"/>
                  <w:sz w:val="20"/>
                  <w:lang w:val="en-US"/>
                </w:rPr>
                <w:delText>Вид</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bookmarkStart w:id="4080" w:name="_Toc1550568"/>
              <w:bookmarkStart w:id="4081" w:name="_Toc1551394"/>
              <w:bookmarkStart w:id="4082" w:name="_Toc6912165"/>
              <w:bookmarkStart w:id="4083" w:name="_Toc21517590"/>
              <w:bookmarkEnd w:id="4080"/>
              <w:bookmarkEnd w:id="4081"/>
              <w:bookmarkEnd w:id="4082"/>
              <w:bookmarkEnd w:id="4083"/>
            </w:del>
          </w:p>
        </w:tc>
        <w:bookmarkStart w:id="4084" w:name="_Toc1550569"/>
        <w:bookmarkStart w:id="4085" w:name="_Toc1551395"/>
        <w:bookmarkStart w:id="4086" w:name="_Toc6912166"/>
        <w:bookmarkStart w:id="4087" w:name="_Toc21517591"/>
        <w:bookmarkEnd w:id="4084"/>
        <w:bookmarkEnd w:id="4085"/>
        <w:bookmarkEnd w:id="4086"/>
        <w:bookmarkEnd w:id="4087"/>
      </w:tr>
      <w:tr w:rsidR="00775010" w:rsidRPr="007A6002" w:rsidDel="0070375E" w14:paraId="7FBF8627" w14:textId="15A52CC6" w:rsidTr="00775010">
        <w:trPr>
          <w:del w:id="4088" w:author="Маслихова Олеся Анатольевна" w:date="2018-12-25T15:06:00Z"/>
        </w:trPr>
        <w:tc>
          <w:tcPr>
            <w:tcW w:w="513" w:type="dxa"/>
          </w:tcPr>
          <w:p w14:paraId="1F750F41" w14:textId="71F49867" w:rsidR="00775010" w:rsidRPr="00E95F05" w:rsidDel="0070375E" w:rsidRDefault="00775010" w:rsidP="00650D72">
            <w:pPr>
              <w:pStyle w:val="afa"/>
              <w:numPr>
                <w:ilvl w:val="0"/>
                <w:numId w:val="33"/>
              </w:numPr>
              <w:rPr>
                <w:del w:id="4089" w:author="Маслихова Олеся Анатольевна" w:date="2018-12-25T15:06:00Z"/>
                <w:rStyle w:val="af9"/>
                <w:rFonts w:eastAsia="Calibri"/>
              </w:rPr>
            </w:pPr>
            <w:bookmarkStart w:id="4090" w:name="_Toc1550570"/>
            <w:bookmarkStart w:id="4091" w:name="_Toc1551396"/>
            <w:bookmarkStart w:id="4092" w:name="_Toc6912167"/>
            <w:bookmarkStart w:id="4093" w:name="_Toc21517592"/>
            <w:bookmarkEnd w:id="4090"/>
            <w:bookmarkEnd w:id="4091"/>
            <w:bookmarkEnd w:id="4092"/>
            <w:bookmarkEnd w:id="4093"/>
          </w:p>
        </w:tc>
        <w:tc>
          <w:tcPr>
            <w:tcW w:w="2464" w:type="dxa"/>
          </w:tcPr>
          <w:p w14:paraId="68D6F16D" w14:textId="216FF982" w:rsidR="00775010" w:rsidRPr="00775010" w:rsidDel="0070375E" w:rsidRDefault="00775010" w:rsidP="00775010">
            <w:pPr>
              <w:pStyle w:val="af"/>
              <w:ind w:left="0" w:firstLine="0"/>
              <w:rPr>
                <w:del w:id="4094" w:author="Маслихова Олеся Анатольевна" w:date="2018-12-25T15:06:00Z"/>
                <w:rFonts w:ascii="Times New Roman" w:hAnsi="Times New Roman"/>
                <w:sz w:val="20"/>
                <w:lang w:val="en-US"/>
              </w:rPr>
            </w:pPr>
            <w:del w:id="4095" w:author="Маслихова Олеся Анатольевна" w:date="2018-12-25T15:06:00Z">
              <w:r w:rsidRPr="00775010" w:rsidDel="0070375E">
                <w:rPr>
                  <w:rFonts w:ascii="Times New Roman" w:hAnsi="Times New Roman"/>
                  <w:sz w:val="20"/>
                  <w:lang w:val="en-US"/>
                </w:rPr>
                <w:delText>RECEIVERACCOUNT</w:delText>
              </w:r>
              <w:bookmarkStart w:id="4096" w:name="_Toc1550571"/>
              <w:bookmarkStart w:id="4097" w:name="_Toc1551397"/>
              <w:bookmarkStart w:id="4098" w:name="_Toc6912168"/>
              <w:bookmarkStart w:id="4099" w:name="_Toc21517593"/>
              <w:bookmarkEnd w:id="4096"/>
              <w:bookmarkEnd w:id="4097"/>
              <w:bookmarkEnd w:id="4098"/>
              <w:bookmarkEnd w:id="4099"/>
            </w:del>
          </w:p>
        </w:tc>
        <w:tc>
          <w:tcPr>
            <w:tcW w:w="1701" w:type="dxa"/>
          </w:tcPr>
          <w:p w14:paraId="18F8C103" w14:textId="73CFEF7E" w:rsidR="00775010" w:rsidRPr="00775010" w:rsidDel="0070375E" w:rsidRDefault="00775010" w:rsidP="00775010">
            <w:pPr>
              <w:pStyle w:val="af"/>
              <w:ind w:left="0" w:firstLine="0"/>
              <w:rPr>
                <w:del w:id="4100" w:author="Маслихова Олеся Анатольевна" w:date="2018-12-25T15:06:00Z"/>
                <w:rFonts w:ascii="Times New Roman" w:hAnsi="Times New Roman"/>
                <w:sz w:val="20"/>
                <w:lang w:val="en-US"/>
              </w:rPr>
            </w:pPr>
            <w:del w:id="4101" w:author="Маслихова Олеся Анатольевна" w:date="2018-12-25T15:06:00Z">
              <w:r w:rsidRPr="00775010" w:rsidDel="0070375E">
                <w:rPr>
                  <w:rFonts w:ascii="Times New Roman" w:hAnsi="Times New Roman"/>
                  <w:sz w:val="20"/>
                  <w:lang w:val="en-US"/>
                </w:rPr>
                <w:delText>string</w:delText>
              </w:r>
              <w:bookmarkStart w:id="4102" w:name="_Toc1550572"/>
              <w:bookmarkStart w:id="4103" w:name="_Toc1551398"/>
              <w:bookmarkStart w:id="4104" w:name="_Toc6912169"/>
              <w:bookmarkStart w:id="4105" w:name="_Toc21517594"/>
              <w:bookmarkEnd w:id="4102"/>
              <w:bookmarkEnd w:id="4103"/>
              <w:bookmarkEnd w:id="4104"/>
              <w:bookmarkEnd w:id="4105"/>
            </w:del>
          </w:p>
        </w:tc>
        <w:tc>
          <w:tcPr>
            <w:tcW w:w="1842" w:type="dxa"/>
          </w:tcPr>
          <w:p w14:paraId="1A113E79" w14:textId="3E3AE337" w:rsidR="00775010" w:rsidRPr="007A6002" w:rsidDel="0070375E" w:rsidRDefault="00DE1C4A" w:rsidP="00DE1C4A">
            <w:pPr>
              <w:ind w:left="0" w:firstLine="0"/>
              <w:rPr>
                <w:del w:id="4106" w:author="Маслихова Олеся Анатольевна" w:date="2018-12-25T15:06:00Z"/>
                <w:spacing w:val="-5"/>
                <w:szCs w:val="20"/>
                <w:lang w:val="en-US" w:eastAsia="en-US"/>
              </w:rPr>
            </w:pPr>
            <w:del w:id="410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108" w:name="_Toc1550573"/>
              <w:bookmarkStart w:id="4109" w:name="_Toc1551399"/>
              <w:bookmarkStart w:id="4110" w:name="_Toc6912170"/>
              <w:bookmarkStart w:id="4111" w:name="_Toc21517595"/>
              <w:bookmarkEnd w:id="4108"/>
              <w:bookmarkEnd w:id="4109"/>
              <w:bookmarkEnd w:id="4110"/>
              <w:bookmarkEnd w:id="4111"/>
            </w:del>
          </w:p>
        </w:tc>
        <w:tc>
          <w:tcPr>
            <w:tcW w:w="3119" w:type="dxa"/>
          </w:tcPr>
          <w:p w14:paraId="22966C25" w14:textId="4F8E000F" w:rsidR="00775010" w:rsidRPr="00775010" w:rsidDel="0070375E" w:rsidRDefault="00775010" w:rsidP="00775010">
            <w:pPr>
              <w:pStyle w:val="af"/>
              <w:ind w:left="0" w:firstLine="0"/>
              <w:rPr>
                <w:del w:id="4112" w:author="Маслихова Олеся Анатольевна" w:date="2018-12-25T15:06:00Z"/>
                <w:rFonts w:ascii="Times New Roman" w:hAnsi="Times New Roman"/>
                <w:sz w:val="20"/>
                <w:lang w:val="en-US"/>
              </w:rPr>
            </w:pPr>
            <w:del w:id="4113" w:author="Маслихова Олеся Анатольевна" w:date="2018-12-25T15:06:00Z">
              <w:r w:rsidRPr="00775010" w:rsidDel="0070375E">
                <w:rPr>
                  <w:rFonts w:ascii="Times New Roman" w:hAnsi="Times New Roman" w:hint="eastAsia"/>
                  <w:sz w:val="20"/>
                  <w:lang w:val="en-US"/>
                </w:rPr>
                <w:delText>Счет</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114" w:name="_Toc1550574"/>
              <w:bookmarkStart w:id="4115" w:name="_Toc1551400"/>
              <w:bookmarkStart w:id="4116" w:name="_Toc6912171"/>
              <w:bookmarkStart w:id="4117" w:name="_Toc21517596"/>
              <w:bookmarkEnd w:id="4114"/>
              <w:bookmarkEnd w:id="4115"/>
              <w:bookmarkEnd w:id="4116"/>
              <w:bookmarkEnd w:id="4117"/>
            </w:del>
          </w:p>
        </w:tc>
        <w:bookmarkStart w:id="4118" w:name="_Toc1550575"/>
        <w:bookmarkStart w:id="4119" w:name="_Toc1551401"/>
        <w:bookmarkStart w:id="4120" w:name="_Toc6912172"/>
        <w:bookmarkStart w:id="4121" w:name="_Toc21517597"/>
        <w:bookmarkEnd w:id="4118"/>
        <w:bookmarkEnd w:id="4119"/>
        <w:bookmarkEnd w:id="4120"/>
        <w:bookmarkEnd w:id="4121"/>
      </w:tr>
      <w:tr w:rsidR="00775010" w:rsidRPr="007A6002" w:rsidDel="0070375E" w14:paraId="7AF0E090" w14:textId="3F59E1EE" w:rsidTr="00775010">
        <w:trPr>
          <w:del w:id="4122" w:author="Маслихова Олеся Анатольевна" w:date="2018-12-25T15:06:00Z"/>
        </w:trPr>
        <w:tc>
          <w:tcPr>
            <w:tcW w:w="513" w:type="dxa"/>
          </w:tcPr>
          <w:p w14:paraId="718A87A4" w14:textId="7CB35BED" w:rsidR="00775010" w:rsidRPr="00E95F05" w:rsidDel="0070375E" w:rsidRDefault="00775010" w:rsidP="00650D72">
            <w:pPr>
              <w:pStyle w:val="afa"/>
              <w:numPr>
                <w:ilvl w:val="0"/>
                <w:numId w:val="33"/>
              </w:numPr>
              <w:rPr>
                <w:del w:id="4123" w:author="Маслихова Олеся Анатольевна" w:date="2018-12-25T15:06:00Z"/>
                <w:rStyle w:val="af9"/>
                <w:rFonts w:eastAsia="Calibri"/>
              </w:rPr>
            </w:pPr>
            <w:bookmarkStart w:id="4124" w:name="_Toc1550576"/>
            <w:bookmarkStart w:id="4125" w:name="_Toc1551402"/>
            <w:bookmarkStart w:id="4126" w:name="_Toc6912173"/>
            <w:bookmarkStart w:id="4127" w:name="_Toc21517598"/>
            <w:bookmarkEnd w:id="4124"/>
            <w:bookmarkEnd w:id="4125"/>
            <w:bookmarkEnd w:id="4126"/>
            <w:bookmarkEnd w:id="4127"/>
          </w:p>
        </w:tc>
        <w:tc>
          <w:tcPr>
            <w:tcW w:w="2464" w:type="dxa"/>
          </w:tcPr>
          <w:p w14:paraId="6A8299FC" w14:textId="67A7FED6" w:rsidR="00775010" w:rsidRPr="00775010" w:rsidDel="0070375E" w:rsidRDefault="00775010" w:rsidP="00775010">
            <w:pPr>
              <w:pStyle w:val="af"/>
              <w:ind w:left="0" w:firstLine="0"/>
              <w:rPr>
                <w:del w:id="4128" w:author="Маслихова Олеся Анатольевна" w:date="2018-12-25T15:06:00Z"/>
                <w:rFonts w:ascii="Times New Roman" w:hAnsi="Times New Roman"/>
                <w:sz w:val="20"/>
                <w:lang w:val="en-US"/>
              </w:rPr>
            </w:pPr>
            <w:del w:id="4129" w:author="Маслихова Олеся Анатольевна" w:date="2018-12-25T15:06:00Z">
              <w:r w:rsidRPr="00775010" w:rsidDel="0070375E">
                <w:rPr>
                  <w:rFonts w:ascii="Times New Roman" w:hAnsi="Times New Roman"/>
                  <w:sz w:val="20"/>
                  <w:lang w:val="en-US"/>
                </w:rPr>
                <w:delText>RECEIVERBANKBIC</w:delText>
              </w:r>
              <w:bookmarkStart w:id="4130" w:name="_Toc1550577"/>
              <w:bookmarkStart w:id="4131" w:name="_Toc1551403"/>
              <w:bookmarkStart w:id="4132" w:name="_Toc6912174"/>
              <w:bookmarkStart w:id="4133" w:name="_Toc21517599"/>
              <w:bookmarkEnd w:id="4130"/>
              <w:bookmarkEnd w:id="4131"/>
              <w:bookmarkEnd w:id="4132"/>
              <w:bookmarkEnd w:id="4133"/>
            </w:del>
          </w:p>
        </w:tc>
        <w:tc>
          <w:tcPr>
            <w:tcW w:w="1701" w:type="dxa"/>
          </w:tcPr>
          <w:p w14:paraId="2F5A38AE" w14:textId="16351415" w:rsidR="00775010" w:rsidRPr="00775010" w:rsidDel="0070375E" w:rsidRDefault="00775010" w:rsidP="00775010">
            <w:pPr>
              <w:pStyle w:val="af"/>
              <w:ind w:left="0" w:firstLine="0"/>
              <w:rPr>
                <w:del w:id="4134" w:author="Маслихова Олеся Анатольевна" w:date="2018-12-25T15:06:00Z"/>
                <w:rFonts w:ascii="Times New Roman" w:hAnsi="Times New Roman"/>
                <w:sz w:val="20"/>
                <w:lang w:val="en-US"/>
              </w:rPr>
            </w:pPr>
            <w:del w:id="4135" w:author="Маслихова Олеся Анатольевна" w:date="2018-12-25T15:06:00Z">
              <w:r w:rsidRPr="00775010" w:rsidDel="0070375E">
                <w:rPr>
                  <w:rFonts w:ascii="Times New Roman" w:hAnsi="Times New Roman"/>
                  <w:sz w:val="20"/>
                  <w:lang w:val="en-US"/>
                </w:rPr>
                <w:delText>string</w:delText>
              </w:r>
              <w:bookmarkStart w:id="4136" w:name="_Toc1550578"/>
              <w:bookmarkStart w:id="4137" w:name="_Toc1551404"/>
              <w:bookmarkStart w:id="4138" w:name="_Toc6912175"/>
              <w:bookmarkStart w:id="4139" w:name="_Toc21517600"/>
              <w:bookmarkEnd w:id="4136"/>
              <w:bookmarkEnd w:id="4137"/>
              <w:bookmarkEnd w:id="4138"/>
              <w:bookmarkEnd w:id="4139"/>
            </w:del>
          </w:p>
        </w:tc>
        <w:tc>
          <w:tcPr>
            <w:tcW w:w="1842" w:type="dxa"/>
          </w:tcPr>
          <w:p w14:paraId="333D46C6" w14:textId="34BE0992" w:rsidR="00775010" w:rsidRPr="007A6002" w:rsidDel="0070375E" w:rsidRDefault="00DE1C4A" w:rsidP="00DE1C4A">
            <w:pPr>
              <w:tabs>
                <w:tab w:val="left" w:pos="1128"/>
              </w:tabs>
              <w:ind w:left="0" w:firstLine="0"/>
              <w:rPr>
                <w:del w:id="4140" w:author="Маслихова Олеся Анатольевна" w:date="2018-12-25T15:06:00Z"/>
                <w:spacing w:val="-5"/>
                <w:szCs w:val="20"/>
                <w:lang w:val="en-US" w:eastAsia="en-US"/>
              </w:rPr>
            </w:pPr>
            <w:del w:id="414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142" w:name="_Toc1550579"/>
              <w:bookmarkStart w:id="4143" w:name="_Toc1551405"/>
              <w:bookmarkStart w:id="4144" w:name="_Toc6912176"/>
              <w:bookmarkStart w:id="4145" w:name="_Toc21517601"/>
              <w:bookmarkEnd w:id="4142"/>
              <w:bookmarkEnd w:id="4143"/>
              <w:bookmarkEnd w:id="4144"/>
              <w:bookmarkEnd w:id="4145"/>
            </w:del>
          </w:p>
        </w:tc>
        <w:tc>
          <w:tcPr>
            <w:tcW w:w="3119" w:type="dxa"/>
          </w:tcPr>
          <w:p w14:paraId="50D0F26B" w14:textId="5E495BF6" w:rsidR="00775010" w:rsidRPr="00775010" w:rsidDel="0070375E" w:rsidRDefault="00775010" w:rsidP="00775010">
            <w:pPr>
              <w:pStyle w:val="af"/>
              <w:ind w:left="0" w:firstLine="0"/>
              <w:rPr>
                <w:del w:id="4146" w:author="Маслихова Олеся Анатольевна" w:date="2018-12-25T15:06:00Z"/>
                <w:rFonts w:ascii="Times New Roman" w:hAnsi="Times New Roman"/>
                <w:sz w:val="20"/>
                <w:lang w:val="en-US"/>
              </w:rPr>
            </w:pPr>
            <w:del w:id="4147" w:author="Маслихова Олеся Анатольевна" w:date="2018-12-25T15:06:00Z">
              <w:r w:rsidRPr="00775010" w:rsidDel="0070375E">
                <w:rPr>
                  <w:rFonts w:ascii="Times New Roman" w:hAnsi="Times New Roman" w:hint="eastAsia"/>
                  <w:sz w:val="20"/>
                  <w:lang w:val="en-US"/>
                </w:rPr>
                <w:delText>БИК</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банка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148" w:name="_Toc1550580"/>
              <w:bookmarkStart w:id="4149" w:name="_Toc1551406"/>
              <w:bookmarkStart w:id="4150" w:name="_Toc6912177"/>
              <w:bookmarkStart w:id="4151" w:name="_Toc21517602"/>
              <w:bookmarkEnd w:id="4148"/>
              <w:bookmarkEnd w:id="4149"/>
              <w:bookmarkEnd w:id="4150"/>
              <w:bookmarkEnd w:id="4151"/>
            </w:del>
          </w:p>
        </w:tc>
        <w:bookmarkStart w:id="4152" w:name="_Toc1550581"/>
        <w:bookmarkStart w:id="4153" w:name="_Toc1551407"/>
        <w:bookmarkStart w:id="4154" w:name="_Toc6912178"/>
        <w:bookmarkStart w:id="4155" w:name="_Toc21517603"/>
        <w:bookmarkEnd w:id="4152"/>
        <w:bookmarkEnd w:id="4153"/>
        <w:bookmarkEnd w:id="4154"/>
        <w:bookmarkEnd w:id="4155"/>
      </w:tr>
      <w:tr w:rsidR="00775010" w:rsidRPr="007A6002" w:rsidDel="0070375E" w14:paraId="2554A652" w14:textId="163D7FE8" w:rsidTr="00775010">
        <w:trPr>
          <w:del w:id="4156" w:author="Маслихова Олеся Анатольевна" w:date="2018-12-25T15:06:00Z"/>
        </w:trPr>
        <w:tc>
          <w:tcPr>
            <w:tcW w:w="513" w:type="dxa"/>
          </w:tcPr>
          <w:p w14:paraId="05E3F186" w14:textId="763D4112" w:rsidR="00775010" w:rsidRPr="00E95F05" w:rsidDel="0070375E" w:rsidRDefault="00775010" w:rsidP="00650D72">
            <w:pPr>
              <w:pStyle w:val="afa"/>
              <w:numPr>
                <w:ilvl w:val="0"/>
                <w:numId w:val="33"/>
              </w:numPr>
              <w:rPr>
                <w:del w:id="4157" w:author="Маслихова Олеся Анатольевна" w:date="2018-12-25T15:06:00Z"/>
                <w:rStyle w:val="af9"/>
                <w:rFonts w:eastAsia="Calibri"/>
              </w:rPr>
            </w:pPr>
            <w:bookmarkStart w:id="4158" w:name="_Toc1550582"/>
            <w:bookmarkStart w:id="4159" w:name="_Toc1551408"/>
            <w:bookmarkStart w:id="4160" w:name="_Toc6912179"/>
            <w:bookmarkStart w:id="4161" w:name="_Toc21517604"/>
            <w:bookmarkEnd w:id="4158"/>
            <w:bookmarkEnd w:id="4159"/>
            <w:bookmarkEnd w:id="4160"/>
            <w:bookmarkEnd w:id="4161"/>
          </w:p>
        </w:tc>
        <w:tc>
          <w:tcPr>
            <w:tcW w:w="2464" w:type="dxa"/>
          </w:tcPr>
          <w:p w14:paraId="14B542E0" w14:textId="53C26DBC" w:rsidR="00775010" w:rsidRPr="00775010" w:rsidDel="0070375E" w:rsidRDefault="00775010" w:rsidP="00775010">
            <w:pPr>
              <w:pStyle w:val="af"/>
              <w:ind w:left="0" w:firstLine="0"/>
              <w:rPr>
                <w:del w:id="4162" w:author="Маслихова Олеся Анатольевна" w:date="2018-12-25T15:06:00Z"/>
                <w:rFonts w:ascii="Times New Roman" w:hAnsi="Times New Roman"/>
                <w:sz w:val="20"/>
                <w:lang w:val="en-US"/>
              </w:rPr>
            </w:pPr>
            <w:del w:id="4163" w:author="Маслихова Олеся Анатольевна" w:date="2018-12-25T15:06:00Z">
              <w:r w:rsidRPr="00775010" w:rsidDel="0070375E">
                <w:rPr>
                  <w:rFonts w:ascii="Times New Roman" w:hAnsi="Times New Roman"/>
                  <w:sz w:val="20"/>
                  <w:lang w:val="en-US"/>
                </w:rPr>
                <w:delText>RECEIVERBANKCORRACCOU NT</w:delText>
              </w:r>
              <w:bookmarkStart w:id="4164" w:name="_Toc1550583"/>
              <w:bookmarkStart w:id="4165" w:name="_Toc1551409"/>
              <w:bookmarkStart w:id="4166" w:name="_Toc6912180"/>
              <w:bookmarkStart w:id="4167" w:name="_Toc21517605"/>
              <w:bookmarkEnd w:id="4164"/>
              <w:bookmarkEnd w:id="4165"/>
              <w:bookmarkEnd w:id="4166"/>
              <w:bookmarkEnd w:id="4167"/>
            </w:del>
          </w:p>
        </w:tc>
        <w:tc>
          <w:tcPr>
            <w:tcW w:w="1701" w:type="dxa"/>
          </w:tcPr>
          <w:p w14:paraId="08D350C3" w14:textId="30207D59" w:rsidR="00775010" w:rsidRPr="00775010" w:rsidDel="0070375E" w:rsidRDefault="00775010" w:rsidP="00775010">
            <w:pPr>
              <w:pStyle w:val="af"/>
              <w:ind w:left="0" w:firstLine="0"/>
              <w:rPr>
                <w:del w:id="4168" w:author="Маслихова Олеся Анатольевна" w:date="2018-12-25T15:06:00Z"/>
                <w:rFonts w:ascii="Times New Roman" w:hAnsi="Times New Roman"/>
                <w:sz w:val="20"/>
                <w:lang w:val="en-US"/>
              </w:rPr>
            </w:pPr>
            <w:del w:id="4169" w:author="Маслихова Олеся Анатольевна" w:date="2018-12-25T15:06:00Z">
              <w:r w:rsidRPr="00775010" w:rsidDel="0070375E">
                <w:rPr>
                  <w:rFonts w:ascii="Times New Roman" w:hAnsi="Times New Roman"/>
                  <w:sz w:val="20"/>
                  <w:lang w:val="en-US"/>
                </w:rPr>
                <w:delText>string</w:delText>
              </w:r>
              <w:bookmarkStart w:id="4170" w:name="_Toc1550584"/>
              <w:bookmarkStart w:id="4171" w:name="_Toc1551410"/>
              <w:bookmarkStart w:id="4172" w:name="_Toc6912181"/>
              <w:bookmarkStart w:id="4173" w:name="_Toc21517606"/>
              <w:bookmarkEnd w:id="4170"/>
              <w:bookmarkEnd w:id="4171"/>
              <w:bookmarkEnd w:id="4172"/>
              <w:bookmarkEnd w:id="4173"/>
            </w:del>
          </w:p>
        </w:tc>
        <w:tc>
          <w:tcPr>
            <w:tcW w:w="1842" w:type="dxa"/>
          </w:tcPr>
          <w:p w14:paraId="2DCE03F6" w14:textId="326CDC9D" w:rsidR="00775010" w:rsidRPr="007A6002" w:rsidDel="0070375E" w:rsidRDefault="00DE1C4A" w:rsidP="00DE1C4A">
            <w:pPr>
              <w:ind w:left="0" w:firstLine="0"/>
              <w:rPr>
                <w:del w:id="4174" w:author="Маслихова Олеся Анатольевна" w:date="2018-12-25T15:06:00Z"/>
                <w:spacing w:val="-5"/>
                <w:szCs w:val="20"/>
                <w:lang w:val="en-US" w:eastAsia="en-US"/>
              </w:rPr>
            </w:pPr>
            <w:del w:id="417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176" w:name="_Toc1550585"/>
              <w:bookmarkStart w:id="4177" w:name="_Toc1551411"/>
              <w:bookmarkStart w:id="4178" w:name="_Toc6912182"/>
              <w:bookmarkStart w:id="4179" w:name="_Toc21517607"/>
              <w:bookmarkEnd w:id="4176"/>
              <w:bookmarkEnd w:id="4177"/>
              <w:bookmarkEnd w:id="4178"/>
              <w:bookmarkEnd w:id="4179"/>
            </w:del>
          </w:p>
        </w:tc>
        <w:tc>
          <w:tcPr>
            <w:tcW w:w="3119" w:type="dxa"/>
          </w:tcPr>
          <w:p w14:paraId="537AB3E8" w14:textId="3B6B1626" w:rsidR="00775010" w:rsidRPr="00775010" w:rsidDel="0070375E" w:rsidRDefault="00775010" w:rsidP="00775010">
            <w:pPr>
              <w:pStyle w:val="af"/>
              <w:ind w:left="0" w:firstLine="0"/>
              <w:rPr>
                <w:del w:id="4180" w:author="Маслихова Олеся Анатольевна" w:date="2018-12-25T15:06:00Z"/>
                <w:rFonts w:ascii="Times New Roman" w:hAnsi="Times New Roman"/>
                <w:sz w:val="20"/>
                <w:lang w:val="en-US"/>
              </w:rPr>
            </w:pPr>
            <w:del w:id="4181" w:author="Маслихова Олеся Анатольевна" w:date="2018-12-25T15:06:00Z">
              <w:r w:rsidRPr="00775010" w:rsidDel="0070375E">
                <w:rPr>
                  <w:rFonts w:ascii="Times New Roman" w:hAnsi="Times New Roman" w:hint="eastAsia"/>
                  <w:sz w:val="20"/>
                  <w:lang w:val="en-US"/>
                </w:rPr>
                <w:delText>Кор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счет</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банка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182" w:name="_Toc1550586"/>
              <w:bookmarkStart w:id="4183" w:name="_Toc1551412"/>
              <w:bookmarkStart w:id="4184" w:name="_Toc6912183"/>
              <w:bookmarkStart w:id="4185" w:name="_Toc21517608"/>
              <w:bookmarkEnd w:id="4182"/>
              <w:bookmarkEnd w:id="4183"/>
              <w:bookmarkEnd w:id="4184"/>
              <w:bookmarkEnd w:id="4185"/>
            </w:del>
          </w:p>
        </w:tc>
        <w:bookmarkStart w:id="4186" w:name="_Toc1550587"/>
        <w:bookmarkStart w:id="4187" w:name="_Toc1551413"/>
        <w:bookmarkStart w:id="4188" w:name="_Toc6912184"/>
        <w:bookmarkStart w:id="4189" w:name="_Toc21517609"/>
        <w:bookmarkEnd w:id="4186"/>
        <w:bookmarkEnd w:id="4187"/>
        <w:bookmarkEnd w:id="4188"/>
        <w:bookmarkEnd w:id="4189"/>
      </w:tr>
      <w:tr w:rsidR="00775010" w:rsidRPr="007A6002" w:rsidDel="0070375E" w14:paraId="45AA3A9D" w14:textId="75A69CDA" w:rsidTr="00775010">
        <w:trPr>
          <w:del w:id="4190" w:author="Маслихова Олеся Анатольевна" w:date="2018-12-25T15:06:00Z"/>
        </w:trPr>
        <w:tc>
          <w:tcPr>
            <w:tcW w:w="513" w:type="dxa"/>
          </w:tcPr>
          <w:p w14:paraId="3B7D65DD" w14:textId="5060A16D" w:rsidR="00775010" w:rsidRPr="00E95F05" w:rsidDel="0070375E" w:rsidRDefault="00775010" w:rsidP="00650D72">
            <w:pPr>
              <w:pStyle w:val="afa"/>
              <w:numPr>
                <w:ilvl w:val="0"/>
                <w:numId w:val="33"/>
              </w:numPr>
              <w:rPr>
                <w:del w:id="4191" w:author="Маслихова Олеся Анатольевна" w:date="2018-12-25T15:06:00Z"/>
                <w:rStyle w:val="af9"/>
                <w:rFonts w:eastAsia="Calibri"/>
              </w:rPr>
            </w:pPr>
            <w:bookmarkStart w:id="4192" w:name="_Toc1550588"/>
            <w:bookmarkStart w:id="4193" w:name="_Toc1551414"/>
            <w:bookmarkStart w:id="4194" w:name="_Toc6912185"/>
            <w:bookmarkStart w:id="4195" w:name="_Toc21517610"/>
            <w:bookmarkEnd w:id="4192"/>
            <w:bookmarkEnd w:id="4193"/>
            <w:bookmarkEnd w:id="4194"/>
            <w:bookmarkEnd w:id="4195"/>
          </w:p>
        </w:tc>
        <w:tc>
          <w:tcPr>
            <w:tcW w:w="2464" w:type="dxa"/>
          </w:tcPr>
          <w:p w14:paraId="54B9B377" w14:textId="5B281976" w:rsidR="00775010" w:rsidRPr="00775010" w:rsidDel="0070375E" w:rsidRDefault="00775010" w:rsidP="00775010">
            <w:pPr>
              <w:pStyle w:val="af"/>
              <w:ind w:left="0" w:firstLine="0"/>
              <w:rPr>
                <w:del w:id="4196" w:author="Маслихова Олеся Анатольевна" w:date="2018-12-25T15:06:00Z"/>
                <w:rFonts w:ascii="Times New Roman" w:hAnsi="Times New Roman"/>
                <w:sz w:val="20"/>
                <w:lang w:val="en-US"/>
              </w:rPr>
            </w:pPr>
            <w:del w:id="4197" w:author="Маслихова Олеся Анатольевна" w:date="2018-12-25T15:06:00Z">
              <w:r w:rsidRPr="00775010" w:rsidDel="0070375E">
                <w:rPr>
                  <w:rFonts w:ascii="Times New Roman" w:hAnsi="Times New Roman"/>
                  <w:sz w:val="20"/>
                  <w:lang w:val="en-US"/>
                </w:rPr>
                <w:delText>RECEIVERBANKNAME</w:delText>
              </w:r>
              <w:bookmarkStart w:id="4198" w:name="_Toc1550589"/>
              <w:bookmarkStart w:id="4199" w:name="_Toc1551415"/>
              <w:bookmarkStart w:id="4200" w:name="_Toc6912186"/>
              <w:bookmarkStart w:id="4201" w:name="_Toc21517611"/>
              <w:bookmarkEnd w:id="4198"/>
              <w:bookmarkEnd w:id="4199"/>
              <w:bookmarkEnd w:id="4200"/>
              <w:bookmarkEnd w:id="4201"/>
            </w:del>
          </w:p>
        </w:tc>
        <w:tc>
          <w:tcPr>
            <w:tcW w:w="1701" w:type="dxa"/>
          </w:tcPr>
          <w:p w14:paraId="7326B072" w14:textId="54A194EC" w:rsidR="00775010" w:rsidRPr="00775010" w:rsidDel="0070375E" w:rsidRDefault="00775010" w:rsidP="00775010">
            <w:pPr>
              <w:pStyle w:val="af"/>
              <w:ind w:left="0" w:firstLine="0"/>
              <w:rPr>
                <w:del w:id="4202" w:author="Маслихова Олеся Анатольевна" w:date="2018-12-25T15:06:00Z"/>
                <w:rFonts w:ascii="Times New Roman" w:hAnsi="Times New Roman"/>
                <w:sz w:val="20"/>
                <w:lang w:val="en-US"/>
              </w:rPr>
            </w:pPr>
            <w:del w:id="4203" w:author="Маслихова Олеся Анатольевна" w:date="2018-12-25T15:06:00Z">
              <w:r w:rsidRPr="00775010" w:rsidDel="0070375E">
                <w:rPr>
                  <w:rFonts w:ascii="Times New Roman" w:hAnsi="Times New Roman"/>
                  <w:sz w:val="20"/>
                  <w:lang w:val="en-US"/>
                </w:rPr>
                <w:delText>string</w:delText>
              </w:r>
              <w:bookmarkStart w:id="4204" w:name="_Toc1550590"/>
              <w:bookmarkStart w:id="4205" w:name="_Toc1551416"/>
              <w:bookmarkStart w:id="4206" w:name="_Toc6912187"/>
              <w:bookmarkStart w:id="4207" w:name="_Toc21517612"/>
              <w:bookmarkEnd w:id="4204"/>
              <w:bookmarkEnd w:id="4205"/>
              <w:bookmarkEnd w:id="4206"/>
              <w:bookmarkEnd w:id="4207"/>
            </w:del>
          </w:p>
        </w:tc>
        <w:tc>
          <w:tcPr>
            <w:tcW w:w="1842" w:type="dxa"/>
          </w:tcPr>
          <w:p w14:paraId="2E4C0BE9" w14:textId="411DAC70" w:rsidR="00775010" w:rsidRPr="007A6002" w:rsidDel="0070375E" w:rsidRDefault="00DE1C4A" w:rsidP="00DE1C4A">
            <w:pPr>
              <w:ind w:left="0" w:firstLine="0"/>
              <w:rPr>
                <w:del w:id="4208" w:author="Маслихова Олеся Анатольевна" w:date="2018-12-25T15:06:00Z"/>
                <w:spacing w:val="-5"/>
                <w:szCs w:val="20"/>
                <w:lang w:val="en-US" w:eastAsia="en-US"/>
              </w:rPr>
            </w:pPr>
            <w:del w:id="4209"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210" w:name="_Toc1550591"/>
              <w:bookmarkStart w:id="4211" w:name="_Toc1551417"/>
              <w:bookmarkStart w:id="4212" w:name="_Toc6912188"/>
              <w:bookmarkStart w:id="4213" w:name="_Toc21517613"/>
              <w:bookmarkEnd w:id="4210"/>
              <w:bookmarkEnd w:id="4211"/>
              <w:bookmarkEnd w:id="4212"/>
              <w:bookmarkEnd w:id="4213"/>
            </w:del>
          </w:p>
        </w:tc>
        <w:tc>
          <w:tcPr>
            <w:tcW w:w="3119" w:type="dxa"/>
          </w:tcPr>
          <w:p w14:paraId="3671C548" w14:textId="2BE46FED" w:rsidR="00775010" w:rsidRPr="00775010" w:rsidDel="0070375E" w:rsidRDefault="00775010" w:rsidP="00775010">
            <w:pPr>
              <w:pStyle w:val="af"/>
              <w:ind w:left="0" w:firstLine="0"/>
              <w:rPr>
                <w:del w:id="4214" w:author="Маслихова Олеся Анатольевна" w:date="2018-12-25T15:06:00Z"/>
                <w:rFonts w:ascii="Times New Roman" w:hAnsi="Times New Roman"/>
                <w:sz w:val="20"/>
                <w:lang w:val="en-US"/>
              </w:rPr>
            </w:pPr>
            <w:del w:id="4215" w:author="Маслихова Олеся Анатольевна" w:date="2018-12-25T15:06:00Z">
              <w:r w:rsidRPr="00775010" w:rsidDel="0070375E">
                <w:rPr>
                  <w:rFonts w:ascii="Times New Roman" w:hAnsi="Times New Roman" w:hint="eastAsia"/>
                  <w:sz w:val="20"/>
                  <w:lang w:val="en-US"/>
                </w:rPr>
                <w:delText>Банк</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216" w:name="_Toc1550592"/>
              <w:bookmarkStart w:id="4217" w:name="_Toc1551418"/>
              <w:bookmarkStart w:id="4218" w:name="_Toc6912189"/>
              <w:bookmarkStart w:id="4219" w:name="_Toc21517614"/>
              <w:bookmarkEnd w:id="4216"/>
              <w:bookmarkEnd w:id="4217"/>
              <w:bookmarkEnd w:id="4218"/>
              <w:bookmarkEnd w:id="4219"/>
            </w:del>
          </w:p>
        </w:tc>
        <w:bookmarkStart w:id="4220" w:name="_Toc1550593"/>
        <w:bookmarkStart w:id="4221" w:name="_Toc1551419"/>
        <w:bookmarkStart w:id="4222" w:name="_Toc6912190"/>
        <w:bookmarkStart w:id="4223" w:name="_Toc21517615"/>
        <w:bookmarkEnd w:id="4220"/>
        <w:bookmarkEnd w:id="4221"/>
        <w:bookmarkEnd w:id="4222"/>
        <w:bookmarkEnd w:id="4223"/>
      </w:tr>
      <w:tr w:rsidR="00775010" w:rsidRPr="007A6002" w:rsidDel="0070375E" w14:paraId="1010B0CF" w14:textId="3421E64D" w:rsidTr="00775010">
        <w:trPr>
          <w:del w:id="4224" w:author="Маслихова Олеся Анатольевна" w:date="2018-12-25T15:06:00Z"/>
        </w:trPr>
        <w:tc>
          <w:tcPr>
            <w:tcW w:w="513" w:type="dxa"/>
          </w:tcPr>
          <w:p w14:paraId="2E97829C" w14:textId="13DC5B86" w:rsidR="00775010" w:rsidRPr="00E95F05" w:rsidDel="0070375E" w:rsidRDefault="00775010" w:rsidP="00650D72">
            <w:pPr>
              <w:pStyle w:val="afa"/>
              <w:numPr>
                <w:ilvl w:val="0"/>
                <w:numId w:val="33"/>
              </w:numPr>
              <w:rPr>
                <w:del w:id="4225" w:author="Маслихова Олеся Анатольевна" w:date="2018-12-25T15:06:00Z"/>
                <w:rStyle w:val="af9"/>
                <w:rFonts w:eastAsia="Calibri"/>
              </w:rPr>
            </w:pPr>
            <w:bookmarkStart w:id="4226" w:name="_Toc1550594"/>
            <w:bookmarkStart w:id="4227" w:name="_Toc1551420"/>
            <w:bookmarkStart w:id="4228" w:name="_Toc6912191"/>
            <w:bookmarkStart w:id="4229" w:name="_Toc21517616"/>
            <w:bookmarkEnd w:id="4226"/>
            <w:bookmarkEnd w:id="4227"/>
            <w:bookmarkEnd w:id="4228"/>
            <w:bookmarkEnd w:id="4229"/>
          </w:p>
        </w:tc>
        <w:tc>
          <w:tcPr>
            <w:tcW w:w="2464" w:type="dxa"/>
          </w:tcPr>
          <w:p w14:paraId="057A71E4" w14:textId="7E9BF9AF" w:rsidR="00775010" w:rsidRPr="00775010" w:rsidDel="0070375E" w:rsidRDefault="00775010" w:rsidP="00775010">
            <w:pPr>
              <w:pStyle w:val="af"/>
              <w:ind w:left="0" w:firstLine="0"/>
              <w:rPr>
                <w:del w:id="4230" w:author="Маслихова Олеся Анатольевна" w:date="2018-12-25T15:06:00Z"/>
                <w:rFonts w:ascii="Times New Roman" w:hAnsi="Times New Roman"/>
                <w:sz w:val="20"/>
                <w:lang w:val="en-US"/>
              </w:rPr>
            </w:pPr>
            <w:del w:id="4231" w:author="Маслихова Олеся Анатольевна" w:date="2018-12-25T15:06:00Z">
              <w:r w:rsidRPr="00775010" w:rsidDel="0070375E">
                <w:rPr>
                  <w:rFonts w:ascii="Times New Roman" w:hAnsi="Times New Roman"/>
                  <w:sz w:val="20"/>
                  <w:lang w:val="en-US"/>
                </w:rPr>
                <w:delText>RECEIVERCURRCODE</w:delText>
              </w:r>
              <w:bookmarkStart w:id="4232" w:name="_Toc1550595"/>
              <w:bookmarkStart w:id="4233" w:name="_Toc1551421"/>
              <w:bookmarkStart w:id="4234" w:name="_Toc6912192"/>
              <w:bookmarkStart w:id="4235" w:name="_Toc21517617"/>
              <w:bookmarkEnd w:id="4232"/>
              <w:bookmarkEnd w:id="4233"/>
              <w:bookmarkEnd w:id="4234"/>
              <w:bookmarkEnd w:id="4235"/>
            </w:del>
          </w:p>
        </w:tc>
        <w:tc>
          <w:tcPr>
            <w:tcW w:w="1701" w:type="dxa"/>
          </w:tcPr>
          <w:p w14:paraId="456FFBCA" w14:textId="214898C0" w:rsidR="00775010" w:rsidRPr="00775010" w:rsidDel="0070375E" w:rsidRDefault="00775010" w:rsidP="00775010">
            <w:pPr>
              <w:pStyle w:val="af"/>
              <w:ind w:left="0" w:firstLine="0"/>
              <w:rPr>
                <w:del w:id="4236" w:author="Маслихова Олеся Анатольевна" w:date="2018-12-25T15:06:00Z"/>
                <w:rFonts w:ascii="Times New Roman" w:hAnsi="Times New Roman"/>
                <w:sz w:val="20"/>
                <w:lang w:val="en-US"/>
              </w:rPr>
            </w:pPr>
            <w:del w:id="4237" w:author="Маслихова Олеся Анатольевна" w:date="2018-12-25T15:06:00Z">
              <w:r w:rsidRPr="00775010" w:rsidDel="0070375E">
                <w:rPr>
                  <w:rFonts w:ascii="Times New Roman" w:hAnsi="Times New Roman"/>
                  <w:sz w:val="20"/>
                  <w:lang w:val="en-US"/>
                </w:rPr>
                <w:delText>string</w:delText>
              </w:r>
              <w:bookmarkStart w:id="4238" w:name="_Toc1550596"/>
              <w:bookmarkStart w:id="4239" w:name="_Toc1551422"/>
              <w:bookmarkStart w:id="4240" w:name="_Toc6912193"/>
              <w:bookmarkStart w:id="4241" w:name="_Toc21517618"/>
              <w:bookmarkEnd w:id="4238"/>
              <w:bookmarkEnd w:id="4239"/>
              <w:bookmarkEnd w:id="4240"/>
              <w:bookmarkEnd w:id="4241"/>
            </w:del>
          </w:p>
        </w:tc>
        <w:tc>
          <w:tcPr>
            <w:tcW w:w="1842" w:type="dxa"/>
          </w:tcPr>
          <w:p w14:paraId="741B448E" w14:textId="6A8A3B89" w:rsidR="00775010" w:rsidRPr="007A6002" w:rsidDel="0070375E" w:rsidRDefault="00DE1C4A" w:rsidP="00DE1C4A">
            <w:pPr>
              <w:ind w:left="0" w:firstLine="0"/>
              <w:rPr>
                <w:del w:id="4242" w:author="Маслихова Олеся Анатольевна" w:date="2018-12-25T15:06:00Z"/>
                <w:spacing w:val="-5"/>
                <w:szCs w:val="20"/>
                <w:lang w:val="en-US" w:eastAsia="en-US"/>
              </w:rPr>
            </w:pPr>
            <w:del w:id="4243"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244" w:name="_Toc1550597"/>
              <w:bookmarkStart w:id="4245" w:name="_Toc1551423"/>
              <w:bookmarkStart w:id="4246" w:name="_Toc6912194"/>
              <w:bookmarkStart w:id="4247" w:name="_Toc21517619"/>
              <w:bookmarkEnd w:id="4244"/>
              <w:bookmarkEnd w:id="4245"/>
              <w:bookmarkEnd w:id="4246"/>
              <w:bookmarkEnd w:id="4247"/>
            </w:del>
          </w:p>
        </w:tc>
        <w:tc>
          <w:tcPr>
            <w:tcW w:w="3119" w:type="dxa"/>
          </w:tcPr>
          <w:p w14:paraId="5521E310" w14:textId="750DF94D" w:rsidR="00775010" w:rsidRPr="00775010" w:rsidDel="0070375E" w:rsidRDefault="00775010" w:rsidP="00775010">
            <w:pPr>
              <w:pStyle w:val="af"/>
              <w:ind w:left="0" w:firstLine="0"/>
              <w:rPr>
                <w:del w:id="4248" w:author="Маслихова Олеся Анатольевна" w:date="2018-12-25T15:06:00Z"/>
                <w:rFonts w:ascii="Times New Roman" w:hAnsi="Times New Roman"/>
                <w:sz w:val="20"/>
                <w:lang w:val="en-US"/>
              </w:rPr>
            </w:pPr>
            <w:del w:id="4249" w:author="Маслихова Олеся Анатольевна" w:date="2018-12-25T15:06:00Z">
              <w:r w:rsidRPr="00775010" w:rsidDel="0070375E">
                <w:rPr>
                  <w:rFonts w:ascii="Times New Roman" w:hAnsi="Times New Roman" w:hint="eastAsia"/>
                  <w:sz w:val="20"/>
                  <w:lang w:val="en-US"/>
                </w:rPr>
                <w:delText>Валюта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bookmarkStart w:id="4250" w:name="_Toc1550598"/>
              <w:bookmarkStart w:id="4251" w:name="_Toc1551424"/>
              <w:bookmarkStart w:id="4252" w:name="_Toc6912195"/>
              <w:bookmarkStart w:id="4253" w:name="_Toc21517620"/>
              <w:bookmarkEnd w:id="4250"/>
              <w:bookmarkEnd w:id="4251"/>
              <w:bookmarkEnd w:id="4252"/>
              <w:bookmarkEnd w:id="4253"/>
            </w:del>
          </w:p>
        </w:tc>
        <w:bookmarkStart w:id="4254" w:name="_Toc1550599"/>
        <w:bookmarkStart w:id="4255" w:name="_Toc1551425"/>
        <w:bookmarkStart w:id="4256" w:name="_Toc6912196"/>
        <w:bookmarkStart w:id="4257" w:name="_Toc21517621"/>
        <w:bookmarkEnd w:id="4254"/>
        <w:bookmarkEnd w:id="4255"/>
        <w:bookmarkEnd w:id="4256"/>
        <w:bookmarkEnd w:id="4257"/>
      </w:tr>
      <w:tr w:rsidR="00775010" w:rsidRPr="007A6002" w:rsidDel="0070375E" w14:paraId="4D9952B5" w14:textId="31661B62" w:rsidTr="00775010">
        <w:trPr>
          <w:del w:id="4258" w:author="Маслихова Олеся Анатольевна" w:date="2018-12-25T15:06:00Z"/>
        </w:trPr>
        <w:tc>
          <w:tcPr>
            <w:tcW w:w="513" w:type="dxa"/>
          </w:tcPr>
          <w:p w14:paraId="6B5BC06D" w14:textId="138CDE09" w:rsidR="00775010" w:rsidRPr="00E95F05" w:rsidDel="0070375E" w:rsidRDefault="00775010" w:rsidP="00650D72">
            <w:pPr>
              <w:pStyle w:val="afa"/>
              <w:numPr>
                <w:ilvl w:val="0"/>
                <w:numId w:val="33"/>
              </w:numPr>
              <w:rPr>
                <w:del w:id="4259" w:author="Маслихова Олеся Анатольевна" w:date="2018-12-25T15:06:00Z"/>
                <w:rStyle w:val="af9"/>
                <w:rFonts w:eastAsia="Calibri"/>
              </w:rPr>
            </w:pPr>
            <w:bookmarkStart w:id="4260" w:name="_Toc1550600"/>
            <w:bookmarkStart w:id="4261" w:name="_Toc1551426"/>
            <w:bookmarkStart w:id="4262" w:name="_Toc6912197"/>
            <w:bookmarkStart w:id="4263" w:name="_Toc21517622"/>
            <w:bookmarkEnd w:id="4260"/>
            <w:bookmarkEnd w:id="4261"/>
            <w:bookmarkEnd w:id="4262"/>
            <w:bookmarkEnd w:id="4263"/>
          </w:p>
        </w:tc>
        <w:tc>
          <w:tcPr>
            <w:tcW w:w="2464" w:type="dxa"/>
          </w:tcPr>
          <w:p w14:paraId="39F1FD86" w14:textId="7F97C60C" w:rsidR="00775010" w:rsidRPr="00775010" w:rsidDel="0070375E" w:rsidRDefault="00775010" w:rsidP="00775010">
            <w:pPr>
              <w:pStyle w:val="af"/>
              <w:ind w:left="0" w:firstLine="0"/>
              <w:rPr>
                <w:del w:id="4264" w:author="Маслихова Олеся Анатольевна" w:date="2018-12-25T15:06:00Z"/>
                <w:rFonts w:ascii="Times New Roman" w:hAnsi="Times New Roman"/>
                <w:sz w:val="20"/>
                <w:lang w:val="en-US"/>
              </w:rPr>
            </w:pPr>
            <w:del w:id="4265" w:author="Маслихова Олеся Анатольевна" w:date="2018-12-25T15:06:00Z">
              <w:r w:rsidRPr="00775010" w:rsidDel="0070375E">
                <w:rPr>
                  <w:rFonts w:ascii="Times New Roman" w:hAnsi="Times New Roman"/>
                  <w:sz w:val="20"/>
                  <w:lang w:val="en-US"/>
                </w:rPr>
                <w:delText>RECEIVERINN</w:delText>
              </w:r>
              <w:bookmarkStart w:id="4266" w:name="_Toc1550601"/>
              <w:bookmarkStart w:id="4267" w:name="_Toc1551427"/>
              <w:bookmarkStart w:id="4268" w:name="_Toc6912198"/>
              <w:bookmarkStart w:id="4269" w:name="_Toc21517623"/>
              <w:bookmarkEnd w:id="4266"/>
              <w:bookmarkEnd w:id="4267"/>
              <w:bookmarkEnd w:id="4268"/>
              <w:bookmarkEnd w:id="4269"/>
            </w:del>
          </w:p>
        </w:tc>
        <w:tc>
          <w:tcPr>
            <w:tcW w:w="1701" w:type="dxa"/>
          </w:tcPr>
          <w:p w14:paraId="1397D520" w14:textId="17D25019" w:rsidR="00775010" w:rsidRPr="00775010" w:rsidDel="0070375E" w:rsidRDefault="00775010" w:rsidP="00775010">
            <w:pPr>
              <w:pStyle w:val="af"/>
              <w:ind w:left="0" w:firstLine="0"/>
              <w:rPr>
                <w:del w:id="4270" w:author="Маслихова Олеся Анатольевна" w:date="2018-12-25T15:06:00Z"/>
                <w:rFonts w:ascii="Times New Roman" w:hAnsi="Times New Roman"/>
                <w:sz w:val="20"/>
                <w:lang w:val="en-US"/>
              </w:rPr>
            </w:pPr>
            <w:del w:id="4271" w:author="Маслихова Олеся Анатольевна" w:date="2018-12-25T15:06:00Z">
              <w:r w:rsidRPr="00775010" w:rsidDel="0070375E">
                <w:rPr>
                  <w:rFonts w:ascii="Times New Roman" w:hAnsi="Times New Roman"/>
                  <w:sz w:val="20"/>
                  <w:lang w:val="en-US"/>
                </w:rPr>
                <w:delText>string</w:delText>
              </w:r>
              <w:bookmarkStart w:id="4272" w:name="_Toc1550602"/>
              <w:bookmarkStart w:id="4273" w:name="_Toc1551428"/>
              <w:bookmarkStart w:id="4274" w:name="_Toc6912199"/>
              <w:bookmarkStart w:id="4275" w:name="_Toc21517624"/>
              <w:bookmarkEnd w:id="4272"/>
              <w:bookmarkEnd w:id="4273"/>
              <w:bookmarkEnd w:id="4274"/>
              <w:bookmarkEnd w:id="4275"/>
            </w:del>
          </w:p>
        </w:tc>
        <w:tc>
          <w:tcPr>
            <w:tcW w:w="1842" w:type="dxa"/>
          </w:tcPr>
          <w:p w14:paraId="42D7DF20" w14:textId="4A8B6D8E" w:rsidR="00775010" w:rsidRPr="007A6002" w:rsidDel="0070375E" w:rsidRDefault="00DE1C4A" w:rsidP="00DE1C4A">
            <w:pPr>
              <w:ind w:left="0" w:firstLine="0"/>
              <w:rPr>
                <w:del w:id="4276" w:author="Маслихова Олеся Анатольевна" w:date="2018-12-25T15:06:00Z"/>
                <w:spacing w:val="-5"/>
                <w:szCs w:val="20"/>
                <w:lang w:val="en-US" w:eastAsia="en-US"/>
              </w:rPr>
            </w:pPr>
            <w:del w:id="4277"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278" w:name="_Toc1550603"/>
              <w:bookmarkStart w:id="4279" w:name="_Toc1551429"/>
              <w:bookmarkStart w:id="4280" w:name="_Toc6912200"/>
              <w:bookmarkStart w:id="4281" w:name="_Toc21517625"/>
              <w:bookmarkEnd w:id="4278"/>
              <w:bookmarkEnd w:id="4279"/>
              <w:bookmarkEnd w:id="4280"/>
              <w:bookmarkEnd w:id="4281"/>
            </w:del>
          </w:p>
        </w:tc>
        <w:tc>
          <w:tcPr>
            <w:tcW w:w="3119" w:type="dxa"/>
          </w:tcPr>
          <w:p w14:paraId="6E97B8CC" w14:textId="516BD8B9" w:rsidR="00775010" w:rsidRPr="00775010" w:rsidDel="0070375E" w:rsidRDefault="00775010" w:rsidP="00775010">
            <w:pPr>
              <w:pStyle w:val="af"/>
              <w:ind w:left="0" w:firstLine="0"/>
              <w:rPr>
                <w:del w:id="4282" w:author="Маслихова Олеся Анатольевна" w:date="2018-12-25T15:06:00Z"/>
                <w:rFonts w:ascii="Times New Roman" w:hAnsi="Times New Roman"/>
                <w:sz w:val="20"/>
                <w:lang w:val="en-US"/>
              </w:rPr>
            </w:pPr>
            <w:del w:id="4283" w:author="Маслихова Олеся Анатольевна" w:date="2018-12-25T15:06:00Z">
              <w:r w:rsidRPr="00775010" w:rsidDel="0070375E">
                <w:rPr>
                  <w:rFonts w:ascii="Times New Roman" w:hAnsi="Times New Roman" w:hint="eastAsia"/>
                  <w:sz w:val="20"/>
                  <w:lang w:val="en-US"/>
                </w:rPr>
                <w:delText>ИНН</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284" w:name="_Toc1550604"/>
              <w:bookmarkStart w:id="4285" w:name="_Toc1551430"/>
              <w:bookmarkStart w:id="4286" w:name="_Toc6912201"/>
              <w:bookmarkStart w:id="4287" w:name="_Toc21517626"/>
              <w:bookmarkEnd w:id="4284"/>
              <w:bookmarkEnd w:id="4285"/>
              <w:bookmarkEnd w:id="4286"/>
              <w:bookmarkEnd w:id="4287"/>
            </w:del>
          </w:p>
        </w:tc>
        <w:bookmarkStart w:id="4288" w:name="_Toc1550605"/>
        <w:bookmarkStart w:id="4289" w:name="_Toc1551431"/>
        <w:bookmarkStart w:id="4290" w:name="_Toc6912202"/>
        <w:bookmarkStart w:id="4291" w:name="_Toc21517627"/>
        <w:bookmarkEnd w:id="4288"/>
        <w:bookmarkEnd w:id="4289"/>
        <w:bookmarkEnd w:id="4290"/>
        <w:bookmarkEnd w:id="4291"/>
      </w:tr>
      <w:tr w:rsidR="00775010" w:rsidRPr="007A6002" w:rsidDel="0070375E" w14:paraId="6F36F97A" w14:textId="4E10154B" w:rsidTr="00775010">
        <w:trPr>
          <w:del w:id="4292" w:author="Маслихова Олеся Анатольевна" w:date="2018-12-25T15:06:00Z"/>
        </w:trPr>
        <w:tc>
          <w:tcPr>
            <w:tcW w:w="513" w:type="dxa"/>
          </w:tcPr>
          <w:p w14:paraId="0E06D97A" w14:textId="353540D7" w:rsidR="00775010" w:rsidRPr="00E95F05" w:rsidDel="0070375E" w:rsidRDefault="00775010" w:rsidP="00650D72">
            <w:pPr>
              <w:pStyle w:val="afa"/>
              <w:numPr>
                <w:ilvl w:val="0"/>
                <w:numId w:val="33"/>
              </w:numPr>
              <w:rPr>
                <w:del w:id="4293" w:author="Маслихова Олеся Анатольевна" w:date="2018-12-25T15:06:00Z"/>
                <w:rStyle w:val="af9"/>
                <w:rFonts w:eastAsia="Calibri"/>
              </w:rPr>
            </w:pPr>
            <w:bookmarkStart w:id="4294" w:name="_Toc1550606"/>
            <w:bookmarkStart w:id="4295" w:name="_Toc1551432"/>
            <w:bookmarkStart w:id="4296" w:name="_Toc6912203"/>
            <w:bookmarkStart w:id="4297" w:name="_Toc21517628"/>
            <w:bookmarkEnd w:id="4294"/>
            <w:bookmarkEnd w:id="4295"/>
            <w:bookmarkEnd w:id="4296"/>
            <w:bookmarkEnd w:id="4297"/>
          </w:p>
        </w:tc>
        <w:tc>
          <w:tcPr>
            <w:tcW w:w="2464" w:type="dxa"/>
          </w:tcPr>
          <w:p w14:paraId="37D1CA21" w14:textId="7FAD1F09" w:rsidR="00775010" w:rsidRPr="00775010" w:rsidDel="0070375E" w:rsidRDefault="00775010" w:rsidP="00775010">
            <w:pPr>
              <w:pStyle w:val="af"/>
              <w:ind w:left="0" w:firstLine="0"/>
              <w:rPr>
                <w:del w:id="4298" w:author="Маслихова Олеся Анатольевна" w:date="2018-12-25T15:06:00Z"/>
                <w:rFonts w:ascii="Times New Roman" w:hAnsi="Times New Roman"/>
                <w:sz w:val="20"/>
                <w:lang w:val="en-US"/>
              </w:rPr>
            </w:pPr>
            <w:del w:id="4299" w:author="Маслихова Олеся Анатольевна" w:date="2018-12-25T15:06:00Z">
              <w:r w:rsidRPr="00775010" w:rsidDel="0070375E">
                <w:rPr>
                  <w:rFonts w:ascii="Times New Roman" w:hAnsi="Times New Roman"/>
                  <w:sz w:val="20"/>
                  <w:lang w:val="en-US"/>
                </w:rPr>
                <w:delText>RECEIVERKPP</w:delText>
              </w:r>
              <w:bookmarkStart w:id="4300" w:name="_Toc1550607"/>
              <w:bookmarkStart w:id="4301" w:name="_Toc1551433"/>
              <w:bookmarkStart w:id="4302" w:name="_Toc6912204"/>
              <w:bookmarkStart w:id="4303" w:name="_Toc21517629"/>
              <w:bookmarkEnd w:id="4300"/>
              <w:bookmarkEnd w:id="4301"/>
              <w:bookmarkEnd w:id="4302"/>
              <w:bookmarkEnd w:id="4303"/>
            </w:del>
          </w:p>
        </w:tc>
        <w:tc>
          <w:tcPr>
            <w:tcW w:w="1701" w:type="dxa"/>
          </w:tcPr>
          <w:p w14:paraId="06441F4C" w14:textId="3E2DF8CB" w:rsidR="00775010" w:rsidRPr="00775010" w:rsidDel="0070375E" w:rsidRDefault="00775010" w:rsidP="00775010">
            <w:pPr>
              <w:pStyle w:val="af"/>
              <w:ind w:left="0" w:firstLine="0"/>
              <w:rPr>
                <w:del w:id="4304" w:author="Маслихова Олеся Анатольевна" w:date="2018-12-25T15:06:00Z"/>
                <w:rFonts w:ascii="Times New Roman" w:hAnsi="Times New Roman"/>
                <w:sz w:val="20"/>
                <w:lang w:val="en-US"/>
              </w:rPr>
            </w:pPr>
            <w:del w:id="4305" w:author="Маслихова Олеся Анатольевна" w:date="2018-12-25T15:06:00Z">
              <w:r w:rsidRPr="00775010" w:rsidDel="0070375E">
                <w:rPr>
                  <w:rFonts w:ascii="Times New Roman" w:hAnsi="Times New Roman"/>
                  <w:sz w:val="20"/>
                  <w:lang w:val="en-US"/>
                </w:rPr>
                <w:delText>string</w:delText>
              </w:r>
              <w:bookmarkStart w:id="4306" w:name="_Toc1550608"/>
              <w:bookmarkStart w:id="4307" w:name="_Toc1551434"/>
              <w:bookmarkStart w:id="4308" w:name="_Toc6912205"/>
              <w:bookmarkStart w:id="4309" w:name="_Toc21517630"/>
              <w:bookmarkEnd w:id="4306"/>
              <w:bookmarkEnd w:id="4307"/>
              <w:bookmarkEnd w:id="4308"/>
              <w:bookmarkEnd w:id="4309"/>
            </w:del>
          </w:p>
        </w:tc>
        <w:tc>
          <w:tcPr>
            <w:tcW w:w="1842" w:type="dxa"/>
          </w:tcPr>
          <w:p w14:paraId="7E7148C6" w14:textId="61D1D08B" w:rsidR="00775010" w:rsidRPr="007A6002" w:rsidDel="0070375E" w:rsidRDefault="00DE1C4A" w:rsidP="00DE1C4A">
            <w:pPr>
              <w:ind w:left="0" w:firstLine="0"/>
              <w:rPr>
                <w:del w:id="4310" w:author="Маслихова Олеся Анатольевна" w:date="2018-12-25T15:06:00Z"/>
                <w:spacing w:val="-5"/>
                <w:szCs w:val="20"/>
                <w:lang w:val="en-US" w:eastAsia="en-US"/>
              </w:rPr>
            </w:pPr>
            <w:del w:id="4311"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312" w:name="_Toc1550609"/>
              <w:bookmarkStart w:id="4313" w:name="_Toc1551435"/>
              <w:bookmarkStart w:id="4314" w:name="_Toc6912206"/>
              <w:bookmarkStart w:id="4315" w:name="_Toc21517631"/>
              <w:bookmarkEnd w:id="4312"/>
              <w:bookmarkEnd w:id="4313"/>
              <w:bookmarkEnd w:id="4314"/>
              <w:bookmarkEnd w:id="4315"/>
            </w:del>
          </w:p>
        </w:tc>
        <w:tc>
          <w:tcPr>
            <w:tcW w:w="3119" w:type="dxa"/>
          </w:tcPr>
          <w:p w14:paraId="5B01CD89" w14:textId="2BA0ACC0" w:rsidR="00775010" w:rsidRPr="00775010" w:rsidDel="0070375E" w:rsidRDefault="00775010" w:rsidP="00775010">
            <w:pPr>
              <w:pStyle w:val="af"/>
              <w:ind w:left="0" w:firstLine="0"/>
              <w:rPr>
                <w:del w:id="4316" w:author="Маслихова Олеся Анатольевна" w:date="2018-12-25T15:06:00Z"/>
                <w:rFonts w:ascii="Times New Roman" w:hAnsi="Times New Roman"/>
                <w:sz w:val="20"/>
                <w:lang w:val="en-US"/>
              </w:rPr>
            </w:pPr>
            <w:del w:id="4317" w:author="Маслихова Олеся Анатольевна" w:date="2018-12-25T15:06:00Z">
              <w:r w:rsidRPr="00775010" w:rsidDel="0070375E">
                <w:rPr>
                  <w:rFonts w:ascii="Times New Roman" w:hAnsi="Times New Roman" w:hint="eastAsia"/>
                  <w:sz w:val="20"/>
                  <w:lang w:val="en-US"/>
                </w:rPr>
                <w:delText>КПП</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r w:rsidRPr="00775010" w:rsidDel="0070375E">
                <w:rPr>
                  <w:rFonts w:ascii="Times New Roman" w:hAnsi="Times New Roman"/>
                  <w:sz w:val="20"/>
                  <w:lang w:val="en-US"/>
                </w:rPr>
                <w:delText xml:space="preserve"> (103)</w:delText>
              </w:r>
              <w:bookmarkStart w:id="4318" w:name="_Toc1550610"/>
              <w:bookmarkStart w:id="4319" w:name="_Toc1551436"/>
              <w:bookmarkStart w:id="4320" w:name="_Toc6912207"/>
              <w:bookmarkStart w:id="4321" w:name="_Toc21517632"/>
              <w:bookmarkEnd w:id="4318"/>
              <w:bookmarkEnd w:id="4319"/>
              <w:bookmarkEnd w:id="4320"/>
              <w:bookmarkEnd w:id="4321"/>
            </w:del>
          </w:p>
        </w:tc>
        <w:bookmarkStart w:id="4322" w:name="_Toc1550611"/>
        <w:bookmarkStart w:id="4323" w:name="_Toc1551437"/>
        <w:bookmarkStart w:id="4324" w:name="_Toc6912208"/>
        <w:bookmarkStart w:id="4325" w:name="_Toc21517633"/>
        <w:bookmarkEnd w:id="4322"/>
        <w:bookmarkEnd w:id="4323"/>
        <w:bookmarkEnd w:id="4324"/>
        <w:bookmarkEnd w:id="4325"/>
      </w:tr>
      <w:tr w:rsidR="00775010" w:rsidRPr="007A6002" w:rsidDel="0070375E" w14:paraId="1F800FDB" w14:textId="5711D3EB" w:rsidTr="00775010">
        <w:trPr>
          <w:del w:id="4326" w:author="Маслихова Олеся Анатольевна" w:date="2018-12-25T15:06:00Z"/>
        </w:trPr>
        <w:tc>
          <w:tcPr>
            <w:tcW w:w="513" w:type="dxa"/>
          </w:tcPr>
          <w:p w14:paraId="2B0DAF10" w14:textId="5A0DCC64" w:rsidR="00775010" w:rsidRPr="00E95F05" w:rsidDel="0070375E" w:rsidRDefault="00775010" w:rsidP="00650D72">
            <w:pPr>
              <w:pStyle w:val="afa"/>
              <w:numPr>
                <w:ilvl w:val="0"/>
                <w:numId w:val="33"/>
              </w:numPr>
              <w:rPr>
                <w:del w:id="4327" w:author="Маслихова Олеся Анатольевна" w:date="2018-12-25T15:06:00Z"/>
                <w:rStyle w:val="af9"/>
                <w:rFonts w:eastAsia="Calibri"/>
              </w:rPr>
            </w:pPr>
            <w:bookmarkStart w:id="4328" w:name="_Toc1550612"/>
            <w:bookmarkStart w:id="4329" w:name="_Toc1551438"/>
            <w:bookmarkStart w:id="4330" w:name="_Toc6912209"/>
            <w:bookmarkStart w:id="4331" w:name="_Toc21517634"/>
            <w:bookmarkEnd w:id="4328"/>
            <w:bookmarkEnd w:id="4329"/>
            <w:bookmarkEnd w:id="4330"/>
            <w:bookmarkEnd w:id="4331"/>
          </w:p>
        </w:tc>
        <w:tc>
          <w:tcPr>
            <w:tcW w:w="2464" w:type="dxa"/>
          </w:tcPr>
          <w:p w14:paraId="4701C876" w14:textId="2E766C85" w:rsidR="00775010" w:rsidRPr="00775010" w:rsidDel="0070375E" w:rsidRDefault="00775010" w:rsidP="00775010">
            <w:pPr>
              <w:pStyle w:val="af"/>
              <w:ind w:left="0" w:firstLine="0"/>
              <w:rPr>
                <w:del w:id="4332" w:author="Маслихова Олеся Анатольевна" w:date="2018-12-25T15:06:00Z"/>
                <w:rFonts w:ascii="Times New Roman" w:hAnsi="Times New Roman"/>
                <w:sz w:val="20"/>
                <w:lang w:val="en-US"/>
              </w:rPr>
            </w:pPr>
            <w:del w:id="4333" w:author="Маслихова Олеся Анатольевна" w:date="2018-12-25T15:06:00Z">
              <w:r w:rsidRPr="00775010" w:rsidDel="0070375E">
                <w:rPr>
                  <w:rFonts w:ascii="Times New Roman" w:hAnsi="Times New Roman"/>
                  <w:sz w:val="20"/>
                  <w:lang w:val="en-US"/>
                </w:rPr>
                <w:delText>RECEIVERNAME</w:delText>
              </w:r>
              <w:bookmarkStart w:id="4334" w:name="_Toc1550613"/>
              <w:bookmarkStart w:id="4335" w:name="_Toc1551439"/>
              <w:bookmarkStart w:id="4336" w:name="_Toc6912210"/>
              <w:bookmarkStart w:id="4337" w:name="_Toc21517635"/>
              <w:bookmarkEnd w:id="4334"/>
              <w:bookmarkEnd w:id="4335"/>
              <w:bookmarkEnd w:id="4336"/>
              <w:bookmarkEnd w:id="4337"/>
            </w:del>
          </w:p>
        </w:tc>
        <w:tc>
          <w:tcPr>
            <w:tcW w:w="1701" w:type="dxa"/>
          </w:tcPr>
          <w:p w14:paraId="2A7433EE" w14:textId="4C9C6FA8" w:rsidR="00775010" w:rsidRPr="00775010" w:rsidDel="0070375E" w:rsidRDefault="00775010" w:rsidP="00775010">
            <w:pPr>
              <w:pStyle w:val="af"/>
              <w:ind w:left="0" w:firstLine="0"/>
              <w:rPr>
                <w:del w:id="4338" w:author="Маслихова Олеся Анатольевна" w:date="2018-12-25T15:06:00Z"/>
                <w:rFonts w:ascii="Times New Roman" w:hAnsi="Times New Roman"/>
                <w:sz w:val="20"/>
                <w:lang w:val="en-US"/>
              </w:rPr>
            </w:pPr>
            <w:del w:id="4339" w:author="Маслихова Олеся Анатольевна" w:date="2018-12-25T15:06:00Z">
              <w:r w:rsidRPr="00775010" w:rsidDel="0070375E">
                <w:rPr>
                  <w:rFonts w:ascii="Times New Roman" w:hAnsi="Times New Roman"/>
                  <w:sz w:val="20"/>
                  <w:lang w:val="en-US"/>
                </w:rPr>
                <w:delText>string</w:delText>
              </w:r>
              <w:bookmarkStart w:id="4340" w:name="_Toc1550614"/>
              <w:bookmarkStart w:id="4341" w:name="_Toc1551440"/>
              <w:bookmarkStart w:id="4342" w:name="_Toc6912211"/>
              <w:bookmarkStart w:id="4343" w:name="_Toc21517636"/>
              <w:bookmarkEnd w:id="4340"/>
              <w:bookmarkEnd w:id="4341"/>
              <w:bookmarkEnd w:id="4342"/>
              <w:bookmarkEnd w:id="4343"/>
            </w:del>
          </w:p>
        </w:tc>
        <w:tc>
          <w:tcPr>
            <w:tcW w:w="1842" w:type="dxa"/>
          </w:tcPr>
          <w:p w14:paraId="46F8FBDD" w14:textId="17FB5D79" w:rsidR="00775010" w:rsidRPr="007A6002" w:rsidDel="0070375E" w:rsidRDefault="00DE1C4A" w:rsidP="00DE1C4A">
            <w:pPr>
              <w:ind w:left="0" w:firstLine="0"/>
              <w:rPr>
                <w:del w:id="4344" w:author="Маслихова Олеся Анатольевна" w:date="2018-12-25T15:06:00Z"/>
                <w:spacing w:val="-5"/>
                <w:szCs w:val="20"/>
                <w:lang w:val="en-US" w:eastAsia="en-US"/>
              </w:rPr>
            </w:pPr>
            <w:del w:id="4345" w:author="Маслихова Олеся Анатольевна" w:date="2018-12-25T15:06:00Z">
              <w:r w:rsidDel="0070375E">
                <w:rPr>
                  <w:szCs w:val="20"/>
                </w:rPr>
                <w:delText>Да</w:delText>
              </w:r>
              <w:r w:rsidDel="0070375E">
                <w:rPr>
                  <w:szCs w:val="20"/>
                  <w:lang w:val="en-US"/>
                </w:rPr>
                <w:delText xml:space="preserve">, </w:delText>
              </w:r>
              <w:r w:rsidRPr="0086339F" w:rsidDel="0070375E">
                <w:rPr>
                  <w:szCs w:val="20"/>
                  <w:lang w:val="en-US"/>
                </w:rPr>
                <w:delText>R020SignDigest</w:delText>
              </w:r>
              <w:bookmarkStart w:id="4346" w:name="_Toc1550615"/>
              <w:bookmarkStart w:id="4347" w:name="_Toc1551441"/>
              <w:bookmarkStart w:id="4348" w:name="_Toc6912212"/>
              <w:bookmarkStart w:id="4349" w:name="_Toc21517637"/>
              <w:bookmarkEnd w:id="4346"/>
              <w:bookmarkEnd w:id="4347"/>
              <w:bookmarkEnd w:id="4348"/>
              <w:bookmarkEnd w:id="4349"/>
            </w:del>
          </w:p>
        </w:tc>
        <w:tc>
          <w:tcPr>
            <w:tcW w:w="3119" w:type="dxa"/>
          </w:tcPr>
          <w:p w14:paraId="58E33549" w14:textId="10E25CE1" w:rsidR="00775010" w:rsidRPr="00775010" w:rsidDel="0070375E" w:rsidRDefault="00775010" w:rsidP="00775010">
            <w:pPr>
              <w:pStyle w:val="af"/>
              <w:ind w:left="0" w:firstLine="0"/>
              <w:rPr>
                <w:del w:id="4350" w:author="Маслихова Олеся Анатольевна" w:date="2018-12-25T15:06:00Z"/>
                <w:rFonts w:ascii="Times New Roman" w:hAnsi="Times New Roman"/>
                <w:sz w:val="20"/>
                <w:lang w:val="en-US"/>
              </w:rPr>
            </w:pPr>
            <w:del w:id="4351" w:author="Маслихова Олеся Анатольевна" w:date="2018-12-25T15:06:00Z">
              <w:r w:rsidRPr="00775010" w:rsidDel="0070375E">
                <w:rPr>
                  <w:rFonts w:ascii="Times New Roman" w:hAnsi="Times New Roman" w:hint="eastAsia"/>
                  <w:sz w:val="20"/>
                  <w:lang w:val="en-US"/>
                </w:rPr>
                <w:delText>Название</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получателя</w:delText>
              </w:r>
              <w:bookmarkStart w:id="4352" w:name="_Toc1550616"/>
              <w:bookmarkStart w:id="4353" w:name="_Toc1551442"/>
              <w:bookmarkStart w:id="4354" w:name="_Toc6912213"/>
              <w:bookmarkStart w:id="4355" w:name="_Toc21517638"/>
              <w:bookmarkEnd w:id="4352"/>
              <w:bookmarkEnd w:id="4353"/>
              <w:bookmarkEnd w:id="4354"/>
              <w:bookmarkEnd w:id="4355"/>
            </w:del>
          </w:p>
        </w:tc>
        <w:bookmarkStart w:id="4356" w:name="_Toc1550617"/>
        <w:bookmarkStart w:id="4357" w:name="_Toc1551443"/>
        <w:bookmarkStart w:id="4358" w:name="_Toc6912214"/>
        <w:bookmarkStart w:id="4359" w:name="_Toc21517639"/>
        <w:bookmarkEnd w:id="4356"/>
        <w:bookmarkEnd w:id="4357"/>
        <w:bookmarkEnd w:id="4358"/>
        <w:bookmarkEnd w:id="4359"/>
      </w:tr>
      <w:tr w:rsidR="00775010" w:rsidRPr="00775010" w:rsidDel="0070375E" w14:paraId="583ACD5E" w14:textId="29B9F571" w:rsidTr="00775010">
        <w:trPr>
          <w:del w:id="4360" w:author="Маслихова Олеся Анатольевна" w:date="2018-12-25T15:06:00Z"/>
        </w:trPr>
        <w:tc>
          <w:tcPr>
            <w:tcW w:w="513" w:type="dxa"/>
          </w:tcPr>
          <w:p w14:paraId="0EED1256" w14:textId="61FBB057" w:rsidR="00775010" w:rsidRPr="00E95F05" w:rsidDel="0070375E" w:rsidRDefault="00775010" w:rsidP="00650D72">
            <w:pPr>
              <w:pStyle w:val="afa"/>
              <w:numPr>
                <w:ilvl w:val="0"/>
                <w:numId w:val="33"/>
              </w:numPr>
              <w:rPr>
                <w:del w:id="4361" w:author="Маслихова Олеся Анатольевна" w:date="2018-12-25T15:06:00Z"/>
                <w:rStyle w:val="af9"/>
                <w:rFonts w:eastAsia="Calibri"/>
              </w:rPr>
            </w:pPr>
            <w:bookmarkStart w:id="4362" w:name="_Toc1550618"/>
            <w:bookmarkStart w:id="4363" w:name="_Toc1551444"/>
            <w:bookmarkStart w:id="4364" w:name="_Toc6912215"/>
            <w:bookmarkStart w:id="4365" w:name="_Toc21517640"/>
            <w:bookmarkEnd w:id="4362"/>
            <w:bookmarkEnd w:id="4363"/>
            <w:bookmarkEnd w:id="4364"/>
            <w:bookmarkEnd w:id="4365"/>
          </w:p>
        </w:tc>
        <w:tc>
          <w:tcPr>
            <w:tcW w:w="2464" w:type="dxa"/>
          </w:tcPr>
          <w:p w14:paraId="37E5358C" w14:textId="5EE09EC0" w:rsidR="00775010" w:rsidRPr="00775010" w:rsidDel="0070375E" w:rsidRDefault="00775010" w:rsidP="00775010">
            <w:pPr>
              <w:pStyle w:val="af"/>
              <w:ind w:left="0" w:firstLine="0"/>
              <w:rPr>
                <w:del w:id="4366" w:author="Маслихова Олеся Анатольевна" w:date="2018-12-25T15:06:00Z"/>
                <w:rFonts w:ascii="Times New Roman" w:hAnsi="Times New Roman"/>
                <w:sz w:val="20"/>
                <w:lang w:val="en-US"/>
              </w:rPr>
            </w:pPr>
            <w:del w:id="4367" w:author="Маслихова Олеся Анатольевна" w:date="2018-12-25T15:06:00Z">
              <w:r w:rsidRPr="00775010" w:rsidDel="0070375E">
                <w:rPr>
                  <w:rFonts w:ascii="Times New Roman" w:hAnsi="Times New Roman"/>
                  <w:sz w:val="20"/>
                  <w:lang w:val="en-US"/>
                </w:rPr>
                <w:delText>RECIEPTDATE</w:delText>
              </w:r>
              <w:bookmarkStart w:id="4368" w:name="_Toc1550619"/>
              <w:bookmarkStart w:id="4369" w:name="_Toc1551445"/>
              <w:bookmarkStart w:id="4370" w:name="_Toc6912216"/>
              <w:bookmarkStart w:id="4371" w:name="_Toc21517641"/>
              <w:bookmarkEnd w:id="4368"/>
              <w:bookmarkEnd w:id="4369"/>
              <w:bookmarkEnd w:id="4370"/>
              <w:bookmarkEnd w:id="4371"/>
            </w:del>
          </w:p>
        </w:tc>
        <w:tc>
          <w:tcPr>
            <w:tcW w:w="1701" w:type="dxa"/>
          </w:tcPr>
          <w:p w14:paraId="6F44208F" w14:textId="5FBB170A" w:rsidR="00775010" w:rsidRPr="00775010" w:rsidDel="0070375E" w:rsidRDefault="00775010" w:rsidP="00775010">
            <w:pPr>
              <w:pStyle w:val="af"/>
              <w:ind w:left="0" w:firstLine="0"/>
              <w:rPr>
                <w:del w:id="4372" w:author="Маслихова Олеся Анатольевна" w:date="2018-12-25T15:06:00Z"/>
                <w:rFonts w:ascii="Times New Roman" w:hAnsi="Times New Roman"/>
                <w:sz w:val="20"/>
                <w:lang w:val="en-US"/>
              </w:rPr>
            </w:pPr>
            <w:del w:id="4373" w:author="Маслихова Олеся Анатольевна" w:date="2018-12-25T15:06:00Z">
              <w:r w:rsidRPr="00775010" w:rsidDel="0070375E">
                <w:rPr>
                  <w:rFonts w:ascii="Times New Roman" w:hAnsi="Times New Roman"/>
                  <w:sz w:val="20"/>
                  <w:lang w:val="en-US"/>
                </w:rPr>
                <w:delText>timestamp</w:delText>
              </w:r>
              <w:bookmarkStart w:id="4374" w:name="_Toc1550620"/>
              <w:bookmarkStart w:id="4375" w:name="_Toc1551446"/>
              <w:bookmarkStart w:id="4376" w:name="_Toc6912217"/>
              <w:bookmarkStart w:id="4377" w:name="_Toc21517642"/>
              <w:bookmarkEnd w:id="4374"/>
              <w:bookmarkEnd w:id="4375"/>
              <w:bookmarkEnd w:id="4376"/>
              <w:bookmarkEnd w:id="4377"/>
            </w:del>
          </w:p>
        </w:tc>
        <w:tc>
          <w:tcPr>
            <w:tcW w:w="1842" w:type="dxa"/>
          </w:tcPr>
          <w:p w14:paraId="23A212F3" w14:textId="276FB5D3" w:rsidR="00775010" w:rsidRPr="007A6002" w:rsidDel="0070375E" w:rsidRDefault="00775010" w:rsidP="00DE1C4A">
            <w:pPr>
              <w:ind w:left="0" w:firstLine="0"/>
              <w:rPr>
                <w:del w:id="4378" w:author="Маслихова Олеся Анатольевна" w:date="2018-12-25T15:06:00Z"/>
                <w:spacing w:val="-5"/>
                <w:szCs w:val="20"/>
                <w:lang w:val="en-US" w:eastAsia="en-US"/>
              </w:rPr>
            </w:pPr>
            <w:bookmarkStart w:id="4379" w:name="_Toc1550621"/>
            <w:bookmarkStart w:id="4380" w:name="_Toc1551447"/>
            <w:bookmarkStart w:id="4381" w:name="_Toc6912218"/>
            <w:bookmarkStart w:id="4382" w:name="_Toc21517643"/>
            <w:bookmarkEnd w:id="4379"/>
            <w:bookmarkEnd w:id="4380"/>
            <w:bookmarkEnd w:id="4381"/>
            <w:bookmarkEnd w:id="4382"/>
          </w:p>
        </w:tc>
        <w:tc>
          <w:tcPr>
            <w:tcW w:w="3119" w:type="dxa"/>
          </w:tcPr>
          <w:p w14:paraId="1BBDB7A4" w14:textId="7A3A4D72" w:rsidR="00775010" w:rsidRPr="00775010" w:rsidDel="0070375E" w:rsidRDefault="00775010" w:rsidP="00775010">
            <w:pPr>
              <w:pStyle w:val="af"/>
              <w:ind w:left="0" w:firstLine="0"/>
              <w:rPr>
                <w:del w:id="4383" w:author="Маслихова Олеся Анатольевна" w:date="2018-12-25T15:06:00Z"/>
                <w:rFonts w:ascii="Times New Roman" w:hAnsi="Times New Roman"/>
                <w:sz w:val="20"/>
              </w:rPr>
            </w:pPr>
            <w:del w:id="4384" w:author="Маслихова Олеся Анатольевна" w:date="2018-12-25T15:06:00Z">
              <w:r w:rsidRPr="00775010" w:rsidDel="0070375E">
                <w:rPr>
                  <w:rFonts w:ascii="Times New Roman" w:hAnsi="Times New Roman" w:hint="eastAsia"/>
                  <w:sz w:val="20"/>
                </w:rPr>
                <w:delText>Дата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поступления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в</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банк</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плательщика</w:delText>
              </w:r>
              <w:bookmarkStart w:id="4385" w:name="_Toc1550622"/>
              <w:bookmarkStart w:id="4386" w:name="_Toc1551448"/>
              <w:bookmarkStart w:id="4387" w:name="_Toc6912219"/>
              <w:bookmarkStart w:id="4388" w:name="_Toc21517644"/>
              <w:bookmarkEnd w:id="4385"/>
              <w:bookmarkEnd w:id="4386"/>
              <w:bookmarkEnd w:id="4387"/>
              <w:bookmarkEnd w:id="4388"/>
            </w:del>
          </w:p>
        </w:tc>
        <w:bookmarkStart w:id="4389" w:name="_Toc1550623"/>
        <w:bookmarkStart w:id="4390" w:name="_Toc1551449"/>
        <w:bookmarkStart w:id="4391" w:name="_Toc6912220"/>
        <w:bookmarkStart w:id="4392" w:name="_Toc21517645"/>
        <w:bookmarkEnd w:id="4389"/>
        <w:bookmarkEnd w:id="4390"/>
        <w:bookmarkEnd w:id="4391"/>
        <w:bookmarkEnd w:id="4392"/>
      </w:tr>
      <w:tr w:rsidR="00775010" w:rsidRPr="007A6002" w:rsidDel="0070375E" w14:paraId="19BEC9F1" w14:textId="1244DC9E" w:rsidTr="00775010">
        <w:trPr>
          <w:del w:id="4393" w:author="Маслихова Олеся Анатольевна" w:date="2018-12-25T15:06:00Z"/>
        </w:trPr>
        <w:tc>
          <w:tcPr>
            <w:tcW w:w="513" w:type="dxa"/>
          </w:tcPr>
          <w:p w14:paraId="62E5713A" w14:textId="5E09C099" w:rsidR="00775010" w:rsidRPr="00E95F05" w:rsidDel="0070375E" w:rsidRDefault="00775010" w:rsidP="00650D72">
            <w:pPr>
              <w:pStyle w:val="afa"/>
              <w:numPr>
                <w:ilvl w:val="0"/>
                <w:numId w:val="33"/>
              </w:numPr>
              <w:rPr>
                <w:del w:id="4394" w:author="Маслихова Олеся Анатольевна" w:date="2018-12-25T15:06:00Z"/>
                <w:rStyle w:val="af9"/>
                <w:rFonts w:eastAsia="Calibri"/>
              </w:rPr>
            </w:pPr>
            <w:bookmarkStart w:id="4395" w:name="_Toc1550624"/>
            <w:bookmarkStart w:id="4396" w:name="_Toc1551450"/>
            <w:bookmarkStart w:id="4397" w:name="_Toc6912221"/>
            <w:bookmarkStart w:id="4398" w:name="_Toc21517646"/>
            <w:bookmarkEnd w:id="4395"/>
            <w:bookmarkEnd w:id="4396"/>
            <w:bookmarkEnd w:id="4397"/>
            <w:bookmarkEnd w:id="4398"/>
          </w:p>
        </w:tc>
        <w:tc>
          <w:tcPr>
            <w:tcW w:w="2464" w:type="dxa"/>
          </w:tcPr>
          <w:p w14:paraId="1735B55C" w14:textId="10921A73" w:rsidR="00775010" w:rsidRPr="00775010" w:rsidDel="0070375E" w:rsidRDefault="00775010" w:rsidP="00775010">
            <w:pPr>
              <w:pStyle w:val="af"/>
              <w:ind w:left="0" w:firstLine="0"/>
              <w:rPr>
                <w:del w:id="4399" w:author="Маслихова Олеся Анатольевна" w:date="2018-12-25T15:06:00Z"/>
                <w:rFonts w:ascii="Times New Roman" w:hAnsi="Times New Roman"/>
                <w:sz w:val="20"/>
                <w:lang w:val="en-US"/>
              </w:rPr>
            </w:pPr>
            <w:del w:id="4400" w:author="Маслихова Олеся Анатольевна" w:date="2018-12-25T15:06:00Z">
              <w:r w:rsidRPr="00775010" w:rsidDel="0070375E">
                <w:rPr>
                  <w:rFonts w:ascii="Times New Roman" w:hAnsi="Times New Roman"/>
                  <w:sz w:val="20"/>
                  <w:lang w:val="en-US"/>
                </w:rPr>
                <w:delText>SNUMDOC</w:delText>
              </w:r>
              <w:bookmarkStart w:id="4401" w:name="_Toc1550625"/>
              <w:bookmarkStart w:id="4402" w:name="_Toc1551451"/>
              <w:bookmarkStart w:id="4403" w:name="_Toc6912222"/>
              <w:bookmarkStart w:id="4404" w:name="_Toc21517647"/>
              <w:bookmarkEnd w:id="4401"/>
              <w:bookmarkEnd w:id="4402"/>
              <w:bookmarkEnd w:id="4403"/>
              <w:bookmarkEnd w:id="4404"/>
            </w:del>
          </w:p>
        </w:tc>
        <w:tc>
          <w:tcPr>
            <w:tcW w:w="1701" w:type="dxa"/>
          </w:tcPr>
          <w:p w14:paraId="027B447F" w14:textId="2F248C16" w:rsidR="00775010" w:rsidRPr="00775010" w:rsidDel="0070375E" w:rsidRDefault="00775010" w:rsidP="00775010">
            <w:pPr>
              <w:pStyle w:val="af"/>
              <w:ind w:left="0" w:firstLine="0"/>
              <w:rPr>
                <w:del w:id="4405" w:author="Маслихова Олеся Анатольевна" w:date="2018-12-25T15:06:00Z"/>
                <w:rFonts w:ascii="Times New Roman" w:hAnsi="Times New Roman"/>
                <w:sz w:val="20"/>
                <w:lang w:val="en-US"/>
              </w:rPr>
            </w:pPr>
            <w:del w:id="4406" w:author="Маслихова Олеся Анатольевна" w:date="2018-12-25T15:06:00Z">
              <w:r w:rsidRPr="00775010" w:rsidDel="0070375E">
                <w:rPr>
                  <w:rFonts w:ascii="Times New Roman" w:hAnsi="Times New Roman"/>
                  <w:sz w:val="20"/>
                  <w:lang w:val="en-US"/>
                </w:rPr>
                <w:delText>string</w:delText>
              </w:r>
              <w:bookmarkStart w:id="4407" w:name="_Toc1550626"/>
              <w:bookmarkStart w:id="4408" w:name="_Toc1551452"/>
              <w:bookmarkStart w:id="4409" w:name="_Toc6912223"/>
              <w:bookmarkStart w:id="4410" w:name="_Toc21517648"/>
              <w:bookmarkEnd w:id="4407"/>
              <w:bookmarkEnd w:id="4408"/>
              <w:bookmarkEnd w:id="4409"/>
              <w:bookmarkEnd w:id="4410"/>
            </w:del>
          </w:p>
        </w:tc>
        <w:tc>
          <w:tcPr>
            <w:tcW w:w="1842" w:type="dxa"/>
          </w:tcPr>
          <w:p w14:paraId="4DFF66D8" w14:textId="281EE4B0" w:rsidR="00775010" w:rsidRPr="007A6002" w:rsidDel="0070375E" w:rsidRDefault="00775010" w:rsidP="00DE1C4A">
            <w:pPr>
              <w:ind w:left="0" w:firstLine="0"/>
              <w:rPr>
                <w:del w:id="4411" w:author="Маслихова Олеся Анатольевна" w:date="2018-12-25T15:06:00Z"/>
                <w:spacing w:val="-5"/>
                <w:szCs w:val="20"/>
                <w:lang w:val="en-US" w:eastAsia="en-US"/>
              </w:rPr>
            </w:pPr>
            <w:bookmarkStart w:id="4412" w:name="_Toc1550627"/>
            <w:bookmarkStart w:id="4413" w:name="_Toc1551453"/>
            <w:bookmarkStart w:id="4414" w:name="_Toc6912224"/>
            <w:bookmarkStart w:id="4415" w:name="_Toc21517649"/>
            <w:bookmarkEnd w:id="4412"/>
            <w:bookmarkEnd w:id="4413"/>
            <w:bookmarkEnd w:id="4414"/>
            <w:bookmarkEnd w:id="4415"/>
          </w:p>
        </w:tc>
        <w:tc>
          <w:tcPr>
            <w:tcW w:w="3119" w:type="dxa"/>
          </w:tcPr>
          <w:p w14:paraId="5A195AD7" w14:textId="3BFA741A" w:rsidR="00775010" w:rsidRPr="00775010" w:rsidDel="0070375E" w:rsidRDefault="00775010" w:rsidP="00775010">
            <w:pPr>
              <w:pStyle w:val="af"/>
              <w:ind w:left="0" w:firstLine="0"/>
              <w:rPr>
                <w:del w:id="4416" w:author="Маслихова Олеся Анатольевна" w:date="2018-12-25T15:06:00Z"/>
                <w:rFonts w:ascii="Times New Roman" w:hAnsi="Times New Roman"/>
                <w:sz w:val="20"/>
                <w:lang w:val="en-US"/>
              </w:rPr>
            </w:pPr>
            <w:del w:id="4417" w:author="Маслихова Олеся Анатольевна" w:date="2018-12-25T15:06:00Z">
              <w:r w:rsidRPr="00775010" w:rsidDel="0070375E">
                <w:rPr>
                  <w:rFonts w:ascii="Times New Roman" w:hAnsi="Times New Roman" w:hint="eastAsia"/>
                  <w:sz w:val="20"/>
                  <w:lang w:val="en-US"/>
                </w:rPr>
                <w:delText>Номер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документа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в</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СМФР</w:delText>
              </w:r>
              <w:bookmarkStart w:id="4418" w:name="_Toc1550628"/>
              <w:bookmarkStart w:id="4419" w:name="_Toc1551454"/>
              <w:bookmarkStart w:id="4420" w:name="_Toc6912225"/>
              <w:bookmarkStart w:id="4421" w:name="_Toc21517650"/>
              <w:bookmarkEnd w:id="4418"/>
              <w:bookmarkEnd w:id="4419"/>
              <w:bookmarkEnd w:id="4420"/>
              <w:bookmarkEnd w:id="4421"/>
            </w:del>
          </w:p>
        </w:tc>
        <w:bookmarkStart w:id="4422" w:name="_Toc1550629"/>
        <w:bookmarkStart w:id="4423" w:name="_Toc1551455"/>
        <w:bookmarkStart w:id="4424" w:name="_Toc6912226"/>
        <w:bookmarkStart w:id="4425" w:name="_Toc21517651"/>
        <w:bookmarkEnd w:id="4422"/>
        <w:bookmarkEnd w:id="4423"/>
        <w:bookmarkEnd w:id="4424"/>
        <w:bookmarkEnd w:id="4425"/>
      </w:tr>
      <w:tr w:rsidR="00775010" w:rsidRPr="00775010" w:rsidDel="0070375E" w14:paraId="49DED73C" w14:textId="70C7DC55" w:rsidTr="00775010">
        <w:trPr>
          <w:del w:id="4426" w:author="Маслихова Олеся Анатольевна" w:date="2018-12-25T15:06:00Z"/>
        </w:trPr>
        <w:tc>
          <w:tcPr>
            <w:tcW w:w="513" w:type="dxa"/>
          </w:tcPr>
          <w:p w14:paraId="4755E23D" w14:textId="76D064B3" w:rsidR="00775010" w:rsidRPr="00E95F05" w:rsidDel="0070375E" w:rsidRDefault="00775010" w:rsidP="00650D72">
            <w:pPr>
              <w:pStyle w:val="afa"/>
              <w:numPr>
                <w:ilvl w:val="0"/>
                <w:numId w:val="33"/>
              </w:numPr>
              <w:rPr>
                <w:del w:id="4427" w:author="Маслихова Олеся Анатольевна" w:date="2018-12-25T15:06:00Z"/>
                <w:rStyle w:val="af9"/>
                <w:rFonts w:eastAsia="Calibri"/>
              </w:rPr>
            </w:pPr>
            <w:bookmarkStart w:id="4428" w:name="_Toc1550630"/>
            <w:bookmarkStart w:id="4429" w:name="_Toc1551456"/>
            <w:bookmarkStart w:id="4430" w:name="_Toc6912227"/>
            <w:bookmarkStart w:id="4431" w:name="_Toc21517652"/>
            <w:bookmarkEnd w:id="4428"/>
            <w:bookmarkEnd w:id="4429"/>
            <w:bookmarkEnd w:id="4430"/>
            <w:bookmarkEnd w:id="4431"/>
          </w:p>
        </w:tc>
        <w:tc>
          <w:tcPr>
            <w:tcW w:w="2464" w:type="dxa"/>
          </w:tcPr>
          <w:p w14:paraId="44D52722" w14:textId="1EB9D1FB" w:rsidR="00775010" w:rsidRPr="00775010" w:rsidDel="0070375E" w:rsidRDefault="00775010" w:rsidP="00775010">
            <w:pPr>
              <w:pStyle w:val="af"/>
              <w:ind w:left="0" w:firstLine="0"/>
              <w:rPr>
                <w:del w:id="4432" w:author="Маслихова Олеся Анатольевна" w:date="2018-12-25T15:06:00Z"/>
                <w:rFonts w:ascii="Times New Roman" w:hAnsi="Times New Roman"/>
                <w:sz w:val="20"/>
                <w:lang w:val="en-US"/>
              </w:rPr>
            </w:pPr>
            <w:del w:id="4433" w:author="Маслихова Олеся Анатольевна" w:date="2018-12-25T15:06:00Z">
              <w:r w:rsidRPr="00775010" w:rsidDel="0070375E">
                <w:rPr>
                  <w:rFonts w:ascii="Times New Roman" w:hAnsi="Times New Roman"/>
                  <w:sz w:val="20"/>
                  <w:lang w:val="en-US"/>
                </w:rPr>
                <w:delText>STATUS</w:delText>
              </w:r>
              <w:bookmarkStart w:id="4434" w:name="_Toc1550631"/>
              <w:bookmarkStart w:id="4435" w:name="_Toc1551457"/>
              <w:bookmarkStart w:id="4436" w:name="_Toc6912228"/>
              <w:bookmarkStart w:id="4437" w:name="_Toc21517653"/>
              <w:bookmarkEnd w:id="4434"/>
              <w:bookmarkEnd w:id="4435"/>
              <w:bookmarkEnd w:id="4436"/>
              <w:bookmarkEnd w:id="4437"/>
            </w:del>
          </w:p>
        </w:tc>
        <w:tc>
          <w:tcPr>
            <w:tcW w:w="1701" w:type="dxa"/>
          </w:tcPr>
          <w:p w14:paraId="404B2F8C" w14:textId="371CB8EA" w:rsidR="00775010" w:rsidRPr="00775010" w:rsidDel="0070375E" w:rsidRDefault="00775010" w:rsidP="00775010">
            <w:pPr>
              <w:pStyle w:val="af"/>
              <w:ind w:left="0" w:firstLine="0"/>
              <w:rPr>
                <w:del w:id="4438" w:author="Маслихова Олеся Анатольевна" w:date="2018-12-25T15:06:00Z"/>
                <w:rFonts w:ascii="Times New Roman" w:hAnsi="Times New Roman"/>
                <w:sz w:val="20"/>
                <w:lang w:val="en-US"/>
              </w:rPr>
            </w:pPr>
            <w:del w:id="4439" w:author="Маслихова Олеся Анатольевна" w:date="2018-12-25T15:06:00Z">
              <w:r w:rsidRPr="00775010" w:rsidDel="0070375E">
                <w:rPr>
                  <w:rFonts w:ascii="Times New Roman" w:hAnsi="Times New Roman"/>
                  <w:sz w:val="20"/>
                  <w:lang w:val="en-US"/>
                </w:rPr>
                <w:delText>string</w:delText>
              </w:r>
              <w:bookmarkStart w:id="4440" w:name="_Toc1550632"/>
              <w:bookmarkStart w:id="4441" w:name="_Toc1551458"/>
              <w:bookmarkStart w:id="4442" w:name="_Toc6912229"/>
              <w:bookmarkStart w:id="4443" w:name="_Toc21517654"/>
              <w:bookmarkEnd w:id="4440"/>
              <w:bookmarkEnd w:id="4441"/>
              <w:bookmarkEnd w:id="4442"/>
              <w:bookmarkEnd w:id="4443"/>
            </w:del>
          </w:p>
        </w:tc>
        <w:tc>
          <w:tcPr>
            <w:tcW w:w="1842" w:type="dxa"/>
          </w:tcPr>
          <w:p w14:paraId="1F6BF2CA" w14:textId="63EEBCA0" w:rsidR="00775010" w:rsidRPr="007A6002" w:rsidDel="0070375E" w:rsidRDefault="00775010" w:rsidP="00DE1C4A">
            <w:pPr>
              <w:ind w:left="0" w:firstLine="0"/>
              <w:rPr>
                <w:del w:id="4444" w:author="Маслихова Олеся Анатольевна" w:date="2018-12-25T15:06:00Z"/>
                <w:spacing w:val="-5"/>
                <w:szCs w:val="20"/>
                <w:lang w:val="en-US" w:eastAsia="en-US"/>
              </w:rPr>
            </w:pPr>
            <w:bookmarkStart w:id="4445" w:name="_Toc1550633"/>
            <w:bookmarkStart w:id="4446" w:name="_Toc1551459"/>
            <w:bookmarkStart w:id="4447" w:name="_Toc6912230"/>
            <w:bookmarkStart w:id="4448" w:name="_Toc21517655"/>
            <w:bookmarkEnd w:id="4445"/>
            <w:bookmarkEnd w:id="4446"/>
            <w:bookmarkEnd w:id="4447"/>
            <w:bookmarkEnd w:id="4448"/>
          </w:p>
        </w:tc>
        <w:tc>
          <w:tcPr>
            <w:tcW w:w="3119" w:type="dxa"/>
          </w:tcPr>
          <w:p w14:paraId="0B4DFC90" w14:textId="5D61174D" w:rsidR="00775010" w:rsidRPr="00775010" w:rsidDel="0070375E" w:rsidRDefault="00775010" w:rsidP="00775010">
            <w:pPr>
              <w:pStyle w:val="af"/>
              <w:ind w:left="0" w:firstLine="0"/>
              <w:rPr>
                <w:del w:id="4449" w:author="Маслихова Олеся Анатольевна" w:date="2018-12-25T15:06:00Z"/>
                <w:rFonts w:ascii="Times New Roman" w:hAnsi="Times New Roman"/>
                <w:sz w:val="20"/>
              </w:rPr>
            </w:pPr>
            <w:del w:id="4450" w:author="Маслихова Олеся Анатольевна" w:date="2018-12-25T15:06:00Z">
              <w:r w:rsidRPr="00775010" w:rsidDel="0070375E">
                <w:rPr>
                  <w:rFonts w:ascii="Times New Roman" w:hAnsi="Times New Roman" w:hint="eastAsia"/>
                  <w:sz w:val="20"/>
                </w:rPr>
                <w:delText>Статус</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составителя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документа</w:delText>
              </w:r>
              <w:r w:rsidRPr="00775010" w:rsidDel="0070375E">
                <w:rPr>
                  <w:rFonts w:ascii="Times New Roman" w:hAnsi="Times New Roman"/>
                  <w:sz w:val="20"/>
                </w:rPr>
                <w:delText xml:space="preserve"> (</w:delText>
              </w:r>
              <w:r w:rsidRPr="00775010" w:rsidDel="0070375E">
                <w:rPr>
                  <w:rFonts w:ascii="Times New Roman" w:hAnsi="Times New Roman"/>
                  <w:sz w:val="20"/>
                  <w:lang w:val="en-US"/>
                </w:rPr>
                <w:delText>S</w:delText>
              </w:r>
              <w:r w:rsidRPr="00775010" w:rsidDel="0070375E">
                <w:rPr>
                  <w:rFonts w:ascii="Times New Roman" w:hAnsi="Times New Roman"/>
                  <w:sz w:val="20"/>
                </w:rPr>
                <w:delText>_</w:delText>
              </w:r>
              <w:r w:rsidRPr="00775010" w:rsidDel="0070375E">
                <w:rPr>
                  <w:rFonts w:ascii="Times New Roman" w:hAnsi="Times New Roman"/>
                  <w:sz w:val="20"/>
                  <w:lang w:val="en-US"/>
                </w:rPr>
                <w:delText>NS</w:delText>
              </w:r>
              <w:r w:rsidRPr="00775010" w:rsidDel="0070375E">
                <w:rPr>
                  <w:rFonts w:ascii="Times New Roman" w:hAnsi="Times New Roman"/>
                  <w:sz w:val="20"/>
                </w:rPr>
                <w:delText>2)</w:delText>
              </w:r>
              <w:bookmarkStart w:id="4451" w:name="_Toc1550634"/>
              <w:bookmarkStart w:id="4452" w:name="_Toc1551460"/>
              <w:bookmarkStart w:id="4453" w:name="_Toc6912231"/>
              <w:bookmarkStart w:id="4454" w:name="_Toc21517656"/>
              <w:bookmarkEnd w:id="4451"/>
              <w:bookmarkEnd w:id="4452"/>
              <w:bookmarkEnd w:id="4453"/>
              <w:bookmarkEnd w:id="4454"/>
            </w:del>
          </w:p>
        </w:tc>
        <w:bookmarkStart w:id="4455" w:name="_Toc1550635"/>
        <w:bookmarkStart w:id="4456" w:name="_Toc1551461"/>
        <w:bookmarkStart w:id="4457" w:name="_Toc6912232"/>
        <w:bookmarkStart w:id="4458" w:name="_Toc21517657"/>
        <w:bookmarkEnd w:id="4455"/>
        <w:bookmarkEnd w:id="4456"/>
        <w:bookmarkEnd w:id="4457"/>
        <w:bookmarkEnd w:id="4458"/>
      </w:tr>
      <w:tr w:rsidR="00775010" w:rsidRPr="007A6002" w:rsidDel="0070375E" w14:paraId="0C593DF4" w14:textId="7C1DAA6D" w:rsidTr="00775010">
        <w:trPr>
          <w:del w:id="4459" w:author="Маслихова Олеся Анатольевна" w:date="2018-12-25T15:06:00Z"/>
        </w:trPr>
        <w:tc>
          <w:tcPr>
            <w:tcW w:w="513" w:type="dxa"/>
          </w:tcPr>
          <w:p w14:paraId="04F3F81C" w14:textId="3E5C9048" w:rsidR="00775010" w:rsidRPr="00E95F05" w:rsidDel="0070375E" w:rsidRDefault="00775010" w:rsidP="00650D72">
            <w:pPr>
              <w:pStyle w:val="afa"/>
              <w:numPr>
                <w:ilvl w:val="0"/>
                <w:numId w:val="33"/>
              </w:numPr>
              <w:rPr>
                <w:del w:id="4460" w:author="Маслихова Олеся Анатольевна" w:date="2018-12-25T15:06:00Z"/>
                <w:rStyle w:val="af9"/>
                <w:rFonts w:eastAsia="Calibri"/>
              </w:rPr>
            </w:pPr>
            <w:bookmarkStart w:id="4461" w:name="_Toc1550636"/>
            <w:bookmarkStart w:id="4462" w:name="_Toc1551462"/>
            <w:bookmarkStart w:id="4463" w:name="_Toc6912233"/>
            <w:bookmarkStart w:id="4464" w:name="_Toc21517658"/>
            <w:bookmarkEnd w:id="4461"/>
            <w:bookmarkEnd w:id="4462"/>
            <w:bookmarkEnd w:id="4463"/>
            <w:bookmarkEnd w:id="4464"/>
          </w:p>
        </w:tc>
        <w:tc>
          <w:tcPr>
            <w:tcW w:w="2464" w:type="dxa"/>
          </w:tcPr>
          <w:p w14:paraId="1E81FF73" w14:textId="3009E58E" w:rsidR="00775010" w:rsidRPr="00775010" w:rsidDel="0070375E" w:rsidRDefault="00775010" w:rsidP="00775010">
            <w:pPr>
              <w:pStyle w:val="af"/>
              <w:ind w:left="0" w:firstLine="0"/>
              <w:rPr>
                <w:del w:id="4465" w:author="Маслихова Олеся Анатольевна" w:date="2018-12-25T15:06:00Z"/>
                <w:rFonts w:ascii="Times New Roman" w:hAnsi="Times New Roman"/>
                <w:sz w:val="20"/>
                <w:lang w:val="en-US"/>
              </w:rPr>
            </w:pPr>
            <w:del w:id="4466" w:author="Маслихова Олеся Анатольевна" w:date="2018-12-25T15:06:00Z">
              <w:r w:rsidRPr="00775010" w:rsidDel="0070375E">
                <w:rPr>
                  <w:rFonts w:ascii="Times New Roman" w:hAnsi="Times New Roman"/>
                  <w:sz w:val="20"/>
                  <w:lang w:val="en-US"/>
                </w:rPr>
                <w:delText>SUMREST</w:delText>
              </w:r>
              <w:bookmarkStart w:id="4467" w:name="_Toc1550637"/>
              <w:bookmarkStart w:id="4468" w:name="_Toc1551463"/>
              <w:bookmarkStart w:id="4469" w:name="_Toc6912234"/>
              <w:bookmarkStart w:id="4470" w:name="_Toc21517659"/>
              <w:bookmarkEnd w:id="4467"/>
              <w:bookmarkEnd w:id="4468"/>
              <w:bookmarkEnd w:id="4469"/>
              <w:bookmarkEnd w:id="4470"/>
            </w:del>
          </w:p>
        </w:tc>
        <w:tc>
          <w:tcPr>
            <w:tcW w:w="1701" w:type="dxa"/>
          </w:tcPr>
          <w:p w14:paraId="7C3197DF" w14:textId="652B6257" w:rsidR="00775010" w:rsidRPr="00775010" w:rsidDel="0070375E" w:rsidRDefault="00775010" w:rsidP="00775010">
            <w:pPr>
              <w:pStyle w:val="af"/>
              <w:ind w:left="0" w:firstLine="0"/>
              <w:rPr>
                <w:del w:id="4471" w:author="Маслихова Олеся Анатольевна" w:date="2018-12-25T15:06:00Z"/>
                <w:rFonts w:ascii="Times New Roman" w:hAnsi="Times New Roman"/>
                <w:sz w:val="20"/>
                <w:lang w:val="en-US"/>
              </w:rPr>
            </w:pPr>
            <w:del w:id="4472" w:author="Маслихова Олеся Анатольевна" w:date="2018-12-25T15:06:00Z">
              <w:r w:rsidRPr="00775010" w:rsidDel="0070375E">
                <w:rPr>
                  <w:rFonts w:ascii="Times New Roman" w:hAnsi="Times New Roman"/>
                  <w:sz w:val="20"/>
                  <w:lang w:val="en-US"/>
                </w:rPr>
                <w:delText>big_decimal</w:delText>
              </w:r>
              <w:bookmarkStart w:id="4473" w:name="_Toc1550638"/>
              <w:bookmarkStart w:id="4474" w:name="_Toc1551464"/>
              <w:bookmarkStart w:id="4475" w:name="_Toc6912235"/>
              <w:bookmarkStart w:id="4476" w:name="_Toc21517660"/>
              <w:bookmarkEnd w:id="4473"/>
              <w:bookmarkEnd w:id="4474"/>
              <w:bookmarkEnd w:id="4475"/>
              <w:bookmarkEnd w:id="4476"/>
            </w:del>
          </w:p>
        </w:tc>
        <w:tc>
          <w:tcPr>
            <w:tcW w:w="1842" w:type="dxa"/>
          </w:tcPr>
          <w:p w14:paraId="159C2F97" w14:textId="4C688FE0" w:rsidR="00775010" w:rsidRPr="007A6002" w:rsidDel="0070375E" w:rsidRDefault="00775010" w:rsidP="00DE1C4A">
            <w:pPr>
              <w:ind w:left="0" w:firstLine="0"/>
              <w:rPr>
                <w:del w:id="4477" w:author="Маслихова Олеся Анатольевна" w:date="2018-12-25T15:06:00Z"/>
                <w:spacing w:val="-5"/>
                <w:szCs w:val="20"/>
                <w:lang w:val="en-US" w:eastAsia="en-US"/>
              </w:rPr>
            </w:pPr>
            <w:bookmarkStart w:id="4478" w:name="_Toc1550639"/>
            <w:bookmarkStart w:id="4479" w:name="_Toc1551465"/>
            <w:bookmarkStart w:id="4480" w:name="_Toc6912236"/>
            <w:bookmarkStart w:id="4481" w:name="_Toc21517661"/>
            <w:bookmarkEnd w:id="4478"/>
            <w:bookmarkEnd w:id="4479"/>
            <w:bookmarkEnd w:id="4480"/>
            <w:bookmarkEnd w:id="4481"/>
          </w:p>
        </w:tc>
        <w:tc>
          <w:tcPr>
            <w:tcW w:w="3119" w:type="dxa"/>
          </w:tcPr>
          <w:p w14:paraId="23DA64C9" w14:textId="16ACBEBA" w:rsidR="00775010" w:rsidRPr="00775010" w:rsidDel="0070375E" w:rsidRDefault="00775010" w:rsidP="00775010">
            <w:pPr>
              <w:pStyle w:val="af"/>
              <w:ind w:left="0" w:firstLine="0"/>
              <w:rPr>
                <w:del w:id="4482" w:author="Маслихова Олеся Анатольевна" w:date="2018-12-25T15:06:00Z"/>
                <w:rFonts w:ascii="Times New Roman" w:hAnsi="Times New Roman"/>
                <w:sz w:val="20"/>
                <w:lang w:val="en-US"/>
              </w:rPr>
            </w:pPr>
            <w:del w:id="4483" w:author="Маслихова Олеся Анатольевна" w:date="2018-12-25T15:06:00Z">
              <w:r w:rsidRPr="00775010" w:rsidDel="0070375E">
                <w:rPr>
                  <w:rFonts w:ascii="Times New Roman" w:hAnsi="Times New Roman" w:hint="eastAsia"/>
                  <w:sz w:val="20"/>
                  <w:lang w:val="en-US"/>
                </w:rPr>
                <w:delText>Сумма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остатка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платежа</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картотека</w:delText>
              </w:r>
              <w:r w:rsidRPr="00775010" w:rsidDel="0070375E">
                <w:rPr>
                  <w:rFonts w:ascii="Times New Roman" w:hAnsi="Times New Roman"/>
                  <w:sz w:val="20"/>
                  <w:lang w:val="en-US"/>
                </w:rPr>
                <w:delText>)</w:delText>
              </w:r>
              <w:bookmarkStart w:id="4484" w:name="_Toc1550640"/>
              <w:bookmarkStart w:id="4485" w:name="_Toc1551466"/>
              <w:bookmarkStart w:id="4486" w:name="_Toc6912237"/>
              <w:bookmarkStart w:id="4487" w:name="_Toc21517662"/>
              <w:bookmarkEnd w:id="4484"/>
              <w:bookmarkEnd w:id="4485"/>
              <w:bookmarkEnd w:id="4486"/>
              <w:bookmarkEnd w:id="4487"/>
            </w:del>
          </w:p>
        </w:tc>
        <w:bookmarkStart w:id="4488" w:name="_Toc1550641"/>
        <w:bookmarkStart w:id="4489" w:name="_Toc1551467"/>
        <w:bookmarkStart w:id="4490" w:name="_Toc6912238"/>
        <w:bookmarkStart w:id="4491" w:name="_Toc21517663"/>
        <w:bookmarkEnd w:id="4488"/>
        <w:bookmarkEnd w:id="4489"/>
        <w:bookmarkEnd w:id="4490"/>
        <w:bookmarkEnd w:id="4491"/>
      </w:tr>
      <w:tr w:rsidR="00775010" w:rsidRPr="00775010" w:rsidDel="0070375E" w14:paraId="0028EAFF" w14:textId="5D6F0D99" w:rsidTr="00775010">
        <w:trPr>
          <w:del w:id="4492" w:author="Маслихова Олеся Анатольевна" w:date="2018-12-25T15:06:00Z"/>
        </w:trPr>
        <w:tc>
          <w:tcPr>
            <w:tcW w:w="513" w:type="dxa"/>
          </w:tcPr>
          <w:p w14:paraId="56AA5F54" w14:textId="19201508" w:rsidR="00775010" w:rsidRPr="00E95F05" w:rsidDel="0070375E" w:rsidRDefault="00775010" w:rsidP="00650D72">
            <w:pPr>
              <w:pStyle w:val="afa"/>
              <w:numPr>
                <w:ilvl w:val="0"/>
                <w:numId w:val="33"/>
              </w:numPr>
              <w:rPr>
                <w:del w:id="4493" w:author="Маслихова Олеся Анатольевна" w:date="2018-12-25T15:06:00Z"/>
                <w:rStyle w:val="af9"/>
                <w:rFonts w:eastAsia="Calibri"/>
              </w:rPr>
            </w:pPr>
            <w:bookmarkStart w:id="4494" w:name="_Toc1550642"/>
            <w:bookmarkStart w:id="4495" w:name="_Toc1551468"/>
            <w:bookmarkStart w:id="4496" w:name="_Toc6912239"/>
            <w:bookmarkStart w:id="4497" w:name="_Toc21517664"/>
            <w:bookmarkEnd w:id="4494"/>
            <w:bookmarkEnd w:id="4495"/>
            <w:bookmarkEnd w:id="4496"/>
            <w:bookmarkEnd w:id="4497"/>
          </w:p>
        </w:tc>
        <w:tc>
          <w:tcPr>
            <w:tcW w:w="2464" w:type="dxa"/>
          </w:tcPr>
          <w:p w14:paraId="6118015D" w14:textId="1465079F" w:rsidR="00775010" w:rsidRPr="00775010" w:rsidDel="0070375E" w:rsidRDefault="00775010" w:rsidP="00775010">
            <w:pPr>
              <w:pStyle w:val="af"/>
              <w:ind w:left="0" w:firstLine="0"/>
              <w:rPr>
                <w:del w:id="4498" w:author="Маслихова Олеся Анатольевна" w:date="2018-12-25T15:06:00Z"/>
                <w:rFonts w:ascii="Times New Roman" w:hAnsi="Times New Roman"/>
                <w:sz w:val="20"/>
                <w:lang w:val="en-US"/>
              </w:rPr>
            </w:pPr>
            <w:del w:id="4499" w:author="Маслихова Олеся Анатольевна" w:date="2018-12-25T15:06:00Z">
              <w:r w:rsidRPr="00775010" w:rsidDel="0070375E">
                <w:rPr>
                  <w:rFonts w:ascii="Times New Roman" w:hAnsi="Times New Roman"/>
                  <w:sz w:val="20"/>
                  <w:lang w:val="en-US"/>
                </w:rPr>
                <w:delText>WRITEOFFDATE</w:delText>
              </w:r>
              <w:bookmarkStart w:id="4500" w:name="_Toc1550643"/>
              <w:bookmarkStart w:id="4501" w:name="_Toc1551469"/>
              <w:bookmarkStart w:id="4502" w:name="_Toc6912240"/>
              <w:bookmarkStart w:id="4503" w:name="_Toc21517665"/>
              <w:bookmarkEnd w:id="4500"/>
              <w:bookmarkEnd w:id="4501"/>
              <w:bookmarkEnd w:id="4502"/>
              <w:bookmarkEnd w:id="4503"/>
            </w:del>
          </w:p>
        </w:tc>
        <w:tc>
          <w:tcPr>
            <w:tcW w:w="1701" w:type="dxa"/>
          </w:tcPr>
          <w:p w14:paraId="70F9438B" w14:textId="369A778E" w:rsidR="00775010" w:rsidRPr="00775010" w:rsidDel="0070375E" w:rsidRDefault="00775010" w:rsidP="00775010">
            <w:pPr>
              <w:pStyle w:val="af"/>
              <w:ind w:left="0" w:firstLine="0"/>
              <w:rPr>
                <w:del w:id="4504" w:author="Маслихова Олеся Анатольевна" w:date="2018-12-25T15:06:00Z"/>
                <w:rFonts w:ascii="Times New Roman" w:hAnsi="Times New Roman"/>
                <w:sz w:val="20"/>
                <w:lang w:val="en-US"/>
              </w:rPr>
            </w:pPr>
            <w:del w:id="4505" w:author="Маслихова Олеся Анатольевна" w:date="2018-12-25T15:06:00Z">
              <w:r w:rsidRPr="00775010" w:rsidDel="0070375E">
                <w:rPr>
                  <w:rFonts w:ascii="Times New Roman" w:hAnsi="Times New Roman"/>
                  <w:sz w:val="20"/>
                  <w:lang w:val="en-US"/>
                </w:rPr>
                <w:delText>timestamp</w:delText>
              </w:r>
              <w:bookmarkStart w:id="4506" w:name="_Toc1550644"/>
              <w:bookmarkStart w:id="4507" w:name="_Toc1551470"/>
              <w:bookmarkStart w:id="4508" w:name="_Toc6912241"/>
              <w:bookmarkStart w:id="4509" w:name="_Toc21517666"/>
              <w:bookmarkEnd w:id="4506"/>
              <w:bookmarkEnd w:id="4507"/>
              <w:bookmarkEnd w:id="4508"/>
              <w:bookmarkEnd w:id="4509"/>
            </w:del>
          </w:p>
        </w:tc>
        <w:tc>
          <w:tcPr>
            <w:tcW w:w="1842" w:type="dxa"/>
          </w:tcPr>
          <w:p w14:paraId="25A127E1" w14:textId="5EE960C6" w:rsidR="00775010" w:rsidRPr="007A6002" w:rsidDel="0070375E" w:rsidRDefault="00775010" w:rsidP="00DE1C4A">
            <w:pPr>
              <w:ind w:left="0" w:firstLine="0"/>
              <w:rPr>
                <w:del w:id="4510" w:author="Маслихова Олеся Анатольевна" w:date="2018-12-25T15:06:00Z"/>
                <w:spacing w:val="-5"/>
                <w:szCs w:val="20"/>
                <w:lang w:val="en-US" w:eastAsia="en-US"/>
              </w:rPr>
            </w:pPr>
            <w:bookmarkStart w:id="4511" w:name="_Toc1550645"/>
            <w:bookmarkStart w:id="4512" w:name="_Toc1551471"/>
            <w:bookmarkStart w:id="4513" w:name="_Toc6912242"/>
            <w:bookmarkStart w:id="4514" w:name="_Toc21517667"/>
            <w:bookmarkEnd w:id="4511"/>
            <w:bookmarkEnd w:id="4512"/>
            <w:bookmarkEnd w:id="4513"/>
            <w:bookmarkEnd w:id="4514"/>
          </w:p>
        </w:tc>
        <w:tc>
          <w:tcPr>
            <w:tcW w:w="3119" w:type="dxa"/>
          </w:tcPr>
          <w:p w14:paraId="3283AA4C" w14:textId="04F8F22B" w:rsidR="00775010" w:rsidRPr="00775010" w:rsidDel="0070375E" w:rsidRDefault="00775010" w:rsidP="00775010">
            <w:pPr>
              <w:pStyle w:val="af"/>
              <w:ind w:left="0" w:firstLine="0"/>
              <w:rPr>
                <w:del w:id="4515" w:author="Маслихова Олеся Анатольевна" w:date="2018-12-25T15:06:00Z"/>
                <w:rFonts w:ascii="Times New Roman" w:hAnsi="Times New Roman"/>
                <w:sz w:val="20"/>
              </w:rPr>
            </w:pPr>
            <w:del w:id="4516" w:author="Маслихова Олеся Анатольевна" w:date="2018-12-25T15:06:00Z">
              <w:r w:rsidRPr="00775010" w:rsidDel="0070375E">
                <w:rPr>
                  <w:rFonts w:ascii="Times New Roman" w:hAnsi="Times New Roman" w:hint="eastAsia"/>
                  <w:sz w:val="20"/>
                </w:rPr>
                <w:delText>Дата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списания</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со</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счета</w:delText>
              </w:r>
              <w:r w:rsidRPr="00775010" w:rsidDel="0070375E">
                <w:rPr>
                  <w:rFonts w:ascii="Times New Roman" w:hAnsi="Times New Roman"/>
                  <w:sz w:val="20"/>
                </w:rPr>
                <w:delText xml:space="preserve"> </w:delText>
              </w:r>
              <w:r w:rsidRPr="00775010" w:rsidDel="0070375E">
                <w:rPr>
                  <w:rFonts w:ascii="Times New Roman" w:hAnsi="Times New Roman" w:hint="eastAsia"/>
                  <w:sz w:val="20"/>
                </w:rPr>
                <w:delText>плательщика</w:delText>
              </w:r>
              <w:bookmarkStart w:id="4517" w:name="_Toc1550646"/>
              <w:bookmarkStart w:id="4518" w:name="_Toc1551472"/>
              <w:bookmarkStart w:id="4519" w:name="_Toc6912243"/>
              <w:bookmarkStart w:id="4520" w:name="_Toc21517668"/>
              <w:bookmarkEnd w:id="4517"/>
              <w:bookmarkEnd w:id="4518"/>
              <w:bookmarkEnd w:id="4519"/>
              <w:bookmarkEnd w:id="4520"/>
            </w:del>
          </w:p>
        </w:tc>
        <w:bookmarkStart w:id="4521" w:name="_Toc1550647"/>
        <w:bookmarkStart w:id="4522" w:name="_Toc1551473"/>
        <w:bookmarkStart w:id="4523" w:name="_Toc6912244"/>
        <w:bookmarkStart w:id="4524" w:name="_Toc21517669"/>
        <w:bookmarkEnd w:id="4521"/>
        <w:bookmarkEnd w:id="4522"/>
        <w:bookmarkEnd w:id="4523"/>
        <w:bookmarkEnd w:id="4524"/>
      </w:tr>
      <w:tr w:rsidR="00775010" w:rsidRPr="007A6002" w:rsidDel="0070375E" w14:paraId="18D80DF6" w14:textId="5A4A9656" w:rsidTr="00775010">
        <w:trPr>
          <w:del w:id="4525" w:author="Маслихова Олеся Анатольевна" w:date="2018-12-25T15:06:00Z"/>
        </w:trPr>
        <w:tc>
          <w:tcPr>
            <w:tcW w:w="513" w:type="dxa"/>
          </w:tcPr>
          <w:p w14:paraId="3CCBF3C1" w14:textId="08698658" w:rsidR="00775010" w:rsidRPr="00E95F05" w:rsidDel="0070375E" w:rsidRDefault="00775010" w:rsidP="00650D72">
            <w:pPr>
              <w:pStyle w:val="afa"/>
              <w:numPr>
                <w:ilvl w:val="0"/>
                <w:numId w:val="33"/>
              </w:numPr>
              <w:rPr>
                <w:del w:id="4526" w:author="Маслихова Олеся Анатольевна" w:date="2018-12-25T15:06:00Z"/>
                <w:rStyle w:val="af9"/>
                <w:rFonts w:eastAsia="Calibri"/>
              </w:rPr>
            </w:pPr>
            <w:bookmarkStart w:id="4527" w:name="_Toc1550648"/>
            <w:bookmarkStart w:id="4528" w:name="_Toc1551474"/>
            <w:bookmarkStart w:id="4529" w:name="_Toc6912245"/>
            <w:bookmarkStart w:id="4530" w:name="_Toc21517670"/>
            <w:bookmarkEnd w:id="4527"/>
            <w:bookmarkEnd w:id="4528"/>
            <w:bookmarkEnd w:id="4529"/>
            <w:bookmarkEnd w:id="4530"/>
          </w:p>
        </w:tc>
        <w:tc>
          <w:tcPr>
            <w:tcW w:w="2464" w:type="dxa"/>
          </w:tcPr>
          <w:p w14:paraId="77531904" w14:textId="48C8CB08" w:rsidR="00775010" w:rsidRPr="00775010" w:rsidDel="0070375E" w:rsidRDefault="00775010" w:rsidP="00775010">
            <w:pPr>
              <w:pStyle w:val="af"/>
              <w:ind w:left="0" w:firstLine="0"/>
              <w:rPr>
                <w:del w:id="4531" w:author="Маслихова Олеся Анатольевна" w:date="2018-12-25T15:06:00Z"/>
                <w:rFonts w:ascii="Times New Roman" w:hAnsi="Times New Roman"/>
                <w:sz w:val="20"/>
                <w:lang w:val="en-US"/>
              </w:rPr>
            </w:pPr>
            <w:del w:id="4532" w:author="Маслихова Олеся Анатольевна" w:date="2018-12-25T15:06:00Z">
              <w:r w:rsidRPr="00775010" w:rsidDel="0070375E">
                <w:rPr>
                  <w:rFonts w:ascii="Times New Roman" w:hAnsi="Times New Roman"/>
                  <w:sz w:val="20"/>
                  <w:lang w:val="en-US"/>
                </w:rPr>
                <w:delText>CURRSTATEMENT_ID</w:delText>
              </w:r>
              <w:bookmarkStart w:id="4533" w:name="_Toc1550649"/>
              <w:bookmarkStart w:id="4534" w:name="_Toc1551475"/>
              <w:bookmarkStart w:id="4535" w:name="_Toc6912246"/>
              <w:bookmarkStart w:id="4536" w:name="_Toc21517671"/>
              <w:bookmarkEnd w:id="4533"/>
              <w:bookmarkEnd w:id="4534"/>
              <w:bookmarkEnd w:id="4535"/>
              <w:bookmarkEnd w:id="4536"/>
            </w:del>
          </w:p>
        </w:tc>
        <w:tc>
          <w:tcPr>
            <w:tcW w:w="1701" w:type="dxa"/>
          </w:tcPr>
          <w:p w14:paraId="49F397E1" w14:textId="60441105" w:rsidR="00775010" w:rsidRPr="00775010" w:rsidDel="0070375E" w:rsidRDefault="00775010" w:rsidP="00775010">
            <w:pPr>
              <w:pStyle w:val="af"/>
              <w:ind w:left="0" w:firstLine="0"/>
              <w:rPr>
                <w:del w:id="4537" w:author="Маслихова Олеся Анатольевна" w:date="2018-12-25T15:06:00Z"/>
                <w:rFonts w:ascii="Times New Roman" w:hAnsi="Times New Roman"/>
                <w:sz w:val="20"/>
                <w:lang w:val="en-US"/>
              </w:rPr>
            </w:pPr>
            <w:del w:id="4538" w:author="Маслихова Олеся Анатольевна" w:date="2018-12-25T15:06:00Z">
              <w:r w:rsidRPr="00775010" w:rsidDel="0070375E">
                <w:rPr>
                  <w:rFonts w:ascii="Times New Roman" w:hAnsi="Times New Roman"/>
                  <w:sz w:val="20"/>
                  <w:lang w:val="en-US"/>
                </w:rPr>
                <w:delText>guid</w:delText>
              </w:r>
              <w:bookmarkStart w:id="4539" w:name="_Toc1550650"/>
              <w:bookmarkStart w:id="4540" w:name="_Toc1551476"/>
              <w:bookmarkStart w:id="4541" w:name="_Toc6912247"/>
              <w:bookmarkStart w:id="4542" w:name="_Toc21517672"/>
              <w:bookmarkEnd w:id="4539"/>
              <w:bookmarkEnd w:id="4540"/>
              <w:bookmarkEnd w:id="4541"/>
              <w:bookmarkEnd w:id="4542"/>
            </w:del>
          </w:p>
          <w:p w14:paraId="21165C18" w14:textId="79FB9EFE" w:rsidR="00775010" w:rsidRPr="00775010" w:rsidDel="0070375E" w:rsidRDefault="00775010" w:rsidP="00775010">
            <w:pPr>
              <w:pStyle w:val="af"/>
              <w:ind w:left="0" w:firstLine="0"/>
              <w:rPr>
                <w:del w:id="4543" w:author="Маслихова Олеся Анатольевна" w:date="2018-12-25T15:06:00Z"/>
                <w:rFonts w:ascii="Times New Roman" w:hAnsi="Times New Roman"/>
                <w:sz w:val="20"/>
                <w:lang w:val="en-US"/>
              </w:rPr>
            </w:pPr>
            <w:del w:id="4544" w:author="Маслихова Олеся Анатольевна" w:date="2018-12-25T15:06:00Z">
              <w:r w:rsidRPr="00775010" w:rsidDel="0070375E">
                <w:rPr>
                  <w:rFonts w:ascii="Times New Roman" w:hAnsi="Times New Roman"/>
                  <w:sz w:val="20"/>
                  <w:lang w:val="en-US"/>
                </w:rPr>
                <w:delText>(SBNS_CURRSTATEMENT)</w:delText>
              </w:r>
              <w:bookmarkStart w:id="4545" w:name="_Toc1550651"/>
              <w:bookmarkStart w:id="4546" w:name="_Toc1551477"/>
              <w:bookmarkStart w:id="4547" w:name="_Toc6912248"/>
              <w:bookmarkStart w:id="4548" w:name="_Toc21517673"/>
              <w:bookmarkEnd w:id="4545"/>
              <w:bookmarkEnd w:id="4546"/>
              <w:bookmarkEnd w:id="4547"/>
              <w:bookmarkEnd w:id="4548"/>
            </w:del>
          </w:p>
        </w:tc>
        <w:tc>
          <w:tcPr>
            <w:tcW w:w="1842" w:type="dxa"/>
          </w:tcPr>
          <w:p w14:paraId="71D7D7E3" w14:textId="450F6731" w:rsidR="00775010" w:rsidRPr="007A6002" w:rsidDel="0070375E" w:rsidRDefault="00775010" w:rsidP="00DE1C4A">
            <w:pPr>
              <w:ind w:left="0" w:firstLine="0"/>
              <w:rPr>
                <w:del w:id="4549" w:author="Маслихова Олеся Анатольевна" w:date="2018-12-25T15:06:00Z"/>
                <w:spacing w:val="-5"/>
                <w:szCs w:val="20"/>
                <w:lang w:val="en-US" w:eastAsia="en-US"/>
              </w:rPr>
            </w:pPr>
            <w:bookmarkStart w:id="4550" w:name="_Toc1550652"/>
            <w:bookmarkStart w:id="4551" w:name="_Toc1551478"/>
            <w:bookmarkStart w:id="4552" w:name="_Toc6912249"/>
            <w:bookmarkStart w:id="4553" w:name="_Toc21517674"/>
            <w:bookmarkEnd w:id="4550"/>
            <w:bookmarkEnd w:id="4551"/>
            <w:bookmarkEnd w:id="4552"/>
            <w:bookmarkEnd w:id="4553"/>
          </w:p>
        </w:tc>
        <w:tc>
          <w:tcPr>
            <w:tcW w:w="3119" w:type="dxa"/>
          </w:tcPr>
          <w:p w14:paraId="00821123" w14:textId="72058EF7" w:rsidR="00775010" w:rsidRPr="00775010" w:rsidDel="0070375E" w:rsidRDefault="00775010" w:rsidP="00775010">
            <w:pPr>
              <w:pStyle w:val="af"/>
              <w:ind w:left="0" w:firstLine="0"/>
              <w:rPr>
                <w:del w:id="4554" w:author="Маслихова Олеся Анатольевна" w:date="2018-12-25T15:06:00Z"/>
                <w:rFonts w:ascii="Times New Roman" w:hAnsi="Times New Roman"/>
                <w:sz w:val="20"/>
                <w:lang w:val="en-US"/>
              </w:rPr>
            </w:pPr>
            <w:del w:id="4555" w:author="Маслихова Олеся Анатольевна" w:date="2018-12-25T15:06:00Z">
              <w:r w:rsidRPr="00775010" w:rsidDel="0070375E">
                <w:rPr>
                  <w:rFonts w:ascii="Times New Roman" w:hAnsi="Times New Roman" w:hint="eastAsia"/>
                  <w:sz w:val="20"/>
                  <w:lang w:val="en-US"/>
                </w:rPr>
                <w:delText>Идентификатор</w:delText>
              </w:r>
              <w:r w:rsidRPr="00775010" w:rsidDel="0070375E">
                <w:rPr>
                  <w:rFonts w:ascii="Times New Roman" w:hAnsi="Times New Roman"/>
                  <w:sz w:val="20"/>
                  <w:lang w:val="en-US"/>
                </w:rPr>
                <w:delText xml:space="preserve"> </w:delText>
              </w:r>
              <w:r w:rsidRPr="00775010" w:rsidDel="0070375E">
                <w:rPr>
                  <w:rFonts w:ascii="Times New Roman" w:hAnsi="Times New Roman" w:hint="eastAsia"/>
                  <w:sz w:val="20"/>
                  <w:lang w:val="en-US"/>
                </w:rPr>
                <w:delText>операции</w:delText>
              </w:r>
              <w:bookmarkStart w:id="4556" w:name="_Toc1550653"/>
              <w:bookmarkStart w:id="4557" w:name="_Toc1551479"/>
              <w:bookmarkStart w:id="4558" w:name="_Toc6912250"/>
              <w:bookmarkStart w:id="4559" w:name="_Toc21517675"/>
              <w:bookmarkEnd w:id="4556"/>
              <w:bookmarkEnd w:id="4557"/>
              <w:bookmarkEnd w:id="4558"/>
              <w:bookmarkEnd w:id="4559"/>
            </w:del>
          </w:p>
        </w:tc>
        <w:bookmarkStart w:id="4560" w:name="_Toc1550654"/>
        <w:bookmarkStart w:id="4561" w:name="_Toc1551480"/>
        <w:bookmarkStart w:id="4562" w:name="_Toc6912251"/>
        <w:bookmarkStart w:id="4563" w:name="_Toc21517676"/>
        <w:bookmarkEnd w:id="4560"/>
        <w:bookmarkEnd w:id="4561"/>
        <w:bookmarkEnd w:id="4562"/>
        <w:bookmarkEnd w:id="4563"/>
      </w:tr>
    </w:tbl>
    <w:p w14:paraId="339C4A38" w14:textId="7A763DC6" w:rsidR="00775010" w:rsidRPr="00775010" w:rsidDel="0070375E" w:rsidRDefault="00775010" w:rsidP="007A6002">
      <w:pPr>
        <w:ind w:left="0" w:right="565" w:firstLine="0"/>
        <w:rPr>
          <w:del w:id="4564" w:author="Маслихова Олеся Анатольевна" w:date="2018-12-25T15:06:00Z"/>
        </w:rPr>
      </w:pPr>
      <w:bookmarkStart w:id="4565" w:name="_Toc1550655"/>
      <w:bookmarkStart w:id="4566" w:name="_Toc1551481"/>
      <w:bookmarkStart w:id="4567" w:name="_Toc6912252"/>
      <w:bookmarkStart w:id="4568" w:name="_Toc21517677"/>
      <w:bookmarkEnd w:id="4565"/>
      <w:bookmarkEnd w:id="4566"/>
      <w:bookmarkEnd w:id="4567"/>
      <w:bookmarkEnd w:id="4568"/>
    </w:p>
    <w:p w14:paraId="0DD82000" w14:textId="77777777" w:rsidR="00393A76" w:rsidRDefault="00393A76" w:rsidP="001C5987">
      <w:pPr>
        <w:pStyle w:val="1"/>
      </w:pPr>
      <w:bookmarkStart w:id="4569" w:name="_Toc420435065"/>
      <w:bookmarkStart w:id="4570" w:name="_Toc420435558"/>
      <w:bookmarkStart w:id="4571" w:name="_Toc420947013"/>
      <w:bookmarkStart w:id="4572" w:name="_Toc21517678"/>
      <w:r>
        <w:lastRenderedPageBreak/>
        <w:t>Интерфейсы</w:t>
      </w:r>
      <w:bookmarkEnd w:id="4569"/>
      <w:bookmarkEnd w:id="4570"/>
      <w:bookmarkEnd w:id="4571"/>
      <w:bookmarkEnd w:id="4572"/>
    </w:p>
    <w:p w14:paraId="37504D12" w14:textId="77777777" w:rsidR="00393A76" w:rsidRPr="00DA5497" w:rsidRDefault="00393A76" w:rsidP="00DC7830">
      <w:pPr>
        <w:pStyle w:val="2"/>
      </w:pPr>
      <w:bookmarkStart w:id="4573" w:name="_Toc420435066"/>
      <w:bookmarkStart w:id="4574" w:name="_Toc420435559"/>
      <w:bookmarkStart w:id="4575" w:name="_Toc420947014"/>
      <w:bookmarkStart w:id="4576" w:name="_Toc21517679"/>
      <w:r w:rsidRPr="00DA5497">
        <w:t>Банковская часть</w:t>
      </w:r>
      <w:bookmarkEnd w:id="4573"/>
      <w:bookmarkEnd w:id="4574"/>
      <w:bookmarkEnd w:id="4575"/>
      <w:bookmarkEnd w:id="4576"/>
    </w:p>
    <w:p w14:paraId="1EA97C0D" w14:textId="77777777" w:rsidR="004E0245" w:rsidRDefault="004E0245" w:rsidP="00444A4E">
      <w:pPr>
        <w:pStyle w:val="3"/>
        <w:ind w:right="565"/>
      </w:pPr>
      <w:bookmarkStart w:id="4577" w:name="_Toc21517680"/>
      <w:bookmarkStart w:id="4578" w:name="_Toc420435067"/>
      <w:bookmarkStart w:id="4579" w:name="_Toc420435560"/>
      <w:bookmarkStart w:id="4580" w:name="_Toc420947015"/>
      <w:r>
        <w:t>Доступ к скроллеру документов из меню системы</w:t>
      </w:r>
      <w:bookmarkEnd w:id="4577"/>
    </w:p>
    <w:p w14:paraId="6708CC0C" w14:textId="77777777" w:rsidR="004E0245" w:rsidRPr="00D9532D" w:rsidRDefault="004E0245" w:rsidP="004E0245">
      <w:pPr>
        <w:pStyle w:val="42"/>
        <w:rPr>
          <w:i/>
        </w:rPr>
      </w:pPr>
      <w:r>
        <w:t>В разделе указывается пункт меню, по которому должен осуществляться доступ к скроллеру документов на банковской части</w:t>
      </w:r>
      <w:r w:rsidR="00D9532D">
        <w:t xml:space="preserve">: </w:t>
      </w:r>
      <w:r w:rsidR="00D9532D" w:rsidRPr="00D9532D">
        <w:rPr>
          <w:i/>
        </w:rPr>
        <w:t>Услуги и сервисы юридических лиц – Услуги - Выписки</w:t>
      </w:r>
    </w:p>
    <w:p w14:paraId="5788D395" w14:textId="77777777" w:rsidR="00393A76" w:rsidRDefault="00393A76" w:rsidP="00444A4E">
      <w:pPr>
        <w:pStyle w:val="3"/>
        <w:ind w:right="565"/>
      </w:pPr>
      <w:bookmarkStart w:id="4581" w:name="_Toc21517681"/>
      <w:r w:rsidRPr="00DA5497">
        <w:t>Списковые формы (скроллеры) документа</w:t>
      </w:r>
      <w:bookmarkEnd w:id="4578"/>
      <w:bookmarkEnd w:id="4579"/>
      <w:bookmarkEnd w:id="4580"/>
      <w:bookmarkEnd w:id="4581"/>
    </w:p>
    <w:p w14:paraId="3729D232" w14:textId="77777777" w:rsidR="00D9532D" w:rsidRDefault="00D9532D" w:rsidP="00D9532D">
      <w:pPr>
        <w:pStyle w:val="42"/>
      </w:pPr>
      <w:r w:rsidRPr="00D9532D">
        <w:t>Необходимо реализовать возможность просматривать документы в скроллере на стороне банка в двух режимах:</w:t>
      </w:r>
    </w:p>
    <w:p w14:paraId="5A71A48D" w14:textId="77777777" w:rsidR="00D9532D" w:rsidRPr="00D9532D" w:rsidRDefault="00D9532D" w:rsidP="00650D72">
      <w:pPr>
        <w:pStyle w:val="42"/>
        <w:numPr>
          <w:ilvl w:val="0"/>
          <w:numId w:val="26"/>
        </w:numPr>
      </w:pPr>
      <w:r w:rsidRPr="00D9532D">
        <w:t>Рабочие документы</w:t>
      </w:r>
    </w:p>
    <w:p w14:paraId="54C28DA3" w14:textId="77777777" w:rsidR="00D9532D" w:rsidRPr="00D9532D" w:rsidRDefault="00D9532D" w:rsidP="00650D72">
      <w:pPr>
        <w:pStyle w:val="42"/>
        <w:numPr>
          <w:ilvl w:val="0"/>
          <w:numId w:val="26"/>
        </w:numPr>
      </w:pPr>
      <w:r w:rsidRPr="00D9532D">
        <w:t>Документы в архиве</w:t>
      </w:r>
    </w:p>
    <w:p w14:paraId="46C08CF1" w14:textId="77777777" w:rsidR="00D9532D" w:rsidRPr="00D9532D" w:rsidRDefault="00D9532D" w:rsidP="00D9532D">
      <w:pPr>
        <w:pStyle w:val="42"/>
      </w:pPr>
      <w:r w:rsidRPr="00D9532D">
        <w:t xml:space="preserve">Для переключения режима просмотра документов необходимо реализовать комбобокс, и расположить его в правом верхнем углу формы в строке с названием формы. </w:t>
      </w:r>
    </w:p>
    <w:p w14:paraId="63EBD483" w14:textId="77777777" w:rsidR="00D9532D" w:rsidRDefault="00D9532D" w:rsidP="00580971">
      <w:pPr>
        <w:pStyle w:val="42"/>
      </w:pPr>
      <w:r>
        <w:t>Макет скроллера представлен на макете ниже.</w:t>
      </w:r>
    </w:p>
    <w:p w14:paraId="6944930F" w14:textId="70E479E6" w:rsidR="00D9532D" w:rsidRPr="00D9532D" w:rsidRDefault="00D9532D" w:rsidP="00D9532D">
      <w:pPr>
        <w:pStyle w:val="af6"/>
      </w:pPr>
      <w:r w:rsidRPr="00D9532D">
        <w:t xml:space="preserve">Рисунок </w:t>
      </w:r>
      <w:ins w:id="4582"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583" w:author="Феданкова Любовь Анатольевна" w:date="2019-10-09T12:38:00Z">
        <w:r w:rsidR="00031B2C">
          <w:rPr>
            <w:noProof/>
          </w:rPr>
          <w:t>2</w:t>
        </w:r>
      </w:ins>
      <w:ins w:id="4584" w:author="Широбокова Алёна Сергеевна" w:date="2018-10-08T14:09:00Z">
        <w:r w:rsidR="006846C7">
          <w:fldChar w:fldCharType="end"/>
        </w:r>
      </w:ins>
      <w:ins w:id="4585" w:author="Беликова Маргарита Николаевна" w:date="2018-09-28T15:38:00Z">
        <w:del w:id="4586" w:author="Широбокова Алёна Сергеевна" w:date="2018-10-08T14:09:00Z">
          <w:r w:rsidR="00D4212C" w:rsidDel="006846C7">
            <w:fldChar w:fldCharType="begin"/>
          </w:r>
          <w:r w:rsidR="00D4212C" w:rsidDel="006846C7">
            <w:delInstrText xml:space="preserve"> SEQ Рисунок \* ARABIC </w:delInstrText>
          </w:r>
        </w:del>
      </w:ins>
      <w:del w:id="4587" w:author="Широбокова Алёна Сергеевна" w:date="2018-10-08T14:09:00Z">
        <w:r w:rsidR="00D4212C" w:rsidDel="006846C7">
          <w:fldChar w:fldCharType="separate"/>
        </w:r>
      </w:del>
      <w:ins w:id="4588" w:author="Беликова Маргарита Николаевна" w:date="2018-09-28T15:38:00Z">
        <w:del w:id="4589" w:author="Широбокова Алёна Сергеевна" w:date="2018-10-08T14:09:00Z">
          <w:r w:rsidR="00D4212C" w:rsidDel="006846C7">
            <w:rPr>
              <w:noProof/>
            </w:rPr>
            <w:delText>2</w:delText>
          </w:r>
          <w:r w:rsidR="00D4212C" w:rsidDel="006846C7">
            <w:fldChar w:fldCharType="end"/>
          </w:r>
        </w:del>
      </w:ins>
      <w:ins w:id="4590" w:author="Широбокова Алёна Сергеевна" w:date="2018-08-02T15:45:00Z">
        <w:del w:id="4591"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592" w:author="Беликова Маргарита Николаевна" w:date="2018-09-13T12:06:00Z">
        <w:r w:rsidR="0090345F" w:rsidDel="00363322">
          <w:fldChar w:fldCharType="separate"/>
        </w:r>
      </w:del>
      <w:ins w:id="4593" w:author="Широбокова Алёна Сергеевна" w:date="2018-08-02T15:45:00Z">
        <w:del w:id="4594" w:author="Беликова Маргарита Николаевна" w:date="2018-09-13T12:06:00Z">
          <w:r w:rsidR="0090345F" w:rsidDel="00363322">
            <w:rPr>
              <w:noProof/>
            </w:rPr>
            <w:delText>2</w:delText>
          </w:r>
          <w:r w:rsidR="0090345F" w:rsidDel="00363322">
            <w:fldChar w:fldCharType="end"/>
          </w:r>
        </w:del>
      </w:ins>
      <w:del w:id="4595"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2</w:delText>
        </w:r>
        <w:r w:rsidR="00BB3A71" w:rsidDel="0090345F">
          <w:rPr>
            <w:noProof/>
          </w:rPr>
          <w:fldChar w:fldCharType="end"/>
        </w:r>
      </w:del>
      <w:r>
        <w:t xml:space="preserve"> Макет скроллера «Выписки»</w:t>
      </w:r>
      <w:r w:rsidR="00AF177F">
        <w:t xml:space="preserve"> рабочей области «Рабочие документы»</w:t>
      </w:r>
    </w:p>
    <w:p w14:paraId="06CA8EC1" w14:textId="77777777" w:rsidR="00D9532D" w:rsidRDefault="00D9532D" w:rsidP="00D9532D">
      <w:pPr>
        <w:ind w:left="0" w:firstLine="0"/>
      </w:pPr>
      <w:r>
        <w:object w:dxaOrig="17385" w:dyaOrig="9570" w14:anchorId="1F5BBAD8">
          <v:shape id="_x0000_i1026" type="#_x0000_t75" style="width:497.1pt;height:273.6pt" o:ole="">
            <v:imagedata r:id="rId36" o:title=""/>
          </v:shape>
          <o:OLEObject Type="Embed" ProgID="Visio.Drawing.11" ShapeID="_x0000_i1026" DrawAspect="Content" ObjectID="_1632580988" r:id="rId37"/>
        </w:object>
      </w:r>
    </w:p>
    <w:p w14:paraId="23D32F99" w14:textId="77777777" w:rsidR="00AF177F" w:rsidRDefault="00AF177F" w:rsidP="00AF177F">
      <w:pPr>
        <w:pStyle w:val="aff9"/>
        <w:keepNext/>
      </w:pPr>
    </w:p>
    <w:p w14:paraId="77D5BDDF" w14:textId="279B81B6" w:rsidR="00AF177F" w:rsidRDefault="00AF177F" w:rsidP="00AF177F">
      <w:pPr>
        <w:pStyle w:val="af6"/>
      </w:pPr>
      <w:r>
        <w:t xml:space="preserve">Рисунок </w:t>
      </w:r>
      <w:ins w:id="4596"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597" w:author="Феданкова Любовь Анатольевна" w:date="2019-10-09T12:38:00Z">
        <w:r w:rsidR="00031B2C">
          <w:rPr>
            <w:noProof/>
          </w:rPr>
          <w:t>3</w:t>
        </w:r>
      </w:ins>
      <w:ins w:id="4598" w:author="Широбокова Алёна Сергеевна" w:date="2018-10-08T14:09:00Z">
        <w:r w:rsidR="006846C7">
          <w:fldChar w:fldCharType="end"/>
        </w:r>
      </w:ins>
      <w:ins w:id="4599" w:author="Беликова Маргарита Николаевна" w:date="2018-09-28T15:38:00Z">
        <w:del w:id="4600" w:author="Широбокова Алёна Сергеевна" w:date="2018-10-08T14:09:00Z">
          <w:r w:rsidR="00D4212C" w:rsidDel="006846C7">
            <w:fldChar w:fldCharType="begin"/>
          </w:r>
          <w:r w:rsidR="00D4212C" w:rsidDel="006846C7">
            <w:delInstrText xml:space="preserve"> SEQ Рисунок \* ARABIC </w:delInstrText>
          </w:r>
        </w:del>
      </w:ins>
      <w:del w:id="4601" w:author="Широбокова Алёна Сергеевна" w:date="2018-10-08T14:09:00Z">
        <w:r w:rsidR="00D4212C" w:rsidDel="006846C7">
          <w:fldChar w:fldCharType="separate"/>
        </w:r>
      </w:del>
      <w:ins w:id="4602" w:author="Беликова Маргарита Николаевна" w:date="2018-09-28T15:38:00Z">
        <w:del w:id="4603" w:author="Широбокова Алёна Сергеевна" w:date="2018-10-08T14:09:00Z">
          <w:r w:rsidR="00D4212C" w:rsidDel="006846C7">
            <w:rPr>
              <w:noProof/>
            </w:rPr>
            <w:delText>3</w:delText>
          </w:r>
          <w:r w:rsidR="00D4212C" w:rsidDel="006846C7">
            <w:fldChar w:fldCharType="end"/>
          </w:r>
        </w:del>
      </w:ins>
      <w:ins w:id="4604" w:author="Широбокова Алёна Сергеевна" w:date="2018-08-02T15:45:00Z">
        <w:del w:id="4605"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606" w:author="Беликова Маргарита Николаевна" w:date="2018-09-13T12:06:00Z">
        <w:r w:rsidR="0090345F" w:rsidDel="00363322">
          <w:fldChar w:fldCharType="separate"/>
        </w:r>
      </w:del>
      <w:ins w:id="4607" w:author="Широбокова Алёна Сергеевна" w:date="2018-08-02T15:45:00Z">
        <w:del w:id="4608" w:author="Беликова Маргарита Николаевна" w:date="2018-09-13T12:06:00Z">
          <w:r w:rsidR="0090345F" w:rsidDel="00363322">
            <w:rPr>
              <w:noProof/>
            </w:rPr>
            <w:delText>3</w:delText>
          </w:r>
          <w:r w:rsidR="0090345F" w:rsidDel="00363322">
            <w:fldChar w:fldCharType="end"/>
          </w:r>
        </w:del>
      </w:ins>
      <w:del w:id="4609"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3</w:delText>
        </w:r>
        <w:r w:rsidR="00BB3A71" w:rsidDel="0090345F">
          <w:rPr>
            <w:noProof/>
          </w:rPr>
          <w:fldChar w:fldCharType="end"/>
        </w:r>
      </w:del>
      <w:r>
        <w:t xml:space="preserve"> Макет скроллера «Выписки» рабочей области «Документы в архиве»</w:t>
      </w:r>
    </w:p>
    <w:p w14:paraId="5DE2042E" w14:textId="77777777" w:rsidR="00AF177F" w:rsidRPr="00D9532D" w:rsidRDefault="00DD6493" w:rsidP="00D9532D">
      <w:pPr>
        <w:ind w:left="0" w:firstLine="0"/>
      </w:pPr>
      <w:r>
        <w:object w:dxaOrig="17475" w:dyaOrig="7080" w14:anchorId="1D1BBCE6">
          <v:shape id="_x0000_i1027" type="#_x0000_t75" style="width:497.1pt;height:201.6pt" o:ole="">
            <v:imagedata r:id="rId38" o:title=""/>
          </v:shape>
          <o:OLEObject Type="Embed" ProgID="Visio.Drawing.11" ShapeID="_x0000_i1027" DrawAspect="Content" ObjectID="_1632580989" r:id="rId39"/>
        </w:object>
      </w:r>
    </w:p>
    <w:p w14:paraId="42C72F67" w14:textId="77777777" w:rsidR="00264345" w:rsidRDefault="0055457C" w:rsidP="00444A4E">
      <w:pPr>
        <w:pStyle w:val="4"/>
        <w:ind w:right="565"/>
      </w:pPr>
      <w:bookmarkStart w:id="4610" w:name="_Toc420435561"/>
      <w:bookmarkStart w:id="4611" w:name="_Toc420947016"/>
      <w:r>
        <w:t xml:space="preserve"> </w:t>
      </w:r>
      <w:bookmarkStart w:id="4612" w:name="_Toc21517682"/>
      <w:r w:rsidR="005539CA">
        <w:t>Атрибуты документа, отображаемые в скроллере</w:t>
      </w:r>
      <w:bookmarkEnd w:id="4610"/>
      <w:bookmarkEnd w:id="4611"/>
      <w:bookmarkEnd w:id="4612"/>
    </w:p>
    <w:p w14:paraId="6E726253" w14:textId="77777777" w:rsidR="00796006" w:rsidRDefault="00F46F56" w:rsidP="00A01E15">
      <w:pPr>
        <w:pStyle w:val="42"/>
      </w:pPr>
      <w:r>
        <w:t>В разделе прив</w:t>
      </w:r>
      <w:r w:rsidR="00DD28C2">
        <w:t>едён</w:t>
      </w:r>
      <w:r>
        <w:t xml:space="preserve"> перечень атрибутов документа, выводимых в скроллере для каждой имеющейся рабочей области (Рабочие документы, Документы в архиве</w:t>
      </w:r>
      <w:r w:rsidR="00DD28C2">
        <w:t>)</w:t>
      </w:r>
      <w:r>
        <w:t xml:space="preserve">, </w:t>
      </w:r>
      <w:r w:rsidR="00DD28C2">
        <w:t>в банковской части системы:</w:t>
      </w:r>
    </w:p>
    <w:p w14:paraId="3532F72D" w14:textId="3184BFCF" w:rsidR="00DD28C2" w:rsidRPr="00BB7C30" w:rsidRDefault="00DD28C2" w:rsidP="00650D72">
      <w:pPr>
        <w:pStyle w:val="42"/>
        <w:numPr>
          <w:ilvl w:val="0"/>
          <w:numId w:val="27"/>
        </w:numPr>
        <w:rPr>
          <w:lang w:val="en-US"/>
        </w:rPr>
      </w:pPr>
      <w:r>
        <w:t>Счет</w:t>
      </w:r>
      <w:r w:rsidRPr="00BB7C30">
        <w:rPr>
          <w:lang w:val="en-US"/>
        </w:rPr>
        <w:t xml:space="preserve"> (</w:t>
      </w:r>
      <w:r w:rsidR="003243C0" w:rsidRPr="007A6002">
        <w:rPr>
          <w:lang w:val="en-US"/>
        </w:rPr>
        <w:t>ACCOUNT</w:t>
      </w:r>
      <w:r w:rsidR="00BB7C30" w:rsidRPr="00BB7C30">
        <w:rPr>
          <w:lang w:val="en-US"/>
        </w:rPr>
        <w:t xml:space="preserve"> </w:t>
      </w:r>
      <w:r w:rsidR="00BB7C30">
        <w:t>таблица</w:t>
      </w:r>
      <w:r w:rsidR="00BB7C30" w:rsidRPr="00BB7C30">
        <w:rPr>
          <w:lang w:val="en-US"/>
        </w:rPr>
        <w:t xml:space="preserve"> SBNS_RURSTATEMENT</w:t>
      </w:r>
      <w:del w:id="4613" w:author="Маслихова Олеся Анатольевна" w:date="2018-12-25T15:07:00Z">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BB7C30" w:rsidDel="0070375E">
          <w:rPr>
            <w:lang w:val="en-US"/>
          </w:rPr>
          <w:delText>)</w:delText>
        </w:r>
      </w:del>
      <w:r w:rsidRPr="00BB7C30">
        <w:rPr>
          <w:lang w:val="en-US"/>
        </w:rPr>
        <w:t>;</w:t>
      </w:r>
    </w:p>
    <w:p w14:paraId="7F4137E9" w14:textId="732606D6" w:rsidR="00DD28C2" w:rsidRPr="00BB7C30" w:rsidRDefault="00DD28C2" w:rsidP="00650D72">
      <w:pPr>
        <w:pStyle w:val="42"/>
        <w:numPr>
          <w:ilvl w:val="0"/>
          <w:numId w:val="27"/>
        </w:numPr>
        <w:rPr>
          <w:lang w:val="en-US"/>
        </w:rPr>
      </w:pPr>
      <w:r>
        <w:t>Организация</w:t>
      </w:r>
      <w:r w:rsidRPr="00BB7C30">
        <w:rPr>
          <w:lang w:val="en-US"/>
        </w:rPr>
        <w:t xml:space="preserve"> (</w:t>
      </w:r>
      <w:r w:rsidR="00D85485" w:rsidRPr="007A6002">
        <w:rPr>
          <w:lang w:val="en-US"/>
        </w:rPr>
        <w:t>ORGNAME</w:t>
      </w:r>
      <w:r w:rsidR="00BB7C30" w:rsidRPr="00BB7C30">
        <w:rPr>
          <w:lang w:val="en-US"/>
        </w:rPr>
        <w:t xml:space="preserve"> </w:t>
      </w:r>
      <w:r w:rsidR="00BB7C30">
        <w:t>таблица</w:t>
      </w:r>
      <w:r w:rsidR="00BB7C30" w:rsidRPr="00BB7C30">
        <w:rPr>
          <w:lang w:val="en-US"/>
        </w:rPr>
        <w:t xml:space="preserve"> SBNS_RURSTATEMEN</w:t>
      </w:r>
      <w:del w:id="4614" w:author="Маслихова Олеся Анатольевна" w:date="2018-12-25T15:07:00Z">
        <w:r w:rsidR="00BB7C30" w:rsidRPr="00BB7C30" w:rsidDel="0070375E">
          <w:rPr>
            <w:lang w:val="en-US"/>
          </w:rPr>
          <w:delText>T</w:delText>
        </w:r>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BB7C30" w:rsidDel="0070375E">
          <w:rPr>
            <w:lang w:val="en-US"/>
          </w:rPr>
          <w:delText>)</w:delText>
        </w:r>
      </w:del>
      <w:r w:rsidRPr="00BB7C30">
        <w:rPr>
          <w:lang w:val="en-US"/>
        </w:rPr>
        <w:t xml:space="preserve">; </w:t>
      </w:r>
    </w:p>
    <w:p w14:paraId="040AD930" w14:textId="3FB44404" w:rsidR="00DD28C2" w:rsidRPr="00205A19" w:rsidRDefault="00DD28C2" w:rsidP="00650D72">
      <w:pPr>
        <w:pStyle w:val="42"/>
        <w:numPr>
          <w:ilvl w:val="0"/>
          <w:numId w:val="27"/>
        </w:numPr>
        <w:rPr>
          <w:lang w:val="en-US"/>
        </w:rPr>
      </w:pPr>
      <w:r>
        <w:t>Дата</w:t>
      </w:r>
      <w:r w:rsidRPr="00205A19">
        <w:rPr>
          <w:lang w:val="en-US"/>
        </w:rPr>
        <w:t xml:space="preserve"> </w:t>
      </w:r>
      <w:r>
        <w:t>выписки</w:t>
      </w:r>
      <w:r w:rsidRPr="00205A19">
        <w:rPr>
          <w:lang w:val="en-US"/>
        </w:rPr>
        <w:t xml:space="preserve"> (</w:t>
      </w:r>
      <w:r w:rsidR="00205A19" w:rsidRPr="00205A19">
        <w:rPr>
          <w:lang w:val="en-US"/>
        </w:rPr>
        <w:t xml:space="preserve">FROMDATE </w:t>
      </w:r>
      <w:r w:rsidR="00205A19">
        <w:t>таблица</w:t>
      </w:r>
      <w:r w:rsidR="00205A19" w:rsidRPr="00BB7C30">
        <w:rPr>
          <w:lang w:val="en-US"/>
        </w:rPr>
        <w:t xml:space="preserve"> SBNS_RURSTATEMENT</w:t>
      </w:r>
      <w:del w:id="4615" w:author="Маслихова Олеся Анатольевна" w:date="2018-12-25T15:07:00Z">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205A19" w:rsidDel="0070375E">
          <w:rPr>
            <w:lang w:val="en-US"/>
          </w:rPr>
          <w:delText>)</w:delText>
        </w:r>
      </w:del>
      <w:r w:rsidRPr="00205A19">
        <w:rPr>
          <w:lang w:val="en-US"/>
        </w:rPr>
        <w:t xml:space="preserve">; </w:t>
      </w:r>
    </w:p>
    <w:p w14:paraId="2F3ABD83" w14:textId="6BB42407" w:rsidR="00DD28C2" w:rsidRPr="00072234" w:rsidRDefault="00DD28C2" w:rsidP="00650D72">
      <w:pPr>
        <w:pStyle w:val="42"/>
        <w:numPr>
          <w:ilvl w:val="0"/>
          <w:numId w:val="27"/>
        </w:numPr>
        <w:rPr>
          <w:lang w:val="en-US"/>
        </w:rPr>
      </w:pPr>
      <w:r>
        <w:t>Дата</w:t>
      </w:r>
      <w:r w:rsidRPr="00072234">
        <w:rPr>
          <w:lang w:val="en-US"/>
        </w:rPr>
        <w:t xml:space="preserve"> </w:t>
      </w:r>
      <w:r>
        <w:t>формирования</w:t>
      </w:r>
      <w:r w:rsidRPr="00072234">
        <w:rPr>
          <w:lang w:val="en-US"/>
        </w:rPr>
        <w:t xml:space="preserve"> (</w:t>
      </w:r>
      <w:r w:rsidR="00D85485" w:rsidRPr="007A6002">
        <w:rPr>
          <w:lang w:val="en-US"/>
        </w:rPr>
        <w:t>DOCDATE</w:t>
      </w:r>
      <w:r w:rsidR="00BB7C30" w:rsidRPr="00072234">
        <w:rPr>
          <w:lang w:val="en-US"/>
        </w:rPr>
        <w:t xml:space="preserve"> </w:t>
      </w:r>
      <w:r w:rsidR="00BB7C30">
        <w:t>таблица</w:t>
      </w:r>
      <w:r w:rsidR="00BB7C30" w:rsidRPr="00072234">
        <w:rPr>
          <w:lang w:val="en-US"/>
        </w:rPr>
        <w:t xml:space="preserve"> </w:t>
      </w:r>
      <w:r w:rsidR="00BB7C30" w:rsidRPr="00BB7C30">
        <w:rPr>
          <w:lang w:val="en-US"/>
        </w:rPr>
        <w:t>SBNS</w:t>
      </w:r>
      <w:r w:rsidR="00BB7C30" w:rsidRPr="00072234">
        <w:rPr>
          <w:lang w:val="en-US"/>
        </w:rPr>
        <w:t>_</w:t>
      </w:r>
      <w:r w:rsidR="00BB7C30" w:rsidRPr="00BB7C30">
        <w:rPr>
          <w:lang w:val="en-US"/>
        </w:rPr>
        <w:t>RURSTATEMENT</w:t>
      </w:r>
      <w:del w:id="4616" w:author="Маслихова Олеся Анатольевна" w:date="2018-12-25T15:07:00Z">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072234" w:rsidDel="0070375E">
          <w:rPr>
            <w:lang w:val="en-US"/>
          </w:rPr>
          <w:delText>)</w:delText>
        </w:r>
      </w:del>
      <w:r w:rsidRPr="00072234">
        <w:rPr>
          <w:lang w:val="en-US"/>
        </w:rPr>
        <w:t>;</w:t>
      </w:r>
    </w:p>
    <w:p w14:paraId="7B851178" w14:textId="6C3B7C42" w:rsidR="00DD28C2" w:rsidRPr="00072234" w:rsidRDefault="00DD28C2" w:rsidP="00650D72">
      <w:pPr>
        <w:pStyle w:val="42"/>
        <w:numPr>
          <w:ilvl w:val="0"/>
          <w:numId w:val="27"/>
        </w:numPr>
        <w:rPr>
          <w:lang w:val="en-US"/>
        </w:rPr>
      </w:pPr>
      <w:r>
        <w:t>Статус</w:t>
      </w:r>
      <w:r w:rsidRPr="00072234">
        <w:rPr>
          <w:lang w:val="en-US"/>
        </w:rPr>
        <w:t xml:space="preserve"> </w:t>
      </w:r>
      <w:r>
        <w:t>документа</w:t>
      </w:r>
      <w:r w:rsidRPr="00072234">
        <w:rPr>
          <w:lang w:val="en-US"/>
        </w:rPr>
        <w:t xml:space="preserve"> (</w:t>
      </w:r>
      <w:r w:rsidR="00A26665" w:rsidRPr="007A6002">
        <w:rPr>
          <w:lang w:val="en-US"/>
        </w:rPr>
        <w:t>STATE</w:t>
      </w:r>
      <w:r w:rsidR="00BB7C30" w:rsidRPr="00072234">
        <w:rPr>
          <w:lang w:val="en-US"/>
        </w:rPr>
        <w:t xml:space="preserve"> </w:t>
      </w:r>
      <w:r w:rsidR="00BB7C30">
        <w:t>таблица</w:t>
      </w:r>
      <w:r w:rsidR="00BB7C30" w:rsidRPr="00072234">
        <w:rPr>
          <w:lang w:val="en-US"/>
        </w:rPr>
        <w:t xml:space="preserve"> </w:t>
      </w:r>
      <w:r w:rsidR="00BB7C30" w:rsidRPr="00BB7C30">
        <w:rPr>
          <w:lang w:val="en-US"/>
        </w:rPr>
        <w:t>SBNS</w:t>
      </w:r>
      <w:r w:rsidR="00BB7C30" w:rsidRPr="00072234">
        <w:rPr>
          <w:lang w:val="en-US"/>
        </w:rPr>
        <w:t>_</w:t>
      </w:r>
      <w:r w:rsidR="00BB7C30" w:rsidRPr="00BB7C30">
        <w:rPr>
          <w:lang w:val="en-US"/>
        </w:rPr>
        <w:t>RURSTATEMENT</w:t>
      </w:r>
      <w:del w:id="4617" w:author="Маслихова Олеся Анатольевна" w:date="2018-12-25T15:07:00Z">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072234" w:rsidDel="0070375E">
          <w:rPr>
            <w:lang w:val="en-US"/>
          </w:rPr>
          <w:delText>)</w:delText>
        </w:r>
      </w:del>
      <w:r w:rsidRPr="00072234">
        <w:rPr>
          <w:lang w:val="en-US"/>
        </w:rPr>
        <w:t>;</w:t>
      </w:r>
    </w:p>
    <w:p w14:paraId="3AFC225A" w14:textId="19E886A7" w:rsidR="00DD28C2" w:rsidRPr="00BB7C30" w:rsidRDefault="00DD28C2" w:rsidP="00650D72">
      <w:pPr>
        <w:pStyle w:val="42"/>
        <w:numPr>
          <w:ilvl w:val="0"/>
          <w:numId w:val="27"/>
        </w:numPr>
        <w:rPr>
          <w:lang w:val="en-US"/>
        </w:rPr>
      </w:pPr>
      <w:r>
        <w:t>Вх</w:t>
      </w:r>
      <w:r w:rsidRPr="00BB7C30">
        <w:rPr>
          <w:lang w:val="en-US"/>
        </w:rPr>
        <w:t xml:space="preserve">. </w:t>
      </w:r>
      <w:r>
        <w:t>Остаток</w:t>
      </w:r>
      <w:r w:rsidRPr="00BB7C30">
        <w:rPr>
          <w:lang w:val="en-US"/>
        </w:rPr>
        <w:t xml:space="preserve"> (</w:t>
      </w:r>
      <w:r w:rsidR="00A26665" w:rsidRPr="007A6002">
        <w:rPr>
          <w:lang w:val="en-US"/>
        </w:rPr>
        <w:t>INBOUNDBALANCE</w:t>
      </w:r>
      <w:r w:rsidR="00BB7C30" w:rsidRPr="00BB7C30">
        <w:rPr>
          <w:lang w:val="en-US"/>
        </w:rPr>
        <w:t xml:space="preserve"> </w:t>
      </w:r>
      <w:r w:rsidR="00BB7C30">
        <w:t>таблица</w:t>
      </w:r>
      <w:r w:rsidR="00BB7C30" w:rsidRPr="00BB7C30">
        <w:rPr>
          <w:lang w:val="en-US"/>
        </w:rPr>
        <w:t xml:space="preserve"> SBNS_RURSTATEMENT</w:t>
      </w:r>
      <w:del w:id="4618" w:author="Маслихова Олеся Анатольевна" w:date="2018-12-25T15:07:00Z">
        <w:r w:rsidR="00381464" w:rsidRPr="00381464" w:rsidDel="0070375E">
          <w:rPr>
            <w:lang w:val="en-US"/>
          </w:rPr>
          <w:delText xml:space="preserve"> </w:delText>
        </w:r>
        <w:r w:rsidR="00381464" w:rsidDel="0070375E">
          <w:delText>или</w:delText>
        </w:r>
        <w:r w:rsidR="00381464" w:rsidRPr="000C7493" w:rsidDel="0070375E">
          <w:rPr>
            <w:lang w:val="en-US"/>
          </w:rPr>
          <w:delText xml:space="preserve"> </w:delText>
        </w:r>
        <w:r w:rsidR="00381464" w:rsidDel="0070375E">
          <w:rPr>
            <w:lang w:val="en-US" w:eastAsia="en-US"/>
          </w:rPr>
          <w:delText>SBNS</w:delText>
        </w:r>
        <w:r w:rsidR="00381464" w:rsidRPr="000C7493" w:rsidDel="0070375E">
          <w:rPr>
            <w:lang w:val="en-US" w:eastAsia="en-US"/>
          </w:rPr>
          <w:delText>_</w:delText>
        </w:r>
        <w:r w:rsidR="00381464" w:rsidDel="0070375E">
          <w:rPr>
            <w:lang w:val="en-US" w:eastAsia="en-US"/>
          </w:rPr>
          <w:delText>CURRSTATEMENT</w:delText>
        </w:r>
        <w:r w:rsidRPr="00BB7C30" w:rsidDel="0070375E">
          <w:rPr>
            <w:lang w:val="en-US"/>
          </w:rPr>
          <w:delText>)</w:delText>
        </w:r>
      </w:del>
      <w:r w:rsidRPr="00BB7C30">
        <w:rPr>
          <w:lang w:val="en-US"/>
        </w:rPr>
        <w:t>;</w:t>
      </w:r>
    </w:p>
    <w:p w14:paraId="75BEB6FA" w14:textId="062DED80" w:rsidR="00DD28C2" w:rsidRPr="00D10566" w:rsidRDefault="00DD28C2" w:rsidP="00650D72">
      <w:pPr>
        <w:pStyle w:val="42"/>
        <w:numPr>
          <w:ilvl w:val="0"/>
          <w:numId w:val="27"/>
        </w:numPr>
      </w:pPr>
      <w:r>
        <w:t>Сумма</w:t>
      </w:r>
      <w:r w:rsidRPr="00D10566">
        <w:t xml:space="preserve"> </w:t>
      </w:r>
      <w:r>
        <w:t>оборотов</w:t>
      </w:r>
      <w:r w:rsidRPr="00D10566">
        <w:t xml:space="preserve"> </w:t>
      </w:r>
      <w:r>
        <w:t>по</w:t>
      </w:r>
      <w:r w:rsidRPr="00D10566">
        <w:t xml:space="preserve"> </w:t>
      </w:r>
      <w:r>
        <w:t>кредиту</w:t>
      </w:r>
      <w:r w:rsidRPr="00D10566">
        <w:t xml:space="preserve"> (</w:t>
      </w:r>
      <w:r w:rsidR="00A26665" w:rsidRPr="007A6002">
        <w:rPr>
          <w:lang w:val="en-US"/>
        </w:rPr>
        <w:t>CREDITRETURN</w:t>
      </w:r>
      <w:r w:rsidR="00BB7C30" w:rsidRPr="00D10566">
        <w:t xml:space="preserve"> </w:t>
      </w:r>
      <w:r w:rsidR="00BB7C30">
        <w:t>таблица</w:t>
      </w:r>
      <w:r w:rsidR="00BB7C30" w:rsidRPr="00D10566">
        <w:t xml:space="preserve"> </w:t>
      </w:r>
      <w:r w:rsidR="00BB7C30" w:rsidRPr="00BB7C30">
        <w:rPr>
          <w:lang w:val="en-US"/>
        </w:rPr>
        <w:t>SBNS</w:t>
      </w:r>
      <w:r w:rsidR="00BB7C30" w:rsidRPr="00D10566">
        <w:t>_</w:t>
      </w:r>
      <w:r w:rsidR="00BB7C30" w:rsidRPr="00BB7C30">
        <w:rPr>
          <w:lang w:val="en-US"/>
        </w:rPr>
        <w:t>RURSTATEMENT</w:t>
      </w:r>
      <w:del w:id="4619" w:author="Маслихова Олеся Анатольевна" w:date="2018-12-25T15:07:00Z">
        <w:r w:rsidR="000C7493" w:rsidRPr="00D10566" w:rsidDel="0070375E">
          <w:delText xml:space="preserve"> </w:delText>
        </w:r>
        <w:r w:rsidR="000C7493" w:rsidDel="0070375E">
          <w:delText>или</w:delText>
        </w:r>
        <w:r w:rsidR="000C7493" w:rsidRPr="00D10566" w:rsidDel="0070375E">
          <w:delText xml:space="preserve"> </w:delText>
        </w:r>
        <w:r w:rsidR="000C7493" w:rsidDel="0070375E">
          <w:rPr>
            <w:lang w:val="en-US" w:eastAsia="en-US"/>
          </w:rPr>
          <w:delText>SBNS</w:delText>
        </w:r>
        <w:r w:rsidR="000C7493" w:rsidRPr="00D10566" w:rsidDel="0070375E">
          <w:rPr>
            <w:lang w:eastAsia="en-US"/>
          </w:rPr>
          <w:delText>_</w:delText>
        </w:r>
        <w:r w:rsidR="000C7493" w:rsidDel="0070375E">
          <w:rPr>
            <w:lang w:val="en-US" w:eastAsia="en-US"/>
          </w:rPr>
          <w:delText>CURRSTATEMENT</w:delText>
        </w:r>
      </w:del>
      <w:r w:rsidRPr="00D10566">
        <w:t>);</w:t>
      </w:r>
    </w:p>
    <w:p w14:paraId="307E7E52" w14:textId="0D1C7E4A" w:rsidR="00DD28C2" w:rsidRPr="00D10566" w:rsidRDefault="00DD28C2" w:rsidP="00650D72">
      <w:pPr>
        <w:pStyle w:val="42"/>
        <w:numPr>
          <w:ilvl w:val="0"/>
          <w:numId w:val="27"/>
        </w:numPr>
      </w:pPr>
      <w:r>
        <w:t>Сумма</w:t>
      </w:r>
      <w:r w:rsidRPr="00D10566">
        <w:t xml:space="preserve"> </w:t>
      </w:r>
      <w:r>
        <w:t>оборотов</w:t>
      </w:r>
      <w:r w:rsidRPr="00D10566">
        <w:t xml:space="preserve"> </w:t>
      </w:r>
      <w:r>
        <w:t>по</w:t>
      </w:r>
      <w:r w:rsidRPr="00D10566">
        <w:t xml:space="preserve"> </w:t>
      </w:r>
      <w:r>
        <w:t>дебету</w:t>
      </w:r>
      <w:r w:rsidRPr="00D10566">
        <w:t xml:space="preserve"> (</w:t>
      </w:r>
      <w:r w:rsidR="00A26665" w:rsidRPr="000C7493">
        <w:rPr>
          <w:lang w:val="en-US"/>
        </w:rPr>
        <w:t>DEBETRETURN</w:t>
      </w:r>
      <w:r w:rsidR="00BB7C30" w:rsidRPr="00D10566">
        <w:t xml:space="preserve"> </w:t>
      </w:r>
      <w:r w:rsidR="00BB7C30">
        <w:t>таблица</w:t>
      </w:r>
      <w:r w:rsidR="00BB7C30" w:rsidRPr="00D10566">
        <w:t xml:space="preserve"> </w:t>
      </w:r>
      <w:r w:rsidR="00BB7C30" w:rsidRPr="00BB7C30">
        <w:rPr>
          <w:lang w:val="en-US"/>
        </w:rPr>
        <w:t>SBNS</w:t>
      </w:r>
      <w:r w:rsidR="00BB7C30" w:rsidRPr="00D10566">
        <w:t>_</w:t>
      </w:r>
      <w:r w:rsidR="00BB7C30" w:rsidRPr="00BB7C30">
        <w:rPr>
          <w:lang w:val="en-US"/>
        </w:rPr>
        <w:t>RURSTATEMENT</w:t>
      </w:r>
      <w:del w:id="4620" w:author="Маслихова Олеся Анатольевна" w:date="2018-12-25T15:07:00Z">
        <w:r w:rsidR="000C7493" w:rsidRPr="00D10566" w:rsidDel="0070375E">
          <w:delText xml:space="preserve"> </w:delText>
        </w:r>
        <w:r w:rsidR="000C7493" w:rsidDel="0070375E">
          <w:delText>или</w:delText>
        </w:r>
        <w:r w:rsidR="000C7493" w:rsidRPr="00D10566" w:rsidDel="0070375E">
          <w:delText xml:space="preserve"> </w:delText>
        </w:r>
        <w:r w:rsidR="000C7493" w:rsidDel="0070375E">
          <w:rPr>
            <w:lang w:val="en-US" w:eastAsia="en-US"/>
          </w:rPr>
          <w:delText>SBNS</w:delText>
        </w:r>
        <w:r w:rsidR="000C7493" w:rsidRPr="00D10566" w:rsidDel="0070375E">
          <w:rPr>
            <w:lang w:eastAsia="en-US"/>
          </w:rPr>
          <w:delText>_</w:delText>
        </w:r>
        <w:r w:rsidR="000C7493" w:rsidDel="0070375E">
          <w:rPr>
            <w:lang w:val="en-US" w:eastAsia="en-US"/>
          </w:rPr>
          <w:delText>CURRSTATEMENT</w:delText>
        </w:r>
      </w:del>
      <w:r w:rsidRPr="00D10566">
        <w:t>);</w:t>
      </w:r>
    </w:p>
    <w:p w14:paraId="7FC0E009" w14:textId="217C250D" w:rsidR="00DD28C2" w:rsidRPr="00BB7C30" w:rsidRDefault="00DD28C2" w:rsidP="00650D72">
      <w:pPr>
        <w:pStyle w:val="42"/>
        <w:numPr>
          <w:ilvl w:val="0"/>
          <w:numId w:val="27"/>
        </w:numPr>
        <w:rPr>
          <w:lang w:val="en-US"/>
        </w:rPr>
      </w:pPr>
      <w:r>
        <w:t>Исх</w:t>
      </w:r>
      <w:r w:rsidRPr="00BB7C30">
        <w:rPr>
          <w:lang w:val="en-US"/>
        </w:rPr>
        <w:t xml:space="preserve">. </w:t>
      </w:r>
      <w:r>
        <w:t>остаток</w:t>
      </w:r>
      <w:r w:rsidRPr="00BB7C30">
        <w:rPr>
          <w:lang w:val="en-US"/>
        </w:rPr>
        <w:t xml:space="preserve"> (</w:t>
      </w:r>
      <w:r w:rsidR="00A26665" w:rsidRPr="007A6002">
        <w:rPr>
          <w:lang w:val="en-US"/>
        </w:rPr>
        <w:t>OUTBOUNDBALANCE</w:t>
      </w:r>
      <w:r w:rsidR="00BB7C30" w:rsidRPr="00BB7C30">
        <w:rPr>
          <w:lang w:val="en-US"/>
        </w:rPr>
        <w:t xml:space="preserve"> </w:t>
      </w:r>
      <w:r w:rsidR="00BB7C30">
        <w:t>таблица</w:t>
      </w:r>
      <w:r w:rsidR="00BB7C30" w:rsidRPr="00BB7C30">
        <w:rPr>
          <w:lang w:val="en-US"/>
        </w:rPr>
        <w:t xml:space="preserve"> SBNS_RURSTATEMENT</w:t>
      </w:r>
      <w:del w:id="4621" w:author="Маслихова Олеся Анатольевна" w:date="2018-12-25T15:08: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255FA7B7" w14:textId="136BEED9" w:rsidR="00DD28C2" w:rsidRPr="00BB7C30" w:rsidRDefault="00DD28C2" w:rsidP="00650D72">
      <w:pPr>
        <w:pStyle w:val="42"/>
        <w:numPr>
          <w:ilvl w:val="0"/>
          <w:numId w:val="27"/>
        </w:numPr>
        <w:rPr>
          <w:lang w:val="en-US"/>
        </w:rPr>
      </w:pPr>
      <w:r>
        <w:t>Валюта</w:t>
      </w:r>
      <w:r w:rsidRPr="00BB7C30">
        <w:rPr>
          <w:lang w:val="en-US"/>
        </w:rPr>
        <w:t xml:space="preserve"> (</w:t>
      </w:r>
      <w:r w:rsidR="00A26665" w:rsidRPr="007A6002">
        <w:rPr>
          <w:lang w:val="en-US"/>
        </w:rPr>
        <w:t>CURRISOCODE</w:t>
      </w:r>
      <w:r w:rsidR="00BB7C30" w:rsidRPr="00BB7C30">
        <w:rPr>
          <w:lang w:val="en-US"/>
        </w:rPr>
        <w:t xml:space="preserve"> </w:t>
      </w:r>
      <w:r w:rsidR="00BB7C30">
        <w:t>таблица</w:t>
      </w:r>
      <w:r w:rsidR="00BB7C30" w:rsidRPr="00BB7C30">
        <w:rPr>
          <w:lang w:val="en-US"/>
        </w:rPr>
        <w:t xml:space="preserve"> SBNS_RURSTATEMENT</w:t>
      </w:r>
      <w:del w:id="4622" w:author="Маслихова Олеся Анатольевна" w:date="2018-12-25T15:09: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61B1E76D" w14:textId="2AAE0BFE" w:rsidR="00DD28C2" w:rsidRPr="00BB7C30" w:rsidRDefault="00DD28C2" w:rsidP="00650D72">
      <w:pPr>
        <w:pStyle w:val="42"/>
        <w:numPr>
          <w:ilvl w:val="0"/>
          <w:numId w:val="27"/>
        </w:numPr>
        <w:rPr>
          <w:lang w:val="en-US"/>
        </w:rPr>
      </w:pPr>
      <w:r>
        <w:t>БИК</w:t>
      </w:r>
      <w:r w:rsidRPr="00BB7C30">
        <w:rPr>
          <w:lang w:val="en-US"/>
        </w:rPr>
        <w:t xml:space="preserve"> (</w:t>
      </w:r>
      <w:r w:rsidR="00A26665" w:rsidRPr="007A6002">
        <w:rPr>
          <w:lang w:val="en-US"/>
        </w:rPr>
        <w:t>BANKBIC</w:t>
      </w:r>
      <w:r w:rsidR="00BB7C30" w:rsidRPr="00BB7C30">
        <w:rPr>
          <w:lang w:val="en-US"/>
        </w:rPr>
        <w:t xml:space="preserve"> </w:t>
      </w:r>
      <w:r w:rsidR="00BB7C30">
        <w:t>таблица</w:t>
      </w:r>
      <w:r w:rsidR="00BB7C30" w:rsidRPr="00BB7C30">
        <w:rPr>
          <w:lang w:val="en-US"/>
        </w:rPr>
        <w:t xml:space="preserve"> SBNS_RURSTATEMENT</w:t>
      </w:r>
      <w:del w:id="4623"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01083989" w14:textId="775BB1CC" w:rsidR="00DD28C2" w:rsidRPr="00BB7C30" w:rsidRDefault="00DD28C2" w:rsidP="00650D72">
      <w:pPr>
        <w:pStyle w:val="42"/>
        <w:numPr>
          <w:ilvl w:val="0"/>
          <w:numId w:val="27"/>
        </w:numPr>
        <w:rPr>
          <w:lang w:val="en-US"/>
        </w:rPr>
      </w:pPr>
      <w:r>
        <w:lastRenderedPageBreak/>
        <w:t>Наименование</w:t>
      </w:r>
      <w:r w:rsidRPr="00BB7C30">
        <w:rPr>
          <w:lang w:val="en-US"/>
        </w:rPr>
        <w:t xml:space="preserve"> </w:t>
      </w:r>
      <w:r>
        <w:t>банка</w:t>
      </w:r>
      <w:r w:rsidRPr="00BB7C30">
        <w:rPr>
          <w:lang w:val="en-US"/>
        </w:rPr>
        <w:t xml:space="preserve"> (</w:t>
      </w:r>
      <w:r w:rsidR="00A26665" w:rsidRPr="007A6002">
        <w:rPr>
          <w:lang w:val="en-US"/>
        </w:rPr>
        <w:t>BANKNAME</w:t>
      </w:r>
      <w:r w:rsidR="00BB7C30" w:rsidRPr="00BB7C30">
        <w:rPr>
          <w:lang w:val="en-US"/>
        </w:rPr>
        <w:t xml:space="preserve"> </w:t>
      </w:r>
      <w:r w:rsidR="00BB7C30">
        <w:t>таблица</w:t>
      </w:r>
      <w:r w:rsidR="00BB7C30" w:rsidRPr="00BB7C30">
        <w:rPr>
          <w:lang w:val="en-US"/>
        </w:rPr>
        <w:t xml:space="preserve"> SBNS_RURSTATEMENT</w:t>
      </w:r>
      <w:del w:id="4624"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3393F6B1" w14:textId="060A4708" w:rsidR="00DD28C2" w:rsidRPr="00BB7C30" w:rsidRDefault="00DD28C2" w:rsidP="00650D72">
      <w:pPr>
        <w:pStyle w:val="42"/>
        <w:numPr>
          <w:ilvl w:val="0"/>
          <w:numId w:val="27"/>
        </w:numPr>
        <w:rPr>
          <w:lang w:val="en-US"/>
        </w:rPr>
      </w:pPr>
      <w:r>
        <w:t>Итоговая</w:t>
      </w:r>
      <w:r w:rsidRPr="00BB7C30">
        <w:rPr>
          <w:lang w:val="en-US"/>
        </w:rPr>
        <w:t xml:space="preserve"> (</w:t>
      </w:r>
      <w:r w:rsidR="00A26665" w:rsidRPr="007A6002">
        <w:rPr>
          <w:lang w:val="en-US"/>
        </w:rPr>
        <w:t>ISFINAL</w:t>
      </w:r>
      <w:r w:rsidR="00BB7C30" w:rsidRPr="00BB7C30">
        <w:rPr>
          <w:lang w:val="en-US"/>
        </w:rPr>
        <w:t xml:space="preserve"> </w:t>
      </w:r>
      <w:r w:rsidR="00BB7C30">
        <w:t>таблица</w:t>
      </w:r>
      <w:r w:rsidR="00BB7C30" w:rsidRPr="00BB7C30">
        <w:rPr>
          <w:lang w:val="en-US"/>
        </w:rPr>
        <w:t xml:space="preserve"> SBNS_RURSTATEMENT</w:t>
      </w:r>
      <w:del w:id="4625"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4E6BA770" w14:textId="77777777" w:rsidR="00264345" w:rsidRDefault="00264345" w:rsidP="00444A4E">
      <w:pPr>
        <w:pStyle w:val="4"/>
        <w:ind w:right="565"/>
      </w:pPr>
      <w:bookmarkStart w:id="4626" w:name="_Toc420435562"/>
      <w:bookmarkStart w:id="4627" w:name="_Toc420947017"/>
      <w:bookmarkStart w:id="4628" w:name="_Toc21517683"/>
      <w:r w:rsidRPr="00681E80">
        <w:t>Возможно</w:t>
      </w:r>
      <w:r w:rsidRPr="00DD28C2">
        <w:rPr>
          <w:u w:val="single"/>
        </w:rPr>
        <w:t>с</w:t>
      </w:r>
      <w:r w:rsidRPr="00681E80">
        <w:t>ти поиска и сортировки</w:t>
      </w:r>
      <w:bookmarkEnd w:id="4626"/>
      <w:bookmarkEnd w:id="4627"/>
      <w:bookmarkEnd w:id="4628"/>
    </w:p>
    <w:p w14:paraId="13034F71" w14:textId="77777777" w:rsidR="00A01E15" w:rsidRDefault="00DD28C2" w:rsidP="00A01E15">
      <w:pPr>
        <w:pStyle w:val="42"/>
      </w:pPr>
      <w:r>
        <w:t xml:space="preserve">В разделе описаны </w:t>
      </w:r>
      <w:r w:rsidR="00A01E15">
        <w:t>возможности быстрого и расширенного поиска и сортировки в скроллере для каждой имеющейся рабочей области (Рабочие документы, Документы в архиве, Удаленные документы) в банковской части системы.</w:t>
      </w:r>
    </w:p>
    <w:p w14:paraId="010B5275" w14:textId="77777777" w:rsidR="00DD28C2" w:rsidRDefault="00DD28C2" w:rsidP="00A01E15">
      <w:pPr>
        <w:pStyle w:val="42"/>
      </w:pPr>
      <w:r>
        <w:t xml:space="preserve">Требуется реализовать возможность </w:t>
      </w:r>
      <w:r w:rsidR="00A51C70">
        <w:t>сокращенной фильтрации</w:t>
      </w:r>
      <w:r>
        <w:t xml:space="preserve">. </w:t>
      </w:r>
      <w:r w:rsidR="00A51C70">
        <w:t>Сокращенный фильтр</w:t>
      </w:r>
      <w:r>
        <w:t xml:space="preserve"> должен включать в себя атрибуты:</w:t>
      </w:r>
    </w:p>
    <w:p w14:paraId="2A671305" w14:textId="4A95DE47" w:rsidR="00DD28C2" w:rsidRPr="00BB7C30" w:rsidRDefault="00DD28C2" w:rsidP="00650D72">
      <w:pPr>
        <w:pStyle w:val="42"/>
        <w:numPr>
          <w:ilvl w:val="0"/>
          <w:numId w:val="27"/>
        </w:numPr>
        <w:rPr>
          <w:lang w:val="en-US"/>
        </w:rPr>
      </w:pPr>
      <w:r>
        <w:t>Дата</w:t>
      </w:r>
      <w:r w:rsidRPr="00BB7C30">
        <w:rPr>
          <w:lang w:val="en-US"/>
        </w:rPr>
        <w:t xml:space="preserve"> </w:t>
      </w:r>
      <w:r>
        <w:t>с</w:t>
      </w:r>
      <w:r w:rsidRPr="00BB7C30">
        <w:rPr>
          <w:lang w:val="en-US"/>
        </w:rPr>
        <w:t xml:space="preserve"> (</w:t>
      </w:r>
      <w:r w:rsidR="000F0E1B" w:rsidRPr="007A6002">
        <w:rPr>
          <w:lang w:val="en-US"/>
        </w:rPr>
        <w:t>DOCDATE</w:t>
      </w:r>
      <w:r w:rsidR="00BB7C30" w:rsidRPr="00BB7C30">
        <w:rPr>
          <w:lang w:val="en-US"/>
        </w:rPr>
        <w:t xml:space="preserve"> </w:t>
      </w:r>
      <w:r w:rsidR="00BB7C30">
        <w:t>таблица</w:t>
      </w:r>
      <w:r w:rsidR="00BB7C30" w:rsidRPr="00BB7C30">
        <w:rPr>
          <w:lang w:val="en-US"/>
        </w:rPr>
        <w:t xml:space="preserve"> SBNS_RURSTATEMENT</w:t>
      </w:r>
      <w:del w:id="4629"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4F51695A" w14:textId="07941D54" w:rsidR="00DD28C2" w:rsidRPr="00BB7C30" w:rsidRDefault="00DD28C2" w:rsidP="00650D72">
      <w:pPr>
        <w:pStyle w:val="42"/>
        <w:numPr>
          <w:ilvl w:val="0"/>
          <w:numId w:val="27"/>
        </w:numPr>
        <w:rPr>
          <w:lang w:val="en-US"/>
        </w:rPr>
      </w:pPr>
      <w:r>
        <w:t>по</w:t>
      </w:r>
      <w:r w:rsidRPr="00BB7C30">
        <w:rPr>
          <w:lang w:val="en-US"/>
        </w:rPr>
        <w:t xml:space="preserve"> (</w:t>
      </w:r>
      <w:r w:rsidR="000F0E1B" w:rsidRPr="007A6002">
        <w:rPr>
          <w:lang w:val="en-US"/>
        </w:rPr>
        <w:t>DOCDATE</w:t>
      </w:r>
      <w:r w:rsidR="00BB7C30" w:rsidRPr="00BB7C30">
        <w:rPr>
          <w:lang w:val="en-US"/>
        </w:rPr>
        <w:t xml:space="preserve"> </w:t>
      </w:r>
      <w:r w:rsidR="00BB7C30">
        <w:t>таблица</w:t>
      </w:r>
      <w:r w:rsidR="00BB7C30" w:rsidRPr="00BB7C30">
        <w:rPr>
          <w:lang w:val="en-US"/>
        </w:rPr>
        <w:t xml:space="preserve"> SBNS_RURSTATEMENT</w:t>
      </w:r>
      <w:del w:id="4630"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0143926E" w14:textId="77777777" w:rsidR="00DD28C2" w:rsidRPr="00BB7C30" w:rsidRDefault="00DD28C2" w:rsidP="00650D72">
      <w:pPr>
        <w:pStyle w:val="42"/>
        <w:numPr>
          <w:ilvl w:val="0"/>
          <w:numId w:val="27"/>
        </w:numPr>
        <w:rPr>
          <w:lang w:val="en-US"/>
        </w:rPr>
      </w:pPr>
      <w:r>
        <w:t>Актуал</w:t>
      </w:r>
      <w:r w:rsidRPr="00BB7C30">
        <w:rPr>
          <w:lang w:val="en-US"/>
        </w:rPr>
        <w:t>. (</w:t>
      </w:r>
      <w:r w:rsidR="000F0E1B" w:rsidRPr="007A6002">
        <w:rPr>
          <w:lang w:val="en-US"/>
        </w:rPr>
        <w:t>ACTUAL</w:t>
      </w:r>
      <w:r w:rsidR="00BB7C30" w:rsidRPr="00BB7C30">
        <w:rPr>
          <w:lang w:val="en-US"/>
        </w:rPr>
        <w:t xml:space="preserve"> </w:t>
      </w:r>
      <w:r w:rsidR="00BB7C30">
        <w:t>таблица</w:t>
      </w:r>
      <w:r w:rsidR="00BB7C30" w:rsidRPr="00BB7C30">
        <w:rPr>
          <w:lang w:val="en-US"/>
        </w:rPr>
        <w:t xml:space="preserve"> SBNS_RURSTATEMENT</w:t>
      </w:r>
      <w:r w:rsidRPr="00BB7C30">
        <w:rPr>
          <w:lang w:val="en-US"/>
        </w:rPr>
        <w:t>);</w:t>
      </w:r>
    </w:p>
    <w:p w14:paraId="185530F9" w14:textId="1043719A" w:rsidR="00DD28C2" w:rsidRPr="00BB7C30" w:rsidRDefault="00DD28C2" w:rsidP="00650D72">
      <w:pPr>
        <w:pStyle w:val="42"/>
        <w:numPr>
          <w:ilvl w:val="0"/>
          <w:numId w:val="27"/>
        </w:numPr>
        <w:rPr>
          <w:lang w:val="en-US"/>
        </w:rPr>
      </w:pPr>
      <w:r>
        <w:t>Счет</w:t>
      </w:r>
      <w:r w:rsidRPr="00BB7C30">
        <w:rPr>
          <w:lang w:val="en-US"/>
        </w:rPr>
        <w:t xml:space="preserve"> (</w:t>
      </w:r>
      <w:r w:rsidR="000F0E1B" w:rsidRPr="007A6002">
        <w:rPr>
          <w:lang w:val="en-US"/>
        </w:rPr>
        <w:t>ACCOUNT</w:t>
      </w:r>
      <w:r w:rsidR="00BB7C30" w:rsidRPr="00BB7C30">
        <w:rPr>
          <w:lang w:val="en-US"/>
        </w:rPr>
        <w:t xml:space="preserve"> </w:t>
      </w:r>
      <w:r w:rsidR="00BB7C30">
        <w:t>таблица</w:t>
      </w:r>
      <w:r w:rsidR="00BB7C30" w:rsidRPr="00BB7C30">
        <w:rPr>
          <w:lang w:val="en-US"/>
        </w:rPr>
        <w:t xml:space="preserve"> SBNS_RURSTATEMENT</w:t>
      </w:r>
      <w:del w:id="4631"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17447DFA" w14:textId="1A3AEF60" w:rsidR="00DD28C2" w:rsidRPr="00BB7C30" w:rsidRDefault="00DD28C2" w:rsidP="00650D72">
      <w:pPr>
        <w:pStyle w:val="42"/>
        <w:numPr>
          <w:ilvl w:val="0"/>
          <w:numId w:val="27"/>
        </w:numPr>
        <w:rPr>
          <w:lang w:val="en-US"/>
        </w:rPr>
      </w:pPr>
      <w:r>
        <w:t>ИНН</w:t>
      </w:r>
      <w:r w:rsidRPr="00BB7C30">
        <w:rPr>
          <w:lang w:val="en-US"/>
        </w:rPr>
        <w:t xml:space="preserve"> (</w:t>
      </w:r>
      <w:r w:rsidR="000F0E1B" w:rsidRPr="007A6002">
        <w:rPr>
          <w:lang w:val="en-US"/>
        </w:rPr>
        <w:t>ORGINN</w:t>
      </w:r>
      <w:r w:rsidR="00BB7C30" w:rsidRPr="00BB7C30">
        <w:rPr>
          <w:lang w:val="en-US"/>
        </w:rPr>
        <w:t xml:space="preserve"> </w:t>
      </w:r>
      <w:r w:rsidR="00BB7C30">
        <w:t>таблица</w:t>
      </w:r>
      <w:r w:rsidR="00BB7C30" w:rsidRPr="00BB7C30">
        <w:rPr>
          <w:lang w:val="en-US"/>
        </w:rPr>
        <w:t xml:space="preserve"> SBNS_RURSTATEMENT</w:t>
      </w:r>
      <w:del w:id="4632"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39A1A3AB" w14:textId="0FA04903" w:rsidR="00972680" w:rsidRDefault="00972680" w:rsidP="00972680">
      <w:pPr>
        <w:pStyle w:val="af6"/>
      </w:pPr>
      <w:r>
        <w:t xml:space="preserve">Рисунок </w:t>
      </w:r>
      <w:ins w:id="4633"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634" w:author="Феданкова Любовь Анатольевна" w:date="2019-10-09T12:38:00Z">
        <w:r w:rsidR="00031B2C">
          <w:rPr>
            <w:noProof/>
          </w:rPr>
          <w:t>4</w:t>
        </w:r>
      </w:ins>
      <w:ins w:id="4635" w:author="Широбокова Алёна Сергеевна" w:date="2018-10-08T14:09:00Z">
        <w:r w:rsidR="006846C7">
          <w:fldChar w:fldCharType="end"/>
        </w:r>
      </w:ins>
      <w:ins w:id="4636" w:author="Беликова Маргарита Николаевна" w:date="2018-09-28T15:38:00Z">
        <w:del w:id="4637" w:author="Широбокова Алёна Сергеевна" w:date="2018-10-08T14:09:00Z">
          <w:r w:rsidR="00D4212C" w:rsidDel="006846C7">
            <w:fldChar w:fldCharType="begin"/>
          </w:r>
          <w:r w:rsidR="00D4212C" w:rsidDel="006846C7">
            <w:delInstrText xml:space="preserve"> SEQ Рисунок \* ARABIC </w:delInstrText>
          </w:r>
        </w:del>
      </w:ins>
      <w:del w:id="4638" w:author="Широбокова Алёна Сергеевна" w:date="2018-10-08T14:09:00Z">
        <w:r w:rsidR="00D4212C" w:rsidDel="006846C7">
          <w:fldChar w:fldCharType="separate"/>
        </w:r>
      </w:del>
      <w:ins w:id="4639" w:author="Беликова Маргарита Николаевна" w:date="2018-09-28T15:38:00Z">
        <w:del w:id="4640" w:author="Широбокова Алёна Сергеевна" w:date="2018-10-08T14:09:00Z">
          <w:r w:rsidR="00D4212C" w:rsidDel="006846C7">
            <w:rPr>
              <w:noProof/>
            </w:rPr>
            <w:delText>4</w:delText>
          </w:r>
          <w:r w:rsidR="00D4212C" w:rsidDel="006846C7">
            <w:fldChar w:fldCharType="end"/>
          </w:r>
        </w:del>
      </w:ins>
      <w:ins w:id="4641" w:author="Широбокова Алёна Сергеевна" w:date="2018-08-02T15:45:00Z">
        <w:del w:id="4642"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643" w:author="Беликова Маргарита Николаевна" w:date="2018-09-13T12:06:00Z">
        <w:r w:rsidR="0090345F" w:rsidDel="00363322">
          <w:fldChar w:fldCharType="separate"/>
        </w:r>
      </w:del>
      <w:ins w:id="4644" w:author="Широбокова Алёна Сергеевна" w:date="2018-08-02T15:45:00Z">
        <w:del w:id="4645" w:author="Беликова Маргарита Николаевна" w:date="2018-09-13T12:06:00Z">
          <w:r w:rsidR="0090345F" w:rsidDel="00363322">
            <w:rPr>
              <w:noProof/>
            </w:rPr>
            <w:delText>4</w:delText>
          </w:r>
          <w:r w:rsidR="0090345F" w:rsidDel="00363322">
            <w:fldChar w:fldCharType="end"/>
          </w:r>
        </w:del>
      </w:ins>
      <w:del w:id="4646"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4</w:delText>
        </w:r>
        <w:r w:rsidR="00BB3A71" w:rsidDel="0090345F">
          <w:rPr>
            <w:noProof/>
          </w:rPr>
          <w:fldChar w:fldCharType="end"/>
        </w:r>
      </w:del>
      <w:r>
        <w:t xml:space="preserve"> Макет Сокращённого фильтра</w:t>
      </w:r>
    </w:p>
    <w:p w14:paraId="0910B007" w14:textId="77777777" w:rsidR="00DD28C2" w:rsidRDefault="00DD28C2" w:rsidP="00DD28C2">
      <w:pPr>
        <w:pStyle w:val="42"/>
        <w:ind w:left="0" w:firstLine="0"/>
      </w:pPr>
      <w:r>
        <w:rPr>
          <w:noProof/>
        </w:rPr>
        <w:drawing>
          <wp:inline distT="0" distB="0" distL="0" distR="0" wp14:anchorId="4C2A8185" wp14:editId="15B7AD7A">
            <wp:extent cx="6152515" cy="433705"/>
            <wp:effectExtent l="0" t="0" r="63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52515" cy="433705"/>
                    </a:xfrm>
                    <a:prstGeom prst="rect">
                      <a:avLst/>
                    </a:prstGeom>
                  </pic:spPr>
                </pic:pic>
              </a:graphicData>
            </a:graphic>
          </wp:inline>
        </w:drawing>
      </w:r>
    </w:p>
    <w:p w14:paraId="603DB0B1" w14:textId="77777777" w:rsidR="00DD28C2" w:rsidRDefault="00DD28C2" w:rsidP="00DD28C2">
      <w:pPr>
        <w:pStyle w:val="42"/>
      </w:pPr>
      <w:r>
        <w:t>По умолчанию в фильтре должна быть настроена фильтрация по текущей дате. Фильтрация должна быть настроена следующим образом:</w:t>
      </w:r>
    </w:p>
    <w:p w14:paraId="39B06053" w14:textId="77777777" w:rsidR="00DD28C2" w:rsidRDefault="00DD28C2" w:rsidP="00650D72">
      <w:pPr>
        <w:pStyle w:val="42"/>
        <w:numPr>
          <w:ilvl w:val="0"/>
          <w:numId w:val="28"/>
        </w:numPr>
        <w:rPr>
          <w:lang w:eastAsia="x-none"/>
        </w:rPr>
      </w:pPr>
      <w:r>
        <w:rPr>
          <w:lang w:eastAsia="x-none"/>
        </w:rPr>
        <w:t>в поле «Дата с» должна быть проставлена текущая дата;</w:t>
      </w:r>
    </w:p>
    <w:p w14:paraId="3E6C2AD1" w14:textId="77777777" w:rsidR="00DD28C2" w:rsidRDefault="00DD28C2" w:rsidP="00650D72">
      <w:pPr>
        <w:pStyle w:val="42"/>
        <w:numPr>
          <w:ilvl w:val="0"/>
          <w:numId w:val="28"/>
        </w:numPr>
        <w:rPr>
          <w:lang w:eastAsia="x-none"/>
        </w:rPr>
      </w:pPr>
      <w:r>
        <w:rPr>
          <w:lang w:eastAsia="x-none"/>
        </w:rPr>
        <w:t>в поле «по» должна быть проставлена текущая дата.</w:t>
      </w:r>
    </w:p>
    <w:p w14:paraId="56B36586" w14:textId="77777777" w:rsidR="00DD28C2" w:rsidRDefault="00DD28C2" w:rsidP="00DD28C2">
      <w:pPr>
        <w:pStyle w:val="42"/>
      </w:pPr>
      <w:r>
        <w:t>Для фильтра необходимо реализовать следующие кнопки:</w:t>
      </w:r>
    </w:p>
    <w:p w14:paraId="3B4A981A" w14:textId="77777777" w:rsidR="00DD28C2" w:rsidRDefault="00DD28C2" w:rsidP="00650D72">
      <w:pPr>
        <w:pStyle w:val="42"/>
        <w:numPr>
          <w:ilvl w:val="0"/>
          <w:numId w:val="28"/>
        </w:numPr>
      </w:pPr>
      <w:r>
        <w:rPr>
          <w:lang w:eastAsia="x-none"/>
        </w:rPr>
        <w:t>«</w:t>
      </w:r>
      <w:r>
        <w:t xml:space="preserve">Применить фильтр» - по кнопке должна осуществляться фильтрация записей в скроллере, </w:t>
      </w:r>
      <w:r w:rsidRPr="00FC1543">
        <w:t>ф</w:t>
      </w:r>
      <w:r>
        <w:t>ормирование списка значений, по</w:t>
      </w:r>
      <w:r w:rsidRPr="00FC1543">
        <w:t xml:space="preserve">падающего под настроенный фильтр и отображение </w:t>
      </w:r>
      <w:r>
        <w:t xml:space="preserve">результата </w:t>
      </w:r>
      <w:r w:rsidRPr="00FC1543">
        <w:t>в с</w:t>
      </w:r>
      <w:r>
        <w:t>кроллере;</w:t>
      </w:r>
    </w:p>
    <w:p w14:paraId="37B9EFCB" w14:textId="77777777" w:rsidR="00DD28C2" w:rsidRDefault="00DD28C2" w:rsidP="00650D72">
      <w:pPr>
        <w:pStyle w:val="42"/>
        <w:numPr>
          <w:ilvl w:val="0"/>
          <w:numId w:val="28"/>
        </w:numPr>
      </w:pPr>
      <w:r>
        <w:t xml:space="preserve">«Переключиться на полный фильтр» - переход к панели «расширенного фильтра». </w:t>
      </w:r>
    </w:p>
    <w:p w14:paraId="73310A1F" w14:textId="77777777" w:rsidR="00DD28C2" w:rsidRDefault="00972680" w:rsidP="00972680">
      <w:pPr>
        <w:pStyle w:val="42"/>
      </w:pPr>
      <w:r w:rsidRPr="00972680">
        <w:t>Должна быть реализована возможность расширенного поиска. Расширенный поиск должен включать в себя следующие атрибуты:</w:t>
      </w:r>
    </w:p>
    <w:p w14:paraId="3B5E3D20" w14:textId="5DFE0400" w:rsidR="00972680" w:rsidRPr="00205A19" w:rsidRDefault="00972680" w:rsidP="00650D72">
      <w:pPr>
        <w:pStyle w:val="42"/>
        <w:numPr>
          <w:ilvl w:val="0"/>
          <w:numId w:val="27"/>
        </w:numPr>
        <w:rPr>
          <w:lang w:val="en-US"/>
        </w:rPr>
      </w:pPr>
      <w:r>
        <w:t>Дата</w:t>
      </w:r>
      <w:r w:rsidRPr="00205A19">
        <w:rPr>
          <w:lang w:val="en-US"/>
        </w:rPr>
        <w:t xml:space="preserve"> (</w:t>
      </w:r>
      <w:r w:rsidR="00205A19">
        <w:rPr>
          <w:lang w:val="en-US"/>
        </w:rPr>
        <w:t>FROM</w:t>
      </w:r>
      <w:r w:rsidR="00205A19" w:rsidRPr="00205A19">
        <w:rPr>
          <w:lang w:val="en-US"/>
        </w:rPr>
        <w:t xml:space="preserve">DATE </w:t>
      </w:r>
      <w:r w:rsidR="00205A19">
        <w:t>таблица</w:t>
      </w:r>
      <w:r w:rsidR="00205A19" w:rsidRPr="00BB7C30">
        <w:rPr>
          <w:lang w:val="en-US"/>
        </w:rPr>
        <w:t xml:space="preserve"> SBNS_RURSTATEMENT</w:t>
      </w:r>
      <w:del w:id="4647"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205A19">
        <w:rPr>
          <w:lang w:val="en-US"/>
        </w:rPr>
        <w:t>);</w:t>
      </w:r>
    </w:p>
    <w:p w14:paraId="295BC3D3" w14:textId="77777777" w:rsidR="00972680" w:rsidRDefault="00972680" w:rsidP="00650D72">
      <w:pPr>
        <w:pStyle w:val="42"/>
        <w:numPr>
          <w:ilvl w:val="0"/>
          <w:numId w:val="27"/>
        </w:numPr>
      </w:pPr>
      <w:r>
        <w:t>Период (</w:t>
      </w:r>
      <w:r w:rsidR="000F0E1B">
        <w:t>выбор из списка значений</w:t>
      </w:r>
      <w:r>
        <w:t>);</w:t>
      </w:r>
    </w:p>
    <w:p w14:paraId="40744F44" w14:textId="1338E9EB" w:rsidR="00972680" w:rsidRPr="00BB7C30" w:rsidRDefault="00972680" w:rsidP="00650D72">
      <w:pPr>
        <w:pStyle w:val="42"/>
        <w:numPr>
          <w:ilvl w:val="0"/>
          <w:numId w:val="27"/>
        </w:numPr>
        <w:rPr>
          <w:lang w:val="en-US"/>
        </w:rPr>
      </w:pPr>
      <w:r>
        <w:t>С</w:t>
      </w:r>
      <w:r w:rsidRPr="00BB7C30">
        <w:rPr>
          <w:lang w:val="en-US"/>
        </w:rPr>
        <w:t xml:space="preserve"> (</w:t>
      </w:r>
      <w:r w:rsidR="000F0E1B" w:rsidRPr="007A6002">
        <w:rPr>
          <w:lang w:val="en-US"/>
        </w:rPr>
        <w:t>DOCDATE</w:t>
      </w:r>
      <w:r w:rsidR="00BB7C30" w:rsidRPr="00BB7C30">
        <w:rPr>
          <w:lang w:val="en-US"/>
        </w:rPr>
        <w:t xml:space="preserve"> </w:t>
      </w:r>
      <w:r w:rsidR="00BB7C30">
        <w:t>таблица</w:t>
      </w:r>
      <w:r w:rsidR="00BB7C30" w:rsidRPr="00BB7C30">
        <w:rPr>
          <w:lang w:val="en-US"/>
        </w:rPr>
        <w:t xml:space="preserve"> SBNS_RURSTATEMENT</w:t>
      </w:r>
      <w:del w:id="4648" w:author="Маслихова Олеся Анатольевна" w:date="2018-12-25T15:10: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4911C6D5" w14:textId="408B4DF6" w:rsidR="00972680" w:rsidRPr="00BB7C30" w:rsidRDefault="00972680" w:rsidP="00650D72">
      <w:pPr>
        <w:pStyle w:val="42"/>
        <w:numPr>
          <w:ilvl w:val="0"/>
          <w:numId w:val="27"/>
        </w:numPr>
        <w:rPr>
          <w:lang w:val="en-US"/>
        </w:rPr>
      </w:pPr>
      <w:r>
        <w:t>По</w:t>
      </w:r>
      <w:r w:rsidRPr="00BB7C30">
        <w:rPr>
          <w:lang w:val="en-US"/>
        </w:rPr>
        <w:t xml:space="preserve"> (</w:t>
      </w:r>
      <w:r w:rsidR="000F0E1B" w:rsidRPr="007A6002">
        <w:rPr>
          <w:lang w:val="en-US"/>
        </w:rPr>
        <w:t>DOCDATE</w:t>
      </w:r>
      <w:r w:rsidR="00BB7C30" w:rsidRPr="00BB7C30">
        <w:rPr>
          <w:lang w:val="en-US"/>
        </w:rPr>
        <w:t xml:space="preserve"> </w:t>
      </w:r>
      <w:r w:rsidR="00BB7C30">
        <w:t>таблица</w:t>
      </w:r>
      <w:r w:rsidR="00BB7C30" w:rsidRPr="00BB7C30">
        <w:rPr>
          <w:lang w:val="en-US"/>
        </w:rPr>
        <w:t xml:space="preserve"> SBNS_RURSTATEMENT</w:t>
      </w:r>
      <w:del w:id="4649"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4A05BF22" w14:textId="79CD6A3C" w:rsidR="00972680" w:rsidRPr="00BB7C30" w:rsidRDefault="00972680" w:rsidP="00650D72">
      <w:pPr>
        <w:pStyle w:val="42"/>
        <w:numPr>
          <w:ilvl w:val="0"/>
          <w:numId w:val="27"/>
        </w:numPr>
        <w:rPr>
          <w:lang w:val="en-US"/>
        </w:rPr>
      </w:pPr>
      <w:r>
        <w:lastRenderedPageBreak/>
        <w:t>Отправитель</w:t>
      </w:r>
      <w:r w:rsidRPr="00BB7C30">
        <w:rPr>
          <w:lang w:val="en-US"/>
        </w:rPr>
        <w:t xml:space="preserve"> (</w:t>
      </w:r>
      <w:r w:rsidR="000F0E1B" w:rsidRPr="007A6002">
        <w:rPr>
          <w:lang w:val="en-US"/>
        </w:rPr>
        <w:t>BANKNAME</w:t>
      </w:r>
      <w:r w:rsidR="00BB7C30" w:rsidRPr="00BB7C30">
        <w:rPr>
          <w:lang w:val="en-US"/>
        </w:rPr>
        <w:t xml:space="preserve"> </w:t>
      </w:r>
      <w:r w:rsidR="00BB7C30">
        <w:t>таблица</w:t>
      </w:r>
      <w:r w:rsidR="00BB7C30" w:rsidRPr="00BB7C30">
        <w:rPr>
          <w:lang w:val="en-US"/>
        </w:rPr>
        <w:t xml:space="preserve"> SBNS_RURSTATEMENT</w:t>
      </w:r>
      <w:del w:id="4650"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59824874" w14:textId="4FFE18A4" w:rsidR="00972680" w:rsidRPr="00BB7C30" w:rsidRDefault="00972680" w:rsidP="00650D72">
      <w:pPr>
        <w:pStyle w:val="42"/>
        <w:numPr>
          <w:ilvl w:val="0"/>
          <w:numId w:val="27"/>
        </w:numPr>
        <w:rPr>
          <w:lang w:val="en-US"/>
        </w:rPr>
      </w:pPr>
      <w:r>
        <w:t>ИНН</w:t>
      </w:r>
      <w:r w:rsidRPr="00BB7C30">
        <w:rPr>
          <w:lang w:val="en-US"/>
        </w:rPr>
        <w:t xml:space="preserve"> (</w:t>
      </w:r>
      <w:r w:rsidR="000F0E1B" w:rsidRPr="007A6002">
        <w:rPr>
          <w:lang w:val="en-US"/>
        </w:rPr>
        <w:t>ORGINN</w:t>
      </w:r>
      <w:r w:rsidR="00BB7C30" w:rsidRPr="00BB7C30">
        <w:rPr>
          <w:lang w:val="en-US"/>
        </w:rPr>
        <w:t xml:space="preserve"> </w:t>
      </w:r>
      <w:r w:rsidR="00BB7C30">
        <w:t>таблица</w:t>
      </w:r>
      <w:r w:rsidR="00BB7C30" w:rsidRPr="00BB7C30">
        <w:rPr>
          <w:lang w:val="en-US"/>
        </w:rPr>
        <w:t xml:space="preserve"> SBNS_RURSTATEMENT</w:t>
      </w:r>
      <w:del w:id="4651"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76226074" w14:textId="77777777" w:rsidR="00972680" w:rsidRDefault="00BD0C64" w:rsidP="00650D72">
      <w:pPr>
        <w:pStyle w:val="42"/>
        <w:numPr>
          <w:ilvl w:val="0"/>
          <w:numId w:val="27"/>
        </w:numPr>
        <w:rPr>
          <w:lang w:eastAsia="x-none"/>
        </w:rPr>
      </w:pPr>
      <w:r>
        <w:rPr>
          <w:lang w:eastAsia="x-none"/>
        </w:rPr>
        <w:t xml:space="preserve">Денежные средства </w:t>
      </w:r>
      <w:r w:rsidR="00972680">
        <w:t>(</w:t>
      </w:r>
      <w:r w:rsidR="00DC0DA3">
        <w:rPr>
          <w:lang w:val="en-US"/>
        </w:rPr>
        <w:t>ACCOUNT</w:t>
      </w:r>
      <w:r w:rsidR="00AC400F">
        <w:t>,</w:t>
      </w:r>
      <w:r w:rsidR="00DC0DA3" w:rsidRPr="00DC0DA3">
        <w:t xml:space="preserve"> </w:t>
      </w:r>
      <w:r w:rsidR="00DC0DA3">
        <w:t>проверка по номеру счета: если есть 810 – рубли, если нет - валюта)</w:t>
      </w:r>
      <w:r w:rsidR="00972680">
        <w:t>;</w:t>
      </w:r>
    </w:p>
    <w:p w14:paraId="1FDB4BF0" w14:textId="6D9B72B7" w:rsidR="00972680" w:rsidRPr="00BB7C30" w:rsidRDefault="00972680" w:rsidP="00650D72">
      <w:pPr>
        <w:pStyle w:val="42"/>
        <w:numPr>
          <w:ilvl w:val="0"/>
          <w:numId w:val="27"/>
        </w:numPr>
        <w:rPr>
          <w:lang w:val="en-US"/>
        </w:rPr>
      </w:pPr>
      <w:r>
        <w:t>Счет</w:t>
      </w:r>
      <w:r w:rsidRPr="00BB7C30">
        <w:rPr>
          <w:lang w:val="en-US"/>
        </w:rPr>
        <w:t xml:space="preserve"> (</w:t>
      </w:r>
      <w:r w:rsidR="000F0E1B" w:rsidRPr="007A6002">
        <w:rPr>
          <w:lang w:val="en-US"/>
        </w:rPr>
        <w:t>ACCOUNT</w:t>
      </w:r>
      <w:r w:rsidR="00BB7C30" w:rsidRPr="00BB7C30">
        <w:rPr>
          <w:lang w:val="en-US"/>
        </w:rPr>
        <w:t xml:space="preserve"> </w:t>
      </w:r>
      <w:r w:rsidR="00BB7C30">
        <w:t>таблица</w:t>
      </w:r>
      <w:r w:rsidR="00BB7C30" w:rsidRPr="00BB7C30">
        <w:rPr>
          <w:lang w:val="en-US"/>
        </w:rPr>
        <w:t xml:space="preserve"> SBNS_RURSTATEMENT</w:t>
      </w:r>
      <w:del w:id="4652"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3AFCEB2A" w14:textId="6927B26F" w:rsidR="00972680" w:rsidRPr="00BB7C30" w:rsidRDefault="00972680" w:rsidP="00650D72">
      <w:pPr>
        <w:pStyle w:val="42"/>
        <w:numPr>
          <w:ilvl w:val="0"/>
          <w:numId w:val="27"/>
        </w:numPr>
        <w:rPr>
          <w:lang w:val="en-US"/>
        </w:rPr>
      </w:pPr>
      <w:r w:rsidRPr="00BB7C30">
        <w:rPr>
          <w:lang w:val="en-US"/>
        </w:rPr>
        <w:t xml:space="preserve">ISO </w:t>
      </w:r>
      <w:r>
        <w:t>код</w:t>
      </w:r>
      <w:r w:rsidRPr="00BB7C30">
        <w:rPr>
          <w:lang w:val="en-US"/>
        </w:rPr>
        <w:t xml:space="preserve"> </w:t>
      </w:r>
      <w:r>
        <w:t>валюты</w:t>
      </w:r>
      <w:r w:rsidRPr="00BB7C30">
        <w:rPr>
          <w:lang w:val="en-US"/>
        </w:rPr>
        <w:t xml:space="preserve"> </w:t>
      </w:r>
      <w:r>
        <w:t>счета</w:t>
      </w:r>
      <w:r w:rsidRPr="00BB7C30">
        <w:rPr>
          <w:lang w:val="en-US"/>
        </w:rPr>
        <w:t xml:space="preserve"> (</w:t>
      </w:r>
      <w:r w:rsidR="000F0E1B" w:rsidRPr="007A6002">
        <w:rPr>
          <w:lang w:val="en-US"/>
        </w:rPr>
        <w:t>CURRISOCODE</w:t>
      </w:r>
      <w:r w:rsidR="00BB7C30" w:rsidRPr="00BB7C30">
        <w:rPr>
          <w:lang w:val="en-US"/>
        </w:rPr>
        <w:t xml:space="preserve"> </w:t>
      </w:r>
      <w:r w:rsidR="00BB7C30">
        <w:t>таблица</w:t>
      </w:r>
      <w:r w:rsidR="00BB7C30" w:rsidRPr="00BB7C30">
        <w:rPr>
          <w:lang w:val="en-US"/>
        </w:rPr>
        <w:t xml:space="preserve"> SBNS_RURSTATEMENT</w:t>
      </w:r>
      <w:del w:id="4653"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13D66DD9" w14:textId="2FFF0A3F" w:rsidR="00972680" w:rsidRPr="00D10566" w:rsidRDefault="00972680" w:rsidP="00650D72">
      <w:pPr>
        <w:pStyle w:val="42"/>
        <w:numPr>
          <w:ilvl w:val="0"/>
          <w:numId w:val="27"/>
        </w:numPr>
      </w:pPr>
      <w:r>
        <w:t>Тип</w:t>
      </w:r>
      <w:r w:rsidRPr="00D10566">
        <w:t xml:space="preserve"> </w:t>
      </w:r>
      <w:r>
        <w:t>выписки</w:t>
      </w:r>
      <w:r w:rsidRPr="00D10566">
        <w:t xml:space="preserve"> (</w:t>
      </w:r>
      <w:r>
        <w:t>итоговые</w:t>
      </w:r>
      <w:r w:rsidRPr="00D10566">
        <w:t>/</w:t>
      </w:r>
      <w:r>
        <w:t>внутридневные</w:t>
      </w:r>
      <w:r w:rsidRPr="00D10566">
        <w:t>) (</w:t>
      </w:r>
      <w:r w:rsidR="000F0E1B" w:rsidRPr="007A6002">
        <w:rPr>
          <w:lang w:val="en-US"/>
        </w:rPr>
        <w:t>ISFINAL</w:t>
      </w:r>
      <w:r w:rsidR="00BB7C30" w:rsidRPr="00D10566">
        <w:t xml:space="preserve"> </w:t>
      </w:r>
      <w:r w:rsidR="00BB7C30">
        <w:t>таблица</w:t>
      </w:r>
      <w:r w:rsidR="00BB7C30" w:rsidRPr="00D10566">
        <w:t xml:space="preserve"> </w:t>
      </w:r>
      <w:r w:rsidR="00BB7C30" w:rsidRPr="00BB7C30">
        <w:rPr>
          <w:lang w:val="en-US"/>
        </w:rPr>
        <w:t>SBNS</w:t>
      </w:r>
      <w:r w:rsidR="00BB7C30" w:rsidRPr="00D10566">
        <w:t>_</w:t>
      </w:r>
      <w:r w:rsidR="00BB7C30" w:rsidRPr="00BB7C30">
        <w:rPr>
          <w:lang w:val="en-US"/>
        </w:rPr>
        <w:t>RURSTATEMENT</w:t>
      </w:r>
      <w:del w:id="4654" w:author="Маслихова Олеся Анатольевна" w:date="2018-12-25T15:11:00Z">
        <w:r w:rsidR="000C7493" w:rsidRPr="00D10566" w:rsidDel="0070375E">
          <w:delText xml:space="preserve"> </w:delText>
        </w:r>
        <w:r w:rsidR="000C7493" w:rsidDel="0070375E">
          <w:delText>или</w:delText>
        </w:r>
        <w:r w:rsidR="000C7493" w:rsidRPr="00D10566" w:rsidDel="0070375E">
          <w:delText xml:space="preserve"> </w:delText>
        </w:r>
        <w:r w:rsidR="000C7493" w:rsidDel="0070375E">
          <w:rPr>
            <w:lang w:val="en-US" w:eastAsia="en-US"/>
          </w:rPr>
          <w:delText>SBNS</w:delText>
        </w:r>
        <w:r w:rsidR="000C7493" w:rsidRPr="00D10566" w:rsidDel="0070375E">
          <w:rPr>
            <w:lang w:eastAsia="en-US"/>
          </w:rPr>
          <w:delText>_</w:delText>
        </w:r>
        <w:r w:rsidR="000C7493" w:rsidDel="0070375E">
          <w:rPr>
            <w:lang w:val="en-US" w:eastAsia="en-US"/>
          </w:rPr>
          <w:delText>CURRSTATEMENT</w:delText>
        </w:r>
      </w:del>
      <w:r w:rsidRPr="00D10566">
        <w:t>);</w:t>
      </w:r>
    </w:p>
    <w:p w14:paraId="2440CB2A" w14:textId="29233E1F" w:rsidR="00972680" w:rsidRPr="00BB7C30" w:rsidRDefault="00972680" w:rsidP="00650D72">
      <w:pPr>
        <w:pStyle w:val="42"/>
        <w:numPr>
          <w:ilvl w:val="0"/>
          <w:numId w:val="27"/>
        </w:numPr>
        <w:rPr>
          <w:lang w:val="en-US"/>
        </w:rPr>
      </w:pPr>
      <w:r>
        <w:t>Получатель</w:t>
      </w:r>
      <w:r w:rsidRPr="00BB7C30">
        <w:rPr>
          <w:lang w:val="en-US"/>
        </w:rPr>
        <w:t xml:space="preserve"> (</w:t>
      </w:r>
      <w:r w:rsidR="00B21C90" w:rsidRPr="007A6002">
        <w:rPr>
          <w:lang w:val="en-US"/>
        </w:rPr>
        <w:t>ORGNAME</w:t>
      </w:r>
      <w:r w:rsidR="00BB7C30" w:rsidRPr="00BB7C30">
        <w:rPr>
          <w:lang w:val="en-US"/>
        </w:rPr>
        <w:t xml:space="preserve"> </w:t>
      </w:r>
      <w:r w:rsidR="00BB7C30">
        <w:t>таблица</w:t>
      </w:r>
      <w:r w:rsidR="00BB7C30" w:rsidRPr="00BB7C30">
        <w:rPr>
          <w:lang w:val="en-US"/>
        </w:rPr>
        <w:t xml:space="preserve"> SBNS_RURSTATEMENT</w:t>
      </w:r>
      <w:del w:id="4655" w:author="Маслихова Олеся Анатольевна" w:date="2018-12-25T15:11:00Z">
        <w:r w:rsidR="00BD0C64" w:rsidRPr="00BD0C64" w:rsidDel="0070375E">
          <w:rPr>
            <w:lang w:val="en-US"/>
          </w:rPr>
          <w:delText xml:space="preserve"> </w:delText>
        </w:r>
        <w:r w:rsidR="00BD0C64" w:rsidDel="0070375E">
          <w:delText>или</w:delText>
        </w:r>
        <w:r w:rsidR="00BD0C64" w:rsidRPr="000C7493" w:rsidDel="0070375E">
          <w:rPr>
            <w:lang w:val="en-US"/>
          </w:rPr>
          <w:delText xml:space="preserve"> </w:delText>
        </w:r>
        <w:r w:rsidR="00BD0C64" w:rsidDel="0070375E">
          <w:rPr>
            <w:lang w:val="en-US" w:eastAsia="en-US"/>
          </w:rPr>
          <w:delText>SBNS</w:delText>
        </w:r>
        <w:r w:rsidR="00BD0C64" w:rsidRPr="000C7493" w:rsidDel="0070375E">
          <w:rPr>
            <w:lang w:val="en-US" w:eastAsia="en-US"/>
          </w:rPr>
          <w:delText>_</w:delText>
        </w:r>
        <w:r w:rsidR="00BD0C64" w:rsidDel="0070375E">
          <w:rPr>
            <w:lang w:val="en-US" w:eastAsia="en-US"/>
          </w:rPr>
          <w:delText>CURRSTATEMENT</w:delText>
        </w:r>
      </w:del>
      <w:r w:rsidRPr="00BB7C30">
        <w:rPr>
          <w:lang w:val="en-US"/>
        </w:rPr>
        <w:t>);</w:t>
      </w:r>
    </w:p>
    <w:p w14:paraId="64BEDFF9" w14:textId="77777777" w:rsidR="00972680" w:rsidRPr="00BB7C30" w:rsidRDefault="00972680" w:rsidP="00650D72">
      <w:pPr>
        <w:pStyle w:val="42"/>
        <w:numPr>
          <w:ilvl w:val="0"/>
          <w:numId w:val="27"/>
        </w:numPr>
        <w:rPr>
          <w:lang w:val="en-US"/>
        </w:rPr>
      </w:pPr>
      <w:r>
        <w:t>Актуальные</w:t>
      </w:r>
      <w:r w:rsidRPr="00BB7C30">
        <w:rPr>
          <w:lang w:val="en-US"/>
        </w:rPr>
        <w:t xml:space="preserve"> (</w:t>
      </w:r>
      <w:r w:rsidR="00B21C90" w:rsidRPr="007A6002">
        <w:rPr>
          <w:lang w:val="en-US"/>
        </w:rPr>
        <w:t>ACTUAL</w:t>
      </w:r>
      <w:r w:rsidR="00BB7C30" w:rsidRPr="00BB7C30">
        <w:rPr>
          <w:lang w:val="en-US"/>
        </w:rPr>
        <w:t xml:space="preserve"> </w:t>
      </w:r>
      <w:r w:rsidR="00BB7C30">
        <w:t>таблица</w:t>
      </w:r>
      <w:r w:rsidR="00BB7C30" w:rsidRPr="00BB7C30">
        <w:rPr>
          <w:lang w:val="en-US"/>
        </w:rPr>
        <w:t xml:space="preserve"> SBNS_RURSTATEMENT</w:t>
      </w:r>
      <w:r w:rsidRPr="00BB7C30">
        <w:rPr>
          <w:lang w:val="en-US"/>
        </w:rPr>
        <w:t>);</w:t>
      </w:r>
    </w:p>
    <w:p w14:paraId="09A34BDF" w14:textId="4DC089CC" w:rsidR="00972680" w:rsidRPr="00BB7C30" w:rsidRDefault="00972680" w:rsidP="00650D72">
      <w:pPr>
        <w:pStyle w:val="42"/>
        <w:numPr>
          <w:ilvl w:val="0"/>
          <w:numId w:val="27"/>
        </w:numPr>
        <w:rPr>
          <w:lang w:val="en-US"/>
        </w:rPr>
      </w:pPr>
      <w:r>
        <w:t>Не</w:t>
      </w:r>
      <w:r w:rsidRPr="00BB7C30">
        <w:rPr>
          <w:lang w:val="en-US"/>
        </w:rPr>
        <w:t xml:space="preserve"> </w:t>
      </w:r>
      <w:r>
        <w:t>показывать</w:t>
      </w:r>
      <w:r w:rsidRPr="00BB7C30">
        <w:rPr>
          <w:lang w:val="en-US"/>
        </w:rPr>
        <w:t xml:space="preserve"> </w:t>
      </w:r>
      <w:r>
        <w:t>нулевые</w:t>
      </w:r>
      <w:r w:rsidRPr="00BB7C30">
        <w:rPr>
          <w:lang w:val="en-US"/>
        </w:rPr>
        <w:t xml:space="preserve"> </w:t>
      </w:r>
      <w:r>
        <w:t>обороты</w:t>
      </w:r>
      <w:r w:rsidRPr="00BB7C30">
        <w:rPr>
          <w:lang w:val="en-US"/>
        </w:rPr>
        <w:t xml:space="preserve"> (</w:t>
      </w:r>
      <w:r w:rsidR="00B21C90" w:rsidRPr="007A6002">
        <w:rPr>
          <w:lang w:val="en-US"/>
        </w:rPr>
        <w:t>CREDITRETURN</w:t>
      </w:r>
      <w:r w:rsidR="00B21C90" w:rsidRPr="00BB7C30">
        <w:rPr>
          <w:lang w:val="en-US"/>
        </w:rPr>
        <w:t xml:space="preserve">, </w:t>
      </w:r>
      <w:r w:rsidR="00B21C90" w:rsidRPr="007A6002">
        <w:rPr>
          <w:lang w:val="en-US"/>
        </w:rPr>
        <w:t>DEBETRETURN</w:t>
      </w:r>
      <w:r w:rsidR="00BB7C30" w:rsidRPr="00BB7C30">
        <w:rPr>
          <w:lang w:val="en-US"/>
        </w:rPr>
        <w:t xml:space="preserve"> </w:t>
      </w:r>
      <w:r w:rsidR="00BB7C30">
        <w:t>таблица</w:t>
      </w:r>
      <w:r w:rsidR="00BB7C30" w:rsidRPr="00BB7C30">
        <w:rPr>
          <w:lang w:val="en-US"/>
        </w:rPr>
        <w:t xml:space="preserve"> SBNS_RURSTATEMENT</w:t>
      </w:r>
      <w:del w:id="4656"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58A25984" w14:textId="30F500EA" w:rsidR="00972680" w:rsidRPr="00FE45AA" w:rsidRDefault="00972680" w:rsidP="00650D72">
      <w:pPr>
        <w:pStyle w:val="42"/>
        <w:numPr>
          <w:ilvl w:val="0"/>
          <w:numId w:val="27"/>
        </w:numPr>
        <w:rPr>
          <w:lang w:val="en-US"/>
        </w:rPr>
      </w:pPr>
      <w:r>
        <w:t>Внешний</w:t>
      </w:r>
      <w:r w:rsidRPr="00FE45AA">
        <w:rPr>
          <w:lang w:val="en-US"/>
        </w:rPr>
        <w:t xml:space="preserve"> ID (</w:t>
      </w:r>
      <w:r w:rsidR="00B21C90" w:rsidRPr="007A6002">
        <w:rPr>
          <w:lang w:val="en-US"/>
        </w:rPr>
        <w:t>EXTERNALID</w:t>
      </w:r>
      <w:r w:rsidR="00BB7C30" w:rsidRPr="00FE45AA">
        <w:rPr>
          <w:lang w:val="en-US"/>
        </w:rPr>
        <w:t xml:space="preserve"> </w:t>
      </w:r>
      <w:r w:rsidR="00BB7C30">
        <w:t>таблица</w:t>
      </w:r>
      <w:r w:rsidR="00BB7C30" w:rsidRPr="00BB7C30">
        <w:rPr>
          <w:lang w:val="en-US"/>
        </w:rPr>
        <w:t xml:space="preserve"> SBNS_RURSTATEMENT</w:t>
      </w:r>
      <w:del w:id="4657"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FE45AA">
        <w:rPr>
          <w:lang w:val="en-US"/>
        </w:rPr>
        <w:t>);</w:t>
      </w:r>
    </w:p>
    <w:p w14:paraId="6750FCEF" w14:textId="52172DC6" w:rsidR="00972680" w:rsidRPr="00BB7C30" w:rsidRDefault="00972680" w:rsidP="00650D72">
      <w:pPr>
        <w:pStyle w:val="42"/>
        <w:numPr>
          <w:ilvl w:val="0"/>
          <w:numId w:val="27"/>
        </w:numPr>
        <w:rPr>
          <w:lang w:val="en-US"/>
        </w:rPr>
      </w:pPr>
      <w:r w:rsidRPr="00BB7C30">
        <w:rPr>
          <w:lang w:val="en-US"/>
        </w:rPr>
        <w:t xml:space="preserve">ID </w:t>
      </w:r>
      <w:r>
        <w:t>документа</w:t>
      </w:r>
      <w:r w:rsidRPr="00BB7C30">
        <w:rPr>
          <w:lang w:val="en-US"/>
        </w:rPr>
        <w:t xml:space="preserve"> (</w:t>
      </w:r>
      <w:r w:rsidR="00B21C90" w:rsidRPr="007A6002">
        <w:rPr>
          <w:lang w:val="en-US"/>
        </w:rPr>
        <w:t>ID</w:t>
      </w:r>
      <w:r w:rsidR="00BB7C30" w:rsidRPr="00BB7C30">
        <w:rPr>
          <w:lang w:val="en-US"/>
        </w:rPr>
        <w:t xml:space="preserve"> </w:t>
      </w:r>
      <w:r w:rsidR="00BB7C30">
        <w:t>таблица</w:t>
      </w:r>
      <w:r w:rsidR="00BB7C30" w:rsidRPr="00BB7C30">
        <w:rPr>
          <w:lang w:val="en-US"/>
        </w:rPr>
        <w:t xml:space="preserve"> SBNS_RURSTATEMENT</w:t>
      </w:r>
      <w:del w:id="4658" w:author="Маслихова Олеся Анатольевна" w:date="2018-12-25T15:11:00Z">
        <w:r w:rsidR="000C7493" w:rsidRPr="000C7493" w:rsidDel="0070375E">
          <w:rPr>
            <w:lang w:val="en-US"/>
          </w:rPr>
          <w:delText xml:space="preserve"> </w:delText>
        </w:r>
        <w:r w:rsidR="000C7493" w:rsidDel="0070375E">
          <w:delText>или</w:delText>
        </w:r>
        <w:r w:rsidR="000C7493" w:rsidRPr="000C7493" w:rsidDel="0070375E">
          <w:rPr>
            <w:lang w:val="en-US"/>
          </w:rPr>
          <w:delText xml:space="preserve"> </w:delText>
        </w:r>
        <w:r w:rsidR="000C7493" w:rsidDel="0070375E">
          <w:rPr>
            <w:lang w:val="en-US" w:eastAsia="en-US"/>
          </w:rPr>
          <w:delText>SBNS</w:delText>
        </w:r>
        <w:r w:rsidR="000C7493" w:rsidRPr="000C7493" w:rsidDel="0070375E">
          <w:rPr>
            <w:lang w:val="en-US" w:eastAsia="en-US"/>
          </w:rPr>
          <w:delText>_</w:delText>
        </w:r>
        <w:r w:rsidR="000C7493" w:rsidDel="0070375E">
          <w:rPr>
            <w:lang w:val="en-US" w:eastAsia="en-US"/>
          </w:rPr>
          <w:delText>CURRSTATEMENT</w:delText>
        </w:r>
      </w:del>
      <w:r w:rsidRPr="00BB7C30">
        <w:rPr>
          <w:lang w:val="en-US"/>
        </w:rPr>
        <w:t>).</w:t>
      </w:r>
    </w:p>
    <w:p w14:paraId="290450D1" w14:textId="00EFD07C" w:rsidR="00972680" w:rsidRDefault="00972680" w:rsidP="00972680">
      <w:pPr>
        <w:pStyle w:val="af6"/>
      </w:pPr>
      <w:r>
        <w:t xml:space="preserve">Рисунок </w:t>
      </w:r>
      <w:ins w:id="4659"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660" w:author="Феданкова Любовь Анатольевна" w:date="2019-10-09T12:38:00Z">
        <w:r w:rsidR="00031B2C">
          <w:rPr>
            <w:noProof/>
          </w:rPr>
          <w:t>5</w:t>
        </w:r>
      </w:ins>
      <w:ins w:id="4661" w:author="Широбокова Алёна Сергеевна" w:date="2018-10-08T14:09:00Z">
        <w:r w:rsidR="006846C7">
          <w:fldChar w:fldCharType="end"/>
        </w:r>
      </w:ins>
      <w:ins w:id="4662" w:author="Беликова Маргарита Николаевна" w:date="2018-09-28T15:38:00Z">
        <w:del w:id="4663" w:author="Широбокова Алёна Сергеевна" w:date="2018-10-08T14:09:00Z">
          <w:r w:rsidR="00D4212C" w:rsidDel="006846C7">
            <w:fldChar w:fldCharType="begin"/>
          </w:r>
          <w:r w:rsidR="00D4212C" w:rsidDel="006846C7">
            <w:delInstrText xml:space="preserve"> SEQ Рисунок \* ARABIC </w:delInstrText>
          </w:r>
        </w:del>
      </w:ins>
      <w:del w:id="4664" w:author="Широбокова Алёна Сергеевна" w:date="2018-10-08T14:09:00Z">
        <w:r w:rsidR="00D4212C" w:rsidDel="006846C7">
          <w:fldChar w:fldCharType="separate"/>
        </w:r>
      </w:del>
      <w:ins w:id="4665" w:author="Беликова Маргарита Николаевна" w:date="2018-09-28T15:38:00Z">
        <w:del w:id="4666" w:author="Широбокова Алёна Сергеевна" w:date="2018-10-08T14:09:00Z">
          <w:r w:rsidR="00D4212C" w:rsidDel="006846C7">
            <w:rPr>
              <w:noProof/>
            </w:rPr>
            <w:delText>5</w:delText>
          </w:r>
          <w:r w:rsidR="00D4212C" w:rsidDel="006846C7">
            <w:fldChar w:fldCharType="end"/>
          </w:r>
        </w:del>
      </w:ins>
      <w:ins w:id="4667" w:author="Широбокова Алёна Сергеевна" w:date="2018-08-02T15:45:00Z">
        <w:del w:id="4668"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669" w:author="Беликова Маргарита Николаевна" w:date="2018-09-13T12:06:00Z">
        <w:r w:rsidR="0090345F" w:rsidDel="00363322">
          <w:fldChar w:fldCharType="separate"/>
        </w:r>
      </w:del>
      <w:ins w:id="4670" w:author="Широбокова Алёна Сергеевна" w:date="2018-08-02T15:45:00Z">
        <w:del w:id="4671" w:author="Беликова Маргарита Николаевна" w:date="2018-09-13T12:06:00Z">
          <w:r w:rsidR="0090345F" w:rsidDel="00363322">
            <w:rPr>
              <w:noProof/>
            </w:rPr>
            <w:delText>5</w:delText>
          </w:r>
          <w:r w:rsidR="0090345F" w:rsidDel="00363322">
            <w:fldChar w:fldCharType="end"/>
          </w:r>
        </w:del>
      </w:ins>
      <w:del w:id="4672"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5</w:delText>
        </w:r>
        <w:r w:rsidR="00BB3A71" w:rsidDel="0090345F">
          <w:rPr>
            <w:noProof/>
          </w:rPr>
          <w:fldChar w:fldCharType="end"/>
        </w:r>
      </w:del>
      <w:r>
        <w:t xml:space="preserve"> Макет Расширенного фильтра</w:t>
      </w:r>
    </w:p>
    <w:p w14:paraId="259D1C4C" w14:textId="77777777" w:rsidR="00972680" w:rsidRDefault="00972680" w:rsidP="00972680">
      <w:pPr>
        <w:pStyle w:val="42"/>
        <w:ind w:left="0" w:firstLine="0"/>
      </w:pPr>
      <w:r>
        <w:rPr>
          <w:noProof/>
        </w:rPr>
        <w:drawing>
          <wp:inline distT="0" distB="0" distL="0" distR="0" wp14:anchorId="4286D2D9" wp14:editId="4953AB25">
            <wp:extent cx="6152515" cy="141732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52515" cy="1417320"/>
                    </a:xfrm>
                    <a:prstGeom prst="rect">
                      <a:avLst/>
                    </a:prstGeom>
                  </pic:spPr>
                </pic:pic>
              </a:graphicData>
            </a:graphic>
          </wp:inline>
        </w:drawing>
      </w:r>
    </w:p>
    <w:p w14:paraId="17535632" w14:textId="77777777" w:rsidR="00084C6C" w:rsidRDefault="00084C6C" w:rsidP="00084C6C">
      <w:pPr>
        <w:pStyle w:val="42"/>
      </w:pPr>
      <w:r>
        <w:t xml:space="preserve">По умолчанию в фильтре должна быть настроена фильтрация: </w:t>
      </w:r>
    </w:p>
    <w:p w14:paraId="731E73AF" w14:textId="77777777" w:rsidR="00084C6C" w:rsidRDefault="00084C6C" w:rsidP="00650D72">
      <w:pPr>
        <w:pStyle w:val="42"/>
        <w:numPr>
          <w:ilvl w:val="0"/>
          <w:numId w:val="28"/>
        </w:numPr>
        <w:rPr>
          <w:lang w:eastAsia="x-none"/>
        </w:rPr>
      </w:pPr>
      <w:r>
        <w:rPr>
          <w:lang w:eastAsia="x-none"/>
        </w:rPr>
        <w:t>в поле «Дата» по умолчанию</w:t>
      </w:r>
      <w:r w:rsidRPr="0006466B">
        <w:rPr>
          <w:lang w:eastAsia="x-none"/>
        </w:rPr>
        <w:t xml:space="preserve"> </w:t>
      </w:r>
      <w:r>
        <w:rPr>
          <w:lang w:eastAsia="x-none"/>
        </w:rPr>
        <w:t>должно быть установлено значение «выписки»;</w:t>
      </w:r>
    </w:p>
    <w:p w14:paraId="7248F143" w14:textId="77777777" w:rsidR="00084C6C" w:rsidRDefault="00084C6C" w:rsidP="00650D72">
      <w:pPr>
        <w:pStyle w:val="42"/>
        <w:numPr>
          <w:ilvl w:val="0"/>
          <w:numId w:val="28"/>
        </w:numPr>
        <w:rPr>
          <w:lang w:eastAsia="x-none"/>
        </w:rPr>
      </w:pPr>
      <w:r>
        <w:rPr>
          <w:lang w:eastAsia="x-none"/>
        </w:rPr>
        <w:t>в поле указания периода фильтрации по</w:t>
      </w:r>
      <w:r w:rsidRPr="0006466B">
        <w:rPr>
          <w:lang w:eastAsia="x-none"/>
        </w:rPr>
        <w:t xml:space="preserve"> </w:t>
      </w:r>
      <w:r>
        <w:rPr>
          <w:lang w:eastAsia="x-none"/>
        </w:rPr>
        <w:t>умолчанию должно быть установлено значение «за период»;</w:t>
      </w:r>
    </w:p>
    <w:p w14:paraId="735C9EBC" w14:textId="77777777" w:rsidR="00084C6C" w:rsidRDefault="00084C6C" w:rsidP="00650D72">
      <w:pPr>
        <w:pStyle w:val="42"/>
        <w:numPr>
          <w:ilvl w:val="0"/>
          <w:numId w:val="28"/>
        </w:numPr>
        <w:rPr>
          <w:lang w:eastAsia="x-none"/>
        </w:rPr>
      </w:pPr>
      <w:r>
        <w:rPr>
          <w:lang w:eastAsia="x-none"/>
        </w:rPr>
        <w:t xml:space="preserve">в поле указания даты «с» должна стоять дата на 2 дня  </w:t>
      </w:r>
      <w:r w:rsidR="003B3D49">
        <w:rPr>
          <w:lang w:eastAsia="x-none"/>
        </w:rPr>
        <w:t xml:space="preserve">меньше текущей </w:t>
      </w:r>
      <w:r>
        <w:rPr>
          <w:lang w:eastAsia="x-none"/>
        </w:rPr>
        <w:t xml:space="preserve">в формате </w:t>
      </w:r>
      <w:r>
        <w:rPr>
          <w:lang w:val="en-US" w:eastAsia="x-none"/>
        </w:rPr>
        <w:t>DD</w:t>
      </w:r>
      <w:r w:rsidRPr="00C92C0F">
        <w:rPr>
          <w:lang w:eastAsia="x-none"/>
        </w:rPr>
        <w:t>.</w:t>
      </w:r>
      <w:r>
        <w:rPr>
          <w:lang w:val="en-US" w:eastAsia="x-none"/>
        </w:rPr>
        <w:t>MM</w:t>
      </w:r>
      <w:r w:rsidRPr="00C92C0F">
        <w:rPr>
          <w:lang w:eastAsia="x-none"/>
        </w:rPr>
        <w:t>.</w:t>
      </w:r>
      <w:r>
        <w:rPr>
          <w:lang w:val="en-US" w:eastAsia="x-none"/>
        </w:rPr>
        <w:t>YYYY</w:t>
      </w:r>
      <w:r>
        <w:rPr>
          <w:lang w:eastAsia="x-none"/>
        </w:rPr>
        <w:t>;</w:t>
      </w:r>
      <w:r w:rsidRPr="00084C6C">
        <w:rPr>
          <w:lang w:eastAsia="x-none"/>
        </w:rPr>
        <w:t xml:space="preserve"> </w:t>
      </w:r>
    </w:p>
    <w:p w14:paraId="434274D4" w14:textId="77777777" w:rsidR="00084C6C" w:rsidRDefault="00084C6C" w:rsidP="00650D72">
      <w:pPr>
        <w:pStyle w:val="42"/>
        <w:numPr>
          <w:ilvl w:val="0"/>
          <w:numId w:val="28"/>
        </w:numPr>
        <w:rPr>
          <w:lang w:eastAsia="x-none"/>
        </w:rPr>
      </w:pPr>
      <w:r>
        <w:rPr>
          <w:lang w:eastAsia="x-none"/>
        </w:rPr>
        <w:t xml:space="preserve">в поле указания даты «по» должна стоять текущая дата в формате </w:t>
      </w:r>
      <w:r>
        <w:rPr>
          <w:lang w:val="en-US" w:eastAsia="x-none"/>
        </w:rPr>
        <w:t>DD</w:t>
      </w:r>
      <w:r w:rsidRPr="00C92C0F">
        <w:rPr>
          <w:lang w:eastAsia="x-none"/>
        </w:rPr>
        <w:t>.</w:t>
      </w:r>
      <w:r>
        <w:rPr>
          <w:lang w:val="en-US" w:eastAsia="x-none"/>
        </w:rPr>
        <w:t>MM</w:t>
      </w:r>
      <w:r w:rsidRPr="00C92C0F">
        <w:rPr>
          <w:lang w:eastAsia="x-none"/>
        </w:rPr>
        <w:t>.</w:t>
      </w:r>
      <w:r>
        <w:rPr>
          <w:lang w:val="en-US" w:eastAsia="x-none"/>
        </w:rPr>
        <w:t>YYYY</w:t>
      </w:r>
      <w:r>
        <w:rPr>
          <w:lang w:eastAsia="x-none"/>
        </w:rPr>
        <w:t>.</w:t>
      </w:r>
    </w:p>
    <w:p w14:paraId="6788BD75" w14:textId="77777777" w:rsidR="00084C6C" w:rsidRDefault="00084C6C" w:rsidP="00084C6C">
      <w:pPr>
        <w:pStyle w:val="42"/>
      </w:pPr>
      <w:r>
        <w:t>Для фильтра необходимо реализовать следующие кнопки:</w:t>
      </w:r>
    </w:p>
    <w:p w14:paraId="03D9268C" w14:textId="77777777" w:rsidR="00084C6C" w:rsidRDefault="00084C6C" w:rsidP="00650D72">
      <w:pPr>
        <w:pStyle w:val="42"/>
        <w:numPr>
          <w:ilvl w:val="0"/>
          <w:numId w:val="28"/>
        </w:numPr>
      </w:pPr>
      <w:r>
        <w:rPr>
          <w:lang w:eastAsia="x-none"/>
        </w:rPr>
        <w:t>«</w:t>
      </w:r>
      <w:r>
        <w:t xml:space="preserve">Применить» - по кнопке должна осуществляться фильтрация записей в скроллере, </w:t>
      </w:r>
      <w:r w:rsidRPr="00FC1543">
        <w:t>ф</w:t>
      </w:r>
      <w:r>
        <w:t>ормирование списка значений, по</w:t>
      </w:r>
      <w:r w:rsidRPr="00FC1543">
        <w:t xml:space="preserve">падающего под настроенный фильтр и отображение </w:t>
      </w:r>
      <w:r>
        <w:t xml:space="preserve">результата </w:t>
      </w:r>
      <w:r w:rsidRPr="00FC1543">
        <w:t>в с</w:t>
      </w:r>
      <w:r>
        <w:t>кроллере;</w:t>
      </w:r>
    </w:p>
    <w:p w14:paraId="3CA871B2" w14:textId="77777777" w:rsidR="00084C6C" w:rsidRDefault="00084C6C" w:rsidP="00650D72">
      <w:pPr>
        <w:pStyle w:val="42"/>
        <w:numPr>
          <w:ilvl w:val="0"/>
          <w:numId w:val="28"/>
        </w:numPr>
      </w:pPr>
      <w:r>
        <w:t xml:space="preserve">«Очистить» - </w:t>
      </w:r>
      <w:r w:rsidRPr="00FC1543">
        <w:t>очистить все ранее заполненные поля панели фильтрации</w:t>
      </w:r>
      <w:r>
        <w:t>;</w:t>
      </w:r>
    </w:p>
    <w:p w14:paraId="251E9348" w14:textId="77777777" w:rsidR="00084C6C" w:rsidRDefault="00084C6C" w:rsidP="00650D72">
      <w:pPr>
        <w:pStyle w:val="42"/>
        <w:numPr>
          <w:ilvl w:val="0"/>
          <w:numId w:val="28"/>
        </w:numPr>
      </w:pPr>
      <w:r>
        <w:lastRenderedPageBreak/>
        <w:t xml:space="preserve">«Скрыть» - </w:t>
      </w:r>
      <w:r w:rsidRPr="00FC1543">
        <w:t>скрыть панель фильтрации</w:t>
      </w:r>
      <w:r>
        <w:t>;</w:t>
      </w:r>
    </w:p>
    <w:p w14:paraId="2104EDED" w14:textId="77777777" w:rsidR="00084C6C" w:rsidRDefault="00084C6C" w:rsidP="00650D72">
      <w:pPr>
        <w:pStyle w:val="42"/>
        <w:numPr>
          <w:ilvl w:val="0"/>
          <w:numId w:val="28"/>
        </w:numPr>
      </w:pPr>
      <w:r>
        <w:t>«Свернуть» - переключиться на «сокращённый фильтр».</w:t>
      </w:r>
    </w:p>
    <w:p w14:paraId="55285C7C" w14:textId="77777777" w:rsidR="00084C6C" w:rsidRDefault="00084C6C" w:rsidP="00084C6C">
      <w:pPr>
        <w:pStyle w:val="42"/>
        <w:ind w:left="1276" w:firstLine="425"/>
      </w:pPr>
      <w:r>
        <w:t>Дополнительно на панелях фильтрации необходимо реализовать чекбокс «Быстрый просмотр» для быстрого просмотра документов скроллера.</w:t>
      </w:r>
    </w:p>
    <w:p w14:paraId="0870F484" w14:textId="77777777" w:rsidR="00084C6C" w:rsidRDefault="00084C6C" w:rsidP="00084C6C">
      <w:pPr>
        <w:pStyle w:val="42"/>
        <w:ind w:left="1276" w:firstLine="425"/>
      </w:pPr>
      <w:r>
        <w:t>На банковской части должна быть реализована функция сортировки по следующим атрибутам:</w:t>
      </w:r>
    </w:p>
    <w:p w14:paraId="70611BE8" w14:textId="289350DE" w:rsidR="003B3D49" w:rsidRDefault="003B3D49" w:rsidP="00650D72">
      <w:pPr>
        <w:pStyle w:val="42"/>
        <w:numPr>
          <w:ilvl w:val="0"/>
          <w:numId w:val="29"/>
        </w:numPr>
      </w:pPr>
      <w:r>
        <w:t>По дате выписки и счету (</w:t>
      </w:r>
      <w:r w:rsidR="00205A19" w:rsidRPr="00205A19">
        <w:t>FROMDATE</w:t>
      </w:r>
      <w:r w:rsidR="00B21C90">
        <w:t xml:space="preserve">, </w:t>
      </w:r>
      <w:r w:rsidR="00B21C90" w:rsidRPr="007A6002">
        <w:rPr>
          <w:lang w:val="en-US"/>
        </w:rPr>
        <w:t>ACCOUNT</w:t>
      </w:r>
      <w:r w:rsidR="00FE45AA">
        <w:t xml:space="preserve"> таблица</w:t>
      </w:r>
      <w:r w:rsidR="00FE45AA" w:rsidRPr="00FE45AA">
        <w:t xml:space="preserve"> </w:t>
      </w:r>
      <w:r w:rsidR="00FE45AA" w:rsidRPr="00BB7C30">
        <w:rPr>
          <w:lang w:val="en-US"/>
        </w:rPr>
        <w:t>SBNS</w:t>
      </w:r>
      <w:r w:rsidR="00FE45AA" w:rsidRPr="00FE45AA">
        <w:t>_</w:t>
      </w:r>
      <w:r w:rsidR="00FE45AA" w:rsidRPr="00BB7C30">
        <w:rPr>
          <w:lang w:val="en-US"/>
        </w:rPr>
        <w:t>RURSTATEMENT</w:t>
      </w:r>
      <w:del w:id="4673" w:author="Маслихова Олеся Анатольевна" w:date="2018-12-25T15:11:00Z">
        <w:r w:rsidR="000C7493" w:rsidDel="0070375E">
          <w:delText xml:space="preserve"> или</w:delText>
        </w:r>
        <w:r w:rsidR="000C7493" w:rsidRPr="000C7493" w:rsidDel="0070375E">
          <w:delText xml:space="preserve"> </w:delText>
        </w:r>
        <w:r w:rsidR="000C7493" w:rsidDel="0070375E">
          <w:rPr>
            <w:lang w:val="en-US" w:eastAsia="en-US"/>
          </w:rPr>
          <w:delText>SBNS</w:delText>
        </w:r>
        <w:r w:rsidR="000C7493" w:rsidRPr="000C7493" w:rsidDel="0070375E">
          <w:rPr>
            <w:lang w:eastAsia="en-US"/>
          </w:rPr>
          <w:delText>_</w:delText>
        </w:r>
        <w:r w:rsidR="000C7493" w:rsidDel="0070375E">
          <w:rPr>
            <w:lang w:val="en-US" w:eastAsia="en-US"/>
          </w:rPr>
          <w:delText>CURRSTATEMENT</w:delText>
        </w:r>
      </w:del>
      <w:r>
        <w:t>);</w:t>
      </w:r>
    </w:p>
    <w:p w14:paraId="587876B6" w14:textId="7706746B" w:rsidR="003B3D49" w:rsidRDefault="003B3D49" w:rsidP="00650D72">
      <w:pPr>
        <w:pStyle w:val="42"/>
        <w:numPr>
          <w:ilvl w:val="0"/>
          <w:numId w:val="29"/>
        </w:numPr>
      </w:pPr>
      <w:r>
        <w:t>По счету и дате выписки (</w:t>
      </w:r>
      <w:r w:rsidR="00B21C90" w:rsidRPr="007A6002">
        <w:rPr>
          <w:lang w:val="en-US"/>
        </w:rPr>
        <w:t>ACCOUNT</w:t>
      </w:r>
      <w:r w:rsidR="00B21C90">
        <w:t xml:space="preserve">, </w:t>
      </w:r>
      <w:r w:rsidR="00205A19">
        <w:rPr>
          <w:lang w:val="en-US"/>
        </w:rPr>
        <w:t>FROM</w:t>
      </w:r>
      <w:r w:rsidR="00205A19" w:rsidRPr="00395F6B">
        <w:t>DATE</w:t>
      </w:r>
      <w:r w:rsidR="00205A19">
        <w:t xml:space="preserve"> </w:t>
      </w:r>
      <w:r w:rsidR="00FE45AA">
        <w:t>таблица</w:t>
      </w:r>
      <w:r w:rsidR="00FE45AA" w:rsidRPr="00FE45AA">
        <w:t xml:space="preserve"> </w:t>
      </w:r>
      <w:r w:rsidR="00FE45AA" w:rsidRPr="00BB7C30">
        <w:rPr>
          <w:lang w:val="en-US"/>
        </w:rPr>
        <w:t>SBNS</w:t>
      </w:r>
      <w:r w:rsidR="00FE45AA" w:rsidRPr="00FE45AA">
        <w:t>_</w:t>
      </w:r>
      <w:r w:rsidR="00FE45AA" w:rsidRPr="00BB7C30">
        <w:rPr>
          <w:lang w:val="en-US"/>
        </w:rPr>
        <w:t>RURSTATEMENT</w:t>
      </w:r>
      <w:del w:id="4674" w:author="Маслихова Олеся Анатольевна" w:date="2018-12-25T15:12:00Z">
        <w:r w:rsidR="000C7493" w:rsidRPr="000C7493" w:rsidDel="0070375E">
          <w:delText xml:space="preserve"> </w:delText>
        </w:r>
        <w:r w:rsidR="000C7493" w:rsidDel="0070375E">
          <w:delText>или</w:delText>
        </w:r>
        <w:r w:rsidR="000C7493" w:rsidRPr="000C7493" w:rsidDel="0070375E">
          <w:delText xml:space="preserve"> </w:delText>
        </w:r>
        <w:r w:rsidR="000C7493" w:rsidDel="0070375E">
          <w:rPr>
            <w:lang w:val="en-US" w:eastAsia="en-US"/>
          </w:rPr>
          <w:delText>SBNS</w:delText>
        </w:r>
        <w:r w:rsidR="000C7493" w:rsidRPr="000C7493" w:rsidDel="0070375E">
          <w:rPr>
            <w:lang w:eastAsia="en-US"/>
          </w:rPr>
          <w:delText>_</w:delText>
        </w:r>
        <w:r w:rsidR="000C7493" w:rsidDel="0070375E">
          <w:rPr>
            <w:lang w:val="en-US" w:eastAsia="en-US"/>
          </w:rPr>
          <w:delText>CURRSTATEMENT</w:delText>
        </w:r>
      </w:del>
      <w:r>
        <w:t>);</w:t>
      </w:r>
    </w:p>
    <w:p w14:paraId="206EFF75" w14:textId="62CF7F39" w:rsidR="00972680" w:rsidRDefault="003B3D49" w:rsidP="00650D72">
      <w:pPr>
        <w:pStyle w:val="42"/>
        <w:numPr>
          <w:ilvl w:val="0"/>
          <w:numId w:val="29"/>
        </w:numPr>
      </w:pPr>
      <w:r>
        <w:t>По дате формирования (</w:t>
      </w:r>
      <w:r w:rsidR="00B21C90" w:rsidRPr="007A6002">
        <w:rPr>
          <w:lang w:val="en-US"/>
        </w:rPr>
        <w:t>DOCDATE</w:t>
      </w:r>
      <w:r w:rsidR="00FE45AA">
        <w:t xml:space="preserve"> таблица</w:t>
      </w:r>
      <w:r w:rsidR="00FE45AA" w:rsidRPr="00FE45AA">
        <w:t xml:space="preserve"> </w:t>
      </w:r>
      <w:r w:rsidR="00FE45AA" w:rsidRPr="00BB7C30">
        <w:rPr>
          <w:lang w:val="en-US"/>
        </w:rPr>
        <w:t>SBNS</w:t>
      </w:r>
      <w:r w:rsidR="00FE45AA" w:rsidRPr="00FE45AA">
        <w:t>_</w:t>
      </w:r>
      <w:r w:rsidR="00FE45AA" w:rsidRPr="00BB7C30">
        <w:rPr>
          <w:lang w:val="en-US"/>
        </w:rPr>
        <w:t>RURSTATEMENT</w:t>
      </w:r>
      <w:del w:id="4675" w:author="Маслихова Олеся Анатольевна" w:date="2018-12-25T15:12:00Z">
        <w:r w:rsidR="000C7493" w:rsidDel="0070375E">
          <w:delText xml:space="preserve"> или</w:delText>
        </w:r>
        <w:r w:rsidR="000C7493" w:rsidRPr="000C7493" w:rsidDel="0070375E">
          <w:delText xml:space="preserve"> </w:delText>
        </w:r>
        <w:r w:rsidR="000C7493" w:rsidDel="0070375E">
          <w:rPr>
            <w:lang w:val="en-US" w:eastAsia="en-US"/>
          </w:rPr>
          <w:delText>SBNS</w:delText>
        </w:r>
        <w:r w:rsidR="000C7493" w:rsidRPr="000C7493" w:rsidDel="0070375E">
          <w:rPr>
            <w:lang w:eastAsia="en-US"/>
          </w:rPr>
          <w:delText>_</w:delText>
        </w:r>
        <w:r w:rsidR="000C7493" w:rsidDel="0070375E">
          <w:rPr>
            <w:lang w:val="en-US" w:eastAsia="en-US"/>
          </w:rPr>
          <w:delText>CURRSTATEMENT</w:delText>
        </w:r>
      </w:del>
      <w:r>
        <w:t>).</w:t>
      </w:r>
    </w:p>
    <w:p w14:paraId="5D4AEF16" w14:textId="77777777" w:rsidR="003B3D49" w:rsidRDefault="003B3D49" w:rsidP="003B3D49">
      <w:pPr>
        <w:pStyle w:val="42"/>
      </w:pPr>
      <w:r>
        <w:t>Макет сортировки представлен на макете ниже.</w:t>
      </w:r>
    </w:p>
    <w:p w14:paraId="1EC3190D" w14:textId="638A00A8" w:rsidR="003B3D49" w:rsidRDefault="003B3D49" w:rsidP="003B3D49">
      <w:pPr>
        <w:pStyle w:val="af6"/>
        <w:spacing w:before="240"/>
      </w:pPr>
      <w:r>
        <w:t xml:space="preserve">Рисунок </w:t>
      </w:r>
      <w:ins w:id="4676"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677" w:author="Феданкова Любовь Анатольевна" w:date="2019-10-09T12:38:00Z">
        <w:r w:rsidR="00031B2C">
          <w:rPr>
            <w:noProof/>
          </w:rPr>
          <w:t>6</w:t>
        </w:r>
      </w:ins>
      <w:ins w:id="4678" w:author="Широбокова Алёна Сергеевна" w:date="2018-10-08T14:09:00Z">
        <w:r w:rsidR="006846C7">
          <w:fldChar w:fldCharType="end"/>
        </w:r>
      </w:ins>
      <w:ins w:id="4679" w:author="Беликова Маргарита Николаевна" w:date="2018-09-28T15:38:00Z">
        <w:del w:id="4680" w:author="Широбокова Алёна Сергеевна" w:date="2018-10-08T14:09:00Z">
          <w:r w:rsidR="00D4212C" w:rsidDel="006846C7">
            <w:fldChar w:fldCharType="begin"/>
          </w:r>
          <w:r w:rsidR="00D4212C" w:rsidDel="006846C7">
            <w:delInstrText xml:space="preserve"> SEQ Рисунок \* ARABIC </w:delInstrText>
          </w:r>
        </w:del>
      </w:ins>
      <w:del w:id="4681" w:author="Широбокова Алёна Сергеевна" w:date="2018-10-08T14:09:00Z">
        <w:r w:rsidR="00D4212C" w:rsidDel="006846C7">
          <w:fldChar w:fldCharType="separate"/>
        </w:r>
      </w:del>
      <w:ins w:id="4682" w:author="Беликова Маргарита Николаевна" w:date="2018-09-28T15:38:00Z">
        <w:del w:id="4683" w:author="Широбокова Алёна Сергеевна" w:date="2018-10-08T14:09:00Z">
          <w:r w:rsidR="00D4212C" w:rsidDel="006846C7">
            <w:rPr>
              <w:noProof/>
            </w:rPr>
            <w:delText>6</w:delText>
          </w:r>
          <w:r w:rsidR="00D4212C" w:rsidDel="006846C7">
            <w:fldChar w:fldCharType="end"/>
          </w:r>
        </w:del>
      </w:ins>
      <w:ins w:id="4684" w:author="Широбокова Алёна Сергеевна" w:date="2018-08-02T15:45:00Z">
        <w:del w:id="4685"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686" w:author="Беликова Маргарита Николаевна" w:date="2018-09-13T12:06:00Z">
        <w:r w:rsidR="0090345F" w:rsidDel="00363322">
          <w:fldChar w:fldCharType="separate"/>
        </w:r>
      </w:del>
      <w:ins w:id="4687" w:author="Широбокова Алёна Сергеевна" w:date="2018-08-02T15:45:00Z">
        <w:del w:id="4688" w:author="Беликова Маргарита Николаевна" w:date="2018-09-13T12:06:00Z">
          <w:r w:rsidR="0090345F" w:rsidDel="00363322">
            <w:rPr>
              <w:noProof/>
            </w:rPr>
            <w:delText>6</w:delText>
          </w:r>
          <w:r w:rsidR="0090345F" w:rsidDel="00363322">
            <w:fldChar w:fldCharType="end"/>
          </w:r>
        </w:del>
      </w:ins>
      <w:del w:id="4689"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6</w:delText>
        </w:r>
        <w:r w:rsidR="00BB3A71" w:rsidDel="0090345F">
          <w:rPr>
            <w:noProof/>
          </w:rPr>
          <w:fldChar w:fldCharType="end"/>
        </w:r>
      </w:del>
      <w:r>
        <w:t xml:space="preserve"> Макет сортировки скроллера</w:t>
      </w:r>
    </w:p>
    <w:p w14:paraId="3DA4DD71" w14:textId="77777777" w:rsidR="003B3D49" w:rsidRDefault="003B3D49" w:rsidP="003B3D49">
      <w:pPr>
        <w:pStyle w:val="42"/>
      </w:pPr>
      <w:r>
        <w:rPr>
          <w:noProof/>
        </w:rPr>
        <w:drawing>
          <wp:inline distT="0" distB="0" distL="0" distR="0" wp14:anchorId="29D97BE4" wp14:editId="17729E51">
            <wp:extent cx="3428572" cy="685714"/>
            <wp:effectExtent l="0" t="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28572" cy="685714"/>
                    </a:xfrm>
                    <a:prstGeom prst="rect">
                      <a:avLst/>
                    </a:prstGeom>
                  </pic:spPr>
                </pic:pic>
              </a:graphicData>
            </a:graphic>
          </wp:inline>
        </w:drawing>
      </w:r>
    </w:p>
    <w:p w14:paraId="78D00A18" w14:textId="77777777" w:rsidR="003B3D49" w:rsidRDefault="003B3D49" w:rsidP="003B3D49">
      <w:pPr>
        <w:pStyle w:val="42"/>
      </w:pPr>
      <w:r>
        <w:t>Должна быть реализована сортировка по столбцам скроллера. Макет сортировки представлен на макет ниже.</w:t>
      </w:r>
    </w:p>
    <w:p w14:paraId="602036F3" w14:textId="1152D377" w:rsidR="003B3D49" w:rsidRDefault="003B3D49" w:rsidP="003B3D49">
      <w:pPr>
        <w:pStyle w:val="af6"/>
        <w:spacing w:before="240"/>
      </w:pPr>
      <w:r>
        <w:t xml:space="preserve">Рисунок </w:t>
      </w:r>
      <w:ins w:id="4690"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691" w:author="Феданкова Любовь Анатольевна" w:date="2019-10-09T12:38:00Z">
        <w:r w:rsidR="00031B2C">
          <w:rPr>
            <w:noProof/>
          </w:rPr>
          <w:t>7</w:t>
        </w:r>
      </w:ins>
      <w:ins w:id="4692" w:author="Широбокова Алёна Сергеевна" w:date="2018-10-08T14:09:00Z">
        <w:r w:rsidR="006846C7">
          <w:fldChar w:fldCharType="end"/>
        </w:r>
      </w:ins>
      <w:ins w:id="4693" w:author="Беликова Маргарита Николаевна" w:date="2018-09-28T15:38:00Z">
        <w:del w:id="4694" w:author="Широбокова Алёна Сергеевна" w:date="2018-10-08T14:09:00Z">
          <w:r w:rsidR="00D4212C" w:rsidDel="006846C7">
            <w:fldChar w:fldCharType="begin"/>
          </w:r>
          <w:r w:rsidR="00D4212C" w:rsidDel="006846C7">
            <w:delInstrText xml:space="preserve"> SEQ Рисунок \* ARABIC </w:delInstrText>
          </w:r>
        </w:del>
      </w:ins>
      <w:del w:id="4695" w:author="Широбокова Алёна Сергеевна" w:date="2018-10-08T14:09:00Z">
        <w:r w:rsidR="00D4212C" w:rsidDel="006846C7">
          <w:fldChar w:fldCharType="separate"/>
        </w:r>
      </w:del>
      <w:ins w:id="4696" w:author="Беликова Маргарита Николаевна" w:date="2018-09-28T15:38:00Z">
        <w:del w:id="4697" w:author="Широбокова Алёна Сергеевна" w:date="2018-10-08T14:09:00Z">
          <w:r w:rsidR="00D4212C" w:rsidDel="006846C7">
            <w:rPr>
              <w:noProof/>
            </w:rPr>
            <w:delText>7</w:delText>
          </w:r>
          <w:r w:rsidR="00D4212C" w:rsidDel="006846C7">
            <w:fldChar w:fldCharType="end"/>
          </w:r>
        </w:del>
      </w:ins>
      <w:ins w:id="4698" w:author="Широбокова Алёна Сергеевна" w:date="2018-08-02T15:45:00Z">
        <w:del w:id="4699"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700" w:author="Беликова Маргарита Николаевна" w:date="2018-09-13T12:06:00Z">
        <w:r w:rsidR="0090345F" w:rsidDel="00363322">
          <w:fldChar w:fldCharType="separate"/>
        </w:r>
      </w:del>
      <w:ins w:id="4701" w:author="Широбокова Алёна Сергеевна" w:date="2018-08-02T15:45:00Z">
        <w:del w:id="4702" w:author="Беликова Маргарита Николаевна" w:date="2018-09-13T12:06:00Z">
          <w:r w:rsidR="0090345F" w:rsidDel="00363322">
            <w:rPr>
              <w:noProof/>
            </w:rPr>
            <w:delText>7</w:delText>
          </w:r>
          <w:r w:rsidR="0090345F" w:rsidDel="00363322">
            <w:fldChar w:fldCharType="end"/>
          </w:r>
        </w:del>
      </w:ins>
      <w:del w:id="4703"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7</w:delText>
        </w:r>
        <w:r w:rsidR="00BB3A71" w:rsidDel="0090345F">
          <w:rPr>
            <w:noProof/>
          </w:rPr>
          <w:fldChar w:fldCharType="end"/>
        </w:r>
      </w:del>
      <w:r>
        <w:t xml:space="preserve"> Макет сортировки скроллера по столбцам </w:t>
      </w:r>
    </w:p>
    <w:p w14:paraId="4EE8E869" w14:textId="77777777" w:rsidR="003B3D49" w:rsidRDefault="003B3D49" w:rsidP="003B3D49">
      <w:pPr>
        <w:pStyle w:val="42"/>
        <w:ind w:left="0" w:firstLine="0"/>
      </w:pPr>
      <w:r>
        <w:rPr>
          <w:noProof/>
        </w:rPr>
        <w:drawing>
          <wp:inline distT="0" distB="0" distL="0" distR="0" wp14:anchorId="23303DA7" wp14:editId="0CB9FA4D">
            <wp:extent cx="6152515" cy="21653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52515" cy="216535"/>
                    </a:xfrm>
                    <a:prstGeom prst="rect">
                      <a:avLst/>
                    </a:prstGeom>
                  </pic:spPr>
                </pic:pic>
              </a:graphicData>
            </a:graphic>
          </wp:inline>
        </w:drawing>
      </w:r>
    </w:p>
    <w:p w14:paraId="5828DFB5" w14:textId="77777777" w:rsidR="003B3D49" w:rsidRDefault="003B3D49" w:rsidP="003B3D49">
      <w:pPr>
        <w:pStyle w:val="42"/>
        <w:ind w:left="1276" w:firstLine="425"/>
      </w:pPr>
      <w:r>
        <w:t xml:space="preserve">На стороне Банка необходимо реализовать функционал Профилей, позволяющий сохранять заданные значения на панели фильтрации (по кнопке </w:t>
      </w:r>
      <w:r>
        <w:rPr>
          <w:noProof/>
        </w:rPr>
        <w:drawing>
          <wp:inline distT="0" distB="0" distL="0" distR="0" wp14:anchorId="55C40C27" wp14:editId="5D130623">
            <wp:extent cx="190476" cy="190476"/>
            <wp:effectExtent l="0" t="0" r="63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476" cy="190476"/>
                    </a:xfrm>
                    <a:prstGeom prst="rect">
                      <a:avLst/>
                    </a:prstGeom>
                  </pic:spPr>
                </pic:pic>
              </a:graphicData>
            </a:graphic>
          </wp:inline>
        </w:drawing>
      </w:r>
      <w:r>
        <w:t xml:space="preserve">) с возможностью последующего обращения к настроенному профилю и работы с ним. Требуется реализовать возможность удаления сохраненного ранее профиля (по кнопке </w:t>
      </w:r>
      <w:r>
        <w:rPr>
          <w:noProof/>
        </w:rPr>
        <w:drawing>
          <wp:inline distT="0" distB="0" distL="0" distR="0" wp14:anchorId="3DDF61FA" wp14:editId="3DBE97ED">
            <wp:extent cx="209524" cy="219048"/>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9524" cy="219048"/>
                    </a:xfrm>
                    <a:prstGeom prst="rect">
                      <a:avLst/>
                    </a:prstGeom>
                  </pic:spPr>
                </pic:pic>
              </a:graphicData>
            </a:graphic>
          </wp:inline>
        </w:drawing>
      </w:r>
      <w:r>
        <w:t>).</w:t>
      </w:r>
    </w:p>
    <w:p w14:paraId="331AFB3F" w14:textId="77777777" w:rsidR="003B3D49" w:rsidRDefault="003B3D49" w:rsidP="003B3D49">
      <w:pPr>
        <w:pStyle w:val="42"/>
        <w:ind w:left="1276" w:firstLine="425"/>
      </w:pPr>
      <w:r>
        <w:t>Макет профиля представлен на рисунке ниже.</w:t>
      </w:r>
      <w:r w:rsidRPr="00443BC5">
        <w:t xml:space="preserve"> </w:t>
      </w:r>
    </w:p>
    <w:p w14:paraId="2D256738" w14:textId="5CDC132F" w:rsidR="003B3D49" w:rsidRDefault="003B3D49" w:rsidP="003B3D49">
      <w:pPr>
        <w:pStyle w:val="af6"/>
        <w:spacing w:before="240"/>
      </w:pPr>
      <w:r>
        <w:t xml:space="preserve">Рисунок </w:t>
      </w:r>
      <w:ins w:id="470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705" w:author="Феданкова Любовь Анатольевна" w:date="2019-10-09T12:38:00Z">
        <w:r w:rsidR="00031B2C">
          <w:rPr>
            <w:noProof/>
          </w:rPr>
          <w:t>8</w:t>
        </w:r>
      </w:ins>
      <w:ins w:id="4706" w:author="Широбокова Алёна Сергеевна" w:date="2018-10-08T14:09:00Z">
        <w:r w:rsidR="006846C7">
          <w:fldChar w:fldCharType="end"/>
        </w:r>
      </w:ins>
      <w:ins w:id="4707" w:author="Беликова Маргарита Николаевна" w:date="2018-09-28T15:38:00Z">
        <w:del w:id="4708" w:author="Широбокова Алёна Сергеевна" w:date="2018-10-08T14:09:00Z">
          <w:r w:rsidR="00D4212C" w:rsidDel="006846C7">
            <w:fldChar w:fldCharType="begin"/>
          </w:r>
          <w:r w:rsidR="00D4212C" w:rsidDel="006846C7">
            <w:delInstrText xml:space="preserve"> SEQ Рисунок \* ARABIC </w:delInstrText>
          </w:r>
        </w:del>
      </w:ins>
      <w:del w:id="4709" w:author="Широбокова Алёна Сергеевна" w:date="2018-10-08T14:09:00Z">
        <w:r w:rsidR="00D4212C" w:rsidDel="006846C7">
          <w:fldChar w:fldCharType="separate"/>
        </w:r>
      </w:del>
      <w:ins w:id="4710" w:author="Беликова Маргарита Николаевна" w:date="2018-09-28T15:38:00Z">
        <w:del w:id="4711" w:author="Широбокова Алёна Сергеевна" w:date="2018-10-08T14:09:00Z">
          <w:r w:rsidR="00D4212C" w:rsidDel="006846C7">
            <w:rPr>
              <w:noProof/>
            </w:rPr>
            <w:delText>8</w:delText>
          </w:r>
          <w:r w:rsidR="00D4212C" w:rsidDel="006846C7">
            <w:fldChar w:fldCharType="end"/>
          </w:r>
        </w:del>
      </w:ins>
      <w:ins w:id="4712" w:author="Широбокова Алёна Сергеевна" w:date="2018-08-02T15:45:00Z">
        <w:del w:id="4713"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714" w:author="Беликова Маргарита Николаевна" w:date="2018-09-13T12:06:00Z">
        <w:r w:rsidR="0090345F" w:rsidDel="00363322">
          <w:fldChar w:fldCharType="separate"/>
        </w:r>
      </w:del>
      <w:ins w:id="4715" w:author="Широбокова Алёна Сергеевна" w:date="2018-08-02T15:45:00Z">
        <w:del w:id="4716" w:author="Беликова Маргарита Николаевна" w:date="2018-09-13T12:06:00Z">
          <w:r w:rsidR="0090345F" w:rsidDel="00363322">
            <w:rPr>
              <w:noProof/>
            </w:rPr>
            <w:delText>8</w:delText>
          </w:r>
          <w:r w:rsidR="0090345F" w:rsidDel="00363322">
            <w:fldChar w:fldCharType="end"/>
          </w:r>
        </w:del>
      </w:ins>
      <w:del w:id="4717"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8</w:delText>
        </w:r>
        <w:r w:rsidR="00BB3A71" w:rsidDel="0090345F">
          <w:rPr>
            <w:noProof/>
          </w:rPr>
          <w:fldChar w:fldCharType="end"/>
        </w:r>
      </w:del>
      <w:r w:rsidRPr="00443BC5">
        <w:t xml:space="preserve"> </w:t>
      </w:r>
      <w:r>
        <w:t>Макет профиля скроллера</w:t>
      </w:r>
      <w:r w:rsidRPr="000A5290">
        <w:t xml:space="preserve"> </w:t>
      </w:r>
    </w:p>
    <w:p w14:paraId="0EF5A630" w14:textId="77777777" w:rsidR="003B3D49" w:rsidRDefault="003B3D49" w:rsidP="003B3D49">
      <w:pPr>
        <w:pStyle w:val="42"/>
      </w:pPr>
      <w:r>
        <w:rPr>
          <w:noProof/>
        </w:rPr>
        <w:drawing>
          <wp:inline distT="0" distB="0" distL="0" distR="0" wp14:anchorId="53D72C59" wp14:editId="00CD3697">
            <wp:extent cx="2495238" cy="295238"/>
            <wp:effectExtent l="19050" t="19050" r="19685" b="101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95238" cy="295238"/>
                    </a:xfrm>
                    <a:prstGeom prst="rect">
                      <a:avLst/>
                    </a:prstGeom>
                    <a:ln w="6350">
                      <a:solidFill>
                        <a:schemeClr val="bg1">
                          <a:lumMod val="75000"/>
                        </a:schemeClr>
                      </a:solidFill>
                    </a:ln>
                  </pic:spPr>
                </pic:pic>
              </a:graphicData>
            </a:graphic>
          </wp:inline>
        </w:drawing>
      </w:r>
    </w:p>
    <w:p w14:paraId="00F546EC" w14:textId="77777777" w:rsidR="00264345" w:rsidRDefault="00A137B1" w:rsidP="00444A4E">
      <w:pPr>
        <w:pStyle w:val="4"/>
        <w:ind w:right="565"/>
      </w:pPr>
      <w:bookmarkStart w:id="4718" w:name="_Панель_инструментов_скроллера"/>
      <w:bookmarkStart w:id="4719" w:name="_Toc420435563"/>
      <w:bookmarkStart w:id="4720" w:name="_Toc420947018"/>
      <w:bookmarkStart w:id="4721" w:name="_Toc21517684"/>
      <w:bookmarkEnd w:id="4718"/>
      <w:r w:rsidRPr="00681E80">
        <w:t>Панель инструментов скроллера</w:t>
      </w:r>
      <w:bookmarkEnd w:id="4719"/>
      <w:bookmarkEnd w:id="4720"/>
      <w:bookmarkEnd w:id="4721"/>
    </w:p>
    <w:p w14:paraId="5CAE8A26" w14:textId="77777777" w:rsidR="00A01E15" w:rsidRDefault="00A01E15" w:rsidP="00A01E15">
      <w:pPr>
        <w:pStyle w:val="42"/>
      </w:pPr>
      <w:r>
        <w:t>В разделе описываются панели инструментов для каждой имеющейся рабочей области (Рабочие документы, Документы в архиве, Удаленные документы) в банковской части системы.</w:t>
      </w:r>
    </w:p>
    <w:p w14:paraId="2EF6B969" w14:textId="77777777" w:rsidR="00A01E15" w:rsidRDefault="00A01E15" w:rsidP="00A01E15">
      <w:pPr>
        <w:pStyle w:val="42"/>
      </w:pPr>
      <w:r>
        <w:t>Кнопки формы описываются в следующем формате (описание кнопок для каждого прототипа делается отдельное):</w:t>
      </w:r>
    </w:p>
    <w:p w14:paraId="4A33BBC6" w14:textId="77777777" w:rsidR="00A01E15" w:rsidRDefault="00A01E15" w:rsidP="00A01E15">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722" w:author="Феданкова Любовь Анатольевна" w:date="2019-10-09T12:38:00Z">
        <w:r w:rsidR="00031B2C">
          <w:rPr>
            <w:noProof/>
          </w:rPr>
          <w:t>7</w:t>
        </w:r>
      </w:ins>
      <w:del w:id="4723" w:author="Феданкова Любовь Анатольевна" w:date="2019-10-09T12:38:00Z">
        <w:r w:rsidR="00DB3D2B" w:rsidDel="00031B2C">
          <w:rPr>
            <w:noProof/>
          </w:rPr>
          <w:delText>9</w:delText>
        </w:r>
      </w:del>
      <w:r w:rsidR="00330166">
        <w:rPr>
          <w:noProof/>
        </w:rPr>
        <w:fldChar w:fldCharType="end"/>
      </w:r>
      <w:r>
        <w:t xml:space="preserve">. Кнопки </w:t>
      </w:r>
      <w:r w:rsidR="00037D3C">
        <w:t>панели инструментов скроллера на банковской части</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99"/>
        <w:gridCol w:w="1967"/>
        <w:gridCol w:w="2493"/>
        <w:gridCol w:w="2025"/>
        <w:gridCol w:w="2463"/>
      </w:tblGrid>
      <w:tr w:rsidR="00C33143" w14:paraId="2B463B80" w14:textId="77777777" w:rsidTr="00DD6493">
        <w:tc>
          <w:tcPr>
            <w:tcW w:w="799" w:type="dxa"/>
          </w:tcPr>
          <w:p w14:paraId="3DB77179" w14:textId="77777777" w:rsidR="00A01E15" w:rsidRDefault="00A01E15" w:rsidP="003154A7">
            <w:pPr>
              <w:pStyle w:val="af8"/>
            </w:pPr>
            <w:r>
              <w:t>№ п/п</w:t>
            </w:r>
          </w:p>
        </w:tc>
        <w:tc>
          <w:tcPr>
            <w:tcW w:w="1967" w:type="dxa"/>
          </w:tcPr>
          <w:p w14:paraId="418900EE" w14:textId="77777777" w:rsidR="00A01E15" w:rsidRPr="00BC0471" w:rsidRDefault="00A01E15" w:rsidP="003154A7">
            <w:pPr>
              <w:pStyle w:val="af8"/>
            </w:pPr>
            <w:r>
              <w:t>Название или иконка</w:t>
            </w:r>
          </w:p>
        </w:tc>
        <w:tc>
          <w:tcPr>
            <w:tcW w:w="2493" w:type="dxa"/>
          </w:tcPr>
          <w:p w14:paraId="3FF5795C" w14:textId="77777777" w:rsidR="00A01E15" w:rsidRPr="00BC0471" w:rsidRDefault="00A01E15" w:rsidP="003154A7">
            <w:pPr>
              <w:pStyle w:val="af8"/>
            </w:pPr>
            <w:r>
              <w:t>Номер на макете</w:t>
            </w:r>
          </w:p>
        </w:tc>
        <w:tc>
          <w:tcPr>
            <w:tcW w:w="2025" w:type="dxa"/>
          </w:tcPr>
          <w:p w14:paraId="473DA287" w14:textId="77777777" w:rsidR="00A01E15" w:rsidRPr="00BC0471" w:rsidRDefault="00A01E15" w:rsidP="003154A7">
            <w:pPr>
              <w:pStyle w:val="af8"/>
            </w:pPr>
            <w:r w:rsidRPr="00BC0471">
              <w:t>Hint</w:t>
            </w:r>
          </w:p>
        </w:tc>
        <w:tc>
          <w:tcPr>
            <w:tcW w:w="2463" w:type="dxa"/>
          </w:tcPr>
          <w:p w14:paraId="2290E24C" w14:textId="77777777" w:rsidR="00A01E15" w:rsidRDefault="00A01E15" w:rsidP="00C33143">
            <w:pPr>
              <w:pStyle w:val="af8"/>
            </w:pPr>
            <w:r>
              <w:t>Бизнес-описание,</w:t>
            </w:r>
            <w:r>
              <w:br/>
              <w:t>ограничения по доступности</w:t>
            </w:r>
          </w:p>
        </w:tc>
      </w:tr>
      <w:tr w:rsidR="00DD6493" w14:paraId="0FD3D3F4" w14:textId="77777777" w:rsidTr="00B21C90">
        <w:tc>
          <w:tcPr>
            <w:tcW w:w="9747" w:type="dxa"/>
            <w:gridSpan w:val="5"/>
          </w:tcPr>
          <w:p w14:paraId="406578B0" w14:textId="77777777" w:rsidR="00DD6493" w:rsidRPr="00DD6493" w:rsidRDefault="00DD6493" w:rsidP="00DD6493">
            <w:pPr>
              <w:ind w:left="0" w:right="565" w:firstLine="0"/>
              <w:jc w:val="center"/>
              <w:rPr>
                <w:b/>
                <w:i/>
              </w:rPr>
            </w:pPr>
            <w:r w:rsidRPr="00DD6493">
              <w:rPr>
                <w:b/>
                <w:i/>
                <w:sz w:val="18"/>
              </w:rPr>
              <w:t>Кнопки, отображающиеся в обеих рабочих областях: «Рабочие документы», «Документы в архиве»</w:t>
            </w:r>
          </w:p>
        </w:tc>
      </w:tr>
      <w:tr w:rsidR="00C33143" w14:paraId="53B0F928" w14:textId="77777777" w:rsidTr="00DD6493">
        <w:tc>
          <w:tcPr>
            <w:tcW w:w="799" w:type="dxa"/>
          </w:tcPr>
          <w:p w14:paraId="4C76ED37" w14:textId="77777777" w:rsidR="00A01E15" w:rsidRPr="00BC0471" w:rsidRDefault="00A01E15" w:rsidP="009A1128">
            <w:pPr>
              <w:pStyle w:val="afa"/>
              <w:numPr>
                <w:ilvl w:val="0"/>
                <w:numId w:val="8"/>
              </w:numPr>
              <w:rPr>
                <w:rStyle w:val="af9"/>
              </w:rPr>
            </w:pPr>
          </w:p>
        </w:tc>
        <w:tc>
          <w:tcPr>
            <w:tcW w:w="1967" w:type="dxa"/>
          </w:tcPr>
          <w:p w14:paraId="09772BF4" w14:textId="77777777" w:rsidR="00A01E15" w:rsidRDefault="00A13ED1" w:rsidP="003154A7">
            <w:pPr>
              <w:ind w:right="565"/>
            </w:pPr>
            <w:r>
              <w:rPr>
                <w:noProof/>
              </w:rPr>
              <w:drawing>
                <wp:inline distT="0" distB="0" distL="0" distR="0" wp14:anchorId="5BB3F3AE" wp14:editId="2198363A">
                  <wp:extent cx="228632" cy="21910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47">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p>
        </w:tc>
        <w:tc>
          <w:tcPr>
            <w:tcW w:w="2493" w:type="dxa"/>
          </w:tcPr>
          <w:p w14:paraId="3BDDE25E" w14:textId="77777777" w:rsidR="00A01E15" w:rsidRDefault="00A13ED1" w:rsidP="003154A7">
            <w:pPr>
              <w:ind w:right="565"/>
            </w:pPr>
            <w:r>
              <w:t>1</w:t>
            </w:r>
          </w:p>
        </w:tc>
        <w:tc>
          <w:tcPr>
            <w:tcW w:w="2025" w:type="dxa"/>
          </w:tcPr>
          <w:p w14:paraId="4A4208DD" w14:textId="77777777" w:rsidR="00A01E15" w:rsidRDefault="00A13ED1" w:rsidP="00A13ED1">
            <w:pPr>
              <w:ind w:left="0" w:right="565" w:firstLine="0"/>
            </w:pPr>
            <w:r>
              <w:t xml:space="preserve">Редактировать </w:t>
            </w:r>
          </w:p>
        </w:tc>
        <w:tc>
          <w:tcPr>
            <w:tcW w:w="2463" w:type="dxa"/>
          </w:tcPr>
          <w:p w14:paraId="625AE285" w14:textId="77777777" w:rsidR="00A01E15" w:rsidRDefault="00AF177F" w:rsidP="00C33143">
            <w:pPr>
              <w:ind w:left="0" w:firstLine="0"/>
            </w:pPr>
            <w:r>
              <w:t xml:space="preserve">Редактирование </w:t>
            </w:r>
            <w:r w:rsidR="00557B75">
              <w:t>выписки. Кнопка по умолчанию неактивна. Кнопка становится активна при выборе документа из списка. При нажатии на кнопку открывается форма «</w:t>
            </w:r>
            <w:r w:rsidR="00C33143">
              <w:t>Выписки</w:t>
            </w:r>
            <w:r w:rsidR="00557B75">
              <w:t>»</w:t>
            </w:r>
            <w:r w:rsidR="00C33143">
              <w:t>.</w:t>
            </w:r>
          </w:p>
        </w:tc>
      </w:tr>
      <w:tr w:rsidR="00C33143" w14:paraId="0D21BF15" w14:textId="77777777" w:rsidTr="00DD6493">
        <w:tc>
          <w:tcPr>
            <w:tcW w:w="799" w:type="dxa"/>
          </w:tcPr>
          <w:p w14:paraId="47536280" w14:textId="77777777" w:rsidR="00A01E15" w:rsidRPr="00BC0471" w:rsidRDefault="00A01E15" w:rsidP="009A1128">
            <w:pPr>
              <w:pStyle w:val="afa"/>
              <w:numPr>
                <w:ilvl w:val="0"/>
                <w:numId w:val="8"/>
              </w:numPr>
              <w:rPr>
                <w:rStyle w:val="af9"/>
              </w:rPr>
            </w:pPr>
          </w:p>
        </w:tc>
        <w:tc>
          <w:tcPr>
            <w:tcW w:w="1967" w:type="dxa"/>
          </w:tcPr>
          <w:p w14:paraId="64F6A2B6" w14:textId="77777777" w:rsidR="00A01E15" w:rsidRDefault="00A13ED1" w:rsidP="003154A7">
            <w:pPr>
              <w:ind w:right="565"/>
            </w:pPr>
            <w:r>
              <w:rPr>
                <w:noProof/>
              </w:rPr>
              <w:drawing>
                <wp:inline distT="0" distB="0" distL="0" distR="0" wp14:anchorId="6765101B" wp14:editId="2B27CF20">
                  <wp:extent cx="238158" cy="238158"/>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чать.png"/>
                          <pic:cNvPicPr/>
                        </pic:nvPicPr>
                        <pic:blipFill>
                          <a:blip r:embed="rId48">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tc>
        <w:tc>
          <w:tcPr>
            <w:tcW w:w="2493" w:type="dxa"/>
          </w:tcPr>
          <w:p w14:paraId="64CD14A1" w14:textId="77777777" w:rsidR="00A01E15" w:rsidRDefault="00A13ED1" w:rsidP="003154A7">
            <w:pPr>
              <w:ind w:right="565"/>
            </w:pPr>
            <w:r>
              <w:t>2</w:t>
            </w:r>
          </w:p>
        </w:tc>
        <w:tc>
          <w:tcPr>
            <w:tcW w:w="2025" w:type="dxa"/>
          </w:tcPr>
          <w:p w14:paraId="2A9D4FA3" w14:textId="77777777" w:rsidR="00A01E15" w:rsidRDefault="00A13ED1" w:rsidP="00A13ED1">
            <w:pPr>
              <w:ind w:left="0" w:right="565" w:firstLine="0"/>
            </w:pPr>
            <w:r>
              <w:t xml:space="preserve">Печать </w:t>
            </w:r>
          </w:p>
        </w:tc>
        <w:tc>
          <w:tcPr>
            <w:tcW w:w="2463" w:type="dxa"/>
          </w:tcPr>
          <w:p w14:paraId="7004F050" w14:textId="77777777" w:rsidR="00A01E15" w:rsidRDefault="00C33143" w:rsidP="00C33143">
            <w:pPr>
              <w:ind w:left="0" w:firstLine="0"/>
            </w:pPr>
            <w:r>
              <w:t>Печать выписки. Кнопка по умолчанию неактивна. Кнопка становится активна при выборе документа</w:t>
            </w:r>
            <w:r w:rsidR="00D3418D">
              <w:t>(ов)</w:t>
            </w:r>
            <w:r>
              <w:t xml:space="preserve"> из списка. При нажатии на кнопку открывается список возможных форматов печати:</w:t>
            </w:r>
          </w:p>
          <w:p w14:paraId="08840D93" w14:textId="77777777" w:rsidR="00C33143" w:rsidRPr="00C33143" w:rsidRDefault="00C33143" w:rsidP="00650D72">
            <w:pPr>
              <w:pStyle w:val="a"/>
              <w:numPr>
                <w:ilvl w:val="0"/>
                <w:numId w:val="30"/>
              </w:numPr>
              <w:ind w:left="441"/>
            </w:pPr>
            <w:r>
              <w:t xml:space="preserve">Печать выписки в </w:t>
            </w:r>
            <w:r w:rsidRPr="00C33143">
              <w:rPr>
                <w:lang w:val="en-US"/>
              </w:rPr>
              <w:t>PDF</w:t>
            </w:r>
            <w:r>
              <w:t>;</w:t>
            </w:r>
          </w:p>
          <w:p w14:paraId="4D097214" w14:textId="77777777" w:rsidR="00C33143" w:rsidRPr="00C33143" w:rsidRDefault="00C33143" w:rsidP="00650D72">
            <w:pPr>
              <w:pStyle w:val="a"/>
              <w:numPr>
                <w:ilvl w:val="0"/>
                <w:numId w:val="30"/>
              </w:numPr>
              <w:ind w:left="441"/>
              <w:rPr>
                <w:lang w:val="en-US"/>
              </w:rPr>
            </w:pPr>
            <w:r>
              <w:t xml:space="preserve">Печать выписки в </w:t>
            </w:r>
            <w:r w:rsidRPr="00C33143">
              <w:rPr>
                <w:lang w:val="en-US"/>
              </w:rPr>
              <w:t>RTF</w:t>
            </w:r>
            <w:r>
              <w:t>;</w:t>
            </w:r>
          </w:p>
          <w:p w14:paraId="7E6A5383" w14:textId="77777777" w:rsidR="00C33143" w:rsidRPr="00C33143" w:rsidRDefault="00C33143" w:rsidP="00650D72">
            <w:pPr>
              <w:pStyle w:val="a"/>
              <w:numPr>
                <w:ilvl w:val="0"/>
                <w:numId w:val="30"/>
              </w:numPr>
              <w:ind w:left="441"/>
              <w:rPr>
                <w:lang w:val="en-US"/>
              </w:rPr>
            </w:pPr>
            <w:r>
              <w:t xml:space="preserve">Печать выписки в </w:t>
            </w:r>
            <w:r w:rsidRPr="00C33143">
              <w:rPr>
                <w:lang w:val="en-US"/>
              </w:rPr>
              <w:t>XLS</w:t>
            </w:r>
            <w:r>
              <w:t>.</w:t>
            </w:r>
          </w:p>
          <w:p w14:paraId="5012B828" w14:textId="77777777" w:rsidR="00C33143" w:rsidRDefault="00C33143" w:rsidP="00C33143">
            <w:pPr>
              <w:ind w:left="0" w:firstLine="0"/>
            </w:pPr>
            <w:r>
              <w:t>У каждого формата печати существуют различные наборы данных печати документа:</w:t>
            </w:r>
          </w:p>
          <w:p w14:paraId="792FC233" w14:textId="77777777" w:rsidR="00C33143" w:rsidRPr="00C33143" w:rsidRDefault="00C33143" w:rsidP="00650D72">
            <w:pPr>
              <w:pStyle w:val="a"/>
              <w:numPr>
                <w:ilvl w:val="0"/>
                <w:numId w:val="30"/>
              </w:numPr>
              <w:ind w:left="441"/>
              <w:rPr>
                <w:lang w:val="en-US"/>
              </w:rPr>
            </w:pPr>
            <w:r w:rsidRPr="00500B81">
              <w:t>Печать выписки</w:t>
            </w:r>
            <w:r w:rsidR="00500B81">
              <w:t xml:space="preserve"> (печатная форма описана в п.</w:t>
            </w:r>
            <w:r w:rsidR="00500B81">
              <w:fldChar w:fldCharType="begin"/>
            </w:r>
            <w:r w:rsidR="00500B81">
              <w:instrText xml:space="preserve"> REF _Ref450300839 \r \h </w:instrText>
            </w:r>
            <w:r w:rsidR="00500B81">
              <w:fldChar w:fldCharType="separate"/>
            </w:r>
            <w:ins w:id="4724" w:author="Феданкова Любовь Анатольевна" w:date="2019-10-09T12:38:00Z">
              <w:r w:rsidR="00031B2C">
                <w:t>13.1</w:t>
              </w:r>
            </w:ins>
            <w:ins w:id="4725" w:author="Воронов Алексей Алексеевич" w:date="2018-01-30T12:27:00Z">
              <w:del w:id="4726" w:author="Феданкова Любовь Анатольевна" w:date="2019-10-09T12:38:00Z">
                <w:r w:rsidR="00DB3D2B" w:rsidDel="00031B2C">
                  <w:delText>13.1</w:delText>
                </w:r>
              </w:del>
            </w:ins>
            <w:del w:id="4727" w:author="Феданкова Любовь Анатольевна" w:date="2019-10-09T12:38:00Z">
              <w:r w:rsidR="00500B81" w:rsidDel="00031B2C">
                <w:delText>12.1</w:delText>
              </w:r>
            </w:del>
            <w:r w:rsidR="00500B81">
              <w:fldChar w:fldCharType="end"/>
            </w:r>
            <w:r w:rsidR="00500B81">
              <w:t>)</w:t>
            </w:r>
            <w:r>
              <w:t>;</w:t>
            </w:r>
          </w:p>
          <w:p w14:paraId="383A1F68" w14:textId="77777777" w:rsidR="00C33143" w:rsidRPr="009313AE" w:rsidRDefault="00C33143" w:rsidP="00650D72">
            <w:pPr>
              <w:pStyle w:val="a"/>
              <w:numPr>
                <w:ilvl w:val="0"/>
                <w:numId w:val="30"/>
              </w:numPr>
              <w:ind w:left="441"/>
            </w:pPr>
            <w:r w:rsidRPr="009313AE">
              <w:t>Печать выписки с приложениями</w:t>
            </w:r>
            <w:r w:rsidR="009313AE">
              <w:t xml:space="preserve"> (печатные формы приложений описаны в п.</w:t>
            </w:r>
            <w:r w:rsidR="009313AE">
              <w:fldChar w:fldCharType="begin"/>
            </w:r>
            <w:r w:rsidR="009313AE">
              <w:instrText xml:space="preserve"> REF _Ref450300885 \r \h </w:instrText>
            </w:r>
            <w:r w:rsidR="009313AE">
              <w:fldChar w:fldCharType="separate"/>
            </w:r>
            <w:ins w:id="4728" w:author="Феданкова Любовь Анатольевна" w:date="2019-10-09T12:38:00Z">
              <w:r w:rsidR="00031B2C">
                <w:t>13.4</w:t>
              </w:r>
            </w:ins>
            <w:ins w:id="4729" w:author="Воронов Алексей Алексеевич" w:date="2018-01-30T12:27:00Z">
              <w:del w:id="4730" w:author="Феданкова Любовь Анатольевна" w:date="2019-10-09T12:38:00Z">
                <w:r w:rsidR="00DB3D2B" w:rsidDel="00031B2C">
                  <w:delText>13.4</w:delText>
                </w:r>
              </w:del>
            </w:ins>
            <w:del w:id="4731" w:author="Феданкова Любовь Анатольевна" w:date="2019-10-09T12:38:00Z">
              <w:r w:rsidR="009313AE" w:rsidDel="00031B2C">
                <w:delText>12.4</w:delText>
              </w:r>
            </w:del>
            <w:r w:rsidR="009313AE">
              <w:fldChar w:fldCharType="end"/>
            </w:r>
            <w:r w:rsidR="009313AE">
              <w:t>-</w:t>
            </w:r>
            <w:r w:rsidR="009313AE">
              <w:fldChar w:fldCharType="begin"/>
            </w:r>
            <w:r w:rsidR="009313AE">
              <w:instrText xml:space="preserve"> REF _Ref450300889 \r \h </w:instrText>
            </w:r>
            <w:r w:rsidR="009313AE">
              <w:fldChar w:fldCharType="separate"/>
            </w:r>
            <w:ins w:id="4732" w:author="Феданкова Любовь Анатольевна" w:date="2019-10-09T12:38:00Z">
              <w:r w:rsidR="00031B2C">
                <w:t>13.9</w:t>
              </w:r>
            </w:ins>
            <w:ins w:id="4733" w:author="Воронов Алексей Алексеевич" w:date="2018-01-30T12:27:00Z">
              <w:del w:id="4734" w:author="Феданкова Любовь Анатольевна" w:date="2019-10-09T12:38:00Z">
                <w:r w:rsidR="00DB3D2B" w:rsidDel="00031B2C">
                  <w:delText>13.9</w:delText>
                </w:r>
              </w:del>
            </w:ins>
            <w:del w:id="4735" w:author="Феданкова Любовь Анатольевна" w:date="2019-10-09T12:38:00Z">
              <w:r w:rsidR="009313AE" w:rsidDel="00031B2C">
                <w:delText>12.9</w:delText>
              </w:r>
            </w:del>
            <w:r w:rsidR="009313AE">
              <w:fldChar w:fldCharType="end"/>
            </w:r>
            <w:r w:rsidR="009313AE">
              <w:t>)</w:t>
            </w:r>
            <w:r>
              <w:t>;</w:t>
            </w:r>
          </w:p>
          <w:p w14:paraId="28D39C71" w14:textId="77777777" w:rsidR="00C33143" w:rsidRDefault="00C33143" w:rsidP="00650D72">
            <w:pPr>
              <w:pStyle w:val="a"/>
              <w:numPr>
                <w:ilvl w:val="0"/>
                <w:numId w:val="30"/>
              </w:numPr>
              <w:ind w:left="441"/>
            </w:pPr>
            <w:r w:rsidRPr="00500B81">
              <w:t>Печать расширенной выписки</w:t>
            </w:r>
            <w:r w:rsidR="00500B81">
              <w:t xml:space="preserve"> (печатная форма описана в п.</w:t>
            </w:r>
            <w:r w:rsidR="00500B81">
              <w:fldChar w:fldCharType="begin"/>
            </w:r>
            <w:r w:rsidR="00500B81">
              <w:instrText xml:space="preserve"> REF _Ref450300839 \r \h </w:instrText>
            </w:r>
            <w:r w:rsidR="00500B81">
              <w:fldChar w:fldCharType="separate"/>
            </w:r>
            <w:ins w:id="4736" w:author="Феданкова Любовь Анатольевна" w:date="2019-10-09T12:38:00Z">
              <w:r w:rsidR="00031B2C">
                <w:t>13.1</w:t>
              </w:r>
            </w:ins>
            <w:ins w:id="4737" w:author="Воронов Алексей Алексеевич" w:date="2018-01-30T12:27:00Z">
              <w:del w:id="4738" w:author="Феданкова Любовь Анатольевна" w:date="2019-10-09T12:38:00Z">
                <w:r w:rsidR="00DB3D2B" w:rsidDel="00031B2C">
                  <w:delText>13.1</w:delText>
                </w:r>
              </w:del>
            </w:ins>
            <w:del w:id="4739" w:author="Феданкова Любовь Анатольевна" w:date="2019-10-09T12:38:00Z">
              <w:r w:rsidR="00500B81" w:rsidDel="00031B2C">
                <w:delText>12.1</w:delText>
              </w:r>
            </w:del>
            <w:r w:rsidR="00500B81">
              <w:fldChar w:fldCharType="end"/>
            </w:r>
            <w:r w:rsidR="00500B81">
              <w:t>)</w:t>
            </w:r>
            <w:r>
              <w:t>.</w:t>
            </w:r>
          </w:p>
          <w:p w14:paraId="592575B6" w14:textId="77777777" w:rsidR="00C33143" w:rsidRPr="00C33143" w:rsidRDefault="00C33143" w:rsidP="00C33143">
            <w:pPr>
              <w:ind w:left="0" w:firstLine="0"/>
            </w:pPr>
            <w:r>
              <w:t xml:space="preserve">Если формат печати </w:t>
            </w:r>
            <w:r>
              <w:rPr>
                <w:lang w:val="en-US"/>
              </w:rPr>
              <w:t>PDF</w:t>
            </w:r>
            <w:r>
              <w:t xml:space="preserve">, то документ открывается </w:t>
            </w:r>
            <w:r>
              <w:lastRenderedPageBreak/>
              <w:t xml:space="preserve">в новой вкладке в формате </w:t>
            </w:r>
            <w:r>
              <w:rPr>
                <w:lang w:val="en-US"/>
              </w:rPr>
              <w:t>PDF</w:t>
            </w:r>
            <w:r>
              <w:t xml:space="preserve">. Если формат </w:t>
            </w:r>
            <w:r>
              <w:rPr>
                <w:lang w:val="en-US"/>
              </w:rPr>
              <w:t>XLS</w:t>
            </w:r>
            <w:r>
              <w:t xml:space="preserve">, </w:t>
            </w:r>
            <w:r>
              <w:rPr>
                <w:lang w:val="en-US"/>
              </w:rPr>
              <w:t>RTF</w:t>
            </w:r>
            <w:r>
              <w:t xml:space="preserve"> документ скачивается в отдельный файл. </w:t>
            </w:r>
          </w:p>
        </w:tc>
      </w:tr>
      <w:tr w:rsidR="00C33143" w14:paraId="68C18E43" w14:textId="77777777" w:rsidTr="00DD6493">
        <w:tc>
          <w:tcPr>
            <w:tcW w:w="799" w:type="dxa"/>
          </w:tcPr>
          <w:p w14:paraId="62AC34AF" w14:textId="77777777" w:rsidR="00A13ED1" w:rsidRPr="00BC0471" w:rsidRDefault="00A13ED1" w:rsidP="009A1128">
            <w:pPr>
              <w:pStyle w:val="afa"/>
              <w:numPr>
                <w:ilvl w:val="0"/>
                <w:numId w:val="8"/>
              </w:numPr>
              <w:rPr>
                <w:rStyle w:val="af9"/>
              </w:rPr>
            </w:pPr>
          </w:p>
        </w:tc>
        <w:tc>
          <w:tcPr>
            <w:tcW w:w="1967" w:type="dxa"/>
          </w:tcPr>
          <w:p w14:paraId="036E164A" w14:textId="77777777" w:rsidR="00A13ED1" w:rsidRDefault="00A13ED1" w:rsidP="003154A7">
            <w:pPr>
              <w:ind w:right="565"/>
              <w:rPr>
                <w:noProof/>
              </w:rPr>
            </w:pPr>
            <w:r>
              <w:rPr>
                <w:noProof/>
              </w:rPr>
              <w:drawing>
                <wp:inline distT="0" distB="0" distL="0" distR="0" wp14:anchorId="3141C702" wp14:editId="437C5D09">
                  <wp:extent cx="161905" cy="190476"/>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1905" cy="190476"/>
                          </a:xfrm>
                          <a:prstGeom prst="rect">
                            <a:avLst/>
                          </a:prstGeom>
                        </pic:spPr>
                      </pic:pic>
                    </a:graphicData>
                  </a:graphic>
                </wp:inline>
              </w:drawing>
            </w:r>
          </w:p>
        </w:tc>
        <w:tc>
          <w:tcPr>
            <w:tcW w:w="2493" w:type="dxa"/>
          </w:tcPr>
          <w:p w14:paraId="3159B9E6" w14:textId="77777777" w:rsidR="00A13ED1" w:rsidRDefault="00A13ED1" w:rsidP="003154A7">
            <w:pPr>
              <w:ind w:right="565"/>
            </w:pPr>
            <w:r>
              <w:t>3</w:t>
            </w:r>
          </w:p>
        </w:tc>
        <w:tc>
          <w:tcPr>
            <w:tcW w:w="2025" w:type="dxa"/>
          </w:tcPr>
          <w:p w14:paraId="5A3D7C0D" w14:textId="77777777" w:rsidR="00A13ED1" w:rsidRDefault="00A13ED1" w:rsidP="00A13ED1">
            <w:pPr>
              <w:ind w:left="0" w:right="565" w:firstLine="0"/>
            </w:pPr>
            <w:r>
              <w:t>Выписки за период</w:t>
            </w:r>
          </w:p>
        </w:tc>
        <w:tc>
          <w:tcPr>
            <w:tcW w:w="2463" w:type="dxa"/>
          </w:tcPr>
          <w:p w14:paraId="03CCF437" w14:textId="77777777" w:rsidR="00A13ED1" w:rsidRDefault="00D3418D" w:rsidP="00D3418D">
            <w:pPr>
              <w:ind w:left="0" w:firstLine="0"/>
            </w:pPr>
            <w:r>
              <w:t>Печать выписки за период. Кнопка активна по умолчанию. При нажатии на кнопку открывается форма «Печать выписки за период», где есть возможность выбрать счета для формирования по ним выписок, период</w:t>
            </w:r>
            <w:r w:rsidR="00C529A1">
              <w:t>. Подробное описание экранной формы представлено после текущей таблицы.</w:t>
            </w:r>
          </w:p>
        </w:tc>
      </w:tr>
      <w:tr w:rsidR="00C33143" w14:paraId="6A2AA1FE" w14:textId="77777777" w:rsidTr="00DD6493">
        <w:tc>
          <w:tcPr>
            <w:tcW w:w="799" w:type="dxa"/>
          </w:tcPr>
          <w:p w14:paraId="647B8797" w14:textId="77777777" w:rsidR="00A13ED1" w:rsidRPr="00BC0471" w:rsidRDefault="00A13ED1" w:rsidP="009A1128">
            <w:pPr>
              <w:pStyle w:val="afa"/>
              <w:numPr>
                <w:ilvl w:val="0"/>
                <w:numId w:val="8"/>
              </w:numPr>
              <w:rPr>
                <w:rStyle w:val="af9"/>
              </w:rPr>
            </w:pPr>
          </w:p>
        </w:tc>
        <w:tc>
          <w:tcPr>
            <w:tcW w:w="1967" w:type="dxa"/>
          </w:tcPr>
          <w:p w14:paraId="720D913B" w14:textId="77777777" w:rsidR="00A13ED1" w:rsidRDefault="00A13ED1" w:rsidP="003154A7">
            <w:pPr>
              <w:ind w:right="565"/>
              <w:rPr>
                <w:noProof/>
              </w:rPr>
            </w:pPr>
            <w:r>
              <w:rPr>
                <w:noProof/>
              </w:rPr>
              <w:drawing>
                <wp:inline distT="0" distB="0" distL="0" distR="0" wp14:anchorId="1509FCC9" wp14:editId="3B336EAE">
                  <wp:extent cx="209579" cy="19052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ыстрое создание.PNG"/>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p>
        </w:tc>
        <w:tc>
          <w:tcPr>
            <w:tcW w:w="2493" w:type="dxa"/>
          </w:tcPr>
          <w:p w14:paraId="0D897B6C" w14:textId="77777777" w:rsidR="00A13ED1" w:rsidRDefault="00A13ED1" w:rsidP="003154A7">
            <w:pPr>
              <w:ind w:right="565"/>
            </w:pPr>
            <w:r>
              <w:t>4</w:t>
            </w:r>
          </w:p>
        </w:tc>
        <w:tc>
          <w:tcPr>
            <w:tcW w:w="2025" w:type="dxa"/>
          </w:tcPr>
          <w:p w14:paraId="6E50A2CB" w14:textId="77777777" w:rsidR="00A13ED1" w:rsidRDefault="00A13ED1" w:rsidP="00A13ED1">
            <w:pPr>
              <w:ind w:left="0" w:right="565" w:firstLine="0"/>
            </w:pPr>
            <w:r>
              <w:t>Поместить в архив</w:t>
            </w:r>
          </w:p>
        </w:tc>
        <w:tc>
          <w:tcPr>
            <w:tcW w:w="2463" w:type="dxa"/>
          </w:tcPr>
          <w:p w14:paraId="2682274E" w14:textId="77777777" w:rsidR="00A13ED1" w:rsidRDefault="00D3418D" w:rsidP="00D3418D">
            <w:pPr>
              <w:ind w:left="0" w:firstLine="0"/>
            </w:pPr>
            <w:r>
              <w:t>Помещение выписки в архив. Кнопка по умолчанию не активна. Кнопка становится активна при выборе документа(ов) из списка. При нажатии на кнопку выбранные документы перемещаются в архив и в последующем отображаются в рабочей области «Документы в архиве».</w:t>
            </w:r>
          </w:p>
        </w:tc>
      </w:tr>
      <w:tr w:rsidR="00C33143" w14:paraId="4108D30A" w14:textId="77777777" w:rsidTr="00DD6493">
        <w:tc>
          <w:tcPr>
            <w:tcW w:w="799" w:type="dxa"/>
          </w:tcPr>
          <w:p w14:paraId="00957222" w14:textId="77777777" w:rsidR="00A13ED1" w:rsidRPr="00BC0471" w:rsidRDefault="00A13ED1" w:rsidP="009A1128">
            <w:pPr>
              <w:pStyle w:val="afa"/>
              <w:numPr>
                <w:ilvl w:val="0"/>
                <w:numId w:val="8"/>
              </w:numPr>
              <w:rPr>
                <w:rStyle w:val="af9"/>
              </w:rPr>
            </w:pPr>
          </w:p>
        </w:tc>
        <w:tc>
          <w:tcPr>
            <w:tcW w:w="1967" w:type="dxa"/>
          </w:tcPr>
          <w:p w14:paraId="00482233" w14:textId="77777777" w:rsidR="00A13ED1" w:rsidRDefault="00A13ED1" w:rsidP="003154A7">
            <w:pPr>
              <w:ind w:right="565"/>
              <w:rPr>
                <w:noProof/>
              </w:rPr>
            </w:pPr>
            <w:r>
              <w:rPr>
                <w:noProof/>
              </w:rPr>
              <w:drawing>
                <wp:inline distT="0" distB="0" distL="0" distR="0" wp14:anchorId="3F29E3E0" wp14:editId="4517D9F9">
                  <wp:extent cx="247685" cy="26673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верка подписи.png"/>
                          <pic:cNvPicPr/>
                        </pic:nvPicPr>
                        <pic:blipFill>
                          <a:blip r:embed="rId51">
                            <a:extLst>
                              <a:ext uri="{28A0092B-C50C-407E-A947-70E740481C1C}">
                                <a14:useLocalDpi xmlns:a14="http://schemas.microsoft.com/office/drawing/2010/main" val="0"/>
                              </a:ext>
                            </a:extLst>
                          </a:blip>
                          <a:stretch>
                            <a:fillRect/>
                          </a:stretch>
                        </pic:blipFill>
                        <pic:spPr>
                          <a:xfrm>
                            <a:off x="0" y="0"/>
                            <a:ext cx="247685" cy="266737"/>
                          </a:xfrm>
                          <a:prstGeom prst="rect">
                            <a:avLst/>
                          </a:prstGeom>
                        </pic:spPr>
                      </pic:pic>
                    </a:graphicData>
                  </a:graphic>
                </wp:inline>
              </w:drawing>
            </w:r>
          </w:p>
        </w:tc>
        <w:tc>
          <w:tcPr>
            <w:tcW w:w="2493" w:type="dxa"/>
          </w:tcPr>
          <w:p w14:paraId="6A54B992" w14:textId="77777777" w:rsidR="00A13ED1" w:rsidRDefault="00A13ED1" w:rsidP="003154A7">
            <w:pPr>
              <w:ind w:right="565"/>
            </w:pPr>
            <w:r>
              <w:t>5</w:t>
            </w:r>
          </w:p>
        </w:tc>
        <w:tc>
          <w:tcPr>
            <w:tcW w:w="2025" w:type="dxa"/>
          </w:tcPr>
          <w:p w14:paraId="4F600079" w14:textId="77777777" w:rsidR="00A13ED1" w:rsidRDefault="00A13ED1" w:rsidP="00A13ED1">
            <w:pPr>
              <w:ind w:left="0" w:right="565" w:firstLine="0"/>
            </w:pPr>
            <w:r>
              <w:t>Проверка подписи</w:t>
            </w:r>
          </w:p>
        </w:tc>
        <w:tc>
          <w:tcPr>
            <w:tcW w:w="2463" w:type="dxa"/>
          </w:tcPr>
          <w:p w14:paraId="30FEFBA6" w14:textId="77777777" w:rsidR="00A13ED1" w:rsidRDefault="00A771B9" w:rsidP="00D3418D">
            <w:pPr>
              <w:ind w:left="0" w:firstLine="0"/>
            </w:pPr>
            <w:r>
              <w:t xml:space="preserve">Проверка </w:t>
            </w:r>
            <w:r w:rsidR="005D2F3B">
              <w:t>подписи. Кнопка по умолчанию неактивна. Кнопка становится активна при выборе записи из списка. При нажатии на кнопку открывается форма «Результаты проверки подписей», где можно выгрузить данные подписи или распечатать документ «Результат проверки подписи»</w:t>
            </w:r>
          </w:p>
        </w:tc>
      </w:tr>
      <w:tr w:rsidR="00C33143" w14:paraId="0A2A58D7" w14:textId="77777777" w:rsidTr="00DD6493">
        <w:tc>
          <w:tcPr>
            <w:tcW w:w="799" w:type="dxa"/>
          </w:tcPr>
          <w:p w14:paraId="0A950845" w14:textId="77777777" w:rsidR="00A13ED1" w:rsidRPr="00BC0471" w:rsidRDefault="00A13ED1" w:rsidP="009A1128">
            <w:pPr>
              <w:pStyle w:val="afa"/>
              <w:numPr>
                <w:ilvl w:val="0"/>
                <w:numId w:val="8"/>
              </w:numPr>
              <w:rPr>
                <w:rStyle w:val="af9"/>
              </w:rPr>
            </w:pPr>
          </w:p>
        </w:tc>
        <w:tc>
          <w:tcPr>
            <w:tcW w:w="1967" w:type="dxa"/>
          </w:tcPr>
          <w:p w14:paraId="126AE62F" w14:textId="77777777" w:rsidR="00A13ED1" w:rsidRDefault="00A13ED1" w:rsidP="003154A7">
            <w:pPr>
              <w:ind w:right="565"/>
              <w:rPr>
                <w:noProof/>
              </w:rPr>
            </w:pPr>
            <w:r>
              <w:rPr>
                <w:noProof/>
              </w:rPr>
              <w:drawing>
                <wp:inline distT="0" distB="0" distL="0" distR="0" wp14:anchorId="3F11F7E1" wp14:editId="2F5F4516">
                  <wp:extent cx="295238" cy="30476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5238" cy="304762"/>
                          </a:xfrm>
                          <a:prstGeom prst="rect">
                            <a:avLst/>
                          </a:prstGeom>
                        </pic:spPr>
                      </pic:pic>
                    </a:graphicData>
                  </a:graphic>
                </wp:inline>
              </w:drawing>
            </w:r>
          </w:p>
        </w:tc>
        <w:tc>
          <w:tcPr>
            <w:tcW w:w="2493" w:type="dxa"/>
          </w:tcPr>
          <w:p w14:paraId="2A0D4582" w14:textId="77777777" w:rsidR="00A13ED1" w:rsidRDefault="00A13ED1" w:rsidP="003154A7">
            <w:pPr>
              <w:ind w:right="565"/>
            </w:pPr>
            <w:r>
              <w:t>6</w:t>
            </w:r>
          </w:p>
        </w:tc>
        <w:tc>
          <w:tcPr>
            <w:tcW w:w="2025" w:type="dxa"/>
          </w:tcPr>
          <w:p w14:paraId="5A305B0D" w14:textId="77777777" w:rsidR="00A13ED1" w:rsidRDefault="00A13ED1" w:rsidP="00A13ED1">
            <w:pPr>
              <w:ind w:left="0" w:right="565" w:firstLine="0"/>
            </w:pPr>
            <w:r>
              <w:t>Экспорт</w:t>
            </w:r>
          </w:p>
        </w:tc>
        <w:tc>
          <w:tcPr>
            <w:tcW w:w="2463" w:type="dxa"/>
          </w:tcPr>
          <w:p w14:paraId="0C21DEDD" w14:textId="77777777" w:rsidR="00556E2C" w:rsidRDefault="005D2F3B" w:rsidP="00556E2C">
            <w:pPr>
              <w:ind w:left="0" w:firstLine="0"/>
            </w:pPr>
            <w:r>
              <w:t>Экспорт выписки.</w:t>
            </w:r>
            <w:r w:rsidR="00556E2C">
              <w:t xml:space="preserve"> Кнопка </w:t>
            </w:r>
            <w:r>
              <w:t xml:space="preserve">активна по умолчанию. </w:t>
            </w:r>
          </w:p>
          <w:p w14:paraId="0A6F6F4C" w14:textId="77777777" w:rsidR="00A13ED1" w:rsidRDefault="00556E2C" w:rsidP="00556E2C">
            <w:pPr>
              <w:ind w:left="0" w:firstLine="0"/>
            </w:pPr>
            <w:r>
              <w:t>При нажатии на кнопку открывается список возможных действий экспорт:</w:t>
            </w:r>
          </w:p>
          <w:p w14:paraId="700D741F" w14:textId="77777777" w:rsidR="00556E2C" w:rsidRPr="00556E2C" w:rsidRDefault="00556E2C" w:rsidP="00650D72">
            <w:pPr>
              <w:pStyle w:val="a"/>
              <w:numPr>
                <w:ilvl w:val="0"/>
                <w:numId w:val="30"/>
              </w:numPr>
              <w:ind w:left="441"/>
              <w:rPr>
                <w:lang w:val="en-US"/>
              </w:rPr>
            </w:pPr>
            <w:r w:rsidRPr="00556E2C">
              <w:rPr>
                <w:lang w:val="en-US"/>
              </w:rPr>
              <w:lastRenderedPageBreak/>
              <w:t>Экспорт в формат 1С</w:t>
            </w:r>
            <w:r>
              <w:t>;</w:t>
            </w:r>
          </w:p>
          <w:p w14:paraId="4F2CCE55" w14:textId="77777777" w:rsidR="00556E2C" w:rsidRPr="00556E2C" w:rsidRDefault="00556E2C" w:rsidP="00650D72">
            <w:pPr>
              <w:pStyle w:val="a"/>
              <w:numPr>
                <w:ilvl w:val="0"/>
                <w:numId w:val="30"/>
              </w:numPr>
              <w:ind w:left="441"/>
              <w:rPr>
                <w:lang w:val="en-US"/>
              </w:rPr>
            </w:pPr>
            <w:r w:rsidRPr="00556E2C">
              <w:rPr>
                <w:lang w:val="en-US"/>
              </w:rPr>
              <w:t>Экспорт в формат XML</w:t>
            </w:r>
            <w:r>
              <w:t>;</w:t>
            </w:r>
          </w:p>
          <w:p w14:paraId="04F48380" w14:textId="77777777" w:rsidR="00556E2C" w:rsidRPr="00556E2C" w:rsidRDefault="00556E2C" w:rsidP="00650D72">
            <w:pPr>
              <w:pStyle w:val="a"/>
              <w:numPr>
                <w:ilvl w:val="0"/>
                <w:numId w:val="30"/>
              </w:numPr>
              <w:ind w:left="441"/>
              <w:rPr>
                <w:lang w:val="en-US"/>
              </w:rPr>
            </w:pPr>
            <w:r w:rsidRPr="00556E2C">
              <w:rPr>
                <w:lang w:val="en-US"/>
              </w:rPr>
              <w:t>Экспорт в формат МТ940</w:t>
            </w:r>
            <w:r>
              <w:t>;</w:t>
            </w:r>
          </w:p>
          <w:p w14:paraId="33657934" w14:textId="77777777" w:rsidR="00556E2C" w:rsidRPr="00556E2C" w:rsidRDefault="00556E2C" w:rsidP="00650D72">
            <w:pPr>
              <w:pStyle w:val="a"/>
              <w:numPr>
                <w:ilvl w:val="0"/>
                <w:numId w:val="30"/>
              </w:numPr>
              <w:ind w:left="441"/>
              <w:rPr>
                <w:lang w:val="en-US"/>
              </w:rPr>
            </w:pPr>
            <w:r w:rsidRPr="00556E2C">
              <w:rPr>
                <w:lang w:val="en-US"/>
              </w:rPr>
              <w:t>Экспорт списка в XLS</w:t>
            </w:r>
            <w:r>
              <w:t>;</w:t>
            </w:r>
          </w:p>
          <w:p w14:paraId="56E7801A" w14:textId="77777777" w:rsidR="00556E2C" w:rsidRDefault="00556E2C" w:rsidP="00650D72">
            <w:pPr>
              <w:pStyle w:val="a"/>
              <w:numPr>
                <w:ilvl w:val="0"/>
                <w:numId w:val="30"/>
              </w:numPr>
              <w:ind w:left="441"/>
            </w:pPr>
            <w:r w:rsidRPr="00556E2C">
              <w:t>Мастер экспорта данных по проводкам</w:t>
            </w:r>
            <w:r>
              <w:t xml:space="preserve"> (действие доступно, если в скроллере выбран 1 документ)</w:t>
            </w:r>
          </w:p>
        </w:tc>
      </w:tr>
      <w:tr w:rsidR="00C33143" w14:paraId="7CEF7B0A" w14:textId="77777777" w:rsidTr="00DD6493">
        <w:tc>
          <w:tcPr>
            <w:tcW w:w="799" w:type="dxa"/>
          </w:tcPr>
          <w:p w14:paraId="159ED918" w14:textId="77777777" w:rsidR="00A13ED1" w:rsidRPr="00BC0471" w:rsidRDefault="00A13ED1" w:rsidP="009A1128">
            <w:pPr>
              <w:pStyle w:val="afa"/>
              <w:numPr>
                <w:ilvl w:val="0"/>
                <w:numId w:val="8"/>
              </w:numPr>
              <w:rPr>
                <w:rStyle w:val="af9"/>
              </w:rPr>
            </w:pPr>
          </w:p>
        </w:tc>
        <w:tc>
          <w:tcPr>
            <w:tcW w:w="1967" w:type="dxa"/>
          </w:tcPr>
          <w:p w14:paraId="09FB2EE9" w14:textId="77777777" w:rsidR="00A13ED1" w:rsidRDefault="00A13ED1" w:rsidP="003154A7">
            <w:pPr>
              <w:ind w:right="565"/>
              <w:rPr>
                <w:noProof/>
              </w:rPr>
            </w:pPr>
            <w:r>
              <w:rPr>
                <w:noProof/>
              </w:rPr>
              <w:drawing>
                <wp:inline distT="0" distB="0" distL="0" distR="0" wp14:anchorId="74EA285E" wp14:editId="561B9402">
                  <wp:extent cx="238095" cy="2761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8095" cy="276190"/>
                          </a:xfrm>
                          <a:prstGeom prst="rect">
                            <a:avLst/>
                          </a:prstGeom>
                        </pic:spPr>
                      </pic:pic>
                    </a:graphicData>
                  </a:graphic>
                </wp:inline>
              </w:drawing>
            </w:r>
          </w:p>
        </w:tc>
        <w:tc>
          <w:tcPr>
            <w:tcW w:w="2493" w:type="dxa"/>
          </w:tcPr>
          <w:p w14:paraId="0443552C" w14:textId="77777777" w:rsidR="00A13ED1" w:rsidRDefault="00A13ED1" w:rsidP="003154A7">
            <w:pPr>
              <w:ind w:right="565"/>
            </w:pPr>
            <w:r>
              <w:t>7</w:t>
            </w:r>
          </w:p>
        </w:tc>
        <w:tc>
          <w:tcPr>
            <w:tcW w:w="2025" w:type="dxa"/>
          </w:tcPr>
          <w:p w14:paraId="26273920" w14:textId="77777777" w:rsidR="00A13ED1" w:rsidRDefault="00A13ED1" w:rsidP="00A13ED1">
            <w:pPr>
              <w:ind w:left="0" w:right="565" w:firstLine="0"/>
            </w:pPr>
            <w:r>
              <w:t>Подсчет документов в скроллере</w:t>
            </w:r>
          </w:p>
        </w:tc>
        <w:tc>
          <w:tcPr>
            <w:tcW w:w="2463" w:type="dxa"/>
          </w:tcPr>
          <w:p w14:paraId="49C746AF" w14:textId="77777777" w:rsidR="00A13ED1" w:rsidRDefault="00556E2C" w:rsidP="00556E2C">
            <w:pPr>
              <w:ind w:left="0" w:firstLine="0"/>
            </w:pPr>
            <w:r>
              <w:t xml:space="preserve">Подсчет количества документов в скроллере. Кнопка активна по умолчанию. При нажатии на кнопку открывается форма «Количество документов </w:t>
            </w:r>
            <w:r w:rsidRPr="00556E2C">
              <w:t>‘</w:t>
            </w:r>
            <w:r>
              <w:t>Информация о движении денежных средств</w:t>
            </w:r>
            <w:r w:rsidRPr="00556E2C">
              <w:t>’</w:t>
            </w:r>
            <w:r>
              <w:t>» с количеством подсчитанных документов.</w:t>
            </w:r>
          </w:p>
        </w:tc>
      </w:tr>
      <w:tr w:rsidR="00C33143" w14:paraId="7BFDC36E" w14:textId="77777777" w:rsidTr="00DD6493">
        <w:tc>
          <w:tcPr>
            <w:tcW w:w="799" w:type="dxa"/>
          </w:tcPr>
          <w:p w14:paraId="0A503C2D" w14:textId="77777777" w:rsidR="00A13ED1" w:rsidRPr="00BC0471" w:rsidRDefault="00A13ED1" w:rsidP="009A1128">
            <w:pPr>
              <w:pStyle w:val="afa"/>
              <w:numPr>
                <w:ilvl w:val="0"/>
                <w:numId w:val="8"/>
              </w:numPr>
              <w:rPr>
                <w:rStyle w:val="af9"/>
              </w:rPr>
            </w:pPr>
          </w:p>
        </w:tc>
        <w:tc>
          <w:tcPr>
            <w:tcW w:w="1967" w:type="dxa"/>
          </w:tcPr>
          <w:p w14:paraId="43214278" w14:textId="77777777" w:rsidR="00A13ED1" w:rsidRDefault="00A13ED1" w:rsidP="003154A7">
            <w:pPr>
              <w:ind w:right="565"/>
              <w:rPr>
                <w:noProof/>
              </w:rPr>
            </w:pPr>
            <w:r>
              <w:rPr>
                <w:noProof/>
              </w:rPr>
              <w:drawing>
                <wp:inline distT="0" distB="0" distL="0" distR="0" wp14:anchorId="7B0A0649" wp14:editId="4AA01E7F">
                  <wp:extent cx="238095" cy="200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8095" cy="200000"/>
                          </a:xfrm>
                          <a:prstGeom prst="rect">
                            <a:avLst/>
                          </a:prstGeom>
                        </pic:spPr>
                      </pic:pic>
                    </a:graphicData>
                  </a:graphic>
                </wp:inline>
              </w:drawing>
            </w:r>
          </w:p>
          <w:p w14:paraId="6DFFD14E" w14:textId="77777777" w:rsidR="00A13ED1" w:rsidRPr="00A13ED1" w:rsidRDefault="00A13ED1" w:rsidP="00A13ED1"/>
        </w:tc>
        <w:tc>
          <w:tcPr>
            <w:tcW w:w="2493" w:type="dxa"/>
          </w:tcPr>
          <w:p w14:paraId="0A0D83C4" w14:textId="77777777" w:rsidR="00A13ED1" w:rsidRDefault="00A13ED1" w:rsidP="003154A7">
            <w:pPr>
              <w:ind w:right="565"/>
            </w:pPr>
            <w:r>
              <w:t>8</w:t>
            </w:r>
          </w:p>
        </w:tc>
        <w:tc>
          <w:tcPr>
            <w:tcW w:w="2025" w:type="dxa"/>
          </w:tcPr>
          <w:p w14:paraId="4384B55E" w14:textId="77777777" w:rsidR="00A13ED1" w:rsidRDefault="00A13ED1" w:rsidP="00A13ED1">
            <w:pPr>
              <w:ind w:left="0" w:right="565" w:firstLine="0"/>
            </w:pPr>
            <w:r>
              <w:t>Транспортные сообщения РЦК</w:t>
            </w:r>
          </w:p>
        </w:tc>
        <w:tc>
          <w:tcPr>
            <w:tcW w:w="2463" w:type="dxa"/>
          </w:tcPr>
          <w:p w14:paraId="552EB5B5" w14:textId="77777777" w:rsidR="00A13ED1" w:rsidRDefault="00556E2C" w:rsidP="005E3D0E">
            <w:pPr>
              <w:ind w:left="0" w:firstLine="0"/>
            </w:pPr>
            <w:r>
              <w:t>Транспортные сообщения РЦК. Кнопка по умолчанию неактивна. Кнопка становится активна при выборе документа из списка. При нажатии на кнопку открывается форма «</w:t>
            </w:r>
            <w:r w:rsidR="00DD6493">
              <w:t>Транспортные сообщения РЦК</w:t>
            </w:r>
            <w:r>
              <w:t>»</w:t>
            </w:r>
            <w:r w:rsidR="005E3D0E">
              <w:t>.</w:t>
            </w:r>
          </w:p>
        </w:tc>
      </w:tr>
      <w:tr w:rsidR="00DD6493" w14:paraId="3BC13330" w14:textId="77777777" w:rsidTr="00DD6493">
        <w:tc>
          <w:tcPr>
            <w:tcW w:w="799" w:type="dxa"/>
          </w:tcPr>
          <w:p w14:paraId="513F5BA1" w14:textId="77777777" w:rsidR="00A13ED1" w:rsidRPr="00BC0471" w:rsidRDefault="00A13ED1" w:rsidP="009A1128">
            <w:pPr>
              <w:pStyle w:val="afa"/>
              <w:numPr>
                <w:ilvl w:val="0"/>
                <w:numId w:val="8"/>
              </w:numPr>
              <w:rPr>
                <w:rStyle w:val="af9"/>
              </w:rPr>
            </w:pPr>
          </w:p>
        </w:tc>
        <w:tc>
          <w:tcPr>
            <w:tcW w:w="1967" w:type="dxa"/>
          </w:tcPr>
          <w:p w14:paraId="06AB1552" w14:textId="77777777" w:rsidR="00A13ED1" w:rsidRDefault="00A13ED1" w:rsidP="003154A7">
            <w:pPr>
              <w:ind w:right="565"/>
              <w:rPr>
                <w:noProof/>
              </w:rPr>
            </w:pPr>
            <w:r>
              <w:rPr>
                <w:noProof/>
              </w:rPr>
              <w:drawing>
                <wp:inline distT="0" distB="0" distL="0" distR="0" wp14:anchorId="7BBED143" wp14:editId="626F0374">
                  <wp:extent cx="238095" cy="2380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8095" cy="238095"/>
                          </a:xfrm>
                          <a:prstGeom prst="rect">
                            <a:avLst/>
                          </a:prstGeom>
                        </pic:spPr>
                      </pic:pic>
                    </a:graphicData>
                  </a:graphic>
                </wp:inline>
              </w:drawing>
            </w:r>
          </w:p>
        </w:tc>
        <w:tc>
          <w:tcPr>
            <w:tcW w:w="2493" w:type="dxa"/>
          </w:tcPr>
          <w:p w14:paraId="6C5D987E" w14:textId="77777777" w:rsidR="00A13ED1" w:rsidRDefault="00A13ED1" w:rsidP="003154A7">
            <w:pPr>
              <w:ind w:right="565"/>
            </w:pPr>
            <w:r>
              <w:t>9</w:t>
            </w:r>
          </w:p>
        </w:tc>
        <w:tc>
          <w:tcPr>
            <w:tcW w:w="2025" w:type="dxa"/>
          </w:tcPr>
          <w:p w14:paraId="5DB01255" w14:textId="77777777" w:rsidR="00A13ED1" w:rsidRDefault="00A13ED1" w:rsidP="00A13ED1">
            <w:pPr>
              <w:ind w:left="0" w:right="565" w:firstLine="0"/>
            </w:pPr>
            <w:r>
              <w:t xml:space="preserve">Обновить </w:t>
            </w:r>
          </w:p>
        </w:tc>
        <w:tc>
          <w:tcPr>
            <w:tcW w:w="2463" w:type="dxa"/>
          </w:tcPr>
          <w:p w14:paraId="46BC2AC2" w14:textId="77777777" w:rsidR="00A13ED1" w:rsidRDefault="00DD6493" w:rsidP="00556E2C">
            <w:pPr>
              <w:ind w:left="0" w:firstLine="0"/>
            </w:pPr>
            <w:r>
              <w:t>Обновление скроллера документов. Кнопка активна по умолчанию. При нажатии на кнопку скроллер с документами обновляется.</w:t>
            </w:r>
          </w:p>
        </w:tc>
      </w:tr>
      <w:tr w:rsidR="00DD6493" w14:paraId="03039A5E" w14:textId="77777777" w:rsidTr="00B21C90">
        <w:tc>
          <w:tcPr>
            <w:tcW w:w="9747" w:type="dxa"/>
            <w:gridSpan w:val="5"/>
          </w:tcPr>
          <w:p w14:paraId="7DD582B0" w14:textId="77777777" w:rsidR="00DD6493" w:rsidRDefault="00DD6493" w:rsidP="00DD6493">
            <w:pPr>
              <w:ind w:left="0" w:firstLine="0"/>
              <w:jc w:val="center"/>
            </w:pPr>
            <w:r w:rsidRPr="00DD6493">
              <w:rPr>
                <w:b/>
                <w:i/>
                <w:sz w:val="18"/>
              </w:rPr>
              <w:t>Кнопки, отображающиеся в рабоч</w:t>
            </w:r>
            <w:r>
              <w:rPr>
                <w:b/>
                <w:i/>
                <w:sz w:val="18"/>
              </w:rPr>
              <w:t>ей области</w:t>
            </w:r>
            <w:r w:rsidRPr="00DD6493">
              <w:rPr>
                <w:b/>
                <w:i/>
                <w:sz w:val="18"/>
              </w:rPr>
              <w:t xml:space="preserve">  «Документы в архиве»</w:t>
            </w:r>
          </w:p>
        </w:tc>
      </w:tr>
      <w:tr w:rsidR="00DD6493" w14:paraId="1FAD4A4A" w14:textId="77777777" w:rsidTr="00DD6493">
        <w:tc>
          <w:tcPr>
            <w:tcW w:w="799" w:type="dxa"/>
          </w:tcPr>
          <w:p w14:paraId="3C45C883" w14:textId="77777777" w:rsidR="00A13ED1" w:rsidRPr="00BC0471" w:rsidRDefault="00A13ED1" w:rsidP="009A1128">
            <w:pPr>
              <w:pStyle w:val="afa"/>
              <w:numPr>
                <w:ilvl w:val="0"/>
                <w:numId w:val="8"/>
              </w:numPr>
              <w:rPr>
                <w:rStyle w:val="af9"/>
              </w:rPr>
            </w:pPr>
          </w:p>
        </w:tc>
        <w:tc>
          <w:tcPr>
            <w:tcW w:w="1967" w:type="dxa"/>
          </w:tcPr>
          <w:p w14:paraId="5C2A248E" w14:textId="77777777" w:rsidR="00A13ED1" w:rsidRDefault="00DD6493" w:rsidP="003154A7">
            <w:pPr>
              <w:ind w:right="565"/>
              <w:rPr>
                <w:noProof/>
              </w:rPr>
            </w:pPr>
            <w:r>
              <w:rPr>
                <w:noProof/>
              </w:rPr>
              <w:drawing>
                <wp:inline distT="0" distB="0" distL="0" distR="0" wp14:anchorId="57E46CC1" wp14:editId="712D0C5D">
                  <wp:extent cx="295316" cy="295316"/>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смотр.PNG"/>
                          <pic:cNvPicPr/>
                        </pic:nvPicPr>
                        <pic:blipFill>
                          <a:blip r:embed="rId56">
                            <a:extLst>
                              <a:ext uri="{28A0092B-C50C-407E-A947-70E740481C1C}">
                                <a14:useLocalDpi xmlns:a14="http://schemas.microsoft.com/office/drawing/2010/main" val="0"/>
                              </a:ext>
                            </a:extLst>
                          </a:blip>
                          <a:stretch>
                            <a:fillRect/>
                          </a:stretch>
                        </pic:blipFill>
                        <pic:spPr>
                          <a:xfrm>
                            <a:off x="0" y="0"/>
                            <a:ext cx="295316" cy="295316"/>
                          </a:xfrm>
                          <a:prstGeom prst="rect">
                            <a:avLst/>
                          </a:prstGeom>
                        </pic:spPr>
                      </pic:pic>
                    </a:graphicData>
                  </a:graphic>
                </wp:inline>
              </w:drawing>
            </w:r>
          </w:p>
        </w:tc>
        <w:tc>
          <w:tcPr>
            <w:tcW w:w="2493" w:type="dxa"/>
          </w:tcPr>
          <w:p w14:paraId="57C939B2" w14:textId="77777777" w:rsidR="00A13ED1" w:rsidRDefault="00A13ED1" w:rsidP="003154A7">
            <w:pPr>
              <w:ind w:right="565"/>
            </w:pPr>
            <w:r>
              <w:t>10</w:t>
            </w:r>
          </w:p>
        </w:tc>
        <w:tc>
          <w:tcPr>
            <w:tcW w:w="2025" w:type="dxa"/>
          </w:tcPr>
          <w:p w14:paraId="5DB740E5" w14:textId="77777777" w:rsidR="00A13ED1" w:rsidRDefault="00DD6493" w:rsidP="00A13ED1">
            <w:pPr>
              <w:ind w:left="0" w:right="565" w:firstLine="0"/>
            </w:pPr>
            <w:r>
              <w:t>Просмотр</w:t>
            </w:r>
          </w:p>
        </w:tc>
        <w:tc>
          <w:tcPr>
            <w:tcW w:w="2463" w:type="dxa"/>
          </w:tcPr>
          <w:p w14:paraId="5A418C39" w14:textId="77777777" w:rsidR="00A13ED1" w:rsidRDefault="00DD6493" w:rsidP="00DD6493">
            <w:pPr>
              <w:ind w:left="0" w:firstLine="0"/>
            </w:pPr>
            <w:r>
              <w:t xml:space="preserve">Просмотр документа. </w:t>
            </w:r>
            <w:r w:rsidR="000B0B14">
              <w:t xml:space="preserve">По умолчанию кнопка неактивна. Кнопка </w:t>
            </w:r>
            <w:r w:rsidR="000B0B14">
              <w:lastRenderedPageBreak/>
              <w:t>становится активна при выборе документа из списка. При нажатии на кнопку открывается форма «Выписки» для просмотра.</w:t>
            </w:r>
          </w:p>
        </w:tc>
      </w:tr>
      <w:tr w:rsidR="00DD6493" w14:paraId="24E8224C" w14:textId="77777777" w:rsidTr="00DD6493">
        <w:tc>
          <w:tcPr>
            <w:tcW w:w="799" w:type="dxa"/>
          </w:tcPr>
          <w:p w14:paraId="5607BBB8" w14:textId="77777777" w:rsidR="00DD6493" w:rsidRPr="00BC0471" w:rsidRDefault="00DD6493" w:rsidP="009A1128">
            <w:pPr>
              <w:pStyle w:val="afa"/>
              <w:numPr>
                <w:ilvl w:val="0"/>
                <w:numId w:val="8"/>
              </w:numPr>
              <w:rPr>
                <w:rStyle w:val="af9"/>
              </w:rPr>
            </w:pPr>
          </w:p>
        </w:tc>
        <w:tc>
          <w:tcPr>
            <w:tcW w:w="1967" w:type="dxa"/>
          </w:tcPr>
          <w:p w14:paraId="01B95C96" w14:textId="77777777" w:rsidR="00DD6493" w:rsidRDefault="00DD6493" w:rsidP="003154A7">
            <w:pPr>
              <w:ind w:right="565"/>
              <w:rPr>
                <w:noProof/>
              </w:rPr>
            </w:pPr>
            <w:r>
              <w:rPr>
                <w:noProof/>
              </w:rPr>
              <w:drawing>
                <wp:inline distT="0" distB="0" distL="0" distR="0" wp14:anchorId="68404D56" wp14:editId="05E3B855">
                  <wp:extent cx="209579" cy="27626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рнуть из архива.png"/>
                          <pic:cNvPicPr/>
                        </pic:nvPicPr>
                        <pic:blipFill>
                          <a:blip r:embed="rId57">
                            <a:extLst>
                              <a:ext uri="{28A0092B-C50C-407E-A947-70E740481C1C}">
                                <a14:useLocalDpi xmlns:a14="http://schemas.microsoft.com/office/drawing/2010/main" val="0"/>
                              </a:ext>
                            </a:extLst>
                          </a:blip>
                          <a:stretch>
                            <a:fillRect/>
                          </a:stretch>
                        </pic:blipFill>
                        <pic:spPr>
                          <a:xfrm>
                            <a:off x="0" y="0"/>
                            <a:ext cx="209579" cy="276264"/>
                          </a:xfrm>
                          <a:prstGeom prst="rect">
                            <a:avLst/>
                          </a:prstGeom>
                        </pic:spPr>
                      </pic:pic>
                    </a:graphicData>
                  </a:graphic>
                </wp:inline>
              </w:drawing>
            </w:r>
          </w:p>
        </w:tc>
        <w:tc>
          <w:tcPr>
            <w:tcW w:w="2493" w:type="dxa"/>
          </w:tcPr>
          <w:p w14:paraId="3F2198B2" w14:textId="77777777" w:rsidR="00DD6493" w:rsidRDefault="00DD6493" w:rsidP="003154A7">
            <w:pPr>
              <w:ind w:right="565"/>
            </w:pPr>
            <w:r>
              <w:t>11</w:t>
            </w:r>
          </w:p>
        </w:tc>
        <w:tc>
          <w:tcPr>
            <w:tcW w:w="2025" w:type="dxa"/>
          </w:tcPr>
          <w:p w14:paraId="06EBB2F8" w14:textId="77777777" w:rsidR="00DD6493" w:rsidRDefault="00DD6493" w:rsidP="00A13ED1">
            <w:pPr>
              <w:ind w:left="0" w:right="565" w:firstLine="0"/>
            </w:pPr>
            <w:r>
              <w:t>Вернуть из архива</w:t>
            </w:r>
          </w:p>
        </w:tc>
        <w:tc>
          <w:tcPr>
            <w:tcW w:w="2463" w:type="dxa"/>
          </w:tcPr>
          <w:p w14:paraId="1B3D9775" w14:textId="77777777" w:rsidR="00DD6493" w:rsidRDefault="000B0B14" w:rsidP="00DD6493">
            <w:pPr>
              <w:ind w:left="0" w:firstLine="0"/>
            </w:pPr>
            <w:r>
              <w:t>Вернуть документ из архива в рабочие. По умолчанию кнопка неактивна. Кнопка становится активна при выборе документа(ов) из списка. При нажатии на кнопку документ перемещается из архива в рабочие и отображается в рабочей области «Рабочие документы».</w:t>
            </w:r>
          </w:p>
        </w:tc>
      </w:tr>
    </w:tbl>
    <w:p w14:paraId="78787953" w14:textId="003EEB81" w:rsidR="007164BD" w:rsidRDefault="007164BD" w:rsidP="007164BD">
      <w:pPr>
        <w:pStyle w:val="af6"/>
        <w:spacing w:before="240"/>
      </w:pPr>
      <w:r>
        <w:t xml:space="preserve">Рисунок </w:t>
      </w:r>
      <w:ins w:id="4740"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741" w:author="Феданкова Любовь Анатольевна" w:date="2019-10-09T12:38:00Z">
        <w:r w:rsidR="00031B2C">
          <w:rPr>
            <w:noProof/>
          </w:rPr>
          <w:t>9</w:t>
        </w:r>
      </w:ins>
      <w:ins w:id="4742" w:author="Широбокова Алёна Сергеевна" w:date="2018-10-08T14:09:00Z">
        <w:r w:rsidR="006846C7">
          <w:fldChar w:fldCharType="end"/>
        </w:r>
      </w:ins>
      <w:ins w:id="4743" w:author="Беликова Маргарита Николаевна" w:date="2018-09-28T15:38:00Z">
        <w:del w:id="4744" w:author="Широбокова Алёна Сергеевна" w:date="2018-10-08T14:09:00Z">
          <w:r w:rsidR="00D4212C" w:rsidDel="006846C7">
            <w:fldChar w:fldCharType="begin"/>
          </w:r>
          <w:r w:rsidR="00D4212C" w:rsidDel="006846C7">
            <w:delInstrText xml:space="preserve"> SEQ Рисунок \* ARABIC </w:delInstrText>
          </w:r>
        </w:del>
      </w:ins>
      <w:del w:id="4745" w:author="Широбокова Алёна Сергеевна" w:date="2018-10-08T14:09:00Z">
        <w:r w:rsidR="00D4212C" w:rsidDel="006846C7">
          <w:fldChar w:fldCharType="separate"/>
        </w:r>
      </w:del>
      <w:ins w:id="4746" w:author="Беликова Маргарита Николаевна" w:date="2018-09-28T15:38:00Z">
        <w:del w:id="4747" w:author="Широбокова Алёна Сергеевна" w:date="2018-10-08T14:09:00Z">
          <w:r w:rsidR="00D4212C" w:rsidDel="006846C7">
            <w:rPr>
              <w:noProof/>
            </w:rPr>
            <w:delText>9</w:delText>
          </w:r>
          <w:r w:rsidR="00D4212C" w:rsidDel="006846C7">
            <w:fldChar w:fldCharType="end"/>
          </w:r>
        </w:del>
      </w:ins>
      <w:ins w:id="4748" w:author="Широбокова Алёна Сергеевна" w:date="2018-08-02T15:45:00Z">
        <w:del w:id="4749"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750" w:author="Беликова Маргарита Николаевна" w:date="2018-09-13T12:06:00Z">
        <w:r w:rsidR="0090345F" w:rsidDel="00363322">
          <w:fldChar w:fldCharType="separate"/>
        </w:r>
      </w:del>
      <w:ins w:id="4751" w:author="Широбокова Алёна Сергеевна" w:date="2018-08-02T15:45:00Z">
        <w:del w:id="4752" w:author="Беликова Маргарита Николаевна" w:date="2018-09-13T12:06:00Z">
          <w:r w:rsidR="0090345F" w:rsidDel="00363322">
            <w:rPr>
              <w:noProof/>
            </w:rPr>
            <w:delText>9</w:delText>
          </w:r>
          <w:r w:rsidR="0090345F" w:rsidDel="00363322">
            <w:fldChar w:fldCharType="end"/>
          </w:r>
        </w:del>
      </w:ins>
      <w:del w:id="4753"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9</w:delText>
        </w:r>
        <w:r w:rsidR="00BB3A71" w:rsidDel="0090345F">
          <w:rPr>
            <w:noProof/>
          </w:rPr>
          <w:fldChar w:fldCharType="end"/>
        </w:r>
      </w:del>
      <w:r>
        <w:t xml:space="preserve"> Макет экранной формы «Печать выписки за период»</w:t>
      </w:r>
    </w:p>
    <w:p w14:paraId="40D35C70" w14:textId="77777777" w:rsidR="007164BD" w:rsidRDefault="003D2564" w:rsidP="007164BD">
      <w:pPr>
        <w:rPr>
          <w:ins w:id="4754" w:author="Логинова Екатерина Александровна" w:date="2019-02-15T09:37:00Z"/>
        </w:rPr>
      </w:pPr>
      <w:r>
        <w:object w:dxaOrig="8160" w:dyaOrig="3480" w14:anchorId="0C23516D">
          <v:shape id="_x0000_i1028" type="#_x0000_t75" style="width:410.7pt;height:172.8pt" o:ole="">
            <v:imagedata r:id="rId58" o:title=""/>
          </v:shape>
          <o:OLEObject Type="Embed" ProgID="Visio.Drawing.11" ShapeID="_x0000_i1028" DrawAspect="Content" ObjectID="_1632580990" r:id="rId59"/>
        </w:object>
      </w:r>
    </w:p>
    <w:p w14:paraId="7119F5D4" w14:textId="31740208" w:rsidR="0051521E" w:rsidRDefault="0051521E" w:rsidP="0051521E">
      <w:pPr>
        <w:rPr>
          <w:ins w:id="4755" w:author="Логинова Екатерина Александровна" w:date="2019-02-15T09:37:00Z"/>
        </w:rPr>
      </w:pPr>
      <w:ins w:id="4756" w:author="Логинова Екатерина Александровна" w:date="2019-02-15T09:37:00Z">
        <w:r>
          <w:t xml:space="preserve">Выписка всегда должна отражать  все операции по дебету и по кредиту, операция "переоценка" отражается в выписке  только если отмечен чек- бокс "Проводки по переоценке". </w:t>
        </w:r>
      </w:ins>
    </w:p>
    <w:p w14:paraId="63B0B282" w14:textId="473108A1" w:rsidR="00EA5890" w:rsidRDefault="0051521E" w:rsidP="00EA5890">
      <w:pPr>
        <w:rPr>
          <w:ins w:id="4757" w:author="Логинова Екатерина Александровна" w:date="2019-02-15T09:37:00Z"/>
        </w:rPr>
      </w:pPr>
      <w:ins w:id="4758" w:author="Логинова Екатерина Александровна" w:date="2019-02-15T09:37:00Z">
        <w:r>
          <w:t>Чек-боксы "Дебетовые документы", "Кредитовые документы" влияют только на печать приложений к выписке. Поэтому эти чек-боксы должны быть залочены, если клиентом выбрана печать выписки "Форма 1 (Обычная выписка)" и "Форма 2 (Расширенная выписка)"</w:t>
        </w:r>
      </w:ins>
      <w:ins w:id="4759" w:author="Логинова Екатерина Александровна" w:date="2019-02-15T09:43:00Z">
        <w:r>
          <w:t>. Если отмечен чек- бокс</w:t>
        </w:r>
      </w:ins>
      <w:ins w:id="4760" w:author="Логинова Екатерина Александровна" w:date="2019-02-15T09:44:00Z">
        <w:r>
          <w:t xml:space="preserve"> «</w:t>
        </w:r>
        <w:r w:rsidR="00EA5890">
          <w:t>Проводки по переоценке</w:t>
        </w:r>
        <w:r>
          <w:t>»</w:t>
        </w:r>
        <w:r w:rsidR="00EA5890">
          <w:t xml:space="preserve"> и выбрана </w:t>
        </w:r>
        <w:r w:rsidR="00EA5890" w:rsidRPr="00EA5890">
          <w:t>печать выписки "Форма 1 (Обычная выписка)"</w:t>
        </w:r>
      </w:ins>
      <w:ins w:id="4761" w:author="Логинова Екатерина Александровна" w:date="2019-02-15T09:46:00Z">
        <w:r w:rsidR="00EA5890">
          <w:t>/</w:t>
        </w:r>
      </w:ins>
      <w:ins w:id="4762" w:author="Логинова Екатерина Александровна" w:date="2019-02-15T09:44:00Z">
        <w:r w:rsidR="00EA5890">
          <w:t xml:space="preserve"> </w:t>
        </w:r>
      </w:ins>
      <w:ins w:id="4763" w:author="Логинова Екатерина Александровна" w:date="2019-02-15T09:46:00Z">
        <w:r w:rsidR="00EA5890" w:rsidRPr="00EA5890">
          <w:t>"Форма 2 (Расширенная выписка)"</w:t>
        </w:r>
        <w:r w:rsidR="00EA5890">
          <w:t xml:space="preserve">, </w:t>
        </w:r>
      </w:ins>
      <w:ins w:id="4764" w:author="Логинова Екатерина Александровна" w:date="2019-02-15T09:44:00Z">
        <w:r w:rsidR="00EA5890">
          <w:t xml:space="preserve">то в выписке отображаются операции по переоценке. </w:t>
        </w:r>
      </w:ins>
      <w:ins w:id="4765" w:author="Логинова Екатерина Александровна" w:date="2019-02-15T09:45:00Z">
        <w:r w:rsidR="00EA5890" w:rsidRPr="00EA5890">
          <w:t>Если отмечен чек- бокс «Проводки по переоценке» и выбрана печать выписки "Форма 1 (Обычная выписка</w:t>
        </w:r>
      </w:ins>
      <w:ins w:id="4766" w:author="Логинова Екатерина Александровна" w:date="2019-02-15T09:46:00Z">
        <w:r w:rsidR="00EA5890">
          <w:t xml:space="preserve"> с приложениями</w:t>
        </w:r>
      </w:ins>
      <w:ins w:id="4767" w:author="Логинова Екатерина Александровна" w:date="2019-02-15T09:45:00Z">
        <w:r w:rsidR="00EA5890" w:rsidRPr="00EA5890">
          <w:t>)"</w:t>
        </w:r>
      </w:ins>
      <w:ins w:id="4768" w:author="Логинова Екатерина Александровна" w:date="2019-02-15T09:47:00Z">
        <w:r w:rsidR="00EA5890">
          <w:t xml:space="preserve">, </w:t>
        </w:r>
      </w:ins>
      <w:ins w:id="4769" w:author="Логинова Екатерина Александровна" w:date="2019-02-15T09:45:00Z">
        <w:r w:rsidR="00EA5890" w:rsidRPr="00EA5890">
          <w:t>то в выписке отображаются операции по переоценке</w:t>
        </w:r>
      </w:ins>
      <w:ins w:id="4770" w:author="Логинова Екатерина Александровна" w:date="2019-02-15T09:46:00Z">
        <w:r w:rsidR="00EA5890">
          <w:t xml:space="preserve"> и печатаются документы по переоценке</w:t>
        </w:r>
      </w:ins>
      <w:ins w:id="4771" w:author="Логинова Екатерина Александровна" w:date="2019-02-15T09:45:00Z">
        <w:r w:rsidR="00EA5890" w:rsidRPr="00EA5890">
          <w:t>.</w:t>
        </w:r>
      </w:ins>
    </w:p>
    <w:p w14:paraId="5DC2D32A" w14:textId="08704A08" w:rsidR="0051521E" w:rsidRDefault="0051521E" w:rsidP="0051521E">
      <w:pPr>
        <w:rPr>
          <w:ins w:id="4772" w:author="Логинова Екатерина Александровна" w:date="2019-02-15T09:37:00Z"/>
        </w:rPr>
      </w:pPr>
      <w:ins w:id="4773" w:author="Логинова Екатерина Александровна" w:date="2019-02-15T09:37:00Z">
        <w:r>
          <w:t>Принцип работы чек-боксов:</w:t>
        </w:r>
      </w:ins>
    </w:p>
    <w:p w14:paraId="162BD684" w14:textId="77777777" w:rsidR="0051521E" w:rsidRDefault="0051521E" w:rsidP="0051521E">
      <w:pPr>
        <w:rPr>
          <w:ins w:id="4774" w:author="Логинова Екатерина Александровна" w:date="2019-02-15T09:37:00Z"/>
        </w:rPr>
      </w:pPr>
      <w:ins w:id="4775" w:author="Логинова Екатерина Александровна" w:date="2019-02-15T09:37:00Z">
        <w:r>
          <w:t>-     если отмечен чек-бокс "дебетовые" и "переоценка", должны печататься все документы к выписке  по дебету, в которых сумма в валюте 0 или больше 0 (переоценка тоже по дебету); если переоценка отключена, должны печататься документы по которым есть сумма в валюте отличная от 0  (только по дебету).</w:t>
        </w:r>
      </w:ins>
    </w:p>
    <w:p w14:paraId="2AD13AC7" w14:textId="77777777" w:rsidR="0051521E" w:rsidRDefault="0051521E" w:rsidP="0051521E">
      <w:pPr>
        <w:rPr>
          <w:ins w:id="4776" w:author="Логинова Екатерина Александровна" w:date="2019-02-15T09:37:00Z"/>
        </w:rPr>
      </w:pPr>
      <w:ins w:id="4777" w:author="Логинова Екатерина Александровна" w:date="2019-02-15T09:37:00Z">
        <w:r>
          <w:t>-   если отмечен чек-бокс "Кредитовые" и "переоценка", должны печататься все документы по кредиту, в которых сумма в валюте 0 или больше 0 (переоценка которая тоже по кредиту);  если переоценка отключена, должны печататься документы по которым есть сумма в валюте отличная от 0  (только по кредиту).</w:t>
        </w:r>
      </w:ins>
    </w:p>
    <w:p w14:paraId="37C8C04E" w14:textId="77777777" w:rsidR="0051521E" w:rsidRDefault="0051521E" w:rsidP="0051521E">
      <w:pPr>
        <w:rPr>
          <w:ins w:id="4778" w:author="Логинова Екатерина Александровна" w:date="2019-02-15T09:37:00Z"/>
        </w:rPr>
      </w:pPr>
      <w:ins w:id="4779" w:author="Логинова Екатерина Александровна" w:date="2019-02-15T09:37:00Z">
        <w:r>
          <w:lastRenderedPageBreak/>
          <w:t xml:space="preserve">- если  отмечен только чек-бокс "переоценка" и не отмечены «дебетовые» и «кредитовые» печатаются документы  по переоценке  </w:t>
        </w:r>
      </w:ins>
    </w:p>
    <w:p w14:paraId="2B864C46" w14:textId="77777777" w:rsidR="0051521E" w:rsidRDefault="0051521E" w:rsidP="0051521E">
      <w:pPr>
        <w:rPr>
          <w:ins w:id="4780" w:author="Логинова Екатерина Александровна" w:date="2019-02-15T09:37:00Z"/>
        </w:rPr>
      </w:pPr>
      <w:ins w:id="4781" w:author="Логинова Екатерина Александровна" w:date="2019-02-15T09:37:00Z">
        <w:r>
          <w:t xml:space="preserve">- если отмечен чек-бокс «дебетовые» и «кредитовые» печатаются все документы кроме переоценки </w:t>
        </w:r>
      </w:ins>
    </w:p>
    <w:p w14:paraId="5A28EE66" w14:textId="77777777" w:rsidR="0051521E" w:rsidRDefault="0051521E" w:rsidP="0051521E">
      <w:pPr>
        <w:rPr>
          <w:ins w:id="4782" w:author="Логинова Екатерина Александровна" w:date="2019-02-15T09:37:00Z"/>
        </w:rPr>
      </w:pPr>
      <w:ins w:id="4783" w:author="Логинова Екатерина Александровна" w:date="2019-02-15T09:37:00Z">
        <w:r>
          <w:t>- если отмечен чек-бокс «дебетовые», «кредитовые» и «переоценка» печатаются все документы+переоценка</w:t>
        </w:r>
      </w:ins>
    </w:p>
    <w:p w14:paraId="665208E1" w14:textId="6F4E9824" w:rsidR="0051521E" w:rsidRDefault="0051521E" w:rsidP="0051521E">
      <w:pPr>
        <w:rPr>
          <w:ins w:id="4784" w:author="Логинова Екатерина Александровна" w:date="2019-02-15T09:39:00Z"/>
        </w:rPr>
      </w:pPr>
      <w:ins w:id="4785" w:author="Логинова Екатерина Александровна" w:date="2019-02-15T09:37:00Z">
        <w:r>
          <w:t>-если ни один из чек-боксов не отмечен печатается выписка без приложений.</w:t>
        </w:r>
      </w:ins>
    </w:p>
    <w:p w14:paraId="56D4B726" w14:textId="7C4250F8" w:rsidR="0051521E" w:rsidRDefault="0051521E" w:rsidP="0051521E">
      <w:ins w:id="4786" w:author="Логинова Екатерина Александровна" w:date="2019-02-15T09:39:00Z">
        <w:r>
          <w:t>Аналогично чек-боксы работают  на Клие</w:t>
        </w:r>
      </w:ins>
      <w:ins w:id="4787" w:author="Логинова Екатерина Александровна" w:date="2019-02-15T09:40:00Z">
        <w:r>
          <w:t>н</w:t>
        </w:r>
      </w:ins>
      <w:ins w:id="4788" w:author="Логинова Екатерина Александровна" w:date="2019-02-15T09:39:00Z">
        <w:r>
          <w:t>тской части при выводе на печать выписок за период</w:t>
        </w:r>
      </w:ins>
      <w:ins w:id="4789" w:author="Логинова Екатерина Александровна" w:date="2019-02-15T09:40:00Z">
        <w:r>
          <w:t>.</w:t>
        </w:r>
      </w:ins>
    </w:p>
    <w:p w14:paraId="078E1520" w14:textId="77777777" w:rsidR="003D2564" w:rsidRDefault="003D2564" w:rsidP="007164BD">
      <w:pPr>
        <w:rPr>
          <w:noProof/>
        </w:rPr>
      </w:pPr>
    </w:p>
    <w:p w14:paraId="70CD1755" w14:textId="77777777" w:rsidR="003D2564" w:rsidRDefault="003D2564" w:rsidP="003D2564">
      <w:pPr>
        <w:pStyle w:val="af6"/>
        <w:spacing w:before="240"/>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790" w:author="Феданкова Любовь Анатольевна" w:date="2019-10-09T12:38:00Z">
        <w:r w:rsidR="00031B2C">
          <w:rPr>
            <w:noProof/>
          </w:rPr>
          <w:t>8</w:t>
        </w:r>
      </w:ins>
      <w:del w:id="4791" w:author="Феданкова Любовь Анатольевна" w:date="2019-10-09T12:38:00Z">
        <w:r w:rsidR="00DB3D2B" w:rsidDel="00031B2C">
          <w:rPr>
            <w:noProof/>
          </w:rPr>
          <w:delText>10</w:delText>
        </w:r>
      </w:del>
      <w:r w:rsidR="00330166">
        <w:rPr>
          <w:noProof/>
        </w:rPr>
        <w:fldChar w:fldCharType="end"/>
      </w:r>
      <w:r>
        <w:t xml:space="preserve"> Поля экранной формы «Печать выписки за период»</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3D2564" w14:paraId="28D392A4" w14:textId="77777777" w:rsidTr="0055457C">
        <w:trPr>
          <w:cantSplit/>
          <w:trHeight w:val="2156"/>
          <w:tblHeader/>
        </w:trPr>
        <w:tc>
          <w:tcPr>
            <w:tcW w:w="568" w:type="dxa"/>
            <w:vAlign w:val="center"/>
          </w:tcPr>
          <w:p w14:paraId="07050641" w14:textId="77777777" w:rsidR="003D2564" w:rsidRDefault="003D2564" w:rsidP="0055457C">
            <w:pPr>
              <w:pStyle w:val="af8"/>
              <w:rPr>
                <w:rStyle w:val="af9"/>
                <w:b/>
              </w:rPr>
            </w:pPr>
            <w:r>
              <w:t>№ п/п</w:t>
            </w:r>
          </w:p>
        </w:tc>
        <w:tc>
          <w:tcPr>
            <w:tcW w:w="1276" w:type="dxa"/>
            <w:vAlign w:val="center"/>
          </w:tcPr>
          <w:p w14:paraId="66CD8E27" w14:textId="77777777" w:rsidR="003D2564" w:rsidRDefault="003D2564" w:rsidP="0055457C">
            <w:pPr>
              <w:pStyle w:val="af8"/>
            </w:pPr>
            <w:r>
              <w:t xml:space="preserve">Наименование поля </w:t>
            </w:r>
            <w:r w:rsidRPr="00F33621">
              <w:t>(</w:t>
            </w:r>
            <w:r>
              <w:rPr>
                <w:lang w:val="en-US"/>
              </w:rPr>
              <w:t>Label</w:t>
            </w:r>
            <w:r w:rsidRPr="00F33621">
              <w:t>)</w:t>
            </w:r>
            <w:r>
              <w:t>/</w:t>
            </w:r>
          </w:p>
          <w:p w14:paraId="76D36440" w14:textId="77777777" w:rsidR="003D2564" w:rsidRPr="002C18CC" w:rsidRDefault="003D2564" w:rsidP="0055457C">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26B9F5A5" w14:textId="77777777" w:rsidR="003D2564" w:rsidRDefault="003D2564" w:rsidP="0055457C">
            <w:pPr>
              <w:pStyle w:val="af8"/>
            </w:pPr>
            <w:r>
              <w:t>Тип элемента управления</w:t>
            </w:r>
          </w:p>
        </w:tc>
        <w:tc>
          <w:tcPr>
            <w:tcW w:w="424" w:type="dxa"/>
            <w:textDirection w:val="btLr"/>
            <w:vAlign w:val="center"/>
          </w:tcPr>
          <w:p w14:paraId="4711814D" w14:textId="77777777" w:rsidR="003D2564" w:rsidRDefault="003D2564" w:rsidP="0055457C">
            <w:pPr>
              <w:pStyle w:val="af8"/>
            </w:pPr>
            <w:r>
              <w:t>Номер на макете</w:t>
            </w:r>
          </w:p>
        </w:tc>
        <w:tc>
          <w:tcPr>
            <w:tcW w:w="1280" w:type="dxa"/>
            <w:vAlign w:val="center"/>
          </w:tcPr>
          <w:p w14:paraId="059A2FF5" w14:textId="77777777" w:rsidR="003D2564" w:rsidRDefault="003D2564" w:rsidP="0055457C">
            <w:pPr>
              <w:pStyle w:val="af8"/>
            </w:pPr>
            <w:r>
              <w:t>Наименование атрибута сущности</w:t>
            </w:r>
          </w:p>
        </w:tc>
        <w:tc>
          <w:tcPr>
            <w:tcW w:w="1280" w:type="dxa"/>
            <w:vAlign w:val="center"/>
          </w:tcPr>
          <w:p w14:paraId="072E7A56" w14:textId="77777777" w:rsidR="003D2564" w:rsidRDefault="003D2564" w:rsidP="0055457C">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1D17EECA" w14:textId="77777777" w:rsidR="003D2564" w:rsidRDefault="003D2564" w:rsidP="0055457C">
            <w:pPr>
              <w:pStyle w:val="af8"/>
            </w:pPr>
            <w:r>
              <w:t>Подписываемое  Через «/»,</w:t>
            </w:r>
            <w:r w:rsidRPr="0015791C">
              <w:t xml:space="preserve"> </w:t>
            </w:r>
          </w:p>
          <w:p w14:paraId="3A30820A" w14:textId="77777777" w:rsidR="003D2564" w:rsidRDefault="003D2564" w:rsidP="0055457C">
            <w:pPr>
              <w:pStyle w:val="af8"/>
            </w:pPr>
            <w:r w:rsidRPr="0015791C">
              <w:t xml:space="preserve">если дайджесты для </w:t>
            </w:r>
          </w:p>
          <w:p w14:paraId="71F99E7C" w14:textId="77777777" w:rsidR="003D2564" w:rsidRPr="0015791C" w:rsidRDefault="003D2564" w:rsidP="0055457C">
            <w:pPr>
              <w:pStyle w:val="af8"/>
            </w:pPr>
            <w:r w:rsidRPr="0015791C">
              <w:t>каналов разные</w:t>
            </w:r>
          </w:p>
        </w:tc>
        <w:tc>
          <w:tcPr>
            <w:tcW w:w="1411" w:type="dxa"/>
            <w:vAlign w:val="center"/>
          </w:tcPr>
          <w:p w14:paraId="1041E79F" w14:textId="77777777" w:rsidR="003D2564" w:rsidRPr="00BC0471" w:rsidRDefault="003D2564" w:rsidP="0055457C">
            <w:pPr>
              <w:pStyle w:val="af8"/>
            </w:pPr>
            <w:r>
              <w:t>Бизнес-описание, способ заполнения</w:t>
            </w:r>
            <w:r w:rsidRPr="00BC0471">
              <w:t xml:space="preserve">, </w:t>
            </w:r>
            <w:r>
              <w:t>ограничения</w:t>
            </w:r>
          </w:p>
        </w:tc>
        <w:tc>
          <w:tcPr>
            <w:tcW w:w="999" w:type="dxa"/>
            <w:vAlign w:val="center"/>
          </w:tcPr>
          <w:p w14:paraId="4B5F79E1" w14:textId="77777777" w:rsidR="003D2564" w:rsidRPr="00C53262" w:rsidRDefault="003D2564" w:rsidP="0055457C">
            <w:pPr>
              <w:pStyle w:val="af8"/>
            </w:pPr>
            <w:r>
              <w:rPr>
                <w:lang w:val="en-US"/>
              </w:rPr>
              <w:t>Hint</w:t>
            </w:r>
          </w:p>
        </w:tc>
      </w:tr>
      <w:tr w:rsidR="003D2564" w:rsidRPr="00BC0471" w14:paraId="3F4EF387" w14:textId="77777777" w:rsidTr="0055457C">
        <w:trPr>
          <w:cantSplit/>
        </w:trPr>
        <w:tc>
          <w:tcPr>
            <w:tcW w:w="568" w:type="dxa"/>
            <w:vAlign w:val="center"/>
          </w:tcPr>
          <w:p w14:paraId="57AD789D" w14:textId="77777777" w:rsidR="003D2564" w:rsidRDefault="003D2564" w:rsidP="0055457C">
            <w:pPr>
              <w:pStyle w:val="afa"/>
              <w:numPr>
                <w:ilvl w:val="0"/>
                <w:numId w:val="17"/>
              </w:numPr>
              <w:rPr>
                <w:rStyle w:val="af9"/>
              </w:rPr>
            </w:pPr>
          </w:p>
        </w:tc>
        <w:tc>
          <w:tcPr>
            <w:tcW w:w="1276" w:type="dxa"/>
            <w:vAlign w:val="center"/>
          </w:tcPr>
          <w:p w14:paraId="34F9137A" w14:textId="77777777" w:rsidR="003D2564" w:rsidRPr="007E4949" w:rsidRDefault="003D2564" w:rsidP="0055457C">
            <w:pPr>
              <w:pStyle w:val="afa"/>
            </w:pPr>
            <w:r>
              <w:t xml:space="preserve">Счета </w:t>
            </w:r>
          </w:p>
        </w:tc>
        <w:tc>
          <w:tcPr>
            <w:tcW w:w="850" w:type="dxa"/>
            <w:vAlign w:val="center"/>
          </w:tcPr>
          <w:p w14:paraId="526CED23" w14:textId="77777777" w:rsidR="003D2564" w:rsidRPr="007164BD" w:rsidRDefault="003D2564" w:rsidP="0055457C">
            <w:pPr>
              <w:pStyle w:val="afa"/>
            </w:pPr>
            <w:r>
              <w:t>Выбор из списка</w:t>
            </w:r>
          </w:p>
        </w:tc>
        <w:tc>
          <w:tcPr>
            <w:tcW w:w="424" w:type="dxa"/>
            <w:vAlign w:val="center"/>
          </w:tcPr>
          <w:p w14:paraId="37D22BEF" w14:textId="77777777" w:rsidR="003D2564" w:rsidRDefault="003D2564" w:rsidP="0055457C">
            <w:pPr>
              <w:pStyle w:val="afa"/>
            </w:pPr>
            <w:r>
              <w:t>1</w:t>
            </w:r>
          </w:p>
        </w:tc>
        <w:tc>
          <w:tcPr>
            <w:tcW w:w="1280" w:type="dxa"/>
            <w:vAlign w:val="center"/>
          </w:tcPr>
          <w:p w14:paraId="14EC4FF6" w14:textId="77777777" w:rsidR="003D2564" w:rsidRPr="007164BD" w:rsidRDefault="003D2564" w:rsidP="0055457C">
            <w:pPr>
              <w:pStyle w:val="afa"/>
              <w:spacing w:beforeLines="40" w:before="96" w:afterLines="40" w:after="96"/>
              <w:rPr>
                <w:lang w:val="en-US"/>
              </w:rPr>
            </w:pPr>
            <w:r>
              <w:rPr>
                <w:lang w:val="en-US"/>
              </w:rPr>
              <w:t>ACCOUNT</w:t>
            </w:r>
          </w:p>
        </w:tc>
        <w:tc>
          <w:tcPr>
            <w:tcW w:w="1280" w:type="dxa"/>
            <w:vAlign w:val="center"/>
          </w:tcPr>
          <w:p w14:paraId="48C44591" w14:textId="77777777" w:rsidR="003D2564" w:rsidRPr="005619DF" w:rsidRDefault="003D2564" w:rsidP="0055457C">
            <w:pPr>
              <w:pStyle w:val="afa"/>
              <w:spacing w:beforeLines="40" w:before="96" w:afterLines="40" w:after="96"/>
            </w:pPr>
          </w:p>
        </w:tc>
        <w:tc>
          <w:tcPr>
            <w:tcW w:w="1409" w:type="dxa"/>
          </w:tcPr>
          <w:p w14:paraId="2CADA42B" w14:textId="77777777" w:rsidR="003D2564" w:rsidRDefault="003D2564" w:rsidP="0055457C">
            <w:pPr>
              <w:ind w:left="0" w:firstLine="0"/>
            </w:pPr>
          </w:p>
        </w:tc>
        <w:tc>
          <w:tcPr>
            <w:tcW w:w="1411" w:type="dxa"/>
            <w:vAlign w:val="center"/>
          </w:tcPr>
          <w:p w14:paraId="1C7FCCF5" w14:textId="77777777" w:rsidR="003D2564" w:rsidRPr="007164BD" w:rsidRDefault="003D2564" w:rsidP="0055457C">
            <w:pPr>
              <w:ind w:left="0" w:firstLine="0"/>
              <w:rPr>
                <w:rFonts w:ascii="Arial" w:hAnsi="Arial" w:cs="Arial"/>
                <w:sz w:val="16"/>
                <w:szCs w:val="16"/>
              </w:rPr>
            </w:pPr>
            <w:r>
              <w:rPr>
                <w:rFonts w:ascii="Arial" w:hAnsi="Arial" w:cs="Arial"/>
                <w:sz w:val="16"/>
                <w:szCs w:val="16"/>
              </w:rPr>
              <w:t>Выбор из списка значений счетов, доступных пользователю.</w:t>
            </w:r>
          </w:p>
        </w:tc>
        <w:tc>
          <w:tcPr>
            <w:tcW w:w="999" w:type="dxa"/>
            <w:vAlign w:val="center"/>
          </w:tcPr>
          <w:p w14:paraId="6DE6837B" w14:textId="77777777" w:rsidR="003D2564" w:rsidRDefault="003D2564" w:rsidP="0055457C">
            <w:pPr>
              <w:pStyle w:val="afa"/>
              <w:rPr>
                <w:lang w:eastAsia="en-US"/>
              </w:rPr>
            </w:pPr>
          </w:p>
        </w:tc>
      </w:tr>
      <w:tr w:rsidR="003D2564" w:rsidRPr="00BC0471" w14:paraId="2A7948CD" w14:textId="77777777" w:rsidTr="0055457C">
        <w:trPr>
          <w:cantSplit/>
        </w:trPr>
        <w:tc>
          <w:tcPr>
            <w:tcW w:w="568" w:type="dxa"/>
            <w:vAlign w:val="center"/>
          </w:tcPr>
          <w:p w14:paraId="52E166F8" w14:textId="77777777" w:rsidR="003D2564" w:rsidRDefault="003D2564" w:rsidP="0055457C">
            <w:pPr>
              <w:pStyle w:val="afa"/>
              <w:numPr>
                <w:ilvl w:val="0"/>
                <w:numId w:val="17"/>
              </w:numPr>
              <w:rPr>
                <w:rStyle w:val="af9"/>
              </w:rPr>
            </w:pPr>
          </w:p>
        </w:tc>
        <w:tc>
          <w:tcPr>
            <w:tcW w:w="1276" w:type="dxa"/>
            <w:vAlign w:val="center"/>
          </w:tcPr>
          <w:p w14:paraId="2C382BA2" w14:textId="77777777" w:rsidR="003D2564" w:rsidRDefault="003D2564" w:rsidP="0055457C">
            <w:pPr>
              <w:pStyle w:val="afa"/>
            </w:pPr>
            <w:r>
              <w:t>Период</w:t>
            </w:r>
          </w:p>
        </w:tc>
        <w:tc>
          <w:tcPr>
            <w:tcW w:w="850" w:type="dxa"/>
            <w:vAlign w:val="center"/>
          </w:tcPr>
          <w:p w14:paraId="01EEC324" w14:textId="77777777" w:rsidR="003D2564" w:rsidRPr="00EE21B5" w:rsidRDefault="003D2564" w:rsidP="0055457C">
            <w:pPr>
              <w:pStyle w:val="afa"/>
            </w:pPr>
            <w:r>
              <w:t>Выбор из списка</w:t>
            </w:r>
          </w:p>
        </w:tc>
        <w:tc>
          <w:tcPr>
            <w:tcW w:w="424" w:type="dxa"/>
            <w:vAlign w:val="center"/>
          </w:tcPr>
          <w:p w14:paraId="3FC0F506" w14:textId="77777777" w:rsidR="003D2564" w:rsidRDefault="003D2564" w:rsidP="0055457C">
            <w:pPr>
              <w:pStyle w:val="afa"/>
            </w:pPr>
            <w:r>
              <w:t>2</w:t>
            </w:r>
          </w:p>
        </w:tc>
        <w:tc>
          <w:tcPr>
            <w:tcW w:w="1280" w:type="dxa"/>
            <w:vAlign w:val="center"/>
          </w:tcPr>
          <w:p w14:paraId="6884C2D1" w14:textId="77777777" w:rsidR="003D2564" w:rsidRPr="0079221D" w:rsidRDefault="003D2564" w:rsidP="0055457C">
            <w:pPr>
              <w:pStyle w:val="afa"/>
              <w:spacing w:beforeLines="40" w:before="96" w:afterLines="40" w:after="96"/>
            </w:pPr>
          </w:p>
        </w:tc>
        <w:tc>
          <w:tcPr>
            <w:tcW w:w="1280" w:type="dxa"/>
            <w:vAlign w:val="center"/>
          </w:tcPr>
          <w:p w14:paraId="4832C263" w14:textId="77777777" w:rsidR="003D2564" w:rsidRPr="005619DF" w:rsidRDefault="003D2564" w:rsidP="0055457C">
            <w:pPr>
              <w:pStyle w:val="afa"/>
              <w:spacing w:beforeLines="40" w:before="96" w:afterLines="40" w:after="96"/>
            </w:pPr>
          </w:p>
        </w:tc>
        <w:tc>
          <w:tcPr>
            <w:tcW w:w="1409" w:type="dxa"/>
          </w:tcPr>
          <w:p w14:paraId="5E583079" w14:textId="77777777" w:rsidR="003D2564" w:rsidRDefault="003D2564" w:rsidP="0055457C">
            <w:pPr>
              <w:ind w:left="0" w:firstLine="0"/>
            </w:pPr>
          </w:p>
        </w:tc>
        <w:tc>
          <w:tcPr>
            <w:tcW w:w="1411" w:type="dxa"/>
            <w:vAlign w:val="center"/>
          </w:tcPr>
          <w:p w14:paraId="784869FF" w14:textId="77777777" w:rsidR="003D2564" w:rsidRDefault="003D2564" w:rsidP="0055457C">
            <w:pPr>
              <w:ind w:left="0" w:firstLine="0"/>
              <w:rPr>
                <w:rFonts w:ascii="Arial" w:hAnsi="Arial" w:cs="Arial"/>
                <w:sz w:val="16"/>
                <w:szCs w:val="16"/>
              </w:rPr>
            </w:pPr>
            <w:r>
              <w:rPr>
                <w:rFonts w:ascii="Arial" w:hAnsi="Arial" w:cs="Arial"/>
                <w:sz w:val="16"/>
                <w:szCs w:val="16"/>
              </w:rPr>
              <w:t>Периоды, за который необходимо найти документ.</w:t>
            </w:r>
          </w:p>
          <w:p w14:paraId="0D1745E3" w14:textId="77777777" w:rsidR="003D2564" w:rsidRPr="007164BD" w:rsidRDefault="003D2564" w:rsidP="0055457C">
            <w:pPr>
              <w:ind w:left="0" w:firstLine="0"/>
              <w:rPr>
                <w:rFonts w:ascii="Arial" w:hAnsi="Arial" w:cs="Arial"/>
                <w:sz w:val="16"/>
                <w:szCs w:val="16"/>
              </w:rPr>
            </w:pPr>
            <w:r w:rsidRPr="007164BD">
              <w:rPr>
                <w:rFonts w:ascii="Arial" w:hAnsi="Arial" w:cs="Arial"/>
                <w:sz w:val="16"/>
                <w:szCs w:val="16"/>
              </w:rPr>
              <w:t>Выбор из списка значений:</w:t>
            </w:r>
          </w:p>
          <w:p w14:paraId="50E0DED2" w14:textId="77777777" w:rsidR="003D2564" w:rsidRPr="007164BD" w:rsidRDefault="003D2564"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текущий день</w:t>
            </w:r>
          </w:p>
          <w:p w14:paraId="5DD0F175" w14:textId="77777777" w:rsidR="003D2564" w:rsidRPr="007164BD" w:rsidRDefault="003D2564"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предыдущий день</w:t>
            </w:r>
          </w:p>
          <w:p w14:paraId="33CC072C" w14:textId="77777777" w:rsidR="003D2564" w:rsidRPr="007164BD" w:rsidRDefault="003D2564"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последние 3 дня</w:t>
            </w:r>
          </w:p>
          <w:p w14:paraId="353BEB84" w14:textId="77777777" w:rsidR="003D2564" w:rsidRPr="007164BD" w:rsidRDefault="003D2564"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период</w:t>
            </w:r>
          </w:p>
        </w:tc>
        <w:tc>
          <w:tcPr>
            <w:tcW w:w="999" w:type="dxa"/>
            <w:vAlign w:val="center"/>
          </w:tcPr>
          <w:p w14:paraId="56C6FA33" w14:textId="77777777" w:rsidR="003D2564" w:rsidRDefault="003D2564" w:rsidP="0055457C">
            <w:pPr>
              <w:pStyle w:val="afa"/>
              <w:rPr>
                <w:lang w:eastAsia="en-US"/>
              </w:rPr>
            </w:pPr>
          </w:p>
        </w:tc>
      </w:tr>
      <w:tr w:rsidR="003D2564" w:rsidRPr="00BC0471" w14:paraId="5082C7A9" w14:textId="77777777" w:rsidTr="0055457C">
        <w:trPr>
          <w:cantSplit/>
        </w:trPr>
        <w:tc>
          <w:tcPr>
            <w:tcW w:w="568" w:type="dxa"/>
            <w:vAlign w:val="center"/>
          </w:tcPr>
          <w:p w14:paraId="09EAA4E3" w14:textId="77777777" w:rsidR="003D2564" w:rsidRDefault="003D2564" w:rsidP="0055457C">
            <w:pPr>
              <w:pStyle w:val="afa"/>
              <w:numPr>
                <w:ilvl w:val="0"/>
                <w:numId w:val="17"/>
              </w:numPr>
              <w:rPr>
                <w:rStyle w:val="af9"/>
              </w:rPr>
            </w:pPr>
          </w:p>
        </w:tc>
        <w:tc>
          <w:tcPr>
            <w:tcW w:w="1276" w:type="dxa"/>
            <w:vAlign w:val="center"/>
          </w:tcPr>
          <w:p w14:paraId="09C445BA" w14:textId="77777777" w:rsidR="003D2564" w:rsidRDefault="003D2564" w:rsidP="0055457C">
            <w:pPr>
              <w:pStyle w:val="afa"/>
            </w:pPr>
            <w:r>
              <w:t>С</w:t>
            </w:r>
          </w:p>
        </w:tc>
        <w:tc>
          <w:tcPr>
            <w:tcW w:w="850" w:type="dxa"/>
            <w:vAlign w:val="center"/>
          </w:tcPr>
          <w:p w14:paraId="49B398F5" w14:textId="77777777" w:rsidR="003D2564" w:rsidRPr="00EE21B5" w:rsidRDefault="003D2564" w:rsidP="0055457C">
            <w:pPr>
              <w:pStyle w:val="afa"/>
            </w:pPr>
            <w:r>
              <w:t>Дата</w:t>
            </w:r>
          </w:p>
        </w:tc>
        <w:tc>
          <w:tcPr>
            <w:tcW w:w="424" w:type="dxa"/>
            <w:vAlign w:val="center"/>
          </w:tcPr>
          <w:p w14:paraId="09FFC52D" w14:textId="77777777" w:rsidR="003D2564" w:rsidRDefault="003D2564" w:rsidP="0055457C">
            <w:pPr>
              <w:pStyle w:val="afa"/>
            </w:pPr>
            <w:r>
              <w:t>3</w:t>
            </w:r>
          </w:p>
        </w:tc>
        <w:tc>
          <w:tcPr>
            <w:tcW w:w="1280" w:type="dxa"/>
            <w:vAlign w:val="center"/>
          </w:tcPr>
          <w:p w14:paraId="343BFE7B" w14:textId="77777777" w:rsidR="003D2564" w:rsidRPr="007164BD" w:rsidRDefault="003D2564" w:rsidP="0055457C">
            <w:pPr>
              <w:pStyle w:val="afa"/>
              <w:spacing w:beforeLines="40" w:before="96" w:afterLines="40" w:after="96"/>
              <w:rPr>
                <w:lang w:val="en-US"/>
              </w:rPr>
            </w:pPr>
            <w:r>
              <w:rPr>
                <w:lang w:val="en-US"/>
              </w:rPr>
              <w:t>DOCDATE</w:t>
            </w:r>
          </w:p>
        </w:tc>
        <w:tc>
          <w:tcPr>
            <w:tcW w:w="1280" w:type="dxa"/>
            <w:vAlign w:val="center"/>
          </w:tcPr>
          <w:p w14:paraId="7C9E71D2" w14:textId="77777777" w:rsidR="003D2564" w:rsidRPr="005619DF" w:rsidRDefault="003D2564" w:rsidP="0055457C">
            <w:pPr>
              <w:pStyle w:val="afa"/>
              <w:spacing w:beforeLines="40" w:before="96" w:afterLines="40" w:after="96"/>
            </w:pPr>
          </w:p>
        </w:tc>
        <w:tc>
          <w:tcPr>
            <w:tcW w:w="1409" w:type="dxa"/>
          </w:tcPr>
          <w:p w14:paraId="65818DE2" w14:textId="77777777" w:rsidR="003D2564" w:rsidRDefault="003D2564" w:rsidP="0055457C">
            <w:pPr>
              <w:ind w:left="0" w:firstLine="0"/>
            </w:pPr>
          </w:p>
        </w:tc>
        <w:tc>
          <w:tcPr>
            <w:tcW w:w="1411" w:type="dxa"/>
            <w:vAlign w:val="center"/>
          </w:tcPr>
          <w:p w14:paraId="362CF609" w14:textId="77777777" w:rsidR="003D2564" w:rsidRPr="00175ED0" w:rsidRDefault="003D2564" w:rsidP="0055457C">
            <w:pPr>
              <w:ind w:left="0" w:firstLine="0"/>
              <w:rPr>
                <w:rFonts w:ascii="Arial" w:hAnsi="Arial" w:cs="Arial"/>
                <w:sz w:val="16"/>
                <w:szCs w:val="16"/>
              </w:rPr>
            </w:pPr>
            <w:r>
              <w:rPr>
                <w:rFonts w:ascii="Arial" w:hAnsi="Arial" w:cs="Arial"/>
                <w:sz w:val="16"/>
                <w:szCs w:val="16"/>
              </w:rPr>
              <w:t>Дата начала периода. По умолчанию установлена текущая дата. Поле недоступно для редактирования. Поле становится доступно для редактирования при выборе в поле «Период» значения «</w:t>
            </w:r>
            <w:r w:rsidRPr="007164BD">
              <w:rPr>
                <w:rFonts w:ascii="Arial" w:hAnsi="Arial" w:cs="Arial"/>
                <w:sz w:val="16"/>
                <w:szCs w:val="16"/>
              </w:rPr>
              <w:t>За период</w:t>
            </w:r>
            <w:r>
              <w:rPr>
                <w:rFonts w:ascii="Arial" w:hAnsi="Arial" w:cs="Arial"/>
                <w:sz w:val="16"/>
                <w:szCs w:val="16"/>
              </w:rPr>
              <w:t>»</w:t>
            </w:r>
          </w:p>
        </w:tc>
        <w:tc>
          <w:tcPr>
            <w:tcW w:w="999" w:type="dxa"/>
            <w:vAlign w:val="center"/>
          </w:tcPr>
          <w:p w14:paraId="75E7966D" w14:textId="77777777" w:rsidR="003D2564" w:rsidRDefault="003D2564" w:rsidP="0055457C">
            <w:pPr>
              <w:pStyle w:val="afa"/>
              <w:rPr>
                <w:lang w:eastAsia="en-US"/>
              </w:rPr>
            </w:pPr>
          </w:p>
        </w:tc>
      </w:tr>
      <w:tr w:rsidR="003D2564" w:rsidRPr="00BC0471" w14:paraId="336D3A66" w14:textId="77777777" w:rsidTr="0055457C">
        <w:trPr>
          <w:cantSplit/>
        </w:trPr>
        <w:tc>
          <w:tcPr>
            <w:tcW w:w="568" w:type="dxa"/>
            <w:vAlign w:val="center"/>
          </w:tcPr>
          <w:p w14:paraId="4432862C" w14:textId="77777777" w:rsidR="003D2564" w:rsidRDefault="003D2564" w:rsidP="0055457C">
            <w:pPr>
              <w:pStyle w:val="afa"/>
              <w:numPr>
                <w:ilvl w:val="0"/>
                <w:numId w:val="17"/>
              </w:numPr>
              <w:rPr>
                <w:rStyle w:val="af9"/>
              </w:rPr>
            </w:pPr>
          </w:p>
        </w:tc>
        <w:tc>
          <w:tcPr>
            <w:tcW w:w="1276" w:type="dxa"/>
            <w:vAlign w:val="center"/>
          </w:tcPr>
          <w:p w14:paraId="61520F6A" w14:textId="77777777" w:rsidR="003D2564" w:rsidRDefault="003D2564" w:rsidP="0055457C">
            <w:pPr>
              <w:pStyle w:val="afa"/>
            </w:pPr>
            <w:r>
              <w:t>По</w:t>
            </w:r>
          </w:p>
        </w:tc>
        <w:tc>
          <w:tcPr>
            <w:tcW w:w="850" w:type="dxa"/>
            <w:vAlign w:val="center"/>
          </w:tcPr>
          <w:p w14:paraId="24262FA6" w14:textId="77777777" w:rsidR="003D2564" w:rsidRPr="00EE21B5" w:rsidRDefault="003D2564" w:rsidP="0055457C">
            <w:pPr>
              <w:pStyle w:val="afa"/>
            </w:pPr>
            <w:r>
              <w:t>Дата</w:t>
            </w:r>
          </w:p>
        </w:tc>
        <w:tc>
          <w:tcPr>
            <w:tcW w:w="424" w:type="dxa"/>
            <w:vAlign w:val="center"/>
          </w:tcPr>
          <w:p w14:paraId="67FEBA7C" w14:textId="77777777" w:rsidR="003D2564" w:rsidRDefault="003D2564" w:rsidP="0055457C">
            <w:pPr>
              <w:pStyle w:val="afa"/>
            </w:pPr>
            <w:r>
              <w:t>4</w:t>
            </w:r>
          </w:p>
        </w:tc>
        <w:tc>
          <w:tcPr>
            <w:tcW w:w="1280" w:type="dxa"/>
            <w:vAlign w:val="center"/>
          </w:tcPr>
          <w:p w14:paraId="32451651" w14:textId="77777777" w:rsidR="003D2564" w:rsidRPr="0079221D" w:rsidRDefault="003D2564" w:rsidP="0055457C">
            <w:pPr>
              <w:pStyle w:val="afa"/>
              <w:spacing w:beforeLines="40" w:before="96" w:afterLines="40" w:after="96"/>
            </w:pPr>
            <w:r>
              <w:rPr>
                <w:lang w:val="en-US"/>
              </w:rPr>
              <w:t>DOCDATE</w:t>
            </w:r>
          </w:p>
        </w:tc>
        <w:tc>
          <w:tcPr>
            <w:tcW w:w="1280" w:type="dxa"/>
            <w:vAlign w:val="center"/>
          </w:tcPr>
          <w:p w14:paraId="1F75F127" w14:textId="77777777" w:rsidR="003D2564" w:rsidRPr="005619DF" w:rsidRDefault="003D2564" w:rsidP="0055457C">
            <w:pPr>
              <w:pStyle w:val="afa"/>
              <w:spacing w:beforeLines="40" w:before="96" w:afterLines="40" w:after="96"/>
            </w:pPr>
          </w:p>
        </w:tc>
        <w:tc>
          <w:tcPr>
            <w:tcW w:w="1409" w:type="dxa"/>
          </w:tcPr>
          <w:p w14:paraId="0AB122D6" w14:textId="77777777" w:rsidR="003D2564" w:rsidRDefault="003D2564" w:rsidP="0055457C">
            <w:pPr>
              <w:ind w:left="0" w:firstLine="0"/>
            </w:pPr>
          </w:p>
        </w:tc>
        <w:tc>
          <w:tcPr>
            <w:tcW w:w="1411" w:type="dxa"/>
            <w:vAlign w:val="center"/>
          </w:tcPr>
          <w:p w14:paraId="48923206" w14:textId="77777777" w:rsidR="003D2564" w:rsidRPr="00175ED0" w:rsidRDefault="003D2564" w:rsidP="0055457C">
            <w:pPr>
              <w:ind w:left="0" w:firstLine="0"/>
              <w:rPr>
                <w:rFonts w:ascii="Arial" w:hAnsi="Arial" w:cs="Arial"/>
                <w:sz w:val="16"/>
                <w:szCs w:val="16"/>
              </w:rPr>
            </w:pPr>
            <w:r>
              <w:rPr>
                <w:rFonts w:ascii="Arial" w:hAnsi="Arial" w:cs="Arial"/>
                <w:sz w:val="16"/>
                <w:szCs w:val="16"/>
              </w:rPr>
              <w:t>Дата окончания периода. По умолчанию установлена текущая дата. Поле недоступно для редактирования. Поле становится доступно для редактирования при выборе в поле «Период» значения «</w:t>
            </w:r>
            <w:r w:rsidRPr="007164BD">
              <w:rPr>
                <w:rFonts w:ascii="Arial" w:hAnsi="Arial" w:cs="Arial"/>
                <w:sz w:val="16"/>
                <w:szCs w:val="16"/>
              </w:rPr>
              <w:t>За период</w:t>
            </w:r>
            <w:r>
              <w:rPr>
                <w:rFonts w:ascii="Arial" w:hAnsi="Arial" w:cs="Arial"/>
                <w:sz w:val="16"/>
                <w:szCs w:val="16"/>
              </w:rPr>
              <w:t>»</w:t>
            </w:r>
          </w:p>
        </w:tc>
        <w:tc>
          <w:tcPr>
            <w:tcW w:w="999" w:type="dxa"/>
            <w:vAlign w:val="center"/>
          </w:tcPr>
          <w:p w14:paraId="2B95F88E" w14:textId="77777777" w:rsidR="003D2564" w:rsidRDefault="003D2564" w:rsidP="0055457C">
            <w:pPr>
              <w:pStyle w:val="afa"/>
              <w:rPr>
                <w:lang w:eastAsia="en-US"/>
              </w:rPr>
            </w:pPr>
          </w:p>
        </w:tc>
      </w:tr>
      <w:tr w:rsidR="003D2564" w:rsidRPr="00BC0471" w14:paraId="12E35C62" w14:textId="77777777" w:rsidTr="0055457C">
        <w:trPr>
          <w:cantSplit/>
        </w:trPr>
        <w:tc>
          <w:tcPr>
            <w:tcW w:w="568" w:type="dxa"/>
            <w:vAlign w:val="center"/>
          </w:tcPr>
          <w:p w14:paraId="00663A98" w14:textId="77777777" w:rsidR="003D2564" w:rsidRDefault="003D2564" w:rsidP="0055457C">
            <w:pPr>
              <w:pStyle w:val="afa"/>
              <w:numPr>
                <w:ilvl w:val="0"/>
                <w:numId w:val="17"/>
              </w:numPr>
              <w:rPr>
                <w:rStyle w:val="af9"/>
              </w:rPr>
            </w:pPr>
          </w:p>
        </w:tc>
        <w:tc>
          <w:tcPr>
            <w:tcW w:w="1276" w:type="dxa"/>
            <w:vAlign w:val="center"/>
          </w:tcPr>
          <w:p w14:paraId="6CE27D08" w14:textId="77777777" w:rsidR="003D2564" w:rsidRDefault="003D2564" w:rsidP="0055457C">
            <w:pPr>
              <w:pStyle w:val="afa"/>
            </w:pPr>
            <w:r>
              <w:t>Дебетовые документы</w:t>
            </w:r>
          </w:p>
        </w:tc>
        <w:tc>
          <w:tcPr>
            <w:tcW w:w="850" w:type="dxa"/>
            <w:vAlign w:val="center"/>
          </w:tcPr>
          <w:p w14:paraId="47E3955E" w14:textId="77777777" w:rsidR="003D2564" w:rsidRPr="00EE21B5" w:rsidRDefault="003D2564" w:rsidP="0055457C">
            <w:pPr>
              <w:pStyle w:val="afa"/>
            </w:pPr>
            <w:r>
              <w:t>Флажок</w:t>
            </w:r>
          </w:p>
        </w:tc>
        <w:tc>
          <w:tcPr>
            <w:tcW w:w="424" w:type="dxa"/>
            <w:vAlign w:val="center"/>
          </w:tcPr>
          <w:p w14:paraId="00E609F3" w14:textId="77777777" w:rsidR="003D2564" w:rsidRDefault="003D2564" w:rsidP="0055457C">
            <w:pPr>
              <w:pStyle w:val="afa"/>
            </w:pPr>
            <w:r>
              <w:t>5</w:t>
            </w:r>
          </w:p>
        </w:tc>
        <w:tc>
          <w:tcPr>
            <w:tcW w:w="1280" w:type="dxa"/>
            <w:vAlign w:val="center"/>
          </w:tcPr>
          <w:p w14:paraId="141857BE" w14:textId="77777777" w:rsidR="003D2564" w:rsidRPr="0079221D" w:rsidRDefault="003D2564" w:rsidP="0055457C">
            <w:pPr>
              <w:pStyle w:val="afa"/>
              <w:spacing w:beforeLines="40" w:before="96" w:afterLines="40" w:after="96"/>
            </w:pPr>
          </w:p>
        </w:tc>
        <w:tc>
          <w:tcPr>
            <w:tcW w:w="1280" w:type="dxa"/>
            <w:vAlign w:val="center"/>
          </w:tcPr>
          <w:p w14:paraId="04EACACD" w14:textId="77777777" w:rsidR="003D2564" w:rsidRPr="005619DF" w:rsidRDefault="003D2564" w:rsidP="0055457C">
            <w:pPr>
              <w:pStyle w:val="afa"/>
              <w:spacing w:beforeLines="40" w:before="96" w:afterLines="40" w:after="96"/>
            </w:pPr>
          </w:p>
        </w:tc>
        <w:tc>
          <w:tcPr>
            <w:tcW w:w="1409" w:type="dxa"/>
          </w:tcPr>
          <w:p w14:paraId="3E72D0FC" w14:textId="77777777" w:rsidR="003D2564" w:rsidRDefault="003D2564" w:rsidP="0055457C">
            <w:pPr>
              <w:ind w:left="0" w:firstLine="0"/>
            </w:pPr>
          </w:p>
        </w:tc>
        <w:tc>
          <w:tcPr>
            <w:tcW w:w="1411" w:type="dxa"/>
            <w:vAlign w:val="center"/>
          </w:tcPr>
          <w:p w14:paraId="55C81FB6"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79756846"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282E397F"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10607E8D"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60E3B0A7" w14:textId="77777777" w:rsidR="003D2564" w:rsidRPr="00175ED0" w:rsidRDefault="003D2564"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включить в </w:t>
            </w:r>
            <w:r>
              <w:rPr>
                <w:rFonts w:ascii="Arial" w:hAnsi="Arial" w:cs="Arial"/>
                <w:sz w:val="16"/>
                <w:szCs w:val="16"/>
              </w:rPr>
              <w:t>печать</w:t>
            </w:r>
            <w:r w:rsidRPr="009420AE">
              <w:rPr>
                <w:rFonts w:ascii="Arial" w:hAnsi="Arial" w:cs="Arial"/>
                <w:sz w:val="16"/>
                <w:szCs w:val="16"/>
              </w:rPr>
              <w:t xml:space="preserve"> выписки </w:t>
            </w:r>
            <w:r>
              <w:rPr>
                <w:rFonts w:ascii="Arial" w:hAnsi="Arial" w:cs="Arial"/>
                <w:sz w:val="16"/>
                <w:szCs w:val="16"/>
              </w:rPr>
              <w:t>дебетовые документы</w:t>
            </w:r>
          </w:p>
        </w:tc>
        <w:tc>
          <w:tcPr>
            <w:tcW w:w="999" w:type="dxa"/>
            <w:vAlign w:val="center"/>
          </w:tcPr>
          <w:p w14:paraId="19FCD0CF" w14:textId="77777777" w:rsidR="003D2564" w:rsidRDefault="003D2564" w:rsidP="0055457C">
            <w:pPr>
              <w:pStyle w:val="afa"/>
              <w:rPr>
                <w:lang w:eastAsia="en-US"/>
              </w:rPr>
            </w:pPr>
          </w:p>
        </w:tc>
      </w:tr>
      <w:tr w:rsidR="003D2564" w:rsidRPr="00BC0471" w14:paraId="4F6D7372" w14:textId="77777777" w:rsidTr="0055457C">
        <w:trPr>
          <w:cantSplit/>
        </w:trPr>
        <w:tc>
          <w:tcPr>
            <w:tcW w:w="568" w:type="dxa"/>
            <w:vAlign w:val="center"/>
          </w:tcPr>
          <w:p w14:paraId="375BE482" w14:textId="77777777" w:rsidR="003D2564" w:rsidRDefault="003D2564" w:rsidP="0055457C">
            <w:pPr>
              <w:pStyle w:val="afa"/>
              <w:numPr>
                <w:ilvl w:val="0"/>
                <w:numId w:val="17"/>
              </w:numPr>
              <w:rPr>
                <w:rStyle w:val="af9"/>
              </w:rPr>
            </w:pPr>
          </w:p>
        </w:tc>
        <w:tc>
          <w:tcPr>
            <w:tcW w:w="1276" w:type="dxa"/>
            <w:vAlign w:val="center"/>
          </w:tcPr>
          <w:p w14:paraId="5B5A1EF3" w14:textId="77777777" w:rsidR="003D2564" w:rsidRDefault="003D2564" w:rsidP="0055457C">
            <w:pPr>
              <w:pStyle w:val="afa"/>
            </w:pPr>
            <w:r>
              <w:t>Кредитовые документы</w:t>
            </w:r>
          </w:p>
        </w:tc>
        <w:tc>
          <w:tcPr>
            <w:tcW w:w="850" w:type="dxa"/>
            <w:vAlign w:val="center"/>
          </w:tcPr>
          <w:p w14:paraId="2B62344F" w14:textId="77777777" w:rsidR="003D2564" w:rsidRPr="00EE21B5" w:rsidRDefault="003D2564" w:rsidP="0055457C">
            <w:pPr>
              <w:pStyle w:val="afa"/>
            </w:pPr>
            <w:r>
              <w:t>Флажок</w:t>
            </w:r>
          </w:p>
        </w:tc>
        <w:tc>
          <w:tcPr>
            <w:tcW w:w="424" w:type="dxa"/>
            <w:vAlign w:val="center"/>
          </w:tcPr>
          <w:p w14:paraId="717D80FB" w14:textId="77777777" w:rsidR="003D2564" w:rsidRDefault="003D2564" w:rsidP="0055457C">
            <w:pPr>
              <w:pStyle w:val="afa"/>
            </w:pPr>
            <w:r>
              <w:t>6</w:t>
            </w:r>
          </w:p>
        </w:tc>
        <w:tc>
          <w:tcPr>
            <w:tcW w:w="1280" w:type="dxa"/>
            <w:vAlign w:val="center"/>
          </w:tcPr>
          <w:p w14:paraId="76CA058E" w14:textId="77777777" w:rsidR="003D2564" w:rsidRPr="0079221D" w:rsidRDefault="003D2564" w:rsidP="0055457C">
            <w:pPr>
              <w:pStyle w:val="afa"/>
              <w:spacing w:beforeLines="40" w:before="96" w:afterLines="40" w:after="96"/>
            </w:pPr>
          </w:p>
        </w:tc>
        <w:tc>
          <w:tcPr>
            <w:tcW w:w="1280" w:type="dxa"/>
            <w:vAlign w:val="center"/>
          </w:tcPr>
          <w:p w14:paraId="3F4419D6" w14:textId="77777777" w:rsidR="003D2564" w:rsidRPr="005619DF" w:rsidRDefault="003D2564" w:rsidP="0055457C">
            <w:pPr>
              <w:pStyle w:val="afa"/>
              <w:spacing w:beforeLines="40" w:before="96" w:afterLines="40" w:after="96"/>
            </w:pPr>
          </w:p>
        </w:tc>
        <w:tc>
          <w:tcPr>
            <w:tcW w:w="1409" w:type="dxa"/>
          </w:tcPr>
          <w:p w14:paraId="32A00D52" w14:textId="77777777" w:rsidR="003D2564" w:rsidRDefault="003D2564" w:rsidP="0055457C">
            <w:pPr>
              <w:ind w:left="0" w:firstLine="0"/>
            </w:pPr>
          </w:p>
        </w:tc>
        <w:tc>
          <w:tcPr>
            <w:tcW w:w="1411" w:type="dxa"/>
            <w:vAlign w:val="center"/>
          </w:tcPr>
          <w:p w14:paraId="412BCFD1"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48D05446"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7B3DE8FA"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111FC013"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0A18591F" w14:textId="77777777" w:rsidR="003D2564" w:rsidRPr="00175ED0" w:rsidRDefault="003D2564"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включить в </w:t>
            </w:r>
            <w:r>
              <w:rPr>
                <w:rFonts w:ascii="Arial" w:hAnsi="Arial" w:cs="Arial"/>
                <w:sz w:val="16"/>
                <w:szCs w:val="16"/>
              </w:rPr>
              <w:t>печать</w:t>
            </w:r>
            <w:r w:rsidRPr="009420AE">
              <w:rPr>
                <w:rFonts w:ascii="Arial" w:hAnsi="Arial" w:cs="Arial"/>
                <w:sz w:val="16"/>
                <w:szCs w:val="16"/>
              </w:rPr>
              <w:t xml:space="preserve"> выписки </w:t>
            </w:r>
            <w:r>
              <w:rPr>
                <w:rFonts w:ascii="Arial" w:hAnsi="Arial" w:cs="Arial"/>
                <w:sz w:val="16"/>
                <w:szCs w:val="16"/>
              </w:rPr>
              <w:t>кредитовые документы</w:t>
            </w:r>
          </w:p>
        </w:tc>
        <w:tc>
          <w:tcPr>
            <w:tcW w:w="999" w:type="dxa"/>
            <w:vAlign w:val="center"/>
          </w:tcPr>
          <w:p w14:paraId="631FA0EC" w14:textId="77777777" w:rsidR="003D2564" w:rsidRDefault="003D2564" w:rsidP="0055457C">
            <w:pPr>
              <w:pStyle w:val="afa"/>
              <w:rPr>
                <w:lang w:eastAsia="en-US"/>
              </w:rPr>
            </w:pPr>
          </w:p>
        </w:tc>
      </w:tr>
      <w:tr w:rsidR="003D2564" w:rsidRPr="00BC0471" w14:paraId="1AD73012" w14:textId="77777777" w:rsidTr="0055457C">
        <w:trPr>
          <w:cantSplit/>
        </w:trPr>
        <w:tc>
          <w:tcPr>
            <w:tcW w:w="568" w:type="dxa"/>
            <w:vAlign w:val="center"/>
          </w:tcPr>
          <w:p w14:paraId="34F2C3F7" w14:textId="77777777" w:rsidR="003D2564" w:rsidRDefault="003D2564" w:rsidP="0055457C">
            <w:pPr>
              <w:pStyle w:val="afa"/>
              <w:numPr>
                <w:ilvl w:val="0"/>
                <w:numId w:val="17"/>
              </w:numPr>
              <w:rPr>
                <w:rStyle w:val="af9"/>
              </w:rPr>
            </w:pPr>
          </w:p>
        </w:tc>
        <w:tc>
          <w:tcPr>
            <w:tcW w:w="1276" w:type="dxa"/>
            <w:vAlign w:val="center"/>
          </w:tcPr>
          <w:p w14:paraId="6054B59E" w14:textId="77777777" w:rsidR="003D2564" w:rsidRDefault="003D2564" w:rsidP="0055457C">
            <w:pPr>
              <w:pStyle w:val="afa"/>
            </w:pPr>
            <w:r>
              <w:t>Проводки по переоценке</w:t>
            </w:r>
          </w:p>
        </w:tc>
        <w:tc>
          <w:tcPr>
            <w:tcW w:w="850" w:type="dxa"/>
            <w:vAlign w:val="center"/>
          </w:tcPr>
          <w:p w14:paraId="2CC854E7" w14:textId="77777777" w:rsidR="003D2564" w:rsidRPr="00EE21B5" w:rsidRDefault="003D2564" w:rsidP="0055457C">
            <w:pPr>
              <w:pStyle w:val="afa"/>
            </w:pPr>
            <w:r>
              <w:t>Флажок</w:t>
            </w:r>
          </w:p>
        </w:tc>
        <w:tc>
          <w:tcPr>
            <w:tcW w:w="424" w:type="dxa"/>
            <w:vAlign w:val="center"/>
          </w:tcPr>
          <w:p w14:paraId="1C6DE7FA" w14:textId="77777777" w:rsidR="003D2564" w:rsidRDefault="003D2564" w:rsidP="0055457C">
            <w:pPr>
              <w:pStyle w:val="afa"/>
            </w:pPr>
            <w:r>
              <w:t>7</w:t>
            </w:r>
          </w:p>
        </w:tc>
        <w:tc>
          <w:tcPr>
            <w:tcW w:w="1280" w:type="dxa"/>
            <w:vAlign w:val="center"/>
          </w:tcPr>
          <w:p w14:paraId="3F69354A" w14:textId="77777777" w:rsidR="003D2564" w:rsidRPr="0079221D" w:rsidRDefault="003D2564" w:rsidP="0055457C">
            <w:pPr>
              <w:pStyle w:val="afa"/>
              <w:spacing w:beforeLines="40" w:before="96" w:afterLines="40" w:after="96"/>
            </w:pPr>
          </w:p>
        </w:tc>
        <w:tc>
          <w:tcPr>
            <w:tcW w:w="1280" w:type="dxa"/>
            <w:vAlign w:val="center"/>
          </w:tcPr>
          <w:p w14:paraId="422E3F0F" w14:textId="77777777" w:rsidR="003D2564" w:rsidRPr="005619DF" w:rsidRDefault="003D2564" w:rsidP="0055457C">
            <w:pPr>
              <w:pStyle w:val="afa"/>
              <w:spacing w:beforeLines="40" w:before="96" w:afterLines="40" w:after="96"/>
            </w:pPr>
          </w:p>
        </w:tc>
        <w:tc>
          <w:tcPr>
            <w:tcW w:w="1409" w:type="dxa"/>
          </w:tcPr>
          <w:p w14:paraId="033600DD" w14:textId="77777777" w:rsidR="003D2564" w:rsidRDefault="003D2564" w:rsidP="0055457C">
            <w:pPr>
              <w:ind w:left="0" w:firstLine="0"/>
            </w:pPr>
          </w:p>
        </w:tc>
        <w:tc>
          <w:tcPr>
            <w:tcW w:w="1411" w:type="dxa"/>
            <w:vAlign w:val="center"/>
          </w:tcPr>
          <w:p w14:paraId="49CBCCAA"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2A77804F"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45822C6B"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2DEED6EB"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3EB7CB3D" w14:textId="4BBCB876" w:rsidR="003D2564" w:rsidRPr="00175ED0" w:rsidRDefault="003D2564" w:rsidP="0051521E">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w:t>
            </w:r>
            <w:ins w:id="4792" w:author="Логинова Екатерина Александровна" w:date="2019-02-15T09:40:00Z">
              <w:r w:rsidR="0051521E">
                <w:rPr>
                  <w:rFonts w:ascii="Arial" w:hAnsi="Arial" w:cs="Arial"/>
                  <w:sz w:val="16"/>
                  <w:szCs w:val="16"/>
                </w:rPr>
                <w:t>от</w:t>
              </w:r>
            </w:ins>
            <w:ins w:id="4793" w:author="Логинова Екатерина Александровна" w:date="2019-02-15T09:42:00Z">
              <w:r w:rsidR="0051521E">
                <w:rPr>
                  <w:rFonts w:ascii="Arial" w:hAnsi="Arial" w:cs="Arial"/>
                  <w:sz w:val="16"/>
                  <w:szCs w:val="16"/>
                </w:rPr>
                <w:t>ображать</w:t>
              </w:r>
            </w:ins>
            <w:ins w:id="4794" w:author="Логинова Екатерина Александровна" w:date="2019-02-15T09:40:00Z">
              <w:r w:rsidR="0051521E">
                <w:rPr>
                  <w:rFonts w:ascii="Arial" w:hAnsi="Arial" w:cs="Arial"/>
                  <w:sz w:val="16"/>
                  <w:szCs w:val="16"/>
                </w:rPr>
                <w:t xml:space="preserve"> операции по переоценке в выписке </w:t>
              </w:r>
            </w:ins>
            <w:ins w:id="4795" w:author="Логинова Екатерина Александровна" w:date="2019-02-15T09:41:00Z">
              <w:r w:rsidR="0051521E">
                <w:rPr>
                  <w:rFonts w:ascii="Arial" w:hAnsi="Arial" w:cs="Arial"/>
                  <w:sz w:val="16"/>
                  <w:szCs w:val="16"/>
                </w:rPr>
                <w:t>, если выписка печатается с приложениями необходима печатать документ</w:t>
              </w:r>
            </w:ins>
            <w:ins w:id="4796" w:author="Логинова Екатерина Александровна" w:date="2019-02-15T09:42:00Z">
              <w:r w:rsidR="0051521E">
                <w:rPr>
                  <w:rFonts w:ascii="Arial" w:hAnsi="Arial" w:cs="Arial"/>
                  <w:sz w:val="16"/>
                  <w:szCs w:val="16"/>
                </w:rPr>
                <w:t>ов</w:t>
              </w:r>
            </w:ins>
            <w:ins w:id="4797" w:author="Логинова Екатерина Александровна" w:date="2019-02-15T09:41:00Z">
              <w:r w:rsidR="0051521E">
                <w:rPr>
                  <w:rFonts w:ascii="Arial" w:hAnsi="Arial" w:cs="Arial"/>
                  <w:sz w:val="16"/>
                  <w:szCs w:val="16"/>
                </w:rPr>
                <w:t xml:space="preserve"> по переоценке</w:t>
              </w:r>
            </w:ins>
            <w:del w:id="4798" w:author="Логинова Екатерина Александровна" w:date="2019-02-15T09:42:00Z">
              <w:r w:rsidRPr="009420AE" w:rsidDel="0051521E">
                <w:rPr>
                  <w:rFonts w:ascii="Arial" w:hAnsi="Arial" w:cs="Arial"/>
                  <w:sz w:val="16"/>
                  <w:szCs w:val="16"/>
                </w:rPr>
                <w:delText xml:space="preserve">включить в </w:delText>
              </w:r>
              <w:r w:rsidDel="0051521E">
                <w:rPr>
                  <w:rFonts w:ascii="Arial" w:hAnsi="Arial" w:cs="Arial"/>
                  <w:sz w:val="16"/>
                  <w:szCs w:val="16"/>
                </w:rPr>
                <w:delText>печать</w:delText>
              </w:r>
              <w:r w:rsidRPr="009420AE" w:rsidDel="0051521E">
                <w:rPr>
                  <w:rFonts w:ascii="Arial" w:hAnsi="Arial" w:cs="Arial"/>
                  <w:sz w:val="16"/>
                  <w:szCs w:val="16"/>
                </w:rPr>
                <w:delText xml:space="preserve"> выписки проводки по переоценке</w:delText>
              </w:r>
            </w:del>
            <w:r>
              <w:rPr>
                <w:rFonts w:ascii="Arial" w:hAnsi="Arial" w:cs="Arial"/>
                <w:sz w:val="16"/>
                <w:szCs w:val="16"/>
              </w:rPr>
              <w:t>.</w:t>
            </w:r>
          </w:p>
        </w:tc>
        <w:tc>
          <w:tcPr>
            <w:tcW w:w="999" w:type="dxa"/>
            <w:vAlign w:val="center"/>
          </w:tcPr>
          <w:p w14:paraId="2BFCC325" w14:textId="77777777" w:rsidR="003D2564" w:rsidRDefault="003D2564" w:rsidP="0055457C">
            <w:pPr>
              <w:pStyle w:val="afa"/>
              <w:rPr>
                <w:lang w:eastAsia="en-US"/>
              </w:rPr>
            </w:pPr>
          </w:p>
        </w:tc>
      </w:tr>
      <w:tr w:rsidR="003D2564" w:rsidRPr="00BC0471" w14:paraId="24EA0825" w14:textId="77777777" w:rsidTr="0055457C">
        <w:trPr>
          <w:cantSplit/>
        </w:trPr>
        <w:tc>
          <w:tcPr>
            <w:tcW w:w="568" w:type="dxa"/>
            <w:vAlign w:val="center"/>
          </w:tcPr>
          <w:p w14:paraId="4C5BDCE8" w14:textId="77777777" w:rsidR="003D2564" w:rsidRDefault="003D2564" w:rsidP="0055457C">
            <w:pPr>
              <w:pStyle w:val="afa"/>
              <w:numPr>
                <w:ilvl w:val="0"/>
                <w:numId w:val="17"/>
              </w:numPr>
              <w:rPr>
                <w:rStyle w:val="af9"/>
              </w:rPr>
            </w:pPr>
          </w:p>
        </w:tc>
        <w:tc>
          <w:tcPr>
            <w:tcW w:w="1276" w:type="dxa"/>
            <w:vAlign w:val="center"/>
          </w:tcPr>
          <w:p w14:paraId="7B369D39" w14:textId="77777777" w:rsidR="003D2564" w:rsidRDefault="003D2564" w:rsidP="0055457C">
            <w:pPr>
              <w:pStyle w:val="afa"/>
            </w:pPr>
            <w:r>
              <w:t>Форма 1 (Обычная выписка)</w:t>
            </w:r>
          </w:p>
        </w:tc>
        <w:tc>
          <w:tcPr>
            <w:tcW w:w="850" w:type="dxa"/>
            <w:vAlign w:val="center"/>
          </w:tcPr>
          <w:p w14:paraId="793A97F4" w14:textId="77777777" w:rsidR="003D2564" w:rsidRPr="00EE21B5" w:rsidRDefault="003D2564" w:rsidP="0055457C">
            <w:pPr>
              <w:pStyle w:val="afa"/>
            </w:pPr>
            <w:r>
              <w:t xml:space="preserve">Радиокнопка </w:t>
            </w:r>
          </w:p>
        </w:tc>
        <w:tc>
          <w:tcPr>
            <w:tcW w:w="424" w:type="dxa"/>
            <w:vAlign w:val="center"/>
          </w:tcPr>
          <w:p w14:paraId="57E45C68" w14:textId="77777777" w:rsidR="003D2564" w:rsidRDefault="003D2564" w:rsidP="0055457C">
            <w:pPr>
              <w:pStyle w:val="afa"/>
            </w:pPr>
            <w:r>
              <w:t>8</w:t>
            </w:r>
          </w:p>
        </w:tc>
        <w:tc>
          <w:tcPr>
            <w:tcW w:w="1280" w:type="dxa"/>
            <w:vAlign w:val="center"/>
          </w:tcPr>
          <w:p w14:paraId="6EB9E9DB" w14:textId="77777777" w:rsidR="003D2564" w:rsidRPr="0079221D" w:rsidRDefault="003D2564" w:rsidP="0055457C">
            <w:pPr>
              <w:pStyle w:val="afa"/>
              <w:spacing w:beforeLines="40" w:before="96" w:afterLines="40" w:after="96"/>
            </w:pPr>
          </w:p>
        </w:tc>
        <w:tc>
          <w:tcPr>
            <w:tcW w:w="1280" w:type="dxa"/>
            <w:vAlign w:val="center"/>
          </w:tcPr>
          <w:p w14:paraId="6D4D5BDC" w14:textId="77777777" w:rsidR="003D2564" w:rsidRPr="005619DF" w:rsidRDefault="003D2564" w:rsidP="0055457C">
            <w:pPr>
              <w:pStyle w:val="afa"/>
              <w:spacing w:beforeLines="40" w:before="96" w:afterLines="40" w:after="96"/>
            </w:pPr>
          </w:p>
        </w:tc>
        <w:tc>
          <w:tcPr>
            <w:tcW w:w="1409" w:type="dxa"/>
          </w:tcPr>
          <w:p w14:paraId="4BC9F6F0" w14:textId="77777777" w:rsidR="003D2564" w:rsidRDefault="003D2564" w:rsidP="0055457C">
            <w:pPr>
              <w:ind w:left="0" w:firstLine="0"/>
            </w:pPr>
          </w:p>
        </w:tc>
        <w:tc>
          <w:tcPr>
            <w:tcW w:w="1411" w:type="dxa"/>
            <w:vAlign w:val="center"/>
          </w:tcPr>
          <w:p w14:paraId="1E13444F"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64304C7C"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2BF31D52"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28B89853"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4CB87135" w14:textId="77777777" w:rsidR="003D2564" w:rsidRDefault="003D2564"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стандартную выписку.</w:t>
            </w:r>
          </w:p>
          <w:p w14:paraId="5ADBDBEA" w14:textId="77777777" w:rsidR="003D2564" w:rsidRPr="00175ED0" w:rsidRDefault="003D2564" w:rsidP="0055457C">
            <w:pPr>
              <w:ind w:left="0" w:firstLine="0"/>
              <w:rPr>
                <w:rFonts w:ascii="Arial" w:hAnsi="Arial" w:cs="Arial"/>
                <w:sz w:val="16"/>
                <w:szCs w:val="16"/>
              </w:rPr>
            </w:pPr>
            <w:r>
              <w:rPr>
                <w:rFonts w:ascii="Arial" w:hAnsi="Arial" w:cs="Arial"/>
                <w:sz w:val="16"/>
                <w:szCs w:val="16"/>
              </w:rPr>
              <w:t>Если выбрано 1, то поле «</w:t>
            </w:r>
            <w:r w:rsidRPr="002C6DE1">
              <w:rPr>
                <w:rFonts w:ascii="Arial" w:hAnsi="Arial" w:cs="Arial"/>
                <w:i/>
                <w:sz w:val="16"/>
                <w:szCs w:val="16"/>
              </w:rPr>
              <w:t>Форма 2 (Обычная выписка с приложениями)</w:t>
            </w:r>
            <w:r>
              <w:rPr>
                <w:rFonts w:ascii="Arial" w:hAnsi="Arial" w:cs="Arial"/>
                <w:sz w:val="16"/>
                <w:szCs w:val="16"/>
              </w:rPr>
              <w:t>» =0 (выключено) и поле «</w:t>
            </w:r>
            <w:r w:rsidRPr="002C6DE1">
              <w:rPr>
                <w:rFonts w:ascii="Arial" w:hAnsi="Arial" w:cs="Arial"/>
                <w:i/>
                <w:sz w:val="16"/>
                <w:szCs w:val="16"/>
              </w:rPr>
              <w:t>Форма 3 (Расширенная выписка)</w:t>
            </w:r>
            <w:r>
              <w:rPr>
                <w:rFonts w:ascii="Arial" w:hAnsi="Arial" w:cs="Arial"/>
                <w:sz w:val="16"/>
                <w:szCs w:val="16"/>
              </w:rPr>
              <w:t>» =0 (выключено)</w:t>
            </w:r>
          </w:p>
        </w:tc>
        <w:tc>
          <w:tcPr>
            <w:tcW w:w="999" w:type="dxa"/>
            <w:vAlign w:val="center"/>
          </w:tcPr>
          <w:p w14:paraId="3F907BCC" w14:textId="77777777" w:rsidR="003D2564" w:rsidRDefault="003D2564" w:rsidP="0055457C">
            <w:pPr>
              <w:pStyle w:val="afa"/>
              <w:rPr>
                <w:lang w:eastAsia="en-US"/>
              </w:rPr>
            </w:pPr>
          </w:p>
        </w:tc>
      </w:tr>
      <w:tr w:rsidR="003D2564" w:rsidRPr="00BC0471" w14:paraId="02023386" w14:textId="77777777" w:rsidTr="0055457C">
        <w:trPr>
          <w:cantSplit/>
        </w:trPr>
        <w:tc>
          <w:tcPr>
            <w:tcW w:w="568" w:type="dxa"/>
            <w:vAlign w:val="center"/>
          </w:tcPr>
          <w:p w14:paraId="41472E69" w14:textId="77777777" w:rsidR="003D2564" w:rsidRDefault="003D2564" w:rsidP="0055457C">
            <w:pPr>
              <w:pStyle w:val="afa"/>
              <w:numPr>
                <w:ilvl w:val="0"/>
                <w:numId w:val="17"/>
              </w:numPr>
              <w:rPr>
                <w:rStyle w:val="af9"/>
              </w:rPr>
            </w:pPr>
          </w:p>
        </w:tc>
        <w:tc>
          <w:tcPr>
            <w:tcW w:w="1276" w:type="dxa"/>
            <w:vAlign w:val="center"/>
          </w:tcPr>
          <w:p w14:paraId="62CC4A1C" w14:textId="77777777" w:rsidR="003D2564" w:rsidRDefault="003D2564" w:rsidP="0055457C">
            <w:pPr>
              <w:pStyle w:val="afa"/>
            </w:pPr>
            <w:r>
              <w:t>Форма 2 (Обычная выписка с приложениями)</w:t>
            </w:r>
          </w:p>
        </w:tc>
        <w:tc>
          <w:tcPr>
            <w:tcW w:w="850" w:type="dxa"/>
            <w:vAlign w:val="center"/>
          </w:tcPr>
          <w:p w14:paraId="5243F773" w14:textId="77777777" w:rsidR="003D2564" w:rsidRDefault="003D2564" w:rsidP="0055457C">
            <w:pPr>
              <w:pStyle w:val="afa"/>
            </w:pPr>
            <w:r>
              <w:t>Радиокнопка</w:t>
            </w:r>
          </w:p>
        </w:tc>
        <w:tc>
          <w:tcPr>
            <w:tcW w:w="424" w:type="dxa"/>
            <w:vAlign w:val="center"/>
          </w:tcPr>
          <w:p w14:paraId="1478EA78" w14:textId="77777777" w:rsidR="003D2564" w:rsidRDefault="003D2564" w:rsidP="0055457C">
            <w:pPr>
              <w:pStyle w:val="afa"/>
            </w:pPr>
            <w:r>
              <w:t>9</w:t>
            </w:r>
          </w:p>
        </w:tc>
        <w:tc>
          <w:tcPr>
            <w:tcW w:w="1280" w:type="dxa"/>
            <w:vAlign w:val="center"/>
          </w:tcPr>
          <w:p w14:paraId="7DC7C273" w14:textId="77777777" w:rsidR="003D2564" w:rsidRPr="0079221D" w:rsidRDefault="003D2564" w:rsidP="0055457C">
            <w:pPr>
              <w:pStyle w:val="afa"/>
              <w:spacing w:beforeLines="40" w:before="96" w:afterLines="40" w:after="96"/>
            </w:pPr>
          </w:p>
        </w:tc>
        <w:tc>
          <w:tcPr>
            <w:tcW w:w="1280" w:type="dxa"/>
            <w:vAlign w:val="center"/>
          </w:tcPr>
          <w:p w14:paraId="737BB334" w14:textId="77777777" w:rsidR="003D2564" w:rsidRPr="005619DF" w:rsidRDefault="003D2564" w:rsidP="0055457C">
            <w:pPr>
              <w:pStyle w:val="afa"/>
              <w:spacing w:beforeLines="40" w:before="96" w:afterLines="40" w:after="96"/>
            </w:pPr>
          </w:p>
        </w:tc>
        <w:tc>
          <w:tcPr>
            <w:tcW w:w="1409" w:type="dxa"/>
          </w:tcPr>
          <w:p w14:paraId="6B96D4CA" w14:textId="77777777" w:rsidR="003D2564" w:rsidRDefault="003D2564" w:rsidP="0055457C">
            <w:pPr>
              <w:ind w:left="0" w:firstLine="0"/>
            </w:pPr>
          </w:p>
        </w:tc>
        <w:tc>
          <w:tcPr>
            <w:tcW w:w="1411" w:type="dxa"/>
            <w:vAlign w:val="center"/>
          </w:tcPr>
          <w:p w14:paraId="146E2FD0"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622CFDBA"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730EA721"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142E7FAC"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нет</w:t>
            </w:r>
            <w:r w:rsidRPr="009420AE">
              <w:rPr>
                <w:rFonts w:ascii="Arial" w:hAnsi="Arial" w:cs="Arial"/>
                <w:sz w:val="16"/>
                <w:szCs w:val="16"/>
              </w:rPr>
              <w:t xml:space="preserve"> (</w:t>
            </w:r>
            <w:r>
              <w:rPr>
                <w:rFonts w:ascii="Arial" w:hAnsi="Arial" w:cs="Arial"/>
                <w:sz w:val="16"/>
                <w:szCs w:val="16"/>
              </w:rPr>
              <w:t>выключен</w:t>
            </w:r>
            <w:r w:rsidRPr="009420AE">
              <w:rPr>
                <w:rFonts w:ascii="Arial" w:hAnsi="Arial" w:cs="Arial"/>
                <w:sz w:val="16"/>
                <w:szCs w:val="16"/>
              </w:rPr>
              <w:t>).</w:t>
            </w:r>
          </w:p>
          <w:p w14:paraId="56E4A580" w14:textId="77777777" w:rsidR="003D2564" w:rsidRDefault="003D2564"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выписку с приложениями. </w:t>
            </w:r>
          </w:p>
          <w:p w14:paraId="1CAE0C4C" w14:textId="77777777" w:rsidR="003D2564" w:rsidRPr="00175ED0" w:rsidRDefault="003D2564" w:rsidP="0055457C">
            <w:pPr>
              <w:ind w:left="0" w:firstLine="0"/>
              <w:rPr>
                <w:rFonts w:ascii="Arial" w:hAnsi="Arial" w:cs="Arial"/>
                <w:sz w:val="16"/>
                <w:szCs w:val="16"/>
              </w:rPr>
            </w:pPr>
            <w:r>
              <w:rPr>
                <w:rFonts w:ascii="Arial" w:hAnsi="Arial" w:cs="Arial"/>
                <w:sz w:val="16"/>
                <w:szCs w:val="16"/>
              </w:rPr>
              <w:t>Если выбрано 1, то поле «</w:t>
            </w:r>
            <w:r w:rsidRPr="002C6DE1">
              <w:rPr>
                <w:rFonts w:ascii="Arial" w:hAnsi="Arial" w:cs="Arial"/>
                <w:i/>
                <w:sz w:val="16"/>
                <w:szCs w:val="16"/>
              </w:rPr>
              <w:t xml:space="preserve">Форма </w:t>
            </w:r>
            <w:r>
              <w:rPr>
                <w:rFonts w:ascii="Arial" w:hAnsi="Arial" w:cs="Arial"/>
                <w:i/>
                <w:sz w:val="16"/>
                <w:szCs w:val="16"/>
              </w:rPr>
              <w:t>1 (Обычная выписка</w:t>
            </w:r>
            <w:r w:rsidRPr="002C6DE1">
              <w:rPr>
                <w:rFonts w:ascii="Arial" w:hAnsi="Arial" w:cs="Arial"/>
                <w:i/>
                <w:sz w:val="16"/>
                <w:szCs w:val="16"/>
              </w:rPr>
              <w:t>)</w:t>
            </w:r>
            <w:r>
              <w:rPr>
                <w:rFonts w:ascii="Arial" w:hAnsi="Arial" w:cs="Arial"/>
                <w:sz w:val="16"/>
                <w:szCs w:val="16"/>
              </w:rPr>
              <w:t>» =0 (выключено) и поле «</w:t>
            </w:r>
            <w:r w:rsidRPr="002C6DE1">
              <w:rPr>
                <w:rFonts w:ascii="Arial" w:hAnsi="Arial" w:cs="Arial"/>
                <w:i/>
                <w:sz w:val="16"/>
                <w:szCs w:val="16"/>
              </w:rPr>
              <w:t>Форма 3 (Расширенная выписка)</w:t>
            </w:r>
            <w:r>
              <w:rPr>
                <w:rFonts w:ascii="Arial" w:hAnsi="Arial" w:cs="Arial"/>
                <w:sz w:val="16"/>
                <w:szCs w:val="16"/>
              </w:rPr>
              <w:t>» =0 (выключено)</w:t>
            </w:r>
          </w:p>
        </w:tc>
        <w:tc>
          <w:tcPr>
            <w:tcW w:w="999" w:type="dxa"/>
            <w:vAlign w:val="center"/>
          </w:tcPr>
          <w:p w14:paraId="5C1A8F8E" w14:textId="77777777" w:rsidR="003D2564" w:rsidRDefault="003D2564" w:rsidP="0055457C">
            <w:pPr>
              <w:pStyle w:val="afa"/>
              <w:rPr>
                <w:lang w:eastAsia="en-US"/>
              </w:rPr>
            </w:pPr>
          </w:p>
        </w:tc>
      </w:tr>
      <w:tr w:rsidR="003D2564" w:rsidRPr="00BC0471" w14:paraId="1AC5BDF9" w14:textId="77777777" w:rsidTr="0055457C">
        <w:trPr>
          <w:cantSplit/>
        </w:trPr>
        <w:tc>
          <w:tcPr>
            <w:tcW w:w="568" w:type="dxa"/>
            <w:vAlign w:val="center"/>
          </w:tcPr>
          <w:p w14:paraId="297F559A" w14:textId="77777777" w:rsidR="003D2564" w:rsidRDefault="003D2564" w:rsidP="0055457C">
            <w:pPr>
              <w:pStyle w:val="afa"/>
              <w:numPr>
                <w:ilvl w:val="0"/>
                <w:numId w:val="17"/>
              </w:numPr>
              <w:rPr>
                <w:rStyle w:val="af9"/>
              </w:rPr>
            </w:pPr>
          </w:p>
        </w:tc>
        <w:tc>
          <w:tcPr>
            <w:tcW w:w="1276" w:type="dxa"/>
            <w:vAlign w:val="center"/>
          </w:tcPr>
          <w:p w14:paraId="1503B816" w14:textId="77777777" w:rsidR="003D2564" w:rsidRDefault="003D2564" w:rsidP="0055457C">
            <w:pPr>
              <w:pStyle w:val="afa"/>
            </w:pPr>
            <w:r>
              <w:t>Форма 3 (Расширенная выписка)</w:t>
            </w:r>
          </w:p>
        </w:tc>
        <w:tc>
          <w:tcPr>
            <w:tcW w:w="850" w:type="dxa"/>
            <w:vAlign w:val="center"/>
          </w:tcPr>
          <w:p w14:paraId="4AB9E4E1" w14:textId="77777777" w:rsidR="003D2564" w:rsidRDefault="003D2564" w:rsidP="0055457C">
            <w:pPr>
              <w:pStyle w:val="afa"/>
            </w:pPr>
            <w:r>
              <w:t>Радиокнопка</w:t>
            </w:r>
          </w:p>
        </w:tc>
        <w:tc>
          <w:tcPr>
            <w:tcW w:w="424" w:type="dxa"/>
            <w:vAlign w:val="center"/>
          </w:tcPr>
          <w:p w14:paraId="588E711D" w14:textId="77777777" w:rsidR="003D2564" w:rsidRDefault="003D2564" w:rsidP="0055457C">
            <w:pPr>
              <w:pStyle w:val="afa"/>
            </w:pPr>
            <w:r>
              <w:t>10</w:t>
            </w:r>
          </w:p>
        </w:tc>
        <w:tc>
          <w:tcPr>
            <w:tcW w:w="1280" w:type="dxa"/>
            <w:vAlign w:val="center"/>
          </w:tcPr>
          <w:p w14:paraId="6B965C85" w14:textId="77777777" w:rsidR="003D2564" w:rsidRPr="0079221D" w:rsidRDefault="003D2564" w:rsidP="0055457C">
            <w:pPr>
              <w:pStyle w:val="afa"/>
              <w:spacing w:beforeLines="40" w:before="96" w:afterLines="40" w:after="96"/>
            </w:pPr>
          </w:p>
        </w:tc>
        <w:tc>
          <w:tcPr>
            <w:tcW w:w="1280" w:type="dxa"/>
            <w:vAlign w:val="center"/>
          </w:tcPr>
          <w:p w14:paraId="0268453E" w14:textId="77777777" w:rsidR="003D2564" w:rsidRPr="005619DF" w:rsidRDefault="003D2564" w:rsidP="0055457C">
            <w:pPr>
              <w:pStyle w:val="afa"/>
              <w:spacing w:beforeLines="40" w:before="96" w:afterLines="40" w:after="96"/>
            </w:pPr>
          </w:p>
        </w:tc>
        <w:tc>
          <w:tcPr>
            <w:tcW w:w="1409" w:type="dxa"/>
          </w:tcPr>
          <w:p w14:paraId="753516CA" w14:textId="77777777" w:rsidR="003D2564" w:rsidRDefault="003D2564" w:rsidP="0055457C">
            <w:pPr>
              <w:ind w:left="0" w:firstLine="0"/>
            </w:pPr>
          </w:p>
        </w:tc>
        <w:tc>
          <w:tcPr>
            <w:tcW w:w="1411" w:type="dxa"/>
            <w:vAlign w:val="center"/>
          </w:tcPr>
          <w:p w14:paraId="10B8373A" w14:textId="77777777" w:rsidR="003D2564" w:rsidRDefault="003D2564" w:rsidP="0055457C">
            <w:pPr>
              <w:ind w:left="0" w:firstLine="0"/>
              <w:rPr>
                <w:rFonts w:ascii="Arial" w:hAnsi="Arial" w:cs="Arial"/>
                <w:sz w:val="16"/>
                <w:szCs w:val="16"/>
              </w:rPr>
            </w:pPr>
            <w:r>
              <w:rPr>
                <w:rFonts w:ascii="Arial" w:hAnsi="Arial" w:cs="Arial"/>
                <w:sz w:val="16"/>
                <w:szCs w:val="16"/>
              </w:rPr>
              <w:t>Отметка/ снятие отметки:</w:t>
            </w:r>
          </w:p>
          <w:p w14:paraId="062B6F96" w14:textId="77777777" w:rsidR="003D2564" w:rsidRDefault="003D2564" w:rsidP="0055457C">
            <w:pPr>
              <w:ind w:left="0" w:firstLine="0"/>
              <w:rPr>
                <w:rFonts w:ascii="Arial" w:hAnsi="Arial" w:cs="Arial"/>
                <w:sz w:val="16"/>
                <w:szCs w:val="16"/>
              </w:rPr>
            </w:pPr>
            <w:r>
              <w:rPr>
                <w:rFonts w:ascii="Arial" w:hAnsi="Arial" w:cs="Arial"/>
                <w:sz w:val="16"/>
                <w:szCs w:val="16"/>
              </w:rPr>
              <w:t>1 – да</w:t>
            </w:r>
          </w:p>
          <w:p w14:paraId="4B6473DB" w14:textId="77777777" w:rsidR="003D2564" w:rsidRDefault="003D2564" w:rsidP="0055457C">
            <w:pPr>
              <w:ind w:left="0" w:firstLine="0"/>
              <w:rPr>
                <w:rFonts w:ascii="Arial" w:hAnsi="Arial" w:cs="Arial"/>
                <w:sz w:val="16"/>
                <w:szCs w:val="16"/>
              </w:rPr>
            </w:pPr>
            <w:r>
              <w:rPr>
                <w:rFonts w:ascii="Arial" w:hAnsi="Arial" w:cs="Arial"/>
                <w:sz w:val="16"/>
                <w:szCs w:val="16"/>
              </w:rPr>
              <w:t>0 – нет</w:t>
            </w:r>
          </w:p>
          <w:p w14:paraId="67BD7265" w14:textId="77777777" w:rsidR="003D2564" w:rsidRDefault="003D2564" w:rsidP="0055457C">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нет</w:t>
            </w:r>
            <w:r w:rsidRPr="009420AE">
              <w:rPr>
                <w:rFonts w:ascii="Arial" w:hAnsi="Arial" w:cs="Arial"/>
                <w:sz w:val="16"/>
                <w:szCs w:val="16"/>
              </w:rPr>
              <w:t xml:space="preserve"> (</w:t>
            </w:r>
            <w:r>
              <w:rPr>
                <w:rFonts w:ascii="Arial" w:hAnsi="Arial" w:cs="Arial"/>
                <w:sz w:val="16"/>
                <w:szCs w:val="16"/>
              </w:rPr>
              <w:t>выключен</w:t>
            </w:r>
            <w:r w:rsidRPr="009420AE">
              <w:rPr>
                <w:rFonts w:ascii="Arial" w:hAnsi="Arial" w:cs="Arial"/>
                <w:sz w:val="16"/>
                <w:szCs w:val="16"/>
              </w:rPr>
              <w:t>).</w:t>
            </w:r>
          </w:p>
          <w:p w14:paraId="69DA84B9" w14:textId="77777777" w:rsidR="003D2564" w:rsidRDefault="003D2564"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расширенную выписку. </w:t>
            </w:r>
          </w:p>
          <w:p w14:paraId="7F22ACF5" w14:textId="77777777" w:rsidR="003D2564" w:rsidRPr="00175ED0" w:rsidRDefault="003D2564" w:rsidP="0055457C">
            <w:pPr>
              <w:ind w:left="0" w:firstLine="0"/>
              <w:rPr>
                <w:rFonts w:ascii="Arial" w:hAnsi="Arial" w:cs="Arial"/>
                <w:sz w:val="16"/>
                <w:szCs w:val="16"/>
              </w:rPr>
            </w:pPr>
            <w:r>
              <w:rPr>
                <w:rFonts w:ascii="Arial" w:hAnsi="Arial" w:cs="Arial"/>
                <w:sz w:val="16"/>
                <w:szCs w:val="16"/>
              </w:rPr>
              <w:t>Если выбрано 1, то поле «</w:t>
            </w:r>
            <w:r w:rsidRPr="002C6DE1">
              <w:rPr>
                <w:rFonts w:ascii="Arial" w:hAnsi="Arial" w:cs="Arial"/>
                <w:i/>
                <w:sz w:val="16"/>
                <w:szCs w:val="16"/>
              </w:rPr>
              <w:t xml:space="preserve">Форма </w:t>
            </w:r>
            <w:r>
              <w:rPr>
                <w:rFonts w:ascii="Arial" w:hAnsi="Arial" w:cs="Arial"/>
                <w:i/>
                <w:sz w:val="16"/>
                <w:szCs w:val="16"/>
              </w:rPr>
              <w:t>1 (Обычная выписка</w:t>
            </w:r>
            <w:r w:rsidRPr="002C6DE1">
              <w:rPr>
                <w:rFonts w:ascii="Arial" w:hAnsi="Arial" w:cs="Arial"/>
                <w:i/>
                <w:sz w:val="16"/>
                <w:szCs w:val="16"/>
              </w:rPr>
              <w:t>)</w:t>
            </w:r>
            <w:r>
              <w:rPr>
                <w:rFonts w:ascii="Arial" w:hAnsi="Arial" w:cs="Arial"/>
                <w:sz w:val="16"/>
                <w:szCs w:val="16"/>
              </w:rPr>
              <w:t>» =0 (выключено) и поле «</w:t>
            </w:r>
            <w:r w:rsidRPr="002C6DE1">
              <w:rPr>
                <w:rFonts w:ascii="Arial" w:hAnsi="Arial" w:cs="Arial"/>
                <w:i/>
                <w:sz w:val="16"/>
                <w:szCs w:val="16"/>
              </w:rPr>
              <w:t xml:space="preserve">Форма </w:t>
            </w:r>
            <w:r>
              <w:rPr>
                <w:rFonts w:ascii="Arial" w:hAnsi="Arial" w:cs="Arial"/>
                <w:i/>
                <w:sz w:val="16"/>
                <w:szCs w:val="16"/>
              </w:rPr>
              <w:t>2</w:t>
            </w:r>
            <w:r w:rsidRPr="002C6DE1">
              <w:rPr>
                <w:rFonts w:ascii="Arial" w:hAnsi="Arial" w:cs="Arial"/>
                <w:i/>
                <w:sz w:val="16"/>
                <w:szCs w:val="16"/>
              </w:rPr>
              <w:t xml:space="preserve"> (</w:t>
            </w:r>
            <w:r>
              <w:rPr>
                <w:rFonts w:ascii="Arial" w:hAnsi="Arial" w:cs="Arial"/>
                <w:i/>
                <w:sz w:val="16"/>
                <w:szCs w:val="16"/>
              </w:rPr>
              <w:t>Обычная</w:t>
            </w:r>
            <w:r w:rsidRPr="002C6DE1">
              <w:rPr>
                <w:rFonts w:ascii="Arial" w:hAnsi="Arial" w:cs="Arial"/>
                <w:i/>
                <w:sz w:val="16"/>
                <w:szCs w:val="16"/>
              </w:rPr>
              <w:t xml:space="preserve"> выписка)</w:t>
            </w:r>
            <w:r>
              <w:rPr>
                <w:rFonts w:ascii="Arial" w:hAnsi="Arial" w:cs="Arial"/>
                <w:sz w:val="16"/>
                <w:szCs w:val="16"/>
              </w:rPr>
              <w:t>» =0 (выключено)</w:t>
            </w:r>
          </w:p>
        </w:tc>
        <w:tc>
          <w:tcPr>
            <w:tcW w:w="999" w:type="dxa"/>
            <w:vAlign w:val="center"/>
          </w:tcPr>
          <w:p w14:paraId="70522797" w14:textId="77777777" w:rsidR="003D2564" w:rsidRDefault="003D2564" w:rsidP="0055457C">
            <w:pPr>
              <w:pStyle w:val="afa"/>
              <w:rPr>
                <w:lang w:eastAsia="en-US"/>
              </w:rPr>
            </w:pPr>
          </w:p>
        </w:tc>
      </w:tr>
    </w:tbl>
    <w:p w14:paraId="2F15C583" w14:textId="077DE52A" w:rsidR="003D2564" w:rsidRDefault="004A4F27" w:rsidP="007164BD">
      <w:pPr>
        <w:rPr>
          <w:noProof/>
        </w:rPr>
      </w:pPr>
      <w:ins w:id="4799" w:author="Николай Коробейников" w:date="2017-08-30T12:42:00Z">
        <w:r>
          <w:rPr>
            <w:noProof/>
          </w:rPr>
          <w:t>Описание принципов формирования</w:t>
        </w:r>
      </w:ins>
      <w:ins w:id="4800" w:author="Николай Коробейников" w:date="2017-08-30T12:43:00Z">
        <w:r>
          <w:rPr>
            <w:noProof/>
          </w:rPr>
          <w:t xml:space="preserve"> списка выписок </w:t>
        </w:r>
      </w:ins>
      <w:ins w:id="4801" w:author="Николай Коробейников" w:date="2017-08-30T12:42:00Z">
        <w:r>
          <w:rPr>
            <w:noProof/>
          </w:rPr>
          <w:t xml:space="preserve"> и отображения сообщений </w:t>
        </w:r>
      </w:ins>
      <w:ins w:id="4802" w:author="Николай Коробейников" w:date="2017-08-30T12:43:00Z">
        <w:r>
          <w:rPr>
            <w:noProof/>
          </w:rPr>
          <w:t>аналогичен клиентской части. См .п. 10.2.2.</w:t>
        </w:r>
      </w:ins>
    </w:p>
    <w:p w14:paraId="7146F413" w14:textId="77777777" w:rsidR="007164BD" w:rsidRDefault="007164BD" w:rsidP="007164BD"/>
    <w:p w14:paraId="4A0E73AA" w14:textId="77777777" w:rsidR="002C6610" w:rsidRDefault="002C6610" w:rsidP="002C6610">
      <w:pPr>
        <w:pStyle w:val="4"/>
        <w:ind w:right="565"/>
      </w:pPr>
      <w:bookmarkStart w:id="4803" w:name="_Ref496796361"/>
      <w:bookmarkStart w:id="4804" w:name="_Toc21517685"/>
      <w:r>
        <w:t>Область быстрого просмотра</w:t>
      </w:r>
      <w:bookmarkEnd w:id="4803"/>
      <w:bookmarkEnd w:id="4804"/>
    </w:p>
    <w:p w14:paraId="277816DA" w14:textId="77777777" w:rsidR="00EE5EC5" w:rsidRDefault="00EE5EC5" w:rsidP="00EE5EC5">
      <w:pPr>
        <w:pStyle w:val="32"/>
      </w:pPr>
      <w:r>
        <w:t>В разделе приводится прототип экранной формы области быстрого просмотра документа. Если экранная форма содержит несколько закладок, то прототипы приводятся для каждой закладки</w:t>
      </w:r>
    </w:p>
    <w:p w14:paraId="451177B8" w14:textId="77777777" w:rsidR="00EE5EC5" w:rsidRDefault="00EE5EC5" w:rsidP="00EE5EC5">
      <w:pPr>
        <w:pStyle w:val="32"/>
      </w:pPr>
      <w:r>
        <w:t>Поля на прототипе должны быть пронумерованы</w:t>
      </w:r>
    </w:p>
    <w:p w14:paraId="4A2AB578" w14:textId="77777777" w:rsidR="00EE5EC5" w:rsidRDefault="00EE5EC5" w:rsidP="00EE5EC5">
      <w:pPr>
        <w:pStyle w:val="32"/>
      </w:pPr>
      <w:r>
        <w:t>Поля формы описываются в следующем формате (описание полей для каждого прототипа делает отдельное):</w:t>
      </w:r>
    </w:p>
    <w:p w14:paraId="63809E73" w14:textId="3FE4A847" w:rsidR="00B21C90" w:rsidRDefault="00B21C90" w:rsidP="00B21C90">
      <w:pPr>
        <w:pStyle w:val="af6"/>
        <w:spacing w:before="240"/>
      </w:pPr>
      <w:r>
        <w:t xml:space="preserve">Рисунок </w:t>
      </w:r>
      <w:ins w:id="480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806" w:author="Феданкова Любовь Анатольевна" w:date="2019-10-09T12:38:00Z">
        <w:r w:rsidR="00031B2C">
          <w:rPr>
            <w:noProof/>
          </w:rPr>
          <w:t>10</w:t>
        </w:r>
      </w:ins>
      <w:ins w:id="4807" w:author="Широбокова Алёна Сергеевна" w:date="2018-10-08T14:09:00Z">
        <w:r w:rsidR="006846C7">
          <w:fldChar w:fldCharType="end"/>
        </w:r>
      </w:ins>
      <w:ins w:id="4808" w:author="Беликова Маргарита Николаевна" w:date="2018-09-28T15:38:00Z">
        <w:del w:id="4809" w:author="Широбокова Алёна Сергеевна" w:date="2018-10-08T14:09:00Z">
          <w:r w:rsidR="00D4212C" w:rsidDel="006846C7">
            <w:fldChar w:fldCharType="begin"/>
          </w:r>
          <w:r w:rsidR="00D4212C" w:rsidDel="006846C7">
            <w:delInstrText xml:space="preserve"> SEQ Рисунок \* ARABIC </w:delInstrText>
          </w:r>
        </w:del>
      </w:ins>
      <w:del w:id="4810" w:author="Широбокова Алёна Сергеевна" w:date="2018-10-08T14:09:00Z">
        <w:r w:rsidR="00D4212C" w:rsidDel="006846C7">
          <w:fldChar w:fldCharType="separate"/>
        </w:r>
      </w:del>
      <w:ins w:id="4811" w:author="Беликова Маргарита Николаевна" w:date="2018-09-28T15:38:00Z">
        <w:del w:id="4812" w:author="Широбокова Алёна Сергеевна" w:date="2018-10-08T14:09:00Z">
          <w:r w:rsidR="00D4212C" w:rsidDel="006846C7">
            <w:rPr>
              <w:noProof/>
            </w:rPr>
            <w:delText>10</w:delText>
          </w:r>
          <w:r w:rsidR="00D4212C" w:rsidDel="006846C7">
            <w:fldChar w:fldCharType="end"/>
          </w:r>
        </w:del>
      </w:ins>
      <w:ins w:id="4813" w:author="Широбокова Алёна Сергеевна" w:date="2018-08-02T15:45:00Z">
        <w:del w:id="481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815" w:author="Беликова Маргарита Николаевна" w:date="2018-09-13T12:06:00Z">
        <w:r w:rsidR="0090345F" w:rsidDel="00363322">
          <w:fldChar w:fldCharType="separate"/>
        </w:r>
      </w:del>
      <w:ins w:id="4816" w:author="Широбокова Алёна Сергеевна" w:date="2018-08-02T15:45:00Z">
        <w:del w:id="4817" w:author="Беликова Маргарита Николаевна" w:date="2018-09-13T12:06:00Z">
          <w:r w:rsidR="0090345F" w:rsidDel="00363322">
            <w:rPr>
              <w:noProof/>
            </w:rPr>
            <w:delText>10</w:delText>
          </w:r>
          <w:r w:rsidR="0090345F" w:rsidDel="00363322">
            <w:fldChar w:fldCharType="end"/>
          </w:r>
        </w:del>
      </w:ins>
      <w:del w:id="4818"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10</w:delText>
        </w:r>
        <w:r w:rsidR="00BB3A71" w:rsidDel="0090345F">
          <w:rPr>
            <w:noProof/>
          </w:rPr>
          <w:fldChar w:fldCharType="end"/>
        </w:r>
      </w:del>
      <w:r w:rsidRPr="00B21C90">
        <w:t xml:space="preserve"> </w:t>
      </w:r>
      <w:r w:rsidRPr="00443BC5">
        <w:t xml:space="preserve"> </w:t>
      </w:r>
      <w:r>
        <w:t>Макет вкладки «Основные поля» быстрого просмотра документа</w:t>
      </w:r>
      <w:r w:rsidRPr="000A5290">
        <w:t xml:space="preserve"> </w:t>
      </w:r>
    </w:p>
    <w:p w14:paraId="584B8428" w14:textId="77777777" w:rsidR="00A01E15" w:rsidRDefault="004018E9" w:rsidP="004018E9">
      <w:pPr>
        <w:pStyle w:val="42"/>
        <w:ind w:left="0" w:firstLine="0"/>
      </w:pPr>
      <w:r>
        <w:object w:dxaOrig="14353" w:dyaOrig="2760" w14:anchorId="41F76D15">
          <v:shape id="_x0000_i1029" type="#_x0000_t75" style="width:496.5pt;height:93.3pt" o:ole="">
            <v:imagedata r:id="rId60" o:title=""/>
          </v:shape>
          <o:OLEObject Type="Embed" ProgID="Visio.Drawing.11" ShapeID="_x0000_i1029" DrawAspect="Content" ObjectID="_1632580991" r:id="rId61"/>
        </w:object>
      </w:r>
    </w:p>
    <w:p w14:paraId="6419DF53" w14:textId="77777777" w:rsidR="00EE5EC5" w:rsidRDefault="00EE5EC5" w:rsidP="00EE5EC5">
      <w:pPr>
        <w:pStyle w:val="af6"/>
      </w:pPr>
      <w:r>
        <w:lastRenderedPageBreak/>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819" w:author="Феданкова Любовь Анатольевна" w:date="2019-10-09T12:38:00Z">
        <w:r w:rsidR="00031B2C">
          <w:rPr>
            <w:noProof/>
          </w:rPr>
          <w:t>9</w:t>
        </w:r>
      </w:ins>
      <w:del w:id="4820" w:author="Феданкова Любовь Анатольевна" w:date="2019-10-09T12:38:00Z">
        <w:r w:rsidR="00DB3D2B" w:rsidDel="00031B2C">
          <w:rPr>
            <w:noProof/>
          </w:rPr>
          <w:delText>11</w:delText>
        </w:r>
      </w:del>
      <w:r w:rsidR="00330166">
        <w:rPr>
          <w:noProof/>
        </w:rPr>
        <w:fldChar w:fldCharType="end"/>
      </w:r>
      <w:r>
        <w:t>. Поля формы документа на области быстрого просмотра</w:t>
      </w:r>
    </w:p>
    <w:tbl>
      <w:tblPr>
        <w:tblpPr w:leftFromText="180" w:rightFromText="180" w:vertAnchor="text" w:tblpY="1"/>
        <w:tblOverlap w:val="never"/>
        <w:tblW w:w="974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2834"/>
        <w:gridCol w:w="1559"/>
        <w:gridCol w:w="4786"/>
      </w:tblGrid>
      <w:tr w:rsidR="00EE5EC5" w14:paraId="0FF60C49" w14:textId="77777777" w:rsidTr="008B1C5A">
        <w:trPr>
          <w:cantSplit/>
          <w:trHeight w:val="852"/>
        </w:trPr>
        <w:tc>
          <w:tcPr>
            <w:tcW w:w="568" w:type="dxa"/>
            <w:vAlign w:val="center"/>
          </w:tcPr>
          <w:p w14:paraId="4F996977" w14:textId="77777777" w:rsidR="00EE5EC5" w:rsidRDefault="00EE5EC5" w:rsidP="00B21C90">
            <w:pPr>
              <w:pStyle w:val="af8"/>
              <w:rPr>
                <w:rStyle w:val="af9"/>
                <w:b/>
              </w:rPr>
            </w:pPr>
            <w:r>
              <w:t>№ п/п</w:t>
            </w:r>
          </w:p>
        </w:tc>
        <w:tc>
          <w:tcPr>
            <w:tcW w:w="2834" w:type="dxa"/>
            <w:vAlign w:val="center"/>
          </w:tcPr>
          <w:p w14:paraId="4B6FCCCD" w14:textId="77777777" w:rsidR="00EE5EC5" w:rsidRPr="002C18CC" w:rsidRDefault="00EE5EC5" w:rsidP="00B21C90">
            <w:pPr>
              <w:pStyle w:val="af8"/>
            </w:pPr>
            <w:r>
              <w:t xml:space="preserve">Наименование поля </w:t>
            </w:r>
            <w:r w:rsidRPr="00F33621">
              <w:t>(</w:t>
            </w:r>
            <w:r>
              <w:rPr>
                <w:lang w:val="en-US"/>
              </w:rPr>
              <w:t>Label</w:t>
            </w:r>
            <w:r w:rsidRPr="00F33621">
              <w:t>)</w:t>
            </w:r>
          </w:p>
        </w:tc>
        <w:tc>
          <w:tcPr>
            <w:tcW w:w="1559" w:type="dxa"/>
            <w:vAlign w:val="center"/>
          </w:tcPr>
          <w:p w14:paraId="1B10B4C2" w14:textId="77777777" w:rsidR="00EE5EC5" w:rsidRDefault="00EE5EC5" w:rsidP="00B21C90">
            <w:pPr>
              <w:pStyle w:val="af8"/>
            </w:pPr>
            <w:r>
              <w:t>Номер на макете</w:t>
            </w:r>
          </w:p>
        </w:tc>
        <w:tc>
          <w:tcPr>
            <w:tcW w:w="4786" w:type="dxa"/>
            <w:vAlign w:val="center"/>
          </w:tcPr>
          <w:p w14:paraId="6AF3399C" w14:textId="77777777" w:rsidR="00EE5EC5" w:rsidRDefault="00EE5EC5" w:rsidP="00B21C90">
            <w:pPr>
              <w:pStyle w:val="af8"/>
            </w:pPr>
            <w:r>
              <w:t>Наименование атрибута сущности</w:t>
            </w:r>
          </w:p>
        </w:tc>
      </w:tr>
      <w:tr w:rsidR="00EE5EC5" w:rsidRPr="00BC0471" w14:paraId="4A8AEC81" w14:textId="77777777" w:rsidTr="008B1C5A">
        <w:trPr>
          <w:cantSplit/>
        </w:trPr>
        <w:tc>
          <w:tcPr>
            <w:tcW w:w="568" w:type="dxa"/>
            <w:vAlign w:val="center"/>
          </w:tcPr>
          <w:p w14:paraId="6D4214AC" w14:textId="77777777" w:rsidR="00EE5EC5" w:rsidRDefault="00EE5EC5" w:rsidP="009A1128">
            <w:pPr>
              <w:pStyle w:val="afa"/>
              <w:numPr>
                <w:ilvl w:val="0"/>
                <w:numId w:val="7"/>
              </w:numPr>
              <w:rPr>
                <w:rStyle w:val="af9"/>
              </w:rPr>
            </w:pPr>
          </w:p>
        </w:tc>
        <w:tc>
          <w:tcPr>
            <w:tcW w:w="2834" w:type="dxa"/>
            <w:vAlign w:val="center"/>
          </w:tcPr>
          <w:p w14:paraId="1B20079E" w14:textId="77777777" w:rsidR="00EE5EC5" w:rsidRPr="007E4949" w:rsidRDefault="00B21C90" w:rsidP="00B21C90">
            <w:pPr>
              <w:pStyle w:val="afa"/>
            </w:pPr>
            <w:r>
              <w:t xml:space="preserve">Номер </w:t>
            </w:r>
          </w:p>
        </w:tc>
        <w:tc>
          <w:tcPr>
            <w:tcW w:w="1559" w:type="dxa"/>
            <w:vAlign w:val="center"/>
          </w:tcPr>
          <w:p w14:paraId="36D0F910" w14:textId="77777777" w:rsidR="00EE5EC5" w:rsidRPr="007E4949" w:rsidRDefault="008913FF" w:rsidP="00B21C90">
            <w:pPr>
              <w:pStyle w:val="afa"/>
            </w:pPr>
            <w:r>
              <w:t xml:space="preserve"> 1</w:t>
            </w:r>
          </w:p>
        </w:tc>
        <w:tc>
          <w:tcPr>
            <w:tcW w:w="4786" w:type="dxa"/>
            <w:vAlign w:val="center"/>
          </w:tcPr>
          <w:p w14:paraId="09EFAB4A" w14:textId="77777777" w:rsidR="00EE5EC5" w:rsidRPr="00BB7C30" w:rsidRDefault="009D5173" w:rsidP="00B21C90">
            <w:pPr>
              <w:pStyle w:val="afa"/>
            </w:pPr>
            <w:r w:rsidRPr="007A6002">
              <w:rPr>
                <w:rFonts w:ascii="Times New Roman" w:hAnsi="Times New Roman"/>
                <w:sz w:val="20"/>
                <w:lang w:val="en-US"/>
              </w:rPr>
              <w:t>DOCNUMBER</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EE5EC5" w14:paraId="3CA48940" w14:textId="77777777" w:rsidTr="008B1C5A">
        <w:trPr>
          <w:cantSplit/>
        </w:trPr>
        <w:tc>
          <w:tcPr>
            <w:tcW w:w="568" w:type="dxa"/>
            <w:vAlign w:val="center"/>
          </w:tcPr>
          <w:p w14:paraId="4E9FFAA9" w14:textId="77777777" w:rsidR="00EE5EC5" w:rsidRDefault="00EE5EC5" w:rsidP="009A1128">
            <w:pPr>
              <w:pStyle w:val="afa"/>
              <w:numPr>
                <w:ilvl w:val="0"/>
                <w:numId w:val="7"/>
              </w:numPr>
              <w:rPr>
                <w:rStyle w:val="af9"/>
              </w:rPr>
            </w:pPr>
          </w:p>
        </w:tc>
        <w:tc>
          <w:tcPr>
            <w:tcW w:w="2834" w:type="dxa"/>
            <w:vAlign w:val="center"/>
          </w:tcPr>
          <w:p w14:paraId="6A601184" w14:textId="77777777" w:rsidR="00EE5EC5" w:rsidRDefault="00B21C90" w:rsidP="00B21C90">
            <w:pPr>
              <w:pStyle w:val="afa"/>
            </w:pPr>
            <w:r>
              <w:t>Дата</w:t>
            </w:r>
          </w:p>
        </w:tc>
        <w:tc>
          <w:tcPr>
            <w:tcW w:w="1559" w:type="dxa"/>
            <w:vAlign w:val="center"/>
          </w:tcPr>
          <w:p w14:paraId="028CD2EB" w14:textId="77777777" w:rsidR="00EE5EC5" w:rsidRDefault="008913FF" w:rsidP="00B21C90">
            <w:pPr>
              <w:pStyle w:val="afa"/>
            </w:pPr>
            <w:r>
              <w:t>2</w:t>
            </w:r>
          </w:p>
        </w:tc>
        <w:tc>
          <w:tcPr>
            <w:tcW w:w="4786" w:type="dxa"/>
            <w:vAlign w:val="center"/>
          </w:tcPr>
          <w:p w14:paraId="6F842C4D" w14:textId="77777777" w:rsidR="00EE5EC5" w:rsidRPr="00BB7C30" w:rsidRDefault="009D5173" w:rsidP="00B21C90">
            <w:pPr>
              <w:pStyle w:val="afa"/>
            </w:pPr>
            <w:r w:rsidRPr="007A6002">
              <w:rPr>
                <w:rFonts w:ascii="Times New Roman" w:hAnsi="Times New Roman"/>
                <w:sz w:val="20"/>
                <w:lang w:val="en-US"/>
              </w:rPr>
              <w:t>DOCDATE</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14:paraId="05AF0D7C" w14:textId="77777777" w:rsidTr="008B1C5A">
        <w:trPr>
          <w:cantSplit/>
        </w:trPr>
        <w:tc>
          <w:tcPr>
            <w:tcW w:w="568" w:type="dxa"/>
            <w:vAlign w:val="center"/>
          </w:tcPr>
          <w:p w14:paraId="0F322FCC" w14:textId="77777777" w:rsidR="00B21C90" w:rsidRDefault="00B21C90" w:rsidP="009A1128">
            <w:pPr>
              <w:pStyle w:val="afa"/>
              <w:numPr>
                <w:ilvl w:val="0"/>
                <w:numId w:val="7"/>
              </w:numPr>
              <w:rPr>
                <w:rStyle w:val="af9"/>
              </w:rPr>
            </w:pPr>
          </w:p>
        </w:tc>
        <w:tc>
          <w:tcPr>
            <w:tcW w:w="2834" w:type="dxa"/>
            <w:vAlign w:val="center"/>
          </w:tcPr>
          <w:p w14:paraId="13606CE5" w14:textId="77777777" w:rsidR="00B21C90" w:rsidRDefault="00B21C90" w:rsidP="00B21C90">
            <w:pPr>
              <w:pStyle w:val="afa"/>
            </w:pPr>
            <w:r>
              <w:t>Вх. Ост.</w:t>
            </w:r>
          </w:p>
        </w:tc>
        <w:tc>
          <w:tcPr>
            <w:tcW w:w="1559" w:type="dxa"/>
            <w:vAlign w:val="center"/>
          </w:tcPr>
          <w:p w14:paraId="753E411D" w14:textId="77777777" w:rsidR="00B21C90" w:rsidRDefault="008913FF" w:rsidP="00B21C90">
            <w:pPr>
              <w:pStyle w:val="afa"/>
            </w:pPr>
            <w:r>
              <w:t>3</w:t>
            </w:r>
          </w:p>
        </w:tc>
        <w:tc>
          <w:tcPr>
            <w:tcW w:w="4786" w:type="dxa"/>
            <w:vAlign w:val="center"/>
          </w:tcPr>
          <w:p w14:paraId="7054F104" w14:textId="77777777" w:rsidR="00B21C90" w:rsidRPr="00BB7C30" w:rsidRDefault="009D5173" w:rsidP="00B21C90">
            <w:pPr>
              <w:pStyle w:val="afa"/>
            </w:pPr>
            <w:r w:rsidRPr="007A6002">
              <w:rPr>
                <w:rFonts w:ascii="Times New Roman" w:hAnsi="Times New Roman"/>
                <w:sz w:val="20"/>
                <w:lang w:val="en-US"/>
              </w:rPr>
              <w:t>INBOUNDBALANCE</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14:paraId="2F820536" w14:textId="77777777" w:rsidTr="008B1C5A">
        <w:trPr>
          <w:cantSplit/>
        </w:trPr>
        <w:tc>
          <w:tcPr>
            <w:tcW w:w="568" w:type="dxa"/>
            <w:vAlign w:val="center"/>
          </w:tcPr>
          <w:p w14:paraId="27A4F83C" w14:textId="77777777" w:rsidR="00B21C90" w:rsidRDefault="00B21C90" w:rsidP="009A1128">
            <w:pPr>
              <w:pStyle w:val="afa"/>
              <w:numPr>
                <w:ilvl w:val="0"/>
                <w:numId w:val="7"/>
              </w:numPr>
              <w:rPr>
                <w:rStyle w:val="af9"/>
              </w:rPr>
            </w:pPr>
          </w:p>
        </w:tc>
        <w:tc>
          <w:tcPr>
            <w:tcW w:w="2834" w:type="dxa"/>
            <w:vAlign w:val="center"/>
          </w:tcPr>
          <w:p w14:paraId="7ED3D362" w14:textId="77777777" w:rsidR="00B21C90" w:rsidRDefault="00B21C90" w:rsidP="00B21C90">
            <w:pPr>
              <w:pStyle w:val="afa"/>
            </w:pPr>
            <w:r>
              <w:t>Дебет</w:t>
            </w:r>
          </w:p>
        </w:tc>
        <w:tc>
          <w:tcPr>
            <w:tcW w:w="1559" w:type="dxa"/>
            <w:vAlign w:val="center"/>
          </w:tcPr>
          <w:p w14:paraId="1F6162A5" w14:textId="77777777" w:rsidR="00B21C90" w:rsidRDefault="008913FF" w:rsidP="00B21C90">
            <w:pPr>
              <w:pStyle w:val="afa"/>
            </w:pPr>
            <w:r>
              <w:t>4</w:t>
            </w:r>
          </w:p>
        </w:tc>
        <w:tc>
          <w:tcPr>
            <w:tcW w:w="4786" w:type="dxa"/>
            <w:vAlign w:val="center"/>
          </w:tcPr>
          <w:p w14:paraId="76121A25" w14:textId="77777777" w:rsidR="00B21C90" w:rsidRPr="00BB7C30" w:rsidRDefault="009D5173" w:rsidP="00B21C90">
            <w:pPr>
              <w:pStyle w:val="afa"/>
              <w:rPr>
                <w:rFonts w:ascii="Times New Roman" w:hAnsi="Times New Roman"/>
                <w:sz w:val="20"/>
              </w:rPr>
            </w:pPr>
            <w:r w:rsidRPr="007A6002">
              <w:rPr>
                <w:rFonts w:ascii="Times New Roman" w:hAnsi="Times New Roman"/>
                <w:sz w:val="20"/>
                <w:lang w:val="en-US"/>
              </w:rPr>
              <w:t>DEBETRETURN</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14:paraId="2A775850" w14:textId="77777777" w:rsidTr="008B1C5A">
        <w:trPr>
          <w:cantSplit/>
        </w:trPr>
        <w:tc>
          <w:tcPr>
            <w:tcW w:w="568" w:type="dxa"/>
            <w:vAlign w:val="center"/>
          </w:tcPr>
          <w:p w14:paraId="2A0EC78E" w14:textId="77777777" w:rsidR="00B21C90" w:rsidRDefault="00B21C90" w:rsidP="009A1128">
            <w:pPr>
              <w:pStyle w:val="afa"/>
              <w:numPr>
                <w:ilvl w:val="0"/>
                <w:numId w:val="7"/>
              </w:numPr>
              <w:rPr>
                <w:rStyle w:val="af9"/>
              </w:rPr>
            </w:pPr>
          </w:p>
        </w:tc>
        <w:tc>
          <w:tcPr>
            <w:tcW w:w="2834" w:type="dxa"/>
            <w:vAlign w:val="center"/>
          </w:tcPr>
          <w:p w14:paraId="140A4B62" w14:textId="77777777" w:rsidR="00B21C90" w:rsidRDefault="00B21C90" w:rsidP="00B21C90">
            <w:pPr>
              <w:pStyle w:val="afa"/>
            </w:pPr>
            <w:r>
              <w:t>Кредит</w:t>
            </w:r>
          </w:p>
        </w:tc>
        <w:tc>
          <w:tcPr>
            <w:tcW w:w="1559" w:type="dxa"/>
            <w:vAlign w:val="center"/>
          </w:tcPr>
          <w:p w14:paraId="69FABC4D" w14:textId="77777777" w:rsidR="00B21C90" w:rsidRDefault="008913FF" w:rsidP="00B21C90">
            <w:pPr>
              <w:pStyle w:val="afa"/>
            </w:pPr>
            <w:r>
              <w:t>5</w:t>
            </w:r>
          </w:p>
        </w:tc>
        <w:tc>
          <w:tcPr>
            <w:tcW w:w="4786" w:type="dxa"/>
            <w:vAlign w:val="center"/>
          </w:tcPr>
          <w:p w14:paraId="5316BDAC" w14:textId="77777777" w:rsidR="00B21C90" w:rsidRPr="00BB7C30" w:rsidRDefault="009D5173" w:rsidP="00B21C90">
            <w:pPr>
              <w:pStyle w:val="afa"/>
              <w:rPr>
                <w:rFonts w:ascii="Times New Roman" w:hAnsi="Times New Roman"/>
                <w:sz w:val="20"/>
              </w:rPr>
            </w:pPr>
            <w:r w:rsidRPr="009D5173">
              <w:rPr>
                <w:rFonts w:ascii="Times New Roman" w:hAnsi="Times New Roman"/>
                <w:sz w:val="20"/>
                <w:lang w:val="en-US"/>
              </w:rPr>
              <w:t>CREDITRETURN</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14:paraId="40F21022" w14:textId="77777777" w:rsidTr="008B1C5A">
        <w:trPr>
          <w:cantSplit/>
        </w:trPr>
        <w:tc>
          <w:tcPr>
            <w:tcW w:w="568" w:type="dxa"/>
            <w:vAlign w:val="center"/>
          </w:tcPr>
          <w:p w14:paraId="3F83ACF6" w14:textId="77777777" w:rsidR="00B21C90" w:rsidRDefault="00B21C90" w:rsidP="009A1128">
            <w:pPr>
              <w:pStyle w:val="afa"/>
              <w:numPr>
                <w:ilvl w:val="0"/>
                <w:numId w:val="7"/>
              </w:numPr>
              <w:rPr>
                <w:rStyle w:val="af9"/>
              </w:rPr>
            </w:pPr>
          </w:p>
        </w:tc>
        <w:tc>
          <w:tcPr>
            <w:tcW w:w="2834" w:type="dxa"/>
            <w:vAlign w:val="center"/>
          </w:tcPr>
          <w:p w14:paraId="398F202D" w14:textId="77777777" w:rsidR="00B21C90" w:rsidRDefault="00B21C90" w:rsidP="00B21C90">
            <w:pPr>
              <w:pStyle w:val="afa"/>
            </w:pPr>
            <w:r>
              <w:t>Исх. ост</w:t>
            </w:r>
          </w:p>
        </w:tc>
        <w:tc>
          <w:tcPr>
            <w:tcW w:w="1559" w:type="dxa"/>
            <w:vAlign w:val="center"/>
          </w:tcPr>
          <w:p w14:paraId="42D22AC6" w14:textId="77777777" w:rsidR="00B21C90" w:rsidRDefault="008913FF" w:rsidP="00B21C90">
            <w:pPr>
              <w:pStyle w:val="afa"/>
            </w:pPr>
            <w:r>
              <w:t>6</w:t>
            </w:r>
          </w:p>
        </w:tc>
        <w:tc>
          <w:tcPr>
            <w:tcW w:w="4786" w:type="dxa"/>
            <w:vAlign w:val="center"/>
          </w:tcPr>
          <w:p w14:paraId="13BFD243" w14:textId="77777777" w:rsidR="00B21C90" w:rsidRPr="00395F6B" w:rsidRDefault="009D5173" w:rsidP="00B21C90">
            <w:pPr>
              <w:pStyle w:val="afa"/>
            </w:pPr>
            <w:r w:rsidRPr="007A6002">
              <w:rPr>
                <w:rFonts w:ascii="Times New Roman" w:hAnsi="Times New Roman"/>
                <w:sz w:val="20"/>
                <w:lang w:val="en-US"/>
              </w:rPr>
              <w:t>OUTBOUNDBALANCE</w:t>
            </w:r>
          </w:p>
        </w:tc>
      </w:tr>
      <w:tr w:rsidR="00B21C90" w14:paraId="008FB01D" w14:textId="77777777" w:rsidTr="008B1C5A">
        <w:trPr>
          <w:cantSplit/>
        </w:trPr>
        <w:tc>
          <w:tcPr>
            <w:tcW w:w="568" w:type="dxa"/>
            <w:vAlign w:val="center"/>
          </w:tcPr>
          <w:p w14:paraId="2161C03F" w14:textId="77777777" w:rsidR="00B21C90" w:rsidRDefault="00B21C90" w:rsidP="009A1128">
            <w:pPr>
              <w:pStyle w:val="afa"/>
              <w:numPr>
                <w:ilvl w:val="0"/>
                <w:numId w:val="7"/>
              </w:numPr>
              <w:rPr>
                <w:rStyle w:val="af9"/>
              </w:rPr>
            </w:pPr>
          </w:p>
        </w:tc>
        <w:tc>
          <w:tcPr>
            <w:tcW w:w="2834" w:type="dxa"/>
            <w:vAlign w:val="center"/>
          </w:tcPr>
          <w:p w14:paraId="3E18E6D6" w14:textId="77777777" w:rsidR="00B21C90" w:rsidRDefault="00B21C90" w:rsidP="00B21C90">
            <w:pPr>
              <w:pStyle w:val="afa"/>
            </w:pPr>
            <w:r>
              <w:t xml:space="preserve">Счет </w:t>
            </w:r>
          </w:p>
        </w:tc>
        <w:tc>
          <w:tcPr>
            <w:tcW w:w="1559" w:type="dxa"/>
            <w:vAlign w:val="center"/>
          </w:tcPr>
          <w:p w14:paraId="5C5C7130" w14:textId="77777777" w:rsidR="00B21C90" w:rsidRDefault="008913FF" w:rsidP="00B21C90">
            <w:pPr>
              <w:pStyle w:val="afa"/>
            </w:pPr>
            <w:r>
              <w:t>7</w:t>
            </w:r>
          </w:p>
        </w:tc>
        <w:tc>
          <w:tcPr>
            <w:tcW w:w="4786" w:type="dxa"/>
            <w:vAlign w:val="center"/>
          </w:tcPr>
          <w:p w14:paraId="616F2949" w14:textId="77777777" w:rsidR="00B21C90" w:rsidRPr="00BB7C30" w:rsidRDefault="009D5173" w:rsidP="00B21C90">
            <w:pPr>
              <w:pStyle w:val="afa"/>
            </w:pPr>
            <w:r w:rsidRPr="007A6002">
              <w:rPr>
                <w:rFonts w:ascii="Times New Roman" w:hAnsi="Times New Roman"/>
                <w:sz w:val="20"/>
                <w:lang w:val="en-US"/>
              </w:rPr>
              <w:t>ACCOUNT</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14:paraId="66E68885" w14:textId="77777777" w:rsidTr="008B1C5A">
        <w:trPr>
          <w:cantSplit/>
        </w:trPr>
        <w:tc>
          <w:tcPr>
            <w:tcW w:w="568" w:type="dxa"/>
            <w:vAlign w:val="center"/>
          </w:tcPr>
          <w:p w14:paraId="2363ECCD" w14:textId="77777777" w:rsidR="00B21C90" w:rsidRDefault="00B21C90" w:rsidP="009A1128">
            <w:pPr>
              <w:pStyle w:val="afa"/>
              <w:numPr>
                <w:ilvl w:val="0"/>
                <w:numId w:val="7"/>
              </w:numPr>
              <w:rPr>
                <w:rStyle w:val="af9"/>
              </w:rPr>
            </w:pPr>
          </w:p>
        </w:tc>
        <w:tc>
          <w:tcPr>
            <w:tcW w:w="2834" w:type="dxa"/>
            <w:vAlign w:val="center"/>
          </w:tcPr>
          <w:p w14:paraId="4B804B04" w14:textId="77777777" w:rsidR="00B21C90" w:rsidRDefault="008913FF" w:rsidP="00B21C90">
            <w:pPr>
              <w:pStyle w:val="afa"/>
            </w:pPr>
            <w:r>
              <w:t>В</w:t>
            </w:r>
          </w:p>
        </w:tc>
        <w:tc>
          <w:tcPr>
            <w:tcW w:w="1559" w:type="dxa"/>
            <w:vAlign w:val="center"/>
          </w:tcPr>
          <w:p w14:paraId="13CAB5EE" w14:textId="77777777" w:rsidR="00B21C90" w:rsidRDefault="008913FF" w:rsidP="00B21C90">
            <w:pPr>
              <w:pStyle w:val="afa"/>
            </w:pPr>
            <w:r>
              <w:t>8</w:t>
            </w:r>
          </w:p>
        </w:tc>
        <w:tc>
          <w:tcPr>
            <w:tcW w:w="4786" w:type="dxa"/>
            <w:vAlign w:val="center"/>
          </w:tcPr>
          <w:p w14:paraId="62B2229B" w14:textId="77777777" w:rsidR="00B21C90" w:rsidRPr="00BB7C30" w:rsidRDefault="009D5173" w:rsidP="00B21C90">
            <w:pPr>
              <w:pStyle w:val="afa"/>
            </w:pPr>
            <w:r w:rsidRPr="007A6002">
              <w:rPr>
                <w:rFonts w:ascii="Times New Roman" w:hAnsi="Times New Roman"/>
                <w:sz w:val="20"/>
                <w:lang w:val="en-US"/>
              </w:rPr>
              <w:t>BANKBIC</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r w:rsidR="00B21C90" w:rsidRPr="00332B88" w14:paraId="6A03D553" w14:textId="77777777" w:rsidTr="008B1C5A">
        <w:trPr>
          <w:cantSplit/>
        </w:trPr>
        <w:tc>
          <w:tcPr>
            <w:tcW w:w="568" w:type="dxa"/>
            <w:vAlign w:val="center"/>
          </w:tcPr>
          <w:p w14:paraId="35104BF4" w14:textId="77777777" w:rsidR="00B21C90" w:rsidRDefault="00B21C90" w:rsidP="009A1128">
            <w:pPr>
              <w:pStyle w:val="afa"/>
              <w:numPr>
                <w:ilvl w:val="0"/>
                <w:numId w:val="7"/>
              </w:numPr>
              <w:rPr>
                <w:rStyle w:val="af9"/>
              </w:rPr>
            </w:pPr>
          </w:p>
        </w:tc>
        <w:tc>
          <w:tcPr>
            <w:tcW w:w="2834" w:type="dxa"/>
            <w:vAlign w:val="center"/>
          </w:tcPr>
          <w:p w14:paraId="4D3EB039" w14:textId="77777777" w:rsidR="00B21C90" w:rsidRDefault="008913FF" w:rsidP="00B21C90">
            <w:pPr>
              <w:pStyle w:val="afa"/>
            </w:pPr>
            <w:r>
              <w:t>Количество проводок</w:t>
            </w:r>
            <w:r w:rsidR="008B1C5A">
              <w:t xml:space="preserve"> (дебетовых)</w:t>
            </w:r>
          </w:p>
        </w:tc>
        <w:tc>
          <w:tcPr>
            <w:tcW w:w="1559" w:type="dxa"/>
            <w:vAlign w:val="center"/>
          </w:tcPr>
          <w:p w14:paraId="78FB59B7" w14:textId="77777777" w:rsidR="00B21C90" w:rsidRDefault="008913FF" w:rsidP="00B21C90">
            <w:pPr>
              <w:pStyle w:val="afa"/>
            </w:pPr>
            <w:r>
              <w:t>9</w:t>
            </w:r>
          </w:p>
        </w:tc>
        <w:tc>
          <w:tcPr>
            <w:tcW w:w="4786" w:type="dxa"/>
            <w:vAlign w:val="center"/>
          </w:tcPr>
          <w:p w14:paraId="5DADA79B" w14:textId="77777777" w:rsidR="00B21C90" w:rsidRPr="0086339F" w:rsidRDefault="0086339F" w:rsidP="00B21C90">
            <w:pPr>
              <w:pStyle w:val="afa"/>
              <w:rPr>
                <w:lang w:val="en-US"/>
              </w:rPr>
            </w:pPr>
            <w:r>
              <w:t>Если</w:t>
            </w:r>
            <w:r w:rsidRPr="0086339F">
              <w:rPr>
                <w:lang w:val="en-US"/>
              </w:rPr>
              <w:t xml:space="preserve"> </w:t>
            </w:r>
            <w:r w:rsidRPr="0086339F">
              <w:rPr>
                <w:color w:val="333333"/>
                <w:sz w:val="21"/>
                <w:szCs w:val="21"/>
                <w:lang w:val="en-US"/>
              </w:rPr>
              <w:t xml:space="preserve"> account </w:t>
            </w:r>
            <w:r>
              <w:rPr>
                <w:color w:val="333333"/>
                <w:sz w:val="21"/>
                <w:szCs w:val="21"/>
              </w:rPr>
              <w:t>совпадает</w:t>
            </w:r>
            <w:r w:rsidRPr="0086339F">
              <w:rPr>
                <w:color w:val="333333"/>
                <w:sz w:val="21"/>
                <w:szCs w:val="21"/>
                <w:lang w:val="en-US"/>
              </w:rPr>
              <w:t xml:space="preserve"> </w:t>
            </w:r>
            <w:r>
              <w:rPr>
                <w:color w:val="333333"/>
                <w:sz w:val="21"/>
                <w:szCs w:val="21"/>
              </w:rPr>
              <w:t>с</w:t>
            </w:r>
            <w:r w:rsidRPr="0086339F">
              <w:rPr>
                <w:color w:val="333333"/>
                <w:sz w:val="21"/>
                <w:szCs w:val="21"/>
                <w:lang w:val="en-US"/>
              </w:rPr>
              <w:t xml:space="preserve">  payerAccount  SBNS_RURSTATEMENT_OPER</w:t>
            </w:r>
          </w:p>
        </w:tc>
      </w:tr>
      <w:tr w:rsidR="008913FF" w:rsidRPr="00332B88" w14:paraId="0B452F92" w14:textId="77777777" w:rsidTr="008B1C5A">
        <w:trPr>
          <w:cantSplit/>
        </w:trPr>
        <w:tc>
          <w:tcPr>
            <w:tcW w:w="568" w:type="dxa"/>
            <w:vAlign w:val="center"/>
          </w:tcPr>
          <w:p w14:paraId="301BC033" w14:textId="77777777" w:rsidR="008913FF" w:rsidRPr="0086339F" w:rsidRDefault="008913FF" w:rsidP="009A1128">
            <w:pPr>
              <w:pStyle w:val="afa"/>
              <w:numPr>
                <w:ilvl w:val="0"/>
                <w:numId w:val="7"/>
              </w:numPr>
              <w:rPr>
                <w:rStyle w:val="af9"/>
                <w:lang w:val="en-US"/>
              </w:rPr>
            </w:pPr>
          </w:p>
        </w:tc>
        <w:tc>
          <w:tcPr>
            <w:tcW w:w="2834" w:type="dxa"/>
            <w:vAlign w:val="center"/>
          </w:tcPr>
          <w:p w14:paraId="33A91F59" w14:textId="77777777" w:rsidR="008913FF" w:rsidRDefault="008913FF" w:rsidP="00B21C90">
            <w:pPr>
              <w:pStyle w:val="afa"/>
            </w:pPr>
            <w:r>
              <w:t>Количество проводок</w:t>
            </w:r>
            <w:r w:rsidR="008B1C5A">
              <w:t xml:space="preserve"> (кредитовых)</w:t>
            </w:r>
          </w:p>
        </w:tc>
        <w:tc>
          <w:tcPr>
            <w:tcW w:w="1559" w:type="dxa"/>
            <w:vAlign w:val="center"/>
          </w:tcPr>
          <w:p w14:paraId="7A24635C" w14:textId="77777777" w:rsidR="008913FF" w:rsidRDefault="008913FF" w:rsidP="00B21C90">
            <w:pPr>
              <w:pStyle w:val="afa"/>
            </w:pPr>
            <w:r>
              <w:t>10</w:t>
            </w:r>
          </w:p>
        </w:tc>
        <w:tc>
          <w:tcPr>
            <w:tcW w:w="4786" w:type="dxa"/>
            <w:vAlign w:val="center"/>
          </w:tcPr>
          <w:p w14:paraId="6104ABF1" w14:textId="77777777" w:rsidR="008913FF" w:rsidRPr="0086339F" w:rsidRDefault="0086339F" w:rsidP="00B21C90">
            <w:pPr>
              <w:pStyle w:val="afa"/>
              <w:rPr>
                <w:lang w:val="en-US"/>
              </w:rPr>
            </w:pPr>
            <w:r>
              <w:t>Если</w:t>
            </w:r>
            <w:r w:rsidRPr="0086339F">
              <w:rPr>
                <w:lang w:val="en-US"/>
              </w:rPr>
              <w:t xml:space="preserve"> </w:t>
            </w:r>
            <w:r w:rsidRPr="0086339F">
              <w:rPr>
                <w:color w:val="333333"/>
                <w:sz w:val="21"/>
                <w:szCs w:val="21"/>
                <w:lang w:val="en-US"/>
              </w:rPr>
              <w:t xml:space="preserve"> account </w:t>
            </w:r>
            <w:r>
              <w:rPr>
                <w:color w:val="333333"/>
                <w:sz w:val="21"/>
                <w:szCs w:val="21"/>
              </w:rPr>
              <w:t>не</w:t>
            </w:r>
            <w:r w:rsidRPr="0086339F">
              <w:rPr>
                <w:color w:val="333333"/>
                <w:sz w:val="21"/>
                <w:szCs w:val="21"/>
                <w:lang w:val="en-US"/>
              </w:rPr>
              <w:t xml:space="preserve"> </w:t>
            </w:r>
            <w:r>
              <w:rPr>
                <w:color w:val="333333"/>
                <w:sz w:val="21"/>
                <w:szCs w:val="21"/>
              </w:rPr>
              <w:t>совпадает</w:t>
            </w:r>
            <w:r w:rsidRPr="0086339F">
              <w:rPr>
                <w:color w:val="333333"/>
                <w:sz w:val="21"/>
                <w:szCs w:val="21"/>
                <w:lang w:val="en-US"/>
              </w:rPr>
              <w:t xml:space="preserve"> </w:t>
            </w:r>
            <w:r>
              <w:rPr>
                <w:color w:val="333333"/>
                <w:sz w:val="21"/>
                <w:szCs w:val="21"/>
              </w:rPr>
              <w:t>с</w:t>
            </w:r>
            <w:r w:rsidRPr="0086339F">
              <w:rPr>
                <w:color w:val="333333"/>
                <w:sz w:val="21"/>
                <w:szCs w:val="21"/>
                <w:lang w:val="en-US"/>
              </w:rPr>
              <w:t xml:space="preserve">  payerAccount  SBNS_RURSTATEMENT_OPER</w:t>
            </w:r>
          </w:p>
        </w:tc>
      </w:tr>
      <w:tr w:rsidR="008913FF" w14:paraId="19395A0B" w14:textId="77777777" w:rsidTr="008B1C5A">
        <w:trPr>
          <w:cantSplit/>
        </w:trPr>
        <w:tc>
          <w:tcPr>
            <w:tcW w:w="568" w:type="dxa"/>
            <w:vAlign w:val="center"/>
          </w:tcPr>
          <w:p w14:paraId="783EA08B" w14:textId="77777777" w:rsidR="008913FF" w:rsidRPr="0086339F" w:rsidRDefault="008913FF" w:rsidP="009A1128">
            <w:pPr>
              <w:pStyle w:val="afa"/>
              <w:numPr>
                <w:ilvl w:val="0"/>
                <w:numId w:val="7"/>
              </w:numPr>
              <w:rPr>
                <w:rStyle w:val="af9"/>
                <w:lang w:val="en-US"/>
              </w:rPr>
            </w:pPr>
          </w:p>
        </w:tc>
        <w:tc>
          <w:tcPr>
            <w:tcW w:w="2834" w:type="dxa"/>
            <w:vAlign w:val="center"/>
          </w:tcPr>
          <w:p w14:paraId="15A1F0A8" w14:textId="77777777" w:rsidR="008913FF" w:rsidRDefault="008913FF" w:rsidP="00B21C90">
            <w:pPr>
              <w:pStyle w:val="afa"/>
            </w:pPr>
            <w:r>
              <w:t>Дата последней операции</w:t>
            </w:r>
          </w:p>
        </w:tc>
        <w:tc>
          <w:tcPr>
            <w:tcW w:w="1559" w:type="dxa"/>
            <w:vAlign w:val="center"/>
          </w:tcPr>
          <w:p w14:paraId="009A0FC3" w14:textId="77777777" w:rsidR="008913FF" w:rsidRDefault="008913FF" w:rsidP="00B21C90">
            <w:pPr>
              <w:pStyle w:val="afa"/>
            </w:pPr>
            <w:r>
              <w:t>11</w:t>
            </w:r>
          </w:p>
        </w:tc>
        <w:tc>
          <w:tcPr>
            <w:tcW w:w="4786" w:type="dxa"/>
            <w:vAlign w:val="center"/>
          </w:tcPr>
          <w:p w14:paraId="315B5E31" w14:textId="77777777" w:rsidR="008913FF" w:rsidRPr="00BB7C30" w:rsidRDefault="009D5173" w:rsidP="00B21C90">
            <w:pPr>
              <w:pStyle w:val="afa"/>
            </w:pPr>
            <w:r w:rsidRPr="007A6002">
              <w:rPr>
                <w:rFonts w:ascii="Times New Roman" w:hAnsi="Times New Roman"/>
                <w:sz w:val="20"/>
                <w:lang w:val="en-US"/>
              </w:rPr>
              <w:t>LASTOPERATIONDATE</w:t>
            </w:r>
            <w:r w:rsidR="00BB7C30">
              <w:rPr>
                <w:rFonts w:ascii="Times New Roman" w:hAnsi="Times New Roman"/>
                <w:sz w:val="20"/>
              </w:rPr>
              <w:t xml:space="preserve"> (</w:t>
            </w:r>
            <w:r w:rsidR="00BB7C30" w:rsidRPr="00BB7C30">
              <w:rPr>
                <w:rFonts w:ascii="Times New Roman" w:hAnsi="Times New Roman"/>
                <w:sz w:val="20"/>
              </w:rPr>
              <w:t>SBNS_RURSTATEMENT</w:t>
            </w:r>
            <w:r w:rsidR="00BB7C30">
              <w:rPr>
                <w:rFonts w:ascii="Times New Roman" w:hAnsi="Times New Roman"/>
                <w:sz w:val="20"/>
              </w:rPr>
              <w:t>)</w:t>
            </w:r>
          </w:p>
        </w:tc>
      </w:tr>
    </w:tbl>
    <w:p w14:paraId="4840079D" w14:textId="77777777" w:rsidR="00B21C90" w:rsidRDefault="00B21C90" w:rsidP="004018E9">
      <w:pPr>
        <w:pStyle w:val="42"/>
        <w:ind w:left="0" w:firstLine="0"/>
      </w:pPr>
      <w:r>
        <w:br w:type="textWrapping" w:clear="all"/>
      </w:r>
    </w:p>
    <w:p w14:paraId="5B70E94A" w14:textId="67368BFA" w:rsidR="00B21C90" w:rsidRDefault="00B21C90" w:rsidP="00B21C90">
      <w:pPr>
        <w:pStyle w:val="af6"/>
        <w:spacing w:before="240"/>
      </w:pPr>
      <w:r>
        <w:t xml:space="preserve">Рисунок </w:t>
      </w:r>
      <w:ins w:id="482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822" w:author="Феданкова Любовь Анатольевна" w:date="2019-10-09T12:38:00Z">
        <w:r w:rsidR="00031B2C">
          <w:rPr>
            <w:noProof/>
          </w:rPr>
          <w:t>11</w:t>
        </w:r>
      </w:ins>
      <w:ins w:id="4823" w:author="Широбокова Алёна Сергеевна" w:date="2018-10-08T14:09:00Z">
        <w:r w:rsidR="006846C7">
          <w:fldChar w:fldCharType="end"/>
        </w:r>
      </w:ins>
      <w:ins w:id="4824" w:author="Беликова Маргарита Николаевна" w:date="2018-09-28T15:38:00Z">
        <w:del w:id="4825" w:author="Широбокова Алёна Сергеевна" w:date="2018-10-08T14:09:00Z">
          <w:r w:rsidR="00D4212C" w:rsidDel="006846C7">
            <w:fldChar w:fldCharType="begin"/>
          </w:r>
          <w:r w:rsidR="00D4212C" w:rsidDel="006846C7">
            <w:delInstrText xml:space="preserve"> SEQ Рисунок \* ARABIC </w:delInstrText>
          </w:r>
        </w:del>
      </w:ins>
      <w:del w:id="4826" w:author="Широбокова Алёна Сергеевна" w:date="2018-10-08T14:09:00Z">
        <w:r w:rsidR="00D4212C" w:rsidDel="006846C7">
          <w:fldChar w:fldCharType="separate"/>
        </w:r>
      </w:del>
      <w:ins w:id="4827" w:author="Беликова Маргарита Николаевна" w:date="2018-09-28T15:38:00Z">
        <w:del w:id="4828" w:author="Широбокова Алёна Сергеевна" w:date="2018-10-08T14:09:00Z">
          <w:r w:rsidR="00D4212C" w:rsidDel="006846C7">
            <w:rPr>
              <w:noProof/>
            </w:rPr>
            <w:delText>11</w:delText>
          </w:r>
          <w:r w:rsidR="00D4212C" w:rsidDel="006846C7">
            <w:fldChar w:fldCharType="end"/>
          </w:r>
        </w:del>
      </w:ins>
      <w:ins w:id="4829" w:author="Широбокова Алёна Сергеевна" w:date="2018-08-02T15:45:00Z">
        <w:del w:id="483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831" w:author="Беликова Маргарита Николаевна" w:date="2018-09-13T12:06:00Z">
        <w:r w:rsidR="0090345F" w:rsidDel="00363322">
          <w:fldChar w:fldCharType="separate"/>
        </w:r>
      </w:del>
      <w:ins w:id="4832" w:author="Широбокова Алёна Сергеевна" w:date="2018-08-02T15:45:00Z">
        <w:del w:id="4833" w:author="Беликова Маргарита Николаевна" w:date="2018-09-13T12:06:00Z">
          <w:r w:rsidR="0090345F" w:rsidDel="00363322">
            <w:rPr>
              <w:noProof/>
            </w:rPr>
            <w:delText>11</w:delText>
          </w:r>
          <w:r w:rsidR="0090345F" w:rsidDel="00363322">
            <w:fldChar w:fldCharType="end"/>
          </w:r>
        </w:del>
      </w:ins>
      <w:del w:id="483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11</w:delText>
        </w:r>
        <w:r w:rsidR="00BB3A71" w:rsidDel="0090345F">
          <w:rPr>
            <w:noProof/>
          </w:rPr>
          <w:fldChar w:fldCharType="end"/>
        </w:r>
      </w:del>
      <w:r w:rsidRPr="00B21C90">
        <w:t xml:space="preserve"> </w:t>
      </w:r>
      <w:r w:rsidRPr="00443BC5">
        <w:t xml:space="preserve"> </w:t>
      </w:r>
      <w:r>
        <w:t>Макет вкладки «Все операции» быстрого просмотра документа</w:t>
      </w:r>
      <w:r w:rsidRPr="000A5290">
        <w:t xml:space="preserve"> </w:t>
      </w:r>
    </w:p>
    <w:p w14:paraId="15B2968D" w14:textId="77777777" w:rsidR="00EE5EC5" w:rsidRDefault="004018E9" w:rsidP="004018E9">
      <w:pPr>
        <w:pStyle w:val="42"/>
        <w:ind w:left="0" w:firstLine="0"/>
      </w:pPr>
      <w:r>
        <w:object w:dxaOrig="14520" w:dyaOrig="3450" w14:anchorId="4C209818">
          <v:shape id="_x0000_i1030" type="#_x0000_t75" style="width:496.5pt;height:115.2pt" o:ole="">
            <v:imagedata r:id="rId62" o:title=""/>
          </v:shape>
          <o:OLEObject Type="Embed" ProgID="Visio.Drawing.11" ShapeID="_x0000_i1030" DrawAspect="Content" ObjectID="_1632580992" r:id="rId63"/>
        </w:object>
      </w:r>
    </w:p>
    <w:p w14:paraId="7F464A74" w14:textId="77777777" w:rsidR="004018E9" w:rsidRDefault="004018E9" w:rsidP="004018E9">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835" w:author="Феданкова Любовь Анатольевна" w:date="2019-10-09T12:38:00Z">
        <w:r w:rsidR="00031B2C">
          <w:rPr>
            <w:noProof/>
          </w:rPr>
          <w:t>10</w:t>
        </w:r>
      </w:ins>
      <w:del w:id="4836" w:author="Феданкова Любовь Анатольевна" w:date="2019-10-09T12:38:00Z">
        <w:r w:rsidR="00DB3D2B" w:rsidDel="00031B2C">
          <w:rPr>
            <w:noProof/>
          </w:rPr>
          <w:delText>12</w:delText>
        </w:r>
      </w:del>
      <w:r w:rsidR="00330166">
        <w:rPr>
          <w:noProof/>
        </w:rPr>
        <w:fldChar w:fldCharType="end"/>
      </w:r>
      <w:r>
        <w:t>. Поля формы документа на области быстрого просмотра</w:t>
      </w:r>
    </w:p>
    <w:tbl>
      <w:tblPr>
        <w:tblpPr w:leftFromText="180" w:rightFromText="180" w:vertAnchor="text" w:tblpY="1"/>
        <w:tblOverlap w:val="never"/>
        <w:tblW w:w="974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2834"/>
        <w:gridCol w:w="1559"/>
        <w:gridCol w:w="4786"/>
      </w:tblGrid>
      <w:tr w:rsidR="004018E9" w14:paraId="62F0F8C0" w14:textId="77777777" w:rsidTr="008B1C5A">
        <w:trPr>
          <w:cantSplit/>
          <w:trHeight w:val="852"/>
          <w:tblHeader/>
        </w:trPr>
        <w:tc>
          <w:tcPr>
            <w:tcW w:w="568" w:type="dxa"/>
            <w:vAlign w:val="center"/>
          </w:tcPr>
          <w:p w14:paraId="46A33CED" w14:textId="77777777" w:rsidR="004018E9" w:rsidRDefault="004018E9" w:rsidP="009B1179">
            <w:pPr>
              <w:pStyle w:val="af8"/>
              <w:rPr>
                <w:rStyle w:val="af9"/>
                <w:b/>
              </w:rPr>
            </w:pPr>
            <w:r>
              <w:t>№ п/п</w:t>
            </w:r>
          </w:p>
        </w:tc>
        <w:tc>
          <w:tcPr>
            <w:tcW w:w="2834" w:type="dxa"/>
            <w:vAlign w:val="center"/>
          </w:tcPr>
          <w:p w14:paraId="7F652271" w14:textId="77777777" w:rsidR="004018E9" w:rsidRPr="002C18CC" w:rsidRDefault="004018E9" w:rsidP="009B1179">
            <w:pPr>
              <w:pStyle w:val="af8"/>
            </w:pPr>
            <w:r>
              <w:t xml:space="preserve">Наименование поля </w:t>
            </w:r>
            <w:r w:rsidRPr="00F33621">
              <w:t>(</w:t>
            </w:r>
            <w:r>
              <w:rPr>
                <w:lang w:val="en-US"/>
              </w:rPr>
              <w:t>Label</w:t>
            </w:r>
            <w:r w:rsidRPr="00F33621">
              <w:t>)</w:t>
            </w:r>
          </w:p>
        </w:tc>
        <w:tc>
          <w:tcPr>
            <w:tcW w:w="1559" w:type="dxa"/>
            <w:vAlign w:val="center"/>
          </w:tcPr>
          <w:p w14:paraId="65E73ACA" w14:textId="77777777" w:rsidR="004018E9" w:rsidRDefault="004018E9" w:rsidP="009B1179">
            <w:pPr>
              <w:pStyle w:val="af8"/>
            </w:pPr>
            <w:r>
              <w:t>Номер на макете</w:t>
            </w:r>
          </w:p>
        </w:tc>
        <w:tc>
          <w:tcPr>
            <w:tcW w:w="4786" w:type="dxa"/>
            <w:vAlign w:val="center"/>
          </w:tcPr>
          <w:p w14:paraId="72C74D64" w14:textId="77777777" w:rsidR="004018E9" w:rsidRDefault="004018E9" w:rsidP="009B1179">
            <w:pPr>
              <w:pStyle w:val="af8"/>
            </w:pPr>
            <w:r>
              <w:t>Наименование атрибута сущности</w:t>
            </w:r>
          </w:p>
        </w:tc>
      </w:tr>
      <w:tr w:rsidR="0066585B" w:rsidRPr="00BC0471" w14:paraId="0B9E0FA1" w14:textId="77777777" w:rsidTr="008B1C5A">
        <w:trPr>
          <w:cantSplit/>
        </w:trPr>
        <w:tc>
          <w:tcPr>
            <w:tcW w:w="568" w:type="dxa"/>
            <w:vAlign w:val="center"/>
          </w:tcPr>
          <w:p w14:paraId="5183CEAB" w14:textId="77777777" w:rsidR="0066585B" w:rsidRDefault="0066585B" w:rsidP="00650D72">
            <w:pPr>
              <w:pStyle w:val="afa"/>
              <w:numPr>
                <w:ilvl w:val="0"/>
                <w:numId w:val="31"/>
              </w:numPr>
              <w:rPr>
                <w:rStyle w:val="af9"/>
              </w:rPr>
            </w:pPr>
          </w:p>
        </w:tc>
        <w:tc>
          <w:tcPr>
            <w:tcW w:w="2834" w:type="dxa"/>
            <w:vAlign w:val="center"/>
          </w:tcPr>
          <w:p w14:paraId="489C45B2" w14:textId="77777777" w:rsidR="0066585B" w:rsidRPr="007E4949" w:rsidRDefault="0066585B" w:rsidP="0066585B">
            <w:pPr>
              <w:pStyle w:val="afa"/>
            </w:pPr>
            <w:r>
              <w:t>Дата опер.</w:t>
            </w:r>
          </w:p>
        </w:tc>
        <w:tc>
          <w:tcPr>
            <w:tcW w:w="1559" w:type="dxa"/>
            <w:vAlign w:val="center"/>
          </w:tcPr>
          <w:p w14:paraId="2E2A93C2" w14:textId="77777777" w:rsidR="0066585B" w:rsidRPr="007E4949" w:rsidRDefault="0066585B" w:rsidP="0066585B">
            <w:pPr>
              <w:pStyle w:val="afa"/>
            </w:pPr>
            <w:r>
              <w:t xml:space="preserve"> 1</w:t>
            </w:r>
          </w:p>
        </w:tc>
        <w:tc>
          <w:tcPr>
            <w:tcW w:w="4786" w:type="dxa"/>
            <w:vAlign w:val="center"/>
          </w:tcPr>
          <w:p w14:paraId="32734801" w14:textId="77777777" w:rsidR="0066585B" w:rsidRPr="00D543BA" w:rsidRDefault="00FE45AA" w:rsidP="0066585B">
            <w:pPr>
              <w:pStyle w:val="afa"/>
            </w:pPr>
            <w:r w:rsidRPr="00775010">
              <w:rPr>
                <w:rFonts w:ascii="Times New Roman" w:hAnsi="Times New Roman"/>
                <w:sz w:val="20"/>
                <w:lang w:val="en-US"/>
              </w:rPr>
              <w:t>DOCDATE</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089FA3E9" w14:textId="77777777" w:rsidTr="008B1C5A">
        <w:trPr>
          <w:cantSplit/>
        </w:trPr>
        <w:tc>
          <w:tcPr>
            <w:tcW w:w="568" w:type="dxa"/>
            <w:vAlign w:val="center"/>
          </w:tcPr>
          <w:p w14:paraId="49CA4EFB" w14:textId="77777777" w:rsidR="0066585B" w:rsidRDefault="0066585B" w:rsidP="00650D72">
            <w:pPr>
              <w:pStyle w:val="afa"/>
              <w:numPr>
                <w:ilvl w:val="0"/>
                <w:numId w:val="31"/>
              </w:numPr>
              <w:rPr>
                <w:rStyle w:val="af9"/>
              </w:rPr>
            </w:pPr>
          </w:p>
        </w:tc>
        <w:tc>
          <w:tcPr>
            <w:tcW w:w="2834" w:type="dxa"/>
            <w:vAlign w:val="center"/>
          </w:tcPr>
          <w:p w14:paraId="7144D590" w14:textId="77777777" w:rsidR="0066585B" w:rsidRDefault="0066585B" w:rsidP="0066585B">
            <w:pPr>
              <w:pStyle w:val="afa"/>
            </w:pPr>
            <w:r>
              <w:t>Дебет/Кредит</w:t>
            </w:r>
          </w:p>
        </w:tc>
        <w:tc>
          <w:tcPr>
            <w:tcW w:w="1559" w:type="dxa"/>
            <w:vAlign w:val="center"/>
          </w:tcPr>
          <w:p w14:paraId="78C1E21B" w14:textId="77777777" w:rsidR="0066585B" w:rsidRDefault="0066585B" w:rsidP="0066585B">
            <w:pPr>
              <w:pStyle w:val="afa"/>
            </w:pPr>
            <w:r>
              <w:t>2</w:t>
            </w:r>
          </w:p>
        </w:tc>
        <w:tc>
          <w:tcPr>
            <w:tcW w:w="4786" w:type="dxa"/>
            <w:vAlign w:val="center"/>
          </w:tcPr>
          <w:p w14:paraId="410C1C1F" w14:textId="77777777" w:rsidR="0066585B" w:rsidRPr="00395F6B" w:rsidRDefault="0066585B" w:rsidP="0066585B">
            <w:pPr>
              <w:pStyle w:val="afa"/>
            </w:pPr>
          </w:p>
        </w:tc>
      </w:tr>
      <w:tr w:rsidR="0066585B" w14:paraId="486DC6F2" w14:textId="77777777" w:rsidTr="008B1C5A">
        <w:trPr>
          <w:cantSplit/>
        </w:trPr>
        <w:tc>
          <w:tcPr>
            <w:tcW w:w="568" w:type="dxa"/>
            <w:vAlign w:val="center"/>
          </w:tcPr>
          <w:p w14:paraId="6F5FE288" w14:textId="77777777" w:rsidR="0066585B" w:rsidRDefault="0066585B" w:rsidP="00650D72">
            <w:pPr>
              <w:pStyle w:val="afa"/>
              <w:numPr>
                <w:ilvl w:val="0"/>
                <w:numId w:val="31"/>
              </w:numPr>
              <w:rPr>
                <w:rStyle w:val="af9"/>
              </w:rPr>
            </w:pPr>
          </w:p>
        </w:tc>
        <w:tc>
          <w:tcPr>
            <w:tcW w:w="2834" w:type="dxa"/>
            <w:vAlign w:val="center"/>
          </w:tcPr>
          <w:p w14:paraId="4C8260C9" w14:textId="77777777" w:rsidR="0066585B" w:rsidRDefault="0066585B" w:rsidP="0066585B">
            <w:pPr>
              <w:pStyle w:val="afa"/>
            </w:pPr>
            <w:r>
              <w:t>Сумма</w:t>
            </w:r>
          </w:p>
        </w:tc>
        <w:tc>
          <w:tcPr>
            <w:tcW w:w="1559" w:type="dxa"/>
            <w:vAlign w:val="center"/>
          </w:tcPr>
          <w:p w14:paraId="40C7CFB8" w14:textId="77777777" w:rsidR="0066585B" w:rsidRDefault="0066585B" w:rsidP="0066585B">
            <w:pPr>
              <w:pStyle w:val="afa"/>
            </w:pPr>
            <w:r>
              <w:t>3</w:t>
            </w:r>
          </w:p>
        </w:tc>
        <w:tc>
          <w:tcPr>
            <w:tcW w:w="4786" w:type="dxa"/>
            <w:vAlign w:val="center"/>
          </w:tcPr>
          <w:p w14:paraId="4C78915F" w14:textId="77777777" w:rsidR="0066585B" w:rsidRPr="00D543BA" w:rsidRDefault="00FE45AA" w:rsidP="0066585B">
            <w:pPr>
              <w:pStyle w:val="afa"/>
            </w:pPr>
            <w:r w:rsidRPr="00775010">
              <w:rPr>
                <w:rFonts w:ascii="Times New Roman" w:hAnsi="Times New Roman"/>
                <w:sz w:val="20"/>
                <w:lang w:val="en-US"/>
              </w:rPr>
              <w:t>DOCUMENTSUM</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3AC872D6" w14:textId="77777777" w:rsidTr="008B1C5A">
        <w:trPr>
          <w:cantSplit/>
        </w:trPr>
        <w:tc>
          <w:tcPr>
            <w:tcW w:w="568" w:type="dxa"/>
            <w:vAlign w:val="center"/>
          </w:tcPr>
          <w:p w14:paraId="36761F29" w14:textId="77777777" w:rsidR="0066585B" w:rsidRDefault="0066585B" w:rsidP="00650D72">
            <w:pPr>
              <w:pStyle w:val="afa"/>
              <w:numPr>
                <w:ilvl w:val="0"/>
                <w:numId w:val="31"/>
              </w:numPr>
              <w:rPr>
                <w:rStyle w:val="af9"/>
              </w:rPr>
            </w:pPr>
          </w:p>
        </w:tc>
        <w:tc>
          <w:tcPr>
            <w:tcW w:w="2834" w:type="dxa"/>
            <w:vAlign w:val="center"/>
          </w:tcPr>
          <w:p w14:paraId="6C963B4A" w14:textId="77777777" w:rsidR="0066585B" w:rsidRDefault="0066585B" w:rsidP="0066585B">
            <w:pPr>
              <w:pStyle w:val="afa"/>
            </w:pPr>
            <w:r>
              <w:t>ВО</w:t>
            </w:r>
          </w:p>
        </w:tc>
        <w:tc>
          <w:tcPr>
            <w:tcW w:w="1559" w:type="dxa"/>
            <w:vAlign w:val="center"/>
          </w:tcPr>
          <w:p w14:paraId="5A6D6617" w14:textId="77777777" w:rsidR="0066585B" w:rsidRDefault="0066585B" w:rsidP="0066585B">
            <w:pPr>
              <w:pStyle w:val="afa"/>
            </w:pPr>
            <w:r>
              <w:t>4</w:t>
            </w:r>
          </w:p>
        </w:tc>
        <w:tc>
          <w:tcPr>
            <w:tcW w:w="4786" w:type="dxa"/>
            <w:vAlign w:val="center"/>
          </w:tcPr>
          <w:p w14:paraId="31F262E3" w14:textId="77777777" w:rsidR="0066585B" w:rsidRPr="00D543BA" w:rsidRDefault="001843C9" w:rsidP="0066585B">
            <w:pPr>
              <w:pStyle w:val="afa"/>
            </w:pPr>
            <w:r w:rsidRPr="00775010">
              <w:rPr>
                <w:rFonts w:ascii="Times New Roman" w:hAnsi="Times New Roman"/>
                <w:sz w:val="20"/>
                <w:lang w:val="en-US"/>
              </w:rPr>
              <w:t>OPERATIONTYPE</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6F278931" w14:textId="77777777" w:rsidTr="008B1C5A">
        <w:trPr>
          <w:cantSplit/>
        </w:trPr>
        <w:tc>
          <w:tcPr>
            <w:tcW w:w="568" w:type="dxa"/>
            <w:vAlign w:val="center"/>
          </w:tcPr>
          <w:p w14:paraId="36EA4373" w14:textId="77777777" w:rsidR="0066585B" w:rsidRDefault="0066585B" w:rsidP="00650D72">
            <w:pPr>
              <w:pStyle w:val="afa"/>
              <w:numPr>
                <w:ilvl w:val="0"/>
                <w:numId w:val="31"/>
              </w:numPr>
              <w:rPr>
                <w:rStyle w:val="af9"/>
              </w:rPr>
            </w:pPr>
          </w:p>
        </w:tc>
        <w:tc>
          <w:tcPr>
            <w:tcW w:w="2834" w:type="dxa"/>
            <w:vAlign w:val="center"/>
          </w:tcPr>
          <w:p w14:paraId="542A6619" w14:textId="77777777" w:rsidR="0066585B" w:rsidRDefault="0066585B" w:rsidP="0066585B">
            <w:pPr>
              <w:pStyle w:val="afa"/>
            </w:pPr>
            <w:r>
              <w:t>Корреспондент</w:t>
            </w:r>
          </w:p>
        </w:tc>
        <w:tc>
          <w:tcPr>
            <w:tcW w:w="1559" w:type="dxa"/>
            <w:vAlign w:val="center"/>
          </w:tcPr>
          <w:p w14:paraId="799BA652" w14:textId="77777777" w:rsidR="0066585B" w:rsidRDefault="0066585B" w:rsidP="0066585B">
            <w:pPr>
              <w:pStyle w:val="afa"/>
            </w:pPr>
            <w:r>
              <w:t>5</w:t>
            </w:r>
          </w:p>
        </w:tc>
        <w:tc>
          <w:tcPr>
            <w:tcW w:w="4786" w:type="dxa"/>
            <w:vAlign w:val="center"/>
          </w:tcPr>
          <w:p w14:paraId="63487E70" w14:textId="77777777" w:rsidR="0066585B" w:rsidRPr="00D543BA" w:rsidRDefault="001843C9" w:rsidP="0066585B">
            <w:pPr>
              <w:pStyle w:val="afa"/>
            </w:pPr>
            <w:r w:rsidRPr="00775010">
              <w:rPr>
                <w:rFonts w:ascii="Times New Roman" w:hAnsi="Times New Roman"/>
                <w:sz w:val="20"/>
                <w:lang w:val="en-US"/>
              </w:rPr>
              <w:t>RECEIVERNAME</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5D1F7199" w14:textId="77777777" w:rsidTr="008B1C5A">
        <w:trPr>
          <w:cantSplit/>
        </w:trPr>
        <w:tc>
          <w:tcPr>
            <w:tcW w:w="568" w:type="dxa"/>
            <w:vAlign w:val="center"/>
          </w:tcPr>
          <w:p w14:paraId="5AC71C54" w14:textId="77777777" w:rsidR="0066585B" w:rsidRDefault="0066585B" w:rsidP="00650D72">
            <w:pPr>
              <w:pStyle w:val="afa"/>
              <w:numPr>
                <w:ilvl w:val="0"/>
                <w:numId w:val="31"/>
              </w:numPr>
              <w:rPr>
                <w:rStyle w:val="af9"/>
              </w:rPr>
            </w:pPr>
          </w:p>
        </w:tc>
        <w:tc>
          <w:tcPr>
            <w:tcW w:w="2834" w:type="dxa"/>
            <w:vAlign w:val="center"/>
          </w:tcPr>
          <w:p w14:paraId="2396A25A" w14:textId="77777777" w:rsidR="0066585B" w:rsidRDefault="0066585B" w:rsidP="0066585B">
            <w:pPr>
              <w:pStyle w:val="afa"/>
            </w:pPr>
            <w:r>
              <w:t>Счет</w:t>
            </w:r>
          </w:p>
        </w:tc>
        <w:tc>
          <w:tcPr>
            <w:tcW w:w="1559" w:type="dxa"/>
            <w:vAlign w:val="center"/>
          </w:tcPr>
          <w:p w14:paraId="64DF1662" w14:textId="77777777" w:rsidR="0066585B" w:rsidRDefault="0066585B" w:rsidP="0066585B">
            <w:pPr>
              <w:pStyle w:val="afa"/>
            </w:pPr>
            <w:r>
              <w:t>6</w:t>
            </w:r>
          </w:p>
        </w:tc>
        <w:tc>
          <w:tcPr>
            <w:tcW w:w="4786" w:type="dxa"/>
            <w:vAlign w:val="center"/>
          </w:tcPr>
          <w:p w14:paraId="5D6A9693" w14:textId="77777777" w:rsidR="0066585B" w:rsidRPr="00D543BA" w:rsidRDefault="001843C9" w:rsidP="0066585B">
            <w:pPr>
              <w:pStyle w:val="afa"/>
            </w:pPr>
            <w:r w:rsidRPr="00775010">
              <w:rPr>
                <w:rFonts w:ascii="Times New Roman" w:hAnsi="Times New Roman"/>
                <w:sz w:val="20"/>
                <w:lang w:val="en-US"/>
              </w:rPr>
              <w:t>RECEIVERACCOUNT</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615D915A" w14:textId="77777777" w:rsidTr="008B1C5A">
        <w:trPr>
          <w:cantSplit/>
        </w:trPr>
        <w:tc>
          <w:tcPr>
            <w:tcW w:w="568" w:type="dxa"/>
            <w:vAlign w:val="center"/>
          </w:tcPr>
          <w:p w14:paraId="1A55DF83" w14:textId="77777777" w:rsidR="0066585B" w:rsidRDefault="0066585B" w:rsidP="00650D72">
            <w:pPr>
              <w:pStyle w:val="afa"/>
              <w:numPr>
                <w:ilvl w:val="0"/>
                <w:numId w:val="31"/>
              </w:numPr>
              <w:rPr>
                <w:rStyle w:val="af9"/>
              </w:rPr>
            </w:pPr>
          </w:p>
        </w:tc>
        <w:tc>
          <w:tcPr>
            <w:tcW w:w="2834" w:type="dxa"/>
            <w:vAlign w:val="center"/>
          </w:tcPr>
          <w:p w14:paraId="6B6C71C3" w14:textId="77777777" w:rsidR="0066585B" w:rsidRDefault="0066585B" w:rsidP="0066585B">
            <w:pPr>
              <w:pStyle w:val="afa"/>
            </w:pPr>
            <w:r>
              <w:t>БИК</w:t>
            </w:r>
          </w:p>
        </w:tc>
        <w:tc>
          <w:tcPr>
            <w:tcW w:w="1559" w:type="dxa"/>
            <w:vAlign w:val="center"/>
          </w:tcPr>
          <w:p w14:paraId="3A55497D" w14:textId="77777777" w:rsidR="0066585B" w:rsidRDefault="0066585B" w:rsidP="0066585B">
            <w:pPr>
              <w:pStyle w:val="afa"/>
            </w:pPr>
            <w:r>
              <w:t>7</w:t>
            </w:r>
          </w:p>
        </w:tc>
        <w:tc>
          <w:tcPr>
            <w:tcW w:w="4786" w:type="dxa"/>
            <w:vAlign w:val="center"/>
          </w:tcPr>
          <w:p w14:paraId="74F11FCA" w14:textId="77777777" w:rsidR="0066585B" w:rsidRPr="00D543BA" w:rsidRDefault="001843C9" w:rsidP="0066585B">
            <w:pPr>
              <w:pStyle w:val="afa"/>
            </w:pPr>
            <w:r w:rsidRPr="00775010">
              <w:rPr>
                <w:rFonts w:ascii="Times New Roman" w:hAnsi="Times New Roman"/>
                <w:sz w:val="20"/>
                <w:lang w:val="en-US"/>
              </w:rPr>
              <w:t>RECEIVERBANKBIC</w:t>
            </w:r>
            <w:r w:rsidR="00D543BA">
              <w:rPr>
                <w:rFonts w:ascii="Times New Roman" w:hAnsi="Times New Roman"/>
                <w:sz w:val="20"/>
              </w:rPr>
              <w:t xml:space="preserve"> (</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66585B" w14:paraId="33F223ED" w14:textId="77777777" w:rsidTr="008B1C5A">
        <w:trPr>
          <w:cantSplit/>
        </w:trPr>
        <w:tc>
          <w:tcPr>
            <w:tcW w:w="568" w:type="dxa"/>
            <w:vAlign w:val="center"/>
          </w:tcPr>
          <w:p w14:paraId="5D9E0508" w14:textId="77777777" w:rsidR="0066585B" w:rsidRDefault="0066585B" w:rsidP="00650D72">
            <w:pPr>
              <w:pStyle w:val="afa"/>
              <w:numPr>
                <w:ilvl w:val="0"/>
                <w:numId w:val="31"/>
              </w:numPr>
              <w:rPr>
                <w:rStyle w:val="af9"/>
              </w:rPr>
            </w:pPr>
          </w:p>
        </w:tc>
        <w:tc>
          <w:tcPr>
            <w:tcW w:w="2834" w:type="dxa"/>
            <w:vAlign w:val="center"/>
          </w:tcPr>
          <w:p w14:paraId="1233EDDC" w14:textId="77777777" w:rsidR="0066585B" w:rsidRDefault="0066585B" w:rsidP="0066585B">
            <w:pPr>
              <w:pStyle w:val="afa"/>
            </w:pPr>
            <w:r>
              <w:t>Назначение платежа</w:t>
            </w:r>
          </w:p>
        </w:tc>
        <w:tc>
          <w:tcPr>
            <w:tcW w:w="1559" w:type="dxa"/>
            <w:vAlign w:val="center"/>
          </w:tcPr>
          <w:p w14:paraId="6D38BE40" w14:textId="77777777" w:rsidR="0066585B" w:rsidRDefault="0066585B" w:rsidP="0066585B">
            <w:pPr>
              <w:pStyle w:val="afa"/>
            </w:pPr>
            <w:r>
              <w:t>8</w:t>
            </w:r>
          </w:p>
        </w:tc>
        <w:tc>
          <w:tcPr>
            <w:tcW w:w="4786" w:type="dxa"/>
            <w:vAlign w:val="center"/>
          </w:tcPr>
          <w:p w14:paraId="34E79955" w14:textId="77777777" w:rsidR="0066585B" w:rsidRPr="00FE45AA" w:rsidRDefault="00BB7C30" w:rsidP="00FE45AA">
            <w:pPr>
              <w:pStyle w:val="afa"/>
            </w:pPr>
            <w:r w:rsidRPr="00775010">
              <w:rPr>
                <w:rFonts w:ascii="Times New Roman" w:hAnsi="Times New Roman"/>
                <w:sz w:val="20"/>
                <w:lang w:val="en-US"/>
              </w:rPr>
              <w:t>PAYMENTPURPOSE</w:t>
            </w:r>
            <w:r w:rsidR="00FE45AA">
              <w:rPr>
                <w:rFonts w:ascii="Times New Roman" w:hAnsi="Times New Roman"/>
                <w:sz w:val="20"/>
              </w:rPr>
              <w:t xml:space="preserve"> </w:t>
            </w:r>
            <w:r w:rsidR="00D543BA">
              <w:rPr>
                <w:rFonts w:ascii="Times New Roman" w:hAnsi="Times New Roman"/>
                <w:sz w:val="20"/>
              </w:rPr>
              <w:t>(</w:t>
            </w:r>
            <w:r w:rsidR="00D543BA" w:rsidRPr="00BB7C30">
              <w:rPr>
                <w:rFonts w:ascii="Times New Roman" w:hAnsi="Times New Roman"/>
                <w:sz w:val="20"/>
                <w:lang w:val="en-US"/>
              </w:rPr>
              <w:t>SBNS_RURSTATEMENT</w:t>
            </w:r>
            <w:r w:rsidR="00D543BA">
              <w:rPr>
                <w:rFonts w:ascii="Times New Roman" w:hAnsi="Times New Roman"/>
                <w:sz w:val="20"/>
              </w:rPr>
              <w:t>_</w:t>
            </w:r>
            <w:r w:rsidR="00D543BA">
              <w:rPr>
                <w:rFonts w:ascii="Times New Roman" w:hAnsi="Times New Roman"/>
                <w:sz w:val="20"/>
                <w:lang w:val="en-US"/>
              </w:rPr>
              <w:t>OPER</w:t>
            </w:r>
            <w:r w:rsidR="00D543BA">
              <w:rPr>
                <w:rFonts w:ascii="Times New Roman" w:hAnsi="Times New Roman"/>
                <w:sz w:val="20"/>
              </w:rPr>
              <w:t>)</w:t>
            </w:r>
          </w:p>
        </w:tc>
      </w:tr>
      <w:tr w:rsidR="00072234" w14:paraId="4074C9F8" w14:textId="77777777" w:rsidTr="00E54047">
        <w:trPr>
          <w:cantSplit/>
        </w:trPr>
        <w:tc>
          <w:tcPr>
            <w:tcW w:w="568" w:type="dxa"/>
            <w:vAlign w:val="center"/>
          </w:tcPr>
          <w:p w14:paraId="6B5910F7" w14:textId="77777777" w:rsidR="00072234" w:rsidRDefault="00072234" w:rsidP="00650D72">
            <w:pPr>
              <w:pStyle w:val="afa"/>
              <w:numPr>
                <w:ilvl w:val="0"/>
                <w:numId w:val="31"/>
              </w:numPr>
              <w:rPr>
                <w:rStyle w:val="af9"/>
              </w:rPr>
            </w:pPr>
          </w:p>
        </w:tc>
        <w:tc>
          <w:tcPr>
            <w:tcW w:w="2834" w:type="dxa"/>
            <w:vAlign w:val="center"/>
          </w:tcPr>
          <w:p w14:paraId="52ECB3B6" w14:textId="77777777" w:rsidR="00072234" w:rsidRDefault="00072234" w:rsidP="0066585B">
            <w:pPr>
              <w:pStyle w:val="afa"/>
            </w:pPr>
            <w:r>
              <w:t>№ док.</w:t>
            </w:r>
          </w:p>
        </w:tc>
        <w:tc>
          <w:tcPr>
            <w:tcW w:w="1559" w:type="dxa"/>
            <w:vAlign w:val="center"/>
          </w:tcPr>
          <w:p w14:paraId="5DB7412E" w14:textId="77777777" w:rsidR="00072234" w:rsidRDefault="00072234" w:rsidP="0066585B">
            <w:pPr>
              <w:pStyle w:val="afa"/>
            </w:pPr>
            <w:r>
              <w:t>9</w:t>
            </w:r>
          </w:p>
        </w:tc>
        <w:tc>
          <w:tcPr>
            <w:tcW w:w="4786" w:type="dxa"/>
          </w:tcPr>
          <w:p w14:paraId="5A4C6969" w14:textId="77777777" w:rsidR="00072234" w:rsidRPr="00775010" w:rsidRDefault="00072234" w:rsidP="00E54047">
            <w:pPr>
              <w:pStyle w:val="af"/>
              <w:ind w:left="0" w:firstLine="0"/>
              <w:rPr>
                <w:rFonts w:ascii="Times New Roman" w:hAnsi="Times New Roman"/>
                <w:sz w:val="20"/>
                <w:lang w:val="en-US"/>
              </w:rPr>
            </w:pPr>
            <w:r w:rsidRPr="00775010">
              <w:rPr>
                <w:rFonts w:ascii="Times New Roman" w:hAnsi="Times New Roman"/>
                <w:sz w:val="20"/>
                <w:lang w:val="en-US"/>
              </w:rPr>
              <w:t>DOCUMENTNUMBER</w:t>
            </w:r>
          </w:p>
        </w:tc>
      </w:tr>
      <w:tr w:rsidR="00072234" w14:paraId="65EA6596" w14:textId="77777777" w:rsidTr="00E54047">
        <w:trPr>
          <w:cantSplit/>
          <w:trHeight w:val="59"/>
        </w:trPr>
        <w:tc>
          <w:tcPr>
            <w:tcW w:w="568" w:type="dxa"/>
            <w:vAlign w:val="center"/>
          </w:tcPr>
          <w:p w14:paraId="5B750D5A" w14:textId="77777777" w:rsidR="00072234" w:rsidRDefault="00072234" w:rsidP="00650D72">
            <w:pPr>
              <w:pStyle w:val="afa"/>
              <w:numPr>
                <w:ilvl w:val="0"/>
                <w:numId w:val="31"/>
              </w:numPr>
              <w:rPr>
                <w:rStyle w:val="af9"/>
              </w:rPr>
            </w:pPr>
          </w:p>
        </w:tc>
        <w:tc>
          <w:tcPr>
            <w:tcW w:w="2834" w:type="dxa"/>
            <w:vAlign w:val="center"/>
          </w:tcPr>
          <w:p w14:paraId="348E22DE" w14:textId="77777777" w:rsidR="00072234" w:rsidRDefault="00072234" w:rsidP="0066585B">
            <w:pPr>
              <w:pStyle w:val="afa"/>
            </w:pPr>
            <w:r>
              <w:t>Дата док</w:t>
            </w:r>
          </w:p>
        </w:tc>
        <w:tc>
          <w:tcPr>
            <w:tcW w:w="1559" w:type="dxa"/>
            <w:vAlign w:val="center"/>
          </w:tcPr>
          <w:p w14:paraId="4BDC6B13" w14:textId="77777777" w:rsidR="00072234" w:rsidRDefault="00072234" w:rsidP="0066585B">
            <w:pPr>
              <w:pStyle w:val="afa"/>
            </w:pPr>
            <w:r>
              <w:t>10</w:t>
            </w:r>
          </w:p>
        </w:tc>
        <w:tc>
          <w:tcPr>
            <w:tcW w:w="4786" w:type="dxa"/>
          </w:tcPr>
          <w:p w14:paraId="62049C3B" w14:textId="77777777" w:rsidR="00072234" w:rsidRPr="00775010" w:rsidRDefault="00072234" w:rsidP="00E54047">
            <w:pPr>
              <w:pStyle w:val="af"/>
              <w:ind w:left="0" w:firstLine="0"/>
              <w:rPr>
                <w:rFonts w:ascii="Times New Roman" w:hAnsi="Times New Roman"/>
                <w:sz w:val="20"/>
                <w:lang w:val="en-US"/>
              </w:rPr>
            </w:pPr>
            <w:r w:rsidRPr="00775010">
              <w:rPr>
                <w:rFonts w:ascii="Times New Roman" w:hAnsi="Times New Roman"/>
                <w:sz w:val="20"/>
                <w:lang w:val="en-US"/>
              </w:rPr>
              <w:t>DOCUMENTDATE</w:t>
            </w:r>
          </w:p>
        </w:tc>
      </w:tr>
    </w:tbl>
    <w:p w14:paraId="6C4829BE" w14:textId="55B074E7" w:rsidR="008913FF" w:rsidRDefault="008913FF" w:rsidP="008913FF">
      <w:pPr>
        <w:pStyle w:val="af6"/>
        <w:spacing w:before="240"/>
      </w:pPr>
      <w:r>
        <w:t xml:space="preserve">Рисунок </w:t>
      </w:r>
      <w:ins w:id="4837"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838" w:author="Феданкова Любовь Анатольевна" w:date="2019-10-09T12:38:00Z">
        <w:r w:rsidR="00031B2C">
          <w:rPr>
            <w:noProof/>
          </w:rPr>
          <w:t>12</w:t>
        </w:r>
      </w:ins>
      <w:ins w:id="4839" w:author="Широбокова Алёна Сергеевна" w:date="2018-10-08T14:09:00Z">
        <w:r w:rsidR="006846C7">
          <w:fldChar w:fldCharType="end"/>
        </w:r>
      </w:ins>
      <w:ins w:id="4840" w:author="Беликова Маргарита Николаевна" w:date="2018-09-28T15:38:00Z">
        <w:del w:id="4841" w:author="Широбокова Алёна Сергеевна" w:date="2018-10-08T14:09:00Z">
          <w:r w:rsidR="00D4212C" w:rsidDel="006846C7">
            <w:fldChar w:fldCharType="begin"/>
          </w:r>
          <w:r w:rsidR="00D4212C" w:rsidDel="006846C7">
            <w:delInstrText xml:space="preserve"> SEQ Рисунок \* ARABIC </w:delInstrText>
          </w:r>
        </w:del>
      </w:ins>
      <w:del w:id="4842" w:author="Широбокова Алёна Сергеевна" w:date="2018-10-08T14:09:00Z">
        <w:r w:rsidR="00D4212C" w:rsidDel="006846C7">
          <w:fldChar w:fldCharType="separate"/>
        </w:r>
      </w:del>
      <w:ins w:id="4843" w:author="Беликова Маргарита Николаевна" w:date="2018-09-28T15:38:00Z">
        <w:del w:id="4844" w:author="Широбокова Алёна Сергеевна" w:date="2018-10-08T14:09:00Z">
          <w:r w:rsidR="00D4212C" w:rsidDel="006846C7">
            <w:rPr>
              <w:noProof/>
            </w:rPr>
            <w:delText>12</w:delText>
          </w:r>
          <w:r w:rsidR="00D4212C" w:rsidDel="006846C7">
            <w:fldChar w:fldCharType="end"/>
          </w:r>
        </w:del>
      </w:ins>
      <w:ins w:id="4845" w:author="Широбокова Алёна Сергеевна" w:date="2018-08-02T15:45:00Z">
        <w:del w:id="4846"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847" w:author="Беликова Маргарита Николаевна" w:date="2018-09-13T12:06:00Z">
        <w:r w:rsidR="0090345F" w:rsidDel="00363322">
          <w:fldChar w:fldCharType="separate"/>
        </w:r>
      </w:del>
      <w:ins w:id="4848" w:author="Широбокова Алёна Сергеевна" w:date="2018-08-02T15:45:00Z">
        <w:del w:id="4849" w:author="Беликова Маргарита Николаевна" w:date="2018-09-13T12:06:00Z">
          <w:r w:rsidR="0090345F" w:rsidDel="00363322">
            <w:rPr>
              <w:noProof/>
            </w:rPr>
            <w:delText>12</w:delText>
          </w:r>
          <w:r w:rsidR="0090345F" w:rsidDel="00363322">
            <w:fldChar w:fldCharType="end"/>
          </w:r>
        </w:del>
      </w:ins>
      <w:del w:id="4850"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12</w:delText>
        </w:r>
        <w:r w:rsidR="00BB3A71" w:rsidDel="0090345F">
          <w:rPr>
            <w:noProof/>
          </w:rPr>
          <w:fldChar w:fldCharType="end"/>
        </w:r>
      </w:del>
      <w:r w:rsidRPr="008913FF">
        <w:t xml:space="preserve"> </w:t>
      </w:r>
      <w:r w:rsidRPr="00443BC5">
        <w:t xml:space="preserve"> </w:t>
      </w:r>
      <w:r>
        <w:t>Макет вкладки «Дебет» быстрого просмотра документа</w:t>
      </w:r>
      <w:r w:rsidRPr="000A5290">
        <w:t xml:space="preserve"> </w:t>
      </w:r>
    </w:p>
    <w:p w14:paraId="277660B3" w14:textId="77777777" w:rsidR="004018E9" w:rsidRDefault="004018E9" w:rsidP="004018E9">
      <w:pPr>
        <w:pStyle w:val="42"/>
        <w:ind w:left="0" w:firstLine="0"/>
      </w:pPr>
      <w:r>
        <w:object w:dxaOrig="14491" w:dyaOrig="3420" w14:anchorId="1977A5EA">
          <v:shape id="_x0000_i1031" type="#_x0000_t75" style="width:497.1pt;height:115.2pt" o:ole="">
            <v:imagedata r:id="rId64" o:title=""/>
          </v:shape>
          <o:OLEObject Type="Embed" ProgID="Visio.Drawing.11" ShapeID="_x0000_i1031" DrawAspect="Content" ObjectID="_1632580993" r:id="rId65"/>
        </w:object>
      </w:r>
    </w:p>
    <w:p w14:paraId="0368847A" w14:textId="77777777" w:rsidR="003243C0" w:rsidRDefault="003243C0" w:rsidP="003243C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851" w:author="Феданкова Любовь Анатольевна" w:date="2019-10-09T12:38:00Z">
        <w:r w:rsidR="00031B2C">
          <w:rPr>
            <w:noProof/>
          </w:rPr>
          <w:t>11</w:t>
        </w:r>
      </w:ins>
      <w:del w:id="4852" w:author="Феданкова Любовь Анатольевна" w:date="2019-10-09T12:38:00Z">
        <w:r w:rsidR="00DB3D2B" w:rsidDel="00031B2C">
          <w:rPr>
            <w:noProof/>
          </w:rPr>
          <w:delText>13</w:delText>
        </w:r>
      </w:del>
      <w:r w:rsidR="00330166">
        <w:rPr>
          <w:noProof/>
        </w:rPr>
        <w:fldChar w:fldCharType="end"/>
      </w:r>
      <w:r>
        <w:t>. Поля формы документа на области быстрого просмотра</w:t>
      </w:r>
    </w:p>
    <w:tbl>
      <w:tblPr>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2834"/>
        <w:gridCol w:w="1559"/>
        <w:gridCol w:w="4786"/>
        <w:tblGridChange w:id="4853">
          <w:tblGrid>
            <w:gridCol w:w="568"/>
            <w:gridCol w:w="2834"/>
            <w:gridCol w:w="1559"/>
            <w:gridCol w:w="4786"/>
          </w:tblGrid>
        </w:tblGridChange>
      </w:tblGrid>
      <w:tr w:rsidR="003243C0" w14:paraId="3CC02102" w14:textId="77777777" w:rsidTr="008B1C5A">
        <w:trPr>
          <w:cantSplit/>
          <w:trHeight w:val="852"/>
          <w:tblHeader/>
        </w:trPr>
        <w:tc>
          <w:tcPr>
            <w:tcW w:w="568" w:type="dxa"/>
            <w:vAlign w:val="center"/>
          </w:tcPr>
          <w:p w14:paraId="5BAF00CE" w14:textId="77777777" w:rsidR="003243C0" w:rsidRDefault="003243C0" w:rsidP="00B21C90">
            <w:pPr>
              <w:pStyle w:val="af8"/>
              <w:rPr>
                <w:rStyle w:val="af9"/>
                <w:b/>
              </w:rPr>
            </w:pPr>
            <w:r>
              <w:t>№ п/п</w:t>
            </w:r>
          </w:p>
        </w:tc>
        <w:tc>
          <w:tcPr>
            <w:tcW w:w="2834" w:type="dxa"/>
            <w:vAlign w:val="center"/>
          </w:tcPr>
          <w:p w14:paraId="63BEB96C" w14:textId="77777777" w:rsidR="003243C0" w:rsidRPr="002C18CC" w:rsidRDefault="003243C0" w:rsidP="00B21C90">
            <w:pPr>
              <w:pStyle w:val="af8"/>
            </w:pPr>
            <w:r>
              <w:t xml:space="preserve">Наименование поля </w:t>
            </w:r>
            <w:r w:rsidRPr="00F33621">
              <w:t>(</w:t>
            </w:r>
            <w:r>
              <w:rPr>
                <w:lang w:val="en-US"/>
              </w:rPr>
              <w:t>Label</w:t>
            </w:r>
            <w:r w:rsidRPr="00F33621">
              <w:t>)</w:t>
            </w:r>
          </w:p>
        </w:tc>
        <w:tc>
          <w:tcPr>
            <w:tcW w:w="1559" w:type="dxa"/>
            <w:vAlign w:val="center"/>
          </w:tcPr>
          <w:p w14:paraId="26DC553A" w14:textId="77777777" w:rsidR="003243C0" w:rsidRDefault="003243C0" w:rsidP="00B21C90">
            <w:pPr>
              <w:pStyle w:val="af8"/>
            </w:pPr>
            <w:r>
              <w:t>Номер на макете</w:t>
            </w:r>
          </w:p>
        </w:tc>
        <w:tc>
          <w:tcPr>
            <w:tcW w:w="4786" w:type="dxa"/>
            <w:vAlign w:val="center"/>
          </w:tcPr>
          <w:p w14:paraId="6DBE689C" w14:textId="77777777" w:rsidR="003243C0" w:rsidRDefault="003243C0" w:rsidP="00B21C90">
            <w:pPr>
              <w:pStyle w:val="af8"/>
            </w:pPr>
            <w:r>
              <w:t>Наименование атрибута сущности</w:t>
            </w:r>
          </w:p>
        </w:tc>
      </w:tr>
      <w:tr w:rsidR="00D543BA" w:rsidRPr="00BC0471" w14:paraId="3CD689F1" w14:textId="77777777" w:rsidTr="008B1C5A">
        <w:trPr>
          <w:cantSplit/>
        </w:trPr>
        <w:tc>
          <w:tcPr>
            <w:tcW w:w="568" w:type="dxa"/>
            <w:vAlign w:val="center"/>
          </w:tcPr>
          <w:p w14:paraId="31BF18C7" w14:textId="77777777" w:rsidR="00D543BA" w:rsidRDefault="00D543BA" w:rsidP="00650D72">
            <w:pPr>
              <w:pStyle w:val="afa"/>
              <w:numPr>
                <w:ilvl w:val="0"/>
                <w:numId w:val="32"/>
              </w:numPr>
              <w:rPr>
                <w:rStyle w:val="af9"/>
              </w:rPr>
            </w:pPr>
          </w:p>
        </w:tc>
        <w:tc>
          <w:tcPr>
            <w:tcW w:w="2834" w:type="dxa"/>
            <w:vAlign w:val="center"/>
          </w:tcPr>
          <w:p w14:paraId="0B2655F9" w14:textId="77777777" w:rsidR="00D543BA" w:rsidRPr="007E4949" w:rsidRDefault="00D543BA" w:rsidP="00D543BA">
            <w:pPr>
              <w:pStyle w:val="afa"/>
            </w:pPr>
            <w:r>
              <w:t>Дата опер.</w:t>
            </w:r>
          </w:p>
        </w:tc>
        <w:tc>
          <w:tcPr>
            <w:tcW w:w="1559" w:type="dxa"/>
            <w:vAlign w:val="center"/>
          </w:tcPr>
          <w:p w14:paraId="58BCF677" w14:textId="77777777" w:rsidR="00D543BA" w:rsidRPr="007E4949" w:rsidRDefault="00D543BA" w:rsidP="00D543BA">
            <w:pPr>
              <w:pStyle w:val="afa"/>
            </w:pPr>
            <w:r>
              <w:t xml:space="preserve"> 1</w:t>
            </w:r>
          </w:p>
        </w:tc>
        <w:tc>
          <w:tcPr>
            <w:tcW w:w="4786" w:type="dxa"/>
            <w:vAlign w:val="center"/>
          </w:tcPr>
          <w:p w14:paraId="6448183B" w14:textId="77777777" w:rsidR="00D543BA" w:rsidRPr="00D543BA" w:rsidRDefault="00D543BA" w:rsidP="00D543BA">
            <w:pPr>
              <w:pStyle w:val="afa"/>
            </w:pPr>
            <w:r w:rsidRPr="00775010">
              <w:rPr>
                <w:rFonts w:ascii="Times New Roman" w:hAnsi="Times New Roman"/>
                <w:sz w:val="20"/>
                <w:lang w:val="en-US"/>
              </w:rPr>
              <w:t>DOCDATE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46E8C604" w14:textId="77777777" w:rsidTr="008B1C5A">
        <w:trPr>
          <w:cantSplit/>
        </w:trPr>
        <w:tc>
          <w:tcPr>
            <w:tcW w:w="568" w:type="dxa"/>
            <w:vAlign w:val="center"/>
          </w:tcPr>
          <w:p w14:paraId="0D76BBB8" w14:textId="77777777" w:rsidR="00D543BA" w:rsidRDefault="00D543BA" w:rsidP="00650D72">
            <w:pPr>
              <w:pStyle w:val="afa"/>
              <w:numPr>
                <w:ilvl w:val="0"/>
                <w:numId w:val="32"/>
              </w:numPr>
              <w:rPr>
                <w:rStyle w:val="af9"/>
              </w:rPr>
            </w:pPr>
          </w:p>
        </w:tc>
        <w:tc>
          <w:tcPr>
            <w:tcW w:w="2834" w:type="dxa"/>
            <w:vAlign w:val="center"/>
          </w:tcPr>
          <w:p w14:paraId="1F0C3B2B" w14:textId="77777777" w:rsidR="00D543BA" w:rsidRDefault="00D543BA" w:rsidP="00D543BA">
            <w:pPr>
              <w:pStyle w:val="afa"/>
            </w:pPr>
            <w:r>
              <w:t>Дебет/Кредит</w:t>
            </w:r>
          </w:p>
        </w:tc>
        <w:tc>
          <w:tcPr>
            <w:tcW w:w="1559" w:type="dxa"/>
            <w:vAlign w:val="center"/>
          </w:tcPr>
          <w:p w14:paraId="33469260" w14:textId="77777777" w:rsidR="00D543BA" w:rsidRDefault="00D543BA" w:rsidP="00D543BA">
            <w:pPr>
              <w:pStyle w:val="afa"/>
            </w:pPr>
            <w:r>
              <w:t>2</w:t>
            </w:r>
          </w:p>
        </w:tc>
        <w:tc>
          <w:tcPr>
            <w:tcW w:w="4786" w:type="dxa"/>
            <w:vAlign w:val="center"/>
          </w:tcPr>
          <w:p w14:paraId="356A37BB" w14:textId="77777777" w:rsidR="00D543BA" w:rsidRPr="00395F6B" w:rsidRDefault="00D543BA" w:rsidP="00D543BA">
            <w:pPr>
              <w:pStyle w:val="afa"/>
            </w:pPr>
          </w:p>
        </w:tc>
      </w:tr>
      <w:tr w:rsidR="00D543BA" w14:paraId="2585813A" w14:textId="77777777" w:rsidTr="008B1C5A">
        <w:trPr>
          <w:cantSplit/>
        </w:trPr>
        <w:tc>
          <w:tcPr>
            <w:tcW w:w="568" w:type="dxa"/>
            <w:vAlign w:val="center"/>
          </w:tcPr>
          <w:p w14:paraId="6B01736C" w14:textId="77777777" w:rsidR="00D543BA" w:rsidRDefault="00D543BA" w:rsidP="00650D72">
            <w:pPr>
              <w:pStyle w:val="afa"/>
              <w:numPr>
                <w:ilvl w:val="0"/>
                <w:numId w:val="32"/>
              </w:numPr>
              <w:rPr>
                <w:rStyle w:val="af9"/>
              </w:rPr>
            </w:pPr>
          </w:p>
        </w:tc>
        <w:tc>
          <w:tcPr>
            <w:tcW w:w="2834" w:type="dxa"/>
            <w:vAlign w:val="center"/>
          </w:tcPr>
          <w:p w14:paraId="31B5EC9F" w14:textId="77777777" w:rsidR="00D543BA" w:rsidRDefault="00D543BA" w:rsidP="00D543BA">
            <w:pPr>
              <w:pStyle w:val="afa"/>
            </w:pPr>
            <w:r>
              <w:t>Сумма</w:t>
            </w:r>
          </w:p>
        </w:tc>
        <w:tc>
          <w:tcPr>
            <w:tcW w:w="1559" w:type="dxa"/>
            <w:vAlign w:val="center"/>
          </w:tcPr>
          <w:p w14:paraId="2B43694D" w14:textId="77777777" w:rsidR="00D543BA" w:rsidRDefault="00D543BA" w:rsidP="00D543BA">
            <w:pPr>
              <w:pStyle w:val="afa"/>
            </w:pPr>
            <w:r>
              <w:t>3</w:t>
            </w:r>
          </w:p>
        </w:tc>
        <w:tc>
          <w:tcPr>
            <w:tcW w:w="4786" w:type="dxa"/>
            <w:vAlign w:val="center"/>
          </w:tcPr>
          <w:p w14:paraId="542B8B22" w14:textId="77777777" w:rsidR="00D543BA" w:rsidRPr="00D543BA" w:rsidRDefault="00D543BA" w:rsidP="00D543BA">
            <w:pPr>
              <w:pStyle w:val="afa"/>
            </w:pPr>
            <w:r w:rsidRPr="00775010">
              <w:rPr>
                <w:rFonts w:ascii="Times New Roman" w:hAnsi="Times New Roman"/>
                <w:sz w:val="20"/>
                <w:lang w:val="en-US"/>
              </w:rPr>
              <w:t>DOCUMENTSUM</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7ECFA958" w14:textId="77777777" w:rsidTr="008B1C5A">
        <w:trPr>
          <w:cantSplit/>
        </w:trPr>
        <w:tc>
          <w:tcPr>
            <w:tcW w:w="568" w:type="dxa"/>
            <w:vAlign w:val="center"/>
          </w:tcPr>
          <w:p w14:paraId="0DBB5ACD" w14:textId="77777777" w:rsidR="00D543BA" w:rsidRDefault="00D543BA" w:rsidP="00650D72">
            <w:pPr>
              <w:pStyle w:val="afa"/>
              <w:numPr>
                <w:ilvl w:val="0"/>
                <w:numId w:val="32"/>
              </w:numPr>
              <w:rPr>
                <w:rStyle w:val="af9"/>
              </w:rPr>
            </w:pPr>
          </w:p>
        </w:tc>
        <w:tc>
          <w:tcPr>
            <w:tcW w:w="2834" w:type="dxa"/>
            <w:vAlign w:val="center"/>
          </w:tcPr>
          <w:p w14:paraId="67971DF2" w14:textId="77777777" w:rsidR="00D543BA" w:rsidRDefault="00D543BA" w:rsidP="00D543BA">
            <w:pPr>
              <w:pStyle w:val="afa"/>
            </w:pPr>
            <w:r>
              <w:t>ВО</w:t>
            </w:r>
          </w:p>
        </w:tc>
        <w:tc>
          <w:tcPr>
            <w:tcW w:w="1559" w:type="dxa"/>
            <w:vAlign w:val="center"/>
          </w:tcPr>
          <w:p w14:paraId="2B64C4F3" w14:textId="77777777" w:rsidR="00D543BA" w:rsidRDefault="00D543BA" w:rsidP="00D543BA">
            <w:pPr>
              <w:pStyle w:val="afa"/>
            </w:pPr>
            <w:r>
              <w:t>4</w:t>
            </w:r>
          </w:p>
        </w:tc>
        <w:tc>
          <w:tcPr>
            <w:tcW w:w="4786" w:type="dxa"/>
            <w:vAlign w:val="center"/>
          </w:tcPr>
          <w:p w14:paraId="53E477AA" w14:textId="77777777" w:rsidR="00D543BA" w:rsidRPr="00D543BA" w:rsidRDefault="00D543BA" w:rsidP="00D543BA">
            <w:pPr>
              <w:pStyle w:val="afa"/>
            </w:pPr>
            <w:r w:rsidRPr="00775010">
              <w:rPr>
                <w:rFonts w:ascii="Times New Roman" w:hAnsi="Times New Roman"/>
                <w:sz w:val="20"/>
                <w:lang w:val="en-US"/>
              </w:rPr>
              <w:t>OPERATIONTYPE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5D675C57" w14:textId="77777777" w:rsidTr="008B1C5A">
        <w:trPr>
          <w:cantSplit/>
        </w:trPr>
        <w:tc>
          <w:tcPr>
            <w:tcW w:w="568" w:type="dxa"/>
            <w:vAlign w:val="center"/>
          </w:tcPr>
          <w:p w14:paraId="7FA08715" w14:textId="77777777" w:rsidR="00D543BA" w:rsidRDefault="00D543BA" w:rsidP="00650D72">
            <w:pPr>
              <w:pStyle w:val="afa"/>
              <w:numPr>
                <w:ilvl w:val="0"/>
                <w:numId w:val="32"/>
              </w:numPr>
              <w:rPr>
                <w:rStyle w:val="af9"/>
              </w:rPr>
            </w:pPr>
          </w:p>
        </w:tc>
        <w:tc>
          <w:tcPr>
            <w:tcW w:w="2834" w:type="dxa"/>
            <w:vAlign w:val="center"/>
          </w:tcPr>
          <w:p w14:paraId="4C6B230B" w14:textId="77777777" w:rsidR="00D543BA" w:rsidRDefault="00D543BA" w:rsidP="00D543BA">
            <w:pPr>
              <w:pStyle w:val="afa"/>
            </w:pPr>
            <w:r>
              <w:t>Корреспондент</w:t>
            </w:r>
          </w:p>
        </w:tc>
        <w:tc>
          <w:tcPr>
            <w:tcW w:w="1559" w:type="dxa"/>
            <w:vAlign w:val="center"/>
          </w:tcPr>
          <w:p w14:paraId="452C44EC" w14:textId="77777777" w:rsidR="00D543BA" w:rsidRDefault="00D543BA" w:rsidP="00D543BA">
            <w:pPr>
              <w:pStyle w:val="afa"/>
            </w:pPr>
            <w:r>
              <w:t>5</w:t>
            </w:r>
          </w:p>
        </w:tc>
        <w:tc>
          <w:tcPr>
            <w:tcW w:w="4786" w:type="dxa"/>
            <w:vAlign w:val="center"/>
          </w:tcPr>
          <w:p w14:paraId="4E5CE91A" w14:textId="77777777" w:rsidR="00D543BA" w:rsidRPr="00D543BA" w:rsidRDefault="00D543BA" w:rsidP="00D543BA">
            <w:pPr>
              <w:pStyle w:val="afa"/>
            </w:pPr>
            <w:r w:rsidRPr="00775010">
              <w:rPr>
                <w:rFonts w:ascii="Times New Roman" w:hAnsi="Times New Roman"/>
                <w:sz w:val="20"/>
                <w:lang w:val="en-US"/>
              </w:rPr>
              <w:t>RECEIVERNAME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7BFFB480" w14:textId="77777777" w:rsidTr="008B1C5A">
        <w:trPr>
          <w:cantSplit/>
        </w:trPr>
        <w:tc>
          <w:tcPr>
            <w:tcW w:w="568" w:type="dxa"/>
            <w:vAlign w:val="center"/>
          </w:tcPr>
          <w:p w14:paraId="614E63E6" w14:textId="77777777" w:rsidR="00D543BA" w:rsidRDefault="00D543BA" w:rsidP="00650D72">
            <w:pPr>
              <w:pStyle w:val="afa"/>
              <w:numPr>
                <w:ilvl w:val="0"/>
                <w:numId w:val="32"/>
              </w:numPr>
              <w:rPr>
                <w:rStyle w:val="af9"/>
              </w:rPr>
            </w:pPr>
          </w:p>
        </w:tc>
        <w:tc>
          <w:tcPr>
            <w:tcW w:w="2834" w:type="dxa"/>
            <w:vAlign w:val="center"/>
          </w:tcPr>
          <w:p w14:paraId="175B56C8" w14:textId="77777777" w:rsidR="00D543BA" w:rsidRDefault="00D543BA" w:rsidP="00D543BA">
            <w:pPr>
              <w:pStyle w:val="afa"/>
            </w:pPr>
            <w:r>
              <w:t>Счет</w:t>
            </w:r>
          </w:p>
        </w:tc>
        <w:tc>
          <w:tcPr>
            <w:tcW w:w="1559" w:type="dxa"/>
            <w:vAlign w:val="center"/>
          </w:tcPr>
          <w:p w14:paraId="261D0389" w14:textId="77777777" w:rsidR="00D543BA" w:rsidRDefault="00D543BA" w:rsidP="00D543BA">
            <w:pPr>
              <w:pStyle w:val="afa"/>
            </w:pPr>
            <w:r>
              <w:t>6</w:t>
            </w:r>
          </w:p>
        </w:tc>
        <w:tc>
          <w:tcPr>
            <w:tcW w:w="4786" w:type="dxa"/>
            <w:vAlign w:val="center"/>
          </w:tcPr>
          <w:p w14:paraId="421D602F" w14:textId="77777777" w:rsidR="00D543BA" w:rsidRPr="00D543BA" w:rsidRDefault="00D543BA" w:rsidP="00D543BA">
            <w:pPr>
              <w:pStyle w:val="afa"/>
            </w:pPr>
            <w:r w:rsidRPr="00775010">
              <w:rPr>
                <w:rFonts w:ascii="Times New Roman" w:hAnsi="Times New Roman"/>
                <w:sz w:val="20"/>
                <w:lang w:val="en-US"/>
              </w:rPr>
              <w:t>RECEIVERACCOUNT</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529E2D54" w14:textId="77777777" w:rsidTr="008B1C5A">
        <w:trPr>
          <w:cantSplit/>
        </w:trPr>
        <w:tc>
          <w:tcPr>
            <w:tcW w:w="568" w:type="dxa"/>
            <w:vAlign w:val="center"/>
          </w:tcPr>
          <w:p w14:paraId="1BBC9301" w14:textId="77777777" w:rsidR="00D543BA" w:rsidRDefault="00D543BA" w:rsidP="00650D72">
            <w:pPr>
              <w:pStyle w:val="afa"/>
              <w:numPr>
                <w:ilvl w:val="0"/>
                <w:numId w:val="32"/>
              </w:numPr>
              <w:rPr>
                <w:rStyle w:val="af9"/>
              </w:rPr>
            </w:pPr>
          </w:p>
        </w:tc>
        <w:tc>
          <w:tcPr>
            <w:tcW w:w="2834" w:type="dxa"/>
            <w:vAlign w:val="center"/>
          </w:tcPr>
          <w:p w14:paraId="2C60549F" w14:textId="77777777" w:rsidR="00D543BA" w:rsidRDefault="00D543BA" w:rsidP="00D543BA">
            <w:pPr>
              <w:pStyle w:val="afa"/>
            </w:pPr>
            <w:r>
              <w:t>БИК</w:t>
            </w:r>
          </w:p>
        </w:tc>
        <w:tc>
          <w:tcPr>
            <w:tcW w:w="1559" w:type="dxa"/>
            <w:vAlign w:val="center"/>
          </w:tcPr>
          <w:p w14:paraId="069B27A4" w14:textId="77777777" w:rsidR="00D543BA" w:rsidRDefault="00D543BA" w:rsidP="00D543BA">
            <w:pPr>
              <w:pStyle w:val="afa"/>
            </w:pPr>
            <w:r>
              <w:t>7</w:t>
            </w:r>
          </w:p>
        </w:tc>
        <w:tc>
          <w:tcPr>
            <w:tcW w:w="4786" w:type="dxa"/>
            <w:vAlign w:val="center"/>
          </w:tcPr>
          <w:p w14:paraId="094C63D2" w14:textId="77777777" w:rsidR="00D543BA" w:rsidRPr="00D543BA" w:rsidRDefault="00D543BA" w:rsidP="00D543BA">
            <w:pPr>
              <w:pStyle w:val="afa"/>
            </w:pPr>
            <w:r w:rsidRPr="00775010">
              <w:rPr>
                <w:rFonts w:ascii="Times New Roman" w:hAnsi="Times New Roman"/>
                <w:sz w:val="20"/>
                <w:lang w:val="en-US"/>
              </w:rPr>
              <w:t>RECEIVERBANKBIC</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40D7CE23" w14:textId="77777777" w:rsidTr="008B1C5A">
        <w:trPr>
          <w:cantSplit/>
        </w:trPr>
        <w:tc>
          <w:tcPr>
            <w:tcW w:w="568" w:type="dxa"/>
            <w:vAlign w:val="center"/>
          </w:tcPr>
          <w:p w14:paraId="193DD8A5" w14:textId="77777777" w:rsidR="00D543BA" w:rsidRDefault="00D543BA" w:rsidP="00650D72">
            <w:pPr>
              <w:pStyle w:val="afa"/>
              <w:numPr>
                <w:ilvl w:val="0"/>
                <w:numId w:val="32"/>
              </w:numPr>
              <w:rPr>
                <w:rStyle w:val="af9"/>
              </w:rPr>
            </w:pPr>
          </w:p>
        </w:tc>
        <w:tc>
          <w:tcPr>
            <w:tcW w:w="2834" w:type="dxa"/>
            <w:vAlign w:val="center"/>
          </w:tcPr>
          <w:p w14:paraId="74ACDF58" w14:textId="77777777" w:rsidR="00D543BA" w:rsidRDefault="00D543BA" w:rsidP="00D543BA">
            <w:pPr>
              <w:pStyle w:val="afa"/>
            </w:pPr>
            <w:r>
              <w:t>Назначение платежа</w:t>
            </w:r>
          </w:p>
        </w:tc>
        <w:tc>
          <w:tcPr>
            <w:tcW w:w="1559" w:type="dxa"/>
            <w:vAlign w:val="center"/>
          </w:tcPr>
          <w:p w14:paraId="27013605" w14:textId="77777777" w:rsidR="00D543BA" w:rsidRDefault="00D543BA" w:rsidP="00D543BA">
            <w:pPr>
              <w:pStyle w:val="afa"/>
            </w:pPr>
            <w:r>
              <w:t>8</w:t>
            </w:r>
          </w:p>
        </w:tc>
        <w:tc>
          <w:tcPr>
            <w:tcW w:w="4786" w:type="dxa"/>
            <w:vAlign w:val="center"/>
          </w:tcPr>
          <w:p w14:paraId="74822BD0" w14:textId="77777777" w:rsidR="00D543BA" w:rsidRPr="00FE45AA" w:rsidRDefault="00D543BA" w:rsidP="00D543BA">
            <w:pPr>
              <w:pStyle w:val="afa"/>
            </w:pPr>
            <w:r w:rsidRPr="00775010">
              <w:rPr>
                <w:rFonts w:ascii="Times New Roman" w:hAnsi="Times New Roman"/>
                <w:sz w:val="20"/>
                <w:lang w:val="en-US"/>
              </w:rPr>
              <w:t>PAYMENTPURPOSE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C60249" w14:paraId="2D3C5F40" w14:textId="77777777" w:rsidTr="00C60249">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4854" w:author="Беликова Маргарита Николаевна" w:date="2017-10-26T14:55:00Z">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trPrChange w:id="4855" w:author="Беликова Маргарита Николаевна" w:date="2017-10-26T14:55:00Z">
            <w:trPr>
              <w:cantSplit/>
            </w:trPr>
          </w:trPrChange>
        </w:trPr>
        <w:tc>
          <w:tcPr>
            <w:tcW w:w="568" w:type="dxa"/>
            <w:vAlign w:val="center"/>
            <w:tcPrChange w:id="4856" w:author="Беликова Маргарита Николаевна" w:date="2017-10-26T14:55:00Z">
              <w:tcPr>
                <w:tcW w:w="568" w:type="dxa"/>
                <w:vAlign w:val="center"/>
              </w:tcPr>
            </w:tcPrChange>
          </w:tcPr>
          <w:p w14:paraId="320BED0E" w14:textId="77777777" w:rsidR="00C60249" w:rsidRDefault="00C60249" w:rsidP="00C60249">
            <w:pPr>
              <w:pStyle w:val="afa"/>
              <w:numPr>
                <w:ilvl w:val="0"/>
                <w:numId w:val="32"/>
              </w:numPr>
              <w:rPr>
                <w:rStyle w:val="af9"/>
              </w:rPr>
            </w:pPr>
          </w:p>
        </w:tc>
        <w:tc>
          <w:tcPr>
            <w:tcW w:w="2834" w:type="dxa"/>
            <w:vAlign w:val="center"/>
            <w:tcPrChange w:id="4857" w:author="Беликова Маргарита Николаевна" w:date="2017-10-26T14:55:00Z">
              <w:tcPr>
                <w:tcW w:w="2834" w:type="dxa"/>
                <w:vAlign w:val="center"/>
              </w:tcPr>
            </w:tcPrChange>
          </w:tcPr>
          <w:p w14:paraId="0E9211D9" w14:textId="77777777" w:rsidR="00C60249" w:rsidRDefault="00C60249" w:rsidP="00C60249">
            <w:pPr>
              <w:pStyle w:val="afa"/>
            </w:pPr>
            <w:r>
              <w:t>№ док.</w:t>
            </w:r>
          </w:p>
        </w:tc>
        <w:tc>
          <w:tcPr>
            <w:tcW w:w="1559" w:type="dxa"/>
            <w:vAlign w:val="center"/>
            <w:tcPrChange w:id="4858" w:author="Беликова Маргарита Николаевна" w:date="2017-10-26T14:55:00Z">
              <w:tcPr>
                <w:tcW w:w="1559" w:type="dxa"/>
                <w:vAlign w:val="center"/>
              </w:tcPr>
            </w:tcPrChange>
          </w:tcPr>
          <w:p w14:paraId="14C36A8E" w14:textId="77777777" w:rsidR="00C60249" w:rsidRDefault="00C60249" w:rsidP="00C60249">
            <w:pPr>
              <w:pStyle w:val="afa"/>
            </w:pPr>
            <w:r>
              <w:t>9</w:t>
            </w:r>
          </w:p>
        </w:tc>
        <w:tc>
          <w:tcPr>
            <w:tcW w:w="4786" w:type="dxa"/>
            <w:tcPrChange w:id="4859" w:author="Беликова Маргарита Николаевна" w:date="2017-10-26T14:55:00Z">
              <w:tcPr>
                <w:tcW w:w="4786" w:type="dxa"/>
                <w:vAlign w:val="center"/>
              </w:tcPr>
            </w:tcPrChange>
          </w:tcPr>
          <w:p w14:paraId="27DB9052" w14:textId="5BB519E7" w:rsidR="00C60249" w:rsidRPr="00395F6B" w:rsidRDefault="00C60249" w:rsidP="00C60249">
            <w:pPr>
              <w:pStyle w:val="afa"/>
            </w:pPr>
            <w:ins w:id="4860" w:author="Беликова Маргарита Николаевна" w:date="2017-10-26T14:55:00Z">
              <w:r w:rsidRPr="00775010">
                <w:rPr>
                  <w:rFonts w:ascii="Times New Roman" w:hAnsi="Times New Roman"/>
                  <w:sz w:val="20"/>
                  <w:lang w:val="en-US"/>
                </w:rPr>
                <w:t>DOCUMENTNUMBER</w:t>
              </w:r>
            </w:ins>
          </w:p>
        </w:tc>
      </w:tr>
      <w:tr w:rsidR="00C60249" w14:paraId="312C0DAD" w14:textId="77777777" w:rsidTr="00C60249">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4861" w:author="Беликова Маргарита Николаевна" w:date="2017-10-26T14:55:00Z">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trPrChange w:id="4862" w:author="Беликова Маргарита Николаевна" w:date="2017-10-26T14:55:00Z">
            <w:trPr>
              <w:cantSplit/>
            </w:trPr>
          </w:trPrChange>
        </w:trPr>
        <w:tc>
          <w:tcPr>
            <w:tcW w:w="568" w:type="dxa"/>
            <w:vAlign w:val="center"/>
            <w:tcPrChange w:id="4863" w:author="Беликова Маргарита Николаевна" w:date="2017-10-26T14:55:00Z">
              <w:tcPr>
                <w:tcW w:w="568" w:type="dxa"/>
                <w:vAlign w:val="center"/>
              </w:tcPr>
            </w:tcPrChange>
          </w:tcPr>
          <w:p w14:paraId="001EDC57" w14:textId="77777777" w:rsidR="00C60249" w:rsidRDefault="00C60249" w:rsidP="00C60249">
            <w:pPr>
              <w:pStyle w:val="afa"/>
              <w:numPr>
                <w:ilvl w:val="0"/>
                <w:numId w:val="32"/>
              </w:numPr>
              <w:rPr>
                <w:rStyle w:val="af9"/>
              </w:rPr>
            </w:pPr>
          </w:p>
        </w:tc>
        <w:tc>
          <w:tcPr>
            <w:tcW w:w="2834" w:type="dxa"/>
            <w:vAlign w:val="center"/>
            <w:tcPrChange w:id="4864" w:author="Беликова Маргарита Николаевна" w:date="2017-10-26T14:55:00Z">
              <w:tcPr>
                <w:tcW w:w="2834" w:type="dxa"/>
                <w:vAlign w:val="center"/>
              </w:tcPr>
            </w:tcPrChange>
          </w:tcPr>
          <w:p w14:paraId="3AF7B106" w14:textId="77777777" w:rsidR="00C60249" w:rsidRDefault="00C60249" w:rsidP="00C60249">
            <w:pPr>
              <w:pStyle w:val="afa"/>
            </w:pPr>
            <w:r>
              <w:t>Дата док</w:t>
            </w:r>
          </w:p>
        </w:tc>
        <w:tc>
          <w:tcPr>
            <w:tcW w:w="1559" w:type="dxa"/>
            <w:vAlign w:val="center"/>
            <w:tcPrChange w:id="4865" w:author="Беликова Маргарита Николаевна" w:date="2017-10-26T14:55:00Z">
              <w:tcPr>
                <w:tcW w:w="1559" w:type="dxa"/>
                <w:vAlign w:val="center"/>
              </w:tcPr>
            </w:tcPrChange>
          </w:tcPr>
          <w:p w14:paraId="4B4F0E98" w14:textId="77777777" w:rsidR="00C60249" w:rsidRDefault="00C60249" w:rsidP="00C60249">
            <w:pPr>
              <w:pStyle w:val="afa"/>
            </w:pPr>
            <w:r>
              <w:t>10</w:t>
            </w:r>
          </w:p>
        </w:tc>
        <w:tc>
          <w:tcPr>
            <w:tcW w:w="4786" w:type="dxa"/>
            <w:tcPrChange w:id="4866" w:author="Беликова Маргарита Николаевна" w:date="2017-10-26T14:55:00Z">
              <w:tcPr>
                <w:tcW w:w="4786" w:type="dxa"/>
                <w:vAlign w:val="center"/>
              </w:tcPr>
            </w:tcPrChange>
          </w:tcPr>
          <w:p w14:paraId="32EFB629" w14:textId="4DAF97D9" w:rsidR="00C60249" w:rsidRPr="00395F6B" w:rsidRDefault="00C60249" w:rsidP="00C60249">
            <w:pPr>
              <w:pStyle w:val="afa"/>
            </w:pPr>
            <w:ins w:id="4867" w:author="Беликова Маргарита Николаевна" w:date="2017-10-26T14:55:00Z">
              <w:r w:rsidRPr="00775010">
                <w:rPr>
                  <w:rFonts w:ascii="Times New Roman" w:hAnsi="Times New Roman"/>
                  <w:sz w:val="20"/>
                  <w:lang w:val="en-US"/>
                </w:rPr>
                <w:t>DOCUMENTDATE</w:t>
              </w:r>
            </w:ins>
          </w:p>
        </w:tc>
      </w:tr>
    </w:tbl>
    <w:p w14:paraId="021563F8" w14:textId="77777777" w:rsidR="003243C0" w:rsidRDefault="003243C0" w:rsidP="004018E9">
      <w:pPr>
        <w:pStyle w:val="42"/>
        <w:ind w:left="0" w:firstLine="0"/>
      </w:pPr>
    </w:p>
    <w:p w14:paraId="09A8C477" w14:textId="0301AAEE" w:rsidR="008913FF" w:rsidRDefault="008913FF" w:rsidP="008913FF">
      <w:pPr>
        <w:pStyle w:val="af6"/>
        <w:spacing w:before="240"/>
      </w:pPr>
      <w:r>
        <w:t xml:space="preserve">Рисунок </w:t>
      </w:r>
      <w:ins w:id="486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869" w:author="Феданкова Любовь Анатольевна" w:date="2019-10-09T12:38:00Z">
        <w:r w:rsidR="00031B2C">
          <w:rPr>
            <w:noProof/>
          </w:rPr>
          <w:t>13</w:t>
        </w:r>
      </w:ins>
      <w:ins w:id="4870" w:author="Широбокова Алёна Сергеевна" w:date="2018-10-08T14:09:00Z">
        <w:r w:rsidR="006846C7">
          <w:fldChar w:fldCharType="end"/>
        </w:r>
      </w:ins>
      <w:ins w:id="4871" w:author="Беликова Маргарита Николаевна" w:date="2018-09-28T15:38:00Z">
        <w:del w:id="4872" w:author="Широбокова Алёна Сергеевна" w:date="2018-10-08T14:09:00Z">
          <w:r w:rsidR="00D4212C" w:rsidDel="006846C7">
            <w:fldChar w:fldCharType="begin"/>
          </w:r>
          <w:r w:rsidR="00D4212C" w:rsidDel="006846C7">
            <w:delInstrText xml:space="preserve"> SEQ Рисунок \* ARABIC </w:delInstrText>
          </w:r>
        </w:del>
      </w:ins>
      <w:del w:id="4873" w:author="Широбокова Алёна Сергеевна" w:date="2018-10-08T14:09:00Z">
        <w:r w:rsidR="00D4212C" w:rsidDel="006846C7">
          <w:fldChar w:fldCharType="separate"/>
        </w:r>
      </w:del>
      <w:ins w:id="4874" w:author="Беликова Маргарита Николаевна" w:date="2018-09-28T15:38:00Z">
        <w:del w:id="4875" w:author="Широбокова Алёна Сергеевна" w:date="2018-10-08T14:09:00Z">
          <w:r w:rsidR="00D4212C" w:rsidDel="006846C7">
            <w:rPr>
              <w:noProof/>
            </w:rPr>
            <w:delText>13</w:delText>
          </w:r>
          <w:r w:rsidR="00D4212C" w:rsidDel="006846C7">
            <w:fldChar w:fldCharType="end"/>
          </w:r>
        </w:del>
      </w:ins>
      <w:ins w:id="4876" w:author="Широбокова Алёна Сергеевна" w:date="2018-08-02T15:45:00Z">
        <w:del w:id="4877"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878" w:author="Беликова Маргарита Николаевна" w:date="2018-09-13T12:06:00Z">
        <w:r w:rsidR="0090345F" w:rsidDel="00363322">
          <w:fldChar w:fldCharType="separate"/>
        </w:r>
      </w:del>
      <w:ins w:id="4879" w:author="Широбокова Алёна Сергеевна" w:date="2018-08-02T15:45:00Z">
        <w:del w:id="4880" w:author="Беликова Маргарита Николаевна" w:date="2018-09-13T12:06:00Z">
          <w:r w:rsidR="0090345F" w:rsidDel="00363322">
            <w:rPr>
              <w:noProof/>
            </w:rPr>
            <w:delText>13</w:delText>
          </w:r>
          <w:r w:rsidR="0090345F" w:rsidDel="00363322">
            <w:fldChar w:fldCharType="end"/>
          </w:r>
        </w:del>
      </w:ins>
      <w:del w:id="4881"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13</w:delText>
        </w:r>
        <w:r w:rsidR="00BB3A71" w:rsidDel="0090345F">
          <w:rPr>
            <w:noProof/>
          </w:rPr>
          <w:fldChar w:fldCharType="end"/>
        </w:r>
      </w:del>
      <w:r>
        <w:t xml:space="preserve"> Макет вкладки «Кредит» быстрого просмотра документа</w:t>
      </w:r>
      <w:r w:rsidRPr="000A5290">
        <w:t xml:space="preserve"> </w:t>
      </w:r>
    </w:p>
    <w:p w14:paraId="2A85B285" w14:textId="77777777" w:rsidR="003243C0" w:rsidRDefault="003243C0" w:rsidP="004018E9">
      <w:pPr>
        <w:pStyle w:val="42"/>
        <w:ind w:left="0" w:firstLine="0"/>
      </w:pPr>
      <w:r>
        <w:object w:dxaOrig="14700" w:dyaOrig="3480" w14:anchorId="1E24C9A4">
          <v:shape id="_x0000_i1032" type="#_x0000_t75" style="width:497.1pt;height:115.2pt" o:ole="">
            <v:imagedata r:id="rId66" o:title=""/>
          </v:shape>
          <o:OLEObject Type="Embed" ProgID="Visio.Drawing.11" ShapeID="_x0000_i1032" DrawAspect="Content" ObjectID="_1632580994" r:id="rId67"/>
        </w:object>
      </w:r>
    </w:p>
    <w:p w14:paraId="661E6601" w14:textId="77777777" w:rsidR="003243C0" w:rsidRDefault="003243C0" w:rsidP="003243C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882" w:author="Феданкова Любовь Анатольевна" w:date="2019-10-09T12:38:00Z">
        <w:r w:rsidR="00031B2C">
          <w:rPr>
            <w:noProof/>
          </w:rPr>
          <w:t>12</w:t>
        </w:r>
      </w:ins>
      <w:del w:id="4883" w:author="Феданкова Любовь Анатольевна" w:date="2019-10-09T12:38:00Z">
        <w:r w:rsidR="00DB3D2B" w:rsidDel="00031B2C">
          <w:rPr>
            <w:noProof/>
          </w:rPr>
          <w:delText>14</w:delText>
        </w:r>
      </w:del>
      <w:r w:rsidR="00330166">
        <w:rPr>
          <w:noProof/>
        </w:rPr>
        <w:fldChar w:fldCharType="end"/>
      </w:r>
      <w:r>
        <w:t>. Поля формы документа на области быстрого просмотра</w:t>
      </w:r>
    </w:p>
    <w:tbl>
      <w:tblPr>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2834"/>
        <w:gridCol w:w="1559"/>
        <w:gridCol w:w="4786"/>
        <w:tblGridChange w:id="4884">
          <w:tblGrid>
            <w:gridCol w:w="568"/>
            <w:gridCol w:w="2834"/>
            <w:gridCol w:w="1559"/>
            <w:gridCol w:w="4786"/>
          </w:tblGrid>
        </w:tblGridChange>
      </w:tblGrid>
      <w:tr w:rsidR="003243C0" w14:paraId="2B4827DA" w14:textId="77777777" w:rsidTr="008B1C5A">
        <w:trPr>
          <w:cantSplit/>
          <w:trHeight w:val="852"/>
          <w:tblHeader/>
        </w:trPr>
        <w:tc>
          <w:tcPr>
            <w:tcW w:w="568" w:type="dxa"/>
            <w:vAlign w:val="center"/>
          </w:tcPr>
          <w:p w14:paraId="373C332E" w14:textId="77777777" w:rsidR="003243C0" w:rsidRDefault="003243C0" w:rsidP="00B21C90">
            <w:pPr>
              <w:pStyle w:val="af8"/>
              <w:rPr>
                <w:rStyle w:val="af9"/>
                <w:b/>
              </w:rPr>
            </w:pPr>
            <w:r>
              <w:t>№ п/п</w:t>
            </w:r>
          </w:p>
        </w:tc>
        <w:tc>
          <w:tcPr>
            <w:tcW w:w="2834" w:type="dxa"/>
            <w:vAlign w:val="center"/>
          </w:tcPr>
          <w:p w14:paraId="1B8442C8" w14:textId="77777777" w:rsidR="003243C0" w:rsidRPr="002C18CC" w:rsidRDefault="003243C0" w:rsidP="00B21C90">
            <w:pPr>
              <w:pStyle w:val="af8"/>
            </w:pPr>
            <w:r>
              <w:t xml:space="preserve">Наименование поля </w:t>
            </w:r>
            <w:r w:rsidRPr="00F33621">
              <w:t>(</w:t>
            </w:r>
            <w:r>
              <w:rPr>
                <w:lang w:val="en-US"/>
              </w:rPr>
              <w:t>Label</w:t>
            </w:r>
            <w:r w:rsidRPr="00F33621">
              <w:t>)</w:t>
            </w:r>
          </w:p>
        </w:tc>
        <w:tc>
          <w:tcPr>
            <w:tcW w:w="1559" w:type="dxa"/>
            <w:vAlign w:val="center"/>
          </w:tcPr>
          <w:p w14:paraId="3C02A8AE" w14:textId="77777777" w:rsidR="003243C0" w:rsidRDefault="003243C0" w:rsidP="00B21C90">
            <w:pPr>
              <w:pStyle w:val="af8"/>
            </w:pPr>
            <w:r>
              <w:t>Номер на макете</w:t>
            </w:r>
          </w:p>
        </w:tc>
        <w:tc>
          <w:tcPr>
            <w:tcW w:w="4786" w:type="dxa"/>
            <w:vAlign w:val="center"/>
          </w:tcPr>
          <w:p w14:paraId="4D0DF3A0" w14:textId="77777777" w:rsidR="003243C0" w:rsidRDefault="003243C0" w:rsidP="00B21C90">
            <w:pPr>
              <w:pStyle w:val="af8"/>
            </w:pPr>
            <w:r>
              <w:t>Наименование атрибута сущности</w:t>
            </w:r>
          </w:p>
        </w:tc>
      </w:tr>
      <w:tr w:rsidR="00D543BA" w:rsidRPr="00BC0471" w14:paraId="12814395" w14:textId="77777777" w:rsidTr="008B1C5A">
        <w:trPr>
          <w:cantSplit/>
        </w:trPr>
        <w:tc>
          <w:tcPr>
            <w:tcW w:w="568" w:type="dxa"/>
            <w:vAlign w:val="center"/>
          </w:tcPr>
          <w:p w14:paraId="0A2DB129" w14:textId="77777777" w:rsidR="00D543BA" w:rsidRDefault="00D543BA" w:rsidP="00650D72">
            <w:pPr>
              <w:pStyle w:val="afa"/>
              <w:numPr>
                <w:ilvl w:val="0"/>
                <w:numId w:val="32"/>
              </w:numPr>
              <w:rPr>
                <w:rStyle w:val="af9"/>
              </w:rPr>
            </w:pPr>
          </w:p>
        </w:tc>
        <w:tc>
          <w:tcPr>
            <w:tcW w:w="2834" w:type="dxa"/>
            <w:vAlign w:val="center"/>
          </w:tcPr>
          <w:p w14:paraId="15F23901" w14:textId="77777777" w:rsidR="00D543BA" w:rsidRPr="007E4949" w:rsidRDefault="00D543BA" w:rsidP="0066585B">
            <w:pPr>
              <w:pStyle w:val="afa"/>
            </w:pPr>
            <w:r>
              <w:t>Дата опер.</w:t>
            </w:r>
          </w:p>
        </w:tc>
        <w:tc>
          <w:tcPr>
            <w:tcW w:w="1559" w:type="dxa"/>
            <w:vAlign w:val="center"/>
          </w:tcPr>
          <w:p w14:paraId="08819D4E" w14:textId="77777777" w:rsidR="00D543BA" w:rsidRPr="007E4949" w:rsidRDefault="00D543BA" w:rsidP="0066585B">
            <w:pPr>
              <w:pStyle w:val="afa"/>
            </w:pPr>
            <w:r>
              <w:t xml:space="preserve"> 1</w:t>
            </w:r>
          </w:p>
        </w:tc>
        <w:tc>
          <w:tcPr>
            <w:tcW w:w="4786" w:type="dxa"/>
            <w:vAlign w:val="center"/>
          </w:tcPr>
          <w:p w14:paraId="6F7C66D1" w14:textId="77777777" w:rsidR="00D543BA" w:rsidRPr="00D543BA" w:rsidRDefault="00D543BA" w:rsidP="000F0ED0">
            <w:pPr>
              <w:pStyle w:val="afa"/>
            </w:pPr>
            <w:r w:rsidRPr="00775010">
              <w:rPr>
                <w:rFonts w:ascii="Times New Roman" w:hAnsi="Times New Roman"/>
                <w:sz w:val="20"/>
                <w:lang w:val="en-US"/>
              </w:rPr>
              <w:t>DOCDATE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06384AF2" w14:textId="77777777" w:rsidTr="008B1C5A">
        <w:trPr>
          <w:cantSplit/>
        </w:trPr>
        <w:tc>
          <w:tcPr>
            <w:tcW w:w="568" w:type="dxa"/>
            <w:vAlign w:val="center"/>
          </w:tcPr>
          <w:p w14:paraId="040A7516" w14:textId="77777777" w:rsidR="00D543BA" w:rsidRDefault="00D543BA" w:rsidP="00650D72">
            <w:pPr>
              <w:pStyle w:val="afa"/>
              <w:numPr>
                <w:ilvl w:val="0"/>
                <w:numId w:val="32"/>
              </w:numPr>
              <w:rPr>
                <w:rStyle w:val="af9"/>
              </w:rPr>
            </w:pPr>
          </w:p>
        </w:tc>
        <w:tc>
          <w:tcPr>
            <w:tcW w:w="2834" w:type="dxa"/>
            <w:vAlign w:val="center"/>
          </w:tcPr>
          <w:p w14:paraId="203A8B2F" w14:textId="77777777" w:rsidR="00D543BA" w:rsidRDefault="00D543BA" w:rsidP="0066585B">
            <w:pPr>
              <w:pStyle w:val="afa"/>
            </w:pPr>
            <w:r>
              <w:t>Дебет/Кредит</w:t>
            </w:r>
          </w:p>
        </w:tc>
        <w:tc>
          <w:tcPr>
            <w:tcW w:w="1559" w:type="dxa"/>
            <w:vAlign w:val="center"/>
          </w:tcPr>
          <w:p w14:paraId="00FA5AC7" w14:textId="77777777" w:rsidR="00D543BA" w:rsidRDefault="00D543BA" w:rsidP="0066585B">
            <w:pPr>
              <w:pStyle w:val="afa"/>
            </w:pPr>
            <w:r>
              <w:t>2</w:t>
            </w:r>
          </w:p>
        </w:tc>
        <w:tc>
          <w:tcPr>
            <w:tcW w:w="4786" w:type="dxa"/>
            <w:vAlign w:val="center"/>
          </w:tcPr>
          <w:p w14:paraId="1F792976" w14:textId="77777777" w:rsidR="00D543BA" w:rsidRPr="00395F6B" w:rsidRDefault="00D543BA" w:rsidP="000F0ED0">
            <w:pPr>
              <w:pStyle w:val="afa"/>
            </w:pPr>
          </w:p>
        </w:tc>
      </w:tr>
      <w:tr w:rsidR="00D543BA" w14:paraId="0D6B8512" w14:textId="77777777" w:rsidTr="008B1C5A">
        <w:trPr>
          <w:cantSplit/>
        </w:trPr>
        <w:tc>
          <w:tcPr>
            <w:tcW w:w="568" w:type="dxa"/>
            <w:vAlign w:val="center"/>
          </w:tcPr>
          <w:p w14:paraId="389FD1EF" w14:textId="77777777" w:rsidR="00D543BA" w:rsidRDefault="00D543BA" w:rsidP="00650D72">
            <w:pPr>
              <w:pStyle w:val="afa"/>
              <w:numPr>
                <w:ilvl w:val="0"/>
                <w:numId w:val="32"/>
              </w:numPr>
              <w:rPr>
                <w:rStyle w:val="af9"/>
              </w:rPr>
            </w:pPr>
          </w:p>
        </w:tc>
        <w:tc>
          <w:tcPr>
            <w:tcW w:w="2834" w:type="dxa"/>
            <w:vAlign w:val="center"/>
          </w:tcPr>
          <w:p w14:paraId="66459FDE" w14:textId="77777777" w:rsidR="00D543BA" w:rsidRDefault="00D543BA" w:rsidP="0066585B">
            <w:pPr>
              <w:pStyle w:val="afa"/>
            </w:pPr>
            <w:r>
              <w:t>Сумма</w:t>
            </w:r>
          </w:p>
        </w:tc>
        <w:tc>
          <w:tcPr>
            <w:tcW w:w="1559" w:type="dxa"/>
            <w:vAlign w:val="center"/>
          </w:tcPr>
          <w:p w14:paraId="1812E84F" w14:textId="77777777" w:rsidR="00D543BA" w:rsidRDefault="00D543BA" w:rsidP="0066585B">
            <w:pPr>
              <w:pStyle w:val="afa"/>
            </w:pPr>
            <w:r>
              <w:t>3</w:t>
            </w:r>
          </w:p>
        </w:tc>
        <w:tc>
          <w:tcPr>
            <w:tcW w:w="4786" w:type="dxa"/>
            <w:vAlign w:val="center"/>
          </w:tcPr>
          <w:p w14:paraId="2866DE51" w14:textId="77777777" w:rsidR="00D543BA" w:rsidRPr="00D543BA" w:rsidRDefault="00D543BA" w:rsidP="000F0ED0">
            <w:pPr>
              <w:pStyle w:val="afa"/>
            </w:pPr>
            <w:r w:rsidRPr="00775010">
              <w:rPr>
                <w:rFonts w:ascii="Times New Roman" w:hAnsi="Times New Roman"/>
                <w:sz w:val="20"/>
                <w:lang w:val="en-US"/>
              </w:rPr>
              <w:t>DOCUMENTSUM</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75B18B71" w14:textId="77777777" w:rsidTr="008B1C5A">
        <w:trPr>
          <w:cantSplit/>
        </w:trPr>
        <w:tc>
          <w:tcPr>
            <w:tcW w:w="568" w:type="dxa"/>
            <w:vAlign w:val="center"/>
          </w:tcPr>
          <w:p w14:paraId="70DCCD7E" w14:textId="77777777" w:rsidR="00D543BA" w:rsidRDefault="00D543BA" w:rsidP="00650D72">
            <w:pPr>
              <w:pStyle w:val="afa"/>
              <w:numPr>
                <w:ilvl w:val="0"/>
                <w:numId w:val="32"/>
              </w:numPr>
              <w:rPr>
                <w:rStyle w:val="af9"/>
              </w:rPr>
            </w:pPr>
          </w:p>
        </w:tc>
        <w:tc>
          <w:tcPr>
            <w:tcW w:w="2834" w:type="dxa"/>
            <w:vAlign w:val="center"/>
          </w:tcPr>
          <w:p w14:paraId="61C43F53" w14:textId="77777777" w:rsidR="00D543BA" w:rsidRDefault="00D543BA" w:rsidP="0066585B">
            <w:pPr>
              <w:pStyle w:val="afa"/>
            </w:pPr>
            <w:r>
              <w:t>ВО</w:t>
            </w:r>
          </w:p>
        </w:tc>
        <w:tc>
          <w:tcPr>
            <w:tcW w:w="1559" w:type="dxa"/>
            <w:vAlign w:val="center"/>
          </w:tcPr>
          <w:p w14:paraId="40BE4A5D" w14:textId="77777777" w:rsidR="00D543BA" w:rsidRDefault="00D543BA" w:rsidP="0066585B">
            <w:pPr>
              <w:pStyle w:val="afa"/>
            </w:pPr>
            <w:r>
              <w:t>4</w:t>
            </w:r>
          </w:p>
        </w:tc>
        <w:tc>
          <w:tcPr>
            <w:tcW w:w="4786" w:type="dxa"/>
            <w:vAlign w:val="center"/>
          </w:tcPr>
          <w:p w14:paraId="5F37AB3F" w14:textId="77777777" w:rsidR="00D543BA" w:rsidRPr="00D543BA" w:rsidRDefault="00D543BA" w:rsidP="000F0ED0">
            <w:pPr>
              <w:pStyle w:val="afa"/>
            </w:pPr>
            <w:r w:rsidRPr="00775010">
              <w:rPr>
                <w:rFonts w:ascii="Times New Roman" w:hAnsi="Times New Roman"/>
                <w:sz w:val="20"/>
                <w:lang w:val="en-US"/>
              </w:rPr>
              <w:t>OPERATIONTYPE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766D0A18" w14:textId="77777777" w:rsidTr="008B1C5A">
        <w:trPr>
          <w:cantSplit/>
        </w:trPr>
        <w:tc>
          <w:tcPr>
            <w:tcW w:w="568" w:type="dxa"/>
            <w:vAlign w:val="center"/>
          </w:tcPr>
          <w:p w14:paraId="373F5C0C" w14:textId="77777777" w:rsidR="00D543BA" w:rsidRDefault="00D543BA" w:rsidP="00650D72">
            <w:pPr>
              <w:pStyle w:val="afa"/>
              <w:numPr>
                <w:ilvl w:val="0"/>
                <w:numId w:val="32"/>
              </w:numPr>
              <w:rPr>
                <w:rStyle w:val="af9"/>
              </w:rPr>
            </w:pPr>
          </w:p>
        </w:tc>
        <w:tc>
          <w:tcPr>
            <w:tcW w:w="2834" w:type="dxa"/>
            <w:vAlign w:val="center"/>
          </w:tcPr>
          <w:p w14:paraId="14BB04B7" w14:textId="77777777" w:rsidR="00D543BA" w:rsidRDefault="00D543BA" w:rsidP="0066585B">
            <w:pPr>
              <w:pStyle w:val="afa"/>
            </w:pPr>
            <w:r>
              <w:t>Корреспондент</w:t>
            </w:r>
          </w:p>
        </w:tc>
        <w:tc>
          <w:tcPr>
            <w:tcW w:w="1559" w:type="dxa"/>
            <w:vAlign w:val="center"/>
          </w:tcPr>
          <w:p w14:paraId="65B0977A" w14:textId="77777777" w:rsidR="00D543BA" w:rsidRDefault="00D543BA" w:rsidP="0066585B">
            <w:pPr>
              <w:pStyle w:val="afa"/>
            </w:pPr>
            <w:r>
              <w:t>5</w:t>
            </w:r>
          </w:p>
        </w:tc>
        <w:tc>
          <w:tcPr>
            <w:tcW w:w="4786" w:type="dxa"/>
            <w:vAlign w:val="center"/>
          </w:tcPr>
          <w:p w14:paraId="42B00999" w14:textId="77777777" w:rsidR="00D543BA" w:rsidRPr="00D543BA" w:rsidRDefault="00D543BA" w:rsidP="000F0ED0">
            <w:pPr>
              <w:pStyle w:val="afa"/>
            </w:pPr>
            <w:r w:rsidRPr="00775010">
              <w:rPr>
                <w:rFonts w:ascii="Times New Roman" w:hAnsi="Times New Roman"/>
                <w:sz w:val="20"/>
                <w:lang w:val="en-US"/>
              </w:rPr>
              <w:t>RECEIVERNAME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31C1FB18" w14:textId="77777777" w:rsidTr="008B1C5A">
        <w:trPr>
          <w:cantSplit/>
        </w:trPr>
        <w:tc>
          <w:tcPr>
            <w:tcW w:w="568" w:type="dxa"/>
            <w:vAlign w:val="center"/>
          </w:tcPr>
          <w:p w14:paraId="502940EA" w14:textId="77777777" w:rsidR="00D543BA" w:rsidRDefault="00D543BA" w:rsidP="00650D72">
            <w:pPr>
              <w:pStyle w:val="afa"/>
              <w:numPr>
                <w:ilvl w:val="0"/>
                <w:numId w:val="32"/>
              </w:numPr>
              <w:rPr>
                <w:rStyle w:val="af9"/>
              </w:rPr>
            </w:pPr>
          </w:p>
        </w:tc>
        <w:tc>
          <w:tcPr>
            <w:tcW w:w="2834" w:type="dxa"/>
            <w:vAlign w:val="center"/>
          </w:tcPr>
          <w:p w14:paraId="59AC3722" w14:textId="77777777" w:rsidR="00D543BA" w:rsidRDefault="00D543BA" w:rsidP="0066585B">
            <w:pPr>
              <w:pStyle w:val="afa"/>
            </w:pPr>
            <w:r>
              <w:t>Счет</w:t>
            </w:r>
          </w:p>
        </w:tc>
        <w:tc>
          <w:tcPr>
            <w:tcW w:w="1559" w:type="dxa"/>
            <w:vAlign w:val="center"/>
          </w:tcPr>
          <w:p w14:paraId="3ECC034B" w14:textId="77777777" w:rsidR="00D543BA" w:rsidRDefault="00D543BA" w:rsidP="0066585B">
            <w:pPr>
              <w:pStyle w:val="afa"/>
            </w:pPr>
            <w:r>
              <w:t>6</w:t>
            </w:r>
          </w:p>
        </w:tc>
        <w:tc>
          <w:tcPr>
            <w:tcW w:w="4786" w:type="dxa"/>
            <w:vAlign w:val="center"/>
          </w:tcPr>
          <w:p w14:paraId="33A73C53" w14:textId="77777777" w:rsidR="00D543BA" w:rsidRPr="00D543BA" w:rsidRDefault="00D543BA" w:rsidP="000F0ED0">
            <w:pPr>
              <w:pStyle w:val="afa"/>
            </w:pPr>
            <w:r w:rsidRPr="00775010">
              <w:rPr>
                <w:rFonts w:ascii="Times New Roman" w:hAnsi="Times New Roman"/>
                <w:sz w:val="20"/>
                <w:lang w:val="en-US"/>
              </w:rPr>
              <w:t>RECEIVERACCOUNT</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3BFCB965" w14:textId="77777777" w:rsidTr="008B1C5A">
        <w:trPr>
          <w:cantSplit/>
        </w:trPr>
        <w:tc>
          <w:tcPr>
            <w:tcW w:w="568" w:type="dxa"/>
            <w:vAlign w:val="center"/>
          </w:tcPr>
          <w:p w14:paraId="79CA915F" w14:textId="77777777" w:rsidR="00D543BA" w:rsidRDefault="00D543BA" w:rsidP="00650D72">
            <w:pPr>
              <w:pStyle w:val="afa"/>
              <w:numPr>
                <w:ilvl w:val="0"/>
                <w:numId w:val="32"/>
              </w:numPr>
              <w:rPr>
                <w:rStyle w:val="af9"/>
              </w:rPr>
            </w:pPr>
          </w:p>
        </w:tc>
        <w:tc>
          <w:tcPr>
            <w:tcW w:w="2834" w:type="dxa"/>
            <w:vAlign w:val="center"/>
          </w:tcPr>
          <w:p w14:paraId="6B37D88E" w14:textId="77777777" w:rsidR="00D543BA" w:rsidRDefault="00D543BA" w:rsidP="0066585B">
            <w:pPr>
              <w:pStyle w:val="afa"/>
            </w:pPr>
            <w:r>
              <w:t>БИК</w:t>
            </w:r>
          </w:p>
        </w:tc>
        <w:tc>
          <w:tcPr>
            <w:tcW w:w="1559" w:type="dxa"/>
            <w:vAlign w:val="center"/>
          </w:tcPr>
          <w:p w14:paraId="587BA0EB" w14:textId="77777777" w:rsidR="00D543BA" w:rsidRDefault="00D543BA" w:rsidP="0066585B">
            <w:pPr>
              <w:pStyle w:val="afa"/>
            </w:pPr>
            <w:r>
              <w:t>7</w:t>
            </w:r>
          </w:p>
        </w:tc>
        <w:tc>
          <w:tcPr>
            <w:tcW w:w="4786" w:type="dxa"/>
            <w:vAlign w:val="center"/>
          </w:tcPr>
          <w:p w14:paraId="19D92F6A" w14:textId="77777777" w:rsidR="00D543BA" w:rsidRPr="00D543BA" w:rsidRDefault="00D543BA" w:rsidP="000F0ED0">
            <w:pPr>
              <w:pStyle w:val="afa"/>
            </w:pPr>
            <w:r w:rsidRPr="00775010">
              <w:rPr>
                <w:rFonts w:ascii="Times New Roman" w:hAnsi="Times New Roman"/>
                <w:sz w:val="20"/>
                <w:lang w:val="en-US"/>
              </w:rPr>
              <w:t>RECEIVERBANKBIC</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D543BA" w14:paraId="3920B2D0" w14:textId="77777777" w:rsidTr="008B1C5A">
        <w:trPr>
          <w:cantSplit/>
        </w:trPr>
        <w:tc>
          <w:tcPr>
            <w:tcW w:w="568" w:type="dxa"/>
            <w:vAlign w:val="center"/>
          </w:tcPr>
          <w:p w14:paraId="696120E5" w14:textId="77777777" w:rsidR="00D543BA" w:rsidRDefault="00D543BA" w:rsidP="00650D72">
            <w:pPr>
              <w:pStyle w:val="afa"/>
              <w:numPr>
                <w:ilvl w:val="0"/>
                <w:numId w:val="32"/>
              </w:numPr>
              <w:rPr>
                <w:rStyle w:val="af9"/>
              </w:rPr>
            </w:pPr>
          </w:p>
        </w:tc>
        <w:tc>
          <w:tcPr>
            <w:tcW w:w="2834" w:type="dxa"/>
            <w:vAlign w:val="center"/>
          </w:tcPr>
          <w:p w14:paraId="4E37DCCA" w14:textId="77777777" w:rsidR="00D543BA" w:rsidRDefault="00D543BA" w:rsidP="0066585B">
            <w:pPr>
              <w:pStyle w:val="afa"/>
            </w:pPr>
            <w:r>
              <w:t>Назначение платежа</w:t>
            </w:r>
          </w:p>
        </w:tc>
        <w:tc>
          <w:tcPr>
            <w:tcW w:w="1559" w:type="dxa"/>
            <w:vAlign w:val="center"/>
          </w:tcPr>
          <w:p w14:paraId="501E04ED" w14:textId="77777777" w:rsidR="00D543BA" w:rsidRDefault="00D543BA" w:rsidP="0066585B">
            <w:pPr>
              <w:pStyle w:val="afa"/>
            </w:pPr>
            <w:r>
              <w:t>8</w:t>
            </w:r>
          </w:p>
        </w:tc>
        <w:tc>
          <w:tcPr>
            <w:tcW w:w="4786" w:type="dxa"/>
            <w:vAlign w:val="center"/>
          </w:tcPr>
          <w:p w14:paraId="2AAFE63E" w14:textId="77777777" w:rsidR="00D543BA" w:rsidRPr="00FE45AA" w:rsidRDefault="00D543BA" w:rsidP="000F0ED0">
            <w:pPr>
              <w:pStyle w:val="afa"/>
            </w:pPr>
            <w:r w:rsidRPr="00775010">
              <w:rPr>
                <w:rFonts w:ascii="Times New Roman" w:hAnsi="Times New Roman"/>
                <w:sz w:val="20"/>
                <w:lang w:val="en-US"/>
              </w:rPr>
              <w:t>PAYMENTPURPOSE</w:t>
            </w:r>
            <w:r>
              <w:rPr>
                <w:rFonts w:ascii="Times New Roman" w:hAnsi="Times New Roman"/>
                <w:sz w:val="20"/>
              </w:rPr>
              <w:t xml:space="preserve"> (</w:t>
            </w:r>
            <w:r w:rsidRPr="00BB7C30">
              <w:rPr>
                <w:rFonts w:ascii="Times New Roman" w:hAnsi="Times New Roman"/>
                <w:sz w:val="20"/>
                <w:lang w:val="en-US"/>
              </w:rPr>
              <w:t>SBNS_RURSTATEMENT</w:t>
            </w:r>
            <w:r>
              <w:rPr>
                <w:rFonts w:ascii="Times New Roman" w:hAnsi="Times New Roman"/>
                <w:sz w:val="20"/>
              </w:rPr>
              <w:t>_</w:t>
            </w:r>
            <w:r>
              <w:rPr>
                <w:rFonts w:ascii="Times New Roman" w:hAnsi="Times New Roman"/>
                <w:sz w:val="20"/>
                <w:lang w:val="en-US"/>
              </w:rPr>
              <w:t>OPER</w:t>
            </w:r>
            <w:r>
              <w:rPr>
                <w:rFonts w:ascii="Times New Roman" w:hAnsi="Times New Roman"/>
                <w:sz w:val="20"/>
              </w:rPr>
              <w:t>)</w:t>
            </w:r>
          </w:p>
        </w:tc>
      </w:tr>
      <w:tr w:rsidR="00C60249" w14:paraId="4E38F29E" w14:textId="77777777" w:rsidTr="00C60249">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4885" w:author="Беликова Маргарита Николаевна" w:date="2017-10-26T14:55:00Z">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trPrChange w:id="4886" w:author="Беликова Маргарита Николаевна" w:date="2017-10-26T14:55:00Z">
            <w:trPr>
              <w:cantSplit/>
            </w:trPr>
          </w:trPrChange>
        </w:trPr>
        <w:tc>
          <w:tcPr>
            <w:tcW w:w="568" w:type="dxa"/>
            <w:vAlign w:val="center"/>
            <w:tcPrChange w:id="4887" w:author="Беликова Маргарита Николаевна" w:date="2017-10-26T14:55:00Z">
              <w:tcPr>
                <w:tcW w:w="568" w:type="dxa"/>
                <w:vAlign w:val="center"/>
              </w:tcPr>
            </w:tcPrChange>
          </w:tcPr>
          <w:p w14:paraId="3678AAAF" w14:textId="77777777" w:rsidR="00C60249" w:rsidRDefault="00C60249" w:rsidP="00C60249">
            <w:pPr>
              <w:pStyle w:val="afa"/>
              <w:numPr>
                <w:ilvl w:val="0"/>
                <w:numId w:val="32"/>
              </w:numPr>
              <w:rPr>
                <w:rStyle w:val="af9"/>
              </w:rPr>
            </w:pPr>
          </w:p>
        </w:tc>
        <w:tc>
          <w:tcPr>
            <w:tcW w:w="2834" w:type="dxa"/>
            <w:vAlign w:val="center"/>
            <w:tcPrChange w:id="4888" w:author="Беликова Маргарита Николаевна" w:date="2017-10-26T14:55:00Z">
              <w:tcPr>
                <w:tcW w:w="2834" w:type="dxa"/>
                <w:vAlign w:val="center"/>
              </w:tcPr>
            </w:tcPrChange>
          </w:tcPr>
          <w:p w14:paraId="4E38BC3D" w14:textId="77777777" w:rsidR="00C60249" w:rsidRDefault="00C60249" w:rsidP="00C60249">
            <w:pPr>
              <w:pStyle w:val="afa"/>
            </w:pPr>
            <w:r>
              <w:t>№ док.</w:t>
            </w:r>
          </w:p>
        </w:tc>
        <w:tc>
          <w:tcPr>
            <w:tcW w:w="1559" w:type="dxa"/>
            <w:vAlign w:val="center"/>
            <w:tcPrChange w:id="4889" w:author="Беликова Маргарита Николаевна" w:date="2017-10-26T14:55:00Z">
              <w:tcPr>
                <w:tcW w:w="1559" w:type="dxa"/>
                <w:vAlign w:val="center"/>
              </w:tcPr>
            </w:tcPrChange>
          </w:tcPr>
          <w:p w14:paraId="719A40A1" w14:textId="77777777" w:rsidR="00C60249" w:rsidRDefault="00C60249" w:rsidP="00C60249">
            <w:pPr>
              <w:pStyle w:val="afa"/>
            </w:pPr>
            <w:r>
              <w:t>9</w:t>
            </w:r>
          </w:p>
        </w:tc>
        <w:tc>
          <w:tcPr>
            <w:tcW w:w="4786" w:type="dxa"/>
            <w:tcPrChange w:id="4890" w:author="Беликова Маргарита Николаевна" w:date="2017-10-26T14:55:00Z">
              <w:tcPr>
                <w:tcW w:w="4786" w:type="dxa"/>
                <w:vAlign w:val="center"/>
              </w:tcPr>
            </w:tcPrChange>
          </w:tcPr>
          <w:p w14:paraId="45AE63D6" w14:textId="451E7E0D" w:rsidR="00C60249" w:rsidRPr="00395F6B" w:rsidRDefault="00C60249" w:rsidP="00C60249">
            <w:pPr>
              <w:pStyle w:val="afa"/>
            </w:pPr>
            <w:ins w:id="4891" w:author="Беликова Маргарита Николаевна" w:date="2017-10-26T14:55:00Z">
              <w:r w:rsidRPr="00775010">
                <w:rPr>
                  <w:rFonts w:ascii="Times New Roman" w:hAnsi="Times New Roman"/>
                  <w:sz w:val="20"/>
                  <w:lang w:val="en-US"/>
                </w:rPr>
                <w:t>DOCUMENTNUMBER</w:t>
              </w:r>
            </w:ins>
          </w:p>
        </w:tc>
      </w:tr>
      <w:tr w:rsidR="00C60249" w14:paraId="58737CD0" w14:textId="77777777" w:rsidTr="00C60249">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Change w:id="4892" w:author="Беликова Маргарита Николаевна" w:date="2017-10-26T14:55:00Z">
            <w:tblPrEx>
              <w:tblW w:w="974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Ex>
          </w:tblPrExChange>
        </w:tblPrEx>
        <w:trPr>
          <w:cantSplit/>
          <w:trPrChange w:id="4893" w:author="Беликова Маргарита Николаевна" w:date="2017-10-26T14:55:00Z">
            <w:trPr>
              <w:cantSplit/>
            </w:trPr>
          </w:trPrChange>
        </w:trPr>
        <w:tc>
          <w:tcPr>
            <w:tcW w:w="568" w:type="dxa"/>
            <w:vAlign w:val="center"/>
            <w:tcPrChange w:id="4894" w:author="Беликова Маргарита Николаевна" w:date="2017-10-26T14:55:00Z">
              <w:tcPr>
                <w:tcW w:w="568" w:type="dxa"/>
                <w:vAlign w:val="center"/>
              </w:tcPr>
            </w:tcPrChange>
          </w:tcPr>
          <w:p w14:paraId="79C0641F" w14:textId="77777777" w:rsidR="00C60249" w:rsidRDefault="00C60249" w:rsidP="00C60249">
            <w:pPr>
              <w:pStyle w:val="afa"/>
              <w:numPr>
                <w:ilvl w:val="0"/>
                <w:numId w:val="32"/>
              </w:numPr>
              <w:rPr>
                <w:rStyle w:val="af9"/>
              </w:rPr>
            </w:pPr>
          </w:p>
        </w:tc>
        <w:tc>
          <w:tcPr>
            <w:tcW w:w="2834" w:type="dxa"/>
            <w:vAlign w:val="center"/>
            <w:tcPrChange w:id="4895" w:author="Беликова Маргарита Николаевна" w:date="2017-10-26T14:55:00Z">
              <w:tcPr>
                <w:tcW w:w="2834" w:type="dxa"/>
                <w:vAlign w:val="center"/>
              </w:tcPr>
            </w:tcPrChange>
          </w:tcPr>
          <w:p w14:paraId="64CDF976" w14:textId="77777777" w:rsidR="00C60249" w:rsidRDefault="00C60249" w:rsidP="00C60249">
            <w:pPr>
              <w:pStyle w:val="afa"/>
            </w:pPr>
            <w:r>
              <w:t>Дата док</w:t>
            </w:r>
          </w:p>
        </w:tc>
        <w:tc>
          <w:tcPr>
            <w:tcW w:w="1559" w:type="dxa"/>
            <w:vAlign w:val="center"/>
            <w:tcPrChange w:id="4896" w:author="Беликова Маргарита Николаевна" w:date="2017-10-26T14:55:00Z">
              <w:tcPr>
                <w:tcW w:w="1559" w:type="dxa"/>
                <w:vAlign w:val="center"/>
              </w:tcPr>
            </w:tcPrChange>
          </w:tcPr>
          <w:p w14:paraId="4CE81BFA" w14:textId="77777777" w:rsidR="00C60249" w:rsidRDefault="00C60249" w:rsidP="00C60249">
            <w:pPr>
              <w:pStyle w:val="afa"/>
            </w:pPr>
            <w:r>
              <w:t>10</w:t>
            </w:r>
          </w:p>
        </w:tc>
        <w:tc>
          <w:tcPr>
            <w:tcW w:w="4786" w:type="dxa"/>
            <w:tcPrChange w:id="4897" w:author="Беликова Маргарита Николаевна" w:date="2017-10-26T14:55:00Z">
              <w:tcPr>
                <w:tcW w:w="4786" w:type="dxa"/>
                <w:vAlign w:val="center"/>
              </w:tcPr>
            </w:tcPrChange>
          </w:tcPr>
          <w:p w14:paraId="7F86262D" w14:textId="3DD69004" w:rsidR="00C60249" w:rsidRPr="00395F6B" w:rsidRDefault="00C60249" w:rsidP="00C60249">
            <w:pPr>
              <w:pStyle w:val="afa"/>
            </w:pPr>
            <w:ins w:id="4898" w:author="Беликова Маргарита Николаевна" w:date="2017-10-26T14:55:00Z">
              <w:r w:rsidRPr="00775010">
                <w:rPr>
                  <w:rFonts w:ascii="Times New Roman" w:hAnsi="Times New Roman"/>
                  <w:sz w:val="20"/>
                  <w:lang w:val="en-US"/>
                </w:rPr>
                <w:t>DOCUMENTDATE</w:t>
              </w:r>
            </w:ins>
          </w:p>
        </w:tc>
      </w:tr>
    </w:tbl>
    <w:p w14:paraId="61882A20" w14:textId="77777777" w:rsidR="003243C0" w:rsidRPr="00A01E15" w:rsidRDefault="003243C0" w:rsidP="004018E9">
      <w:pPr>
        <w:pStyle w:val="42"/>
        <w:ind w:left="0" w:firstLine="0"/>
      </w:pPr>
    </w:p>
    <w:p w14:paraId="3FC5036A" w14:textId="7436C1B4" w:rsidR="007469EA" w:rsidRDefault="007469EA" w:rsidP="00444A4E">
      <w:pPr>
        <w:pStyle w:val="3"/>
        <w:ind w:right="565"/>
      </w:pPr>
      <w:bookmarkStart w:id="4899" w:name="_Toc420435068"/>
      <w:bookmarkStart w:id="4900" w:name="_Toc420435564"/>
      <w:bookmarkStart w:id="4901" w:name="_Toc420947019"/>
      <w:bookmarkStart w:id="4902" w:name="_Ref450744016"/>
      <w:bookmarkStart w:id="4903" w:name="_Toc21517686"/>
      <w:r>
        <w:t>Экранные формы документ</w:t>
      </w:r>
      <w:del w:id="4904" w:author="Беликова Маргарита Николаевна" w:date="2017-09-18T12:34:00Z">
        <w:r w:rsidDel="009F2A9C">
          <w:delText>о</w:delText>
        </w:r>
      </w:del>
      <w:ins w:id="4905" w:author="Беликова Маргарита Николаевна" w:date="2017-09-18T12:34:00Z">
        <w:r w:rsidR="009F2A9C">
          <w:t>а</w:t>
        </w:r>
      </w:ins>
      <w:del w:id="4906" w:author="Беликова Маргарита Николаевна" w:date="2017-09-18T12:34:00Z">
        <w:r w:rsidDel="009F2A9C">
          <w:delText>в</w:delText>
        </w:r>
      </w:del>
      <w:bookmarkEnd w:id="4899"/>
      <w:bookmarkEnd w:id="4900"/>
      <w:bookmarkEnd w:id="4901"/>
      <w:bookmarkEnd w:id="4902"/>
      <w:ins w:id="4907" w:author="Беликова Маргарита Николаевна" w:date="2017-09-18T12:34:00Z">
        <w:r w:rsidR="009F2A9C">
          <w:t xml:space="preserve"> «Выписка»</w:t>
        </w:r>
      </w:ins>
      <w:bookmarkEnd w:id="4903"/>
    </w:p>
    <w:p w14:paraId="0420C1AB" w14:textId="77777777" w:rsidR="006F445A" w:rsidRDefault="00A137B1" w:rsidP="00B7668F">
      <w:pPr>
        <w:pStyle w:val="32"/>
      </w:pPr>
      <w:r>
        <w:t xml:space="preserve">В разделе приводится прототип экранной формы документа. </w:t>
      </w:r>
      <w:r w:rsidR="006F445A">
        <w:t xml:space="preserve">Если </w:t>
      </w:r>
      <w:r w:rsidR="00BC0471">
        <w:t>экранная</w:t>
      </w:r>
      <w:r w:rsidR="006F445A">
        <w:t xml:space="preserve"> форма содержит несколько закладок, то прототипы приводятся для каждой закладки</w:t>
      </w:r>
    </w:p>
    <w:p w14:paraId="77B26D86" w14:textId="70C6A831" w:rsidR="008B1C5A" w:rsidRDefault="008B1C5A" w:rsidP="008B1C5A">
      <w:pPr>
        <w:pStyle w:val="af6"/>
        <w:ind w:left="0"/>
      </w:pPr>
      <w:r>
        <w:t xml:space="preserve">Рисунок </w:t>
      </w:r>
      <w:ins w:id="490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909" w:author="Феданкова Любовь Анатольевна" w:date="2019-10-09T12:38:00Z">
        <w:r w:rsidR="00031B2C">
          <w:rPr>
            <w:noProof/>
          </w:rPr>
          <w:t>14</w:t>
        </w:r>
      </w:ins>
      <w:ins w:id="4910" w:author="Широбокова Алёна Сергеевна" w:date="2018-10-08T14:09:00Z">
        <w:r w:rsidR="006846C7">
          <w:fldChar w:fldCharType="end"/>
        </w:r>
      </w:ins>
      <w:ins w:id="4911" w:author="Беликова Маргарита Николаевна" w:date="2018-09-28T15:38:00Z">
        <w:del w:id="4912" w:author="Широбокова Алёна Сергеевна" w:date="2018-10-08T14:09:00Z">
          <w:r w:rsidR="00D4212C" w:rsidDel="006846C7">
            <w:fldChar w:fldCharType="begin"/>
          </w:r>
          <w:r w:rsidR="00D4212C" w:rsidDel="006846C7">
            <w:delInstrText xml:space="preserve"> SEQ Рисунок \* ARABIC </w:delInstrText>
          </w:r>
        </w:del>
      </w:ins>
      <w:del w:id="4913" w:author="Широбокова Алёна Сергеевна" w:date="2018-10-08T14:09:00Z">
        <w:r w:rsidR="00D4212C" w:rsidDel="006846C7">
          <w:fldChar w:fldCharType="separate"/>
        </w:r>
      </w:del>
      <w:ins w:id="4914" w:author="Беликова Маргарита Николаевна" w:date="2018-09-28T15:38:00Z">
        <w:del w:id="4915" w:author="Широбокова Алёна Сергеевна" w:date="2018-10-08T14:09:00Z">
          <w:r w:rsidR="00D4212C" w:rsidDel="006846C7">
            <w:rPr>
              <w:noProof/>
            </w:rPr>
            <w:delText>14</w:delText>
          </w:r>
          <w:r w:rsidR="00D4212C" w:rsidDel="006846C7">
            <w:fldChar w:fldCharType="end"/>
          </w:r>
        </w:del>
      </w:ins>
      <w:ins w:id="4916" w:author="Широбокова Алёна Сергеевна" w:date="2018-08-02T15:45:00Z">
        <w:del w:id="4917"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918" w:author="Беликова Маргарита Николаевна" w:date="2018-09-13T12:06:00Z">
        <w:r w:rsidR="0090345F" w:rsidDel="00363322">
          <w:fldChar w:fldCharType="separate"/>
        </w:r>
      </w:del>
      <w:ins w:id="4919" w:author="Широбокова Алёна Сергеевна" w:date="2018-08-02T15:45:00Z">
        <w:del w:id="4920" w:author="Беликова Маргарита Николаевна" w:date="2018-09-13T12:06:00Z">
          <w:r w:rsidR="0090345F" w:rsidDel="00363322">
            <w:rPr>
              <w:noProof/>
            </w:rPr>
            <w:delText>14</w:delText>
          </w:r>
          <w:r w:rsidR="0090345F" w:rsidDel="00363322">
            <w:fldChar w:fldCharType="end"/>
          </w:r>
        </w:del>
      </w:ins>
      <w:del w:id="4921"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14</w:delText>
        </w:r>
        <w:r w:rsidR="00BB3A71" w:rsidDel="0090345F">
          <w:rPr>
            <w:noProof/>
          </w:rPr>
          <w:fldChar w:fldCharType="end"/>
        </w:r>
      </w:del>
      <w:r>
        <w:t>. Макет закладки «Заголовок» документа «Выписк</w:t>
      </w:r>
      <w:r w:rsidR="00703E94">
        <w:t>а</w:t>
      </w:r>
      <w:r>
        <w:t>» в банковской части</w:t>
      </w:r>
      <w:r w:rsidR="00220040">
        <w:t xml:space="preserve"> </w:t>
      </w:r>
      <w:r w:rsidR="004A3970">
        <w:t>(</w:t>
      </w:r>
      <w:r w:rsidR="00220040">
        <w:t>Рублевая выписка</w:t>
      </w:r>
      <w:r w:rsidR="004A3970">
        <w:t>)</w:t>
      </w:r>
    </w:p>
    <w:p w14:paraId="1320948F" w14:textId="77777777" w:rsidR="00D543BA" w:rsidRDefault="00D543BA" w:rsidP="00D543BA">
      <w:pPr>
        <w:ind w:left="0" w:firstLine="0"/>
      </w:pPr>
      <w:r>
        <w:object w:dxaOrig="11775" w:dyaOrig="5610" w14:anchorId="045864EF">
          <v:shape id="_x0000_i1033" type="#_x0000_t75" style="width:497.1pt;height:237.3pt" o:ole="">
            <v:imagedata r:id="rId68" o:title=""/>
          </v:shape>
          <o:OLEObject Type="Embed" ProgID="Visio.Drawing.11" ShapeID="_x0000_i1033" DrawAspect="Content" ObjectID="_1632580995" r:id="rId69"/>
        </w:object>
      </w:r>
    </w:p>
    <w:p w14:paraId="63EFF48F" w14:textId="77777777" w:rsidR="00BC0471" w:rsidRDefault="00B7668F" w:rsidP="00D543BA">
      <w:pPr>
        <w:pStyle w:val="af6"/>
        <w:ind w:left="0"/>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22" w:author="Феданкова Любовь Анатольевна" w:date="2019-10-09T12:38:00Z">
        <w:r w:rsidR="00031B2C">
          <w:rPr>
            <w:noProof/>
          </w:rPr>
          <w:t>13</w:t>
        </w:r>
      </w:ins>
      <w:del w:id="4923" w:author="Феданкова Любовь Анатольевна" w:date="2019-10-09T12:38:00Z">
        <w:r w:rsidR="00DB3D2B" w:rsidDel="00031B2C">
          <w:rPr>
            <w:noProof/>
          </w:rPr>
          <w:delText>15</w:delText>
        </w:r>
      </w:del>
      <w:r w:rsidR="00330166">
        <w:rPr>
          <w:noProof/>
        </w:rPr>
        <w:fldChar w:fldCharType="end"/>
      </w:r>
      <w:r>
        <w:t>. Поля экранной формы закладки «</w:t>
      </w:r>
      <w:r w:rsidR="008B1C5A">
        <w:t>Заголовок</w:t>
      </w:r>
      <w:r>
        <w:t>» документа «</w:t>
      </w:r>
      <w:r w:rsidR="008B1C5A">
        <w:t>Выписк</w:t>
      </w:r>
      <w:r w:rsidR="00703E94">
        <w:t>а</w:t>
      </w:r>
      <w:r>
        <w:t>» в банковской части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2C6610" w14:paraId="4BFD4715" w14:textId="77777777" w:rsidTr="00E95A3B">
        <w:trPr>
          <w:cantSplit/>
          <w:trHeight w:val="2156"/>
          <w:tblHeader/>
        </w:trPr>
        <w:tc>
          <w:tcPr>
            <w:tcW w:w="568" w:type="dxa"/>
            <w:vAlign w:val="center"/>
          </w:tcPr>
          <w:p w14:paraId="0785FE26" w14:textId="77777777" w:rsidR="002C6610" w:rsidRDefault="002C6610" w:rsidP="000A5E80">
            <w:pPr>
              <w:pStyle w:val="af8"/>
              <w:rPr>
                <w:rStyle w:val="af9"/>
                <w:b/>
              </w:rPr>
            </w:pPr>
            <w:r>
              <w:t>№ п/п</w:t>
            </w:r>
          </w:p>
        </w:tc>
        <w:tc>
          <w:tcPr>
            <w:tcW w:w="1276" w:type="dxa"/>
            <w:vAlign w:val="center"/>
          </w:tcPr>
          <w:p w14:paraId="3A73B65F" w14:textId="77777777" w:rsidR="00E95A3B" w:rsidRDefault="00E95A3B" w:rsidP="00E95A3B">
            <w:pPr>
              <w:pStyle w:val="af8"/>
            </w:pPr>
            <w:r>
              <w:t xml:space="preserve">Наименование поля </w:t>
            </w:r>
            <w:r w:rsidRPr="00F33621">
              <w:t>(</w:t>
            </w:r>
            <w:r>
              <w:rPr>
                <w:lang w:val="en-US"/>
              </w:rPr>
              <w:t>Label</w:t>
            </w:r>
            <w:r w:rsidRPr="00F33621">
              <w:t>)</w:t>
            </w:r>
            <w:r>
              <w:t>/</w:t>
            </w:r>
          </w:p>
          <w:p w14:paraId="042827B1" w14:textId="77777777" w:rsidR="002C6610" w:rsidRPr="002C18CC" w:rsidRDefault="00E95A3B" w:rsidP="00E95A3B">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1387683A" w14:textId="77777777" w:rsidR="002C6610" w:rsidRDefault="002C6610" w:rsidP="000A5E80">
            <w:pPr>
              <w:pStyle w:val="af8"/>
            </w:pPr>
            <w:r>
              <w:t>Тип элемента управления</w:t>
            </w:r>
          </w:p>
        </w:tc>
        <w:tc>
          <w:tcPr>
            <w:tcW w:w="424" w:type="dxa"/>
            <w:textDirection w:val="btLr"/>
            <w:vAlign w:val="center"/>
          </w:tcPr>
          <w:p w14:paraId="4CB63204" w14:textId="77777777" w:rsidR="002C6610" w:rsidRDefault="002C6610" w:rsidP="000A5E80">
            <w:pPr>
              <w:pStyle w:val="af8"/>
            </w:pPr>
            <w:r>
              <w:t>Номер на макете</w:t>
            </w:r>
          </w:p>
        </w:tc>
        <w:tc>
          <w:tcPr>
            <w:tcW w:w="1280" w:type="dxa"/>
            <w:vAlign w:val="center"/>
          </w:tcPr>
          <w:p w14:paraId="04A99F18" w14:textId="77777777" w:rsidR="002C6610" w:rsidRDefault="002C6610" w:rsidP="00EE5EC5">
            <w:pPr>
              <w:pStyle w:val="af8"/>
            </w:pPr>
            <w:r>
              <w:t>Наименование атрибута сущности</w:t>
            </w:r>
          </w:p>
        </w:tc>
        <w:tc>
          <w:tcPr>
            <w:tcW w:w="1280" w:type="dxa"/>
            <w:vAlign w:val="center"/>
          </w:tcPr>
          <w:p w14:paraId="7A4914D0" w14:textId="77777777" w:rsidR="002C6610" w:rsidRDefault="002C6610" w:rsidP="000A5E80">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60B05923" w14:textId="77777777" w:rsidR="00EE5EC5" w:rsidRDefault="002C6610" w:rsidP="000A5E80">
            <w:pPr>
              <w:pStyle w:val="af8"/>
            </w:pPr>
            <w:r>
              <w:t>Подписываемое  Через «/»,</w:t>
            </w:r>
            <w:r w:rsidRPr="0015791C">
              <w:t xml:space="preserve"> </w:t>
            </w:r>
          </w:p>
          <w:p w14:paraId="68586B01" w14:textId="77777777" w:rsidR="00EE5EC5" w:rsidRDefault="002C6610" w:rsidP="000A5E80">
            <w:pPr>
              <w:pStyle w:val="af8"/>
            </w:pPr>
            <w:r w:rsidRPr="0015791C">
              <w:t xml:space="preserve">если дайджесты для </w:t>
            </w:r>
          </w:p>
          <w:p w14:paraId="230DF6A8" w14:textId="77777777" w:rsidR="002C6610" w:rsidRPr="0015791C" w:rsidRDefault="002C6610" w:rsidP="000A5E80">
            <w:pPr>
              <w:pStyle w:val="af8"/>
            </w:pPr>
            <w:r w:rsidRPr="0015791C">
              <w:t>каналов разные</w:t>
            </w:r>
          </w:p>
        </w:tc>
        <w:tc>
          <w:tcPr>
            <w:tcW w:w="1411" w:type="dxa"/>
            <w:vAlign w:val="center"/>
          </w:tcPr>
          <w:p w14:paraId="69BC5715" w14:textId="77777777" w:rsidR="002C6610" w:rsidRPr="00BC0471" w:rsidRDefault="002C6610" w:rsidP="000A5E80">
            <w:pPr>
              <w:pStyle w:val="af8"/>
            </w:pPr>
            <w:r>
              <w:t>Бизнес-описание, способ заполнения</w:t>
            </w:r>
            <w:r w:rsidRPr="00BC0471">
              <w:t xml:space="preserve">, </w:t>
            </w:r>
            <w:r>
              <w:t>ограничения</w:t>
            </w:r>
          </w:p>
        </w:tc>
        <w:tc>
          <w:tcPr>
            <w:tcW w:w="999" w:type="dxa"/>
            <w:vAlign w:val="center"/>
          </w:tcPr>
          <w:p w14:paraId="7965A87A" w14:textId="77777777" w:rsidR="002C6610" w:rsidRPr="00C53262" w:rsidRDefault="002C6610" w:rsidP="000A5E80">
            <w:pPr>
              <w:pStyle w:val="af8"/>
            </w:pPr>
            <w:r>
              <w:rPr>
                <w:lang w:val="en-US"/>
              </w:rPr>
              <w:t>Hint</w:t>
            </w:r>
          </w:p>
        </w:tc>
      </w:tr>
      <w:tr w:rsidR="00F8555E" w:rsidRPr="00BC0471" w14:paraId="40C33EBD" w14:textId="77777777" w:rsidTr="00D30F76">
        <w:trPr>
          <w:cantSplit/>
        </w:trPr>
        <w:tc>
          <w:tcPr>
            <w:tcW w:w="568" w:type="dxa"/>
            <w:vAlign w:val="center"/>
          </w:tcPr>
          <w:p w14:paraId="4E9CC6B9" w14:textId="77777777" w:rsidR="00F8555E" w:rsidRDefault="00F8555E" w:rsidP="00650D72">
            <w:pPr>
              <w:pStyle w:val="afa"/>
              <w:numPr>
                <w:ilvl w:val="0"/>
                <w:numId w:val="15"/>
              </w:numPr>
              <w:rPr>
                <w:rStyle w:val="af9"/>
              </w:rPr>
            </w:pPr>
          </w:p>
        </w:tc>
        <w:tc>
          <w:tcPr>
            <w:tcW w:w="1276" w:type="dxa"/>
            <w:vAlign w:val="center"/>
          </w:tcPr>
          <w:p w14:paraId="6F8075BB" w14:textId="77777777" w:rsidR="00F8555E" w:rsidRPr="007E4949" w:rsidRDefault="00F8555E" w:rsidP="00EE19FE">
            <w:pPr>
              <w:pStyle w:val="afa"/>
            </w:pPr>
            <w:r>
              <w:t>Документ номер</w:t>
            </w:r>
          </w:p>
        </w:tc>
        <w:tc>
          <w:tcPr>
            <w:tcW w:w="850" w:type="dxa"/>
            <w:vAlign w:val="center"/>
          </w:tcPr>
          <w:p w14:paraId="2E316E90" w14:textId="77777777" w:rsidR="00F8555E" w:rsidRDefault="00F8555E" w:rsidP="000F0ED0">
            <w:pPr>
              <w:pStyle w:val="afa"/>
              <w:spacing w:beforeLines="40" w:before="96" w:afterLines="40" w:after="96"/>
              <w:jc w:val="center"/>
            </w:pPr>
          </w:p>
          <w:p w14:paraId="396B45E2" w14:textId="77777777" w:rsidR="00F8555E" w:rsidRPr="00EE21B5" w:rsidRDefault="00F8555E" w:rsidP="000F0ED0">
            <w:pPr>
              <w:pStyle w:val="afa"/>
              <w:spacing w:beforeLines="40" w:before="96" w:afterLines="40" w:after="96"/>
              <w:jc w:val="center"/>
            </w:pPr>
            <w:r w:rsidRPr="008A5A8E">
              <w:rPr>
                <w:color w:val="000000"/>
                <w:szCs w:val="20"/>
              </w:rPr>
              <w:t xml:space="preserve">Текстовое поле </w:t>
            </w:r>
          </w:p>
        </w:tc>
        <w:tc>
          <w:tcPr>
            <w:tcW w:w="424" w:type="dxa"/>
            <w:vAlign w:val="center"/>
          </w:tcPr>
          <w:p w14:paraId="6364B216" w14:textId="77777777" w:rsidR="00F8555E" w:rsidRPr="007E4949" w:rsidRDefault="00F8555E" w:rsidP="00EE19FE">
            <w:pPr>
              <w:pStyle w:val="afa"/>
            </w:pPr>
            <w:r>
              <w:t>1</w:t>
            </w:r>
          </w:p>
        </w:tc>
        <w:tc>
          <w:tcPr>
            <w:tcW w:w="1280" w:type="dxa"/>
            <w:vAlign w:val="center"/>
          </w:tcPr>
          <w:p w14:paraId="2910DEAB" w14:textId="77777777" w:rsidR="00F8555E" w:rsidRPr="0079221D" w:rsidRDefault="00F8555E" w:rsidP="0079221D">
            <w:pPr>
              <w:pStyle w:val="afa"/>
              <w:spacing w:beforeLines="40" w:before="96" w:afterLines="40" w:after="96"/>
            </w:pPr>
            <w:r>
              <w:rPr>
                <w:lang w:val="en-US"/>
              </w:rPr>
              <w:t>DOCNUMBER</w:t>
            </w:r>
          </w:p>
        </w:tc>
        <w:tc>
          <w:tcPr>
            <w:tcW w:w="1280" w:type="dxa"/>
            <w:vAlign w:val="center"/>
          </w:tcPr>
          <w:p w14:paraId="073B1673" w14:textId="77777777" w:rsidR="00F8555E" w:rsidRDefault="00F8555E" w:rsidP="002B2776">
            <w:pPr>
              <w:pStyle w:val="afa"/>
              <w:spacing w:beforeLines="40" w:before="96" w:afterLines="40" w:after="96"/>
            </w:pPr>
            <w:r w:rsidRPr="00395F6B">
              <w:t>editable=false</w:t>
            </w:r>
          </w:p>
          <w:p w14:paraId="00D8E278" w14:textId="77777777" w:rsidR="00F8555E" w:rsidRPr="00EF2015" w:rsidRDefault="00F8555E" w:rsidP="002B2776">
            <w:pPr>
              <w:pStyle w:val="afa"/>
              <w:spacing w:beforeLines="40" w:before="96" w:afterLines="40" w:after="96"/>
            </w:pPr>
            <w:r w:rsidRPr="00395F6B">
              <w:t>Только цифры 0..9, значение &gt; 0</w:t>
            </w:r>
            <w:r>
              <w:t>.</w:t>
            </w:r>
          </w:p>
        </w:tc>
        <w:tc>
          <w:tcPr>
            <w:tcW w:w="1409" w:type="dxa"/>
          </w:tcPr>
          <w:p w14:paraId="1B74BAE9" w14:textId="77777777" w:rsidR="00F8555E" w:rsidRDefault="00F8555E" w:rsidP="00D30F76">
            <w:pPr>
              <w:ind w:left="0" w:firstLine="0"/>
            </w:pPr>
            <w:r w:rsidRPr="00F8555E">
              <w:rPr>
                <w:rFonts w:ascii="Arial" w:hAnsi="Arial" w:cs="Arial"/>
                <w:sz w:val="16"/>
                <w:szCs w:val="16"/>
              </w:rPr>
              <w:t>Да, R020SignDigest</w:t>
            </w:r>
          </w:p>
        </w:tc>
        <w:tc>
          <w:tcPr>
            <w:tcW w:w="1411" w:type="dxa"/>
            <w:vAlign w:val="center"/>
          </w:tcPr>
          <w:p w14:paraId="683341A7" w14:textId="77777777" w:rsidR="00F8555E" w:rsidRPr="00175ED0" w:rsidRDefault="00F8555E" w:rsidP="009C5DB0">
            <w:pPr>
              <w:ind w:left="0" w:firstLine="0"/>
              <w:rPr>
                <w:rFonts w:ascii="Arial" w:hAnsi="Arial" w:cs="Arial"/>
                <w:sz w:val="16"/>
                <w:szCs w:val="16"/>
              </w:rPr>
            </w:pPr>
            <w:r w:rsidRPr="00EB59B0">
              <w:rPr>
                <w:rFonts w:ascii="Arial" w:hAnsi="Arial" w:cs="Arial"/>
                <w:sz w:val="16"/>
                <w:szCs w:val="16"/>
              </w:rPr>
              <w:t>Номер документа</w:t>
            </w:r>
          </w:p>
        </w:tc>
        <w:tc>
          <w:tcPr>
            <w:tcW w:w="999" w:type="dxa"/>
            <w:vAlign w:val="center"/>
          </w:tcPr>
          <w:p w14:paraId="116A942D" w14:textId="77777777" w:rsidR="00F8555E" w:rsidRDefault="00F8555E" w:rsidP="00EE19FE">
            <w:pPr>
              <w:pStyle w:val="afa"/>
              <w:rPr>
                <w:lang w:eastAsia="en-US"/>
              </w:rPr>
            </w:pPr>
          </w:p>
        </w:tc>
      </w:tr>
      <w:tr w:rsidR="00F8555E" w14:paraId="547BD7F9" w14:textId="77777777" w:rsidTr="002C6610">
        <w:trPr>
          <w:cantSplit/>
        </w:trPr>
        <w:tc>
          <w:tcPr>
            <w:tcW w:w="568" w:type="dxa"/>
            <w:vAlign w:val="center"/>
          </w:tcPr>
          <w:p w14:paraId="1D4AC1F0" w14:textId="77777777" w:rsidR="00F8555E" w:rsidRDefault="00F8555E" w:rsidP="00650D72">
            <w:pPr>
              <w:pStyle w:val="afa"/>
              <w:numPr>
                <w:ilvl w:val="0"/>
                <w:numId w:val="15"/>
              </w:numPr>
              <w:rPr>
                <w:rStyle w:val="af9"/>
              </w:rPr>
            </w:pPr>
          </w:p>
        </w:tc>
        <w:tc>
          <w:tcPr>
            <w:tcW w:w="1276" w:type="dxa"/>
            <w:vAlign w:val="center"/>
          </w:tcPr>
          <w:p w14:paraId="57FECF88" w14:textId="77777777" w:rsidR="00F8555E" w:rsidRDefault="00F8555E" w:rsidP="00EE19FE">
            <w:pPr>
              <w:pStyle w:val="afa"/>
            </w:pPr>
            <w:r>
              <w:t>Дата</w:t>
            </w:r>
          </w:p>
        </w:tc>
        <w:tc>
          <w:tcPr>
            <w:tcW w:w="850" w:type="dxa"/>
            <w:vAlign w:val="center"/>
          </w:tcPr>
          <w:p w14:paraId="656C68D9" w14:textId="77777777" w:rsidR="00F8555E" w:rsidRPr="00F65495" w:rsidRDefault="00F8555E" w:rsidP="000F0ED0">
            <w:pPr>
              <w:pStyle w:val="afa"/>
              <w:spacing w:beforeLines="40" w:before="96" w:afterLines="40" w:after="96"/>
              <w:jc w:val="center"/>
            </w:pPr>
            <w:r w:rsidRPr="008A5A8E">
              <w:t>dateField</w:t>
            </w:r>
          </w:p>
        </w:tc>
        <w:tc>
          <w:tcPr>
            <w:tcW w:w="424" w:type="dxa"/>
            <w:vAlign w:val="center"/>
          </w:tcPr>
          <w:p w14:paraId="0AFF41E0" w14:textId="77777777" w:rsidR="00F8555E" w:rsidRDefault="00F8555E" w:rsidP="00EE19FE">
            <w:pPr>
              <w:pStyle w:val="afa"/>
            </w:pPr>
            <w:r>
              <w:t>2</w:t>
            </w:r>
          </w:p>
        </w:tc>
        <w:tc>
          <w:tcPr>
            <w:tcW w:w="1280" w:type="dxa"/>
            <w:vAlign w:val="center"/>
          </w:tcPr>
          <w:p w14:paraId="7D8ED735" w14:textId="77777777" w:rsidR="00F8555E" w:rsidRPr="00395F6B" w:rsidRDefault="00F8555E" w:rsidP="00EE5EC5">
            <w:pPr>
              <w:pStyle w:val="afa"/>
            </w:pPr>
            <w:r>
              <w:rPr>
                <w:lang w:val="en-US"/>
              </w:rPr>
              <w:t>FROM</w:t>
            </w:r>
            <w:r w:rsidRPr="00395F6B">
              <w:t>DATE</w:t>
            </w:r>
          </w:p>
        </w:tc>
        <w:tc>
          <w:tcPr>
            <w:tcW w:w="1280" w:type="dxa"/>
            <w:vAlign w:val="center"/>
          </w:tcPr>
          <w:p w14:paraId="6BE30C3B" w14:textId="77777777" w:rsidR="00F8555E" w:rsidRDefault="00F8555E" w:rsidP="00EE19FE">
            <w:pPr>
              <w:pStyle w:val="afa"/>
            </w:pPr>
            <w:r w:rsidRPr="00395F6B">
              <w:t>editable=false</w:t>
            </w:r>
          </w:p>
          <w:p w14:paraId="00591691" w14:textId="77777777" w:rsidR="00F8555E" w:rsidRPr="00711D8E" w:rsidRDefault="00F8555E" w:rsidP="00EE19FE">
            <w:pPr>
              <w:pStyle w:val="afa"/>
            </w:pPr>
            <w:r w:rsidRPr="00395F6B">
              <w:t>Формат ДД.ММ.ГГГГ, допустимо непустое значение</w:t>
            </w:r>
            <w:r>
              <w:t>.</w:t>
            </w:r>
          </w:p>
        </w:tc>
        <w:tc>
          <w:tcPr>
            <w:tcW w:w="1409" w:type="dxa"/>
            <w:vAlign w:val="center"/>
          </w:tcPr>
          <w:p w14:paraId="74C37823" w14:textId="77777777" w:rsidR="00F8555E" w:rsidRDefault="00F8555E" w:rsidP="00EE19FE">
            <w:pPr>
              <w:pStyle w:val="afa"/>
            </w:pPr>
            <w:r w:rsidRPr="00F8555E">
              <w:t>Да, R020SignDigest</w:t>
            </w:r>
          </w:p>
        </w:tc>
        <w:tc>
          <w:tcPr>
            <w:tcW w:w="1411" w:type="dxa"/>
            <w:vAlign w:val="center"/>
          </w:tcPr>
          <w:p w14:paraId="09E4D127" w14:textId="77777777" w:rsidR="00F8555E" w:rsidRPr="00175ED0" w:rsidRDefault="00F8555E" w:rsidP="009C5DB0">
            <w:pPr>
              <w:ind w:left="34" w:firstLine="0"/>
              <w:rPr>
                <w:lang w:eastAsia="en-US"/>
              </w:rPr>
            </w:pPr>
            <w:r w:rsidRPr="00175ED0">
              <w:rPr>
                <w:rFonts w:ascii="Arial" w:hAnsi="Arial" w:cs="Arial"/>
                <w:sz w:val="16"/>
                <w:szCs w:val="16"/>
                <w:lang w:eastAsia="en-US"/>
              </w:rPr>
              <w:t>Дата документа</w:t>
            </w:r>
          </w:p>
        </w:tc>
        <w:tc>
          <w:tcPr>
            <w:tcW w:w="999" w:type="dxa"/>
            <w:vAlign w:val="center"/>
          </w:tcPr>
          <w:p w14:paraId="2A387F64" w14:textId="77777777" w:rsidR="00F8555E" w:rsidRDefault="00F8555E" w:rsidP="00EE19FE">
            <w:pPr>
              <w:pStyle w:val="afa"/>
            </w:pPr>
          </w:p>
        </w:tc>
      </w:tr>
      <w:tr w:rsidR="00F8555E" w14:paraId="69BAD35D" w14:textId="77777777" w:rsidTr="002C6610">
        <w:trPr>
          <w:cantSplit/>
        </w:trPr>
        <w:tc>
          <w:tcPr>
            <w:tcW w:w="568" w:type="dxa"/>
            <w:vAlign w:val="center"/>
          </w:tcPr>
          <w:p w14:paraId="2E195196" w14:textId="77777777" w:rsidR="00F8555E" w:rsidRDefault="00F8555E" w:rsidP="00650D72">
            <w:pPr>
              <w:pStyle w:val="afa"/>
              <w:numPr>
                <w:ilvl w:val="0"/>
                <w:numId w:val="15"/>
              </w:numPr>
              <w:rPr>
                <w:rStyle w:val="af9"/>
              </w:rPr>
            </w:pPr>
          </w:p>
        </w:tc>
        <w:tc>
          <w:tcPr>
            <w:tcW w:w="1276" w:type="dxa"/>
            <w:vAlign w:val="center"/>
          </w:tcPr>
          <w:p w14:paraId="1C5BB113" w14:textId="77777777" w:rsidR="00F8555E" w:rsidRDefault="00F8555E" w:rsidP="00EE19FE">
            <w:pPr>
              <w:pStyle w:val="afa"/>
            </w:pPr>
            <w:r>
              <w:t>Данные актуальны на</w:t>
            </w:r>
          </w:p>
        </w:tc>
        <w:tc>
          <w:tcPr>
            <w:tcW w:w="850" w:type="dxa"/>
            <w:vAlign w:val="center"/>
          </w:tcPr>
          <w:p w14:paraId="04A4E79E" w14:textId="77777777" w:rsidR="00F8555E" w:rsidRPr="00523DCB" w:rsidRDefault="00F8555E" w:rsidP="000F0ED0">
            <w:pPr>
              <w:pStyle w:val="afa"/>
              <w:spacing w:beforeLines="40" w:before="96" w:afterLines="40" w:after="96"/>
              <w:jc w:val="center"/>
            </w:pPr>
            <w:r w:rsidRPr="008A5A8E">
              <w:rPr>
                <w:color w:val="000000"/>
                <w:szCs w:val="20"/>
              </w:rPr>
              <w:t>Текстовое поле</w:t>
            </w:r>
          </w:p>
        </w:tc>
        <w:tc>
          <w:tcPr>
            <w:tcW w:w="424" w:type="dxa"/>
            <w:vAlign w:val="center"/>
          </w:tcPr>
          <w:p w14:paraId="45565757" w14:textId="77777777" w:rsidR="00F8555E" w:rsidRDefault="00F8555E" w:rsidP="00EE19FE">
            <w:pPr>
              <w:pStyle w:val="afa"/>
            </w:pPr>
            <w:r>
              <w:t>3</w:t>
            </w:r>
          </w:p>
        </w:tc>
        <w:tc>
          <w:tcPr>
            <w:tcW w:w="1280" w:type="dxa"/>
            <w:vAlign w:val="center"/>
          </w:tcPr>
          <w:p w14:paraId="1C616E43" w14:textId="77777777" w:rsidR="00F8555E" w:rsidRPr="00395F6B" w:rsidRDefault="00F8555E" w:rsidP="00EE5EC5">
            <w:pPr>
              <w:pStyle w:val="afa"/>
            </w:pPr>
            <w:r w:rsidRPr="00EB59B0">
              <w:t>ACCEPTDATE</w:t>
            </w:r>
          </w:p>
        </w:tc>
        <w:tc>
          <w:tcPr>
            <w:tcW w:w="1280" w:type="dxa"/>
            <w:vAlign w:val="center"/>
          </w:tcPr>
          <w:p w14:paraId="60CFC905" w14:textId="77777777" w:rsidR="00F8555E" w:rsidRDefault="00F8555E" w:rsidP="00EE19FE">
            <w:pPr>
              <w:pStyle w:val="afa"/>
            </w:pPr>
            <w:r w:rsidRPr="00395F6B">
              <w:t>editable=false</w:t>
            </w:r>
          </w:p>
          <w:p w14:paraId="1E5FA600" w14:textId="77777777" w:rsidR="00F8555E" w:rsidRPr="00711D8E" w:rsidRDefault="00F8555E" w:rsidP="00EE19FE">
            <w:pPr>
              <w:pStyle w:val="afa"/>
            </w:pPr>
            <w:r w:rsidRPr="00EB59B0">
              <w:t>Формат: ДД.ММ.ГГГГ ЧЧ:ММ:СС</w:t>
            </w:r>
          </w:p>
        </w:tc>
        <w:tc>
          <w:tcPr>
            <w:tcW w:w="1409" w:type="dxa"/>
            <w:vAlign w:val="center"/>
          </w:tcPr>
          <w:p w14:paraId="56701807" w14:textId="77777777" w:rsidR="00F8555E" w:rsidRPr="000F0ED0" w:rsidRDefault="00F8555E" w:rsidP="00EE19FE">
            <w:pPr>
              <w:pStyle w:val="afa"/>
            </w:pPr>
            <w:r w:rsidRPr="00F8555E">
              <w:t>Да, R020SignDigest</w:t>
            </w:r>
          </w:p>
        </w:tc>
        <w:tc>
          <w:tcPr>
            <w:tcW w:w="1411" w:type="dxa"/>
            <w:vAlign w:val="center"/>
          </w:tcPr>
          <w:p w14:paraId="2556B011" w14:textId="77777777" w:rsidR="00F8555E" w:rsidRPr="00EB59B0" w:rsidRDefault="00F8555E" w:rsidP="005619DF">
            <w:pPr>
              <w:pStyle w:val="afa"/>
              <w:spacing w:beforeLines="40" w:before="96" w:afterLines="40" w:after="96"/>
            </w:pPr>
            <w:r w:rsidRPr="00EB59B0">
              <w:t>Данные актуальны на</w:t>
            </w:r>
          </w:p>
          <w:p w14:paraId="09AD48C2" w14:textId="77777777" w:rsidR="00F8555E" w:rsidRPr="00861C94" w:rsidRDefault="00F8555E" w:rsidP="005619DF">
            <w:pPr>
              <w:pStyle w:val="afa"/>
              <w:spacing w:beforeLines="40" w:before="96" w:afterLines="40" w:after="96"/>
              <w:rPr>
                <w:lang w:eastAsia="en-US"/>
              </w:rPr>
            </w:pPr>
            <w:r w:rsidRPr="00EB59B0">
              <w:t>Формат: ДД.ММ.ГГГГ ЧЧ:ММ:СС</w:t>
            </w:r>
          </w:p>
        </w:tc>
        <w:tc>
          <w:tcPr>
            <w:tcW w:w="999" w:type="dxa"/>
            <w:vAlign w:val="center"/>
          </w:tcPr>
          <w:p w14:paraId="57CCE004" w14:textId="77777777" w:rsidR="00F8555E" w:rsidRDefault="00F8555E" w:rsidP="00EE19FE">
            <w:pPr>
              <w:pStyle w:val="afa"/>
            </w:pPr>
          </w:p>
        </w:tc>
      </w:tr>
      <w:tr w:rsidR="00F8555E" w14:paraId="043D87D8" w14:textId="77777777" w:rsidTr="002C6610">
        <w:trPr>
          <w:cantSplit/>
        </w:trPr>
        <w:tc>
          <w:tcPr>
            <w:tcW w:w="568" w:type="dxa"/>
            <w:vAlign w:val="center"/>
          </w:tcPr>
          <w:p w14:paraId="3F4B95CA" w14:textId="77777777" w:rsidR="00F8555E" w:rsidRDefault="00F8555E" w:rsidP="00650D72">
            <w:pPr>
              <w:pStyle w:val="afa"/>
              <w:numPr>
                <w:ilvl w:val="0"/>
                <w:numId w:val="15"/>
              </w:numPr>
              <w:rPr>
                <w:rStyle w:val="af9"/>
              </w:rPr>
            </w:pPr>
          </w:p>
        </w:tc>
        <w:tc>
          <w:tcPr>
            <w:tcW w:w="1276" w:type="dxa"/>
            <w:vAlign w:val="center"/>
          </w:tcPr>
          <w:p w14:paraId="51BE3BA7" w14:textId="77777777" w:rsidR="00F8555E" w:rsidRDefault="00F8555E" w:rsidP="00EE19FE">
            <w:pPr>
              <w:pStyle w:val="afa"/>
            </w:pPr>
            <w:r>
              <w:t>Счёт №</w:t>
            </w:r>
          </w:p>
        </w:tc>
        <w:tc>
          <w:tcPr>
            <w:tcW w:w="850" w:type="dxa"/>
            <w:vAlign w:val="center"/>
          </w:tcPr>
          <w:p w14:paraId="0A034445" w14:textId="77777777" w:rsidR="00F8555E" w:rsidRDefault="00F8555E" w:rsidP="000F0ED0">
            <w:pPr>
              <w:pStyle w:val="afa"/>
              <w:spacing w:beforeLines="40" w:before="96" w:afterLines="40" w:after="96"/>
              <w:jc w:val="center"/>
            </w:pPr>
          </w:p>
          <w:p w14:paraId="3A5ED34C" w14:textId="77777777" w:rsidR="00F8555E" w:rsidRPr="00EE21B5" w:rsidRDefault="00F8555E" w:rsidP="000F0ED0">
            <w:pPr>
              <w:pStyle w:val="afa"/>
              <w:spacing w:beforeLines="40" w:before="96" w:afterLines="40" w:after="96"/>
              <w:jc w:val="center"/>
            </w:pPr>
            <w:r w:rsidRPr="008A5A8E">
              <w:rPr>
                <w:color w:val="000000"/>
                <w:szCs w:val="20"/>
              </w:rPr>
              <w:t xml:space="preserve">Текстовое поле </w:t>
            </w:r>
          </w:p>
        </w:tc>
        <w:tc>
          <w:tcPr>
            <w:tcW w:w="424" w:type="dxa"/>
            <w:vAlign w:val="center"/>
          </w:tcPr>
          <w:p w14:paraId="62DCE858" w14:textId="77777777" w:rsidR="00F8555E" w:rsidRDefault="00F8555E" w:rsidP="00EE19FE">
            <w:pPr>
              <w:pStyle w:val="afa"/>
            </w:pPr>
            <w:r>
              <w:t>4</w:t>
            </w:r>
          </w:p>
        </w:tc>
        <w:tc>
          <w:tcPr>
            <w:tcW w:w="1280" w:type="dxa"/>
            <w:vAlign w:val="center"/>
          </w:tcPr>
          <w:p w14:paraId="4FCA5AB9" w14:textId="77777777" w:rsidR="00F8555E" w:rsidRPr="004E72DA" w:rsidRDefault="00F8555E" w:rsidP="000F0ED0">
            <w:pPr>
              <w:pStyle w:val="afa"/>
              <w:spacing w:beforeLines="40" w:before="96" w:afterLines="40" w:after="96"/>
              <w:rPr>
                <w:lang w:val="en-US"/>
              </w:rPr>
            </w:pPr>
            <w:r w:rsidRPr="003B7BFE">
              <w:rPr>
                <w:lang w:val="en-US"/>
              </w:rPr>
              <w:t>ACCOUNT</w:t>
            </w:r>
          </w:p>
        </w:tc>
        <w:tc>
          <w:tcPr>
            <w:tcW w:w="1280" w:type="dxa"/>
            <w:vAlign w:val="center"/>
          </w:tcPr>
          <w:p w14:paraId="2107547C" w14:textId="77777777" w:rsidR="00F8555E" w:rsidRPr="00072234" w:rsidRDefault="00F8555E" w:rsidP="00EE19FE">
            <w:pPr>
              <w:pStyle w:val="afa"/>
            </w:pPr>
            <w:r w:rsidRPr="00395F6B">
              <w:t>editable=false</w:t>
            </w:r>
            <w:r w:rsidRPr="003B7BFE">
              <w:t xml:space="preserve"> </w:t>
            </w:r>
          </w:p>
          <w:p w14:paraId="3140D464" w14:textId="77777777" w:rsidR="00F8555E" w:rsidRPr="00711D8E" w:rsidRDefault="00F8555E" w:rsidP="00EE19FE">
            <w:pPr>
              <w:pStyle w:val="afa"/>
            </w:pPr>
            <w:r w:rsidRPr="003B7BFE">
              <w:t>20-значный номер счета, отображение значения по маске счета.</w:t>
            </w:r>
          </w:p>
        </w:tc>
        <w:tc>
          <w:tcPr>
            <w:tcW w:w="1409" w:type="dxa"/>
            <w:vAlign w:val="center"/>
          </w:tcPr>
          <w:p w14:paraId="1F20D4C6" w14:textId="77777777" w:rsidR="00F8555E" w:rsidRDefault="00F8555E" w:rsidP="00EE19FE">
            <w:pPr>
              <w:pStyle w:val="afa"/>
            </w:pPr>
            <w:r w:rsidRPr="00F8555E">
              <w:t>Да, R020SignDigest</w:t>
            </w:r>
          </w:p>
        </w:tc>
        <w:tc>
          <w:tcPr>
            <w:tcW w:w="1411" w:type="dxa"/>
            <w:vAlign w:val="center"/>
          </w:tcPr>
          <w:p w14:paraId="498F7E9B" w14:textId="77777777" w:rsidR="00F8555E" w:rsidRPr="00777C8D" w:rsidRDefault="00F8555E" w:rsidP="000F0ED0">
            <w:pPr>
              <w:pStyle w:val="afa"/>
            </w:pPr>
            <w:r w:rsidRPr="003B7BFE">
              <w:t>Счет №</w:t>
            </w:r>
          </w:p>
        </w:tc>
        <w:tc>
          <w:tcPr>
            <w:tcW w:w="999" w:type="dxa"/>
            <w:vAlign w:val="center"/>
          </w:tcPr>
          <w:p w14:paraId="20F8CF83" w14:textId="77777777" w:rsidR="00F8555E" w:rsidRDefault="00F8555E" w:rsidP="00EE19FE">
            <w:pPr>
              <w:pStyle w:val="afa"/>
            </w:pPr>
          </w:p>
        </w:tc>
      </w:tr>
      <w:tr w:rsidR="00F8555E" w14:paraId="2D72AB98" w14:textId="77777777" w:rsidTr="002C6610">
        <w:trPr>
          <w:cantSplit/>
        </w:trPr>
        <w:tc>
          <w:tcPr>
            <w:tcW w:w="568" w:type="dxa"/>
            <w:vAlign w:val="center"/>
          </w:tcPr>
          <w:p w14:paraId="4791263C" w14:textId="77777777" w:rsidR="00F8555E" w:rsidRDefault="00F8555E" w:rsidP="00650D72">
            <w:pPr>
              <w:pStyle w:val="afa"/>
              <w:numPr>
                <w:ilvl w:val="0"/>
                <w:numId w:val="15"/>
              </w:numPr>
              <w:rPr>
                <w:rStyle w:val="af9"/>
              </w:rPr>
            </w:pPr>
          </w:p>
        </w:tc>
        <w:tc>
          <w:tcPr>
            <w:tcW w:w="1276" w:type="dxa"/>
            <w:vAlign w:val="center"/>
          </w:tcPr>
          <w:p w14:paraId="2674B18D" w14:textId="77777777" w:rsidR="00F8555E" w:rsidRDefault="00F8555E" w:rsidP="00EE19FE">
            <w:pPr>
              <w:pStyle w:val="afa"/>
            </w:pPr>
            <w:r>
              <w:t>в</w:t>
            </w:r>
          </w:p>
        </w:tc>
        <w:tc>
          <w:tcPr>
            <w:tcW w:w="850" w:type="dxa"/>
            <w:vAlign w:val="center"/>
          </w:tcPr>
          <w:p w14:paraId="65CC3B52" w14:textId="77777777" w:rsidR="00F8555E" w:rsidRPr="00357180" w:rsidRDefault="00F8555E" w:rsidP="000F0ED0">
            <w:pPr>
              <w:pStyle w:val="afa"/>
              <w:spacing w:beforeLines="40" w:before="96" w:afterLines="40" w:after="96"/>
              <w:jc w:val="center"/>
            </w:pPr>
            <w:r w:rsidRPr="008A5A8E">
              <w:rPr>
                <w:color w:val="000000"/>
                <w:szCs w:val="20"/>
              </w:rPr>
              <w:t>Текстовое поле</w:t>
            </w:r>
          </w:p>
        </w:tc>
        <w:tc>
          <w:tcPr>
            <w:tcW w:w="424" w:type="dxa"/>
            <w:vAlign w:val="center"/>
          </w:tcPr>
          <w:p w14:paraId="670CB578" w14:textId="77777777" w:rsidR="00F8555E" w:rsidRDefault="00F8555E" w:rsidP="00EE19FE">
            <w:pPr>
              <w:pStyle w:val="afa"/>
            </w:pPr>
            <w:r>
              <w:t>5</w:t>
            </w:r>
          </w:p>
        </w:tc>
        <w:tc>
          <w:tcPr>
            <w:tcW w:w="1280" w:type="dxa"/>
            <w:vAlign w:val="center"/>
          </w:tcPr>
          <w:p w14:paraId="6D9AA005" w14:textId="77777777" w:rsidR="00F8555E" w:rsidRDefault="00F8555E" w:rsidP="000F0ED0">
            <w:pPr>
              <w:pStyle w:val="afa"/>
              <w:rPr>
                <w:lang w:val="en-US"/>
              </w:rPr>
            </w:pPr>
            <w:r w:rsidRPr="00E342A4">
              <w:t>BANKBIC</w:t>
            </w:r>
          </w:p>
        </w:tc>
        <w:tc>
          <w:tcPr>
            <w:tcW w:w="1280" w:type="dxa"/>
            <w:vAlign w:val="center"/>
          </w:tcPr>
          <w:p w14:paraId="5FF9E171" w14:textId="77777777" w:rsidR="00F8555E" w:rsidRDefault="00F8555E" w:rsidP="00EE19FE">
            <w:pPr>
              <w:pStyle w:val="afa"/>
              <w:rPr>
                <w:lang w:val="en-US"/>
              </w:rPr>
            </w:pPr>
            <w:r w:rsidRPr="00395F6B">
              <w:t>editable=false</w:t>
            </w:r>
            <w:r w:rsidRPr="004141B1">
              <w:t xml:space="preserve"> </w:t>
            </w:r>
          </w:p>
          <w:p w14:paraId="104A8F2F" w14:textId="77777777" w:rsidR="00F8555E" w:rsidRPr="00711D8E" w:rsidRDefault="00F8555E" w:rsidP="00EE19FE">
            <w:pPr>
              <w:pStyle w:val="afa"/>
            </w:pPr>
            <w:r w:rsidRPr="004141B1">
              <w:t xml:space="preserve">9 </w:t>
            </w:r>
            <w:r>
              <w:t>символов</w:t>
            </w:r>
          </w:p>
        </w:tc>
        <w:tc>
          <w:tcPr>
            <w:tcW w:w="1409" w:type="dxa"/>
            <w:vAlign w:val="center"/>
          </w:tcPr>
          <w:p w14:paraId="1763BD77" w14:textId="77777777" w:rsidR="00F8555E" w:rsidRDefault="00F8555E" w:rsidP="00EE19FE">
            <w:pPr>
              <w:pStyle w:val="afa"/>
            </w:pPr>
            <w:r w:rsidRPr="00F8555E">
              <w:t>Да, R020SignDigest</w:t>
            </w:r>
          </w:p>
        </w:tc>
        <w:tc>
          <w:tcPr>
            <w:tcW w:w="1411" w:type="dxa"/>
            <w:vAlign w:val="center"/>
          </w:tcPr>
          <w:p w14:paraId="68684B54" w14:textId="77777777" w:rsidR="00F8555E" w:rsidRPr="00202AEE" w:rsidRDefault="00F8555E" w:rsidP="00810212">
            <w:pPr>
              <w:pStyle w:val="afa"/>
              <w:spacing w:beforeLines="40" w:before="96" w:afterLines="40" w:after="96"/>
              <w:rPr>
                <w:b/>
                <w:lang w:eastAsia="en-US"/>
              </w:rPr>
            </w:pPr>
            <w:r w:rsidRPr="00E342A4">
              <w:t>БИК банка клиента</w:t>
            </w:r>
          </w:p>
        </w:tc>
        <w:tc>
          <w:tcPr>
            <w:tcW w:w="999" w:type="dxa"/>
            <w:vAlign w:val="center"/>
          </w:tcPr>
          <w:p w14:paraId="041ED233" w14:textId="77777777" w:rsidR="00F8555E" w:rsidRDefault="00F8555E" w:rsidP="00EE19FE">
            <w:pPr>
              <w:pStyle w:val="afa"/>
            </w:pPr>
          </w:p>
        </w:tc>
      </w:tr>
      <w:tr w:rsidR="00F8555E" w14:paraId="1A84C8F0" w14:textId="77777777" w:rsidTr="002C6610">
        <w:trPr>
          <w:cantSplit/>
        </w:trPr>
        <w:tc>
          <w:tcPr>
            <w:tcW w:w="568" w:type="dxa"/>
            <w:vAlign w:val="center"/>
          </w:tcPr>
          <w:p w14:paraId="232DC17C" w14:textId="77777777" w:rsidR="00F8555E" w:rsidRDefault="00F8555E" w:rsidP="00650D72">
            <w:pPr>
              <w:pStyle w:val="afa"/>
              <w:numPr>
                <w:ilvl w:val="0"/>
                <w:numId w:val="15"/>
              </w:numPr>
              <w:rPr>
                <w:rStyle w:val="af9"/>
              </w:rPr>
            </w:pPr>
          </w:p>
        </w:tc>
        <w:tc>
          <w:tcPr>
            <w:tcW w:w="1276" w:type="dxa"/>
            <w:vAlign w:val="center"/>
          </w:tcPr>
          <w:p w14:paraId="2D646EAA" w14:textId="77777777" w:rsidR="00F8555E" w:rsidRDefault="00F8555E" w:rsidP="00EE19FE">
            <w:pPr>
              <w:pStyle w:val="afa"/>
            </w:pPr>
            <w:r>
              <w:t>Наименование банка</w:t>
            </w:r>
          </w:p>
        </w:tc>
        <w:tc>
          <w:tcPr>
            <w:tcW w:w="850" w:type="dxa"/>
            <w:vAlign w:val="center"/>
          </w:tcPr>
          <w:p w14:paraId="00F64794" w14:textId="77777777" w:rsidR="00F8555E" w:rsidRPr="008A5A8E" w:rsidRDefault="00F8555E" w:rsidP="000F0ED0">
            <w:pPr>
              <w:pStyle w:val="afa"/>
              <w:spacing w:beforeLines="40" w:before="96" w:afterLines="40" w:after="96"/>
              <w:jc w:val="center"/>
            </w:pPr>
            <w:r w:rsidRPr="008A5A8E">
              <w:rPr>
                <w:color w:val="000000"/>
                <w:szCs w:val="20"/>
              </w:rPr>
              <w:t>Текстовое поле</w:t>
            </w:r>
          </w:p>
        </w:tc>
        <w:tc>
          <w:tcPr>
            <w:tcW w:w="424" w:type="dxa"/>
            <w:vAlign w:val="center"/>
          </w:tcPr>
          <w:p w14:paraId="0324A7C0" w14:textId="77777777" w:rsidR="00F8555E" w:rsidRDefault="00F8555E" w:rsidP="00EE19FE">
            <w:pPr>
              <w:pStyle w:val="afa"/>
            </w:pPr>
            <w:r>
              <w:t>6</w:t>
            </w:r>
          </w:p>
        </w:tc>
        <w:tc>
          <w:tcPr>
            <w:tcW w:w="1280" w:type="dxa"/>
            <w:vAlign w:val="center"/>
          </w:tcPr>
          <w:p w14:paraId="30441FF5" w14:textId="77777777" w:rsidR="00F8555E" w:rsidRPr="00205A19" w:rsidRDefault="00F8555E" w:rsidP="000F0ED0">
            <w:pPr>
              <w:pStyle w:val="afa"/>
            </w:pPr>
            <w:r w:rsidRPr="00205A19">
              <w:t>BANKNAME</w:t>
            </w:r>
          </w:p>
        </w:tc>
        <w:tc>
          <w:tcPr>
            <w:tcW w:w="1280" w:type="dxa"/>
            <w:vAlign w:val="center"/>
          </w:tcPr>
          <w:p w14:paraId="408AC99D" w14:textId="77777777" w:rsidR="00F8555E" w:rsidRPr="00711D8E" w:rsidRDefault="00F8555E" w:rsidP="000F0ED0">
            <w:pPr>
              <w:pStyle w:val="afa"/>
            </w:pPr>
            <w:r w:rsidRPr="00395F6B">
              <w:t>editable=false</w:t>
            </w:r>
          </w:p>
        </w:tc>
        <w:tc>
          <w:tcPr>
            <w:tcW w:w="1409" w:type="dxa"/>
            <w:vAlign w:val="center"/>
          </w:tcPr>
          <w:p w14:paraId="276561CB" w14:textId="77777777" w:rsidR="00F8555E" w:rsidRDefault="00F8555E" w:rsidP="00EE19FE">
            <w:pPr>
              <w:pStyle w:val="afa"/>
            </w:pPr>
            <w:r w:rsidRPr="00F8555E">
              <w:t>Да, R020SignDigest</w:t>
            </w:r>
          </w:p>
        </w:tc>
        <w:tc>
          <w:tcPr>
            <w:tcW w:w="1411" w:type="dxa"/>
            <w:vAlign w:val="center"/>
          </w:tcPr>
          <w:p w14:paraId="77656B21" w14:textId="77777777" w:rsidR="00F8555E" w:rsidRDefault="00F8555E" w:rsidP="009C5DB0">
            <w:pPr>
              <w:pStyle w:val="afa"/>
              <w:spacing w:beforeLines="40" w:before="96" w:afterLines="40" w:after="96"/>
            </w:pPr>
            <w:r w:rsidRPr="00F02D11">
              <w:t>Наименование и месторасположение банка клиента</w:t>
            </w:r>
            <w:r>
              <w:t>.</w:t>
            </w:r>
          </w:p>
          <w:p w14:paraId="08CBCEA6" w14:textId="77777777" w:rsidR="00F8555E" w:rsidRPr="00861C94" w:rsidRDefault="00F8555E" w:rsidP="009C5DB0">
            <w:pPr>
              <w:pStyle w:val="afa"/>
              <w:spacing w:beforeLines="40" w:before="96" w:afterLines="40" w:after="96"/>
              <w:rPr>
                <w:lang w:eastAsia="en-US"/>
              </w:rPr>
            </w:pPr>
            <w:r>
              <w:t>Заполняется из справочника БИК РФ по БИКу счета</w:t>
            </w:r>
          </w:p>
        </w:tc>
        <w:tc>
          <w:tcPr>
            <w:tcW w:w="999" w:type="dxa"/>
            <w:vAlign w:val="center"/>
          </w:tcPr>
          <w:p w14:paraId="0DC35AF3" w14:textId="77777777" w:rsidR="00F8555E" w:rsidRDefault="00F8555E" w:rsidP="00EE19FE">
            <w:pPr>
              <w:pStyle w:val="afa"/>
            </w:pPr>
          </w:p>
        </w:tc>
      </w:tr>
      <w:tr w:rsidR="00F8555E" w14:paraId="46C76A49" w14:textId="77777777" w:rsidTr="002C6610">
        <w:trPr>
          <w:cantSplit/>
        </w:trPr>
        <w:tc>
          <w:tcPr>
            <w:tcW w:w="568" w:type="dxa"/>
            <w:vAlign w:val="center"/>
          </w:tcPr>
          <w:p w14:paraId="731D5C8D" w14:textId="77777777" w:rsidR="00F8555E" w:rsidRDefault="00F8555E" w:rsidP="00650D72">
            <w:pPr>
              <w:pStyle w:val="afa"/>
              <w:numPr>
                <w:ilvl w:val="0"/>
                <w:numId w:val="15"/>
              </w:numPr>
              <w:rPr>
                <w:rStyle w:val="af9"/>
              </w:rPr>
            </w:pPr>
          </w:p>
        </w:tc>
        <w:tc>
          <w:tcPr>
            <w:tcW w:w="1276" w:type="dxa"/>
            <w:vAlign w:val="center"/>
          </w:tcPr>
          <w:p w14:paraId="4874845C" w14:textId="77777777" w:rsidR="00F8555E" w:rsidRDefault="00F8555E" w:rsidP="00EE19FE">
            <w:pPr>
              <w:pStyle w:val="afa"/>
            </w:pPr>
            <w:r>
              <w:t xml:space="preserve">Организация </w:t>
            </w:r>
          </w:p>
        </w:tc>
        <w:tc>
          <w:tcPr>
            <w:tcW w:w="850" w:type="dxa"/>
            <w:vAlign w:val="center"/>
          </w:tcPr>
          <w:p w14:paraId="39069012" w14:textId="77777777" w:rsidR="00F8555E" w:rsidRPr="00357180" w:rsidRDefault="00F8555E" w:rsidP="000F0ED0">
            <w:pPr>
              <w:pStyle w:val="afa"/>
              <w:spacing w:beforeLines="40" w:before="96" w:afterLines="40" w:after="96"/>
              <w:jc w:val="center"/>
            </w:pPr>
            <w:r w:rsidRPr="008A5A8E">
              <w:rPr>
                <w:color w:val="000000"/>
              </w:rPr>
              <w:t>selectField</w:t>
            </w:r>
          </w:p>
        </w:tc>
        <w:tc>
          <w:tcPr>
            <w:tcW w:w="424" w:type="dxa"/>
            <w:vAlign w:val="center"/>
          </w:tcPr>
          <w:p w14:paraId="4BD1C36D" w14:textId="77777777" w:rsidR="00F8555E" w:rsidRDefault="00F8555E" w:rsidP="00EE19FE">
            <w:pPr>
              <w:pStyle w:val="afa"/>
            </w:pPr>
            <w:r>
              <w:t>7</w:t>
            </w:r>
          </w:p>
        </w:tc>
        <w:tc>
          <w:tcPr>
            <w:tcW w:w="1280" w:type="dxa"/>
            <w:vAlign w:val="center"/>
          </w:tcPr>
          <w:p w14:paraId="494311FA" w14:textId="77777777" w:rsidR="00F8555E" w:rsidRPr="00C7481E" w:rsidRDefault="00F8555E" w:rsidP="000F0ED0">
            <w:pPr>
              <w:pStyle w:val="afa"/>
            </w:pPr>
            <w:r w:rsidRPr="006B350F">
              <w:t>ORGNAME</w:t>
            </w:r>
          </w:p>
        </w:tc>
        <w:tc>
          <w:tcPr>
            <w:tcW w:w="1280" w:type="dxa"/>
            <w:vAlign w:val="center"/>
          </w:tcPr>
          <w:p w14:paraId="2D157472" w14:textId="77777777" w:rsidR="00F8555E" w:rsidRPr="00711D8E" w:rsidRDefault="00F8555E" w:rsidP="00EE19FE">
            <w:pPr>
              <w:pStyle w:val="afa"/>
            </w:pPr>
            <w:r w:rsidRPr="00395F6B">
              <w:t>editable=false</w:t>
            </w:r>
          </w:p>
        </w:tc>
        <w:tc>
          <w:tcPr>
            <w:tcW w:w="1409" w:type="dxa"/>
            <w:vAlign w:val="center"/>
          </w:tcPr>
          <w:p w14:paraId="2B20FDFA" w14:textId="77777777" w:rsidR="00F8555E" w:rsidRDefault="00F8555E" w:rsidP="00EE19FE">
            <w:pPr>
              <w:pStyle w:val="afa"/>
            </w:pPr>
            <w:r w:rsidRPr="00F8555E">
              <w:t>Да, R020SignDigest</w:t>
            </w:r>
          </w:p>
        </w:tc>
        <w:tc>
          <w:tcPr>
            <w:tcW w:w="1411" w:type="dxa"/>
            <w:vAlign w:val="center"/>
          </w:tcPr>
          <w:p w14:paraId="2BBC1B04" w14:textId="77777777" w:rsidR="00F8555E" w:rsidRPr="00777C8D" w:rsidRDefault="00F8555E" w:rsidP="009C5DB0">
            <w:pPr>
              <w:pStyle w:val="afa"/>
            </w:pPr>
            <w:r w:rsidRPr="006B350F">
              <w:rPr>
                <w:lang w:eastAsia="en-US"/>
              </w:rPr>
              <w:t>Организация</w:t>
            </w:r>
          </w:p>
        </w:tc>
        <w:tc>
          <w:tcPr>
            <w:tcW w:w="999" w:type="dxa"/>
            <w:vAlign w:val="center"/>
          </w:tcPr>
          <w:p w14:paraId="6A652EF5" w14:textId="77777777" w:rsidR="00F8555E" w:rsidRDefault="00F8555E" w:rsidP="00EE19FE">
            <w:pPr>
              <w:pStyle w:val="afa"/>
            </w:pPr>
          </w:p>
        </w:tc>
      </w:tr>
      <w:tr w:rsidR="00F8555E" w14:paraId="201C4294" w14:textId="77777777" w:rsidTr="002C6610">
        <w:trPr>
          <w:cantSplit/>
        </w:trPr>
        <w:tc>
          <w:tcPr>
            <w:tcW w:w="568" w:type="dxa"/>
            <w:vAlign w:val="center"/>
          </w:tcPr>
          <w:p w14:paraId="6B4540F8" w14:textId="77777777" w:rsidR="00F8555E" w:rsidRDefault="00F8555E" w:rsidP="00650D72">
            <w:pPr>
              <w:pStyle w:val="afa"/>
              <w:numPr>
                <w:ilvl w:val="0"/>
                <w:numId w:val="15"/>
              </w:numPr>
              <w:rPr>
                <w:rStyle w:val="af9"/>
              </w:rPr>
            </w:pPr>
          </w:p>
        </w:tc>
        <w:tc>
          <w:tcPr>
            <w:tcW w:w="1276" w:type="dxa"/>
            <w:vAlign w:val="center"/>
          </w:tcPr>
          <w:p w14:paraId="5ADA4AC0" w14:textId="77777777" w:rsidR="00F8555E" w:rsidRDefault="00F8555E" w:rsidP="00EE19FE">
            <w:pPr>
              <w:pStyle w:val="afa"/>
            </w:pPr>
            <w:r>
              <w:t>Входящий остаток</w:t>
            </w:r>
          </w:p>
        </w:tc>
        <w:tc>
          <w:tcPr>
            <w:tcW w:w="850" w:type="dxa"/>
            <w:vAlign w:val="center"/>
          </w:tcPr>
          <w:p w14:paraId="03728DE2" w14:textId="77777777" w:rsidR="00F8555E" w:rsidRPr="008A5A8E" w:rsidRDefault="00F8555E" w:rsidP="000F0ED0">
            <w:pPr>
              <w:pStyle w:val="afa"/>
              <w:spacing w:beforeLines="40" w:before="96" w:afterLines="40" w:after="96"/>
              <w:jc w:val="center"/>
            </w:pPr>
            <w:r w:rsidRPr="008A5A8E">
              <w:rPr>
                <w:color w:val="000000"/>
              </w:rPr>
              <w:t>moneyField</w:t>
            </w:r>
          </w:p>
        </w:tc>
        <w:tc>
          <w:tcPr>
            <w:tcW w:w="424" w:type="dxa"/>
            <w:vAlign w:val="center"/>
          </w:tcPr>
          <w:p w14:paraId="5CB9BA51" w14:textId="77777777" w:rsidR="00F8555E" w:rsidRDefault="00F8555E" w:rsidP="00EE19FE">
            <w:pPr>
              <w:pStyle w:val="afa"/>
            </w:pPr>
            <w:r>
              <w:t>8</w:t>
            </w:r>
          </w:p>
        </w:tc>
        <w:tc>
          <w:tcPr>
            <w:tcW w:w="1280" w:type="dxa"/>
            <w:vAlign w:val="center"/>
          </w:tcPr>
          <w:p w14:paraId="5C2D9D80" w14:textId="77777777" w:rsidR="00F8555E" w:rsidRDefault="00F8555E" w:rsidP="00EE5EC5">
            <w:pPr>
              <w:pStyle w:val="afa"/>
              <w:rPr>
                <w:lang w:val="en-US"/>
              </w:rPr>
            </w:pPr>
            <w:r w:rsidRPr="00B664DC">
              <w:t>INBOUNDBALANCE</w:t>
            </w:r>
          </w:p>
          <w:p w14:paraId="5D001CCD" w14:textId="77777777" w:rsidR="00F8555E" w:rsidRPr="002B2776" w:rsidRDefault="00F8555E" w:rsidP="00EE5EC5">
            <w:pPr>
              <w:pStyle w:val="afa"/>
              <w:rPr>
                <w:lang w:val="en-US"/>
              </w:rPr>
            </w:pPr>
            <w:r w:rsidRPr="007251CB">
              <w:t>IBCURRENCY</w:t>
            </w:r>
          </w:p>
        </w:tc>
        <w:tc>
          <w:tcPr>
            <w:tcW w:w="1280" w:type="dxa"/>
            <w:vAlign w:val="center"/>
          </w:tcPr>
          <w:p w14:paraId="685DD47D" w14:textId="77777777" w:rsidR="00F8555E" w:rsidRDefault="00F8555E" w:rsidP="00EE19FE">
            <w:pPr>
              <w:pStyle w:val="afa"/>
            </w:pPr>
            <w:r w:rsidRPr="00395F6B">
              <w:t>editable=false</w:t>
            </w:r>
          </w:p>
          <w:p w14:paraId="72ADAE73" w14:textId="77777777" w:rsidR="00F8555E" w:rsidRDefault="00F8555E" w:rsidP="000F0ED0">
            <w:pPr>
              <w:pStyle w:val="afa"/>
            </w:pPr>
            <w:r>
              <w:t xml:space="preserve">Макс.зн. = </w:t>
            </w:r>
          </w:p>
          <w:p w14:paraId="0C0A7953" w14:textId="77777777" w:rsidR="00F8555E" w:rsidRPr="00711D8E" w:rsidRDefault="00F8555E" w:rsidP="000F0ED0">
            <w:pPr>
              <w:pStyle w:val="afa"/>
            </w:pPr>
            <w:r>
              <w:t>999 999 999 999 999.99, в формате всегда выводится дробная часть, значение &gt; 0</w:t>
            </w:r>
          </w:p>
        </w:tc>
        <w:tc>
          <w:tcPr>
            <w:tcW w:w="1409" w:type="dxa"/>
            <w:vAlign w:val="center"/>
          </w:tcPr>
          <w:p w14:paraId="08DD2F43" w14:textId="77777777" w:rsidR="00F8555E" w:rsidRDefault="00F8555E" w:rsidP="00EE19FE">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286AC31B" w14:textId="77777777" w:rsidR="00F8555E" w:rsidRPr="002B2776" w:rsidRDefault="00F8555E" w:rsidP="00220040">
            <w:pPr>
              <w:pStyle w:val="afa"/>
            </w:pPr>
            <w:r>
              <w:t>Входящий остаток:</w:t>
            </w:r>
          </w:p>
          <w:p w14:paraId="22CBAB44" w14:textId="77777777" w:rsidR="00F8555E" w:rsidRPr="00175ED0" w:rsidRDefault="00F8555E" w:rsidP="002B2776">
            <w:pPr>
              <w:pStyle w:val="afa"/>
            </w:pPr>
            <w:r w:rsidRPr="00B664DC">
              <w:t>Сумма</w:t>
            </w:r>
            <w:r>
              <w:t xml:space="preserve"> в</w:t>
            </w:r>
            <w:r w:rsidRPr="00B664DC">
              <w:t xml:space="preserve"> валюте выписки</w:t>
            </w:r>
            <w:r>
              <w:t xml:space="preserve"> и </w:t>
            </w:r>
            <w:r w:rsidRPr="007251CB">
              <w:t>ISO-код валюты</w:t>
            </w:r>
          </w:p>
        </w:tc>
        <w:tc>
          <w:tcPr>
            <w:tcW w:w="999" w:type="dxa"/>
            <w:vAlign w:val="center"/>
          </w:tcPr>
          <w:p w14:paraId="7A761BFA" w14:textId="77777777" w:rsidR="00F8555E" w:rsidRDefault="00F8555E" w:rsidP="00220040">
            <w:pPr>
              <w:pStyle w:val="afa"/>
            </w:pPr>
          </w:p>
        </w:tc>
      </w:tr>
      <w:tr w:rsidR="00F8555E" w14:paraId="395DBD56" w14:textId="77777777" w:rsidTr="002C6610">
        <w:trPr>
          <w:cantSplit/>
        </w:trPr>
        <w:tc>
          <w:tcPr>
            <w:tcW w:w="568" w:type="dxa"/>
            <w:vAlign w:val="center"/>
          </w:tcPr>
          <w:p w14:paraId="7732EBDF" w14:textId="77777777" w:rsidR="00F8555E" w:rsidRDefault="00F8555E" w:rsidP="00650D72">
            <w:pPr>
              <w:pStyle w:val="afa"/>
              <w:numPr>
                <w:ilvl w:val="0"/>
                <w:numId w:val="15"/>
              </w:numPr>
              <w:rPr>
                <w:rStyle w:val="af9"/>
              </w:rPr>
            </w:pPr>
          </w:p>
        </w:tc>
        <w:tc>
          <w:tcPr>
            <w:tcW w:w="1276" w:type="dxa"/>
            <w:vAlign w:val="center"/>
          </w:tcPr>
          <w:p w14:paraId="778FCE7B" w14:textId="77777777" w:rsidR="00F8555E" w:rsidRDefault="00F8555E" w:rsidP="00EE19FE">
            <w:pPr>
              <w:pStyle w:val="afa"/>
            </w:pPr>
            <w:r>
              <w:t>Дебет</w:t>
            </w:r>
          </w:p>
        </w:tc>
        <w:tc>
          <w:tcPr>
            <w:tcW w:w="850" w:type="dxa"/>
            <w:vAlign w:val="center"/>
          </w:tcPr>
          <w:p w14:paraId="62F14A47" w14:textId="77777777" w:rsidR="00F8555E" w:rsidRPr="001D07B9" w:rsidRDefault="00F8555E" w:rsidP="000F0ED0">
            <w:pPr>
              <w:pStyle w:val="afa"/>
              <w:spacing w:beforeLines="40" w:before="96" w:afterLines="40" w:after="96"/>
              <w:jc w:val="center"/>
            </w:pPr>
            <w:r w:rsidRPr="008A5A8E">
              <w:rPr>
                <w:color w:val="000000"/>
              </w:rPr>
              <w:t>moneyField</w:t>
            </w:r>
          </w:p>
        </w:tc>
        <w:tc>
          <w:tcPr>
            <w:tcW w:w="424" w:type="dxa"/>
            <w:vAlign w:val="center"/>
          </w:tcPr>
          <w:p w14:paraId="5DBB80E6" w14:textId="77777777" w:rsidR="00F8555E" w:rsidRDefault="00F8555E" w:rsidP="00EE19FE">
            <w:pPr>
              <w:pStyle w:val="afa"/>
            </w:pPr>
            <w:r>
              <w:t>9</w:t>
            </w:r>
          </w:p>
        </w:tc>
        <w:tc>
          <w:tcPr>
            <w:tcW w:w="1280" w:type="dxa"/>
            <w:vAlign w:val="center"/>
          </w:tcPr>
          <w:p w14:paraId="7D4CE219" w14:textId="77777777" w:rsidR="00F8555E" w:rsidRPr="00395F6B" w:rsidRDefault="00F8555E" w:rsidP="00EE5EC5">
            <w:pPr>
              <w:pStyle w:val="afa"/>
            </w:pPr>
            <w:r w:rsidRPr="00787AEA">
              <w:t>DEBETRETURN</w:t>
            </w:r>
          </w:p>
        </w:tc>
        <w:tc>
          <w:tcPr>
            <w:tcW w:w="1280" w:type="dxa"/>
            <w:vAlign w:val="center"/>
          </w:tcPr>
          <w:p w14:paraId="098AE487" w14:textId="77777777" w:rsidR="00F8555E" w:rsidRPr="00072234" w:rsidRDefault="00F8555E" w:rsidP="00EE19FE">
            <w:pPr>
              <w:pStyle w:val="afa"/>
              <w:rPr>
                <w:lang w:val="en-US"/>
              </w:rPr>
            </w:pPr>
            <w:r w:rsidRPr="00072234">
              <w:rPr>
                <w:lang w:val="en-US"/>
              </w:rPr>
              <w:t>editable=false</w:t>
            </w:r>
          </w:p>
          <w:p w14:paraId="306DC3DE" w14:textId="77777777" w:rsidR="00F8555E" w:rsidRPr="00532A05" w:rsidRDefault="00F8555E" w:rsidP="00477CBC">
            <w:pPr>
              <w:pStyle w:val="afa"/>
              <w:rPr>
                <w:lang w:val="en-US"/>
              </w:rPr>
            </w:pPr>
            <w:r>
              <w:t>Сумма</w:t>
            </w:r>
            <w:r w:rsidRPr="00532A05">
              <w:rPr>
                <w:lang w:val="en-US"/>
              </w:rPr>
              <w:t xml:space="preserve">:  </w:t>
            </w:r>
            <w:r w:rsidRPr="00234627">
              <w:t>Макс</w:t>
            </w:r>
            <w:r w:rsidRPr="00532A05">
              <w:rPr>
                <w:lang w:val="en-US"/>
              </w:rPr>
              <w:t>.</w:t>
            </w:r>
            <w:r w:rsidRPr="00234627">
              <w:t>зн</w:t>
            </w:r>
            <w:r w:rsidRPr="00532A05">
              <w:rPr>
                <w:lang w:val="en-US"/>
              </w:rPr>
              <w:t xml:space="preserve">. = </w:t>
            </w:r>
          </w:p>
          <w:p w14:paraId="7DFFF7A8" w14:textId="77777777" w:rsidR="00F8555E" w:rsidRDefault="00F8555E" w:rsidP="00477CBC">
            <w:pPr>
              <w:pStyle w:val="afa"/>
            </w:pPr>
            <w:r w:rsidRPr="00234627">
              <w:t>999 999 999 999 999.99, в формате всегда выводится дробная часть, значение &gt; 0</w:t>
            </w:r>
          </w:p>
          <w:p w14:paraId="5FCCEA54" w14:textId="77777777" w:rsidR="00F8555E" w:rsidRPr="00711D8E" w:rsidRDefault="00F8555E" w:rsidP="00477CBC">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534693EC" w14:textId="77777777" w:rsidR="00F8555E" w:rsidRDefault="00F8555E" w:rsidP="00EE19FE">
            <w:pPr>
              <w:pStyle w:val="afa"/>
            </w:pPr>
          </w:p>
        </w:tc>
        <w:tc>
          <w:tcPr>
            <w:tcW w:w="1411" w:type="dxa"/>
            <w:vAlign w:val="center"/>
          </w:tcPr>
          <w:p w14:paraId="55A5A4CB" w14:textId="77777777" w:rsidR="00F8555E" w:rsidRDefault="00F8555E" w:rsidP="00477CBC">
            <w:pPr>
              <w:pStyle w:val="afa"/>
            </w:pPr>
            <w:r w:rsidRPr="00477CBC">
              <w:t xml:space="preserve">Дебет. </w:t>
            </w:r>
          </w:p>
          <w:p w14:paraId="4EAFD457" w14:textId="77777777" w:rsidR="00F8555E" w:rsidRDefault="00F8555E" w:rsidP="00477CBC">
            <w:pPr>
              <w:pStyle w:val="afa"/>
            </w:pPr>
            <w:r w:rsidRPr="00477CBC">
              <w:t>Сумма в валюте выписки.</w:t>
            </w:r>
          </w:p>
          <w:p w14:paraId="4A71EA37" w14:textId="77777777" w:rsidR="00F8555E" w:rsidRPr="00175ED0" w:rsidRDefault="00F8555E" w:rsidP="00477CBC">
            <w:pPr>
              <w:pStyle w:val="afa"/>
              <w:rPr>
                <w:lang w:eastAsia="en-US"/>
              </w:rPr>
            </w:pPr>
            <w:r>
              <w:rPr>
                <w:lang w:val="en-US"/>
              </w:rPr>
              <w:t>ISO</w:t>
            </w:r>
            <w:r w:rsidRPr="004D0C62">
              <w:t>-</w:t>
            </w:r>
            <w:r>
              <w:t>код валюты.</w:t>
            </w:r>
          </w:p>
        </w:tc>
        <w:tc>
          <w:tcPr>
            <w:tcW w:w="999" w:type="dxa"/>
            <w:vAlign w:val="center"/>
          </w:tcPr>
          <w:p w14:paraId="0F332D4E" w14:textId="77777777" w:rsidR="00F8555E" w:rsidRDefault="00F8555E" w:rsidP="00EE19FE">
            <w:pPr>
              <w:pStyle w:val="afa"/>
            </w:pPr>
          </w:p>
        </w:tc>
      </w:tr>
      <w:tr w:rsidR="00F8555E" w14:paraId="06EE9E1D" w14:textId="77777777" w:rsidTr="002C6610">
        <w:trPr>
          <w:cantSplit/>
        </w:trPr>
        <w:tc>
          <w:tcPr>
            <w:tcW w:w="568" w:type="dxa"/>
            <w:vAlign w:val="center"/>
          </w:tcPr>
          <w:p w14:paraId="5C356854" w14:textId="77777777" w:rsidR="00F8555E" w:rsidRDefault="00F8555E" w:rsidP="00650D72">
            <w:pPr>
              <w:pStyle w:val="afa"/>
              <w:numPr>
                <w:ilvl w:val="0"/>
                <w:numId w:val="15"/>
              </w:numPr>
              <w:rPr>
                <w:rStyle w:val="af9"/>
              </w:rPr>
            </w:pPr>
          </w:p>
        </w:tc>
        <w:tc>
          <w:tcPr>
            <w:tcW w:w="1276" w:type="dxa"/>
            <w:vAlign w:val="center"/>
          </w:tcPr>
          <w:p w14:paraId="07F0416D" w14:textId="77777777" w:rsidR="00F8555E" w:rsidRDefault="00F8555E" w:rsidP="00EE19FE">
            <w:pPr>
              <w:pStyle w:val="afa"/>
            </w:pPr>
            <w:r>
              <w:t>Кредит</w:t>
            </w:r>
          </w:p>
        </w:tc>
        <w:tc>
          <w:tcPr>
            <w:tcW w:w="850" w:type="dxa"/>
            <w:vAlign w:val="center"/>
          </w:tcPr>
          <w:p w14:paraId="270A9D15" w14:textId="77777777" w:rsidR="00F8555E" w:rsidRPr="00357180" w:rsidRDefault="00F8555E" w:rsidP="000F0ED0">
            <w:pPr>
              <w:pStyle w:val="afa"/>
              <w:spacing w:beforeLines="40" w:before="96" w:afterLines="40" w:after="96"/>
              <w:jc w:val="center"/>
            </w:pPr>
            <w:r w:rsidRPr="008A5A8E">
              <w:rPr>
                <w:color w:val="000000"/>
              </w:rPr>
              <w:t>moneyField</w:t>
            </w:r>
            <w:r w:rsidRPr="00357180">
              <w:t xml:space="preserve"> </w:t>
            </w:r>
          </w:p>
        </w:tc>
        <w:tc>
          <w:tcPr>
            <w:tcW w:w="424" w:type="dxa"/>
            <w:vAlign w:val="center"/>
          </w:tcPr>
          <w:p w14:paraId="5D390818" w14:textId="77777777" w:rsidR="00F8555E" w:rsidRDefault="00F8555E" w:rsidP="00EE19FE">
            <w:pPr>
              <w:pStyle w:val="afa"/>
            </w:pPr>
            <w:r>
              <w:t>10</w:t>
            </w:r>
          </w:p>
        </w:tc>
        <w:tc>
          <w:tcPr>
            <w:tcW w:w="1280" w:type="dxa"/>
            <w:vAlign w:val="center"/>
          </w:tcPr>
          <w:p w14:paraId="6FF855E9" w14:textId="77777777" w:rsidR="00F8555E" w:rsidRPr="00395F6B" w:rsidRDefault="00F8555E" w:rsidP="00EE5EC5">
            <w:pPr>
              <w:pStyle w:val="afa"/>
            </w:pPr>
            <w:r w:rsidRPr="003962EB">
              <w:t>CREDITRETURN</w:t>
            </w:r>
          </w:p>
        </w:tc>
        <w:tc>
          <w:tcPr>
            <w:tcW w:w="1280" w:type="dxa"/>
            <w:vAlign w:val="center"/>
          </w:tcPr>
          <w:p w14:paraId="2504B9A4" w14:textId="77777777" w:rsidR="00F8555E" w:rsidRDefault="00F8555E" w:rsidP="00EE19FE">
            <w:pPr>
              <w:pStyle w:val="afa"/>
            </w:pPr>
            <w:r w:rsidRPr="00395F6B">
              <w:t>editable=false</w:t>
            </w:r>
          </w:p>
          <w:p w14:paraId="415294EE" w14:textId="77777777" w:rsidR="00F8555E" w:rsidRPr="00234627" w:rsidRDefault="00F8555E" w:rsidP="00477CBC">
            <w:pPr>
              <w:pStyle w:val="afa"/>
            </w:pPr>
            <w:r>
              <w:t>Сумма:</w:t>
            </w:r>
            <w:r w:rsidRPr="00234627">
              <w:t xml:space="preserve"> </w:t>
            </w:r>
            <w:r>
              <w:t xml:space="preserve"> </w:t>
            </w:r>
            <w:r w:rsidRPr="00234627">
              <w:t xml:space="preserve">Макс.зн. = </w:t>
            </w:r>
          </w:p>
          <w:p w14:paraId="18284BD3" w14:textId="77777777" w:rsidR="00F8555E" w:rsidRDefault="00F8555E" w:rsidP="00477CBC">
            <w:pPr>
              <w:pStyle w:val="afa"/>
            </w:pPr>
            <w:r w:rsidRPr="00234627">
              <w:t>999 999 999 999 999.99, в формате всегда выводится дробная часть, значение &gt; 0</w:t>
            </w:r>
          </w:p>
          <w:p w14:paraId="5CF19D91" w14:textId="77777777" w:rsidR="00F8555E" w:rsidRPr="00711D8E" w:rsidRDefault="00F8555E" w:rsidP="00477CBC">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3C369B31" w14:textId="77777777" w:rsidR="00F8555E" w:rsidRDefault="00F8555E" w:rsidP="00EE19FE">
            <w:pPr>
              <w:pStyle w:val="afa"/>
            </w:pPr>
          </w:p>
        </w:tc>
        <w:tc>
          <w:tcPr>
            <w:tcW w:w="1411" w:type="dxa"/>
            <w:vAlign w:val="center"/>
          </w:tcPr>
          <w:p w14:paraId="15EC86A3" w14:textId="77777777" w:rsidR="00F8555E" w:rsidRDefault="00F8555E" w:rsidP="00477CBC">
            <w:pPr>
              <w:pStyle w:val="afa"/>
            </w:pPr>
            <w:r>
              <w:t>Кредит:</w:t>
            </w:r>
          </w:p>
          <w:p w14:paraId="2DF5DAE8" w14:textId="77777777" w:rsidR="00F8555E" w:rsidRDefault="00F8555E" w:rsidP="00477CBC">
            <w:pPr>
              <w:pStyle w:val="afa"/>
            </w:pPr>
            <w:r w:rsidRPr="001D5F43">
              <w:t>Сумма в валюте выписки.</w:t>
            </w:r>
          </w:p>
          <w:p w14:paraId="4BDBB8E4" w14:textId="77777777" w:rsidR="00F8555E" w:rsidRPr="00477CBC" w:rsidRDefault="00F8555E" w:rsidP="00477CBC">
            <w:pPr>
              <w:pStyle w:val="afa"/>
            </w:pPr>
            <w:r>
              <w:rPr>
                <w:lang w:val="en-US"/>
              </w:rPr>
              <w:t>ISO</w:t>
            </w:r>
            <w:r w:rsidRPr="004D0C62">
              <w:t>-</w:t>
            </w:r>
            <w:r>
              <w:t>код валюты.</w:t>
            </w:r>
          </w:p>
        </w:tc>
        <w:tc>
          <w:tcPr>
            <w:tcW w:w="999" w:type="dxa"/>
            <w:vAlign w:val="center"/>
          </w:tcPr>
          <w:p w14:paraId="4750EF06" w14:textId="77777777" w:rsidR="00F8555E" w:rsidRDefault="00F8555E" w:rsidP="00EE19FE">
            <w:pPr>
              <w:pStyle w:val="afa"/>
            </w:pPr>
          </w:p>
        </w:tc>
      </w:tr>
      <w:tr w:rsidR="00F8555E" w14:paraId="5B5FE879" w14:textId="77777777" w:rsidTr="002C6610">
        <w:trPr>
          <w:cantSplit/>
        </w:trPr>
        <w:tc>
          <w:tcPr>
            <w:tcW w:w="568" w:type="dxa"/>
            <w:vAlign w:val="center"/>
          </w:tcPr>
          <w:p w14:paraId="0B34655A" w14:textId="77777777" w:rsidR="00F8555E" w:rsidRDefault="00F8555E" w:rsidP="00650D72">
            <w:pPr>
              <w:pStyle w:val="afa"/>
              <w:numPr>
                <w:ilvl w:val="0"/>
                <w:numId w:val="15"/>
              </w:numPr>
              <w:rPr>
                <w:rStyle w:val="af9"/>
              </w:rPr>
            </w:pPr>
          </w:p>
        </w:tc>
        <w:tc>
          <w:tcPr>
            <w:tcW w:w="1276" w:type="dxa"/>
            <w:vAlign w:val="center"/>
          </w:tcPr>
          <w:p w14:paraId="7420E49D" w14:textId="77777777" w:rsidR="00F8555E" w:rsidRDefault="00F8555E" w:rsidP="00EE19FE">
            <w:pPr>
              <w:pStyle w:val="afa"/>
            </w:pPr>
            <w:r>
              <w:t>Исходящий остаток</w:t>
            </w:r>
          </w:p>
        </w:tc>
        <w:tc>
          <w:tcPr>
            <w:tcW w:w="850" w:type="dxa"/>
            <w:vAlign w:val="center"/>
          </w:tcPr>
          <w:p w14:paraId="2CEF60B5" w14:textId="77777777" w:rsidR="00F8555E" w:rsidRPr="00357180" w:rsidRDefault="00F8555E" w:rsidP="000F0ED0">
            <w:pPr>
              <w:pStyle w:val="afa"/>
              <w:spacing w:beforeLines="40" w:before="96" w:afterLines="40" w:after="96"/>
              <w:jc w:val="center"/>
            </w:pPr>
            <w:r w:rsidRPr="008A5A8E">
              <w:rPr>
                <w:color w:val="000000"/>
              </w:rPr>
              <w:t>moneyField</w:t>
            </w:r>
            <w:r w:rsidRPr="00357180">
              <w:t xml:space="preserve"> </w:t>
            </w:r>
          </w:p>
        </w:tc>
        <w:tc>
          <w:tcPr>
            <w:tcW w:w="424" w:type="dxa"/>
            <w:vAlign w:val="center"/>
          </w:tcPr>
          <w:p w14:paraId="765DDB63" w14:textId="77777777" w:rsidR="00F8555E" w:rsidRDefault="00F8555E" w:rsidP="00EE19FE">
            <w:pPr>
              <w:pStyle w:val="afa"/>
            </w:pPr>
            <w:r>
              <w:t>11</w:t>
            </w:r>
          </w:p>
        </w:tc>
        <w:tc>
          <w:tcPr>
            <w:tcW w:w="1280" w:type="dxa"/>
            <w:vAlign w:val="center"/>
          </w:tcPr>
          <w:p w14:paraId="09B66ACA" w14:textId="77777777" w:rsidR="00F8555E" w:rsidRPr="00395F6B" w:rsidRDefault="00F8555E" w:rsidP="00EE5EC5">
            <w:pPr>
              <w:pStyle w:val="afa"/>
            </w:pPr>
            <w:r w:rsidRPr="00563A20">
              <w:t>OUTBOUNDBALANCE</w:t>
            </w:r>
            <w:r>
              <w:t xml:space="preserve">, </w:t>
            </w:r>
            <w:r w:rsidRPr="00563A20">
              <w:t>OBCURRENCY</w:t>
            </w:r>
          </w:p>
        </w:tc>
        <w:tc>
          <w:tcPr>
            <w:tcW w:w="1280" w:type="dxa"/>
            <w:vAlign w:val="center"/>
          </w:tcPr>
          <w:p w14:paraId="362B8ABF" w14:textId="77777777" w:rsidR="00F8555E" w:rsidRPr="00711D8E" w:rsidRDefault="00F8555E" w:rsidP="00EE19FE">
            <w:pPr>
              <w:pStyle w:val="afa"/>
            </w:pPr>
            <w:r w:rsidRPr="00395F6B">
              <w:t>editable=false</w:t>
            </w:r>
            <w:r>
              <w:t xml:space="preserve"> </w:t>
            </w:r>
          </w:p>
        </w:tc>
        <w:tc>
          <w:tcPr>
            <w:tcW w:w="1409" w:type="dxa"/>
            <w:vAlign w:val="center"/>
          </w:tcPr>
          <w:p w14:paraId="3F76802D" w14:textId="77777777" w:rsidR="00F8555E" w:rsidRDefault="00F8555E" w:rsidP="00EE19FE">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4020206E" w14:textId="77777777" w:rsidR="00F8555E" w:rsidRDefault="00F8555E" w:rsidP="00220040">
            <w:pPr>
              <w:ind w:left="34" w:firstLine="0"/>
              <w:rPr>
                <w:rFonts w:ascii="Arial" w:hAnsi="Arial" w:cs="Arial"/>
                <w:sz w:val="16"/>
                <w:szCs w:val="16"/>
              </w:rPr>
            </w:pPr>
            <w:r>
              <w:rPr>
                <w:rFonts w:ascii="Arial" w:hAnsi="Arial" w:cs="Arial"/>
                <w:sz w:val="16"/>
                <w:szCs w:val="16"/>
              </w:rPr>
              <w:t>Исходящий остаток :</w:t>
            </w:r>
          </w:p>
          <w:p w14:paraId="2B88ECE3" w14:textId="77777777" w:rsidR="00F8555E" w:rsidRDefault="00F8555E" w:rsidP="00220040">
            <w:pPr>
              <w:ind w:left="34" w:firstLine="0"/>
              <w:rPr>
                <w:rFonts w:ascii="Arial" w:hAnsi="Arial" w:cs="Arial"/>
                <w:sz w:val="16"/>
                <w:szCs w:val="16"/>
              </w:rPr>
            </w:pPr>
            <w:r w:rsidRPr="00477CBC">
              <w:rPr>
                <w:rFonts w:ascii="Arial" w:hAnsi="Arial" w:cs="Arial"/>
                <w:sz w:val="16"/>
                <w:szCs w:val="16"/>
              </w:rPr>
              <w:t>Сумма. В валюте выписки</w:t>
            </w:r>
          </w:p>
          <w:p w14:paraId="3EF47A89" w14:textId="77777777" w:rsidR="00F8555E" w:rsidRPr="00220040" w:rsidRDefault="00F8555E" w:rsidP="00220040">
            <w:pPr>
              <w:ind w:left="34" w:firstLine="0"/>
              <w:rPr>
                <w:rFonts w:ascii="Arial" w:hAnsi="Arial" w:cs="Arial"/>
                <w:sz w:val="16"/>
                <w:szCs w:val="16"/>
              </w:rPr>
            </w:pPr>
            <w:r>
              <w:rPr>
                <w:rFonts w:ascii="Arial" w:hAnsi="Arial" w:cs="Arial"/>
                <w:sz w:val="16"/>
                <w:szCs w:val="16"/>
                <w:lang w:val="en-US"/>
              </w:rPr>
              <w:t>ISO</w:t>
            </w:r>
            <w:r w:rsidRPr="004D0C62">
              <w:rPr>
                <w:rFonts w:ascii="Arial" w:hAnsi="Arial" w:cs="Arial"/>
                <w:sz w:val="16"/>
                <w:szCs w:val="16"/>
              </w:rPr>
              <w:t>-</w:t>
            </w:r>
            <w:r>
              <w:rPr>
                <w:rFonts w:ascii="Arial" w:hAnsi="Arial" w:cs="Arial"/>
                <w:sz w:val="16"/>
                <w:szCs w:val="16"/>
              </w:rPr>
              <w:t>код валюты</w:t>
            </w:r>
            <w:r>
              <w:t>.</w:t>
            </w:r>
          </w:p>
        </w:tc>
        <w:tc>
          <w:tcPr>
            <w:tcW w:w="999" w:type="dxa"/>
            <w:vAlign w:val="center"/>
          </w:tcPr>
          <w:p w14:paraId="440DAAD8" w14:textId="77777777" w:rsidR="00F8555E" w:rsidRDefault="00F8555E" w:rsidP="00EE19FE">
            <w:pPr>
              <w:pStyle w:val="afa"/>
            </w:pPr>
          </w:p>
        </w:tc>
      </w:tr>
      <w:tr w:rsidR="00F8555E" w14:paraId="17C812A7" w14:textId="77777777" w:rsidTr="002C6610">
        <w:trPr>
          <w:cantSplit/>
        </w:trPr>
        <w:tc>
          <w:tcPr>
            <w:tcW w:w="568" w:type="dxa"/>
            <w:vAlign w:val="center"/>
          </w:tcPr>
          <w:p w14:paraId="09665927" w14:textId="77777777" w:rsidR="00F8555E" w:rsidRDefault="00F8555E" w:rsidP="00650D72">
            <w:pPr>
              <w:pStyle w:val="afa"/>
              <w:numPr>
                <w:ilvl w:val="0"/>
                <w:numId w:val="15"/>
              </w:numPr>
              <w:rPr>
                <w:rStyle w:val="af9"/>
              </w:rPr>
            </w:pPr>
          </w:p>
        </w:tc>
        <w:tc>
          <w:tcPr>
            <w:tcW w:w="1276" w:type="dxa"/>
            <w:vAlign w:val="center"/>
          </w:tcPr>
          <w:p w14:paraId="3676F5ED" w14:textId="77777777" w:rsidR="00F8555E" w:rsidRDefault="00F8555E" w:rsidP="00EE19FE">
            <w:pPr>
              <w:pStyle w:val="afa"/>
            </w:pPr>
            <w:r>
              <w:t>Дата предыдущей операции по счету</w:t>
            </w:r>
          </w:p>
        </w:tc>
        <w:tc>
          <w:tcPr>
            <w:tcW w:w="850" w:type="dxa"/>
            <w:vAlign w:val="center"/>
          </w:tcPr>
          <w:p w14:paraId="0CC546E3" w14:textId="77777777" w:rsidR="00F8555E" w:rsidRPr="00357180" w:rsidRDefault="00F8555E" w:rsidP="000F0ED0">
            <w:pPr>
              <w:pStyle w:val="afa"/>
              <w:spacing w:beforeLines="40" w:before="96" w:afterLines="40" w:after="96"/>
              <w:jc w:val="center"/>
            </w:pPr>
            <w:r w:rsidRPr="008A5A8E">
              <w:t>dateField</w:t>
            </w:r>
          </w:p>
        </w:tc>
        <w:tc>
          <w:tcPr>
            <w:tcW w:w="424" w:type="dxa"/>
            <w:vAlign w:val="center"/>
          </w:tcPr>
          <w:p w14:paraId="073D3860" w14:textId="77777777" w:rsidR="00F8555E" w:rsidRDefault="00F8555E" w:rsidP="00EE19FE">
            <w:pPr>
              <w:pStyle w:val="afa"/>
            </w:pPr>
            <w:r>
              <w:t>12</w:t>
            </w:r>
          </w:p>
        </w:tc>
        <w:tc>
          <w:tcPr>
            <w:tcW w:w="1280" w:type="dxa"/>
            <w:vAlign w:val="center"/>
          </w:tcPr>
          <w:p w14:paraId="52A88068" w14:textId="77777777" w:rsidR="00F8555E" w:rsidRPr="00395F6B" w:rsidRDefault="00F8555E" w:rsidP="00EE5EC5">
            <w:pPr>
              <w:pStyle w:val="afa"/>
            </w:pPr>
            <w:r w:rsidRPr="00341250">
              <w:t>PREVOPERATIONDATE</w:t>
            </w:r>
          </w:p>
        </w:tc>
        <w:tc>
          <w:tcPr>
            <w:tcW w:w="1280" w:type="dxa"/>
            <w:vAlign w:val="center"/>
          </w:tcPr>
          <w:p w14:paraId="25530534" w14:textId="77777777" w:rsidR="00F8555E" w:rsidRPr="00711D8E" w:rsidRDefault="00F8555E" w:rsidP="00EE19FE">
            <w:pPr>
              <w:pStyle w:val="afa"/>
            </w:pPr>
            <w:r w:rsidRPr="00395F6B">
              <w:t>editable=false</w:t>
            </w:r>
          </w:p>
        </w:tc>
        <w:tc>
          <w:tcPr>
            <w:tcW w:w="1409" w:type="dxa"/>
            <w:vAlign w:val="center"/>
          </w:tcPr>
          <w:p w14:paraId="7CFB532F" w14:textId="77777777" w:rsidR="00F8555E" w:rsidRDefault="00F8555E" w:rsidP="00EE19FE">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777B6F38" w14:textId="77777777" w:rsidR="00F8555E" w:rsidRDefault="00F8555E" w:rsidP="00220040">
            <w:pPr>
              <w:ind w:left="34" w:firstLine="0"/>
              <w:rPr>
                <w:ins w:id="4924" w:author="Широбокова Алёна Сергеевна" w:date="2017-09-05T12:09:00Z"/>
                <w:rFonts w:ascii="Arial" w:hAnsi="Arial" w:cs="Arial"/>
                <w:sz w:val="16"/>
                <w:szCs w:val="16"/>
              </w:rPr>
            </w:pPr>
            <w:r w:rsidRPr="00220040">
              <w:rPr>
                <w:rFonts w:ascii="Arial" w:hAnsi="Arial" w:cs="Arial"/>
                <w:sz w:val="16"/>
                <w:szCs w:val="16"/>
              </w:rPr>
              <w:t>Дата последней операции по предыдущей выписке</w:t>
            </w:r>
            <w:ins w:id="4925" w:author="Широбокова Алёна Сергеевна" w:date="2017-09-05T12:09:00Z">
              <w:r w:rsidR="00191980">
                <w:rPr>
                  <w:rFonts w:ascii="Arial" w:hAnsi="Arial" w:cs="Arial"/>
                  <w:sz w:val="16"/>
                  <w:szCs w:val="16"/>
                </w:rPr>
                <w:t>.</w:t>
              </w:r>
            </w:ins>
          </w:p>
          <w:p w14:paraId="50B33439" w14:textId="621A9654" w:rsidR="00191980" w:rsidRPr="00220040" w:rsidRDefault="00191980" w:rsidP="00220040">
            <w:pPr>
              <w:ind w:left="34" w:firstLine="0"/>
              <w:rPr>
                <w:rFonts w:ascii="Arial" w:hAnsi="Arial" w:cs="Arial"/>
                <w:sz w:val="16"/>
                <w:szCs w:val="16"/>
              </w:rPr>
            </w:pPr>
            <w:ins w:id="4926" w:author="Широбокова Алёна Сергеевна" w:date="2017-09-05T12:09:00Z">
              <w:r w:rsidRPr="00B67B1F">
                <w:rPr>
                  <w:rFonts w:ascii="Arial" w:hAnsi="Arial" w:cs="Arial"/>
                  <w:sz w:val="16"/>
                  <w:szCs w:val="16"/>
                </w:rPr>
                <w:t>Определяется по актуальной выписке с максимальной датой по указанному счету, валюте, с наличием ненулевых оборотов, где дата выписки &lt;= (дата начала периода запроса – 1)</w:t>
              </w:r>
              <w:r>
                <w:rPr>
                  <w:rFonts w:ascii="Arial" w:hAnsi="Arial" w:cs="Arial"/>
                  <w:sz w:val="16"/>
                  <w:szCs w:val="16"/>
                </w:rPr>
                <w:t>.</w:t>
              </w:r>
            </w:ins>
          </w:p>
        </w:tc>
        <w:tc>
          <w:tcPr>
            <w:tcW w:w="999" w:type="dxa"/>
            <w:vAlign w:val="center"/>
          </w:tcPr>
          <w:p w14:paraId="05E75C2E" w14:textId="77777777" w:rsidR="00F8555E" w:rsidRDefault="00F8555E" w:rsidP="00EE19FE">
            <w:pPr>
              <w:pStyle w:val="afa"/>
            </w:pPr>
          </w:p>
        </w:tc>
      </w:tr>
      <w:tr w:rsidR="00F8555E" w14:paraId="6A01C64B" w14:textId="77777777" w:rsidTr="002C6610">
        <w:trPr>
          <w:cantSplit/>
        </w:trPr>
        <w:tc>
          <w:tcPr>
            <w:tcW w:w="568" w:type="dxa"/>
            <w:vAlign w:val="center"/>
          </w:tcPr>
          <w:p w14:paraId="71803E26" w14:textId="5566C183" w:rsidR="00F8555E" w:rsidRDefault="00F8555E" w:rsidP="00650D72">
            <w:pPr>
              <w:pStyle w:val="afa"/>
              <w:numPr>
                <w:ilvl w:val="0"/>
                <w:numId w:val="15"/>
              </w:numPr>
              <w:rPr>
                <w:rStyle w:val="af9"/>
              </w:rPr>
            </w:pPr>
          </w:p>
        </w:tc>
        <w:tc>
          <w:tcPr>
            <w:tcW w:w="1276" w:type="dxa"/>
            <w:vAlign w:val="center"/>
          </w:tcPr>
          <w:p w14:paraId="5FDD1B75" w14:textId="77777777" w:rsidR="00F8555E" w:rsidRDefault="00F8555E" w:rsidP="00EE19FE">
            <w:pPr>
              <w:pStyle w:val="afa"/>
            </w:pPr>
            <w:r>
              <w:t>Кол-во проводок (дебетовых)</w:t>
            </w:r>
          </w:p>
        </w:tc>
        <w:tc>
          <w:tcPr>
            <w:tcW w:w="850" w:type="dxa"/>
            <w:vAlign w:val="center"/>
          </w:tcPr>
          <w:p w14:paraId="407347D2" w14:textId="77777777" w:rsidR="00F8555E" w:rsidRPr="00357180" w:rsidRDefault="00F8555E" w:rsidP="000F0ED0">
            <w:pPr>
              <w:pStyle w:val="afa"/>
              <w:spacing w:beforeLines="40" w:before="96" w:afterLines="40" w:after="96"/>
              <w:jc w:val="center"/>
            </w:pPr>
            <w:r w:rsidRPr="008A5A8E">
              <w:rPr>
                <w:color w:val="000000"/>
                <w:szCs w:val="20"/>
              </w:rPr>
              <w:t xml:space="preserve">Текстовое поле </w:t>
            </w:r>
          </w:p>
        </w:tc>
        <w:tc>
          <w:tcPr>
            <w:tcW w:w="424" w:type="dxa"/>
            <w:vAlign w:val="center"/>
          </w:tcPr>
          <w:p w14:paraId="219727D8" w14:textId="77777777" w:rsidR="00F8555E" w:rsidRDefault="00F8555E" w:rsidP="00EE19FE">
            <w:pPr>
              <w:pStyle w:val="afa"/>
            </w:pPr>
            <w:r>
              <w:t>13</w:t>
            </w:r>
          </w:p>
        </w:tc>
        <w:tc>
          <w:tcPr>
            <w:tcW w:w="1280" w:type="dxa"/>
            <w:vAlign w:val="center"/>
          </w:tcPr>
          <w:p w14:paraId="3EE05A2B" w14:textId="77777777" w:rsidR="00F8555E" w:rsidRPr="00395F6B" w:rsidRDefault="00F8555E" w:rsidP="00EE5EC5">
            <w:pPr>
              <w:pStyle w:val="afa"/>
            </w:pPr>
            <w:r w:rsidRPr="000F0ED0">
              <w:t>DEBETCOUNT</w:t>
            </w:r>
          </w:p>
        </w:tc>
        <w:tc>
          <w:tcPr>
            <w:tcW w:w="1280" w:type="dxa"/>
            <w:vAlign w:val="center"/>
          </w:tcPr>
          <w:p w14:paraId="3FEFEF26" w14:textId="77777777" w:rsidR="00F8555E" w:rsidRPr="00711D8E" w:rsidRDefault="00F8555E" w:rsidP="00EE19FE">
            <w:pPr>
              <w:pStyle w:val="afa"/>
            </w:pPr>
            <w:r w:rsidRPr="00395F6B">
              <w:t>editable=false</w:t>
            </w:r>
          </w:p>
        </w:tc>
        <w:tc>
          <w:tcPr>
            <w:tcW w:w="1409" w:type="dxa"/>
            <w:vAlign w:val="center"/>
          </w:tcPr>
          <w:p w14:paraId="72B6623D" w14:textId="77777777" w:rsidR="00F8555E" w:rsidRDefault="00F8555E" w:rsidP="00EE19FE">
            <w:pPr>
              <w:pStyle w:val="afa"/>
            </w:pPr>
          </w:p>
        </w:tc>
        <w:tc>
          <w:tcPr>
            <w:tcW w:w="1411" w:type="dxa"/>
            <w:vAlign w:val="center"/>
          </w:tcPr>
          <w:p w14:paraId="59E3AB68" w14:textId="77777777" w:rsidR="00F8555E" w:rsidRPr="00FD6C68" w:rsidRDefault="00F8555E" w:rsidP="00FD6C68">
            <w:pPr>
              <w:ind w:left="34" w:firstLine="0"/>
              <w:rPr>
                <w:rFonts w:ascii="Arial" w:hAnsi="Arial" w:cs="Arial"/>
                <w:sz w:val="16"/>
                <w:szCs w:val="16"/>
              </w:rPr>
            </w:pPr>
            <w:r w:rsidRPr="00FD6C68">
              <w:rPr>
                <w:rFonts w:ascii="Arial" w:hAnsi="Arial" w:cs="Arial"/>
                <w:sz w:val="16"/>
                <w:szCs w:val="16"/>
              </w:rPr>
              <w:t>Количество проводок по дебету</w:t>
            </w:r>
          </w:p>
        </w:tc>
        <w:tc>
          <w:tcPr>
            <w:tcW w:w="999" w:type="dxa"/>
            <w:vAlign w:val="center"/>
          </w:tcPr>
          <w:p w14:paraId="0E338854" w14:textId="77777777" w:rsidR="00F8555E" w:rsidRDefault="00F8555E" w:rsidP="00EE19FE">
            <w:pPr>
              <w:pStyle w:val="afa"/>
            </w:pPr>
          </w:p>
        </w:tc>
      </w:tr>
      <w:tr w:rsidR="00F8555E" w14:paraId="3A15760D" w14:textId="77777777" w:rsidTr="002C6610">
        <w:trPr>
          <w:cantSplit/>
        </w:trPr>
        <w:tc>
          <w:tcPr>
            <w:tcW w:w="568" w:type="dxa"/>
            <w:vAlign w:val="center"/>
          </w:tcPr>
          <w:p w14:paraId="61212BE5" w14:textId="77777777" w:rsidR="00F8555E" w:rsidRDefault="00F8555E" w:rsidP="00650D72">
            <w:pPr>
              <w:pStyle w:val="afa"/>
              <w:numPr>
                <w:ilvl w:val="0"/>
                <w:numId w:val="15"/>
              </w:numPr>
              <w:rPr>
                <w:rStyle w:val="af9"/>
              </w:rPr>
            </w:pPr>
          </w:p>
        </w:tc>
        <w:tc>
          <w:tcPr>
            <w:tcW w:w="1276" w:type="dxa"/>
            <w:vAlign w:val="center"/>
          </w:tcPr>
          <w:p w14:paraId="509DEBAC" w14:textId="77777777" w:rsidR="00F8555E" w:rsidRDefault="00F8555E" w:rsidP="00EE19FE">
            <w:pPr>
              <w:pStyle w:val="afa"/>
            </w:pPr>
            <w:r>
              <w:t>Кол-во проводок (кредитовых)</w:t>
            </w:r>
          </w:p>
        </w:tc>
        <w:tc>
          <w:tcPr>
            <w:tcW w:w="850" w:type="dxa"/>
            <w:vAlign w:val="center"/>
          </w:tcPr>
          <w:p w14:paraId="55670C83" w14:textId="77777777" w:rsidR="00F8555E" w:rsidRPr="00357180" w:rsidRDefault="00F8555E" w:rsidP="000F0ED0">
            <w:pPr>
              <w:pStyle w:val="afa"/>
              <w:spacing w:beforeLines="40" w:before="96" w:afterLines="40" w:after="96"/>
              <w:jc w:val="center"/>
            </w:pPr>
            <w:r w:rsidRPr="008A5A8E">
              <w:rPr>
                <w:color w:val="000000"/>
                <w:szCs w:val="20"/>
              </w:rPr>
              <w:t xml:space="preserve">Текстовое поле </w:t>
            </w:r>
          </w:p>
        </w:tc>
        <w:tc>
          <w:tcPr>
            <w:tcW w:w="424" w:type="dxa"/>
            <w:vAlign w:val="center"/>
          </w:tcPr>
          <w:p w14:paraId="6D57CE0F" w14:textId="77777777" w:rsidR="00F8555E" w:rsidRDefault="00F8555E" w:rsidP="00EE19FE">
            <w:pPr>
              <w:pStyle w:val="afa"/>
            </w:pPr>
            <w:r>
              <w:t>14</w:t>
            </w:r>
          </w:p>
        </w:tc>
        <w:tc>
          <w:tcPr>
            <w:tcW w:w="1280" w:type="dxa"/>
            <w:vAlign w:val="center"/>
          </w:tcPr>
          <w:p w14:paraId="5C8918CC" w14:textId="77777777" w:rsidR="00F8555E" w:rsidRPr="00395F6B" w:rsidRDefault="00F8555E" w:rsidP="00EE5EC5">
            <w:pPr>
              <w:pStyle w:val="afa"/>
            </w:pPr>
            <w:r w:rsidRPr="00563A20">
              <w:t>CREDITCOUNT</w:t>
            </w:r>
          </w:p>
        </w:tc>
        <w:tc>
          <w:tcPr>
            <w:tcW w:w="1280" w:type="dxa"/>
            <w:vAlign w:val="center"/>
          </w:tcPr>
          <w:p w14:paraId="128933FC" w14:textId="77777777" w:rsidR="00F8555E" w:rsidRPr="00711D8E" w:rsidRDefault="00F8555E" w:rsidP="00EE19FE">
            <w:pPr>
              <w:pStyle w:val="afa"/>
            </w:pPr>
            <w:r w:rsidRPr="00395F6B">
              <w:t>editable=false</w:t>
            </w:r>
          </w:p>
        </w:tc>
        <w:tc>
          <w:tcPr>
            <w:tcW w:w="1409" w:type="dxa"/>
            <w:vAlign w:val="center"/>
          </w:tcPr>
          <w:p w14:paraId="349C1746" w14:textId="77777777" w:rsidR="00F8555E" w:rsidRDefault="00F8555E" w:rsidP="00EE19FE">
            <w:pPr>
              <w:pStyle w:val="afa"/>
            </w:pPr>
          </w:p>
        </w:tc>
        <w:tc>
          <w:tcPr>
            <w:tcW w:w="1411" w:type="dxa"/>
            <w:vAlign w:val="center"/>
          </w:tcPr>
          <w:p w14:paraId="6335B244" w14:textId="77777777" w:rsidR="00F8555E" w:rsidRPr="00FD6C68" w:rsidRDefault="00F8555E" w:rsidP="00220040">
            <w:pPr>
              <w:ind w:left="34" w:firstLine="0"/>
              <w:rPr>
                <w:rFonts w:ascii="Arial" w:hAnsi="Arial" w:cs="Arial"/>
                <w:sz w:val="16"/>
                <w:szCs w:val="16"/>
              </w:rPr>
            </w:pPr>
            <w:r w:rsidRPr="00FD6C68">
              <w:rPr>
                <w:rFonts w:ascii="Arial" w:hAnsi="Arial" w:cs="Arial"/>
                <w:sz w:val="16"/>
                <w:szCs w:val="16"/>
              </w:rPr>
              <w:t>Количество проводок по кредиту</w:t>
            </w:r>
          </w:p>
        </w:tc>
        <w:tc>
          <w:tcPr>
            <w:tcW w:w="999" w:type="dxa"/>
            <w:vAlign w:val="center"/>
          </w:tcPr>
          <w:p w14:paraId="1E04D2BE" w14:textId="77777777" w:rsidR="00F8555E" w:rsidRDefault="00F8555E" w:rsidP="00EE19FE">
            <w:pPr>
              <w:pStyle w:val="afa"/>
            </w:pPr>
          </w:p>
        </w:tc>
      </w:tr>
      <w:tr w:rsidR="00F8555E" w:rsidRPr="00332B88" w14:paraId="635FAC5A" w14:textId="77777777" w:rsidTr="002C6610">
        <w:trPr>
          <w:cantSplit/>
        </w:trPr>
        <w:tc>
          <w:tcPr>
            <w:tcW w:w="568" w:type="dxa"/>
            <w:vAlign w:val="center"/>
          </w:tcPr>
          <w:p w14:paraId="645E9EF2" w14:textId="77777777" w:rsidR="00F8555E" w:rsidRDefault="00F8555E" w:rsidP="00650D72">
            <w:pPr>
              <w:pStyle w:val="afa"/>
              <w:numPr>
                <w:ilvl w:val="0"/>
                <w:numId w:val="15"/>
              </w:numPr>
              <w:rPr>
                <w:rStyle w:val="af9"/>
              </w:rPr>
            </w:pPr>
          </w:p>
        </w:tc>
        <w:tc>
          <w:tcPr>
            <w:tcW w:w="1276" w:type="dxa"/>
            <w:vAlign w:val="center"/>
          </w:tcPr>
          <w:p w14:paraId="1D049C08" w14:textId="77777777" w:rsidR="00F8555E" w:rsidRDefault="00F8555E" w:rsidP="00EE19FE">
            <w:pPr>
              <w:pStyle w:val="afa"/>
            </w:pPr>
            <w:r>
              <w:t>Дата последней операции по счету</w:t>
            </w:r>
          </w:p>
        </w:tc>
        <w:tc>
          <w:tcPr>
            <w:tcW w:w="850" w:type="dxa"/>
            <w:vAlign w:val="center"/>
          </w:tcPr>
          <w:p w14:paraId="54E2AAE2" w14:textId="77777777" w:rsidR="00F8555E" w:rsidRPr="008A5A8E" w:rsidRDefault="00F8555E" w:rsidP="000F0ED0">
            <w:pPr>
              <w:pStyle w:val="afa"/>
              <w:spacing w:beforeLines="40" w:before="96" w:afterLines="40" w:after="96"/>
              <w:jc w:val="center"/>
            </w:pPr>
            <w:r w:rsidRPr="008A5A8E">
              <w:t>dateField</w:t>
            </w:r>
          </w:p>
        </w:tc>
        <w:tc>
          <w:tcPr>
            <w:tcW w:w="424" w:type="dxa"/>
            <w:vAlign w:val="center"/>
          </w:tcPr>
          <w:p w14:paraId="16C280FD" w14:textId="77777777" w:rsidR="00F8555E" w:rsidRDefault="00F8555E" w:rsidP="00EE19FE">
            <w:pPr>
              <w:pStyle w:val="afa"/>
            </w:pPr>
            <w:r>
              <w:t>15</w:t>
            </w:r>
          </w:p>
        </w:tc>
        <w:tc>
          <w:tcPr>
            <w:tcW w:w="1280" w:type="dxa"/>
            <w:vAlign w:val="center"/>
          </w:tcPr>
          <w:p w14:paraId="3EDB1811" w14:textId="77777777" w:rsidR="00F8555E" w:rsidRPr="00395F6B" w:rsidRDefault="00F8555E" w:rsidP="00EE5EC5">
            <w:pPr>
              <w:pStyle w:val="afa"/>
            </w:pPr>
            <w:r w:rsidRPr="00FC33E3">
              <w:t>LASTOPERATIONDATE</w:t>
            </w:r>
          </w:p>
        </w:tc>
        <w:tc>
          <w:tcPr>
            <w:tcW w:w="1280" w:type="dxa"/>
            <w:vAlign w:val="center"/>
          </w:tcPr>
          <w:p w14:paraId="763719D1" w14:textId="77777777" w:rsidR="00F8555E" w:rsidRPr="00711D8E" w:rsidRDefault="00F8555E" w:rsidP="00EE19FE">
            <w:pPr>
              <w:pStyle w:val="afa"/>
            </w:pPr>
            <w:r w:rsidRPr="00395F6B">
              <w:t>editable=false</w:t>
            </w:r>
          </w:p>
        </w:tc>
        <w:tc>
          <w:tcPr>
            <w:tcW w:w="1409" w:type="dxa"/>
            <w:vAlign w:val="center"/>
          </w:tcPr>
          <w:p w14:paraId="3AE6585E" w14:textId="77777777" w:rsidR="00F8555E" w:rsidRDefault="00F8555E" w:rsidP="00EE19FE">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1D8E84A" w14:textId="77777777" w:rsidR="00F8555E" w:rsidRDefault="00F8555E" w:rsidP="00220040">
            <w:pPr>
              <w:ind w:left="34" w:firstLine="0"/>
              <w:rPr>
                <w:ins w:id="4927" w:author="Широбокова Алёна Сергеевна" w:date="2017-09-05T12:10:00Z"/>
                <w:rFonts w:ascii="Arial" w:hAnsi="Arial" w:cs="Arial"/>
                <w:sz w:val="16"/>
                <w:szCs w:val="16"/>
              </w:rPr>
            </w:pPr>
            <w:r w:rsidRPr="00FD6C68">
              <w:rPr>
                <w:rFonts w:ascii="Arial" w:hAnsi="Arial" w:cs="Arial"/>
                <w:sz w:val="16"/>
                <w:szCs w:val="16"/>
              </w:rPr>
              <w:t>Д</w:t>
            </w:r>
            <w:r>
              <w:rPr>
                <w:rFonts w:ascii="Arial" w:hAnsi="Arial" w:cs="Arial"/>
                <w:sz w:val="16"/>
                <w:szCs w:val="16"/>
              </w:rPr>
              <w:t>ата последней операции по счету.</w:t>
            </w:r>
          </w:p>
          <w:p w14:paraId="55808989" w14:textId="77777777" w:rsidR="00191980" w:rsidRDefault="00191980" w:rsidP="00191980">
            <w:pPr>
              <w:ind w:left="34" w:firstLine="0"/>
              <w:rPr>
                <w:ins w:id="4928" w:author="Широбокова Алёна Сергеевна" w:date="2017-09-05T12:10:00Z"/>
                <w:rFonts w:ascii="Arial" w:hAnsi="Arial" w:cs="Arial"/>
                <w:sz w:val="16"/>
                <w:szCs w:val="16"/>
              </w:rPr>
            </w:pPr>
            <w:ins w:id="4929" w:author="Широбокова Алёна Сергеевна" w:date="2017-09-05T12:10:00Z">
              <w:r>
                <w:rPr>
                  <w:rFonts w:ascii="Arial" w:hAnsi="Arial" w:cs="Arial"/>
                  <w:sz w:val="16"/>
                  <w:szCs w:val="16"/>
                </w:rPr>
                <w:t xml:space="preserve">Заполняется при получении выписки из АБС из элемента </w:t>
              </w:r>
              <w:r w:rsidRPr="008930C2">
                <w:rPr>
                  <w:rFonts w:ascii="Arial" w:hAnsi="Arial" w:cs="Arial"/>
                  <w:sz w:val="16"/>
                  <w:szCs w:val="16"/>
                </w:rPr>
                <w:t>lastMovetDate</w:t>
              </w:r>
              <w:r>
                <w:rPr>
                  <w:rFonts w:ascii="Arial" w:hAnsi="Arial" w:cs="Arial"/>
                  <w:sz w:val="16"/>
                  <w:szCs w:val="16"/>
                </w:rPr>
                <w:t>.</w:t>
              </w:r>
              <w:r w:rsidRPr="008930C2">
                <w:rPr>
                  <w:rFonts w:ascii="Arial" w:hAnsi="Arial" w:cs="Arial" w:hint="eastAsia"/>
                  <w:sz w:val="16"/>
                  <w:szCs w:val="16"/>
                </w:rPr>
                <w:t> </w:t>
              </w:r>
            </w:ins>
          </w:p>
          <w:p w14:paraId="4687742C" w14:textId="28B8207A" w:rsidR="00191980" w:rsidRPr="00191980" w:rsidRDefault="00191980" w:rsidP="00191980">
            <w:pPr>
              <w:ind w:left="34" w:firstLine="0"/>
            </w:pPr>
            <w:ins w:id="4930" w:author="Широбокова Алёна Сергеевна" w:date="2017-09-05T12:10:00Z">
              <w:r>
                <w:rPr>
                  <w:rFonts w:ascii="Arial" w:hAnsi="Arial" w:cs="Arial"/>
                  <w:sz w:val="16"/>
                  <w:szCs w:val="16"/>
                </w:rPr>
                <w:t xml:space="preserve">Если в сообщении от АБС </w:t>
              </w:r>
              <w:r w:rsidRPr="004C03B9">
                <w:rPr>
                  <w:rFonts w:ascii="Arial" w:hAnsi="Arial" w:cs="Arial"/>
                  <w:sz w:val="16"/>
                  <w:szCs w:val="16"/>
                </w:rPr>
                <w:t>lastMovetDate</w:t>
              </w:r>
              <w:r>
                <w:rPr>
                  <w:rFonts w:ascii="Arial" w:hAnsi="Arial" w:cs="Arial"/>
                  <w:sz w:val="16"/>
                  <w:szCs w:val="16"/>
                </w:rPr>
                <w:t xml:space="preserve"> пустой, то «Дата последней операции по счету» </w:t>
              </w:r>
              <w:r w:rsidRPr="00DA253D">
                <w:rPr>
                  <w:rFonts w:ascii="Arial" w:hAnsi="Arial" w:cs="Arial"/>
                  <w:sz w:val="16"/>
                  <w:szCs w:val="16"/>
                </w:rPr>
                <w:t>определяется следующим образом: находится актуальная выписка с максимальной датой по указанному счету, валюте, с наличием ненулевых оборотов</w:t>
              </w:r>
              <w:r>
                <w:rPr>
                  <w:rFonts w:ascii="Arial" w:hAnsi="Arial" w:cs="Arial"/>
                  <w:sz w:val="16"/>
                  <w:szCs w:val="16"/>
                </w:rPr>
                <w:t xml:space="preserve"> (т.е. наибольшая дата операции по счету)</w:t>
              </w:r>
              <w:r w:rsidRPr="00DA253D">
                <w:rPr>
                  <w:rFonts w:ascii="Arial" w:hAnsi="Arial" w:cs="Arial"/>
                  <w:sz w:val="16"/>
                  <w:szCs w:val="16"/>
                </w:rPr>
                <w:t>.</w:t>
              </w:r>
            </w:ins>
          </w:p>
          <w:p w14:paraId="69542610" w14:textId="77777777" w:rsidR="00F8555E" w:rsidRPr="00072234" w:rsidRDefault="00F8555E" w:rsidP="00220040">
            <w:pPr>
              <w:ind w:left="34" w:firstLine="0"/>
              <w:rPr>
                <w:lang w:val="en-US" w:eastAsia="en-US"/>
              </w:rPr>
            </w:pPr>
            <w:r w:rsidRPr="00FD6C68">
              <w:rPr>
                <w:rFonts w:ascii="Arial" w:hAnsi="Arial" w:cs="Arial"/>
                <w:sz w:val="16"/>
                <w:szCs w:val="16"/>
              </w:rPr>
              <w:t>Если</w:t>
            </w:r>
            <w:r w:rsidRPr="00072234">
              <w:rPr>
                <w:rFonts w:ascii="Arial" w:hAnsi="Arial" w:cs="Arial"/>
                <w:sz w:val="16"/>
                <w:szCs w:val="16"/>
                <w:lang w:val="en-US"/>
              </w:rPr>
              <w:t xml:space="preserve"> LastOperationDate = null </w:t>
            </w:r>
            <w:r w:rsidRPr="00FD6C68">
              <w:rPr>
                <w:rFonts w:ascii="Arial" w:hAnsi="Arial" w:cs="Arial"/>
                <w:sz w:val="16"/>
                <w:szCs w:val="16"/>
              </w:rPr>
              <w:t>или</w:t>
            </w:r>
            <w:r w:rsidRPr="00072234">
              <w:rPr>
                <w:rFonts w:ascii="Arial" w:hAnsi="Arial" w:cs="Arial"/>
                <w:sz w:val="16"/>
                <w:szCs w:val="16"/>
                <w:lang w:val="en-US"/>
              </w:rPr>
              <w:t xml:space="preserve"> 1900-01-01 00:00:00.0 </w:t>
            </w:r>
            <w:r w:rsidRPr="00FD6C68">
              <w:rPr>
                <w:rFonts w:ascii="Arial" w:hAnsi="Arial" w:cs="Arial"/>
                <w:sz w:val="16"/>
                <w:szCs w:val="16"/>
              </w:rPr>
              <w:t>то</w:t>
            </w:r>
            <w:r w:rsidRPr="00072234">
              <w:rPr>
                <w:rFonts w:ascii="Arial" w:hAnsi="Arial" w:cs="Arial"/>
                <w:sz w:val="16"/>
                <w:szCs w:val="16"/>
                <w:lang w:val="en-US"/>
              </w:rPr>
              <w:t xml:space="preserve"> LastOperationDate=OperationDate</w:t>
            </w:r>
          </w:p>
        </w:tc>
        <w:tc>
          <w:tcPr>
            <w:tcW w:w="999" w:type="dxa"/>
            <w:vAlign w:val="center"/>
          </w:tcPr>
          <w:p w14:paraId="5C452314" w14:textId="77777777" w:rsidR="00F8555E" w:rsidRPr="00072234" w:rsidRDefault="00F8555E" w:rsidP="00EE19FE">
            <w:pPr>
              <w:pStyle w:val="afa"/>
              <w:rPr>
                <w:lang w:val="en-US"/>
              </w:rPr>
            </w:pPr>
          </w:p>
        </w:tc>
      </w:tr>
    </w:tbl>
    <w:p w14:paraId="6863DCB9" w14:textId="77777777" w:rsidR="00BC0471" w:rsidRPr="00072234" w:rsidRDefault="00BC0471" w:rsidP="00444A4E">
      <w:pPr>
        <w:ind w:right="565"/>
        <w:rPr>
          <w:lang w:val="en-US"/>
        </w:rPr>
      </w:pPr>
    </w:p>
    <w:p w14:paraId="5A1791DA" w14:textId="2C0133FB" w:rsidR="004A3970" w:rsidRDefault="004A3970" w:rsidP="004A3970">
      <w:pPr>
        <w:pStyle w:val="af6"/>
        <w:ind w:left="0"/>
      </w:pPr>
      <w:r>
        <w:lastRenderedPageBreak/>
        <w:t xml:space="preserve">Рисунок </w:t>
      </w:r>
      <w:ins w:id="493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932" w:author="Феданкова Любовь Анатольевна" w:date="2019-10-09T12:38:00Z">
        <w:r w:rsidR="00031B2C">
          <w:rPr>
            <w:noProof/>
          </w:rPr>
          <w:t>15</w:t>
        </w:r>
      </w:ins>
      <w:ins w:id="4933" w:author="Широбокова Алёна Сергеевна" w:date="2018-10-08T14:09:00Z">
        <w:r w:rsidR="006846C7">
          <w:fldChar w:fldCharType="end"/>
        </w:r>
      </w:ins>
      <w:ins w:id="4934" w:author="Беликова Маргарита Николаевна" w:date="2018-09-28T15:38:00Z">
        <w:del w:id="4935" w:author="Широбокова Алёна Сергеевна" w:date="2018-10-08T14:09:00Z">
          <w:r w:rsidR="00D4212C" w:rsidDel="006846C7">
            <w:fldChar w:fldCharType="begin"/>
          </w:r>
          <w:r w:rsidR="00D4212C" w:rsidDel="006846C7">
            <w:delInstrText xml:space="preserve"> SEQ Рисунок \* ARABIC </w:delInstrText>
          </w:r>
        </w:del>
      </w:ins>
      <w:del w:id="4936" w:author="Широбокова Алёна Сергеевна" w:date="2018-10-08T14:09:00Z">
        <w:r w:rsidR="00D4212C" w:rsidDel="006846C7">
          <w:fldChar w:fldCharType="separate"/>
        </w:r>
      </w:del>
      <w:ins w:id="4937" w:author="Беликова Маргарита Николаевна" w:date="2018-09-28T15:38:00Z">
        <w:del w:id="4938" w:author="Широбокова Алёна Сергеевна" w:date="2018-10-08T14:09:00Z">
          <w:r w:rsidR="00D4212C" w:rsidDel="006846C7">
            <w:rPr>
              <w:noProof/>
            </w:rPr>
            <w:delText>15</w:delText>
          </w:r>
          <w:r w:rsidR="00D4212C" w:rsidDel="006846C7">
            <w:fldChar w:fldCharType="end"/>
          </w:r>
        </w:del>
      </w:ins>
      <w:ins w:id="4939" w:author="Широбокова Алёна Сергеевна" w:date="2018-08-02T15:45:00Z">
        <w:del w:id="494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941" w:author="Беликова Маргарита Николаевна" w:date="2018-09-13T12:06:00Z">
        <w:r w:rsidR="0090345F" w:rsidDel="00363322">
          <w:fldChar w:fldCharType="separate"/>
        </w:r>
      </w:del>
      <w:ins w:id="4942" w:author="Широбокова Алёна Сергеевна" w:date="2018-08-02T15:45:00Z">
        <w:del w:id="4943" w:author="Беликова Маргарита Николаевна" w:date="2018-09-13T12:06:00Z">
          <w:r w:rsidR="0090345F" w:rsidDel="00363322">
            <w:rPr>
              <w:noProof/>
            </w:rPr>
            <w:delText>15</w:delText>
          </w:r>
          <w:r w:rsidR="0090345F" w:rsidDel="00363322">
            <w:fldChar w:fldCharType="end"/>
          </w:r>
        </w:del>
      </w:ins>
      <w:del w:id="494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15</w:delText>
        </w:r>
        <w:r w:rsidR="00BB3A71" w:rsidDel="0090345F">
          <w:rPr>
            <w:noProof/>
          </w:rPr>
          <w:fldChar w:fldCharType="end"/>
        </w:r>
      </w:del>
      <w:r>
        <w:t>. Макет экранной формы закладки «Документы» документа «Выписк</w:t>
      </w:r>
      <w:r w:rsidR="00703E94">
        <w:t>а</w:t>
      </w:r>
      <w:r>
        <w:t>» в банковской части (Рублевая выписка)</w:t>
      </w:r>
    </w:p>
    <w:p w14:paraId="55434092" w14:textId="77777777" w:rsidR="0053775B" w:rsidRDefault="004A3970" w:rsidP="004A3970">
      <w:pPr>
        <w:ind w:left="0" w:right="565" w:firstLine="0"/>
      </w:pPr>
      <w:r>
        <w:object w:dxaOrig="16380" w:dyaOrig="7171" w14:anchorId="4E24DBD2">
          <v:shape id="_x0000_i1034" type="#_x0000_t75" style="width:497.1pt;height:3in" o:ole="">
            <v:imagedata r:id="rId70" o:title=""/>
          </v:shape>
          <o:OLEObject Type="Embed" ProgID="Visio.Drawing.11" ShapeID="_x0000_i1034" DrawAspect="Content" ObjectID="_1632580996" r:id="rId71"/>
        </w:object>
      </w:r>
    </w:p>
    <w:p w14:paraId="1010FBDB" w14:textId="77777777" w:rsidR="004A3970" w:rsidRDefault="004A3970" w:rsidP="004A3970">
      <w:pPr>
        <w:pStyle w:val="aff9"/>
        <w:keepNext/>
      </w:pPr>
    </w:p>
    <w:p w14:paraId="769AB9BA" w14:textId="77777777" w:rsidR="004A3970" w:rsidRDefault="004A3970" w:rsidP="004A3970">
      <w:pPr>
        <w:pStyle w:val="af6"/>
        <w:ind w:left="0"/>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45" w:author="Феданкова Любовь Анатольевна" w:date="2019-10-09T12:38:00Z">
        <w:r w:rsidR="00031B2C">
          <w:rPr>
            <w:noProof/>
          </w:rPr>
          <w:t>14</w:t>
        </w:r>
      </w:ins>
      <w:del w:id="4946" w:author="Феданкова Любовь Анатольевна" w:date="2019-10-09T12:38:00Z">
        <w:r w:rsidR="00DB3D2B" w:rsidDel="00031B2C">
          <w:rPr>
            <w:noProof/>
          </w:rPr>
          <w:delText>16</w:delText>
        </w:r>
      </w:del>
      <w:r w:rsidR="00330166">
        <w:rPr>
          <w:noProof/>
        </w:rPr>
        <w:fldChar w:fldCharType="end"/>
      </w:r>
      <w:r>
        <w:t xml:space="preserve">. </w:t>
      </w:r>
      <w:r w:rsidR="00810212">
        <w:t>Поля</w:t>
      </w:r>
      <w:r>
        <w:t xml:space="preserve"> экранной формы закладки «Документы» документа «Выписки» в банковской части (Рублевая выписка)</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4A3970" w:rsidRPr="00C53262" w14:paraId="50458CAA" w14:textId="77777777" w:rsidTr="00810212">
        <w:trPr>
          <w:cantSplit/>
          <w:trHeight w:val="2156"/>
          <w:tblHeader/>
        </w:trPr>
        <w:tc>
          <w:tcPr>
            <w:tcW w:w="568" w:type="dxa"/>
            <w:vAlign w:val="center"/>
          </w:tcPr>
          <w:p w14:paraId="28D4051D" w14:textId="77777777" w:rsidR="004A3970" w:rsidRDefault="004A3970" w:rsidP="00810212">
            <w:pPr>
              <w:pStyle w:val="af8"/>
              <w:rPr>
                <w:rStyle w:val="af9"/>
                <w:b/>
              </w:rPr>
            </w:pPr>
            <w:r>
              <w:t>№ п/п</w:t>
            </w:r>
          </w:p>
        </w:tc>
        <w:tc>
          <w:tcPr>
            <w:tcW w:w="1276" w:type="dxa"/>
            <w:vAlign w:val="center"/>
          </w:tcPr>
          <w:p w14:paraId="68D4FCC7" w14:textId="77777777" w:rsidR="004A3970" w:rsidRDefault="004A3970" w:rsidP="00810212">
            <w:pPr>
              <w:pStyle w:val="af8"/>
            </w:pPr>
            <w:r>
              <w:t xml:space="preserve">Наименование поля </w:t>
            </w:r>
            <w:r w:rsidRPr="00F33621">
              <w:t>(</w:t>
            </w:r>
            <w:r>
              <w:rPr>
                <w:lang w:val="en-US"/>
              </w:rPr>
              <w:t>Label</w:t>
            </w:r>
            <w:r w:rsidRPr="00F33621">
              <w:t>)</w:t>
            </w:r>
            <w:r>
              <w:t>/</w:t>
            </w:r>
          </w:p>
          <w:p w14:paraId="4DF256ED" w14:textId="77777777" w:rsidR="004A3970" w:rsidRPr="002C18CC" w:rsidRDefault="004A3970" w:rsidP="00810212">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64FDACDE" w14:textId="77777777" w:rsidR="004A3970" w:rsidRDefault="004A3970" w:rsidP="00810212">
            <w:pPr>
              <w:pStyle w:val="af8"/>
            </w:pPr>
            <w:r>
              <w:t>Тип элемента управления</w:t>
            </w:r>
          </w:p>
        </w:tc>
        <w:tc>
          <w:tcPr>
            <w:tcW w:w="424" w:type="dxa"/>
            <w:textDirection w:val="btLr"/>
            <w:vAlign w:val="center"/>
          </w:tcPr>
          <w:p w14:paraId="72DDBAA1" w14:textId="77777777" w:rsidR="004A3970" w:rsidRDefault="004A3970" w:rsidP="00810212">
            <w:pPr>
              <w:pStyle w:val="af8"/>
            </w:pPr>
            <w:r>
              <w:t>Номер на макете</w:t>
            </w:r>
          </w:p>
        </w:tc>
        <w:tc>
          <w:tcPr>
            <w:tcW w:w="1280" w:type="dxa"/>
            <w:vAlign w:val="center"/>
          </w:tcPr>
          <w:p w14:paraId="3F4DA79A" w14:textId="77777777" w:rsidR="004A3970" w:rsidRDefault="004A3970" w:rsidP="00810212">
            <w:pPr>
              <w:pStyle w:val="af8"/>
            </w:pPr>
            <w:r>
              <w:t>Наименование атрибута сущности</w:t>
            </w:r>
          </w:p>
        </w:tc>
        <w:tc>
          <w:tcPr>
            <w:tcW w:w="1280" w:type="dxa"/>
            <w:vAlign w:val="center"/>
          </w:tcPr>
          <w:p w14:paraId="21239531" w14:textId="77777777" w:rsidR="004A3970" w:rsidRDefault="004A3970" w:rsidP="00810212">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6D1F2EE6" w14:textId="77777777" w:rsidR="004A3970" w:rsidRDefault="004A3970" w:rsidP="00810212">
            <w:pPr>
              <w:pStyle w:val="af8"/>
            </w:pPr>
            <w:r>
              <w:t>Подписываемое  Через «/»,</w:t>
            </w:r>
            <w:r w:rsidRPr="0015791C">
              <w:t xml:space="preserve"> </w:t>
            </w:r>
          </w:p>
          <w:p w14:paraId="60570CF0" w14:textId="77777777" w:rsidR="004A3970" w:rsidRDefault="004A3970" w:rsidP="00810212">
            <w:pPr>
              <w:pStyle w:val="af8"/>
            </w:pPr>
            <w:r w:rsidRPr="0015791C">
              <w:t xml:space="preserve">если дайджесты для </w:t>
            </w:r>
          </w:p>
          <w:p w14:paraId="069835DF" w14:textId="77777777" w:rsidR="004A3970" w:rsidRPr="0015791C" w:rsidRDefault="004A3970" w:rsidP="00810212">
            <w:pPr>
              <w:pStyle w:val="af8"/>
            </w:pPr>
            <w:r w:rsidRPr="0015791C">
              <w:t>каналов разные</w:t>
            </w:r>
          </w:p>
        </w:tc>
        <w:tc>
          <w:tcPr>
            <w:tcW w:w="1411" w:type="dxa"/>
            <w:vAlign w:val="center"/>
          </w:tcPr>
          <w:p w14:paraId="185767F5" w14:textId="77777777" w:rsidR="004A3970" w:rsidRPr="00BC0471" w:rsidRDefault="004A3970" w:rsidP="00810212">
            <w:pPr>
              <w:pStyle w:val="af8"/>
            </w:pPr>
            <w:r>
              <w:t>Бизнес-описание, способ заполнения</w:t>
            </w:r>
            <w:r w:rsidRPr="00BC0471">
              <w:t xml:space="preserve">, </w:t>
            </w:r>
            <w:r>
              <w:t>ограничения</w:t>
            </w:r>
          </w:p>
        </w:tc>
        <w:tc>
          <w:tcPr>
            <w:tcW w:w="999" w:type="dxa"/>
            <w:vAlign w:val="center"/>
          </w:tcPr>
          <w:p w14:paraId="6C3BE177" w14:textId="77777777" w:rsidR="004A3970" w:rsidRPr="00C53262" w:rsidRDefault="004A3970" w:rsidP="00810212">
            <w:pPr>
              <w:pStyle w:val="af8"/>
            </w:pPr>
            <w:r>
              <w:rPr>
                <w:lang w:val="en-US"/>
              </w:rPr>
              <w:t>Hint</w:t>
            </w:r>
          </w:p>
        </w:tc>
      </w:tr>
      <w:tr w:rsidR="00311EC9" w14:paraId="166E4B00" w14:textId="77777777" w:rsidTr="00810212">
        <w:trPr>
          <w:cantSplit/>
        </w:trPr>
        <w:tc>
          <w:tcPr>
            <w:tcW w:w="568" w:type="dxa"/>
            <w:vAlign w:val="center"/>
          </w:tcPr>
          <w:p w14:paraId="1732281B" w14:textId="77777777" w:rsidR="00311EC9" w:rsidRDefault="00311EC9" w:rsidP="00650D72">
            <w:pPr>
              <w:pStyle w:val="afa"/>
              <w:numPr>
                <w:ilvl w:val="0"/>
                <w:numId w:val="35"/>
              </w:numPr>
              <w:rPr>
                <w:rStyle w:val="af9"/>
              </w:rPr>
            </w:pPr>
          </w:p>
        </w:tc>
        <w:tc>
          <w:tcPr>
            <w:tcW w:w="1276" w:type="dxa"/>
            <w:vAlign w:val="center"/>
          </w:tcPr>
          <w:p w14:paraId="7A395F2F" w14:textId="77777777" w:rsidR="00311EC9" w:rsidRPr="004A3970" w:rsidRDefault="00311EC9" w:rsidP="00810212">
            <w:pPr>
              <w:pStyle w:val="afa"/>
              <w:spacing w:beforeLines="40" w:before="96" w:afterLines="40" w:after="96"/>
            </w:pPr>
            <w:r w:rsidRPr="004A3970">
              <w:t>Дата опер.</w:t>
            </w:r>
          </w:p>
        </w:tc>
        <w:tc>
          <w:tcPr>
            <w:tcW w:w="850" w:type="dxa"/>
            <w:vAlign w:val="center"/>
          </w:tcPr>
          <w:p w14:paraId="060583F1" w14:textId="77777777" w:rsidR="00311EC9" w:rsidRPr="00EE21B5" w:rsidRDefault="00311EC9" w:rsidP="00810212">
            <w:pPr>
              <w:pStyle w:val="afa"/>
              <w:spacing w:beforeLines="40" w:before="96" w:afterLines="40" w:after="96"/>
              <w:jc w:val="center"/>
            </w:pPr>
          </w:p>
        </w:tc>
        <w:tc>
          <w:tcPr>
            <w:tcW w:w="424" w:type="dxa"/>
            <w:vAlign w:val="center"/>
          </w:tcPr>
          <w:p w14:paraId="1CA35D64" w14:textId="77777777" w:rsidR="00311EC9" w:rsidRDefault="00311EC9" w:rsidP="00580971">
            <w:pPr>
              <w:pStyle w:val="afa"/>
            </w:pPr>
            <w:r>
              <w:t>1</w:t>
            </w:r>
          </w:p>
        </w:tc>
        <w:tc>
          <w:tcPr>
            <w:tcW w:w="1280" w:type="dxa"/>
            <w:vAlign w:val="center"/>
          </w:tcPr>
          <w:p w14:paraId="42427894" w14:textId="77777777" w:rsidR="00311EC9" w:rsidRPr="004D3ABA" w:rsidRDefault="00311EC9" w:rsidP="00810212">
            <w:pPr>
              <w:pStyle w:val="afa"/>
            </w:pPr>
            <w:r w:rsidRPr="0023794C">
              <w:rPr>
                <w:caps/>
                <w:lang w:val="en-US"/>
              </w:rPr>
              <w:t>operationDate</w:t>
            </w:r>
          </w:p>
        </w:tc>
        <w:tc>
          <w:tcPr>
            <w:tcW w:w="1280" w:type="dxa"/>
            <w:vAlign w:val="center"/>
          </w:tcPr>
          <w:p w14:paraId="0B18A8E6" w14:textId="77777777" w:rsidR="00311EC9" w:rsidRPr="009D736E" w:rsidRDefault="00311EC9" w:rsidP="00810212">
            <w:pPr>
              <w:pStyle w:val="afa"/>
            </w:pPr>
            <w:r>
              <w:t>Дата в формате ДД.ММ.ГГГГ</w:t>
            </w:r>
          </w:p>
        </w:tc>
        <w:tc>
          <w:tcPr>
            <w:tcW w:w="1409" w:type="dxa"/>
            <w:vAlign w:val="center"/>
          </w:tcPr>
          <w:p w14:paraId="4C143EF2"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FBF9704" w14:textId="77777777" w:rsidR="00311EC9" w:rsidRPr="004D3ABA" w:rsidRDefault="00311EC9" w:rsidP="00810212">
            <w:pPr>
              <w:pStyle w:val="afa"/>
              <w:spacing w:beforeLines="40" w:before="96" w:afterLines="40" w:after="96"/>
            </w:pPr>
            <w:r>
              <w:t>Дата операции по счету</w:t>
            </w:r>
          </w:p>
        </w:tc>
        <w:tc>
          <w:tcPr>
            <w:tcW w:w="999" w:type="dxa"/>
            <w:vAlign w:val="center"/>
          </w:tcPr>
          <w:p w14:paraId="34114AC6" w14:textId="77777777" w:rsidR="00311EC9" w:rsidRDefault="00311EC9" w:rsidP="00810212">
            <w:pPr>
              <w:pStyle w:val="afa"/>
              <w:rPr>
                <w:lang w:eastAsia="en-US"/>
              </w:rPr>
            </w:pPr>
          </w:p>
        </w:tc>
      </w:tr>
      <w:tr w:rsidR="00311EC9" w14:paraId="7F5E5746" w14:textId="77777777" w:rsidTr="00810212">
        <w:trPr>
          <w:cantSplit/>
        </w:trPr>
        <w:tc>
          <w:tcPr>
            <w:tcW w:w="568" w:type="dxa"/>
            <w:vAlign w:val="center"/>
          </w:tcPr>
          <w:p w14:paraId="203FF3E7" w14:textId="77777777" w:rsidR="00311EC9" w:rsidRDefault="00311EC9" w:rsidP="00650D72">
            <w:pPr>
              <w:pStyle w:val="afa"/>
              <w:numPr>
                <w:ilvl w:val="0"/>
                <w:numId w:val="35"/>
              </w:numPr>
              <w:rPr>
                <w:rStyle w:val="af9"/>
              </w:rPr>
            </w:pPr>
          </w:p>
        </w:tc>
        <w:tc>
          <w:tcPr>
            <w:tcW w:w="1276" w:type="dxa"/>
            <w:vAlign w:val="center"/>
          </w:tcPr>
          <w:p w14:paraId="507CA189" w14:textId="77777777" w:rsidR="00311EC9" w:rsidRPr="004A3970" w:rsidRDefault="00311EC9" w:rsidP="00810212">
            <w:pPr>
              <w:pStyle w:val="afa"/>
              <w:spacing w:beforeLines="40" w:before="96" w:afterLines="40" w:after="96"/>
            </w:pPr>
            <w:r w:rsidRPr="004A3970">
              <w:t>№ док.</w:t>
            </w:r>
          </w:p>
        </w:tc>
        <w:tc>
          <w:tcPr>
            <w:tcW w:w="850" w:type="dxa"/>
            <w:vAlign w:val="center"/>
          </w:tcPr>
          <w:p w14:paraId="584DDC96"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3E143BD6" w14:textId="77777777" w:rsidR="00311EC9" w:rsidRDefault="00311EC9" w:rsidP="00580971">
            <w:pPr>
              <w:pStyle w:val="afa"/>
            </w:pPr>
            <w:r>
              <w:t>2</w:t>
            </w:r>
          </w:p>
        </w:tc>
        <w:tc>
          <w:tcPr>
            <w:tcW w:w="1280" w:type="dxa"/>
            <w:vAlign w:val="center"/>
          </w:tcPr>
          <w:p w14:paraId="29485650" w14:textId="0A508335" w:rsidR="00311EC9" w:rsidRPr="00F213E0" w:rsidRDefault="00C60249" w:rsidP="00810212">
            <w:pPr>
              <w:pStyle w:val="afa"/>
            </w:pPr>
            <w:ins w:id="4947" w:author="Беликова Маргарита Николаевна" w:date="2017-10-26T14:56:00Z">
              <w:r>
                <w:rPr>
                  <w:rStyle w:val="error"/>
                </w:rPr>
                <w:t>DOCNUMBER</w:t>
              </w:r>
            </w:ins>
            <w:del w:id="4948" w:author="Беликова Маргарита Николаевна" w:date="2017-10-26T14:56:00Z">
              <w:r w:rsidR="00311EC9" w:rsidRPr="0023794C" w:rsidDel="00C60249">
                <w:rPr>
                  <w:caps/>
                  <w:lang w:val="en-US"/>
                </w:rPr>
                <w:delText>docNumber</w:delText>
              </w:r>
            </w:del>
          </w:p>
        </w:tc>
        <w:tc>
          <w:tcPr>
            <w:tcW w:w="1280" w:type="dxa"/>
            <w:vAlign w:val="center"/>
          </w:tcPr>
          <w:p w14:paraId="5723FF2C" w14:textId="77777777" w:rsidR="00311EC9" w:rsidRPr="00F213E0" w:rsidRDefault="00311EC9" w:rsidP="00810212">
            <w:pPr>
              <w:pStyle w:val="afa"/>
            </w:pPr>
            <w:r>
              <w:t>Допускается непустое значение</w:t>
            </w:r>
          </w:p>
        </w:tc>
        <w:tc>
          <w:tcPr>
            <w:tcW w:w="1409" w:type="dxa"/>
            <w:vAlign w:val="center"/>
          </w:tcPr>
          <w:p w14:paraId="1B011919"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42C8CF5" w14:textId="77777777" w:rsidR="00311EC9" w:rsidRPr="00395F6B" w:rsidRDefault="00311EC9" w:rsidP="00810212">
            <w:pPr>
              <w:pStyle w:val="afa"/>
              <w:spacing w:beforeLines="40" w:before="96" w:afterLines="40" w:after="96"/>
            </w:pPr>
            <w:r>
              <w:t>Номер документа</w:t>
            </w:r>
          </w:p>
        </w:tc>
        <w:tc>
          <w:tcPr>
            <w:tcW w:w="999" w:type="dxa"/>
            <w:vAlign w:val="center"/>
          </w:tcPr>
          <w:p w14:paraId="0C284150" w14:textId="77777777" w:rsidR="00311EC9" w:rsidRDefault="00311EC9" w:rsidP="00810212">
            <w:pPr>
              <w:pStyle w:val="afa"/>
            </w:pPr>
          </w:p>
        </w:tc>
      </w:tr>
      <w:tr w:rsidR="00311EC9" w14:paraId="2B4DD648" w14:textId="77777777" w:rsidTr="00810212">
        <w:trPr>
          <w:cantSplit/>
        </w:trPr>
        <w:tc>
          <w:tcPr>
            <w:tcW w:w="568" w:type="dxa"/>
            <w:vAlign w:val="center"/>
          </w:tcPr>
          <w:p w14:paraId="614727FE" w14:textId="77777777" w:rsidR="00311EC9" w:rsidRDefault="00311EC9" w:rsidP="00650D72">
            <w:pPr>
              <w:pStyle w:val="afa"/>
              <w:numPr>
                <w:ilvl w:val="0"/>
                <w:numId w:val="35"/>
              </w:numPr>
              <w:rPr>
                <w:rStyle w:val="af9"/>
              </w:rPr>
            </w:pPr>
          </w:p>
        </w:tc>
        <w:tc>
          <w:tcPr>
            <w:tcW w:w="1276" w:type="dxa"/>
            <w:vAlign w:val="center"/>
          </w:tcPr>
          <w:p w14:paraId="01D61604" w14:textId="77777777" w:rsidR="00311EC9" w:rsidRPr="004A3970" w:rsidRDefault="00311EC9" w:rsidP="00810212">
            <w:pPr>
              <w:pStyle w:val="afa"/>
              <w:spacing w:beforeLines="40" w:before="96" w:afterLines="40" w:after="96"/>
            </w:pPr>
            <w:r w:rsidRPr="004A3970">
              <w:t>Дата док.</w:t>
            </w:r>
          </w:p>
        </w:tc>
        <w:tc>
          <w:tcPr>
            <w:tcW w:w="850" w:type="dxa"/>
            <w:vAlign w:val="center"/>
          </w:tcPr>
          <w:p w14:paraId="0D1749A9"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51718055" w14:textId="77777777" w:rsidR="00311EC9" w:rsidRDefault="00311EC9" w:rsidP="00580971">
            <w:pPr>
              <w:pStyle w:val="afa"/>
            </w:pPr>
            <w:r>
              <w:t>3</w:t>
            </w:r>
          </w:p>
        </w:tc>
        <w:tc>
          <w:tcPr>
            <w:tcW w:w="1280" w:type="dxa"/>
            <w:vAlign w:val="center"/>
          </w:tcPr>
          <w:p w14:paraId="0A552699" w14:textId="77777777" w:rsidR="00311EC9" w:rsidRPr="00F213E0" w:rsidRDefault="00311EC9" w:rsidP="00810212">
            <w:pPr>
              <w:pStyle w:val="afa"/>
            </w:pPr>
            <w:r w:rsidRPr="0023794C">
              <w:rPr>
                <w:caps/>
                <w:lang w:val="en-US"/>
              </w:rPr>
              <w:t>documentDate</w:t>
            </w:r>
          </w:p>
        </w:tc>
        <w:tc>
          <w:tcPr>
            <w:tcW w:w="1280" w:type="dxa"/>
            <w:vAlign w:val="center"/>
          </w:tcPr>
          <w:p w14:paraId="7FB66B15" w14:textId="77777777" w:rsidR="00311EC9" w:rsidRPr="00F213E0" w:rsidRDefault="00311EC9" w:rsidP="00810212">
            <w:pPr>
              <w:pStyle w:val="afa"/>
            </w:pPr>
            <w:r>
              <w:t>Дата в формате ДД.ММ.ГГГГ</w:t>
            </w:r>
          </w:p>
        </w:tc>
        <w:tc>
          <w:tcPr>
            <w:tcW w:w="1409" w:type="dxa"/>
            <w:vAlign w:val="center"/>
          </w:tcPr>
          <w:p w14:paraId="14370AFA"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EACE686" w14:textId="77777777" w:rsidR="00311EC9" w:rsidRPr="00395F6B" w:rsidRDefault="00311EC9" w:rsidP="00810212">
            <w:pPr>
              <w:pStyle w:val="afa"/>
              <w:spacing w:beforeLines="40" w:before="96" w:afterLines="40" w:after="96"/>
            </w:pPr>
            <w:r>
              <w:t>Дата документа</w:t>
            </w:r>
          </w:p>
        </w:tc>
        <w:tc>
          <w:tcPr>
            <w:tcW w:w="999" w:type="dxa"/>
            <w:vAlign w:val="center"/>
          </w:tcPr>
          <w:p w14:paraId="6A146404" w14:textId="77777777" w:rsidR="00311EC9" w:rsidRDefault="00311EC9" w:rsidP="00810212">
            <w:pPr>
              <w:pStyle w:val="afa"/>
            </w:pPr>
          </w:p>
        </w:tc>
      </w:tr>
      <w:tr w:rsidR="00311EC9" w14:paraId="055BC2D5" w14:textId="77777777" w:rsidTr="00810212">
        <w:trPr>
          <w:cantSplit/>
        </w:trPr>
        <w:tc>
          <w:tcPr>
            <w:tcW w:w="568" w:type="dxa"/>
            <w:vAlign w:val="center"/>
          </w:tcPr>
          <w:p w14:paraId="6422400D" w14:textId="77777777" w:rsidR="00311EC9" w:rsidRDefault="00311EC9" w:rsidP="00650D72">
            <w:pPr>
              <w:pStyle w:val="afa"/>
              <w:numPr>
                <w:ilvl w:val="0"/>
                <w:numId w:val="35"/>
              </w:numPr>
              <w:rPr>
                <w:rStyle w:val="af9"/>
              </w:rPr>
            </w:pPr>
          </w:p>
        </w:tc>
        <w:tc>
          <w:tcPr>
            <w:tcW w:w="1276" w:type="dxa"/>
            <w:vAlign w:val="center"/>
          </w:tcPr>
          <w:p w14:paraId="11001FE5" w14:textId="77777777" w:rsidR="00311EC9" w:rsidRPr="004A3970" w:rsidRDefault="00311EC9" w:rsidP="00810212">
            <w:pPr>
              <w:pStyle w:val="afa"/>
              <w:spacing w:beforeLines="40" w:before="96" w:afterLines="40" w:after="96"/>
            </w:pPr>
            <w:r w:rsidRPr="004A3970">
              <w:t>ВО</w:t>
            </w:r>
          </w:p>
        </w:tc>
        <w:tc>
          <w:tcPr>
            <w:tcW w:w="850" w:type="dxa"/>
            <w:vAlign w:val="center"/>
          </w:tcPr>
          <w:p w14:paraId="4CD4609E"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0A8B71BB" w14:textId="77777777" w:rsidR="00311EC9" w:rsidRDefault="00311EC9" w:rsidP="00580971">
            <w:pPr>
              <w:pStyle w:val="afa"/>
            </w:pPr>
            <w:r>
              <w:t>4</w:t>
            </w:r>
          </w:p>
        </w:tc>
        <w:tc>
          <w:tcPr>
            <w:tcW w:w="1280" w:type="dxa"/>
            <w:vAlign w:val="center"/>
          </w:tcPr>
          <w:p w14:paraId="2296CEBA" w14:textId="77777777" w:rsidR="00311EC9" w:rsidRPr="009B2902" w:rsidRDefault="00311EC9" w:rsidP="00810212">
            <w:pPr>
              <w:pStyle w:val="afa"/>
            </w:pPr>
            <w:r w:rsidRPr="00FB04DD">
              <w:t>OPERATIONTYPE</w:t>
            </w:r>
          </w:p>
        </w:tc>
        <w:tc>
          <w:tcPr>
            <w:tcW w:w="1280" w:type="dxa"/>
            <w:vAlign w:val="center"/>
          </w:tcPr>
          <w:p w14:paraId="0E858D77" w14:textId="77777777" w:rsidR="00311EC9" w:rsidRPr="00395F6B" w:rsidRDefault="00311EC9" w:rsidP="00810212">
            <w:pPr>
              <w:pStyle w:val="afa"/>
            </w:pPr>
            <w:r>
              <w:t>2 символа</w:t>
            </w:r>
          </w:p>
        </w:tc>
        <w:tc>
          <w:tcPr>
            <w:tcW w:w="1409" w:type="dxa"/>
            <w:vAlign w:val="center"/>
          </w:tcPr>
          <w:p w14:paraId="3490C42E"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D541A2B" w14:textId="77777777" w:rsidR="00311EC9" w:rsidRDefault="00311EC9" w:rsidP="00810212">
            <w:pPr>
              <w:pStyle w:val="afa"/>
              <w:spacing w:beforeLines="40" w:before="96" w:afterLines="40" w:after="96"/>
              <w:rPr>
                <w:ins w:id="4949" w:author="Шкабарня Александра Владимировна" w:date="2019-01-31T13:41:00Z"/>
              </w:rPr>
            </w:pPr>
            <w:r>
              <w:t>Вид операции</w:t>
            </w:r>
            <w:ins w:id="4950" w:author="Шкабарня Александра Владимировна" w:date="2019-01-31T13:41:00Z">
              <w:r w:rsidR="00684DD2">
                <w:t>.</w:t>
              </w:r>
            </w:ins>
          </w:p>
          <w:p w14:paraId="7D2F6134" w14:textId="77777777" w:rsidR="006D0215" w:rsidRDefault="006D0215" w:rsidP="006D0215">
            <w:pPr>
              <w:pStyle w:val="afa"/>
              <w:spacing w:beforeLines="40" w:before="96" w:afterLines="40" w:after="96"/>
              <w:rPr>
                <w:ins w:id="4951" w:author="Шкабарня Александра Владимировна" w:date="2019-01-31T13:54:00Z"/>
              </w:rPr>
            </w:pPr>
            <w:ins w:id="4952" w:author="Шкабарня Александра Владимировна" w:date="2019-01-31T13:54:00Z">
              <w:r>
                <w:t>Возможные значения:</w:t>
              </w:r>
            </w:ins>
          </w:p>
          <w:p w14:paraId="1DB10792" w14:textId="77777777" w:rsidR="006D0215" w:rsidRDefault="006D0215" w:rsidP="006D0215">
            <w:pPr>
              <w:pStyle w:val="afa"/>
              <w:spacing w:beforeLines="40" w:before="96" w:afterLines="40" w:after="96"/>
              <w:rPr>
                <w:ins w:id="4953" w:author="Шкабарня Александра Владимировна" w:date="2019-01-31T13:54:00Z"/>
              </w:rPr>
            </w:pPr>
            <w:ins w:id="4954" w:author="Шкабарня Александра Владимировна" w:date="2019-01-31T13:54:00Z">
              <w:r>
                <w:t>01 - Платежное поручение</w:t>
              </w:r>
            </w:ins>
          </w:p>
          <w:p w14:paraId="2B7C334C" w14:textId="77777777" w:rsidR="006D0215" w:rsidRDefault="006D0215" w:rsidP="006D0215">
            <w:pPr>
              <w:pStyle w:val="afa"/>
              <w:spacing w:beforeLines="40" w:before="96" w:afterLines="40" w:after="96"/>
              <w:rPr>
                <w:ins w:id="4955" w:author="Шкабарня Александра Владимировна" w:date="2019-01-31T13:54:00Z"/>
              </w:rPr>
            </w:pPr>
            <w:ins w:id="4956" w:author="Шкабарня Александра Владимировна" w:date="2019-01-31T13:54:00Z">
              <w:r>
                <w:t>02 - Платежное требование</w:t>
              </w:r>
            </w:ins>
          </w:p>
          <w:p w14:paraId="56C8BA7B" w14:textId="77777777" w:rsidR="006D0215" w:rsidRPr="006D0215" w:rsidRDefault="006D0215" w:rsidP="006D0215">
            <w:pPr>
              <w:pStyle w:val="afa"/>
              <w:spacing w:beforeLines="40" w:before="96" w:afterLines="40" w:after="96"/>
              <w:rPr>
                <w:ins w:id="4957" w:author="Шкабарня Александра Владимировна" w:date="2019-01-31T13:54:00Z"/>
                <w:vertAlign w:val="subscript"/>
              </w:rPr>
            </w:pPr>
            <w:ins w:id="4958" w:author="Шкабарня Александра Владимировна" w:date="2019-01-31T13:54:00Z">
              <w:r>
                <w:t>03 - Р</w:t>
              </w:r>
              <w:r w:rsidRPr="009F7625">
                <w:t>асходный кассовый ордер</w:t>
              </w:r>
            </w:ins>
          </w:p>
          <w:p w14:paraId="6DA6F2A6" w14:textId="77777777" w:rsidR="006D0215" w:rsidRDefault="006D0215" w:rsidP="006D0215">
            <w:pPr>
              <w:pStyle w:val="afa"/>
              <w:spacing w:beforeLines="40" w:before="96" w:afterLines="40" w:after="96"/>
              <w:rPr>
                <w:ins w:id="4959" w:author="Шкабарня Александра Владимировна" w:date="2019-01-31T13:54:00Z"/>
              </w:rPr>
            </w:pPr>
            <w:ins w:id="4960" w:author="Шкабарня Александра Владимировна" w:date="2019-01-31T13:54:00Z">
              <w:r>
                <w:t>04 - Приходный кассовый ордер</w:t>
              </w:r>
            </w:ins>
          </w:p>
          <w:p w14:paraId="38B7AEB6" w14:textId="77777777" w:rsidR="006D0215" w:rsidRDefault="006D0215" w:rsidP="006D0215">
            <w:pPr>
              <w:pStyle w:val="afa"/>
              <w:spacing w:beforeLines="40" w:before="96" w:afterLines="40" w:after="96"/>
              <w:rPr>
                <w:ins w:id="4961" w:author="Шкабарня Александра Владимировна" w:date="2019-01-31T13:54:00Z"/>
              </w:rPr>
            </w:pPr>
            <w:ins w:id="4962" w:author="Шкабарня Александра Владимировна" w:date="2019-01-31T13:54:00Z">
              <w:r>
                <w:t>06 - Инкассовое поручение</w:t>
              </w:r>
            </w:ins>
          </w:p>
          <w:p w14:paraId="79B63EE0" w14:textId="77777777" w:rsidR="006D0215" w:rsidRDefault="006D0215" w:rsidP="006D0215">
            <w:pPr>
              <w:pStyle w:val="afa"/>
              <w:spacing w:beforeLines="40" w:before="96" w:afterLines="40" w:after="96"/>
              <w:rPr>
                <w:ins w:id="4963" w:author="Шкабарня Александра Владимировна" w:date="2019-01-31T13:54:00Z"/>
              </w:rPr>
            </w:pPr>
            <w:ins w:id="4964" w:author="Шкабарня Александра Владимировна" w:date="2019-01-31T13:54:00Z">
              <w:r>
                <w:t>08 – Аккредитив</w:t>
              </w:r>
            </w:ins>
          </w:p>
          <w:p w14:paraId="5F971182" w14:textId="77777777" w:rsidR="006D0215" w:rsidRDefault="006D0215" w:rsidP="006D0215">
            <w:pPr>
              <w:pStyle w:val="afa"/>
              <w:spacing w:beforeLines="40" w:before="96" w:afterLines="40" w:after="96"/>
              <w:rPr>
                <w:ins w:id="4965" w:author="Шкабарня Александра Владимировна" w:date="2019-01-31T13:54:00Z"/>
              </w:rPr>
            </w:pPr>
            <w:ins w:id="4966" w:author="Шкабарня Александра Владимировна" w:date="2019-01-31T13:54:00Z">
              <w:r>
                <w:t>09 – Мемориальный ордер</w:t>
              </w:r>
            </w:ins>
          </w:p>
          <w:p w14:paraId="41878510" w14:textId="77777777" w:rsidR="006D0215" w:rsidRDefault="006D0215" w:rsidP="006D0215">
            <w:pPr>
              <w:pStyle w:val="afa"/>
              <w:spacing w:beforeLines="40" w:before="96" w:afterLines="40" w:after="96"/>
              <w:rPr>
                <w:ins w:id="4967" w:author="Шкабарня Александра Владимировна" w:date="2019-01-31T13:54:00Z"/>
              </w:rPr>
            </w:pPr>
            <w:ins w:id="4968" w:author="Шкабарня Александра Владимировна" w:date="2019-01-31T13:54:00Z">
              <w:r>
                <w:t>16 - Платежный ордер</w:t>
              </w:r>
            </w:ins>
          </w:p>
          <w:p w14:paraId="070892AE" w14:textId="77777777" w:rsidR="006D0215" w:rsidRDefault="006D0215" w:rsidP="006D0215">
            <w:pPr>
              <w:pStyle w:val="afa"/>
              <w:spacing w:beforeLines="40" w:before="96" w:afterLines="40" w:after="96"/>
              <w:rPr>
                <w:ins w:id="4969" w:author="Шкабарня Александра Владимировна" w:date="2019-01-31T13:54:00Z"/>
              </w:rPr>
            </w:pPr>
            <w:ins w:id="4970" w:author="Шкабарня Александра Владимировна" w:date="2019-01-31T13:54:00Z">
              <w:r>
                <w:t>17 - Банковский ордер</w:t>
              </w:r>
            </w:ins>
          </w:p>
          <w:p w14:paraId="646DE532" w14:textId="303BB22E" w:rsidR="00684DD2" w:rsidRDefault="00684DD2" w:rsidP="00684DD2">
            <w:pPr>
              <w:pStyle w:val="afa"/>
              <w:spacing w:beforeLines="40" w:before="96" w:afterLines="40" w:after="96"/>
              <w:rPr>
                <w:ins w:id="4971" w:author="Шкабарня Александра Владимировна" w:date="2019-01-31T13:45:00Z"/>
              </w:rPr>
            </w:pPr>
          </w:p>
          <w:p w14:paraId="234ADA02" w14:textId="079393DC" w:rsidR="00684DD2" w:rsidRPr="004E47C7" w:rsidRDefault="00684DD2" w:rsidP="00684DD2">
            <w:pPr>
              <w:pStyle w:val="afa"/>
              <w:spacing w:beforeLines="40" w:before="96" w:afterLines="40" w:after="96"/>
              <w:rPr>
                <w:ins w:id="4972" w:author="Шкабарня Александра Владимировна" w:date="2019-01-31T13:45:00Z"/>
              </w:rPr>
            </w:pPr>
          </w:p>
          <w:p w14:paraId="30C2EA29" w14:textId="23DD7221" w:rsidR="00684DD2" w:rsidRPr="00684DD2" w:rsidRDefault="00684DD2" w:rsidP="00684DD2">
            <w:pPr>
              <w:pStyle w:val="afa"/>
              <w:spacing w:beforeLines="40" w:before="96" w:afterLines="40" w:after="96"/>
            </w:pPr>
          </w:p>
        </w:tc>
        <w:tc>
          <w:tcPr>
            <w:tcW w:w="999" w:type="dxa"/>
            <w:vAlign w:val="center"/>
          </w:tcPr>
          <w:p w14:paraId="409DEB61" w14:textId="77777777" w:rsidR="00311EC9" w:rsidRDefault="00311EC9" w:rsidP="00810212">
            <w:pPr>
              <w:pStyle w:val="afa"/>
            </w:pPr>
          </w:p>
        </w:tc>
      </w:tr>
      <w:tr w:rsidR="00311EC9" w14:paraId="38605B1A" w14:textId="77777777" w:rsidTr="00810212">
        <w:trPr>
          <w:cantSplit/>
        </w:trPr>
        <w:tc>
          <w:tcPr>
            <w:tcW w:w="568" w:type="dxa"/>
            <w:vAlign w:val="center"/>
          </w:tcPr>
          <w:p w14:paraId="2C4E09A5" w14:textId="74026461" w:rsidR="00311EC9" w:rsidRDefault="00311EC9" w:rsidP="00650D72">
            <w:pPr>
              <w:pStyle w:val="afa"/>
              <w:numPr>
                <w:ilvl w:val="0"/>
                <w:numId w:val="35"/>
              </w:numPr>
              <w:rPr>
                <w:rStyle w:val="af9"/>
              </w:rPr>
            </w:pPr>
          </w:p>
        </w:tc>
        <w:tc>
          <w:tcPr>
            <w:tcW w:w="1276" w:type="dxa"/>
            <w:vAlign w:val="center"/>
          </w:tcPr>
          <w:p w14:paraId="48D4D57C" w14:textId="77777777" w:rsidR="00311EC9" w:rsidRPr="004A3970" w:rsidRDefault="00311EC9" w:rsidP="00810212">
            <w:pPr>
              <w:pStyle w:val="afa"/>
              <w:spacing w:beforeLines="40" w:before="96" w:afterLines="40" w:after="96"/>
            </w:pPr>
            <w:r w:rsidRPr="004A3970">
              <w:t>Код Банка</w:t>
            </w:r>
          </w:p>
        </w:tc>
        <w:tc>
          <w:tcPr>
            <w:tcW w:w="850" w:type="dxa"/>
            <w:vAlign w:val="center"/>
          </w:tcPr>
          <w:p w14:paraId="280EC805"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5A1C36B7" w14:textId="77777777" w:rsidR="00311EC9" w:rsidRDefault="00311EC9" w:rsidP="00580971">
            <w:pPr>
              <w:pStyle w:val="afa"/>
            </w:pPr>
            <w:r>
              <w:t>5</w:t>
            </w:r>
          </w:p>
        </w:tc>
        <w:tc>
          <w:tcPr>
            <w:tcW w:w="1280" w:type="dxa"/>
            <w:vAlign w:val="center"/>
          </w:tcPr>
          <w:p w14:paraId="076BEE97" w14:textId="77777777" w:rsidR="00311EC9" w:rsidRPr="00FB04DD" w:rsidRDefault="00311EC9" w:rsidP="00810212">
            <w:pPr>
              <w:pStyle w:val="afa"/>
            </w:pPr>
            <w:r w:rsidRPr="00466C5D">
              <w:t>RECEIVERBANKBIC</w:t>
            </w:r>
          </w:p>
        </w:tc>
        <w:tc>
          <w:tcPr>
            <w:tcW w:w="1280" w:type="dxa"/>
            <w:vAlign w:val="center"/>
          </w:tcPr>
          <w:p w14:paraId="52ACBDBE" w14:textId="77777777" w:rsidR="00311EC9" w:rsidRDefault="00311EC9" w:rsidP="00810212">
            <w:pPr>
              <w:pStyle w:val="afa"/>
            </w:pPr>
            <w:r>
              <w:t>9 символов</w:t>
            </w:r>
          </w:p>
        </w:tc>
        <w:tc>
          <w:tcPr>
            <w:tcW w:w="1409" w:type="dxa"/>
            <w:vAlign w:val="center"/>
          </w:tcPr>
          <w:p w14:paraId="47F80647"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115ACFC" w14:textId="77777777" w:rsidR="00311EC9" w:rsidRDefault="00311EC9" w:rsidP="00810212">
            <w:pPr>
              <w:pStyle w:val="afa"/>
              <w:spacing w:beforeLines="40" w:before="96" w:afterLines="40" w:after="96"/>
            </w:pPr>
            <w:r>
              <w:t>БИК банка получателя</w:t>
            </w:r>
          </w:p>
        </w:tc>
        <w:tc>
          <w:tcPr>
            <w:tcW w:w="999" w:type="dxa"/>
            <w:vAlign w:val="center"/>
          </w:tcPr>
          <w:p w14:paraId="0799F533" w14:textId="77777777" w:rsidR="00311EC9" w:rsidRDefault="00311EC9" w:rsidP="00810212">
            <w:pPr>
              <w:pStyle w:val="afa"/>
            </w:pPr>
          </w:p>
        </w:tc>
      </w:tr>
      <w:tr w:rsidR="00311EC9" w14:paraId="4678AFA4" w14:textId="77777777" w:rsidTr="00810212">
        <w:trPr>
          <w:cantSplit/>
        </w:trPr>
        <w:tc>
          <w:tcPr>
            <w:tcW w:w="568" w:type="dxa"/>
            <w:vAlign w:val="center"/>
          </w:tcPr>
          <w:p w14:paraId="6393C96A" w14:textId="77777777" w:rsidR="00311EC9" w:rsidRDefault="00311EC9" w:rsidP="00650D72">
            <w:pPr>
              <w:pStyle w:val="afa"/>
              <w:numPr>
                <w:ilvl w:val="0"/>
                <w:numId w:val="35"/>
              </w:numPr>
              <w:rPr>
                <w:rStyle w:val="af9"/>
              </w:rPr>
            </w:pPr>
          </w:p>
        </w:tc>
        <w:tc>
          <w:tcPr>
            <w:tcW w:w="1276" w:type="dxa"/>
            <w:vAlign w:val="center"/>
          </w:tcPr>
          <w:p w14:paraId="37A2C099" w14:textId="77777777" w:rsidR="00311EC9" w:rsidRPr="004A3970" w:rsidRDefault="00311EC9" w:rsidP="00810212">
            <w:pPr>
              <w:pStyle w:val="afa"/>
              <w:spacing w:beforeLines="40" w:before="96" w:afterLines="40" w:after="96"/>
            </w:pPr>
            <w:r w:rsidRPr="004A3970">
              <w:t>Дебет</w:t>
            </w:r>
          </w:p>
        </w:tc>
        <w:tc>
          <w:tcPr>
            <w:tcW w:w="850" w:type="dxa"/>
            <w:vAlign w:val="center"/>
          </w:tcPr>
          <w:p w14:paraId="79C3864B"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5D03EDD8" w14:textId="77777777" w:rsidR="00311EC9" w:rsidRDefault="00311EC9" w:rsidP="00580971">
            <w:pPr>
              <w:pStyle w:val="afa"/>
            </w:pPr>
            <w:r>
              <w:t>6</w:t>
            </w:r>
          </w:p>
        </w:tc>
        <w:tc>
          <w:tcPr>
            <w:tcW w:w="1280" w:type="dxa"/>
            <w:vAlign w:val="center"/>
          </w:tcPr>
          <w:p w14:paraId="7AC86862" w14:textId="77777777" w:rsidR="00311EC9" w:rsidRPr="009B2902" w:rsidRDefault="00311EC9" w:rsidP="00810212">
            <w:pPr>
              <w:pStyle w:val="afa"/>
            </w:pPr>
            <w:r w:rsidRPr="00FB04DD">
              <w:t>DEBET</w:t>
            </w:r>
          </w:p>
        </w:tc>
        <w:tc>
          <w:tcPr>
            <w:tcW w:w="1280" w:type="dxa"/>
            <w:vAlign w:val="center"/>
          </w:tcPr>
          <w:p w14:paraId="75596D89" w14:textId="77777777" w:rsidR="00311EC9" w:rsidRDefault="00311EC9" w:rsidP="004A3970">
            <w:pPr>
              <w:pStyle w:val="afa"/>
              <w:spacing w:beforeLines="40" w:before="96" w:afterLines="40" w:after="96"/>
            </w:pPr>
            <w:r>
              <w:t xml:space="preserve">Макс.зн. = </w:t>
            </w:r>
          </w:p>
          <w:p w14:paraId="02CC1D61" w14:textId="77777777" w:rsidR="00311EC9" w:rsidRPr="00711D8E" w:rsidRDefault="00311EC9" w:rsidP="004A3970">
            <w:pPr>
              <w:pStyle w:val="afa"/>
            </w:pPr>
            <w:r>
              <w:t>999 999 999 999 999.99, в формате всегда выводится дробная часть, значение &gt; 0</w:t>
            </w:r>
          </w:p>
        </w:tc>
        <w:tc>
          <w:tcPr>
            <w:tcW w:w="1409" w:type="dxa"/>
            <w:vAlign w:val="center"/>
          </w:tcPr>
          <w:p w14:paraId="6B8FC869"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6084A81" w14:textId="77777777" w:rsidR="00311EC9" w:rsidRPr="00395F6B" w:rsidRDefault="00311EC9" w:rsidP="00810212">
            <w:pPr>
              <w:pStyle w:val="afa"/>
              <w:spacing w:beforeLines="40" w:before="96" w:afterLines="40" w:after="96"/>
            </w:pPr>
            <w:r>
              <w:t>Сумма в валюте</w:t>
            </w:r>
          </w:p>
        </w:tc>
        <w:tc>
          <w:tcPr>
            <w:tcW w:w="999" w:type="dxa"/>
            <w:vAlign w:val="center"/>
          </w:tcPr>
          <w:p w14:paraId="071EDFB4" w14:textId="77777777" w:rsidR="00311EC9" w:rsidRDefault="00311EC9" w:rsidP="00810212">
            <w:pPr>
              <w:pStyle w:val="afa"/>
            </w:pPr>
          </w:p>
        </w:tc>
      </w:tr>
      <w:tr w:rsidR="00311EC9" w14:paraId="3051DE94" w14:textId="77777777" w:rsidTr="00810212">
        <w:trPr>
          <w:cantSplit/>
        </w:trPr>
        <w:tc>
          <w:tcPr>
            <w:tcW w:w="568" w:type="dxa"/>
            <w:vAlign w:val="center"/>
          </w:tcPr>
          <w:p w14:paraId="1EF709B6" w14:textId="77777777" w:rsidR="00311EC9" w:rsidRDefault="00311EC9" w:rsidP="00650D72">
            <w:pPr>
              <w:pStyle w:val="afa"/>
              <w:numPr>
                <w:ilvl w:val="0"/>
                <w:numId w:val="35"/>
              </w:numPr>
              <w:rPr>
                <w:rStyle w:val="af9"/>
              </w:rPr>
            </w:pPr>
          </w:p>
        </w:tc>
        <w:tc>
          <w:tcPr>
            <w:tcW w:w="1276" w:type="dxa"/>
            <w:vAlign w:val="center"/>
          </w:tcPr>
          <w:p w14:paraId="063C4A83" w14:textId="77777777" w:rsidR="00311EC9" w:rsidRPr="004A3970" w:rsidRDefault="00311EC9" w:rsidP="00810212">
            <w:pPr>
              <w:pStyle w:val="afa"/>
              <w:spacing w:beforeLines="40" w:before="96" w:afterLines="40" w:after="96"/>
            </w:pPr>
            <w:r w:rsidRPr="004A3970">
              <w:t>Кредит</w:t>
            </w:r>
          </w:p>
        </w:tc>
        <w:tc>
          <w:tcPr>
            <w:tcW w:w="850" w:type="dxa"/>
            <w:vAlign w:val="center"/>
          </w:tcPr>
          <w:p w14:paraId="52032A54"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5E7BAED5" w14:textId="77777777" w:rsidR="00311EC9" w:rsidRDefault="00311EC9" w:rsidP="00580971">
            <w:pPr>
              <w:pStyle w:val="afa"/>
            </w:pPr>
            <w:r>
              <w:t>7</w:t>
            </w:r>
          </w:p>
        </w:tc>
        <w:tc>
          <w:tcPr>
            <w:tcW w:w="1280" w:type="dxa"/>
            <w:vAlign w:val="center"/>
          </w:tcPr>
          <w:p w14:paraId="49EF04CF" w14:textId="77777777" w:rsidR="00311EC9" w:rsidRPr="004A3970" w:rsidRDefault="00311EC9" w:rsidP="00810212">
            <w:pPr>
              <w:pStyle w:val="afa"/>
            </w:pPr>
            <w:r>
              <w:rPr>
                <w:lang w:val="en-US"/>
              </w:rPr>
              <w:t>CREDIT</w:t>
            </w:r>
          </w:p>
        </w:tc>
        <w:tc>
          <w:tcPr>
            <w:tcW w:w="1280" w:type="dxa"/>
            <w:vAlign w:val="center"/>
          </w:tcPr>
          <w:p w14:paraId="71985476" w14:textId="77777777" w:rsidR="00311EC9" w:rsidRDefault="00311EC9" w:rsidP="004A3970">
            <w:pPr>
              <w:pStyle w:val="afa"/>
              <w:spacing w:beforeLines="40" w:before="96" w:afterLines="40" w:after="96"/>
            </w:pPr>
            <w:r>
              <w:t xml:space="preserve">Макс.зн. = </w:t>
            </w:r>
          </w:p>
          <w:p w14:paraId="7BED15D8" w14:textId="77777777" w:rsidR="00311EC9" w:rsidRPr="00711D8E" w:rsidRDefault="00311EC9" w:rsidP="004A3970">
            <w:pPr>
              <w:pStyle w:val="afa"/>
            </w:pPr>
            <w:r>
              <w:t>999 999 999 999 999.99, в формате всегда выводится дробная часть, значение &gt; 0</w:t>
            </w:r>
          </w:p>
        </w:tc>
        <w:tc>
          <w:tcPr>
            <w:tcW w:w="1409" w:type="dxa"/>
            <w:vAlign w:val="center"/>
          </w:tcPr>
          <w:p w14:paraId="516BFDB9"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6F17E98" w14:textId="77777777" w:rsidR="00311EC9" w:rsidRPr="00202AEE" w:rsidRDefault="00311EC9" w:rsidP="00810212">
            <w:pPr>
              <w:pStyle w:val="afa"/>
              <w:spacing w:beforeLines="40" w:before="96" w:afterLines="40" w:after="96"/>
              <w:rPr>
                <w:b/>
                <w:lang w:eastAsia="en-US"/>
              </w:rPr>
            </w:pPr>
            <w:r>
              <w:t>Сумма в валюте</w:t>
            </w:r>
          </w:p>
        </w:tc>
        <w:tc>
          <w:tcPr>
            <w:tcW w:w="999" w:type="dxa"/>
            <w:vAlign w:val="center"/>
          </w:tcPr>
          <w:p w14:paraId="699265A2" w14:textId="77777777" w:rsidR="00311EC9" w:rsidRDefault="00311EC9" w:rsidP="00810212">
            <w:pPr>
              <w:pStyle w:val="afa"/>
            </w:pPr>
          </w:p>
        </w:tc>
      </w:tr>
      <w:tr w:rsidR="00311EC9" w14:paraId="36D51C7E" w14:textId="77777777" w:rsidTr="00810212">
        <w:trPr>
          <w:cantSplit/>
        </w:trPr>
        <w:tc>
          <w:tcPr>
            <w:tcW w:w="568" w:type="dxa"/>
            <w:vAlign w:val="center"/>
          </w:tcPr>
          <w:p w14:paraId="4FD4AEBA" w14:textId="77777777" w:rsidR="00311EC9" w:rsidRDefault="00311EC9" w:rsidP="00650D72">
            <w:pPr>
              <w:pStyle w:val="afa"/>
              <w:numPr>
                <w:ilvl w:val="0"/>
                <w:numId w:val="35"/>
              </w:numPr>
              <w:rPr>
                <w:rStyle w:val="af9"/>
              </w:rPr>
            </w:pPr>
          </w:p>
        </w:tc>
        <w:tc>
          <w:tcPr>
            <w:tcW w:w="1276" w:type="dxa"/>
            <w:vAlign w:val="center"/>
          </w:tcPr>
          <w:p w14:paraId="2D40030B" w14:textId="77777777" w:rsidR="00311EC9" w:rsidRPr="004A3970" w:rsidRDefault="00311EC9" w:rsidP="00810212">
            <w:pPr>
              <w:pStyle w:val="afa"/>
              <w:spacing w:beforeLines="40" w:before="96" w:afterLines="40" w:after="96"/>
            </w:pPr>
            <w:r w:rsidRPr="004A3970">
              <w:t>Плательщик</w:t>
            </w:r>
          </w:p>
        </w:tc>
        <w:tc>
          <w:tcPr>
            <w:tcW w:w="850" w:type="dxa"/>
            <w:vAlign w:val="center"/>
          </w:tcPr>
          <w:p w14:paraId="0BC17EF0"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192F6AAC" w14:textId="77777777" w:rsidR="00311EC9" w:rsidRDefault="00311EC9" w:rsidP="00580971">
            <w:pPr>
              <w:pStyle w:val="afa"/>
            </w:pPr>
            <w:r>
              <w:t>8</w:t>
            </w:r>
          </w:p>
        </w:tc>
        <w:tc>
          <w:tcPr>
            <w:tcW w:w="1280" w:type="dxa"/>
            <w:vAlign w:val="center"/>
          </w:tcPr>
          <w:p w14:paraId="4B1C05C6" w14:textId="77777777" w:rsidR="00311EC9" w:rsidRPr="009B2902" w:rsidRDefault="00311EC9" w:rsidP="00810212">
            <w:pPr>
              <w:pStyle w:val="afa"/>
            </w:pPr>
            <w:r w:rsidRPr="0023794C">
              <w:rPr>
                <w:caps/>
                <w:lang w:val="en-US"/>
              </w:rPr>
              <w:t>payerName</w:t>
            </w:r>
          </w:p>
        </w:tc>
        <w:tc>
          <w:tcPr>
            <w:tcW w:w="1280" w:type="dxa"/>
            <w:vAlign w:val="center"/>
          </w:tcPr>
          <w:p w14:paraId="0D166D1A" w14:textId="77777777" w:rsidR="00311EC9" w:rsidRPr="00395F6B" w:rsidRDefault="00311EC9" w:rsidP="00810212">
            <w:pPr>
              <w:pStyle w:val="afa"/>
            </w:pPr>
            <w:r>
              <w:t>Допускается непустое значение</w:t>
            </w:r>
          </w:p>
        </w:tc>
        <w:tc>
          <w:tcPr>
            <w:tcW w:w="1409" w:type="dxa"/>
            <w:vAlign w:val="center"/>
          </w:tcPr>
          <w:p w14:paraId="30642EB3"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E6061F8" w14:textId="77777777" w:rsidR="00311EC9" w:rsidRPr="00395F6B" w:rsidRDefault="00311EC9" w:rsidP="00810212">
            <w:pPr>
              <w:pStyle w:val="afa"/>
              <w:spacing w:beforeLines="40" w:before="96" w:afterLines="40" w:after="96"/>
            </w:pPr>
            <w:r>
              <w:t>Наименование плательщика</w:t>
            </w:r>
          </w:p>
        </w:tc>
        <w:tc>
          <w:tcPr>
            <w:tcW w:w="999" w:type="dxa"/>
            <w:vAlign w:val="center"/>
          </w:tcPr>
          <w:p w14:paraId="229B31E0" w14:textId="77777777" w:rsidR="00311EC9" w:rsidRDefault="00311EC9" w:rsidP="00810212">
            <w:pPr>
              <w:pStyle w:val="afa"/>
            </w:pPr>
          </w:p>
        </w:tc>
      </w:tr>
      <w:tr w:rsidR="00311EC9" w14:paraId="45DBE46D" w14:textId="77777777" w:rsidTr="00810212">
        <w:trPr>
          <w:cantSplit/>
        </w:trPr>
        <w:tc>
          <w:tcPr>
            <w:tcW w:w="568" w:type="dxa"/>
            <w:vAlign w:val="center"/>
          </w:tcPr>
          <w:p w14:paraId="28B2D781" w14:textId="77777777" w:rsidR="00311EC9" w:rsidRDefault="00311EC9" w:rsidP="00650D72">
            <w:pPr>
              <w:pStyle w:val="afa"/>
              <w:numPr>
                <w:ilvl w:val="0"/>
                <w:numId w:val="35"/>
              </w:numPr>
              <w:rPr>
                <w:rStyle w:val="af9"/>
              </w:rPr>
            </w:pPr>
          </w:p>
        </w:tc>
        <w:tc>
          <w:tcPr>
            <w:tcW w:w="1276" w:type="dxa"/>
            <w:vAlign w:val="center"/>
          </w:tcPr>
          <w:p w14:paraId="70023F82" w14:textId="77777777" w:rsidR="00311EC9" w:rsidRPr="004A3970" w:rsidRDefault="00311EC9" w:rsidP="00810212">
            <w:pPr>
              <w:pStyle w:val="afa"/>
              <w:spacing w:beforeLines="40" w:before="96" w:afterLines="40" w:after="96"/>
            </w:pPr>
            <w:r w:rsidRPr="004A3970">
              <w:t>Счет плательщика</w:t>
            </w:r>
          </w:p>
        </w:tc>
        <w:tc>
          <w:tcPr>
            <w:tcW w:w="850" w:type="dxa"/>
            <w:vAlign w:val="center"/>
          </w:tcPr>
          <w:p w14:paraId="214B61A7"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63EE0E38" w14:textId="77777777" w:rsidR="00311EC9" w:rsidRDefault="00311EC9" w:rsidP="00580971">
            <w:pPr>
              <w:pStyle w:val="afa"/>
            </w:pPr>
            <w:r>
              <w:t>9</w:t>
            </w:r>
          </w:p>
        </w:tc>
        <w:tc>
          <w:tcPr>
            <w:tcW w:w="1280" w:type="dxa"/>
            <w:vAlign w:val="center"/>
          </w:tcPr>
          <w:p w14:paraId="3EA47048" w14:textId="77777777" w:rsidR="00311EC9" w:rsidRPr="0023794C" w:rsidRDefault="00311EC9" w:rsidP="00810212">
            <w:pPr>
              <w:pStyle w:val="afa"/>
              <w:rPr>
                <w:caps/>
                <w:lang w:val="en-US"/>
              </w:rPr>
            </w:pPr>
            <w:r w:rsidRPr="00FB04DD">
              <w:rPr>
                <w:caps/>
                <w:lang w:val="en-US"/>
              </w:rPr>
              <w:t>PAYERACCOUNT</w:t>
            </w:r>
          </w:p>
        </w:tc>
        <w:tc>
          <w:tcPr>
            <w:tcW w:w="1280" w:type="dxa"/>
            <w:vAlign w:val="center"/>
          </w:tcPr>
          <w:p w14:paraId="45745040" w14:textId="77777777" w:rsidR="00311EC9" w:rsidRDefault="00311EC9" w:rsidP="00810212">
            <w:pPr>
              <w:pStyle w:val="afa"/>
            </w:pPr>
            <w:r>
              <w:t>Маска отображения</w:t>
            </w:r>
          </w:p>
          <w:p w14:paraId="1A3775C7" w14:textId="77777777" w:rsidR="00311EC9" w:rsidRDefault="00311EC9" w:rsidP="00810212">
            <w:pPr>
              <w:pStyle w:val="afa"/>
            </w:pPr>
            <w:r>
              <w:t>#####.###.#.####.#######“,</w:t>
            </w:r>
          </w:p>
          <w:p w14:paraId="5CAE148E" w14:textId="77777777" w:rsidR="00311EC9" w:rsidRPr="00395F6B" w:rsidRDefault="00311EC9" w:rsidP="00810212">
            <w:pPr>
              <w:pStyle w:val="afa"/>
            </w:pPr>
            <w:r>
              <w:t>20-значное значение</w:t>
            </w:r>
          </w:p>
        </w:tc>
        <w:tc>
          <w:tcPr>
            <w:tcW w:w="1409" w:type="dxa"/>
            <w:vAlign w:val="center"/>
          </w:tcPr>
          <w:p w14:paraId="1D576D72"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E0E6A6F" w14:textId="77777777" w:rsidR="00311EC9" w:rsidRPr="00395F6B" w:rsidRDefault="00311EC9" w:rsidP="00810212">
            <w:pPr>
              <w:pStyle w:val="afa"/>
              <w:spacing w:beforeLines="40" w:before="96" w:afterLines="40" w:after="96"/>
            </w:pPr>
            <w:r>
              <w:t>Счет плательщика</w:t>
            </w:r>
          </w:p>
        </w:tc>
        <w:tc>
          <w:tcPr>
            <w:tcW w:w="999" w:type="dxa"/>
            <w:vAlign w:val="center"/>
          </w:tcPr>
          <w:p w14:paraId="4A15EAC2" w14:textId="77777777" w:rsidR="00311EC9" w:rsidRDefault="00311EC9" w:rsidP="00810212">
            <w:pPr>
              <w:pStyle w:val="afa"/>
            </w:pPr>
          </w:p>
        </w:tc>
      </w:tr>
      <w:tr w:rsidR="00311EC9" w14:paraId="77AD083F" w14:textId="77777777" w:rsidTr="00810212">
        <w:trPr>
          <w:cantSplit/>
        </w:trPr>
        <w:tc>
          <w:tcPr>
            <w:tcW w:w="568" w:type="dxa"/>
            <w:vAlign w:val="center"/>
          </w:tcPr>
          <w:p w14:paraId="1FD6FC2C" w14:textId="77777777" w:rsidR="00311EC9" w:rsidRDefault="00311EC9" w:rsidP="00650D72">
            <w:pPr>
              <w:pStyle w:val="afa"/>
              <w:numPr>
                <w:ilvl w:val="0"/>
                <w:numId w:val="35"/>
              </w:numPr>
              <w:rPr>
                <w:rStyle w:val="af9"/>
              </w:rPr>
            </w:pPr>
          </w:p>
        </w:tc>
        <w:tc>
          <w:tcPr>
            <w:tcW w:w="1276" w:type="dxa"/>
            <w:vAlign w:val="center"/>
          </w:tcPr>
          <w:p w14:paraId="1594DDE8" w14:textId="77777777" w:rsidR="00311EC9" w:rsidRPr="004A3970" w:rsidRDefault="00311EC9" w:rsidP="00810212">
            <w:pPr>
              <w:pStyle w:val="afa"/>
              <w:spacing w:beforeLines="40" w:before="96" w:afterLines="40" w:after="96"/>
            </w:pPr>
            <w:r w:rsidRPr="004A3970">
              <w:t>Получатель</w:t>
            </w:r>
          </w:p>
        </w:tc>
        <w:tc>
          <w:tcPr>
            <w:tcW w:w="850" w:type="dxa"/>
            <w:vAlign w:val="center"/>
          </w:tcPr>
          <w:p w14:paraId="0B11D06C"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4575691F" w14:textId="77777777" w:rsidR="00311EC9" w:rsidRDefault="00311EC9" w:rsidP="00580971">
            <w:pPr>
              <w:pStyle w:val="afa"/>
            </w:pPr>
            <w:r>
              <w:t>10</w:t>
            </w:r>
          </w:p>
        </w:tc>
        <w:tc>
          <w:tcPr>
            <w:tcW w:w="1280" w:type="dxa"/>
            <w:vAlign w:val="center"/>
          </w:tcPr>
          <w:p w14:paraId="444E9258" w14:textId="77777777" w:rsidR="00311EC9" w:rsidRPr="00FB04DD" w:rsidRDefault="00311EC9" w:rsidP="00810212">
            <w:pPr>
              <w:pStyle w:val="afa"/>
              <w:rPr>
                <w:caps/>
                <w:lang w:val="en-US"/>
              </w:rPr>
            </w:pPr>
            <w:r w:rsidRPr="0023794C">
              <w:rPr>
                <w:caps/>
                <w:lang w:val="en-US"/>
              </w:rPr>
              <w:t>receiverName</w:t>
            </w:r>
          </w:p>
        </w:tc>
        <w:tc>
          <w:tcPr>
            <w:tcW w:w="1280" w:type="dxa"/>
            <w:vAlign w:val="center"/>
          </w:tcPr>
          <w:p w14:paraId="155109C5" w14:textId="77777777" w:rsidR="00311EC9" w:rsidRDefault="00311EC9" w:rsidP="00810212">
            <w:pPr>
              <w:pStyle w:val="afa"/>
            </w:pPr>
            <w:r>
              <w:t>Допускается непустое значение</w:t>
            </w:r>
          </w:p>
        </w:tc>
        <w:tc>
          <w:tcPr>
            <w:tcW w:w="1409" w:type="dxa"/>
            <w:vAlign w:val="center"/>
          </w:tcPr>
          <w:p w14:paraId="60F08F33"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7B2800E" w14:textId="77777777" w:rsidR="00311EC9" w:rsidRPr="00395F6B" w:rsidRDefault="00311EC9" w:rsidP="00810212">
            <w:pPr>
              <w:pStyle w:val="afa"/>
              <w:spacing w:beforeLines="40" w:before="96" w:afterLines="40" w:after="96"/>
            </w:pPr>
            <w:r>
              <w:t>Наименование получателя</w:t>
            </w:r>
          </w:p>
        </w:tc>
        <w:tc>
          <w:tcPr>
            <w:tcW w:w="999" w:type="dxa"/>
            <w:vAlign w:val="center"/>
          </w:tcPr>
          <w:p w14:paraId="65E75B78" w14:textId="77777777" w:rsidR="00311EC9" w:rsidRDefault="00311EC9" w:rsidP="00810212">
            <w:pPr>
              <w:pStyle w:val="afa"/>
            </w:pPr>
          </w:p>
        </w:tc>
      </w:tr>
      <w:tr w:rsidR="00311EC9" w14:paraId="52224E71" w14:textId="77777777" w:rsidTr="00810212">
        <w:trPr>
          <w:cantSplit/>
        </w:trPr>
        <w:tc>
          <w:tcPr>
            <w:tcW w:w="568" w:type="dxa"/>
            <w:vAlign w:val="center"/>
          </w:tcPr>
          <w:p w14:paraId="44224A2E" w14:textId="77777777" w:rsidR="00311EC9" w:rsidRDefault="00311EC9" w:rsidP="00650D72">
            <w:pPr>
              <w:pStyle w:val="afa"/>
              <w:numPr>
                <w:ilvl w:val="0"/>
                <w:numId w:val="35"/>
              </w:numPr>
              <w:rPr>
                <w:rStyle w:val="af9"/>
              </w:rPr>
            </w:pPr>
          </w:p>
        </w:tc>
        <w:tc>
          <w:tcPr>
            <w:tcW w:w="1276" w:type="dxa"/>
            <w:vAlign w:val="center"/>
          </w:tcPr>
          <w:p w14:paraId="728492C3" w14:textId="77777777" w:rsidR="00311EC9" w:rsidRPr="004A3970" w:rsidRDefault="00311EC9" w:rsidP="00810212">
            <w:pPr>
              <w:pStyle w:val="afa"/>
              <w:spacing w:beforeLines="40" w:before="96" w:afterLines="40" w:after="96"/>
            </w:pPr>
            <w:r w:rsidRPr="004A3970">
              <w:t>Счет получателя</w:t>
            </w:r>
          </w:p>
        </w:tc>
        <w:tc>
          <w:tcPr>
            <w:tcW w:w="850" w:type="dxa"/>
            <w:vAlign w:val="center"/>
          </w:tcPr>
          <w:p w14:paraId="62FF2AB0"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721598D9" w14:textId="77777777" w:rsidR="00311EC9" w:rsidRDefault="00311EC9" w:rsidP="00810212">
            <w:pPr>
              <w:pStyle w:val="afa"/>
            </w:pPr>
            <w:r>
              <w:t>11</w:t>
            </w:r>
          </w:p>
        </w:tc>
        <w:tc>
          <w:tcPr>
            <w:tcW w:w="1280" w:type="dxa"/>
            <w:vAlign w:val="center"/>
          </w:tcPr>
          <w:p w14:paraId="4195A0C9" w14:textId="77777777" w:rsidR="00311EC9" w:rsidRPr="0023794C" w:rsidRDefault="00311EC9" w:rsidP="00810212">
            <w:pPr>
              <w:pStyle w:val="afa"/>
              <w:rPr>
                <w:caps/>
                <w:lang w:val="en-US"/>
              </w:rPr>
            </w:pPr>
            <w:r w:rsidRPr="00FB04DD">
              <w:rPr>
                <w:caps/>
                <w:lang w:val="en-US"/>
              </w:rPr>
              <w:t>RECEIVERACCOUNT</w:t>
            </w:r>
          </w:p>
        </w:tc>
        <w:tc>
          <w:tcPr>
            <w:tcW w:w="1280" w:type="dxa"/>
            <w:vAlign w:val="center"/>
          </w:tcPr>
          <w:p w14:paraId="244624D9" w14:textId="77777777" w:rsidR="00311EC9" w:rsidRDefault="00311EC9" w:rsidP="00810212">
            <w:pPr>
              <w:pStyle w:val="afa"/>
            </w:pPr>
            <w:r>
              <w:t>Маска отображения</w:t>
            </w:r>
          </w:p>
          <w:p w14:paraId="32006CE7" w14:textId="77777777" w:rsidR="00311EC9" w:rsidRDefault="00311EC9" w:rsidP="00810212">
            <w:pPr>
              <w:pStyle w:val="afa"/>
            </w:pPr>
            <w:r>
              <w:t>#####.###.#.####.#######“,</w:t>
            </w:r>
          </w:p>
          <w:p w14:paraId="555EAC1D" w14:textId="77777777" w:rsidR="00311EC9" w:rsidRDefault="00311EC9" w:rsidP="00810212">
            <w:pPr>
              <w:pStyle w:val="afa"/>
            </w:pPr>
            <w:r>
              <w:t>20-значное значение</w:t>
            </w:r>
          </w:p>
        </w:tc>
        <w:tc>
          <w:tcPr>
            <w:tcW w:w="1409" w:type="dxa"/>
            <w:vAlign w:val="center"/>
          </w:tcPr>
          <w:p w14:paraId="2BFDB857"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3F95B959" w14:textId="77777777" w:rsidR="00311EC9" w:rsidRPr="00395F6B" w:rsidRDefault="00311EC9" w:rsidP="00810212">
            <w:pPr>
              <w:pStyle w:val="afa"/>
              <w:spacing w:beforeLines="40" w:before="96" w:afterLines="40" w:after="96"/>
            </w:pPr>
            <w:r>
              <w:t>Счет получателя</w:t>
            </w:r>
          </w:p>
        </w:tc>
        <w:tc>
          <w:tcPr>
            <w:tcW w:w="999" w:type="dxa"/>
            <w:vAlign w:val="center"/>
          </w:tcPr>
          <w:p w14:paraId="6DF459B4" w14:textId="77777777" w:rsidR="00311EC9" w:rsidRDefault="00311EC9" w:rsidP="00810212">
            <w:pPr>
              <w:pStyle w:val="afa"/>
            </w:pPr>
          </w:p>
        </w:tc>
      </w:tr>
      <w:tr w:rsidR="00311EC9" w14:paraId="4504E9A5" w14:textId="77777777" w:rsidTr="00810212">
        <w:trPr>
          <w:cantSplit/>
        </w:trPr>
        <w:tc>
          <w:tcPr>
            <w:tcW w:w="568" w:type="dxa"/>
            <w:vAlign w:val="center"/>
          </w:tcPr>
          <w:p w14:paraId="09282F3A" w14:textId="77777777" w:rsidR="00311EC9" w:rsidRDefault="00311EC9" w:rsidP="00650D72">
            <w:pPr>
              <w:pStyle w:val="afa"/>
              <w:numPr>
                <w:ilvl w:val="0"/>
                <w:numId w:val="35"/>
              </w:numPr>
              <w:rPr>
                <w:rStyle w:val="af9"/>
              </w:rPr>
            </w:pPr>
          </w:p>
        </w:tc>
        <w:tc>
          <w:tcPr>
            <w:tcW w:w="1276" w:type="dxa"/>
            <w:vAlign w:val="center"/>
          </w:tcPr>
          <w:p w14:paraId="65A8864E" w14:textId="77777777" w:rsidR="00311EC9" w:rsidRPr="004A3970" w:rsidRDefault="00311EC9" w:rsidP="00810212">
            <w:pPr>
              <w:pStyle w:val="afa"/>
              <w:spacing w:beforeLines="40" w:before="96" w:afterLines="40" w:after="96"/>
            </w:pPr>
            <w:r w:rsidRPr="004A3970">
              <w:t>Назначение платежа</w:t>
            </w:r>
          </w:p>
        </w:tc>
        <w:tc>
          <w:tcPr>
            <w:tcW w:w="850" w:type="dxa"/>
            <w:vAlign w:val="center"/>
          </w:tcPr>
          <w:p w14:paraId="0D354E0F" w14:textId="77777777" w:rsidR="00311EC9" w:rsidRPr="008A5A8E" w:rsidRDefault="00311EC9" w:rsidP="00810212">
            <w:pPr>
              <w:pStyle w:val="afa"/>
              <w:spacing w:beforeLines="40" w:before="96" w:afterLines="40" w:after="96"/>
              <w:jc w:val="center"/>
            </w:pPr>
            <w:r w:rsidRPr="008A5A8E">
              <w:rPr>
                <w:color w:val="000000"/>
                <w:szCs w:val="20"/>
              </w:rPr>
              <w:t>Текстовое поле</w:t>
            </w:r>
          </w:p>
        </w:tc>
        <w:tc>
          <w:tcPr>
            <w:tcW w:w="424" w:type="dxa"/>
            <w:vAlign w:val="center"/>
          </w:tcPr>
          <w:p w14:paraId="51004241" w14:textId="77777777" w:rsidR="00311EC9" w:rsidRDefault="00311EC9" w:rsidP="00810212">
            <w:pPr>
              <w:pStyle w:val="afa"/>
            </w:pPr>
            <w:r>
              <w:t>12</w:t>
            </w:r>
          </w:p>
        </w:tc>
        <w:tc>
          <w:tcPr>
            <w:tcW w:w="1280" w:type="dxa"/>
            <w:vAlign w:val="center"/>
          </w:tcPr>
          <w:p w14:paraId="11FAA948" w14:textId="77777777" w:rsidR="00311EC9" w:rsidRPr="00FB04DD" w:rsidRDefault="00311EC9" w:rsidP="00810212">
            <w:pPr>
              <w:pStyle w:val="afa"/>
              <w:rPr>
                <w:caps/>
                <w:lang w:val="en-US"/>
              </w:rPr>
            </w:pPr>
            <w:r w:rsidRPr="00FB04DD">
              <w:rPr>
                <w:caps/>
                <w:lang w:val="en-US"/>
              </w:rPr>
              <w:t>PAYMENTPURPOSE</w:t>
            </w:r>
          </w:p>
        </w:tc>
        <w:tc>
          <w:tcPr>
            <w:tcW w:w="1280" w:type="dxa"/>
            <w:vAlign w:val="center"/>
          </w:tcPr>
          <w:p w14:paraId="583CF7B0" w14:textId="77777777" w:rsidR="00311EC9" w:rsidRDefault="00311EC9" w:rsidP="00810212">
            <w:pPr>
              <w:pStyle w:val="afa"/>
            </w:pPr>
            <w:r w:rsidRPr="00603FC6">
              <w:rPr>
                <w:lang w:val="en-US"/>
              </w:rPr>
              <w:t>Допустимо непустое значение</w:t>
            </w:r>
          </w:p>
        </w:tc>
        <w:tc>
          <w:tcPr>
            <w:tcW w:w="1409" w:type="dxa"/>
            <w:vAlign w:val="center"/>
          </w:tcPr>
          <w:p w14:paraId="35F6EE2F"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5D1C5358" w14:textId="77777777" w:rsidR="00311EC9" w:rsidRPr="00395F6B" w:rsidRDefault="00311EC9" w:rsidP="00810212">
            <w:pPr>
              <w:pStyle w:val="afa"/>
              <w:spacing w:beforeLines="40" w:before="96" w:afterLines="40" w:after="96"/>
            </w:pPr>
            <w:r>
              <w:t>Назначение платежа</w:t>
            </w:r>
          </w:p>
        </w:tc>
        <w:tc>
          <w:tcPr>
            <w:tcW w:w="999" w:type="dxa"/>
            <w:vAlign w:val="center"/>
          </w:tcPr>
          <w:p w14:paraId="22B641BE" w14:textId="77777777" w:rsidR="00311EC9" w:rsidRDefault="00311EC9" w:rsidP="00810212">
            <w:pPr>
              <w:pStyle w:val="afa"/>
            </w:pPr>
          </w:p>
        </w:tc>
      </w:tr>
    </w:tbl>
    <w:p w14:paraId="68842DB0" w14:textId="77777777" w:rsidR="004A3970" w:rsidRDefault="004A3970" w:rsidP="004A3970">
      <w:pPr>
        <w:ind w:left="0" w:right="565" w:firstLine="0"/>
      </w:pPr>
    </w:p>
    <w:p w14:paraId="31D9B578" w14:textId="77777777" w:rsidR="00D60393" w:rsidRDefault="00055F3F" w:rsidP="00D60393">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73" w:author="Феданкова Любовь Анатольевна" w:date="2019-10-09T12:38:00Z">
        <w:r w:rsidR="00031B2C">
          <w:rPr>
            <w:noProof/>
          </w:rPr>
          <w:t>15</w:t>
        </w:r>
      </w:ins>
      <w:del w:id="4974" w:author="Феданкова Любовь Анатольевна" w:date="2019-10-09T12:38:00Z">
        <w:r w:rsidR="00DB3D2B" w:rsidDel="00031B2C">
          <w:rPr>
            <w:noProof/>
          </w:rPr>
          <w:delText>17</w:delText>
        </w:r>
      </w:del>
      <w:r w:rsidR="00330166">
        <w:rPr>
          <w:noProof/>
        </w:rPr>
        <w:fldChar w:fldCharType="end"/>
      </w:r>
      <w:r w:rsidR="00D60393">
        <w:t>. Кнопки экранной формы документа «Выписки» на банковской части</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7"/>
        <w:gridCol w:w="1985"/>
        <w:gridCol w:w="2159"/>
        <w:gridCol w:w="1784"/>
        <w:gridCol w:w="2503"/>
      </w:tblGrid>
      <w:tr w:rsidR="00055F3F" w14:paraId="2F84FF16" w14:textId="77777777" w:rsidTr="00D60393">
        <w:tc>
          <w:tcPr>
            <w:tcW w:w="817" w:type="dxa"/>
          </w:tcPr>
          <w:p w14:paraId="08139217" w14:textId="77777777" w:rsidR="00055F3F" w:rsidRDefault="00055F3F" w:rsidP="00580971">
            <w:pPr>
              <w:pStyle w:val="af8"/>
            </w:pPr>
            <w:r>
              <w:t>№ п/п</w:t>
            </w:r>
          </w:p>
        </w:tc>
        <w:tc>
          <w:tcPr>
            <w:tcW w:w="1985" w:type="dxa"/>
          </w:tcPr>
          <w:p w14:paraId="71D8397F" w14:textId="77777777" w:rsidR="00055F3F" w:rsidRPr="00BC0471" w:rsidRDefault="00055F3F" w:rsidP="00580971">
            <w:pPr>
              <w:pStyle w:val="af8"/>
            </w:pPr>
            <w:r>
              <w:t>Название или иконка</w:t>
            </w:r>
          </w:p>
        </w:tc>
        <w:tc>
          <w:tcPr>
            <w:tcW w:w="2159" w:type="dxa"/>
          </w:tcPr>
          <w:p w14:paraId="0F229F5F" w14:textId="77777777" w:rsidR="00055F3F" w:rsidRPr="00BC0471" w:rsidRDefault="00055F3F" w:rsidP="00580971">
            <w:pPr>
              <w:pStyle w:val="af8"/>
            </w:pPr>
            <w:r>
              <w:t>Номер на макете</w:t>
            </w:r>
          </w:p>
        </w:tc>
        <w:tc>
          <w:tcPr>
            <w:tcW w:w="1784" w:type="dxa"/>
          </w:tcPr>
          <w:p w14:paraId="3E48B815" w14:textId="77777777" w:rsidR="00055F3F" w:rsidRPr="00BC0471" w:rsidRDefault="00055F3F" w:rsidP="00580971">
            <w:pPr>
              <w:pStyle w:val="af8"/>
            </w:pPr>
            <w:r w:rsidRPr="00BC0471">
              <w:t>Hint</w:t>
            </w:r>
          </w:p>
        </w:tc>
        <w:tc>
          <w:tcPr>
            <w:tcW w:w="2503" w:type="dxa"/>
          </w:tcPr>
          <w:p w14:paraId="06CADCCB" w14:textId="77777777" w:rsidR="00055F3F" w:rsidRDefault="00055F3F" w:rsidP="00580971">
            <w:pPr>
              <w:pStyle w:val="af8"/>
            </w:pPr>
            <w:r>
              <w:t>Бизнес-описание,</w:t>
            </w:r>
            <w:r>
              <w:br/>
              <w:t>ограничения по доступности</w:t>
            </w:r>
          </w:p>
        </w:tc>
      </w:tr>
      <w:tr w:rsidR="00055F3F" w14:paraId="2C432831" w14:textId="77777777" w:rsidTr="000C7493">
        <w:tc>
          <w:tcPr>
            <w:tcW w:w="817" w:type="dxa"/>
          </w:tcPr>
          <w:p w14:paraId="1C3AB055" w14:textId="77777777" w:rsidR="00055F3F" w:rsidRPr="00BC0471" w:rsidRDefault="00055F3F" w:rsidP="009A1128">
            <w:pPr>
              <w:pStyle w:val="afa"/>
              <w:numPr>
                <w:ilvl w:val="0"/>
                <w:numId w:val="12"/>
              </w:numPr>
              <w:rPr>
                <w:rStyle w:val="af9"/>
              </w:rPr>
            </w:pPr>
          </w:p>
        </w:tc>
        <w:tc>
          <w:tcPr>
            <w:tcW w:w="1985" w:type="dxa"/>
            <w:vAlign w:val="center"/>
          </w:tcPr>
          <w:p w14:paraId="128B6F58" w14:textId="77777777" w:rsidR="00055F3F" w:rsidRDefault="00055F3F" w:rsidP="000C7493">
            <w:pPr>
              <w:ind w:right="565"/>
              <w:jc w:val="left"/>
            </w:pPr>
            <w:r>
              <w:rPr>
                <w:noProof/>
              </w:rPr>
              <w:drawing>
                <wp:inline distT="0" distB="0" distL="0" distR="0" wp14:anchorId="7711ED90" wp14:editId="05D3AB32">
                  <wp:extent cx="238158" cy="238158"/>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чать.png"/>
                          <pic:cNvPicPr/>
                        </pic:nvPicPr>
                        <pic:blipFill>
                          <a:blip r:embed="rId48">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tc>
        <w:tc>
          <w:tcPr>
            <w:tcW w:w="2159" w:type="dxa"/>
            <w:vAlign w:val="center"/>
          </w:tcPr>
          <w:p w14:paraId="0A3B3ADE" w14:textId="77777777" w:rsidR="00055F3F" w:rsidRDefault="00055F3F" w:rsidP="000C7493">
            <w:pPr>
              <w:ind w:left="0" w:right="565" w:firstLine="0"/>
              <w:jc w:val="left"/>
            </w:pPr>
            <w:r>
              <w:t>16</w:t>
            </w:r>
          </w:p>
        </w:tc>
        <w:tc>
          <w:tcPr>
            <w:tcW w:w="1784" w:type="dxa"/>
            <w:vAlign w:val="center"/>
          </w:tcPr>
          <w:p w14:paraId="1D4E1D75" w14:textId="77777777" w:rsidR="00055F3F" w:rsidRDefault="00055F3F" w:rsidP="000C7493">
            <w:pPr>
              <w:ind w:left="0" w:right="565" w:firstLine="0"/>
              <w:jc w:val="left"/>
            </w:pPr>
          </w:p>
        </w:tc>
        <w:tc>
          <w:tcPr>
            <w:tcW w:w="2503" w:type="dxa"/>
          </w:tcPr>
          <w:p w14:paraId="58CCDDEE" w14:textId="77777777" w:rsidR="00055F3F" w:rsidRDefault="00D60393" w:rsidP="00EF57F5">
            <w:pPr>
              <w:tabs>
                <w:tab w:val="left" w:pos="2236"/>
              </w:tabs>
              <w:ind w:left="0" w:firstLine="0"/>
            </w:pPr>
            <w:r>
              <w:t xml:space="preserve">Печать документа. Кнопка активна по умолчанию. При нажатии на кнопку открывается список </w:t>
            </w:r>
            <w:r w:rsidR="00EF57F5">
              <w:t xml:space="preserve">видов </w:t>
            </w:r>
            <w:r>
              <w:t>печати:</w:t>
            </w:r>
          </w:p>
          <w:p w14:paraId="466AD7CA" w14:textId="77777777" w:rsidR="00EF57F5" w:rsidRDefault="00D60393" w:rsidP="00650D72">
            <w:pPr>
              <w:pStyle w:val="a"/>
              <w:numPr>
                <w:ilvl w:val="0"/>
                <w:numId w:val="38"/>
              </w:numPr>
              <w:tabs>
                <w:tab w:val="left" w:pos="2236"/>
              </w:tabs>
              <w:ind w:left="376"/>
            </w:pPr>
            <w:r>
              <w:t xml:space="preserve">Печать </w:t>
            </w:r>
            <w:r w:rsidR="00EF57F5">
              <w:t>выписки</w:t>
            </w:r>
          </w:p>
          <w:p w14:paraId="0BE5428B" w14:textId="77777777" w:rsidR="00EF57F5" w:rsidRDefault="00EF57F5" w:rsidP="00650D72">
            <w:pPr>
              <w:pStyle w:val="a"/>
              <w:numPr>
                <w:ilvl w:val="0"/>
                <w:numId w:val="38"/>
              </w:numPr>
              <w:tabs>
                <w:tab w:val="left" w:pos="2236"/>
              </w:tabs>
              <w:ind w:left="376"/>
            </w:pPr>
            <w:r>
              <w:t>Печать выписки с приложениями</w:t>
            </w:r>
          </w:p>
          <w:p w14:paraId="75368005" w14:textId="77777777" w:rsidR="00EF57F5" w:rsidRDefault="00EF57F5" w:rsidP="00650D72">
            <w:pPr>
              <w:pStyle w:val="a"/>
              <w:numPr>
                <w:ilvl w:val="0"/>
                <w:numId w:val="38"/>
              </w:numPr>
              <w:tabs>
                <w:tab w:val="left" w:pos="2236"/>
              </w:tabs>
              <w:ind w:left="376"/>
            </w:pPr>
            <w:r>
              <w:t>Печать расширенной выписки</w:t>
            </w:r>
          </w:p>
          <w:p w14:paraId="46DA427E" w14:textId="77777777" w:rsidR="00EF57F5" w:rsidRDefault="00EF57F5" w:rsidP="00650D72">
            <w:pPr>
              <w:pStyle w:val="a"/>
              <w:numPr>
                <w:ilvl w:val="0"/>
                <w:numId w:val="38"/>
              </w:numPr>
              <w:tabs>
                <w:tab w:val="left" w:pos="2236"/>
              </w:tabs>
              <w:ind w:left="376"/>
            </w:pPr>
            <w:r>
              <w:t>Печать приложения</w:t>
            </w:r>
          </w:p>
          <w:p w14:paraId="3E35AD39" w14:textId="77777777" w:rsidR="00EF57F5" w:rsidRPr="00EF57F5" w:rsidRDefault="00EF57F5" w:rsidP="00EF57F5">
            <w:pPr>
              <w:tabs>
                <w:tab w:val="left" w:pos="2236"/>
              </w:tabs>
              <w:ind w:left="16" w:firstLine="0"/>
            </w:pPr>
            <w:r>
              <w:lastRenderedPageBreak/>
              <w:t>После выбора вида печати в новой вкладке</w:t>
            </w:r>
            <w:r w:rsidRPr="00EF57F5">
              <w:t xml:space="preserve"> </w:t>
            </w:r>
            <w:r>
              <w:t xml:space="preserve">открывается документ в формате </w:t>
            </w:r>
            <w:r>
              <w:rPr>
                <w:lang w:val="en-US"/>
              </w:rPr>
              <w:t>PDF</w:t>
            </w:r>
            <w:r>
              <w:t xml:space="preserve"> для печати.</w:t>
            </w:r>
          </w:p>
        </w:tc>
      </w:tr>
      <w:tr w:rsidR="00055F3F" w14:paraId="47F7C5B6" w14:textId="77777777" w:rsidTr="000C7493">
        <w:tc>
          <w:tcPr>
            <w:tcW w:w="817" w:type="dxa"/>
          </w:tcPr>
          <w:p w14:paraId="2769BA64" w14:textId="77777777" w:rsidR="00055F3F" w:rsidRPr="00BC0471" w:rsidRDefault="00055F3F" w:rsidP="009A1128">
            <w:pPr>
              <w:pStyle w:val="afa"/>
              <w:numPr>
                <w:ilvl w:val="0"/>
                <w:numId w:val="12"/>
              </w:numPr>
              <w:rPr>
                <w:rStyle w:val="af9"/>
              </w:rPr>
            </w:pPr>
          </w:p>
        </w:tc>
        <w:tc>
          <w:tcPr>
            <w:tcW w:w="1985" w:type="dxa"/>
            <w:vAlign w:val="center"/>
          </w:tcPr>
          <w:p w14:paraId="1E2058F6" w14:textId="77777777" w:rsidR="00055F3F" w:rsidRDefault="00055F3F" w:rsidP="000C7493">
            <w:pPr>
              <w:ind w:right="565"/>
              <w:jc w:val="left"/>
            </w:pPr>
            <w:r>
              <w:rPr>
                <w:noProof/>
              </w:rPr>
              <w:drawing>
                <wp:inline distT="0" distB="0" distL="0" distR="0" wp14:anchorId="245B56A3" wp14:editId="5F176AE7">
                  <wp:extent cx="257143" cy="247619"/>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7143" cy="247619"/>
                          </a:xfrm>
                          <a:prstGeom prst="rect">
                            <a:avLst/>
                          </a:prstGeom>
                        </pic:spPr>
                      </pic:pic>
                    </a:graphicData>
                  </a:graphic>
                </wp:inline>
              </w:drawing>
            </w:r>
          </w:p>
        </w:tc>
        <w:tc>
          <w:tcPr>
            <w:tcW w:w="2159" w:type="dxa"/>
            <w:vAlign w:val="center"/>
          </w:tcPr>
          <w:p w14:paraId="5A01858B" w14:textId="77777777" w:rsidR="00055F3F" w:rsidRDefault="00055F3F" w:rsidP="000C7493">
            <w:pPr>
              <w:ind w:left="0" w:right="565" w:firstLine="0"/>
              <w:jc w:val="left"/>
            </w:pPr>
            <w:r>
              <w:t>17</w:t>
            </w:r>
          </w:p>
        </w:tc>
        <w:tc>
          <w:tcPr>
            <w:tcW w:w="1784" w:type="dxa"/>
            <w:vAlign w:val="center"/>
          </w:tcPr>
          <w:p w14:paraId="076D1DD6" w14:textId="77777777" w:rsidR="00055F3F" w:rsidRPr="00D60393" w:rsidRDefault="00A3605C" w:rsidP="000C7493">
            <w:pPr>
              <w:ind w:left="0" w:right="565" w:firstLine="0"/>
              <w:jc w:val="left"/>
            </w:pPr>
            <w:r>
              <w:t xml:space="preserve">Печать в </w:t>
            </w:r>
            <w:r w:rsidRPr="00D60393">
              <w:t>XLS</w:t>
            </w:r>
          </w:p>
        </w:tc>
        <w:tc>
          <w:tcPr>
            <w:tcW w:w="2503" w:type="dxa"/>
          </w:tcPr>
          <w:p w14:paraId="001E4348" w14:textId="77777777" w:rsidR="00EF57F5" w:rsidRDefault="00EF57F5" w:rsidP="00EF57F5">
            <w:pPr>
              <w:tabs>
                <w:tab w:val="left" w:pos="2236"/>
              </w:tabs>
              <w:ind w:left="0" w:firstLine="0"/>
            </w:pPr>
            <w:r>
              <w:t xml:space="preserve">Печать документа в формате </w:t>
            </w:r>
            <w:r>
              <w:rPr>
                <w:lang w:val="en-US"/>
              </w:rPr>
              <w:t>XLS</w:t>
            </w:r>
            <w:r>
              <w:t>. Кнопка активна по умолчанию. При нажатии на кнопку открывается список видов печати:</w:t>
            </w:r>
          </w:p>
          <w:p w14:paraId="2407DEE6" w14:textId="77777777" w:rsidR="00EF57F5" w:rsidRDefault="00EF57F5" w:rsidP="00650D72">
            <w:pPr>
              <w:pStyle w:val="a"/>
              <w:numPr>
                <w:ilvl w:val="0"/>
                <w:numId w:val="38"/>
              </w:numPr>
              <w:tabs>
                <w:tab w:val="left" w:pos="2236"/>
              </w:tabs>
              <w:ind w:left="376"/>
            </w:pPr>
            <w:r>
              <w:t>Печать выписки</w:t>
            </w:r>
          </w:p>
          <w:p w14:paraId="5CFEEACE" w14:textId="77777777" w:rsidR="00EF57F5" w:rsidRDefault="00EF57F5" w:rsidP="00650D72">
            <w:pPr>
              <w:pStyle w:val="a"/>
              <w:numPr>
                <w:ilvl w:val="0"/>
                <w:numId w:val="38"/>
              </w:numPr>
              <w:tabs>
                <w:tab w:val="left" w:pos="2236"/>
              </w:tabs>
              <w:ind w:left="376"/>
            </w:pPr>
            <w:r>
              <w:t>Печать выписки с приложениями</w:t>
            </w:r>
          </w:p>
          <w:p w14:paraId="3A82D37A" w14:textId="77777777" w:rsidR="00055F3F" w:rsidRPr="00EF57F5" w:rsidRDefault="00EF57F5" w:rsidP="00EF57F5">
            <w:pPr>
              <w:ind w:left="0" w:firstLine="0"/>
            </w:pPr>
            <w:r>
              <w:t xml:space="preserve">При нажатии на одной из действий списка скачивается файл в формате </w:t>
            </w:r>
            <w:r>
              <w:rPr>
                <w:lang w:val="en-US"/>
              </w:rPr>
              <w:t>XLS</w:t>
            </w:r>
            <w:r>
              <w:t>.</w:t>
            </w:r>
          </w:p>
        </w:tc>
      </w:tr>
      <w:tr w:rsidR="00055F3F" w14:paraId="15D347BF" w14:textId="77777777" w:rsidTr="000C7493">
        <w:tc>
          <w:tcPr>
            <w:tcW w:w="817" w:type="dxa"/>
          </w:tcPr>
          <w:p w14:paraId="0768C185" w14:textId="77777777" w:rsidR="00055F3F" w:rsidRPr="00BC0471" w:rsidRDefault="00055F3F" w:rsidP="009A1128">
            <w:pPr>
              <w:pStyle w:val="afa"/>
              <w:numPr>
                <w:ilvl w:val="0"/>
                <w:numId w:val="12"/>
              </w:numPr>
              <w:rPr>
                <w:rStyle w:val="af9"/>
              </w:rPr>
            </w:pPr>
          </w:p>
        </w:tc>
        <w:tc>
          <w:tcPr>
            <w:tcW w:w="1985" w:type="dxa"/>
            <w:vAlign w:val="center"/>
          </w:tcPr>
          <w:p w14:paraId="58D4BC18" w14:textId="77777777" w:rsidR="00055F3F" w:rsidRDefault="00055F3F" w:rsidP="000C7493">
            <w:pPr>
              <w:ind w:right="565"/>
              <w:jc w:val="left"/>
              <w:rPr>
                <w:noProof/>
              </w:rPr>
            </w:pPr>
            <w:r>
              <w:rPr>
                <w:noProof/>
              </w:rPr>
              <w:drawing>
                <wp:inline distT="0" distB="0" distL="0" distR="0" wp14:anchorId="206D08E5" wp14:editId="11FAFF07">
                  <wp:extent cx="238095" cy="247619"/>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8095" cy="247619"/>
                          </a:xfrm>
                          <a:prstGeom prst="rect">
                            <a:avLst/>
                          </a:prstGeom>
                        </pic:spPr>
                      </pic:pic>
                    </a:graphicData>
                  </a:graphic>
                </wp:inline>
              </w:drawing>
            </w:r>
          </w:p>
        </w:tc>
        <w:tc>
          <w:tcPr>
            <w:tcW w:w="2159" w:type="dxa"/>
            <w:vAlign w:val="center"/>
          </w:tcPr>
          <w:p w14:paraId="7440C812" w14:textId="77777777" w:rsidR="00055F3F" w:rsidRDefault="00055F3F" w:rsidP="000C7493">
            <w:pPr>
              <w:ind w:left="0" w:right="565" w:firstLine="0"/>
              <w:jc w:val="left"/>
            </w:pPr>
            <w:r>
              <w:t>18</w:t>
            </w:r>
          </w:p>
        </w:tc>
        <w:tc>
          <w:tcPr>
            <w:tcW w:w="1784" w:type="dxa"/>
            <w:vAlign w:val="center"/>
          </w:tcPr>
          <w:p w14:paraId="74485532" w14:textId="77777777" w:rsidR="00055F3F" w:rsidRPr="000D7837" w:rsidRDefault="000D7837" w:rsidP="000C7493">
            <w:pPr>
              <w:ind w:left="0" w:right="565" w:firstLine="0"/>
              <w:jc w:val="left"/>
            </w:pPr>
            <w:r>
              <w:t xml:space="preserve">Печать в </w:t>
            </w:r>
            <w:r w:rsidRPr="00D60393">
              <w:t>word</w:t>
            </w:r>
          </w:p>
        </w:tc>
        <w:tc>
          <w:tcPr>
            <w:tcW w:w="2503" w:type="dxa"/>
          </w:tcPr>
          <w:p w14:paraId="15F94658" w14:textId="77777777" w:rsidR="00EF57F5" w:rsidRDefault="00EF57F5" w:rsidP="00EF57F5">
            <w:pPr>
              <w:tabs>
                <w:tab w:val="left" w:pos="2236"/>
              </w:tabs>
              <w:ind w:left="0" w:firstLine="0"/>
            </w:pPr>
            <w:r>
              <w:t xml:space="preserve">Печать документа в формате </w:t>
            </w:r>
            <w:r>
              <w:rPr>
                <w:lang w:val="en-US"/>
              </w:rPr>
              <w:t>DOC</w:t>
            </w:r>
            <w:r>
              <w:t>. Кнопка активна по умолчанию. При нажатии на кнопку открывается список видов печати:</w:t>
            </w:r>
          </w:p>
          <w:p w14:paraId="170C5618" w14:textId="77777777" w:rsidR="00EF57F5" w:rsidRDefault="00EF57F5" w:rsidP="00650D72">
            <w:pPr>
              <w:pStyle w:val="a"/>
              <w:numPr>
                <w:ilvl w:val="0"/>
                <w:numId w:val="38"/>
              </w:numPr>
              <w:tabs>
                <w:tab w:val="left" w:pos="2236"/>
              </w:tabs>
              <w:ind w:left="376"/>
            </w:pPr>
            <w:r>
              <w:t>Печать выписки</w:t>
            </w:r>
          </w:p>
          <w:p w14:paraId="4F4F8C11" w14:textId="77777777" w:rsidR="00EF57F5" w:rsidRDefault="00EF57F5" w:rsidP="00650D72">
            <w:pPr>
              <w:pStyle w:val="a"/>
              <w:numPr>
                <w:ilvl w:val="0"/>
                <w:numId w:val="38"/>
              </w:numPr>
              <w:tabs>
                <w:tab w:val="left" w:pos="2236"/>
              </w:tabs>
              <w:ind w:left="376"/>
            </w:pPr>
            <w:r>
              <w:t>Печать выписки с приложениями</w:t>
            </w:r>
          </w:p>
          <w:p w14:paraId="39BD4E9A" w14:textId="77777777" w:rsidR="00EF57F5" w:rsidRDefault="00EF57F5" w:rsidP="00650D72">
            <w:pPr>
              <w:pStyle w:val="a"/>
              <w:numPr>
                <w:ilvl w:val="0"/>
                <w:numId w:val="38"/>
              </w:numPr>
              <w:tabs>
                <w:tab w:val="left" w:pos="2236"/>
              </w:tabs>
              <w:ind w:left="376"/>
            </w:pPr>
            <w:r>
              <w:t>Печать расширенной выписки</w:t>
            </w:r>
          </w:p>
          <w:p w14:paraId="2E7D4F66" w14:textId="77777777" w:rsidR="00EF57F5" w:rsidRDefault="00EF57F5" w:rsidP="00650D72">
            <w:pPr>
              <w:pStyle w:val="a"/>
              <w:numPr>
                <w:ilvl w:val="0"/>
                <w:numId w:val="38"/>
              </w:numPr>
              <w:tabs>
                <w:tab w:val="left" w:pos="2236"/>
              </w:tabs>
              <w:ind w:left="376"/>
            </w:pPr>
            <w:r>
              <w:t>Печать приложения</w:t>
            </w:r>
          </w:p>
          <w:p w14:paraId="185BD3A6" w14:textId="77777777" w:rsidR="00055F3F" w:rsidRDefault="00EF57F5" w:rsidP="00792CFE">
            <w:pPr>
              <w:ind w:left="0" w:firstLine="0"/>
            </w:pPr>
            <w:r>
              <w:t xml:space="preserve">При нажатии на одно из действий списка скачивается файл в формате </w:t>
            </w:r>
            <w:r>
              <w:rPr>
                <w:lang w:val="en-US"/>
              </w:rPr>
              <w:t>DOC</w:t>
            </w:r>
            <w:r>
              <w:t>.</w:t>
            </w:r>
          </w:p>
        </w:tc>
      </w:tr>
      <w:tr w:rsidR="00055F3F" w14:paraId="04242080" w14:textId="77777777" w:rsidTr="000C7493">
        <w:tc>
          <w:tcPr>
            <w:tcW w:w="817" w:type="dxa"/>
          </w:tcPr>
          <w:p w14:paraId="657425F4" w14:textId="77777777" w:rsidR="00055F3F" w:rsidRPr="00BC0471" w:rsidRDefault="00055F3F" w:rsidP="009A1128">
            <w:pPr>
              <w:pStyle w:val="afa"/>
              <w:numPr>
                <w:ilvl w:val="0"/>
                <w:numId w:val="12"/>
              </w:numPr>
              <w:rPr>
                <w:rStyle w:val="af9"/>
              </w:rPr>
            </w:pPr>
          </w:p>
        </w:tc>
        <w:tc>
          <w:tcPr>
            <w:tcW w:w="1985" w:type="dxa"/>
            <w:vAlign w:val="center"/>
          </w:tcPr>
          <w:p w14:paraId="33E0EAFE" w14:textId="77777777" w:rsidR="00055F3F" w:rsidRDefault="00055F3F" w:rsidP="000C7493">
            <w:pPr>
              <w:ind w:right="565"/>
              <w:jc w:val="left"/>
              <w:rPr>
                <w:noProof/>
              </w:rPr>
            </w:pPr>
            <w:r>
              <w:rPr>
                <w:noProof/>
              </w:rPr>
              <w:drawing>
                <wp:inline distT="0" distB="0" distL="0" distR="0" wp14:anchorId="65166E1B" wp14:editId="288AF55A">
                  <wp:extent cx="304843" cy="276264"/>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мена действия.PNG"/>
                          <pic:cNvPicPr/>
                        </pic:nvPicPr>
                        <pic:blipFill>
                          <a:blip r:embed="rId74">
                            <a:extLst>
                              <a:ext uri="{28A0092B-C50C-407E-A947-70E740481C1C}">
                                <a14:useLocalDpi xmlns:a14="http://schemas.microsoft.com/office/drawing/2010/main" val="0"/>
                              </a:ext>
                            </a:extLst>
                          </a:blip>
                          <a:stretch>
                            <a:fillRect/>
                          </a:stretch>
                        </pic:blipFill>
                        <pic:spPr>
                          <a:xfrm>
                            <a:off x="0" y="0"/>
                            <a:ext cx="304843" cy="276264"/>
                          </a:xfrm>
                          <a:prstGeom prst="rect">
                            <a:avLst/>
                          </a:prstGeom>
                        </pic:spPr>
                      </pic:pic>
                    </a:graphicData>
                  </a:graphic>
                </wp:inline>
              </w:drawing>
            </w:r>
          </w:p>
        </w:tc>
        <w:tc>
          <w:tcPr>
            <w:tcW w:w="2159" w:type="dxa"/>
            <w:vAlign w:val="center"/>
          </w:tcPr>
          <w:p w14:paraId="56A3D495" w14:textId="77777777" w:rsidR="00055F3F" w:rsidRDefault="00055F3F" w:rsidP="000C7493">
            <w:pPr>
              <w:ind w:left="0" w:right="565" w:firstLine="0"/>
              <w:jc w:val="left"/>
            </w:pPr>
            <w:r>
              <w:t>19</w:t>
            </w:r>
          </w:p>
        </w:tc>
        <w:tc>
          <w:tcPr>
            <w:tcW w:w="1784" w:type="dxa"/>
            <w:vAlign w:val="center"/>
          </w:tcPr>
          <w:p w14:paraId="661F4ED0" w14:textId="77777777" w:rsidR="00055F3F" w:rsidRPr="000D7837" w:rsidRDefault="000D7837" w:rsidP="000C7493">
            <w:pPr>
              <w:ind w:left="0" w:right="565" w:firstLine="0"/>
              <w:jc w:val="left"/>
            </w:pPr>
            <w:r>
              <w:t>Отмена действия</w:t>
            </w:r>
          </w:p>
        </w:tc>
        <w:tc>
          <w:tcPr>
            <w:tcW w:w="2503" w:type="dxa"/>
          </w:tcPr>
          <w:p w14:paraId="5A1F76F9" w14:textId="77777777" w:rsidR="00055F3F" w:rsidRPr="00EF57F5" w:rsidRDefault="00EF57F5" w:rsidP="00D60393">
            <w:pPr>
              <w:ind w:left="0" w:right="565" w:firstLine="0"/>
            </w:pPr>
            <w:r>
              <w:t>Отмена действия. При нажатии на кнопку экранная форма документа закрывается. Отображается скроллер «Выписки».</w:t>
            </w:r>
          </w:p>
        </w:tc>
      </w:tr>
    </w:tbl>
    <w:p w14:paraId="78FF9381" w14:textId="77777777" w:rsidR="00055F3F" w:rsidRDefault="00055F3F" w:rsidP="004A3970">
      <w:pPr>
        <w:ind w:left="0" w:right="565" w:firstLine="0"/>
      </w:pPr>
    </w:p>
    <w:p w14:paraId="7FCAC73A" w14:textId="77777777" w:rsidR="00A45CDE" w:rsidRDefault="00A45CDE" w:rsidP="00A45CDE">
      <w:pPr>
        <w:pStyle w:val="af6"/>
        <w:ind w:left="0"/>
      </w:pPr>
      <w:r>
        <w:lastRenderedPageBreak/>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75" w:author="Феданкова Любовь Анатольевна" w:date="2019-10-09T12:38:00Z">
        <w:r w:rsidR="00031B2C">
          <w:rPr>
            <w:noProof/>
          </w:rPr>
          <w:t>16</w:t>
        </w:r>
      </w:ins>
      <w:del w:id="4976" w:author="Феданкова Любовь Анатольевна" w:date="2019-10-09T12:38:00Z">
        <w:r w:rsidR="00DB3D2B" w:rsidDel="00031B2C">
          <w:rPr>
            <w:noProof/>
          </w:rPr>
          <w:delText>18</w:delText>
        </w:r>
      </w:del>
      <w:r w:rsidR="00330166">
        <w:rPr>
          <w:noProof/>
        </w:rPr>
        <w:fldChar w:fldCharType="end"/>
      </w:r>
      <w:r>
        <w:t>. Макет экранной формы закладки «Заголовок» документа «Выписк</w:t>
      </w:r>
      <w:r w:rsidR="00703E94">
        <w:t>а</w:t>
      </w:r>
      <w:r>
        <w:t>» в банковской части (Валютная выписка)</w:t>
      </w:r>
    </w:p>
    <w:p w14:paraId="2149F695" w14:textId="77777777" w:rsidR="00A45CDE" w:rsidRDefault="00354A15" w:rsidP="000C7493">
      <w:pPr>
        <w:ind w:left="0" w:right="565" w:firstLine="0"/>
      </w:pPr>
      <w:r>
        <w:object w:dxaOrig="11790" w:dyaOrig="6375" w14:anchorId="75F3349D">
          <v:shape id="_x0000_i1035" type="#_x0000_t75" style="width:497.1pt;height:266.7pt" o:ole="">
            <v:imagedata r:id="rId75" o:title=""/>
          </v:shape>
          <o:OLEObject Type="Embed" ProgID="Visio.Drawing.11" ShapeID="_x0000_i1035" DrawAspect="Content" ObjectID="_1632580997" r:id="rId76"/>
        </w:object>
      </w:r>
    </w:p>
    <w:p w14:paraId="2D856502" w14:textId="77777777" w:rsidR="00810212" w:rsidRDefault="00810212" w:rsidP="00810212">
      <w:pPr>
        <w:pStyle w:val="af6"/>
        <w:ind w:left="0"/>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77" w:author="Феданкова Любовь Анатольевна" w:date="2019-10-09T12:38:00Z">
        <w:r w:rsidR="00031B2C">
          <w:rPr>
            <w:noProof/>
          </w:rPr>
          <w:t>17</w:t>
        </w:r>
      </w:ins>
      <w:del w:id="4978" w:author="Феданкова Любовь Анатольевна" w:date="2019-10-09T12:38:00Z">
        <w:r w:rsidR="00DB3D2B" w:rsidDel="00031B2C">
          <w:rPr>
            <w:noProof/>
          </w:rPr>
          <w:delText>19</w:delText>
        </w:r>
      </w:del>
      <w:r w:rsidR="00330166">
        <w:rPr>
          <w:noProof/>
        </w:rPr>
        <w:fldChar w:fldCharType="end"/>
      </w:r>
      <w:r>
        <w:t>. Поля экранной формы закладки «Заголовок» документа «Выписк</w:t>
      </w:r>
      <w:r w:rsidR="00703E94">
        <w:t>а</w:t>
      </w:r>
      <w:r>
        <w:t>» в банковской части (Валютная выписка)</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49"/>
        <w:gridCol w:w="425"/>
        <w:gridCol w:w="1280"/>
        <w:gridCol w:w="1272"/>
        <w:gridCol w:w="1417"/>
        <w:gridCol w:w="1411"/>
        <w:gridCol w:w="999"/>
      </w:tblGrid>
      <w:tr w:rsidR="00A45CDE" w14:paraId="6A891AEC" w14:textId="77777777" w:rsidTr="00BB64B9">
        <w:trPr>
          <w:cantSplit/>
          <w:trHeight w:val="2156"/>
          <w:tblHeader/>
        </w:trPr>
        <w:tc>
          <w:tcPr>
            <w:tcW w:w="568" w:type="dxa"/>
            <w:vAlign w:val="center"/>
          </w:tcPr>
          <w:p w14:paraId="7180BE03" w14:textId="77777777" w:rsidR="00A45CDE" w:rsidRDefault="00A45CDE" w:rsidP="00810212">
            <w:pPr>
              <w:pStyle w:val="af8"/>
              <w:rPr>
                <w:rStyle w:val="af9"/>
                <w:b/>
              </w:rPr>
            </w:pPr>
            <w:r>
              <w:t>№ п/п</w:t>
            </w:r>
          </w:p>
        </w:tc>
        <w:tc>
          <w:tcPr>
            <w:tcW w:w="1276" w:type="dxa"/>
            <w:vAlign w:val="center"/>
          </w:tcPr>
          <w:p w14:paraId="73067372" w14:textId="77777777" w:rsidR="00A45CDE" w:rsidRDefault="00A45CDE" w:rsidP="00810212">
            <w:pPr>
              <w:pStyle w:val="af8"/>
            </w:pPr>
            <w:r>
              <w:t xml:space="preserve">Наименование поля </w:t>
            </w:r>
            <w:r w:rsidRPr="00F33621">
              <w:t>(</w:t>
            </w:r>
            <w:r>
              <w:rPr>
                <w:lang w:val="en-US"/>
              </w:rPr>
              <w:t>Label</w:t>
            </w:r>
            <w:r w:rsidRPr="00F33621">
              <w:t>)</w:t>
            </w:r>
            <w:r>
              <w:t>/</w:t>
            </w:r>
          </w:p>
          <w:p w14:paraId="5987CE14" w14:textId="77777777" w:rsidR="00A45CDE" w:rsidRPr="002C18CC" w:rsidRDefault="00A45CDE" w:rsidP="00810212">
            <w:pPr>
              <w:pStyle w:val="af8"/>
            </w:pPr>
            <w:r>
              <w:t xml:space="preserve">Наименование поля в дайджесте </w:t>
            </w:r>
            <w:r w:rsidRPr="0015791C">
              <w:t>(</w:t>
            </w:r>
            <w:r w:rsidRPr="0050161A">
              <w:rPr>
                <w:u w:val="single"/>
              </w:rPr>
              <w:t>если отличается</w:t>
            </w:r>
            <w:r w:rsidRPr="0015791C">
              <w:t>)</w:t>
            </w:r>
          </w:p>
        </w:tc>
        <w:tc>
          <w:tcPr>
            <w:tcW w:w="849" w:type="dxa"/>
            <w:vAlign w:val="center"/>
          </w:tcPr>
          <w:p w14:paraId="49F9C43C" w14:textId="77777777" w:rsidR="00A45CDE" w:rsidRDefault="00A45CDE" w:rsidP="00810212">
            <w:pPr>
              <w:pStyle w:val="af8"/>
            </w:pPr>
            <w:r>
              <w:t>Тип элемента управления</w:t>
            </w:r>
          </w:p>
        </w:tc>
        <w:tc>
          <w:tcPr>
            <w:tcW w:w="425" w:type="dxa"/>
            <w:textDirection w:val="btLr"/>
            <w:vAlign w:val="center"/>
          </w:tcPr>
          <w:p w14:paraId="0DEA0C04" w14:textId="77777777" w:rsidR="00A45CDE" w:rsidRDefault="00A45CDE" w:rsidP="00810212">
            <w:pPr>
              <w:pStyle w:val="af8"/>
            </w:pPr>
            <w:r>
              <w:t>Номер на макете</w:t>
            </w:r>
          </w:p>
        </w:tc>
        <w:tc>
          <w:tcPr>
            <w:tcW w:w="1280" w:type="dxa"/>
            <w:vAlign w:val="center"/>
          </w:tcPr>
          <w:p w14:paraId="66DB9D3D" w14:textId="77777777" w:rsidR="00A45CDE" w:rsidRDefault="00A45CDE" w:rsidP="00810212">
            <w:pPr>
              <w:pStyle w:val="af8"/>
            </w:pPr>
            <w:r>
              <w:t>Наименование атрибута сущности</w:t>
            </w:r>
          </w:p>
        </w:tc>
        <w:tc>
          <w:tcPr>
            <w:tcW w:w="1272" w:type="dxa"/>
            <w:vAlign w:val="center"/>
          </w:tcPr>
          <w:p w14:paraId="122C1850" w14:textId="77777777" w:rsidR="00A45CDE" w:rsidRDefault="00A45CDE" w:rsidP="00810212">
            <w:pPr>
              <w:pStyle w:val="af8"/>
            </w:pPr>
            <w:r>
              <w:t>Ограничения</w:t>
            </w:r>
            <w:r w:rsidRPr="00C53262">
              <w:t xml:space="preserve"> </w:t>
            </w:r>
            <w:r w:rsidRPr="00225EB4">
              <w:t>(в т.ч. с учетом локализации</w:t>
            </w:r>
            <w:r>
              <w:t>) размерность поля в интерфейсе</w:t>
            </w:r>
          </w:p>
        </w:tc>
        <w:tc>
          <w:tcPr>
            <w:tcW w:w="1417" w:type="dxa"/>
            <w:shd w:val="clear" w:color="auto" w:fill="auto"/>
            <w:vAlign w:val="center"/>
          </w:tcPr>
          <w:p w14:paraId="40AD5ECC" w14:textId="77777777" w:rsidR="00A45CDE" w:rsidRDefault="00A45CDE" w:rsidP="00810212">
            <w:pPr>
              <w:pStyle w:val="af8"/>
            </w:pPr>
            <w:r>
              <w:t>Подписываемое  Через «/»,</w:t>
            </w:r>
            <w:r w:rsidRPr="0015791C">
              <w:t xml:space="preserve"> </w:t>
            </w:r>
          </w:p>
          <w:p w14:paraId="561A989E" w14:textId="77777777" w:rsidR="00A45CDE" w:rsidRDefault="00A45CDE" w:rsidP="00810212">
            <w:pPr>
              <w:pStyle w:val="af8"/>
            </w:pPr>
            <w:r w:rsidRPr="0015791C">
              <w:t xml:space="preserve">если дайджесты для </w:t>
            </w:r>
          </w:p>
          <w:p w14:paraId="555DBD70" w14:textId="77777777" w:rsidR="00A45CDE" w:rsidRPr="0015791C" w:rsidRDefault="00A45CDE" w:rsidP="00810212">
            <w:pPr>
              <w:pStyle w:val="af8"/>
            </w:pPr>
            <w:r w:rsidRPr="0015791C">
              <w:t>каналов разные</w:t>
            </w:r>
          </w:p>
        </w:tc>
        <w:tc>
          <w:tcPr>
            <w:tcW w:w="1411" w:type="dxa"/>
            <w:vAlign w:val="center"/>
          </w:tcPr>
          <w:p w14:paraId="08395BF1" w14:textId="77777777" w:rsidR="00A45CDE" w:rsidRPr="00BC0471" w:rsidRDefault="00A45CDE" w:rsidP="00810212">
            <w:pPr>
              <w:pStyle w:val="af8"/>
            </w:pPr>
            <w:r>
              <w:t>Бизнес-описание, способ заполнения</w:t>
            </w:r>
            <w:r w:rsidRPr="00BC0471">
              <w:t xml:space="preserve">, </w:t>
            </w:r>
            <w:r>
              <w:t>ограничения</w:t>
            </w:r>
          </w:p>
        </w:tc>
        <w:tc>
          <w:tcPr>
            <w:tcW w:w="999" w:type="dxa"/>
            <w:vAlign w:val="center"/>
          </w:tcPr>
          <w:p w14:paraId="1B88CF65" w14:textId="77777777" w:rsidR="00A45CDE" w:rsidRPr="00C53262" w:rsidRDefault="00A45CDE" w:rsidP="00810212">
            <w:pPr>
              <w:pStyle w:val="af8"/>
            </w:pPr>
            <w:r>
              <w:rPr>
                <w:lang w:val="en-US"/>
              </w:rPr>
              <w:t>Hint</w:t>
            </w:r>
          </w:p>
        </w:tc>
      </w:tr>
      <w:tr w:rsidR="00A45CDE" w:rsidRPr="00BC0471" w14:paraId="4C13E82F" w14:textId="77777777" w:rsidTr="00BB64B9">
        <w:trPr>
          <w:cantSplit/>
        </w:trPr>
        <w:tc>
          <w:tcPr>
            <w:tcW w:w="568" w:type="dxa"/>
            <w:vAlign w:val="center"/>
          </w:tcPr>
          <w:p w14:paraId="28DAC9A5" w14:textId="77777777" w:rsidR="00A45CDE" w:rsidRDefault="00A45CDE" w:rsidP="00650D72">
            <w:pPr>
              <w:pStyle w:val="afa"/>
              <w:numPr>
                <w:ilvl w:val="0"/>
                <w:numId w:val="36"/>
              </w:numPr>
              <w:rPr>
                <w:rStyle w:val="af9"/>
              </w:rPr>
            </w:pPr>
          </w:p>
        </w:tc>
        <w:tc>
          <w:tcPr>
            <w:tcW w:w="1276" w:type="dxa"/>
            <w:vAlign w:val="center"/>
          </w:tcPr>
          <w:p w14:paraId="6C7686B8" w14:textId="77777777" w:rsidR="00A45CDE" w:rsidRPr="007E4949" w:rsidRDefault="00A45CDE" w:rsidP="00810212">
            <w:pPr>
              <w:pStyle w:val="afa"/>
            </w:pPr>
            <w:r>
              <w:t>Документ номер</w:t>
            </w:r>
          </w:p>
        </w:tc>
        <w:tc>
          <w:tcPr>
            <w:tcW w:w="849" w:type="dxa"/>
            <w:vAlign w:val="center"/>
          </w:tcPr>
          <w:p w14:paraId="1A1B4180" w14:textId="77777777" w:rsidR="00A45CDE" w:rsidRDefault="00A45CDE" w:rsidP="00810212">
            <w:pPr>
              <w:pStyle w:val="afa"/>
              <w:spacing w:beforeLines="40" w:before="96" w:afterLines="40" w:after="96"/>
              <w:jc w:val="center"/>
            </w:pPr>
          </w:p>
          <w:p w14:paraId="22AC7A55" w14:textId="77777777" w:rsidR="00A45CDE" w:rsidRPr="00EE21B5" w:rsidRDefault="00B33192" w:rsidP="00810212">
            <w:pPr>
              <w:pStyle w:val="afa"/>
              <w:spacing w:beforeLines="40" w:before="96" w:afterLines="40" w:after="96"/>
              <w:jc w:val="center"/>
            </w:pPr>
            <w:r w:rsidRPr="008A5A8E">
              <w:rPr>
                <w:color w:val="000000"/>
                <w:szCs w:val="20"/>
              </w:rPr>
              <w:t xml:space="preserve">Текстовое поле </w:t>
            </w:r>
          </w:p>
        </w:tc>
        <w:tc>
          <w:tcPr>
            <w:tcW w:w="425" w:type="dxa"/>
            <w:vAlign w:val="center"/>
          </w:tcPr>
          <w:p w14:paraId="4DDDD683" w14:textId="77777777" w:rsidR="00A45CDE" w:rsidRPr="007E4949" w:rsidRDefault="00A45CDE" w:rsidP="00810212">
            <w:pPr>
              <w:pStyle w:val="afa"/>
            </w:pPr>
            <w:r>
              <w:t>1</w:t>
            </w:r>
          </w:p>
        </w:tc>
        <w:tc>
          <w:tcPr>
            <w:tcW w:w="1280" w:type="dxa"/>
            <w:vAlign w:val="center"/>
          </w:tcPr>
          <w:p w14:paraId="527B2BF1" w14:textId="77777777" w:rsidR="00A45CDE" w:rsidRPr="0079221D" w:rsidRDefault="00A45CDE" w:rsidP="00810212">
            <w:pPr>
              <w:pStyle w:val="afa"/>
              <w:spacing w:beforeLines="40" w:before="96" w:afterLines="40" w:after="96"/>
            </w:pPr>
            <w:r>
              <w:rPr>
                <w:lang w:val="en-US"/>
              </w:rPr>
              <w:t>DOCNUMBER</w:t>
            </w:r>
          </w:p>
        </w:tc>
        <w:tc>
          <w:tcPr>
            <w:tcW w:w="1272" w:type="dxa"/>
            <w:vAlign w:val="center"/>
          </w:tcPr>
          <w:p w14:paraId="5A5199E9" w14:textId="77777777" w:rsidR="00A45CDE" w:rsidRDefault="00A45CDE" w:rsidP="00810212">
            <w:pPr>
              <w:pStyle w:val="afa"/>
              <w:spacing w:beforeLines="40" w:before="96" w:afterLines="40" w:after="96"/>
            </w:pPr>
            <w:r w:rsidRPr="00395F6B">
              <w:t>editable=false</w:t>
            </w:r>
          </w:p>
          <w:p w14:paraId="078A65ED" w14:textId="77777777" w:rsidR="00A45CDE" w:rsidRPr="00CB5957" w:rsidRDefault="00A45CDE" w:rsidP="00810212">
            <w:pPr>
              <w:pStyle w:val="afa"/>
              <w:spacing w:beforeLines="40" w:before="96" w:afterLines="40" w:after="96"/>
            </w:pPr>
            <w:r w:rsidRPr="00395F6B">
              <w:t>Только цифры 0..9, значение &gt; 0</w:t>
            </w:r>
            <w:r>
              <w:t>.</w:t>
            </w:r>
          </w:p>
        </w:tc>
        <w:tc>
          <w:tcPr>
            <w:tcW w:w="1417" w:type="dxa"/>
            <w:vAlign w:val="center"/>
          </w:tcPr>
          <w:p w14:paraId="6374E640" w14:textId="77777777" w:rsidR="00A45CDE" w:rsidRPr="00B23BD0" w:rsidRDefault="00A45CDE" w:rsidP="00810212">
            <w:pPr>
              <w:pStyle w:val="afa"/>
            </w:pPr>
          </w:p>
        </w:tc>
        <w:tc>
          <w:tcPr>
            <w:tcW w:w="1411" w:type="dxa"/>
            <w:vAlign w:val="center"/>
          </w:tcPr>
          <w:p w14:paraId="16B20516" w14:textId="77777777" w:rsidR="00A45CDE" w:rsidRPr="008672B2" w:rsidRDefault="00A45CDE" w:rsidP="00810212">
            <w:pPr>
              <w:pStyle w:val="afa"/>
              <w:spacing w:beforeLines="40" w:before="96" w:afterLines="40" w:after="96"/>
              <w:rPr>
                <w:lang w:eastAsia="en-US"/>
              </w:rPr>
            </w:pPr>
            <w:r w:rsidRPr="003B7BFE">
              <w:t>Счет №</w:t>
            </w:r>
          </w:p>
        </w:tc>
        <w:tc>
          <w:tcPr>
            <w:tcW w:w="999" w:type="dxa"/>
            <w:vAlign w:val="center"/>
          </w:tcPr>
          <w:p w14:paraId="4679DCAE" w14:textId="77777777" w:rsidR="00A45CDE" w:rsidRDefault="00A45CDE" w:rsidP="00810212">
            <w:pPr>
              <w:pStyle w:val="afa"/>
              <w:rPr>
                <w:lang w:eastAsia="en-US"/>
              </w:rPr>
            </w:pPr>
          </w:p>
        </w:tc>
      </w:tr>
      <w:tr w:rsidR="00A45CDE" w14:paraId="2E69959F" w14:textId="77777777" w:rsidTr="00BB64B9">
        <w:trPr>
          <w:cantSplit/>
        </w:trPr>
        <w:tc>
          <w:tcPr>
            <w:tcW w:w="568" w:type="dxa"/>
            <w:vAlign w:val="center"/>
          </w:tcPr>
          <w:p w14:paraId="32BF3F46" w14:textId="77777777" w:rsidR="00A45CDE" w:rsidRDefault="00A45CDE" w:rsidP="00650D72">
            <w:pPr>
              <w:pStyle w:val="afa"/>
              <w:numPr>
                <w:ilvl w:val="0"/>
                <w:numId w:val="36"/>
              </w:numPr>
              <w:rPr>
                <w:rStyle w:val="af9"/>
              </w:rPr>
            </w:pPr>
          </w:p>
        </w:tc>
        <w:tc>
          <w:tcPr>
            <w:tcW w:w="1276" w:type="dxa"/>
            <w:vAlign w:val="center"/>
          </w:tcPr>
          <w:p w14:paraId="6DEB1EFE" w14:textId="77777777" w:rsidR="00A45CDE" w:rsidRDefault="00A45CDE" w:rsidP="00810212">
            <w:pPr>
              <w:pStyle w:val="afa"/>
            </w:pPr>
            <w:r>
              <w:t>Дата</w:t>
            </w:r>
          </w:p>
        </w:tc>
        <w:tc>
          <w:tcPr>
            <w:tcW w:w="849" w:type="dxa"/>
            <w:vAlign w:val="center"/>
          </w:tcPr>
          <w:p w14:paraId="7010E9CF" w14:textId="77777777" w:rsidR="00A45CDE" w:rsidRPr="00F65495" w:rsidRDefault="00A45CDE" w:rsidP="00810212">
            <w:pPr>
              <w:pStyle w:val="afa"/>
              <w:spacing w:beforeLines="40" w:before="96" w:afterLines="40" w:after="96"/>
              <w:jc w:val="center"/>
            </w:pPr>
            <w:r w:rsidRPr="008A5A8E">
              <w:t>dateField</w:t>
            </w:r>
          </w:p>
        </w:tc>
        <w:tc>
          <w:tcPr>
            <w:tcW w:w="425" w:type="dxa"/>
            <w:vAlign w:val="center"/>
          </w:tcPr>
          <w:p w14:paraId="53E6ADFF" w14:textId="77777777" w:rsidR="00A45CDE" w:rsidRDefault="00A45CDE" w:rsidP="00810212">
            <w:pPr>
              <w:pStyle w:val="afa"/>
            </w:pPr>
            <w:r>
              <w:t>2</w:t>
            </w:r>
          </w:p>
        </w:tc>
        <w:tc>
          <w:tcPr>
            <w:tcW w:w="1280" w:type="dxa"/>
            <w:vAlign w:val="center"/>
          </w:tcPr>
          <w:p w14:paraId="53ADFCF5" w14:textId="77777777" w:rsidR="00A45CDE" w:rsidRPr="00395F6B" w:rsidRDefault="00A45CDE" w:rsidP="00810212">
            <w:pPr>
              <w:pStyle w:val="afa"/>
            </w:pPr>
            <w:r>
              <w:rPr>
                <w:lang w:val="en-US"/>
              </w:rPr>
              <w:t>FROM</w:t>
            </w:r>
            <w:r w:rsidRPr="00395F6B">
              <w:t>DATE</w:t>
            </w:r>
          </w:p>
        </w:tc>
        <w:tc>
          <w:tcPr>
            <w:tcW w:w="1272" w:type="dxa"/>
            <w:vAlign w:val="center"/>
          </w:tcPr>
          <w:p w14:paraId="54CE1D5E" w14:textId="77777777" w:rsidR="00A45CDE" w:rsidRDefault="00A45CDE" w:rsidP="00810212">
            <w:pPr>
              <w:pStyle w:val="afa"/>
            </w:pPr>
            <w:r w:rsidRPr="00395F6B">
              <w:t>editable=false</w:t>
            </w:r>
          </w:p>
          <w:p w14:paraId="02497B3D" w14:textId="77777777" w:rsidR="00A45CDE" w:rsidRPr="00711D8E" w:rsidRDefault="00A45CDE" w:rsidP="00810212">
            <w:pPr>
              <w:pStyle w:val="afa"/>
            </w:pPr>
            <w:r w:rsidRPr="00395F6B">
              <w:t>Формат ДД.ММ.ГГГГ, допустимо непустое значение</w:t>
            </w:r>
            <w:r>
              <w:t>.</w:t>
            </w:r>
          </w:p>
        </w:tc>
        <w:tc>
          <w:tcPr>
            <w:tcW w:w="1417" w:type="dxa"/>
            <w:vAlign w:val="center"/>
          </w:tcPr>
          <w:p w14:paraId="58098FB3" w14:textId="77777777" w:rsidR="00A45CDE" w:rsidRDefault="00A45CDE" w:rsidP="00810212">
            <w:pPr>
              <w:pStyle w:val="afa"/>
            </w:pPr>
          </w:p>
        </w:tc>
        <w:tc>
          <w:tcPr>
            <w:tcW w:w="1411" w:type="dxa"/>
            <w:vAlign w:val="center"/>
          </w:tcPr>
          <w:p w14:paraId="01DABD3F" w14:textId="77777777" w:rsidR="00A45CDE" w:rsidRPr="00202AEE" w:rsidRDefault="00A45CDE" w:rsidP="00810212">
            <w:pPr>
              <w:pStyle w:val="afa"/>
              <w:spacing w:beforeLines="40" w:before="96" w:afterLines="40" w:after="96"/>
              <w:rPr>
                <w:b/>
                <w:lang w:eastAsia="en-US"/>
              </w:rPr>
            </w:pPr>
            <w:r w:rsidRPr="00E342A4">
              <w:t>БИК банка клиента</w:t>
            </w:r>
          </w:p>
        </w:tc>
        <w:tc>
          <w:tcPr>
            <w:tcW w:w="999" w:type="dxa"/>
            <w:vAlign w:val="center"/>
          </w:tcPr>
          <w:p w14:paraId="3F9ABDA1" w14:textId="77777777" w:rsidR="00A45CDE" w:rsidRDefault="00A45CDE" w:rsidP="00810212">
            <w:pPr>
              <w:pStyle w:val="afa"/>
            </w:pPr>
          </w:p>
        </w:tc>
      </w:tr>
      <w:tr w:rsidR="00A45CDE" w14:paraId="43F6B0DE" w14:textId="77777777" w:rsidTr="00BB64B9">
        <w:trPr>
          <w:cantSplit/>
        </w:trPr>
        <w:tc>
          <w:tcPr>
            <w:tcW w:w="568" w:type="dxa"/>
            <w:vAlign w:val="center"/>
          </w:tcPr>
          <w:p w14:paraId="239DADDC" w14:textId="77777777" w:rsidR="00A45CDE" w:rsidRDefault="00A45CDE" w:rsidP="00650D72">
            <w:pPr>
              <w:pStyle w:val="afa"/>
              <w:numPr>
                <w:ilvl w:val="0"/>
                <w:numId w:val="36"/>
              </w:numPr>
              <w:rPr>
                <w:rStyle w:val="af9"/>
              </w:rPr>
            </w:pPr>
          </w:p>
        </w:tc>
        <w:tc>
          <w:tcPr>
            <w:tcW w:w="1276" w:type="dxa"/>
            <w:vAlign w:val="center"/>
          </w:tcPr>
          <w:p w14:paraId="73239421" w14:textId="77777777" w:rsidR="00A45CDE" w:rsidRDefault="00A45CDE" w:rsidP="00810212">
            <w:pPr>
              <w:pStyle w:val="afa"/>
            </w:pPr>
            <w:r>
              <w:t>Данные актуальны на</w:t>
            </w:r>
          </w:p>
        </w:tc>
        <w:tc>
          <w:tcPr>
            <w:tcW w:w="849" w:type="dxa"/>
            <w:vAlign w:val="center"/>
          </w:tcPr>
          <w:p w14:paraId="36F6B392" w14:textId="77777777" w:rsidR="00A45CDE" w:rsidRPr="00523DCB" w:rsidRDefault="00B33192"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3153AC00" w14:textId="77777777" w:rsidR="00A45CDE" w:rsidRDefault="00A45CDE" w:rsidP="00810212">
            <w:pPr>
              <w:pStyle w:val="afa"/>
            </w:pPr>
            <w:r>
              <w:t>3</w:t>
            </w:r>
          </w:p>
        </w:tc>
        <w:tc>
          <w:tcPr>
            <w:tcW w:w="1280" w:type="dxa"/>
            <w:vAlign w:val="center"/>
          </w:tcPr>
          <w:p w14:paraId="71FA4C2C" w14:textId="77777777" w:rsidR="00A45CDE" w:rsidRPr="00395F6B" w:rsidRDefault="00A45CDE" w:rsidP="00810212">
            <w:pPr>
              <w:pStyle w:val="afa"/>
            </w:pPr>
            <w:r w:rsidRPr="00EB59B0">
              <w:t>ACCEPTDATE</w:t>
            </w:r>
          </w:p>
        </w:tc>
        <w:tc>
          <w:tcPr>
            <w:tcW w:w="1272" w:type="dxa"/>
            <w:vAlign w:val="center"/>
          </w:tcPr>
          <w:p w14:paraId="2A491B76" w14:textId="77777777" w:rsidR="00A45CDE" w:rsidRDefault="00A45CDE" w:rsidP="00810212">
            <w:pPr>
              <w:pStyle w:val="afa"/>
            </w:pPr>
            <w:r w:rsidRPr="00395F6B">
              <w:t>editable=false</w:t>
            </w:r>
          </w:p>
          <w:p w14:paraId="51AF51DC" w14:textId="77777777" w:rsidR="00A45CDE" w:rsidRPr="00711D8E" w:rsidRDefault="00A45CDE" w:rsidP="00810212">
            <w:pPr>
              <w:pStyle w:val="afa"/>
            </w:pPr>
            <w:r w:rsidRPr="00EB59B0">
              <w:t>Формат: ДД.ММ.ГГГГ ЧЧ:ММ:СС</w:t>
            </w:r>
          </w:p>
        </w:tc>
        <w:tc>
          <w:tcPr>
            <w:tcW w:w="1417" w:type="dxa"/>
            <w:vAlign w:val="center"/>
          </w:tcPr>
          <w:p w14:paraId="4DE45683" w14:textId="77777777" w:rsidR="00A45CDE" w:rsidRPr="000F0ED0" w:rsidRDefault="00A45CDE" w:rsidP="00810212">
            <w:pPr>
              <w:pStyle w:val="afa"/>
            </w:pPr>
          </w:p>
        </w:tc>
        <w:tc>
          <w:tcPr>
            <w:tcW w:w="1411" w:type="dxa"/>
            <w:vAlign w:val="center"/>
          </w:tcPr>
          <w:p w14:paraId="4BD7C784" w14:textId="77777777" w:rsidR="00A45CDE" w:rsidRDefault="00A45CDE" w:rsidP="00810212">
            <w:pPr>
              <w:pStyle w:val="afa"/>
              <w:spacing w:beforeLines="40" w:before="96" w:afterLines="40" w:after="96"/>
            </w:pPr>
            <w:r w:rsidRPr="00F02D11">
              <w:t>Наименование и месторасположение банка клиента</w:t>
            </w:r>
            <w:r>
              <w:t>.</w:t>
            </w:r>
          </w:p>
          <w:p w14:paraId="300DEA52" w14:textId="77777777" w:rsidR="00A45CDE" w:rsidRPr="00861C94" w:rsidRDefault="00A45CDE" w:rsidP="00810212">
            <w:pPr>
              <w:pStyle w:val="afa"/>
              <w:spacing w:beforeLines="40" w:before="96" w:afterLines="40" w:after="96"/>
              <w:rPr>
                <w:lang w:eastAsia="en-US"/>
              </w:rPr>
            </w:pPr>
            <w:r>
              <w:t>Заполняется из справочника БИК РФ по БИКу счета</w:t>
            </w:r>
          </w:p>
        </w:tc>
        <w:tc>
          <w:tcPr>
            <w:tcW w:w="999" w:type="dxa"/>
            <w:vAlign w:val="center"/>
          </w:tcPr>
          <w:p w14:paraId="20E31DB0" w14:textId="77777777" w:rsidR="00A45CDE" w:rsidRDefault="00A45CDE" w:rsidP="00810212">
            <w:pPr>
              <w:pStyle w:val="afa"/>
            </w:pPr>
          </w:p>
        </w:tc>
      </w:tr>
      <w:tr w:rsidR="00A45CDE" w14:paraId="0821C93A" w14:textId="77777777" w:rsidTr="00BB64B9">
        <w:trPr>
          <w:cantSplit/>
        </w:trPr>
        <w:tc>
          <w:tcPr>
            <w:tcW w:w="568" w:type="dxa"/>
            <w:vAlign w:val="center"/>
          </w:tcPr>
          <w:p w14:paraId="69EC1CDF" w14:textId="77777777" w:rsidR="00A45CDE" w:rsidRDefault="00A45CDE" w:rsidP="00650D72">
            <w:pPr>
              <w:pStyle w:val="afa"/>
              <w:numPr>
                <w:ilvl w:val="0"/>
                <w:numId w:val="36"/>
              </w:numPr>
              <w:rPr>
                <w:rStyle w:val="af9"/>
              </w:rPr>
            </w:pPr>
          </w:p>
        </w:tc>
        <w:tc>
          <w:tcPr>
            <w:tcW w:w="1276" w:type="dxa"/>
            <w:vAlign w:val="center"/>
          </w:tcPr>
          <w:p w14:paraId="221C8A41" w14:textId="77777777" w:rsidR="00A45CDE" w:rsidRDefault="00A45CDE" w:rsidP="00810212">
            <w:pPr>
              <w:pStyle w:val="afa"/>
            </w:pPr>
            <w:r>
              <w:t>Счёт №</w:t>
            </w:r>
          </w:p>
        </w:tc>
        <w:tc>
          <w:tcPr>
            <w:tcW w:w="849" w:type="dxa"/>
            <w:vAlign w:val="center"/>
          </w:tcPr>
          <w:p w14:paraId="3BF0A107" w14:textId="77777777" w:rsidR="00A45CDE" w:rsidRDefault="00A45CDE" w:rsidP="00810212">
            <w:pPr>
              <w:pStyle w:val="afa"/>
              <w:spacing w:beforeLines="40" w:before="96" w:afterLines="40" w:after="96"/>
              <w:jc w:val="center"/>
            </w:pPr>
          </w:p>
          <w:p w14:paraId="195E52FA" w14:textId="77777777" w:rsidR="00A45CDE" w:rsidRPr="00EE21B5" w:rsidRDefault="00B33192" w:rsidP="00810212">
            <w:pPr>
              <w:pStyle w:val="afa"/>
              <w:spacing w:beforeLines="40" w:before="96" w:afterLines="40" w:after="96"/>
              <w:jc w:val="center"/>
            </w:pPr>
            <w:r w:rsidRPr="008A5A8E">
              <w:rPr>
                <w:color w:val="000000"/>
                <w:szCs w:val="20"/>
              </w:rPr>
              <w:t xml:space="preserve">Текстовое поле </w:t>
            </w:r>
          </w:p>
        </w:tc>
        <w:tc>
          <w:tcPr>
            <w:tcW w:w="425" w:type="dxa"/>
            <w:vAlign w:val="center"/>
          </w:tcPr>
          <w:p w14:paraId="52A1F498" w14:textId="77777777" w:rsidR="00A45CDE" w:rsidRDefault="00A45CDE" w:rsidP="00810212">
            <w:pPr>
              <w:pStyle w:val="afa"/>
            </w:pPr>
            <w:r>
              <w:t>4</w:t>
            </w:r>
          </w:p>
        </w:tc>
        <w:tc>
          <w:tcPr>
            <w:tcW w:w="1280" w:type="dxa"/>
            <w:vAlign w:val="center"/>
          </w:tcPr>
          <w:p w14:paraId="2A3158C4" w14:textId="77777777" w:rsidR="00A45CDE" w:rsidRPr="004E72DA" w:rsidRDefault="00A45CDE" w:rsidP="00810212">
            <w:pPr>
              <w:pStyle w:val="afa"/>
              <w:spacing w:beforeLines="40" w:before="96" w:afterLines="40" w:after="96"/>
              <w:rPr>
                <w:lang w:val="en-US"/>
              </w:rPr>
            </w:pPr>
            <w:r w:rsidRPr="003B7BFE">
              <w:rPr>
                <w:lang w:val="en-US"/>
              </w:rPr>
              <w:t>ACCOUNT</w:t>
            </w:r>
          </w:p>
        </w:tc>
        <w:tc>
          <w:tcPr>
            <w:tcW w:w="1272" w:type="dxa"/>
            <w:vAlign w:val="center"/>
          </w:tcPr>
          <w:p w14:paraId="4227201C" w14:textId="77777777" w:rsidR="00A45CDE" w:rsidRPr="00A45CDE" w:rsidRDefault="00A45CDE" w:rsidP="00810212">
            <w:pPr>
              <w:pStyle w:val="afa"/>
            </w:pPr>
            <w:r w:rsidRPr="00395F6B">
              <w:t>editable=false</w:t>
            </w:r>
            <w:r w:rsidRPr="003B7BFE">
              <w:t xml:space="preserve"> </w:t>
            </w:r>
          </w:p>
          <w:p w14:paraId="7207A1E5" w14:textId="77777777" w:rsidR="00A45CDE" w:rsidRPr="00711D8E" w:rsidRDefault="00A45CDE" w:rsidP="00810212">
            <w:pPr>
              <w:pStyle w:val="afa"/>
            </w:pPr>
            <w:r w:rsidRPr="003B7BFE">
              <w:t>20-значный номер счета, отображение значения по маске счета.</w:t>
            </w:r>
          </w:p>
        </w:tc>
        <w:tc>
          <w:tcPr>
            <w:tcW w:w="1417" w:type="dxa"/>
            <w:vAlign w:val="center"/>
          </w:tcPr>
          <w:p w14:paraId="29DAB239" w14:textId="77777777" w:rsidR="00A45CDE" w:rsidRDefault="00A45CDE" w:rsidP="00810212">
            <w:pPr>
              <w:pStyle w:val="afa"/>
            </w:pPr>
          </w:p>
        </w:tc>
        <w:tc>
          <w:tcPr>
            <w:tcW w:w="1411" w:type="dxa"/>
            <w:vAlign w:val="center"/>
          </w:tcPr>
          <w:p w14:paraId="45F3FB11" w14:textId="77777777" w:rsidR="00A45CDE" w:rsidRPr="00777C8D" w:rsidRDefault="00A45CDE" w:rsidP="00810212">
            <w:pPr>
              <w:pStyle w:val="afa"/>
            </w:pPr>
            <w:r w:rsidRPr="006B350F">
              <w:rPr>
                <w:lang w:eastAsia="en-US"/>
              </w:rPr>
              <w:t>Организация</w:t>
            </w:r>
          </w:p>
        </w:tc>
        <w:tc>
          <w:tcPr>
            <w:tcW w:w="999" w:type="dxa"/>
            <w:vAlign w:val="center"/>
          </w:tcPr>
          <w:p w14:paraId="3BF38428" w14:textId="77777777" w:rsidR="00A45CDE" w:rsidRDefault="00A45CDE" w:rsidP="00810212">
            <w:pPr>
              <w:pStyle w:val="afa"/>
            </w:pPr>
          </w:p>
        </w:tc>
      </w:tr>
      <w:tr w:rsidR="00A45CDE" w14:paraId="4976A2C1" w14:textId="77777777" w:rsidTr="00BB64B9">
        <w:trPr>
          <w:cantSplit/>
        </w:trPr>
        <w:tc>
          <w:tcPr>
            <w:tcW w:w="568" w:type="dxa"/>
            <w:vAlign w:val="center"/>
          </w:tcPr>
          <w:p w14:paraId="13316F9E" w14:textId="77777777" w:rsidR="00A45CDE" w:rsidRDefault="00A45CDE" w:rsidP="00650D72">
            <w:pPr>
              <w:pStyle w:val="afa"/>
              <w:numPr>
                <w:ilvl w:val="0"/>
                <w:numId w:val="36"/>
              </w:numPr>
              <w:rPr>
                <w:rStyle w:val="af9"/>
              </w:rPr>
            </w:pPr>
          </w:p>
        </w:tc>
        <w:tc>
          <w:tcPr>
            <w:tcW w:w="1276" w:type="dxa"/>
            <w:vAlign w:val="center"/>
          </w:tcPr>
          <w:p w14:paraId="6A93C70E" w14:textId="77777777" w:rsidR="00A45CDE" w:rsidRDefault="00A45CDE" w:rsidP="00810212">
            <w:pPr>
              <w:pStyle w:val="afa"/>
            </w:pPr>
            <w:r>
              <w:t>в</w:t>
            </w:r>
          </w:p>
        </w:tc>
        <w:tc>
          <w:tcPr>
            <w:tcW w:w="849" w:type="dxa"/>
            <w:vAlign w:val="center"/>
          </w:tcPr>
          <w:p w14:paraId="424848F1" w14:textId="77777777" w:rsidR="00A45CDE" w:rsidRPr="00357180" w:rsidRDefault="00B33192"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6A230BC2" w14:textId="77777777" w:rsidR="00A45CDE" w:rsidRDefault="00A45CDE" w:rsidP="00810212">
            <w:pPr>
              <w:pStyle w:val="afa"/>
            </w:pPr>
            <w:r>
              <w:t>5</w:t>
            </w:r>
          </w:p>
        </w:tc>
        <w:tc>
          <w:tcPr>
            <w:tcW w:w="1280" w:type="dxa"/>
            <w:vAlign w:val="center"/>
          </w:tcPr>
          <w:p w14:paraId="5D86F2E2" w14:textId="77777777" w:rsidR="00A45CDE" w:rsidRDefault="00A45CDE" w:rsidP="00810212">
            <w:pPr>
              <w:pStyle w:val="afa"/>
              <w:rPr>
                <w:lang w:val="en-US"/>
              </w:rPr>
            </w:pPr>
            <w:r w:rsidRPr="00E342A4">
              <w:t>BANKBIC</w:t>
            </w:r>
          </w:p>
        </w:tc>
        <w:tc>
          <w:tcPr>
            <w:tcW w:w="1272" w:type="dxa"/>
            <w:vAlign w:val="center"/>
          </w:tcPr>
          <w:p w14:paraId="1D20A70A" w14:textId="77777777" w:rsidR="00A45CDE" w:rsidRDefault="00A45CDE" w:rsidP="00810212">
            <w:pPr>
              <w:pStyle w:val="afa"/>
              <w:rPr>
                <w:lang w:val="en-US"/>
              </w:rPr>
            </w:pPr>
            <w:r w:rsidRPr="00395F6B">
              <w:t>editable=false</w:t>
            </w:r>
            <w:r w:rsidRPr="004141B1">
              <w:t xml:space="preserve"> </w:t>
            </w:r>
          </w:p>
          <w:p w14:paraId="08B4E36F" w14:textId="77777777" w:rsidR="00A45CDE" w:rsidRPr="00711D8E" w:rsidRDefault="00A45CDE" w:rsidP="00810212">
            <w:pPr>
              <w:pStyle w:val="afa"/>
            </w:pPr>
            <w:r w:rsidRPr="004141B1">
              <w:t xml:space="preserve">9 </w:t>
            </w:r>
            <w:r>
              <w:t>символов</w:t>
            </w:r>
          </w:p>
        </w:tc>
        <w:tc>
          <w:tcPr>
            <w:tcW w:w="1417" w:type="dxa"/>
            <w:vAlign w:val="center"/>
          </w:tcPr>
          <w:p w14:paraId="1E85C0AA" w14:textId="77777777" w:rsidR="00A45CDE" w:rsidRDefault="00A45CDE" w:rsidP="00810212">
            <w:pPr>
              <w:pStyle w:val="afa"/>
            </w:pPr>
          </w:p>
        </w:tc>
        <w:tc>
          <w:tcPr>
            <w:tcW w:w="1411" w:type="dxa"/>
            <w:vAlign w:val="center"/>
          </w:tcPr>
          <w:p w14:paraId="0C3CFB19" w14:textId="77777777" w:rsidR="00A45CDE" w:rsidRPr="00202AEE" w:rsidRDefault="00A45CDE" w:rsidP="00810212">
            <w:pPr>
              <w:pStyle w:val="afa"/>
              <w:spacing w:beforeLines="40" w:before="96" w:afterLines="40" w:after="96"/>
              <w:rPr>
                <w:b/>
                <w:lang w:eastAsia="en-US"/>
              </w:rPr>
            </w:pPr>
            <w:r w:rsidRPr="00E342A4">
              <w:t>БИК банка клиента</w:t>
            </w:r>
          </w:p>
        </w:tc>
        <w:tc>
          <w:tcPr>
            <w:tcW w:w="999" w:type="dxa"/>
            <w:vAlign w:val="center"/>
          </w:tcPr>
          <w:p w14:paraId="1A79B08C" w14:textId="77777777" w:rsidR="00A45CDE" w:rsidRDefault="00A45CDE" w:rsidP="00810212">
            <w:pPr>
              <w:pStyle w:val="afa"/>
            </w:pPr>
          </w:p>
        </w:tc>
      </w:tr>
      <w:tr w:rsidR="00A45CDE" w14:paraId="1C7B617A" w14:textId="77777777" w:rsidTr="00BB64B9">
        <w:trPr>
          <w:cantSplit/>
        </w:trPr>
        <w:tc>
          <w:tcPr>
            <w:tcW w:w="568" w:type="dxa"/>
            <w:vAlign w:val="center"/>
          </w:tcPr>
          <w:p w14:paraId="674EB348" w14:textId="77777777" w:rsidR="00A45CDE" w:rsidRDefault="00A45CDE" w:rsidP="00650D72">
            <w:pPr>
              <w:pStyle w:val="afa"/>
              <w:numPr>
                <w:ilvl w:val="0"/>
                <w:numId w:val="36"/>
              </w:numPr>
              <w:rPr>
                <w:rStyle w:val="af9"/>
              </w:rPr>
            </w:pPr>
          </w:p>
        </w:tc>
        <w:tc>
          <w:tcPr>
            <w:tcW w:w="1276" w:type="dxa"/>
            <w:vAlign w:val="center"/>
          </w:tcPr>
          <w:p w14:paraId="5140C3F2" w14:textId="77777777" w:rsidR="00A45CDE" w:rsidRDefault="00A45CDE" w:rsidP="00810212">
            <w:pPr>
              <w:pStyle w:val="afa"/>
            </w:pPr>
            <w:r>
              <w:t>Наименование банка</w:t>
            </w:r>
          </w:p>
        </w:tc>
        <w:tc>
          <w:tcPr>
            <w:tcW w:w="849" w:type="dxa"/>
            <w:vAlign w:val="center"/>
          </w:tcPr>
          <w:p w14:paraId="3CA9FF3E" w14:textId="77777777" w:rsidR="00A45CDE" w:rsidRPr="008A5A8E" w:rsidRDefault="00B33192"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60B1CFAE" w14:textId="77777777" w:rsidR="00A45CDE" w:rsidRDefault="00A45CDE" w:rsidP="00810212">
            <w:pPr>
              <w:pStyle w:val="afa"/>
            </w:pPr>
            <w:r>
              <w:t>6</w:t>
            </w:r>
          </w:p>
        </w:tc>
        <w:tc>
          <w:tcPr>
            <w:tcW w:w="1280" w:type="dxa"/>
            <w:vAlign w:val="center"/>
          </w:tcPr>
          <w:p w14:paraId="20791E1B" w14:textId="77777777" w:rsidR="00A45CDE" w:rsidRPr="00205A19" w:rsidRDefault="00A45CDE" w:rsidP="00810212">
            <w:pPr>
              <w:pStyle w:val="afa"/>
            </w:pPr>
            <w:r w:rsidRPr="00205A19">
              <w:t>BANKNAME</w:t>
            </w:r>
          </w:p>
        </w:tc>
        <w:tc>
          <w:tcPr>
            <w:tcW w:w="1272" w:type="dxa"/>
            <w:vAlign w:val="center"/>
          </w:tcPr>
          <w:p w14:paraId="6184A7C1" w14:textId="77777777" w:rsidR="00A45CDE" w:rsidRPr="00711D8E" w:rsidRDefault="00A45CDE" w:rsidP="00810212">
            <w:pPr>
              <w:pStyle w:val="afa"/>
            </w:pPr>
            <w:r w:rsidRPr="00395F6B">
              <w:t>editable=false</w:t>
            </w:r>
          </w:p>
        </w:tc>
        <w:tc>
          <w:tcPr>
            <w:tcW w:w="1417" w:type="dxa"/>
            <w:vAlign w:val="center"/>
          </w:tcPr>
          <w:p w14:paraId="39248EED" w14:textId="77777777" w:rsidR="00A45CDE" w:rsidRDefault="00A45CDE" w:rsidP="00810212">
            <w:pPr>
              <w:pStyle w:val="afa"/>
            </w:pPr>
          </w:p>
        </w:tc>
        <w:tc>
          <w:tcPr>
            <w:tcW w:w="1411" w:type="dxa"/>
            <w:vAlign w:val="center"/>
          </w:tcPr>
          <w:p w14:paraId="4A8BDE95" w14:textId="77777777" w:rsidR="00A45CDE" w:rsidRPr="00175ED0" w:rsidRDefault="00A45CDE" w:rsidP="00810212">
            <w:pPr>
              <w:ind w:left="0" w:firstLine="0"/>
              <w:rPr>
                <w:rFonts w:ascii="Arial" w:hAnsi="Arial" w:cs="Arial"/>
                <w:sz w:val="16"/>
                <w:szCs w:val="16"/>
              </w:rPr>
            </w:pPr>
            <w:r w:rsidRPr="00EB59B0">
              <w:rPr>
                <w:rFonts w:ascii="Arial" w:hAnsi="Arial" w:cs="Arial"/>
                <w:sz w:val="16"/>
                <w:szCs w:val="16"/>
              </w:rPr>
              <w:t>Номер документа</w:t>
            </w:r>
          </w:p>
        </w:tc>
        <w:tc>
          <w:tcPr>
            <w:tcW w:w="999" w:type="dxa"/>
            <w:vAlign w:val="center"/>
          </w:tcPr>
          <w:p w14:paraId="72E6D4B7" w14:textId="77777777" w:rsidR="00A45CDE" w:rsidRDefault="00A45CDE" w:rsidP="00810212">
            <w:pPr>
              <w:pStyle w:val="afa"/>
            </w:pPr>
          </w:p>
        </w:tc>
      </w:tr>
      <w:tr w:rsidR="00A45CDE" w14:paraId="2903ABC6" w14:textId="77777777" w:rsidTr="00BB64B9">
        <w:trPr>
          <w:cantSplit/>
        </w:trPr>
        <w:tc>
          <w:tcPr>
            <w:tcW w:w="568" w:type="dxa"/>
            <w:vAlign w:val="center"/>
          </w:tcPr>
          <w:p w14:paraId="44573580" w14:textId="77777777" w:rsidR="00A45CDE" w:rsidRDefault="00A45CDE" w:rsidP="00650D72">
            <w:pPr>
              <w:pStyle w:val="afa"/>
              <w:numPr>
                <w:ilvl w:val="0"/>
                <w:numId w:val="36"/>
              </w:numPr>
              <w:rPr>
                <w:rStyle w:val="af9"/>
              </w:rPr>
            </w:pPr>
          </w:p>
        </w:tc>
        <w:tc>
          <w:tcPr>
            <w:tcW w:w="1276" w:type="dxa"/>
            <w:vAlign w:val="center"/>
          </w:tcPr>
          <w:p w14:paraId="60AC4178" w14:textId="77777777" w:rsidR="00A45CDE" w:rsidRDefault="00A45CDE" w:rsidP="00810212">
            <w:pPr>
              <w:pStyle w:val="afa"/>
            </w:pPr>
            <w:r>
              <w:t xml:space="preserve">Организация </w:t>
            </w:r>
          </w:p>
        </w:tc>
        <w:tc>
          <w:tcPr>
            <w:tcW w:w="849" w:type="dxa"/>
            <w:vAlign w:val="center"/>
          </w:tcPr>
          <w:p w14:paraId="4B588DDB" w14:textId="77777777" w:rsidR="00A45CDE" w:rsidRPr="00357180" w:rsidRDefault="00A45CDE" w:rsidP="00810212">
            <w:pPr>
              <w:pStyle w:val="afa"/>
              <w:spacing w:beforeLines="40" w:before="96" w:afterLines="40" w:after="96"/>
              <w:jc w:val="center"/>
            </w:pPr>
            <w:r w:rsidRPr="008A5A8E">
              <w:rPr>
                <w:color w:val="000000"/>
              </w:rPr>
              <w:t>selectField</w:t>
            </w:r>
          </w:p>
        </w:tc>
        <w:tc>
          <w:tcPr>
            <w:tcW w:w="425" w:type="dxa"/>
            <w:vAlign w:val="center"/>
          </w:tcPr>
          <w:p w14:paraId="1F46EEAA" w14:textId="77777777" w:rsidR="00A45CDE" w:rsidRDefault="00A45CDE" w:rsidP="00810212">
            <w:pPr>
              <w:pStyle w:val="afa"/>
            </w:pPr>
            <w:r>
              <w:t>7</w:t>
            </w:r>
          </w:p>
        </w:tc>
        <w:tc>
          <w:tcPr>
            <w:tcW w:w="1280" w:type="dxa"/>
            <w:vAlign w:val="center"/>
          </w:tcPr>
          <w:p w14:paraId="7F3EBD01" w14:textId="77777777" w:rsidR="00A45CDE" w:rsidRPr="00C7481E" w:rsidRDefault="00A45CDE" w:rsidP="00810212">
            <w:pPr>
              <w:pStyle w:val="afa"/>
            </w:pPr>
            <w:r w:rsidRPr="006B350F">
              <w:t>ORGNAME</w:t>
            </w:r>
          </w:p>
        </w:tc>
        <w:tc>
          <w:tcPr>
            <w:tcW w:w="1272" w:type="dxa"/>
            <w:vAlign w:val="center"/>
          </w:tcPr>
          <w:p w14:paraId="24E5D9FC" w14:textId="77777777" w:rsidR="00A45CDE" w:rsidRPr="00711D8E" w:rsidRDefault="00A45CDE" w:rsidP="00810212">
            <w:pPr>
              <w:pStyle w:val="afa"/>
            </w:pPr>
            <w:r w:rsidRPr="00395F6B">
              <w:t>editable=false</w:t>
            </w:r>
          </w:p>
        </w:tc>
        <w:tc>
          <w:tcPr>
            <w:tcW w:w="1417" w:type="dxa"/>
            <w:vAlign w:val="center"/>
          </w:tcPr>
          <w:p w14:paraId="20E84D86" w14:textId="77777777" w:rsidR="00A45CDE" w:rsidRDefault="00A45CDE" w:rsidP="00810212">
            <w:pPr>
              <w:pStyle w:val="afa"/>
            </w:pPr>
          </w:p>
        </w:tc>
        <w:tc>
          <w:tcPr>
            <w:tcW w:w="1411" w:type="dxa"/>
            <w:vAlign w:val="center"/>
          </w:tcPr>
          <w:p w14:paraId="0AF2D145" w14:textId="77777777" w:rsidR="00A45CDE" w:rsidRPr="00175ED0" w:rsidRDefault="00A45CDE" w:rsidP="00810212">
            <w:pPr>
              <w:ind w:left="34" w:firstLine="0"/>
              <w:rPr>
                <w:lang w:eastAsia="en-US"/>
              </w:rPr>
            </w:pPr>
            <w:r w:rsidRPr="00175ED0">
              <w:rPr>
                <w:rFonts w:ascii="Arial" w:hAnsi="Arial" w:cs="Arial"/>
                <w:sz w:val="16"/>
                <w:szCs w:val="16"/>
                <w:lang w:eastAsia="en-US"/>
              </w:rPr>
              <w:t>Дата документа</w:t>
            </w:r>
          </w:p>
        </w:tc>
        <w:tc>
          <w:tcPr>
            <w:tcW w:w="999" w:type="dxa"/>
            <w:vAlign w:val="center"/>
          </w:tcPr>
          <w:p w14:paraId="2052F166" w14:textId="77777777" w:rsidR="00A45CDE" w:rsidRDefault="00A45CDE" w:rsidP="00810212">
            <w:pPr>
              <w:pStyle w:val="afa"/>
            </w:pPr>
          </w:p>
        </w:tc>
      </w:tr>
      <w:tr w:rsidR="00BC46CC" w14:paraId="660CAF7F" w14:textId="77777777" w:rsidTr="00BB64B9">
        <w:trPr>
          <w:cantSplit/>
        </w:trPr>
        <w:tc>
          <w:tcPr>
            <w:tcW w:w="568" w:type="dxa"/>
            <w:vAlign w:val="center"/>
          </w:tcPr>
          <w:p w14:paraId="0CE19CFB" w14:textId="77777777" w:rsidR="00BC46CC" w:rsidRDefault="00BC46CC" w:rsidP="00650D72">
            <w:pPr>
              <w:pStyle w:val="afa"/>
              <w:numPr>
                <w:ilvl w:val="0"/>
                <w:numId w:val="36"/>
              </w:numPr>
              <w:rPr>
                <w:rStyle w:val="af9"/>
              </w:rPr>
            </w:pPr>
          </w:p>
        </w:tc>
        <w:tc>
          <w:tcPr>
            <w:tcW w:w="1276" w:type="dxa"/>
            <w:vAlign w:val="center"/>
          </w:tcPr>
          <w:p w14:paraId="464FF8B0" w14:textId="77777777" w:rsidR="00BC46CC" w:rsidRDefault="00BC46CC" w:rsidP="00810212">
            <w:pPr>
              <w:pStyle w:val="afa"/>
            </w:pPr>
            <w:r>
              <w:t>Дата предыдущей операции по счету</w:t>
            </w:r>
          </w:p>
        </w:tc>
        <w:tc>
          <w:tcPr>
            <w:tcW w:w="849" w:type="dxa"/>
            <w:vAlign w:val="center"/>
          </w:tcPr>
          <w:p w14:paraId="050457ED" w14:textId="77777777" w:rsidR="00BC46CC" w:rsidRPr="00357180" w:rsidRDefault="00BC46CC" w:rsidP="00810212">
            <w:pPr>
              <w:pStyle w:val="afa"/>
              <w:spacing w:beforeLines="40" w:before="96" w:afterLines="40" w:after="96"/>
              <w:jc w:val="center"/>
            </w:pPr>
            <w:r w:rsidRPr="008A5A8E">
              <w:t>dateField</w:t>
            </w:r>
          </w:p>
        </w:tc>
        <w:tc>
          <w:tcPr>
            <w:tcW w:w="425" w:type="dxa"/>
            <w:vAlign w:val="center"/>
          </w:tcPr>
          <w:p w14:paraId="12ADC65D" w14:textId="77777777" w:rsidR="00BC46CC" w:rsidRDefault="00BC46CC" w:rsidP="00BC46CC">
            <w:pPr>
              <w:pStyle w:val="afa"/>
            </w:pPr>
            <w:r>
              <w:t>8</w:t>
            </w:r>
          </w:p>
        </w:tc>
        <w:tc>
          <w:tcPr>
            <w:tcW w:w="1280" w:type="dxa"/>
            <w:vAlign w:val="center"/>
          </w:tcPr>
          <w:p w14:paraId="2F9F9828" w14:textId="77777777" w:rsidR="00BC46CC" w:rsidRPr="00395F6B" w:rsidRDefault="00BC46CC" w:rsidP="00810212">
            <w:pPr>
              <w:pStyle w:val="afa"/>
            </w:pPr>
            <w:r w:rsidRPr="00341250">
              <w:t>PREVOPERATIONDATE</w:t>
            </w:r>
          </w:p>
        </w:tc>
        <w:tc>
          <w:tcPr>
            <w:tcW w:w="1272" w:type="dxa"/>
            <w:vAlign w:val="center"/>
          </w:tcPr>
          <w:p w14:paraId="189CFD1E" w14:textId="77777777" w:rsidR="00BC46CC" w:rsidRPr="00711D8E" w:rsidRDefault="00BC46CC" w:rsidP="00810212">
            <w:pPr>
              <w:pStyle w:val="afa"/>
            </w:pPr>
            <w:r w:rsidRPr="00395F6B">
              <w:t>editable=false</w:t>
            </w:r>
          </w:p>
        </w:tc>
        <w:tc>
          <w:tcPr>
            <w:tcW w:w="1417" w:type="dxa"/>
            <w:vAlign w:val="center"/>
          </w:tcPr>
          <w:p w14:paraId="59A71F6B" w14:textId="77777777" w:rsidR="00BC46CC" w:rsidRDefault="00BC46CC" w:rsidP="00810212">
            <w:pPr>
              <w:pStyle w:val="afa"/>
            </w:pPr>
          </w:p>
        </w:tc>
        <w:tc>
          <w:tcPr>
            <w:tcW w:w="1411" w:type="dxa"/>
            <w:vAlign w:val="center"/>
          </w:tcPr>
          <w:p w14:paraId="7B6D3C8F" w14:textId="77777777" w:rsidR="00BC46CC" w:rsidRPr="00220040" w:rsidRDefault="00BC46CC" w:rsidP="00810212">
            <w:pPr>
              <w:ind w:left="34" w:firstLine="0"/>
              <w:rPr>
                <w:rFonts w:ascii="Arial" w:hAnsi="Arial" w:cs="Arial"/>
                <w:sz w:val="16"/>
                <w:szCs w:val="16"/>
              </w:rPr>
            </w:pPr>
            <w:r w:rsidRPr="00220040">
              <w:rPr>
                <w:rFonts w:ascii="Arial" w:hAnsi="Arial" w:cs="Arial"/>
                <w:sz w:val="16"/>
                <w:szCs w:val="16"/>
              </w:rPr>
              <w:t>Дата последней операции по предыдущей выписке</w:t>
            </w:r>
          </w:p>
        </w:tc>
        <w:tc>
          <w:tcPr>
            <w:tcW w:w="999" w:type="dxa"/>
            <w:vAlign w:val="center"/>
          </w:tcPr>
          <w:p w14:paraId="28B94159" w14:textId="77777777" w:rsidR="00BC46CC" w:rsidRDefault="00BC46CC" w:rsidP="00810212">
            <w:pPr>
              <w:pStyle w:val="afa"/>
            </w:pPr>
          </w:p>
        </w:tc>
      </w:tr>
      <w:tr w:rsidR="00BC46CC" w14:paraId="01568775" w14:textId="77777777" w:rsidTr="00BB64B9">
        <w:trPr>
          <w:cantSplit/>
        </w:trPr>
        <w:tc>
          <w:tcPr>
            <w:tcW w:w="568" w:type="dxa"/>
            <w:vAlign w:val="center"/>
          </w:tcPr>
          <w:p w14:paraId="0FB595DF" w14:textId="77777777" w:rsidR="00BC46CC" w:rsidRDefault="00BC46CC" w:rsidP="00650D72">
            <w:pPr>
              <w:pStyle w:val="afa"/>
              <w:numPr>
                <w:ilvl w:val="0"/>
                <w:numId w:val="36"/>
              </w:numPr>
              <w:rPr>
                <w:rStyle w:val="af9"/>
              </w:rPr>
            </w:pPr>
          </w:p>
        </w:tc>
        <w:tc>
          <w:tcPr>
            <w:tcW w:w="1276" w:type="dxa"/>
            <w:vAlign w:val="center"/>
          </w:tcPr>
          <w:p w14:paraId="444353B8" w14:textId="77777777" w:rsidR="00BC46CC" w:rsidRDefault="00BC46CC" w:rsidP="00810212">
            <w:pPr>
              <w:pStyle w:val="afa"/>
            </w:pPr>
            <w:r>
              <w:t>Курс ЦБ за ед. валюты</w:t>
            </w:r>
          </w:p>
        </w:tc>
        <w:tc>
          <w:tcPr>
            <w:tcW w:w="849" w:type="dxa"/>
            <w:vAlign w:val="center"/>
          </w:tcPr>
          <w:p w14:paraId="65EF8D29" w14:textId="77777777" w:rsidR="00BC46CC" w:rsidRPr="008A5A8E" w:rsidRDefault="00BC46CC" w:rsidP="00810212">
            <w:pPr>
              <w:pStyle w:val="afa"/>
              <w:spacing w:beforeLines="40" w:before="96" w:afterLines="40" w:after="96"/>
              <w:jc w:val="center"/>
            </w:pPr>
            <w:r w:rsidRPr="008A5A8E">
              <w:rPr>
                <w:color w:val="000000"/>
              </w:rPr>
              <w:t>moneyField</w:t>
            </w:r>
          </w:p>
        </w:tc>
        <w:tc>
          <w:tcPr>
            <w:tcW w:w="425" w:type="dxa"/>
            <w:vAlign w:val="center"/>
          </w:tcPr>
          <w:p w14:paraId="32075D80" w14:textId="77777777" w:rsidR="00BC46CC" w:rsidRDefault="00BC46CC" w:rsidP="00BC46CC">
            <w:pPr>
              <w:pStyle w:val="afa"/>
            </w:pPr>
            <w:r>
              <w:t>9</w:t>
            </w:r>
          </w:p>
        </w:tc>
        <w:tc>
          <w:tcPr>
            <w:tcW w:w="1280" w:type="dxa"/>
            <w:vAlign w:val="center"/>
          </w:tcPr>
          <w:p w14:paraId="5F9AB7C9" w14:textId="77777777" w:rsidR="00BC46CC" w:rsidRPr="00341250" w:rsidRDefault="00BC46CC" w:rsidP="00810212">
            <w:pPr>
              <w:pStyle w:val="afa"/>
            </w:pPr>
            <w:r w:rsidRPr="008932DD">
              <w:t>RATEIN</w:t>
            </w:r>
          </w:p>
        </w:tc>
        <w:tc>
          <w:tcPr>
            <w:tcW w:w="1272" w:type="dxa"/>
            <w:vAlign w:val="center"/>
          </w:tcPr>
          <w:p w14:paraId="4D899460" w14:textId="77777777" w:rsidR="00BC46CC" w:rsidRPr="00711D8E" w:rsidRDefault="00BC46CC" w:rsidP="00810212">
            <w:pPr>
              <w:pStyle w:val="afa"/>
            </w:pPr>
            <w:r w:rsidRPr="00395F6B">
              <w:t>editable=false</w:t>
            </w:r>
          </w:p>
        </w:tc>
        <w:tc>
          <w:tcPr>
            <w:tcW w:w="1417" w:type="dxa"/>
            <w:vAlign w:val="center"/>
          </w:tcPr>
          <w:p w14:paraId="320E1878" w14:textId="77777777" w:rsidR="00BC46CC" w:rsidRDefault="00BC46CC" w:rsidP="00810212">
            <w:pPr>
              <w:pStyle w:val="afa"/>
            </w:pPr>
          </w:p>
        </w:tc>
        <w:tc>
          <w:tcPr>
            <w:tcW w:w="1411" w:type="dxa"/>
            <w:vAlign w:val="center"/>
          </w:tcPr>
          <w:p w14:paraId="61CD7527" w14:textId="77777777" w:rsidR="00BC46CC" w:rsidRPr="008932DD" w:rsidRDefault="00BC46CC" w:rsidP="00810212">
            <w:pPr>
              <w:pStyle w:val="afa"/>
              <w:spacing w:beforeLines="40" w:before="96" w:afterLines="40" w:after="96"/>
            </w:pPr>
            <w:r w:rsidRPr="008932DD">
              <w:t>Курс ЦБ за 1 ед. валюты на начало периода.</w:t>
            </w:r>
          </w:p>
        </w:tc>
        <w:tc>
          <w:tcPr>
            <w:tcW w:w="999" w:type="dxa"/>
            <w:vAlign w:val="center"/>
          </w:tcPr>
          <w:p w14:paraId="221456E6" w14:textId="77777777" w:rsidR="00BC46CC" w:rsidRDefault="00BC46CC" w:rsidP="00810212">
            <w:pPr>
              <w:pStyle w:val="afa"/>
            </w:pPr>
          </w:p>
        </w:tc>
      </w:tr>
      <w:tr w:rsidR="00BC46CC" w14:paraId="365D863D" w14:textId="77777777" w:rsidTr="00BB64B9">
        <w:trPr>
          <w:cantSplit/>
        </w:trPr>
        <w:tc>
          <w:tcPr>
            <w:tcW w:w="568" w:type="dxa"/>
            <w:vAlign w:val="center"/>
          </w:tcPr>
          <w:p w14:paraId="6F973512" w14:textId="77777777" w:rsidR="00BC46CC" w:rsidRDefault="00BC46CC" w:rsidP="00650D72">
            <w:pPr>
              <w:pStyle w:val="afa"/>
              <w:numPr>
                <w:ilvl w:val="0"/>
                <w:numId w:val="36"/>
              </w:numPr>
              <w:rPr>
                <w:rStyle w:val="af9"/>
              </w:rPr>
            </w:pPr>
          </w:p>
        </w:tc>
        <w:tc>
          <w:tcPr>
            <w:tcW w:w="1276" w:type="dxa"/>
            <w:vAlign w:val="center"/>
          </w:tcPr>
          <w:p w14:paraId="16DBDBC5" w14:textId="77777777" w:rsidR="00BC46CC" w:rsidRDefault="00003620" w:rsidP="00003620">
            <w:pPr>
              <w:pStyle w:val="afa"/>
            </w:pPr>
            <w:r>
              <w:t>Входящий остаток</w:t>
            </w:r>
          </w:p>
        </w:tc>
        <w:tc>
          <w:tcPr>
            <w:tcW w:w="849" w:type="dxa"/>
            <w:vAlign w:val="center"/>
          </w:tcPr>
          <w:p w14:paraId="0B8AC6B2" w14:textId="77777777" w:rsidR="00BC46CC" w:rsidRPr="008A5A8E" w:rsidRDefault="00BC46CC" w:rsidP="00810212">
            <w:pPr>
              <w:pStyle w:val="afa"/>
              <w:spacing w:beforeLines="40" w:before="96" w:afterLines="40" w:after="96"/>
              <w:jc w:val="center"/>
            </w:pPr>
            <w:r w:rsidRPr="008A5A8E">
              <w:rPr>
                <w:color w:val="000000"/>
              </w:rPr>
              <w:t>moneyField</w:t>
            </w:r>
          </w:p>
        </w:tc>
        <w:tc>
          <w:tcPr>
            <w:tcW w:w="425" w:type="dxa"/>
            <w:vAlign w:val="center"/>
          </w:tcPr>
          <w:p w14:paraId="65F561FE" w14:textId="77777777" w:rsidR="00BC46CC" w:rsidRDefault="00BC46CC" w:rsidP="00810212">
            <w:pPr>
              <w:pStyle w:val="afa"/>
            </w:pPr>
            <w:r>
              <w:t>10</w:t>
            </w:r>
          </w:p>
        </w:tc>
        <w:tc>
          <w:tcPr>
            <w:tcW w:w="1280" w:type="dxa"/>
            <w:vAlign w:val="center"/>
          </w:tcPr>
          <w:p w14:paraId="11BD4A7B" w14:textId="77777777" w:rsidR="00BC46CC" w:rsidRDefault="00BC46CC" w:rsidP="00810212">
            <w:pPr>
              <w:pStyle w:val="afa"/>
              <w:rPr>
                <w:lang w:val="en-US"/>
              </w:rPr>
            </w:pPr>
            <w:r w:rsidRPr="00B664DC">
              <w:t>INBOUNDBALANCE</w:t>
            </w:r>
          </w:p>
          <w:p w14:paraId="25DF182B" w14:textId="77777777" w:rsidR="00BC46CC" w:rsidRPr="002B2776" w:rsidRDefault="00BC46CC" w:rsidP="00810212">
            <w:pPr>
              <w:pStyle w:val="afa"/>
              <w:rPr>
                <w:lang w:val="en-US"/>
              </w:rPr>
            </w:pPr>
          </w:p>
        </w:tc>
        <w:tc>
          <w:tcPr>
            <w:tcW w:w="1272" w:type="dxa"/>
            <w:vAlign w:val="center"/>
          </w:tcPr>
          <w:p w14:paraId="7AAEE808" w14:textId="77777777" w:rsidR="00BC46CC" w:rsidRDefault="00BC46CC" w:rsidP="00810212">
            <w:pPr>
              <w:pStyle w:val="afa"/>
            </w:pPr>
            <w:r w:rsidRPr="00395F6B">
              <w:t>editable=false</w:t>
            </w:r>
          </w:p>
          <w:p w14:paraId="230886E0" w14:textId="77777777" w:rsidR="00BC46CC" w:rsidRDefault="00BC46CC" w:rsidP="00810212">
            <w:pPr>
              <w:pStyle w:val="afa"/>
            </w:pPr>
            <w:r>
              <w:t xml:space="preserve">Макс.зн. = </w:t>
            </w:r>
          </w:p>
          <w:p w14:paraId="192AFE8B" w14:textId="77777777" w:rsidR="00BC46CC" w:rsidRPr="00711D8E" w:rsidRDefault="00BC46CC" w:rsidP="00810212">
            <w:pPr>
              <w:pStyle w:val="afa"/>
            </w:pPr>
            <w:r>
              <w:t>999 999 999 999 999.99, в формате всегда выводится дробная часть, значение &gt; 0</w:t>
            </w:r>
          </w:p>
        </w:tc>
        <w:tc>
          <w:tcPr>
            <w:tcW w:w="1417" w:type="dxa"/>
            <w:vAlign w:val="center"/>
          </w:tcPr>
          <w:p w14:paraId="2173D2B2" w14:textId="77777777" w:rsidR="00BC46CC" w:rsidRDefault="00BC46CC" w:rsidP="00810212">
            <w:pPr>
              <w:pStyle w:val="afa"/>
            </w:pPr>
          </w:p>
        </w:tc>
        <w:tc>
          <w:tcPr>
            <w:tcW w:w="1411" w:type="dxa"/>
            <w:vAlign w:val="center"/>
          </w:tcPr>
          <w:p w14:paraId="7366B2FB" w14:textId="77777777" w:rsidR="00BC46CC" w:rsidRPr="00175ED0" w:rsidRDefault="00003620" w:rsidP="00003620">
            <w:pPr>
              <w:pStyle w:val="afa"/>
            </w:pPr>
            <w:r>
              <w:t xml:space="preserve">Входящий остаток. </w:t>
            </w:r>
            <w:r w:rsidR="00BC46CC" w:rsidRPr="00B664DC">
              <w:t>Сумма</w:t>
            </w:r>
            <w:r w:rsidR="00BC46CC">
              <w:t xml:space="preserve"> в</w:t>
            </w:r>
            <w:r w:rsidR="00BC46CC" w:rsidRPr="00B664DC">
              <w:t xml:space="preserve"> валюте выписки</w:t>
            </w:r>
            <w:r>
              <w:t xml:space="preserve"> </w:t>
            </w:r>
          </w:p>
        </w:tc>
        <w:tc>
          <w:tcPr>
            <w:tcW w:w="999" w:type="dxa"/>
            <w:vAlign w:val="center"/>
          </w:tcPr>
          <w:p w14:paraId="45ED297D" w14:textId="77777777" w:rsidR="00BC46CC" w:rsidRDefault="00BC46CC" w:rsidP="00810212">
            <w:pPr>
              <w:pStyle w:val="afa"/>
            </w:pPr>
          </w:p>
        </w:tc>
      </w:tr>
      <w:tr w:rsidR="00003620" w14:paraId="3D692059" w14:textId="77777777" w:rsidTr="00BB64B9">
        <w:trPr>
          <w:cantSplit/>
        </w:trPr>
        <w:tc>
          <w:tcPr>
            <w:tcW w:w="568" w:type="dxa"/>
            <w:vAlign w:val="center"/>
          </w:tcPr>
          <w:p w14:paraId="3CF3A63B" w14:textId="77777777" w:rsidR="00003620" w:rsidRDefault="00003620" w:rsidP="00650D72">
            <w:pPr>
              <w:pStyle w:val="afa"/>
              <w:numPr>
                <w:ilvl w:val="0"/>
                <w:numId w:val="36"/>
              </w:numPr>
              <w:rPr>
                <w:rStyle w:val="af9"/>
              </w:rPr>
            </w:pPr>
          </w:p>
        </w:tc>
        <w:tc>
          <w:tcPr>
            <w:tcW w:w="1276" w:type="dxa"/>
            <w:vAlign w:val="center"/>
          </w:tcPr>
          <w:p w14:paraId="6A3CF7A1" w14:textId="77777777" w:rsidR="00003620" w:rsidRDefault="00003620" w:rsidP="00810212">
            <w:pPr>
              <w:pStyle w:val="afa"/>
            </w:pPr>
            <w:r w:rsidRPr="007251CB">
              <w:t>ISO-код валюты</w:t>
            </w:r>
          </w:p>
        </w:tc>
        <w:tc>
          <w:tcPr>
            <w:tcW w:w="849" w:type="dxa"/>
            <w:vAlign w:val="center"/>
          </w:tcPr>
          <w:p w14:paraId="3FF4BF4B" w14:textId="77777777" w:rsidR="00003620"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2B5B77FD" w14:textId="77777777" w:rsidR="00003620" w:rsidRDefault="00003620" w:rsidP="00810212">
            <w:pPr>
              <w:pStyle w:val="afa"/>
            </w:pPr>
            <w:r>
              <w:t>11</w:t>
            </w:r>
          </w:p>
        </w:tc>
        <w:tc>
          <w:tcPr>
            <w:tcW w:w="1280" w:type="dxa"/>
            <w:vAlign w:val="center"/>
          </w:tcPr>
          <w:p w14:paraId="6F16F348" w14:textId="77777777" w:rsidR="00003620" w:rsidRPr="00B664DC" w:rsidRDefault="00003620" w:rsidP="00810212">
            <w:pPr>
              <w:pStyle w:val="afa"/>
            </w:pPr>
            <w:r w:rsidRPr="007251CB">
              <w:t>IBCURRENCY</w:t>
            </w:r>
          </w:p>
        </w:tc>
        <w:tc>
          <w:tcPr>
            <w:tcW w:w="1272" w:type="dxa"/>
            <w:vAlign w:val="center"/>
          </w:tcPr>
          <w:p w14:paraId="5E801135" w14:textId="77777777" w:rsidR="00003620" w:rsidRPr="00395F6B" w:rsidRDefault="00003620" w:rsidP="00810212">
            <w:pPr>
              <w:pStyle w:val="afa"/>
            </w:pPr>
            <w:r w:rsidRPr="007251CB">
              <w:t>Только цифры 0..9 и заглавные латинские буквы, недопустимо пустое значение, 3-х значный  ISO-код валюты</w:t>
            </w:r>
          </w:p>
        </w:tc>
        <w:tc>
          <w:tcPr>
            <w:tcW w:w="1417" w:type="dxa"/>
            <w:vAlign w:val="center"/>
          </w:tcPr>
          <w:p w14:paraId="7221086D" w14:textId="77777777" w:rsidR="00003620" w:rsidRDefault="00003620" w:rsidP="00810212">
            <w:pPr>
              <w:pStyle w:val="afa"/>
            </w:pPr>
          </w:p>
        </w:tc>
        <w:tc>
          <w:tcPr>
            <w:tcW w:w="1411" w:type="dxa"/>
            <w:vAlign w:val="center"/>
          </w:tcPr>
          <w:p w14:paraId="784D2632" w14:textId="77777777" w:rsidR="00003620" w:rsidRDefault="00003620" w:rsidP="00810212">
            <w:pPr>
              <w:pStyle w:val="afa"/>
            </w:pPr>
            <w:r w:rsidRPr="007251CB">
              <w:t>Входящий остаток. ISO-код валюты</w:t>
            </w:r>
          </w:p>
        </w:tc>
        <w:tc>
          <w:tcPr>
            <w:tcW w:w="999" w:type="dxa"/>
            <w:vAlign w:val="center"/>
          </w:tcPr>
          <w:p w14:paraId="42BF3BE2" w14:textId="77777777" w:rsidR="00003620" w:rsidRDefault="00003620" w:rsidP="00810212">
            <w:pPr>
              <w:pStyle w:val="afa"/>
            </w:pPr>
          </w:p>
        </w:tc>
      </w:tr>
      <w:tr w:rsidR="00BC46CC" w14:paraId="48B8C597" w14:textId="77777777" w:rsidTr="00BB64B9">
        <w:trPr>
          <w:cantSplit/>
        </w:trPr>
        <w:tc>
          <w:tcPr>
            <w:tcW w:w="568" w:type="dxa"/>
            <w:vAlign w:val="center"/>
          </w:tcPr>
          <w:p w14:paraId="050AC89B" w14:textId="77777777" w:rsidR="00BC46CC" w:rsidRDefault="00BC46CC" w:rsidP="00650D72">
            <w:pPr>
              <w:pStyle w:val="afa"/>
              <w:numPr>
                <w:ilvl w:val="0"/>
                <w:numId w:val="36"/>
              </w:numPr>
              <w:rPr>
                <w:rStyle w:val="af9"/>
              </w:rPr>
            </w:pPr>
          </w:p>
        </w:tc>
        <w:tc>
          <w:tcPr>
            <w:tcW w:w="1276" w:type="dxa"/>
            <w:vAlign w:val="center"/>
          </w:tcPr>
          <w:p w14:paraId="09BEA6B9" w14:textId="77777777" w:rsidR="00BC46CC" w:rsidRDefault="00BC46CC" w:rsidP="00810212">
            <w:pPr>
              <w:pStyle w:val="afa"/>
            </w:pPr>
            <w:r w:rsidRPr="00BC46CC">
              <w:t>Входящий остаток. Сумма. В национальной валюте</w:t>
            </w:r>
          </w:p>
        </w:tc>
        <w:tc>
          <w:tcPr>
            <w:tcW w:w="849" w:type="dxa"/>
            <w:vAlign w:val="center"/>
          </w:tcPr>
          <w:p w14:paraId="720EB476" w14:textId="77777777" w:rsidR="00BC46CC" w:rsidRPr="008A5A8E" w:rsidRDefault="00BC46CC" w:rsidP="00810212">
            <w:pPr>
              <w:pStyle w:val="afa"/>
              <w:spacing w:beforeLines="40" w:before="96" w:afterLines="40" w:after="96"/>
              <w:jc w:val="center"/>
              <w:rPr>
                <w:color w:val="000000"/>
              </w:rPr>
            </w:pPr>
            <w:r w:rsidRPr="008A5A8E">
              <w:rPr>
                <w:color w:val="000000"/>
              </w:rPr>
              <w:t>moneyField</w:t>
            </w:r>
          </w:p>
        </w:tc>
        <w:tc>
          <w:tcPr>
            <w:tcW w:w="425" w:type="dxa"/>
            <w:vAlign w:val="center"/>
          </w:tcPr>
          <w:p w14:paraId="392E07FB" w14:textId="77777777" w:rsidR="00BC46CC" w:rsidRDefault="00BC46CC" w:rsidP="00003620">
            <w:pPr>
              <w:pStyle w:val="afa"/>
            </w:pPr>
            <w:r>
              <w:t>1</w:t>
            </w:r>
            <w:r w:rsidR="00003620">
              <w:t>2</w:t>
            </w:r>
          </w:p>
        </w:tc>
        <w:tc>
          <w:tcPr>
            <w:tcW w:w="1280" w:type="dxa"/>
            <w:vAlign w:val="center"/>
          </w:tcPr>
          <w:p w14:paraId="35F4FE6D" w14:textId="77777777" w:rsidR="00BC46CC" w:rsidRPr="00B664DC" w:rsidRDefault="00BC46CC" w:rsidP="00810212">
            <w:pPr>
              <w:pStyle w:val="afa"/>
            </w:pPr>
            <w:r w:rsidRPr="007251CB">
              <w:t>NBOUNDBALANCENAT</w:t>
            </w:r>
          </w:p>
        </w:tc>
        <w:tc>
          <w:tcPr>
            <w:tcW w:w="1272" w:type="dxa"/>
            <w:vAlign w:val="center"/>
          </w:tcPr>
          <w:p w14:paraId="12D17810" w14:textId="77777777" w:rsidR="00BC46CC" w:rsidRDefault="00BC46CC" w:rsidP="00BC46CC">
            <w:pPr>
              <w:pStyle w:val="afa"/>
            </w:pPr>
            <w:r w:rsidRPr="00395F6B">
              <w:t>editable=false</w:t>
            </w:r>
          </w:p>
          <w:p w14:paraId="08F7B6D6" w14:textId="77777777" w:rsidR="00BC46CC" w:rsidRDefault="00BC46CC" w:rsidP="00BC46CC">
            <w:pPr>
              <w:pStyle w:val="afa"/>
            </w:pPr>
            <w:r>
              <w:t xml:space="preserve">Макс.зн. = </w:t>
            </w:r>
          </w:p>
          <w:p w14:paraId="222DEBFD" w14:textId="77777777" w:rsidR="00BC46CC" w:rsidRPr="00395F6B" w:rsidRDefault="00BC46CC" w:rsidP="00BC46CC">
            <w:pPr>
              <w:pStyle w:val="afa"/>
            </w:pPr>
            <w:r>
              <w:t>999 999 999 999 999.99, в формате всегда выводится дробная часть, значение &gt; 0</w:t>
            </w:r>
          </w:p>
        </w:tc>
        <w:tc>
          <w:tcPr>
            <w:tcW w:w="1417" w:type="dxa"/>
            <w:vAlign w:val="center"/>
          </w:tcPr>
          <w:p w14:paraId="56C2FDE2" w14:textId="77777777" w:rsidR="00BC46CC" w:rsidRDefault="00BC46CC" w:rsidP="00810212">
            <w:pPr>
              <w:pStyle w:val="afa"/>
            </w:pPr>
          </w:p>
        </w:tc>
        <w:tc>
          <w:tcPr>
            <w:tcW w:w="1411" w:type="dxa"/>
            <w:vAlign w:val="center"/>
          </w:tcPr>
          <w:p w14:paraId="1192B10E" w14:textId="77777777" w:rsidR="00BC46CC" w:rsidRDefault="00BC46CC" w:rsidP="00810212">
            <w:pPr>
              <w:pStyle w:val="afa"/>
            </w:pPr>
            <w:r w:rsidRPr="007251CB">
              <w:t>Входящий остаток. Сумма. В национальной валюте</w:t>
            </w:r>
          </w:p>
        </w:tc>
        <w:tc>
          <w:tcPr>
            <w:tcW w:w="999" w:type="dxa"/>
            <w:vAlign w:val="center"/>
          </w:tcPr>
          <w:p w14:paraId="439F136B" w14:textId="77777777" w:rsidR="00BC46CC" w:rsidRDefault="00BC46CC" w:rsidP="00810212">
            <w:pPr>
              <w:pStyle w:val="afa"/>
            </w:pPr>
          </w:p>
        </w:tc>
      </w:tr>
      <w:tr w:rsidR="00003620" w14:paraId="22BCDE0D" w14:textId="77777777" w:rsidTr="00BB64B9">
        <w:trPr>
          <w:cantSplit/>
        </w:trPr>
        <w:tc>
          <w:tcPr>
            <w:tcW w:w="568" w:type="dxa"/>
            <w:vAlign w:val="center"/>
          </w:tcPr>
          <w:p w14:paraId="738103E6" w14:textId="77777777" w:rsidR="00003620" w:rsidRDefault="00003620" w:rsidP="00650D72">
            <w:pPr>
              <w:pStyle w:val="afa"/>
              <w:numPr>
                <w:ilvl w:val="0"/>
                <w:numId w:val="36"/>
              </w:numPr>
              <w:rPr>
                <w:rStyle w:val="af9"/>
              </w:rPr>
            </w:pPr>
          </w:p>
        </w:tc>
        <w:tc>
          <w:tcPr>
            <w:tcW w:w="1276" w:type="dxa"/>
            <w:vAlign w:val="center"/>
          </w:tcPr>
          <w:p w14:paraId="377F8AC9" w14:textId="77777777" w:rsidR="00003620" w:rsidRPr="00BC46CC" w:rsidRDefault="00003620" w:rsidP="00810212">
            <w:pPr>
              <w:pStyle w:val="afa"/>
            </w:pPr>
            <w:r w:rsidRPr="007251CB">
              <w:t>ISO-код валюты</w:t>
            </w:r>
          </w:p>
        </w:tc>
        <w:tc>
          <w:tcPr>
            <w:tcW w:w="849" w:type="dxa"/>
            <w:vAlign w:val="center"/>
          </w:tcPr>
          <w:p w14:paraId="32FC2127" w14:textId="77777777" w:rsidR="00003620"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0D90B0BC" w14:textId="77777777" w:rsidR="00003620" w:rsidRDefault="00003620" w:rsidP="00810212">
            <w:pPr>
              <w:pStyle w:val="afa"/>
            </w:pPr>
            <w:r>
              <w:t>13</w:t>
            </w:r>
          </w:p>
        </w:tc>
        <w:tc>
          <w:tcPr>
            <w:tcW w:w="1280" w:type="dxa"/>
            <w:vAlign w:val="center"/>
          </w:tcPr>
          <w:p w14:paraId="02D8CE6E" w14:textId="77777777" w:rsidR="00003620" w:rsidRPr="00395F6B" w:rsidRDefault="00003620" w:rsidP="00810212">
            <w:pPr>
              <w:pStyle w:val="afa"/>
            </w:pPr>
            <w:r w:rsidRPr="003419DB">
              <w:t>IBCURRENCYNAT</w:t>
            </w:r>
          </w:p>
        </w:tc>
        <w:tc>
          <w:tcPr>
            <w:tcW w:w="1272" w:type="dxa"/>
            <w:vAlign w:val="center"/>
          </w:tcPr>
          <w:p w14:paraId="5273F2EE" w14:textId="77777777" w:rsidR="00003620" w:rsidRPr="00395F6B" w:rsidRDefault="00003620" w:rsidP="00BC46CC">
            <w:pPr>
              <w:pStyle w:val="afa"/>
            </w:pPr>
            <w:r w:rsidRPr="007251CB">
              <w:t>Только цифры 0..9 и заглавные латинские буквы, недопустимо пустое значение, 3-х значный  ISO-код валюты</w:t>
            </w:r>
          </w:p>
        </w:tc>
        <w:tc>
          <w:tcPr>
            <w:tcW w:w="1417" w:type="dxa"/>
            <w:vAlign w:val="center"/>
          </w:tcPr>
          <w:p w14:paraId="453B6B4E" w14:textId="77777777" w:rsidR="00003620" w:rsidRDefault="00003620" w:rsidP="00810212">
            <w:pPr>
              <w:pStyle w:val="afa"/>
            </w:pPr>
          </w:p>
        </w:tc>
        <w:tc>
          <w:tcPr>
            <w:tcW w:w="1411" w:type="dxa"/>
            <w:vAlign w:val="center"/>
          </w:tcPr>
          <w:p w14:paraId="13906DD3" w14:textId="77777777" w:rsidR="00003620" w:rsidRDefault="00003620" w:rsidP="00810212">
            <w:pPr>
              <w:pStyle w:val="afa"/>
            </w:pPr>
            <w:r w:rsidRPr="003419DB">
              <w:t xml:space="preserve">Входящий остаток.  ISO-код национальной  валюты. </w:t>
            </w:r>
          </w:p>
          <w:p w14:paraId="26D1ED01" w14:textId="77777777" w:rsidR="00003620" w:rsidRPr="007251CB" w:rsidRDefault="00003620" w:rsidP="00810212">
            <w:pPr>
              <w:pStyle w:val="afa"/>
            </w:pPr>
            <w:r w:rsidRPr="003419DB">
              <w:t>По умолчанию</w:t>
            </w:r>
            <w:r>
              <w:t>:</w:t>
            </w:r>
            <w:r w:rsidRPr="003419DB">
              <w:t xml:space="preserve"> RUR</w:t>
            </w:r>
          </w:p>
        </w:tc>
        <w:tc>
          <w:tcPr>
            <w:tcW w:w="999" w:type="dxa"/>
            <w:vAlign w:val="center"/>
          </w:tcPr>
          <w:p w14:paraId="5E7DFF6D" w14:textId="77777777" w:rsidR="00003620" w:rsidRDefault="00003620" w:rsidP="00810212">
            <w:pPr>
              <w:pStyle w:val="afa"/>
            </w:pPr>
          </w:p>
        </w:tc>
      </w:tr>
      <w:tr w:rsidR="00003620" w14:paraId="42226862" w14:textId="77777777" w:rsidTr="00BB64B9">
        <w:trPr>
          <w:cantSplit/>
        </w:trPr>
        <w:tc>
          <w:tcPr>
            <w:tcW w:w="568" w:type="dxa"/>
            <w:vAlign w:val="center"/>
          </w:tcPr>
          <w:p w14:paraId="429F7050" w14:textId="77777777" w:rsidR="00003620" w:rsidRDefault="00003620" w:rsidP="00650D72">
            <w:pPr>
              <w:pStyle w:val="afa"/>
              <w:numPr>
                <w:ilvl w:val="0"/>
                <w:numId w:val="36"/>
              </w:numPr>
              <w:rPr>
                <w:rStyle w:val="af9"/>
              </w:rPr>
            </w:pPr>
          </w:p>
        </w:tc>
        <w:tc>
          <w:tcPr>
            <w:tcW w:w="1276" w:type="dxa"/>
            <w:vAlign w:val="center"/>
          </w:tcPr>
          <w:p w14:paraId="79A493DC" w14:textId="77777777" w:rsidR="00003620" w:rsidRDefault="00003620" w:rsidP="00810212">
            <w:pPr>
              <w:pStyle w:val="afa"/>
            </w:pPr>
            <w:r>
              <w:t>Дебет</w:t>
            </w:r>
          </w:p>
        </w:tc>
        <w:tc>
          <w:tcPr>
            <w:tcW w:w="849" w:type="dxa"/>
            <w:vAlign w:val="center"/>
          </w:tcPr>
          <w:p w14:paraId="39C96738" w14:textId="77777777" w:rsidR="00003620" w:rsidRPr="001D07B9" w:rsidRDefault="00003620" w:rsidP="00810212">
            <w:pPr>
              <w:pStyle w:val="afa"/>
              <w:spacing w:beforeLines="40" w:before="96" w:afterLines="40" w:after="96"/>
              <w:jc w:val="center"/>
            </w:pPr>
            <w:r w:rsidRPr="008A5A8E">
              <w:rPr>
                <w:color w:val="000000"/>
              </w:rPr>
              <w:t>moneyField</w:t>
            </w:r>
          </w:p>
        </w:tc>
        <w:tc>
          <w:tcPr>
            <w:tcW w:w="425" w:type="dxa"/>
            <w:vAlign w:val="center"/>
          </w:tcPr>
          <w:p w14:paraId="7E899267" w14:textId="77777777" w:rsidR="00003620" w:rsidRDefault="00003620" w:rsidP="00C41A9F">
            <w:pPr>
              <w:pStyle w:val="afa"/>
            </w:pPr>
            <w:r>
              <w:t>14</w:t>
            </w:r>
          </w:p>
        </w:tc>
        <w:tc>
          <w:tcPr>
            <w:tcW w:w="1280" w:type="dxa"/>
            <w:vAlign w:val="center"/>
          </w:tcPr>
          <w:p w14:paraId="7EC2690F" w14:textId="77777777" w:rsidR="00003620" w:rsidRPr="00395F6B" w:rsidRDefault="00003620" w:rsidP="00810212">
            <w:pPr>
              <w:pStyle w:val="afa"/>
            </w:pPr>
            <w:r w:rsidRPr="00787AEA">
              <w:t>DEBETRETURN</w:t>
            </w:r>
          </w:p>
        </w:tc>
        <w:tc>
          <w:tcPr>
            <w:tcW w:w="1272" w:type="dxa"/>
            <w:vAlign w:val="center"/>
          </w:tcPr>
          <w:p w14:paraId="0345572B" w14:textId="77777777" w:rsidR="00003620" w:rsidRPr="00A45CDE" w:rsidRDefault="00003620" w:rsidP="00810212">
            <w:pPr>
              <w:pStyle w:val="afa"/>
              <w:rPr>
                <w:lang w:val="en-US"/>
              </w:rPr>
            </w:pPr>
            <w:r w:rsidRPr="00A45CDE">
              <w:rPr>
                <w:lang w:val="en-US"/>
              </w:rPr>
              <w:t>editable=false</w:t>
            </w:r>
          </w:p>
          <w:p w14:paraId="162DC3B2" w14:textId="77777777" w:rsidR="00003620" w:rsidRPr="00711D8E" w:rsidRDefault="00003620" w:rsidP="00BB64B9">
            <w:pPr>
              <w:pStyle w:val="afa"/>
            </w:pPr>
            <w:r w:rsidRPr="00234627">
              <w:t>Макс</w:t>
            </w:r>
            <w:r w:rsidRPr="00C41A9F">
              <w:t>.</w:t>
            </w:r>
            <w:r w:rsidRPr="00234627">
              <w:t>зн</w:t>
            </w:r>
            <w:r w:rsidRPr="00C41A9F">
              <w:t xml:space="preserve">. = </w:t>
            </w:r>
            <w:r w:rsidRPr="00234627">
              <w:t>999 999 999 999 999.99, в формате всегда выводится дробная часть, значение &gt; 0</w:t>
            </w:r>
          </w:p>
        </w:tc>
        <w:tc>
          <w:tcPr>
            <w:tcW w:w="1417" w:type="dxa"/>
            <w:vAlign w:val="center"/>
          </w:tcPr>
          <w:p w14:paraId="74B94A8C" w14:textId="77777777" w:rsidR="00003620" w:rsidRDefault="00003620" w:rsidP="00810212">
            <w:pPr>
              <w:pStyle w:val="afa"/>
            </w:pPr>
          </w:p>
        </w:tc>
        <w:tc>
          <w:tcPr>
            <w:tcW w:w="1411" w:type="dxa"/>
            <w:vAlign w:val="center"/>
          </w:tcPr>
          <w:p w14:paraId="036DC743" w14:textId="77777777" w:rsidR="00003620" w:rsidRDefault="00003620" w:rsidP="00810212">
            <w:pPr>
              <w:pStyle w:val="afa"/>
            </w:pPr>
            <w:r w:rsidRPr="00477CBC">
              <w:t xml:space="preserve">Дебет. </w:t>
            </w:r>
          </w:p>
          <w:p w14:paraId="2582061F" w14:textId="77777777" w:rsidR="00003620" w:rsidRDefault="00003620" w:rsidP="00810212">
            <w:pPr>
              <w:pStyle w:val="afa"/>
            </w:pPr>
            <w:r w:rsidRPr="00477CBC">
              <w:t>Сумма в валюте выписки.</w:t>
            </w:r>
          </w:p>
          <w:p w14:paraId="08319042" w14:textId="77777777" w:rsidR="00003620" w:rsidRPr="00175ED0" w:rsidRDefault="00003620" w:rsidP="00810212">
            <w:pPr>
              <w:pStyle w:val="afa"/>
              <w:rPr>
                <w:lang w:eastAsia="en-US"/>
              </w:rPr>
            </w:pPr>
            <w:r>
              <w:rPr>
                <w:lang w:val="en-US"/>
              </w:rPr>
              <w:t>ISO</w:t>
            </w:r>
            <w:r w:rsidRPr="004D0C62">
              <w:t>-</w:t>
            </w:r>
            <w:r>
              <w:t>код валюты.</w:t>
            </w:r>
          </w:p>
        </w:tc>
        <w:tc>
          <w:tcPr>
            <w:tcW w:w="999" w:type="dxa"/>
            <w:vAlign w:val="center"/>
          </w:tcPr>
          <w:p w14:paraId="7077E1E8" w14:textId="77777777" w:rsidR="00003620" w:rsidRDefault="00003620" w:rsidP="00810212">
            <w:pPr>
              <w:pStyle w:val="afa"/>
            </w:pPr>
          </w:p>
        </w:tc>
      </w:tr>
      <w:tr w:rsidR="00003620" w14:paraId="723661CA" w14:textId="77777777" w:rsidTr="00BB64B9">
        <w:trPr>
          <w:cantSplit/>
        </w:trPr>
        <w:tc>
          <w:tcPr>
            <w:tcW w:w="568" w:type="dxa"/>
            <w:vAlign w:val="center"/>
          </w:tcPr>
          <w:p w14:paraId="3D0B4F0B" w14:textId="77777777" w:rsidR="00003620" w:rsidRDefault="00003620" w:rsidP="00650D72">
            <w:pPr>
              <w:pStyle w:val="afa"/>
              <w:numPr>
                <w:ilvl w:val="0"/>
                <w:numId w:val="36"/>
              </w:numPr>
              <w:rPr>
                <w:rStyle w:val="af9"/>
              </w:rPr>
            </w:pPr>
          </w:p>
        </w:tc>
        <w:tc>
          <w:tcPr>
            <w:tcW w:w="1276" w:type="dxa"/>
            <w:vAlign w:val="center"/>
          </w:tcPr>
          <w:p w14:paraId="75E431DC" w14:textId="77777777" w:rsidR="00003620" w:rsidRPr="00BC46CC" w:rsidRDefault="00003620" w:rsidP="00810212">
            <w:pPr>
              <w:pStyle w:val="afa"/>
            </w:pPr>
            <w:r w:rsidRPr="007251CB">
              <w:t>ISO-код валюты</w:t>
            </w:r>
          </w:p>
        </w:tc>
        <w:tc>
          <w:tcPr>
            <w:tcW w:w="849" w:type="dxa"/>
            <w:vAlign w:val="center"/>
          </w:tcPr>
          <w:p w14:paraId="4E59AF18" w14:textId="77777777" w:rsidR="00003620"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619F1464" w14:textId="77777777" w:rsidR="00003620" w:rsidRDefault="00003620" w:rsidP="00C41A9F">
            <w:pPr>
              <w:pStyle w:val="afa"/>
            </w:pPr>
            <w:r>
              <w:t>15</w:t>
            </w:r>
          </w:p>
        </w:tc>
        <w:tc>
          <w:tcPr>
            <w:tcW w:w="1280" w:type="dxa"/>
            <w:vAlign w:val="center"/>
          </w:tcPr>
          <w:p w14:paraId="2EDE3704" w14:textId="77777777" w:rsidR="00003620" w:rsidRPr="00787AEA" w:rsidRDefault="00003620" w:rsidP="00810212">
            <w:pPr>
              <w:pStyle w:val="afa"/>
            </w:pPr>
          </w:p>
        </w:tc>
        <w:tc>
          <w:tcPr>
            <w:tcW w:w="1272" w:type="dxa"/>
            <w:vAlign w:val="center"/>
          </w:tcPr>
          <w:p w14:paraId="1DF16381" w14:textId="77777777" w:rsidR="00003620" w:rsidRPr="00BB64B9" w:rsidRDefault="00BB64B9" w:rsidP="00810212">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5083178A" w14:textId="77777777" w:rsidR="00003620" w:rsidRDefault="00003620" w:rsidP="00810212">
            <w:pPr>
              <w:pStyle w:val="afa"/>
            </w:pPr>
          </w:p>
        </w:tc>
        <w:tc>
          <w:tcPr>
            <w:tcW w:w="1411" w:type="dxa"/>
            <w:vAlign w:val="center"/>
          </w:tcPr>
          <w:p w14:paraId="502AF481" w14:textId="77777777" w:rsidR="00003620" w:rsidRPr="00477CBC" w:rsidRDefault="00003620" w:rsidP="00810212">
            <w:pPr>
              <w:pStyle w:val="afa"/>
            </w:pPr>
          </w:p>
        </w:tc>
        <w:tc>
          <w:tcPr>
            <w:tcW w:w="999" w:type="dxa"/>
            <w:vAlign w:val="center"/>
          </w:tcPr>
          <w:p w14:paraId="1AF2DDDF" w14:textId="77777777" w:rsidR="00003620" w:rsidRDefault="00003620" w:rsidP="00810212">
            <w:pPr>
              <w:pStyle w:val="afa"/>
            </w:pPr>
          </w:p>
        </w:tc>
      </w:tr>
      <w:tr w:rsidR="00003620" w14:paraId="33E2C33D" w14:textId="77777777" w:rsidTr="00BB64B9">
        <w:trPr>
          <w:cantSplit/>
        </w:trPr>
        <w:tc>
          <w:tcPr>
            <w:tcW w:w="568" w:type="dxa"/>
            <w:vAlign w:val="center"/>
          </w:tcPr>
          <w:p w14:paraId="2B5281EA" w14:textId="77777777" w:rsidR="00003620" w:rsidRDefault="00003620" w:rsidP="00650D72">
            <w:pPr>
              <w:pStyle w:val="afa"/>
              <w:numPr>
                <w:ilvl w:val="0"/>
                <w:numId w:val="36"/>
              </w:numPr>
              <w:rPr>
                <w:rStyle w:val="af9"/>
              </w:rPr>
            </w:pPr>
          </w:p>
        </w:tc>
        <w:tc>
          <w:tcPr>
            <w:tcW w:w="1276" w:type="dxa"/>
            <w:vAlign w:val="center"/>
          </w:tcPr>
          <w:p w14:paraId="174EA77B" w14:textId="77777777" w:rsidR="00003620" w:rsidRDefault="00003620" w:rsidP="00810212">
            <w:pPr>
              <w:pStyle w:val="afa"/>
            </w:pPr>
            <w:r>
              <w:t>Дебет. Сумма в нац. валюте</w:t>
            </w:r>
          </w:p>
        </w:tc>
        <w:tc>
          <w:tcPr>
            <w:tcW w:w="849" w:type="dxa"/>
            <w:vAlign w:val="center"/>
          </w:tcPr>
          <w:p w14:paraId="3F7BD95F" w14:textId="77777777" w:rsidR="00003620" w:rsidRPr="008A5A8E" w:rsidRDefault="00003620" w:rsidP="00810212">
            <w:pPr>
              <w:pStyle w:val="afa"/>
              <w:spacing w:beforeLines="40" w:before="96" w:afterLines="40" w:after="96"/>
              <w:jc w:val="center"/>
              <w:rPr>
                <w:color w:val="000000"/>
              </w:rPr>
            </w:pPr>
            <w:r>
              <w:rPr>
                <w:color w:val="000000"/>
              </w:rPr>
              <w:t>Сумма -</w:t>
            </w:r>
            <w:r w:rsidRPr="008A5A8E">
              <w:rPr>
                <w:color w:val="000000"/>
              </w:rPr>
              <w:t>moneyField</w:t>
            </w:r>
          </w:p>
        </w:tc>
        <w:tc>
          <w:tcPr>
            <w:tcW w:w="425" w:type="dxa"/>
            <w:vAlign w:val="center"/>
          </w:tcPr>
          <w:p w14:paraId="0D4EFA7D" w14:textId="77777777" w:rsidR="00003620" w:rsidRDefault="00003620" w:rsidP="00810212">
            <w:pPr>
              <w:pStyle w:val="afa"/>
            </w:pPr>
            <w:r>
              <w:t>16</w:t>
            </w:r>
          </w:p>
        </w:tc>
        <w:tc>
          <w:tcPr>
            <w:tcW w:w="1280" w:type="dxa"/>
            <w:vAlign w:val="center"/>
          </w:tcPr>
          <w:p w14:paraId="29EC533F" w14:textId="77777777" w:rsidR="00003620" w:rsidRPr="00787AEA" w:rsidRDefault="00003620" w:rsidP="00810212">
            <w:pPr>
              <w:pStyle w:val="afa"/>
            </w:pPr>
          </w:p>
        </w:tc>
        <w:tc>
          <w:tcPr>
            <w:tcW w:w="1272" w:type="dxa"/>
            <w:vAlign w:val="center"/>
          </w:tcPr>
          <w:p w14:paraId="6A425673" w14:textId="77777777" w:rsidR="00003620" w:rsidRPr="00BB64B9" w:rsidRDefault="00BB64B9" w:rsidP="00810212">
            <w:pPr>
              <w:pStyle w:val="afa"/>
            </w:pPr>
            <w:r w:rsidRPr="00234627">
              <w:t>Макс</w:t>
            </w:r>
            <w:r w:rsidRPr="00C41A9F">
              <w:t>.</w:t>
            </w:r>
            <w:r w:rsidRPr="00234627">
              <w:t>зн</w:t>
            </w:r>
            <w:r w:rsidRPr="00C41A9F">
              <w:t xml:space="preserve">. = </w:t>
            </w:r>
            <w:r w:rsidRPr="00234627">
              <w:t>999 999 999 999 999.99, в формате всегда выводится дробная часть, значение &gt; 0</w:t>
            </w:r>
          </w:p>
        </w:tc>
        <w:tc>
          <w:tcPr>
            <w:tcW w:w="1417" w:type="dxa"/>
            <w:vAlign w:val="center"/>
          </w:tcPr>
          <w:p w14:paraId="0DFB6D52" w14:textId="77777777" w:rsidR="00003620" w:rsidRDefault="00003620" w:rsidP="00810212">
            <w:pPr>
              <w:pStyle w:val="afa"/>
            </w:pPr>
          </w:p>
        </w:tc>
        <w:tc>
          <w:tcPr>
            <w:tcW w:w="1411" w:type="dxa"/>
            <w:vAlign w:val="center"/>
          </w:tcPr>
          <w:p w14:paraId="019D99B7" w14:textId="77777777" w:rsidR="00003620" w:rsidRPr="00477CBC" w:rsidRDefault="00003620" w:rsidP="00810212">
            <w:pPr>
              <w:pStyle w:val="afa"/>
            </w:pPr>
          </w:p>
        </w:tc>
        <w:tc>
          <w:tcPr>
            <w:tcW w:w="999" w:type="dxa"/>
            <w:vAlign w:val="center"/>
          </w:tcPr>
          <w:p w14:paraId="161EBA6E" w14:textId="77777777" w:rsidR="00003620" w:rsidRDefault="00003620" w:rsidP="00810212">
            <w:pPr>
              <w:pStyle w:val="afa"/>
            </w:pPr>
          </w:p>
        </w:tc>
      </w:tr>
      <w:tr w:rsidR="00003620" w14:paraId="02F3DC31" w14:textId="77777777" w:rsidTr="00BB64B9">
        <w:trPr>
          <w:cantSplit/>
        </w:trPr>
        <w:tc>
          <w:tcPr>
            <w:tcW w:w="568" w:type="dxa"/>
            <w:vAlign w:val="center"/>
          </w:tcPr>
          <w:p w14:paraId="1D68BFC2" w14:textId="77777777" w:rsidR="00003620" w:rsidRDefault="00003620" w:rsidP="00650D72">
            <w:pPr>
              <w:pStyle w:val="afa"/>
              <w:numPr>
                <w:ilvl w:val="0"/>
                <w:numId w:val="36"/>
              </w:numPr>
              <w:rPr>
                <w:rStyle w:val="af9"/>
              </w:rPr>
            </w:pPr>
          </w:p>
        </w:tc>
        <w:tc>
          <w:tcPr>
            <w:tcW w:w="1276" w:type="dxa"/>
            <w:vAlign w:val="center"/>
          </w:tcPr>
          <w:p w14:paraId="56914756" w14:textId="77777777" w:rsidR="00003620" w:rsidRPr="00BC46CC" w:rsidRDefault="00003620" w:rsidP="00810212">
            <w:pPr>
              <w:pStyle w:val="afa"/>
            </w:pPr>
            <w:r w:rsidRPr="007251CB">
              <w:t>ISO-код валюты</w:t>
            </w:r>
          </w:p>
        </w:tc>
        <w:tc>
          <w:tcPr>
            <w:tcW w:w="849" w:type="dxa"/>
            <w:vAlign w:val="center"/>
          </w:tcPr>
          <w:p w14:paraId="1E6A85E0" w14:textId="77777777" w:rsidR="00003620"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779E9313" w14:textId="77777777" w:rsidR="00003620" w:rsidRDefault="00003620" w:rsidP="00810212">
            <w:pPr>
              <w:pStyle w:val="afa"/>
            </w:pPr>
            <w:r>
              <w:t>17</w:t>
            </w:r>
          </w:p>
        </w:tc>
        <w:tc>
          <w:tcPr>
            <w:tcW w:w="1280" w:type="dxa"/>
            <w:vAlign w:val="center"/>
          </w:tcPr>
          <w:p w14:paraId="197D42A8" w14:textId="77777777" w:rsidR="00003620" w:rsidRPr="00787AEA" w:rsidRDefault="00003620" w:rsidP="00810212">
            <w:pPr>
              <w:pStyle w:val="afa"/>
            </w:pPr>
          </w:p>
        </w:tc>
        <w:tc>
          <w:tcPr>
            <w:tcW w:w="1272" w:type="dxa"/>
            <w:vAlign w:val="center"/>
          </w:tcPr>
          <w:p w14:paraId="7572D928" w14:textId="77777777" w:rsidR="00003620" w:rsidRPr="00BB64B9" w:rsidRDefault="00BB64B9" w:rsidP="00810212">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5201C13A" w14:textId="77777777" w:rsidR="00003620" w:rsidRDefault="00003620" w:rsidP="00810212">
            <w:pPr>
              <w:pStyle w:val="afa"/>
            </w:pPr>
          </w:p>
        </w:tc>
        <w:tc>
          <w:tcPr>
            <w:tcW w:w="1411" w:type="dxa"/>
            <w:vAlign w:val="center"/>
          </w:tcPr>
          <w:p w14:paraId="285EA4EA" w14:textId="77777777" w:rsidR="00003620" w:rsidRPr="00477CBC" w:rsidRDefault="00003620" w:rsidP="00810212">
            <w:pPr>
              <w:pStyle w:val="afa"/>
            </w:pPr>
          </w:p>
        </w:tc>
        <w:tc>
          <w:tcPr>
            <w:tcW w:w="999" w:type="dxa"/>
            <w:vAlign w:val="center"/>
          </w:tcPr>
          <w:p w14:paraId="51E96C7D" w14:textId="77777777" w:rsidR="00003620" w:rsidRDefault="00003620" w:rsidP="00810212">
            <w:pPr>
              <w:pStyle w:val="afa"/>
            </w:pPr>
          </w:p>
        </w:tc>
      </w:tr>
      <w:tr w:rsidR="00003620" w14:paraId="5A70A066" w14:textId="77777777" w:rsidTr="00BB64B9">
        <w:trPr>
          <w:cantSplit/>
        </w:trPr>
        <w:tc>
          <w:tcPr>
            <w:tcW w:w="568" w:type="dxa"/>
            <w:vAlign w:val="center"/>
          </w:tcPr>
          <w:p w14:paraId="6053030A" w14:textId="77777777" w:rsidR="00003620" w:rsidRDefault="00003620" w:rsidP="00650D72">
            <w:pPr>
              <w:pStyle w:val="afa"/>
              <w:numPr>
                <w:ilvl w:val="0"/>
                <w:numId w:val="36"/>
              </w:numPr>
              <w:rPr>
                <w:rStyle w:val="af9"/>
              </w:rPr>
            </w:pPr>
          </w:p>
        </w:tc>
        <w:tc>
          <w:tcPr>
            <w:tcW w:w="1276" w:type="dxa"/>
            <w:vAlign w:val="center"/>
          </w:tcPr>
          <w:p w14:paraId="6BA87C29" w14:textId="77777777" w:rsidR="00003620" w:rsidRDefault="00003620" w:rsidP="00810212">
            <w:pPr>
              <w:pStyle w:val="afa"/>
            </w:pPr>
            <w:r>
              <w:t>Кол-во проводок (дебетовых)</w:t>
            </w:r>
          </w:p>
        </w:tc>
        <w:tc>
          <w:tcPr>
            <w:tcW w:w="849" w:type="dxa"/>
            <w:vAlign w:val="center"/>
          </w:tcPr>
          <w:p w14:paraId="39B02675" w14:textId="77777777" w:rsidR="00003620" w:rsidRPr="00357180" w:rsidRDefault="00B33192" w:rsidP="00C41A9F">
            <w:pPr>
              <w:pStyle w:val="afa"/>
              <w:spacing w:beforeLines="40" w:before="96" w:afterLines="40" w:after="96"/>
              <w:jc w:val="center"/>
            </w:pPr>
            <w:r w:rsidRPr="008A5A8E">
              <w:rPr>
                <w:color w:val="000000"/>
                <w:szCs w:val="20"/>
              </w:rPr>
              <w:t>Текстовое поле</w:t>
            </w:r>
          </w:p>
        </w:tc>
        <w:tc>
          <w:tcPr>
            <w:tcW w:w="425" w:type="dxa"/>
            <w:vAlign w:val="center"/>
          </w:tcPr>
          <w:p w14:paraId="35C03032" w14:textId="77777777" w:rsidR="00003620" w:rsidRDefault="00003620" w:rsidP="00003620">
            <w:pPr>
              <w:pStyle w:val="afa"/>
            </w:pPr>
            <w:r>
              <w:t>18</w:t>
            </w:r>
          </w:p>
        </w:tc>
        <w:tc>
          <w:tcPr>
            <w:tcW w:w="1280" w:type="dxa"/>
            <w:vAlign w:val="center"/>
          </w:tcPr>
          <w:p w14:paraId="2905B1E7" w14:textId="77777777" w:rsidR="00003620" w:rsidRPr="00395F6B" w:rsidRDefault="00003620" w:rsidP="00810212">
            <w:pPr>
              <w:pStyle w:val="afa"/>
            </w:pPr>
            <w:r w:rsidRPr="000F0ED0">
              <w:t>DEBETCOUNT</w:t>
            </w:r>
          </w:p>
        </w:tc>
        <w:tc>
          <w:tcPr>
            <w:tcW w:w="1272" w:type="dxa"/>
            <w:vAlign w:val="center"/>
          </w:tcPr>
          <w:p w14:paraId="5A86A62F" w14:textId="77777777" w:rsidR="00003620" w:rsidRPr="00711D8E" w:rsidRDefault="00003620" w:rsidP="00810212">
            <w:pPr>
              <w:pStyle w:val="afa"/>
            </w:pPr>
            <w:r w:rsidRPr="00395F6B">
              <w:t>editable=false</w:t>
            </w:r>
          </w:p>
        </w:tc>
        <w:tc>
          <w:tcPr>
            <w:tcW w:w="1417" w:type="dxa"/>
            <w:vAlign w:val="center"/>
          </w:tcPr>
          <w:p w14:paraId="7AA24CE9" w14:textId="77777777" w:rsidR="00003620" w:rsidRDefault="00003620" w:rsidP="00810212">
            <w:pPr>
              <w:pStyle w:val="afa"/>
            </w:pPr>
          </w:p>
        </w:tc>
        <w:tc>
          <w:tcPr>
            <w:tcW w:w="1411" w:type="dxa"/>
            <w:vAlign w:val="center"/>
          </w:tcPr>
          <w:p w14:paraId="3F6D7FCE" w14:textId="77777777" w:rsidR="00003620" w:rsidRPr="00FD6C68" w:rsidRDefault="00003620" w:rsidP="00810212">
            <w:pPr>
              <w:ind w:left="34" w:firstLine="0"/>
              <w:rPr>
                <w:rFonts w:ascii="Arial" w:hAnsi="Arial" w:cs="Arial"/>
                <w:sz w:val="16"/>
                <w:szCs w:val="16"/>
              </w:rPr>
            </w:pPr>
            <w:r w:rsidRPr="00FD6C68">
              <w:rPr>
                <w:rFonts w:ascii="Arial" w:hAnsi="Arial" w:cs="Arial"/>
                <w:sz w:val="16"/>
                <w:szCs w:val="16"/>
              </w:rPr>
              <w:t>Количество проводок по дебету</w:t>
            </w:r>
          </w:p>
        </w:tc>
        <w:tc>
          <w:tcPr>
            <w:tcW w:w="999" w:type="dxa"/>
            <w:vAlign w:val="center"/>
          </w:tcPr>
          <w:p w14:paraId="66CCD0BC" w14:textId="77777777" w:rsidR="00003620" w:rsidRDefault="00003620" w:rsidP="00810212">
            <w:pPr>
              <w:pStyle w:val="afa"/>
            </w:pPr>
          </w:p>
        </w:tc>
      </w:tr>
      <w:tr w:rsidR="00BB64B9" w14:paraId="3B72CE27" w14:textId="77777777" w:rsidTr="00BB64B9">
        <w:trPr>
          <w:cantSplit/>
        </w:trPr>
        <w:tc>
          <w:tcPr>
            <w:tcW w:w="568" w:type="dxa"/>
            <w:vAlign w:val="center"/>
          </w:tcPr>
          <w:p w14:paraId="2DC65CAC" w14:textId="77777777" w:rsidR="00BB64B9" w:rsidRDefault="00BB64B9" w:rsidP="00650D72">
            <w:pPr>
              <w:pStyle w:val="afa"/>
              <w:numPr>
                <w:ilvl w:val="0"/>
                <w:numId w:val="36"/>
              </w:numPr>
              <w:rPr>
                <w:rStyle w:val="af9"/>
              </w:rPr>
            </w:pPr>
          </w:p>
        </w:tc>
        <w:tc>
          <w:tcPr>
            <w:tcW w:w="1276" w:type="dxa"/>
            <w:vAlign w:val="center"/>
          </w:tcPr>
          <w:p w14:paraId="2DDDF060" w14:textId="77777777" w:rsidR="00BB64B9" w:rsidRDefault="00BB64B9" w:rsidP="00810212">
            <w:pPr>
              <w:pStyle w:val="afa"/>
            </w:pPr>
            <w:r>
              <w:t>Кредит</w:t>
            </w:r>
          </w:p>
        </w:tc>
        <w:tc>
          <w:tcPr>
            <w:tcW w:w="849" w:type="dxa"/>
            <w:vAlign w:val="center"/>
          </w:tcPr>
          <w:p w14:paraId="365B6E10" w14:textId="77777777" w:rsidR="00BB64B9" w:rsidRPr="00357180" w:rsidRDefault="00BB64B9" w:rsidP="00810212">
            <w:pPr>
              <w:pStyle w:val="afa"/>
              <w:spacing w:beforeLines="40" w:before="96" w:afterLines="40" w:after="96"/>
              <w:jc w:val="center"/>
            </w:pPr>
            <w:r w:rsidRPr="008A5A8E">
              <w:rPr>
                <w:color w:val="000000"/>
              </w:rPr>
              <w:t>moneyField</w:t>
            </w:r>
            <w:r w:rsidRPr="00357180">
              <w:t xml:space="preserve"> </w:t>
            </w:r>
          </w:p>
        </w:tc>
        <w:tc>
          <w:tcPr>
            <w:tcW w:w="425" w:type="dxa"/>
            <w:vAlign w:val="center"/>
          </w:tcPr>
          <w:p w14:paraId="6C9A37D2" w14:textId="77777777" w:rsidR="00BB64B9" w:rsidRDefault="00BB64B9" w:rsidP="00BC46CC">
            <w:pPr>
              <w:pStyle w:val="afa"/>
            </w:pPr>
            <w:r>
              <w:t>19</w:t>
            </w:r>
          </w:p>
        </w:tc>
        <w:tc>
          <w:tcPr>
            <w:tcW w:w="1280" w:type="dxa"/>
            <w:vAlign w:val="center"/>
          </w:tcPr>
          <w:p w14:paraId="735C7596" w14:textId="77777777" w:rsidR="00BB64B9" w:rsidRPr="007A053F" w:rsidRDefault="00BB64B9" w:rsidP="00810212">
            <w:pPr>
              <w:pStyle w:val="afa"/>
              <w:spacing w:beforeLines="40" w:before="96" w:afterLines="40" w:after="96"/>
            </w:pPr>
            <w:r w:rsidRPr="003962EB">
              <w:t>CREDITRETURN</w:t>
            </w:r>
          </w:p>
        </w:tc>
        <w:tc>
          <w:tcPr>
            <w:tcW w:w="1272" w:type="dxa"/>
            <w:vAlign w:val="center"/>
          </w:tcPr>
          <w:p w14:paraId="3D17F6E6" w14:textId="77777777" w:rsidR="00BB64B9" w:rsidRPr="00BB64B9" w:rsidRDefault="00BB64B9" w:rsidP="00810212">
            <w:pPr>
              <w:pStyle w:val="afa"/>
              <w:rPr>
                <w:lang w:val="en-US"/>
              </w:rPr>
            </w:pPr>
            <w:r w:rsidRPr="00BB64B9">
              <w:rPr>
                <w:lang w:val="en-US"/>
              </w:rPr>
              <w:t>editable=false</w:t>
            </w:r>
          </w:p>
          <w:p w14:paraId="5B67B5B0" w14:textId="77777777" w:rsidR="00BB64B9" w:rsidRPr="00711D8E" w:rsidRDefault="00BB64B9" w:rsidP="00BB64B9">
            <w:pPr>
              <w:pStyle w:val="afa"/>
            </w:pPr>
            <w:r w:rsidRPr="00234627">
              <w:t>Макс</w:t>
            </w:r>
            <w:r w:rsidRPr="00BB64B9">
              <w:t>.</w:t>
            </w:r>
            <w:r w:rsidRPr="00234627">
              <w:t>зн</w:t>
            </w:r>
            <w:r w:rsidRPr="00BB64B9">
              <w:t xml:space="preserve">. = </w:t>
            </w:r>
            <w:r w:rsidRPr="00234627">
              <w:t>999 999 999 999 999.99, в формате всегда выводится дробная часть, значение &gt; 0</w:t>
            </w:r>
          </w:p>
        </w:tc>
        <w:tc>
          <w:tcPr>
            <w:tcW w:w="1417" w:type="dxa"/>
            <w:vAlign w:val="center"/>
          </w:tcPr>
          <w:p w14:paraId="34B1FC80" w14:textId="77777777" w:rsidR="00BB64B9" w:rsidRDefault="00BB64B9" w:rsidP="00810212">
            <w:pPr>
              <w:pStyle w:val="afa"/>
            </w:pPr>
          </w:p>
        </w:tc>
        <w:tc>
          <w:tcPr>
            <w:tcW w:w="1411" w:type="dxa"/>
            <w:vAlign w:val="center"/>
          </w:tcPr>
          <w:p w14:paraId="2B3092FE" w14:textId="77777777" w:rsidR="00BB64B9" w:rsidRPr="00D97A02" w:rsidRDefault="00BB64B9" w:rsidP="00810212">
            <w:pPr>
              <w:pStyle w:val="afa"/>
              <w:spacing w:beforeLines="40" w:before="96" w:afterLines="40" w:after="96"/>
            </w:pPr>
            <w:r w:rsidRPr="001D5F43">
              <w:t>Кредит. Сумма в валюте выписки.</w:t>
            </w:r>
          </w:p>
        </w:tc>
        <w:tc>
          <w:tcPr>
            <w:tcW w:w="999" w:type="dxa"/>
            <w:vAlign w:val="center"/>
          </w:tcPr>
          <w:p w14:paraId="0183E19C" w14:textId="77777777" w:rsidR="00BB64B9" w:rsidRDefault="00BB64B9" w:rsidP="00810212">
            <w:pPr>
              <w:pStyle w:val="afa"/>
            </w:pPr>
          </w:p>
        </w:tc>
      </w:tr>
      <w:tr w:rsidR="00BB64B9" w14:paraId="77D5C27E" w14:textId="77777777" w:rsidTr="00BB64B9">
        <w:trPr>
          <w:cantSplit/>
        </w:trPr>
        <w:tc>
          <w:tcPr>
            <w:tcW w:w="568" w:type="dxa"/>
            <w:vAlign w:val="center"/>
          </w:tcPr>
          <w:p w14:paraId="3E5B75A7" w14:textId="77777777" w:rsidR="00BB64B9" w:rsidRDefault="00BB64B9" w:rsidP="00650D72">
            <w:pPr>
              <w:pStyle w:val="afa"/>
              <w:numPr>
                <w:ilvl w:val="0"/>
                <w:numId w:val="36"/>
              </w:numPr>
              <w:rPr>
                <w:rStyle w:val="af9"/>
              </w:rPr>
            </w:pPr>
          </w:p>
        </w:tc>
        <w:tc>
          <w:tcPr>
            <w:tcW w:w="1276" w:type="dxa"/>
            <w:vAlign w:val="center"/>
          </w:tcPr>
          <w:p w14:paraId="55BD518C" w14:textId="77777777" w:rsidR="00BB64B9" w:rsidRPr="00BC46CC" w:rsidRDefault="00BB64B9" w:rsidP="00810212">
            <w:pPr>
              <w:pStyle w:val="afa"/>
            </w:pPr>
            <w:r w:rsidRPr="007251CB">
              <w:t>ISO-код валюты</w:t>
            </w:r>
          </w:p>
        </w:tc>
        <w:tc>
          <w:tcPr>
            <w:tcW w:w="849" w:type="dxa"/>
            <w:vAlign w:val="center"/>
          </w:tcPr>
          <w:p w14:paraId="5AEE4572" w14:textId="77777777" w:rsidR="00BB64B9"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01EAFB3D" w14:textId="77777777" w:rsidR="00BB64B9" w:rsidRDefault="00BB64B9" w:rsidP="00BC46CC">
            <w:pPr>
              <w:pStyle w:val="afa"/>
            </w:pPr>
            <w:r>
              <w:t>20</w:t>
            </w:r>
          </w:p>
        </w:tc>
        <w:tc>
          <w:tcPr>
            <w:tcW w:w="1280" w:type="dxa"/>
            <w:vAlign w:val="center"/>
          </w:tcPr>
          <w:p w14:paraId="2EB4F7F4" w14:textId="77777777" w:rsidR="00BB64B9" w:rsidRPr="00395F6B" w:rsidRDefault="00BB64B9" w:rsidP="00810212">
            <w:pPr>
              <w:pStyle w:val="afa"/>
            </w:pPr>
            <w:r w:rsidRPr="003962EB">
              <w:t>CRCURRENCY</w:t>
            </w:r>
          </w:p>
        </w:tc>
        <w:tc>
          <w:tcPr>
            <w:tcW w:w="1272" w:type="dxa"/>
            <w:vAlign w:val="center"/>
          </w:tcPr>
          <w:p w14:paraId="6F99063C" w14:textId="77777777" w:rsidR="00BB64B9" w:rsidRPr="00395F6B" w:rsidRDefault="00BB64B9" w:rsidP="00810212">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5C911E49" w14:textId="77777777" w:rsidR="00BB64B9" w:rsidRDefault="00BB64B9" w:rsidP="00810212">
            <w:pPr>
              <w:pStyle w:val="afa"/>
            </w:pPr>
          </w:p>
        </w:tc>
        <w:tc>
          <w:tcPr>
            <w:tcW w:w="1411" w:type="dxa"/>
            <w:vAlign w:val="center"/>
          </w:tcPr>
          <w:p w14:paraId="4643C557" w14:textId="77777777" w:rsidR="00BB64B9" w:rsidRPr="00783D41" w:rsidRDefault="00BB64B9" w:rsidP="00810212">
            <w:pPr>
              <w:pStyle w:val="afa"/>
              <w:spacing w:beforeLines="40" w:before="96" w:afterLines="40" w:after="96"/>
            </w:pPr>
            <w:r w:rsidRPr="003962EB">
              <w:t xml:space="preserve">Кредит.  </w:t>
            </w:r>
            <w:r w:rsidRPr="001D5F43">
              <w:t>Кредит. Сумма в валюте выписки.</w:t>
            </w:r>
          </w:p>
        </w:tc>
        <w:tc>
          <w:tcPr>
            <w:tcW w:w="999" w:type="dxa"/>
            <w:vAlign w:val="center"/>
          </w:tcPr>
          <w:p w14:paraId="30F666E2" w14:textId="77777777" w:rsidR="00BB64B9" w:rsidRDefault="00BB64B9" w:rsidP="00810212">
            <w:pPr>
              <w:pStyle w:val="afa"/>
            </w:pPr>
          </w:p>
        </w:tc>
      </w:tr>
      <w:tr w:rsidR="00BB64B9" w14:paraId="4A742597" w14:textId="77777777" w:rsidTr="00BB64B9">
        <w:trPr>
          <w:cantSplit/>
        </w:trPr>
        <w:tc>
          <w:tcPr>
            <w:tcW w:w="568" w:type="dxa"/>
            <w:vAlign w:val="center"/>
          </w:tcPr>
          <w:p w14:paraId="5E93462C" w14:textId="77777777" w:rsidR="00BB64B9" w:rsidRDefault="00BB64B9" w:rsidP="00650D72">
            <w:pPr>
              <w:pStyle w:val="afa"/>
              <w:numPr>
                <w:ilvl w:val="0"/>
                <w:numId w:val="36"/>
              </w:numPr>
              <w:rPr>
                <w:rStyle w:val="af9"/>
              </w:rPr>
            </w:pPr>
          </w:p>
        </w:tc>
        <w:tc>
          <w:tcPr>
            <w:tcW w:w="1276" w:type="dxa"/>
            <w:vAlign w:val="center"/>
          </w:tcPr>
          <w:p w14:paraId="52F7DD20" w14:textId="77777777" w:rsidR="00BB64B9" w:rsidRPr="007251CB" w:rsidRDefault="00BB64B9" w:rsidP="00810212">
            <w:pPr>
              <w:pStyle w:val="afa"/>
            </w:pPr>
            <w:r>
              <w:t xml:space="preserve">Кредит </w:t>
            </w:r>
            <w:r w:rsidRPr="00BB64B9">
              <w:t>Сумма в нац. валюте.</w:t>
            </w:r>
          </w:p>
        </w:tc>
        <w:tc>
          <w:tcPr>
            <w:tcW w:w="849" w:type="dxa"/>
            <w:vAlign w:val="center"/>
          </w:tcPr>
          <w:p w14:paraId="09EAF7FC" w14:textId="77777777" w:rsidR="00BB64B9" w:rsidRPr="008A5A8E" w:rsidRDefault="00BB64B9" w:rsidP="00810212">
            <w:pPr>
              <w:pStyle w:val="afa"/>
              <w:spacing w:beforeLines="40" w:before="96" w:afterLines="40" w:after="96"/>
              <w:jc w:val="center"/>
            </w:pPr>
            <w:r w:rsidRPr="008A5A8E">
              <w:rPr>
                <w:color w:val="000000"/>
              </w:rPr>
              <w:t>moneyField</w:t>
            </w:r>
          </w:p>
        </w:tc>
        <w:tc>
          <w:tcPr>
            <w:tcW w:w="425" w:type="dxa"/>
            <w:vAlign w:val="center"/>
          </w:tcPr>
          <w:p w14:paraId="16382C7B" w14:textId="77777777" w:rsidR="00BB64B9" w:rsidRDefault="00BB64B9" w:rsidP="00BC46CC">
            <w:pPr>
              <w:pStyle w:val="afa"/>
            </w:pPr>
            <w:r>
              <w:t>21</w:t>
            </w:r>
          </w:p>
        </w:tc>
        <w:tc>
          <w:tcPr>
            <w:tcW w:w="1280" w:type="dxa"/>
            <w:vAlign w:val="center"/>
          </w:tcPr>
          <w:p w14:paraId="040F2B6D" w14:textId="77777777" w:rsidR="00BB64B9" w:rsidRPr="00395F6B" w:rsidRDefault="00BB64B9" w:rsidP="00810212">
            <w:pPr>
              <w:pStyle w:val="afa"/>
            </w:pPr>
            <w:r w:rsidRPr="00563A20">
              <w:t>CREDITRETURNNAT</w:t>
            </w:r>
          </w:p>
        </w:tc>
        <w:tc>
          <w:tcPr>
            <w:tcW w:w="1272" w:type="dxa"/>
            <w:vAlign w:val="center"/>
          </w:tcPr>
          <w:p w14:paraId="5501A5AD" w14:textId="77777777" w:rsidR="00BB64B9" w:rsidRPr="00072234" w:rsidRDefault="00BB64B9" w:rsidP="00BB64B9">
            <w:pPr>
              <w:pStyle w:val="afa"/>
            </w:pPr>
            <w:r w:rsidRPr="00BB64B9">
              <w:rPr>
                <w:lang w:val="en-US"/>
              </w:rPr>
              <w:t>editable</w:t>
            </w:r>
            <w:r w:rsidRPr="00072234">
              <w:t>=</w:t>
            </w:r>
            <w:r w:rsidRPr="00BB64B9">
              <w:rPr>
                <w:lang w:val="en-US"/>
              </w:rPr>
              <w:t>false</w:t>
            </w:r>
          </w:p>
          <w:p w14:paraId="3B3DB6B7" w14:textId="77777777" w:rsidR="00BB64B9" w:rsidRPr="00395F6B" w:rsidRDefault="00BB64B9" w:rsidP="00BB64B9">
            <w:pPr>
              <w:pStyle w:val="afa"/>
            </w:pPr>
            <w:r w:rsidRPr="00234627">
              <w:t>Макс</w:t>
            </w:r>
            <w:r w:rsidRPr="00BB64B9">
              <w:t>.</w:t>
            </w:r>
            <w:r w:rsidRPr="00234627">
              <w:t>зн</w:t>
            </w:r>
            <w:r w:rsidRPr="00BB64B9">
              <w:t xml:space="preserve">. = </w:t>
            </w:r>
            <w:r w:rsidRPr="00234627">
              <w:t>999 999 999 999 999.99, в формате всегда выводится дробная часть, значение &gt; 0</w:t>
            </w:r>
          </w:p>
        </w:tc>
        <w:tc>
          <w:tcPr>
            <w:tcW w:w="1417" w:type="dxa"/>
            <w:vAlign w:val="center"/>
          </w:tcPr>
          <w:p w14:paraId="49974E4A" w14:textId="77777777" w:rsidR="00BB64B9" w:rsidRDefault="00BB64B9" w:rsidP="00810212">
            <w:pPr>
              <w:pStyle w:val="afa"/>
            </w:pPr>
          </w:p>
        </w:tc>
        <w:tc>
          <w:tcPr>
            <w:tcW w:w="1411" w:type="dxa"/>
            <w:vAlign w:val="center"/>
          </w:tcPr>
          <w:p w14:paraId="4CA3557B" w14:textId="77777777" w:rsidR="00BB64B9" w:rsidRPr="00D70AB2" w:rsidRDefault="00BB64B9" w:rsidP="00810212">
            <w:pPr>
              <w:pStyle w:val="afa"/>
              <w:spacing w:beforeLines="40" w:before="96" w:afterLines="40" w:after="96"/>
            </w:pPr>
            <w:r w:rsidRPr="00563A20">
              <w:t>Кредит . Сумма в нац. валюте.</w:t>
            </w:r>
          </w:p>
        </w:tc>
        <w:tc>
          <w:tcPr>
            <w:tcW w:w="999" w:type="dxa"/>
            <w:vAlign w:val="center"/>
          </w:tcPr>
          <w:p w14:paraId="31133F67" w14:textId="77777777" w:rsidR="00BB64B9" w:rsidRDefault="00BB64B9" w:rsidP="00810212">
            <w:pPr>
              <w:pStyle w:val="afa"/>
            </w:pPr>
          </w:p>
        </w:tc>
      </w:tr>
      <w:tr w:rsidR="00BB64B9" w14:paraId="116EAC2D" w14:textId="77777777" w:rsidTr="00BB64B9">
        <w:trPr>
          <w:cantSplit/>
        </w:trPr>
        <w:tc>
          <w:tcPr>
            <w:tcW w:w="568" w:type="dxa"/>
            <w:vAlign w:val="center"/>
          </w:tcPr>
          <w:p w14:paraId="64D2DD28" w14:textId="77777777" w:rsidR="00BB64B9" w:rsidRDefault="00BB64B9" w:rsidP="00650D72">
            <w:pPr>
              <w:pStyle w:val="afa"/>
              <w:numPr>
                <w:ilvl w:val="0"/>
                <w:numId w:val="36"/>
              </w:numPr>
              <w:rPr>
                <w:rStyle w:val="af9"/>
              </w:rPr>
            </w:pPr>
          </w:p>
        </w:tc>
        <w:tc>
          <w:tcPr>
            <w:tcW w:w="1276" w:type="dxa"/>
            <w:vAlign w:val="center"/>
          </w:tcPr>
          <w:p w14:paraId="087B366E" w14:textId="77777777" w:rsidR="00BB64B9" w:rsidRPr="00BC46CC" w:rsidRDefault="00BB64B9" w:rsidP="00810212">
            <w:pPr>
              <w:pStyle w:val="afa"/>
            </w:pPr>
            <w:r w:rsidRPr="007251CB">
              <w:t>ISO-код валюты</w:t>
            </w:r>
          </w:p>
        </w:tc>
        <w:tc>
          <w:tcPr>
            <w:tcW w:w="849" w:type="dxa"/>
            <w:vAlign w:val="center"/>
          </w:tcPr>
          <w:p w14:paraId="79E3C6D7" w14:textId="77777777" w:rsidR="00BB64B9" w:rsidRPr="008A5A8E" w:rsidRDefault="00B33192" w:rsidP="00810212">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32501EBE" w14:textId="77777777" w:rsidR="00BB64B9" w:rsidRDefault="00BB64B9" w:rsidP="00BC46CC">
            <w:pPr>
              <w:pStyle w:val="afa"/>
            </w:pPr>
            <w:r>
              <w:t>22</w:t>
            </w:r>
          </w:p>
        </w:tc>
        <w:tc>
          <w:tcPr>
            <w:tcW w:w="1280" w:type="dxa"/>
            <w:vAlign w:val="center"/>
          </w:tcPr>
          <w:p w14:paraId="46B82395" w14:textId="77777777" w:rsidR="00BB64B9" w:rsidRPr="007A053F" w:rsidRDefault="00BB64B9" w:rsidP="00810212">
            <w:pPr>
              <w:pStyle w:val="afa"/>
              <w:spacing w:beforeLines="40" w:before="96" w:afterLines="40" w:after="96"/>
            </w:pPr>
            <w:r w:rsidRPr="00563A20">
              <w:t>CRCURRENCYNAT</w:t>
            </w:r>
          </w:p>
        </w:tc>
        <w:tc>
          <w:tcPr>
            <w:tcW w:w="1272" w:type="dxa"/>
            <w:vAlign w:val="center"/>
          </w:tcPr>
          <w:p w14:paraId="2139ECB0" w14:textId="77777777" w:rsidR="00BB64B9" w:rsidRPr="00395F6B" w:rsidRDefault="00BB64B9" w:rsidP="00810212">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4639E272" w14:textId="77777777" w:rsidR="00BB64B9" w:rsidRDefault="00BB64B9" w:rsidP="00810212">
            <w:pPr>
              <w:pStyle w:val="afa"/>
            </w:pPr>
          </w:p>
        </w:tc>
        <w:tc>
          <w:tcPr>
            <w:tcW w:w="1411" w:type="dxa"/>
            <w:vAlign w:val="center"/>
          </w:tcPr>
          <w:p w14:paraId="35B10655" w14:textId="77777777" w:rsidR="00BB64B9" w:rsidRPr="008672B2" w:rsidRDefault="00BB64B9" w:rsidP="00810212">
            <w:pPr>
              <w:pStyle w:val="afa"/>
              <w:spacing w:beforeLines="40" w:before="96" w:afterLines="40" w:after="96"/>
              <w:rPr>
                <w:lang w:eastAsia="en-US"/>
              </w:rPr>
            </w:pPr>
            <w:r w:rsidRPr="00563A20">
              <w:rPr>
                <w:lang w:eastAsia="en-US"/>
              </w:rPr>
              <w:t>Кредит .  ISO-код национальной  валюты. По умолчанию RUR</w:t>
            </w:r>
          </w:p>
        </w:tc>
        <w:tc>
          <w:tcPr>
            <w:tcW w:w="999" w:type="dxa"/>
            <w:vAlign w:val="center"/>
          </w:tcPr>
          <w:p w14:paraId="634CB954" w14:textId="77777777" w:rsidR="00BB64B9" w:rsidRDefault="00BB64B9" w:rsidP="00810212">
            <w:pPr>
              <w:pStyle w:val="afa"/>
            </w:pPr>
          </w:p>
        </w:tc>
      </w:tr>
      <w:tr w:rsidR="00BB64B9" w14:paraId="22898BC3" w14:textId="77777777" w:rsidTr="00BB64B9">
        <w:trPr>
          <w:cantSplit/>
        </w:trPr>
        <w:tc>
          <w:tcPr>
            <w:tcW w:w="568" w:type="dxa"/>
            <w:vAlign w:val="center"/>
          </w:tcPr>
          <w:p w14:paraId="5DCFF9F6" w14:textId="77777777" w:rsidR="00BB64B9" w:rsidRDefault="00BB64B9" w:rsidP="00650D72">
            <w:pPr>
              <w:pStyle w:val="afa"/>
              <w:numPr>
                <w:ilvl w:val="0"/>
                <w:numId w:val="36"/>
              </w:numPr>
              <w:rPr>
                <w:rStyle w:val="af9"/>
              </w:rPr>
            </w:pPr>
          </w:p>
        </w:tc>
        <w:tc>
          <w:tcPr>
            <w:tcW w:w="1276" w:type="dxa"/>
            <w:vAlign w:val="center"/>
          </w:tcPr>
          <w:p w14:paraId="0EB53460" w14:textId="77777777" w:rsidR="00BB64B9" w:rsidRDefault="00BB64B9" w:rsidP="00810212">
            <w:pPr>
              <w:pStyle w:val="afa"/>
            </w:pPr>
            <w:r>
              <w:t>Кол-во проводок (кредитовых)</w:t>
            </w:r>
          </w:p>
        </w:tc>
        <w:tc>
          <w:tcPr>
            <w:tcW w:w="849" w:type="dxa"/>
            <w:vAlign w:val="center"/>
          </w:tcPr>
          <w:p w14:paraId="58A710D4" w14:textId="77777777" w:rsidR="00BB64B9" w:rsidRPr="00357180" w:rsidRDefault="00B33192" w:rsidP="00BB64B9">
            <w:pPr>
              <w:pStyle w:val="afa"/>
              <w:spacing w:beforeLines="40" w:before="96" w:afterLines="40" w:after="96"/>
              <w:jc w:val="center"/>
            </w:pPr>
            <w:r w:rsidRPr="008A5A8E">
              <w:rPr>
                <w:color w:val="000000"/>
                <w:szCs w:val="20"/>
              </w:rPr>
              <w:t>Текстовое поле</w:t>
            </w:r>
          </w:p>
        </w:tc>
        <w:tc>
          <w:tcPr>
            <w:tcW w:w="425" w:type="dxa"/>
            <w:vAlign w:val="center"/>
          </w:tcPr>
          <w:p w14:paraId="1C3D7992" w14:textId="77777777" w:rsidR="00BB64B9" w:rsidRDefault="00BB64B9" w:rsidP="00BB64B9">
            <w:pPr>
              <w:pStyle w:val="afa"/>
            </w:pPr>
            <w:r>
              <w:t>23</w:t>
            </w:r>
          </w:p>
        </w:tc>
        <w:tc>
          <w:tcPr>
            <w:tcW w:w="1280" w:type="dxa"/>
            <w:vAlign w:val="center"/>
          </w:tcPr>
          <w:p w14:paraId="7D6DA6BC" w14:textId="77777777" w:rsidR="00BB64B9" w:rsidRPr="00395F6B" w:rsidRDefault="00BB64B9" w:rsidP="00810212">
            <w:pPr>
              <w:pStyle w:val="afa"/>
            </w:pPr>
            <w:r w:rsidRPr="00563A20">
              <w:t>CREDITCOUNT</w:t>
            </w:r>
          </w:p>
        </w:tc>
        <w:tc>
          <w:tcPr>
            <w:tcW w:w="1272" w:type="dxa"/>
            <w:vAlign w:val="center"/>
          </w:tcPr>
          <w:p w14:paraId="72A26C2F" w14:textId="77777777" w:rsidR="00BB64B9" w:rsidRPr="00711D8E" w:rsidRDefault="00BB64B9" w:rsidP="00810212">
            <w:pPr>
              <w:pStyle w:val="afa"/>
            </w:pPr>
            <w:r w:rsidRPr="00395F6B">
              <w:t>editable=false</w:t>
            </w:r>
          </w:p>
        </w:tc>
        <w:tc>
          <w:tcPr>
            <w:tcW w:w="1417" w:type="dxa"/>
            <w:vAlign w:val="center"/>
          </w:tcPr>
          <w:p w14:paraId="5C1D4ADF" w14:textId="77777777" w:rsidR="00BB64B9" w:rsidRDefault="00BB64B9" w:rsidP="00810212">
            <w:pPr>
              <w:pStyle w:val="afa"/>
            </w:pPr>
          </w:p>
        </w:tc>
        <w:tc>
          <w:tcPr>
            <w:tcW w:w="1411" w:type="dxa"/>
            <w:vAlign w:val="center"/>
          </w:tcPr>
          <w:p w14:paraId="6ACE3A54" w14:textId="77777777" w:rsidR="00BB64B9" w:rsidRPr="00FD6C68" w:rsidRDefault="00BB64B9" w:rsidP="00810212">
            <w:pPr>
              <w:ind w:left="34" w:firstLine="0"/>
              <w:rPr>
                <w:rFonts w:ascii="Arial" w:hAnsi="Arial" w:cs="Arial"/>
                <w:sz w:val="16"/>
                <w:szCs w:val="16"/>
              </w:rPr>
            </w:pPr>
            <w:r w:rsidRPr="00FD6C68">
              <w:rPr>
                <w:rFonts w:ascii="Arial" w:hAnsi="Arial" w:cs="Arial"/>
                <w:sz w:val="16"/>
                <w:szCs w:val="16"/>
              </w:rPr>
              <w:t>Количество проводок по кредиту</w:t>
            </w:r>
          </w:p>
        </w:tc>
        <w:tc>
          <w:tcPr>
            <w:tcW w:w="999" w:type="dxa"/>
            <w:vAlign w:val="center"/>
          </w:tcPr>
          <w:p w14:paraId="04A0A93F" w14:textId="77777777" w:rsidR="00BB64B9" w:rsidRDefault="00BB64B9" w:rsidP="00810212">
            <w:pPr>
              <w:pStyle w:val="afa"/>
            </w:pPr>
          </w:p>
        </w:tc>
      </w:tr>
      <w:tr w:rsidR="00BB64B9" w14:paraId="68123A61" w14:textId="77777777" w:rsidTr="00BB64B9">
        <w:trPr>
          <w:cantSplit/>
        </w:trPr>
        <w:tc>
          <w:tcPr>
            <w:tcW w:w="568" w:type="dxa"/>
            <w:vAlign w:val="center"/>
          </w:tcPr>
          <w:p w14:paraId="11C38252" w14:textId="77777777" w:rsidR="00BB64B9" w:rsidRDefault="00BB64B9" w:rsidP="00650D72">
            <w:pPr>
              <w:pStyle w:val="afa"/>
              <w:numPr>
                <w:ilvl w:val="0"/>
                <w:numId w:val="36"/>
              </w:numPr>
              <w:rPr>
                <w:rStyle w:val="af9"/>
              </w:rPr>
            </w:pPr>
          </w:p>
        </w:tc>
        <w:tc>
          <w:tcPr>
            <w:tcW w:w="1276" w:type="dxa"/>
            <w:vAlign w:val="center"/>
          </w:tcPr>
          <w:p w14:paraId="146B4C66" w14:textId="77777777" w:rsidR="00BB64B9" w:rsidRDefault="00BB64B9" w:rsidP="00810212">
            <w:pPr>
              <w:pStyle w:val="afa"/>
            </w:pPr>
            <w:r>
              <w:t>Исходящий остаток</w:t>
            </w:r>
          </w:p>
        </w:tc>
        <w:tc>
          <w:tcPr>
            <w:tcW w:w="849" w:type="dxa"/>
            <w:vAlign w:val="center"/>
          </w:tcPr>
          <w:p w14:paraId="735E98E7" w14:textId="77777777" w:rsidR="00BB64B9" w:rsidRPr="00357180" w:rsidRDefault="00BB64B9" w:rsidP="00810212">
            <w:pPr>
              <w:pStyle w:val="afa"/>
              <w:spacing w:beforeLines="40" w:before="96" w:afterLines="40" w:after="96"/>
              <w:jc w:val="center"/>
            </w:pPr>
            <w:r w:rsidRPr="008A5A8E">
              <w:rPr>
                <w:color w:val="000000"/>
              </w:rPr>
              <w:t>moneyField</w:t>
            </w:r>
            <w:r w:rsidRPr="00357180">
              <w:t xml:space="preserve"> </w:t>
            </w:r>
          </w:p>
        </w:tc>
        <w:tc>
          <w:tcPr>
            <w:tcW w:w="425" w:type="dxa"/>
            <w:vAlign w:val="center"/>
          </w:tcPr>
          <w:p w14:paraId="0F1CCA6F" w14:textId="77777777" w:rsidR="00BB64B9" w:rsidRDefault="00BB64B9" w:rsidP="00BC46CC">
            <w:pPr>
              <w:pStyle w:val="afa"/>
            </w:pPr>
            <w:r>
              <w:t>24</w:t>
            </w:r>
          </w:p>
        </w:tc>
        <w:tc>
          <w:tcPr>
            <w:tcW w:w="1280" w:type="dxa"/>
            <w:vAlign w:val="center"/>
          </w:tcPr>
          <w:p w14:paraId="5E8EC92F" w14:textId="77777777" w:rsidR="00BB64B9" w:rsidRPr="00395F6B" w:rsidRDefault="00BB64B9" w:rsidP="00810212">
            <w:pPr>
              <w:pStyle w:val="afa"/>
            </w:pPr>
            <w:r w:rsidRPr="00563A20">
              <w:t>OUTBOUNDBALANCE</w:t>
            </w:r>
            <w:r>
              <w:t xml:space="preserve">, </w:t>
            </w:r>
            <w:r w:rsidRPr="00563A20">
              <w:t>OBCURRENCY</w:t>
            </w:r>
          </w:p>
        </w:tc>
        <w:tc>
          <w:tcPr>
            <w:tcW w:w="1272" w:type="dxa"/>
            <w:vAlign w:val="center"/>
          </w:tcPr>
          <w:p w14:paraId="26C8E725" w14:textId="77777777" w:rsidR="00BB64B9" w:rsidRPr="00711D8E" w:rsidRDefault="00BB64B9" w:rsidP="00810212">
            <w:pPr>
              <w:pStyle w:val="afa"/>
            </w:pPr>
            <w:r w:rsidRPr="00395F6B">
              <w:t>editable=false</w:t>
            </w:r>
            <w:r>
              <w:t xml:space="preserve"> </w:t>
            </w:r>
          </w:p>
        </w:tc>
        <w:tc>
          <w:tcPr>
            <w:tcW w:w="1417" w:type="dxa"/>
            <w:vAlign w:val="center"/>
          </w:tcPr>
          <w:p w14:paraId="04582C78" w14:textId="77777777" w:rsidR="00BB64B9" w:rsidRDefault="00BB64B9" w:rsidP="00810212">
            <w:pPr>
              <w:pStyle w:val="afa"/>
            </w:pPr>
          </w:p>
        </w:tc>
        <w:tc>
          <w:tcPr>
            <w:tcW w:w="1411" w:type="dxa"/>
            <w:vAlign w:val="center"/>
          </w:tcPr>
          <w:p w14:paraId="45AEA9A5" w14:textId="77777777" w:rsidR="00BB64B9" w:rsidRDefault="002F23DA" w:rsidP="00810212">
            <w:pPr>
              <w:ind w:left="34" w:firstLine="0"/>
              <w:rPr>
                <w:rFonts w:ascii="Arial" w:hAnsi="Arial" w:cs="Arial"/>
                <w:sz w:val="16"/>
                <w:szCs w:val="16"/>
              </w:rPr>
            </w:pPr>
            <w:r>
              <w:rPr>
                <w:rFonts w:ascii="Arial" w:hAnsi="Arial" w:cs="Arial"/>
                <w:sz w:val="16"/>
                <w:szCs w:val="16"/>
              </w:rPr>
              <w:t>Исходящий остаток</w:t>
            </w:r>
            <w:r w:rsidR="00BB64B9">
              <w:rPr>
                <w:rFonts w:ascii="Arial" w:hAnsi="Arial" w:cs="Arial"/>
                <w:sz w:val="16"/>
                <w:szCs w:val="16"/>
              </w:rPr>
              <w:t>:</w:t>
            </w:r>
          </w:p>
          <w:p w14:paraId="58AF05AB" w14:textId="77777777" w:rsidR="00BB64B9" w:rsidRDefault="00BB64B9" w:rsidP="00810212">
            <w:pPr>
              <w:ind w:left="34" w:firstLine="0"/>
              <w:rPr>
                <w:rFonts w:ascii="Arial" w:hAnsi="Arial" w:cs="Arial"/>
                <w:sz w:val="16"/>
                <w:szCs w:val="16"/>
              </w:rPr>
            </w:pPr>
            <w:r w:rsidRPr="00477CBC">
              <w:rPr>
                <w:rFonts w:ascii="Arial" w:hAnsi="Arial" w:cs="Arial"/>
                <w:sz w:val="16"/>
                <w:szCs w:val="16"/>
              </w:rPr>
              <w:t>Сумма. В валюте выписки</w:t>
            </w:r>
          </w:p>
          <w:p w14:paraId="4D794C15" w14:textId="77777777" w:rsidR="00BB64B9" w:rsidRPr="00220040" w:rsidRDefault="00BB64B9" w:rsidP="00810212">
            <w:pPr>
              <w:ind w:left="34" w:firstLine="0"/>
              <w:rPr>
                <w:rFonts w:ascii="Arial" w:hAnsi="Arial" w:cs="Arial"/>
                <w:sz w:val="16"/>
                <w:szCs w:val="16"/>
              </w:rPr>
            </w:pPr>
            <w:r>
              <w:rPr>
                <w:rFonts w:ascii="Arial" w:hAnsi="Arial" w:cs="Arial"/>
                <w:sz w:val="16"/>
                <w:szCs w:val="16"/>
                <w:lang w:val="en-US"/>
              </w:rPr>
              <w:t>ISO</w:t>
            </w:r>
            <w:r w:rsidRPr="004D0C62">
              <w:rPr>
                <w:rFonts w:ascii="Arial" w:hAnsi="Arial" w:cs="Arial"/>
                <w:sz w:val="16"/>
                <w:szCs w:val="16"/>
              </w:rPr>
              <w:t>-</w:t>
            </w:r>
            <w:r>
              <w:rPr>
                <w:rFonts w:ascii="Arial" w:hAnsi="Arial" w:cs="Arial"/>
                <w:sz w:val="16"/>
                <w:szCs w:val="16"/>
              </w:rPr>
              <w:t>код валюты</w:t>
            </w:r>
            <w:r>
              <w:t>.</w:t>
            </w:r>
          </w:p>
        </w:tc>
        <w:tc>
          <w:tcPr>
            <w:tcW w:w="999" w:type="dxa"/>
            <w:vAlign w:val="center"/>
          </w:tcPr>
          <w:p w14:paraId="4168AF19" w14:textId="77777777" w:rsidR="00BB64B9" w:rsidRDefault="00BB64B9" w:rsidP="00810212">
            <w:pPr>
              <w:pStyle w:val="afa"/>
            </w:pPr>
          </w:p>
        </w:tc>
      </w:tr>
      <w:tr w:rsidR="00BB64B9" w:rsidRPr="00813D53" w14:paraId="20D12BB1" w14:textId="77777777" w:rsidTr="00BB64B9">
        <w:trPr>
          <w:cantSplit/>
        </w:trPr>
        <w:tc>
          <w:tcPr>
            <w:tcW w:w="568" w:type="dxa"/>
            <w:vAlign w:val="center"/>
          </w:tcPr>
          <w:p w14:paraId="1E569573" w14:textId="77777777" w:rsidR="00BB64B9" w:rsidRDefault="00BB64B9" w:rsidP="00650D72">
            <w:pPr>
              <w:pStyle w:val="afa"/>
              <w:numPr>
                <w:ilvl w:val="0"/>
                <w:numId w:val="36"/>
              </w:numPr>
              <w:rPr>
                <w:rStyle w:val="af9"/>
              </w:rPr>
            </w:pPr>
          </w:p>
        </w:tc>
        <w:tc>
          <w:tcPr>
            <w:tcW w:w="1276" w:type="dxa"/>
            <w:vAlign w:val="center"/>
          </w:tcPr>
          <w:p w14:paraId="7AB01A11" w14:textId="77777777" w:rsidR="00BB64B9" w:rsidRDefault="00BB64B9" w:rsidP="00810212">
            <w:pPr>
              <w:pStyle w:val="afa"/>
            </w:pPr>
            <w:r>
              <w:t>Дата последней операции по счету</w:t>
            </w:r>
          </w:p>
        </w:tc>
        <w:tc>
          <w:tcPr>
            <w:tcW w:w="849" w:type="dxa"/>
            <w:vAlign w:val="center"/>
          </w:tcPr>
          <w:p w14:paraId="50E4EE58" w14:textId="77777777" w:rsidR="00BB64B9" w:rsidRPr="008A5A8E" w:rsidRDefault="00BB64B9" w:rsidP="00810212">
            <w:pPr>
              <w:pStyle w:val="afa"/>
              <w:spacing w:beforeLines="40" w:before="96" w:afterLines="40" w:after="96"/>
              <w:jc w:val="center"/>
            </w:pPr>
            <w:r w:rsidRPr="008A5A8E">
              <w:t>dateField</w:t>
            </w:r>
          </w:p>
        </w:tc>
        <w:tc>
          <w:tcPr>
            <w:tcW w:w="425" w:type="dxa"/>
            <w:vAlign w:val="center"/>
          </w:tcPr>
          <w:p w14:paraId="79987CA8" w14:textId="77777777" w:rsidR="00BB64B9" w:rsidRDefault="00BB64B9" w:rsidP="00BC46CC">
            <w:pPr>
              <w:pStyle w:val="afa"/>
            </w:pPr>
            <w:r>
              <w:t>29</w:t>
            </w:r>
          </w:p>
        </w:tc>
        <w:tc>
          <w:tcPr>
            <w:tcW w:w="1280" w:type="dxa"/>
            <w:vAlign w:val="center"/>
          </w:tcPr>
          <w:p w14:paraId="69F33F4D" w14:textId="77777777" w:rsidR="00BB64B9" w:rsidRPr="00395F6B" w:rsidRDefault="00BB64B9" w:rsidP="00810212">
            <w:pPr>
              <w:pStyle w:val="afa"/>
            </w:pPr>
            <w:r w:rsidRPr="00FC33E3">
              <w:t>LASTOPERATIONDATE</w:t>
            </w:r>
          </w:p>
        </w:tc>
        <w:tc>
          <w:tcPr>
            <w:tcW w:w="1272" w:type="dxa"/>
            <w:vAlign w:val="center"/>
          </w:tcPr>
          <w:p w14:paraId="33D059FF" w14:textId="77777777" w:rsidR="00BB64B9" w:rsidRPr="00711D8E" w:rsidRDefault="00BB64B9" w:rsidP="00810212">
            <w:pPr>
              <w:pStyle w:val="afa"/>
            </w:pPr>
            <w:r w:rsidRPr="00395F6B">
              <w:t>editable=false</w:t>
            </w:r>
          </w:p>
        </w:tc>
        <w:tc>
          <w:tcPr>
            <w:tcW w:w="1417" w:type="dxa"/>
            <w:vAlign w:val="center"/>
          </w:tcPr>
          <w:p w14:paraId="5B194A20" w14:textId="77777777" w:rsidR="00BB64B9" w:rsidRDefault="00BB64B9" w:rsidP="00810212">
            <w:pPr>
              <w:pStyle w:val="afa"/>
            </w:pPr>
          </w:p>
        </w:tc>
        <w:tc>
          <w:tcPr>
            <w:tcW w:w="1411" w:type="dxa"/>
            <w:vAlign w:val="center"/>
          </w:tcPr>
          <w:p w14:paraId="743D9A31" w14:textId="77777777" w:rsidR="00BB64B9" w:rsidRDefault="00BB64B9" w:rsidP="00810212">
            <w:pPr>
              <w:ind w:left="34" w:firstLine="0"/>
              <w:rPr>
                <w:rFonts w:ascii="Arial" w:hAnsi="Arial" w:cs="Arial"/>
                <w:sz w:val="16"/>
                <w:szCs w:val="16"/>
              </w:rPr>
            </w:pPr>
            <w:r w:rsidRPr="00FD6C68">
              <w:rPr>
                <w:rFonts w:ascii="Arial" w:hAnsi="Arial" w:cs="Arial"/>
                <w:sz w:val="16"/>
                <w:szCs w:val="16"/>
              </w:rPr>
              <w:t>Д</w:t>
            </w:r>
            <w:r>
              <w:rPr>
                <w:rFonts w:ascii="Arial" w:hAnsi="Arial" w:cs="Arial"/>
                <w:sz w:val="16"/>
                <w:szCs w:val="16"/>
              </w:rPr>
              <w:t>ата последней операции по счету.</w:t>
            </w:r>
          </w:p>
          <w:p w14:paraId="7A515191" w14:textId="77777777" w:rsidR="00BB64B9" w:rsidRPr="00A45CDE" w:rsidRDefault="00BB64B9" w:rsidP="00810212">
            <w:pPr>
              <w:ind w:left="34" w:firstLine="0"/>
              <w:rPr>
                <w:lang w:val="en-US" w:eastAsia="en-US"/>
              </w:rPr>
            </w:pPr>
            <w:r w:rsidRPr="00FD6C68">
              <w:rPr>
                <w:rFonts w:ascii="Arial" w:hAnsi="Arial" w:cs="Arial"/>
                <w:sz w:val="16"/>
                <w:szCs w:val="16"/>
              </w:rPr>
              <w:t>Если</w:t>
            </w:r>
            <w:r w:rsidRPr="00A45CDE">
              <w:rPr>
                <w:rFonts w:ascii="Arial" w:hAnsi="Arial" w:cs="Arial"/>
                <w:sz w:val="16"/>
                <w:szCs w:val="16"/>
                <w:lang w:val="en-US"/>
              </w:rPr>
              <w:t xml:space="preserve"> LastOperationDate = null </w:t>
            </w:r>
            <w:r w:rsidRPr="00FD6C68">
              <w:rPr>
                <w:rFonts w:ascii="Arial" w:hAnsi="Arial" w:cs="Arial"/>
                <w:sz w:val="16"/>
                <w:szCs w:val="16"/>
              </w:rPr>
              <w:t>или</w:t>
            </w:r>
            <w:r w:rsidRPr="00A45CDE">
              <w:rPr>
                <w:rFonts w:ascii="Arial" w:hAnsi="Arial" w:cs="Arial"/>
                <w:sz w:val="16"/>
                <w:szCs w:val="16"/>
                <w:lang w:val="en-US"/>
              </w:rPr>
              <w:t xml:space="preserve"> 1900-01-01 00:00:00.0 </w:t>
            </w:r>
            <w:r w:rsidRPr="00FD6C68">
              <w:rPr>
                <w:rFonts w:ascii="Arial" w:hAnsi="Arial" w:cs="Arial"/>
                <w:sz w:val="16"/>
                <w:szCs w:val="16"/>
              </w:rPr>
              <w:t>то</w:t>
            </w:r>
            <w:r w:rsidRPr="00A45CDE">
              <w:rPr>
                <w:rFonts w:ascii="Arial" w:hAnsi="Arial" w:cs="Arial"/>
                <w:sz w:val="16"/>
                <w:szCs w:val="16"/>
                <w:lang w:val="en-US"/>
              </w:rPr>
              <w:t xml:space="preserve"> LastOperationDate=OperationDate</w:t>
            </w:r>
          </w:p>
        </w:tc>
        <w:tc>
          <w:tcPr>
            <w:tcW w:w="999" w:type="dxa"/>
            <w:vAlign w:val="center"/>
          </w:tcPr>
          <w:p w14:paraId="1CB32CFA" w14:textId="77777777" w:rsidR="00BB64B9" w:rsidRPr="00072234" w:rsidRDefault="00BB64B9" w:rsidP="00810212">
            <w:pPr>
              <w:pStyle w:val="afa"/>
              <w:rPr>
                <w:lang w:val="en-US"/>
              </w:rPr>
            </w:pPr>
          </w:p>
        </w:tc>
      </w:tr>
      <w:tr w:rsidR="00AE20DC" w14:paraId="40612699" w14:textId="77777777" w:rsidTr="00BB64B9">
        <w:trPr>
          <w:cantSplit/>
        </w:trPr>
        <w:tc>
          <w:tcPr>
            <w:tcW w:w="568" w:type="dxa"/>
            <w:vAlign w:val="center"/>
          </w:tcPr>
          <w:p w14:paraId="1385F9F9" w14:textId="77777777" w:rsidR="00AE20DC" w:rsidRPr="00072234" w:rsidRDefault="00AE20DC" w:rsidP="00650D72">
            <w:pPr>
              <w:pStyle w:val="afa"/>
              <w:numPr>
                <w:ilvl w:val="0"/>
                <w:numId w:val="36"/>
              </w:numPr>
              <w:rPr>
                <w:rStyle w:val="af9"/>
                <w:lang w:val="en-US"/>
              </w:rPr>
            </w:pPr>
          </w:p>
        </w:tc>
        <w:tc>
          <w:tcPr>
            <w:tcW w:w="1276" w:type="dxa"/>
            <w:vAlign w:val="center"/>
          </w:tcPr>
          <w:p w14:paraId="15D382AD" w14:textId="77777777" w:rsidR="00AE20DC" w:rsidRDefault="00AE20DC" w:rsidP="00810212">
            <w:pPr>
              <w:pStyle w:val="afa"/>
            </w:pPr>
            <w:r>
              <w:t>Курс ЦБ за ед. валюты</w:t>
            </w:r>
          </w:p>
        </w:tc>
        <w:tc>
          <w:tcPr>
            <w:tcW w:w="849" w:type="dxa"/>
            <w:vAlign w:val="center"/>
          </w:tcPr>
          <w:p w14:paraId="6E48E9AE" w14:textId="77777777" w:rsidR="00AE20DC" w:rsidRPr="008A5A8E" w:rsidRDefault="00AE20DC" w:rsidP="00810212">
            <w:pPr>
              <w:pStyle w:val="afa"/>
              <w:spacing w:beforeLines="40" w:before="96" w:afterLines="40" w:after="96"/>
              <w:jc w:val="center"/>
            </w:pPr>
            <w:r w:rsidRPr="00563A20">
              <w:t>moneyField</w:t>
            </w:r>
          </w:p>
        </w:tc>
        <w:tc>
          <w:tcPr>
            <w:tcW w:w="425" w:type="dxa"/>
            <w:vAlign w:val="center"/>
          </w:tcPr>
          <w:p w14:paraId="7E39B94F" w14:textId="77777777" w:rsidR="00AE20DC" w:rsidRDefault="00AE20DC" w:rsidP="00810212">
            <w:pPr>
              <w:pStyle w:val="afa"/>
            </w:pPr>
            <w:r>
              <w:t>30</w:t>
            </w:r>
          </w:p>
        </w:tc>
        <w:tc>
          <w:tcPr>
            <w:tcW w:w="1280" w:type="dxa"/>
            <w:vAlign w:val="center"/>
          </w:tcPr>
          <w:p w14:paraId="07870AB5" w14:textId="77777777" w:rsidR="00AE20DC" w:rsidRPr="00395F6B" w:rsidRDefault="00AE20DC" w:rsidP="00810212">
            <w:pPr>
              <w:pStyle w:val="afa"/>
            </w:pPr>
            <w:r w:rsidRPr="00FC33E3">
              <w:t>RATEOUT</w:t>
            </w:r>
          </w:p>
        </w:tc>
        <w:tc>
          <w:tcPr>
            <w:tcW w:w="1272" w:type="dxa"/>
            <w:vAlign w:val="center"/>
          </w:tcPr>
          <w:p w14:paraId="62B270BB" w14:textId="77777777" w:rsidR="00AE20DC" w:rsidRPr="00711D8E" w:rsidRDefault="00AE20DC" w:rsidP="00810212">
            <w:pPr>
              <w:pStyle w:val="afa"/>
            </w:pPr>
            <w:r w:rsidRPr="00395F6B">
              <w:t>Допустимо значение «0» или 2-значный код, по умолчанию enable=false.</w:t>
            </w:r>
          </w:p>
        </w:tc>
        <w:tc>
          <w:tcPr>
            <w:tcW w:w="1417" w:type="dxa"/>
            <w:vAlign w:val="center"/>
          </w:tcPr>
          <w:p w14:paraId="729BB1DD" w14:textId="77777777" w:rsidR="00AE20DC" w:rsidRDefault="00AE20DC" w:rsidP="00810212">
            <w:pPr>
              <w:pStyle w:val="afa"/>
            </w:pPr>
          </w:p>
        </w:tc>
        <w:tc>
          <w:tcPr>
            <w:tcW w:w="1411" w:type="dxa"/>
            <w:vAlign w:val="center"/>
          </w:tcPr>
          <w:p w14:paraId="5A0355C2" w14:textId="77777777" w:rsidR="00AE20DC" w:rsidRDefault="00AE20DC" w:rsidP="00810212">
            <w:pPr>
              <w:pStyle w:val="afa"/>
              <w:spacing w:beforeLines="40" w:before="96" w:afterLines="40" w:after="96"/>
            </w:pPr>
            <w:r w:rsidRPr="00FC33E3">
              <w:t>Курс ЦБ за ед. валюты</w:t>
            </w:r>
          </w:p>
        </w:tc>
        <w:tc>
          <w:tcPr>
            <w:tcW w:w="999" w:type="dxa"/>
            <w:vAlign w:val="center"/>
          </w:tcPr>
          <w:p w14:paraId="4CFDD1A9" w14:textId="77777777" w:rsidR="00AE20DC" w:rsidRDefault="00AE20DC" w:rsidP="00810212">
            <w:pPr>
              <w:pStyle w:val="afa"/>
            </w:pPr>
          </w:p>
        </w:tc>
      </w:tr>
    </w:tbl>
    <w:p w14:paraId="6A128C21" w14:textId="77777777" w:rsidR="00A45CDE" w:rsidRDefault="00A45CDE" w:rsidP="00B7668F">
      <w:pPr>
        <w:pStyle w:val="32"/>
      </w:pPr>
    </w:p>
    <w:p w14:paraId="6496B1F1" w14:textId="77777777" w:rsidR="00685D0F" w:rsidRDefault="00685D0F" w:rsidP="00B7668F">
      <w:pPr>
        <w:pStyle w:val="32"/>
      </w:pPr>
      <w:r w:rsidRPr="00685D0F">
        <w:t>Макет закладки «Документы» документа «Выписки» в банковской части (Валютная выписка)</w:t>
      </w:r>
      <w:r>
        <w:t xml:space="preserve"> представлен на макете ниже.</w:t>
      </w:r>
    </w:p>
    <w:p w14:paraId="0435503C" w14:textId="4F66FF92" w:rsidR="00685D0F" w:rsidRDefault="00685D0F" w:rsidP="00685D0F">
      <w:pPr>
        <w:pStyle w:val="af6"/>
        <w:ind w:left="0"/>
      </w:pPr>
      <w:r>
        <w:t xml:space="preserve">Рисунок </w:t>
      </w:r>
      <w:ins w:id="4979"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4980" w:author="Феданкова Любовь Анатольевна" w:date="2019-10-09T12:38:00Z">
        <w:r w:rsidR="00031B2C">
          <w:rPr>
            <w:noProof/>
          </w:rPr>
          <w:t>16</w:t>
        </w:r>
      </w:ins>
      <w:ins w:id="4981" w:author="Широбокова Алёна Сергеевна" w:date="2018-10-08T14:09:00Z">
        <w:r w:rsidR="006846C7">
          <w:fldChar w:fldCharType="end"/>
        </w:r>
      </w:ins>
      <w:ins w:id="4982" w:author="Беликова Маргарита Николаевна" w:date="2018-09-28T15:38:00Z">
        <w:del w:id="4983" w:author="Широбокова Алёна Сергеевна" w:date="2018-10-08T14:09:00Z">
          <w:r w:rsidR="00D4212C" w:rsidDel="006846C7">
            <w:fldChar w:fldCharType="begin"/>
          </w:r>
          <w:r w:rsidR="00D4212C" w:rsidDel="006846C7">
            <w:delInstrText xml:space="preserve"> SEQ Рисунок \* ARABIC </w:delInstrText>
          </w:r>
        </w:del>
      </w:ins>
      <w:del w:id="4984" w:author="Широбокова Алёна Сергеевна" w:date="2018-10-08T14:09:00Z">
        <w:r w:rsidR="00D4212C" w:rsidDel="006846C7">
          <w:fldChar w:fldCharType="separate"/>
        </w:r>
      </w:del>
      <w:ins w:id="4985" w:author="Беликова Маргарита Николаевна" w:date="2018-09-28T15:38:00Z">
        <w:del w:id="4986" w:author="Широбокова Алёна Сергеевна" w:date="2018-10-08T14:09:00Z">
          <w:r w:rsidR="00D4212C" w:rsidDel="006846C7">
            <w:rPr>
              <w:noProof/>
            </w:rPr>
            <w:delText>16</w:delText>
          </w:r>
          <w:r w:rsidR="00D4212C" w:rsidDel="006846C7">
            <w:fldChar w:fldCharType="end"/>
          </w:r>
        </w:del>
      </w:ins>
      <w:ins w:id="4987" w:author="Широбокова Алёна Сергеевна" w:date="2018-08-02T15:45:00Z">
        <w:del w:id="4988"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4989" w:author="Беликова Маргарита Николаевна" w:date="2018-09-13T12:06:00Z">
        <w:r w:rsidR="0090345F" w:rsidDel="00363322">
          <w:fldChar w:fldCharType="separate"/>
        </w:r>
      </w:del>
      <w:ins w:id="4990" w:author="Широбокова Алёна Сергеевна" w:date="2018-08-02T15:45:00Z">
        <w:del w:id="4991" w:author="Беликова Маргарита Николаевна" w:date="2018-09-13T12:06:00Z">
          <w:r w:rsidR="0090345F" w:rsidDel="00363322">
            <w:rPr>
              <w:noProof/>
            </w:rPr>
            <w:delText>16</w:delText>
          </w:r>
          <w:r w:rsidR="0090345F" w:rsidDel="00363322">
            <w:fldChar w:fldCharType="end"/>
          </w:r>
        </w:del>
      </w:ins>
      <w:del w:id="4992"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r w:rsidR="00DB3D2B" w:rsidDel="0090345F">
          <w:rPr>
            <w:noProof/>
          </w:rPr>
          <w:delText>16</w:delText>
        </w:r>
        <w:r w:rsidR="00BB3A71" w:rsidDel="0090345F">
          <w:rPr>
            <w:noProof/>
          </w:rPr>
          <w:fldChar w:fldCharType="end"/>
        </w:r>
      </w:del>
      <w:r>
        <w:t>. Макет закладки «Документы» документа «Выписк</w:t>
      </w:r>
      <w:r w:rsidR="00703E94">
        <w:t>а</w:t>
      </w:r>
      <w:r>
        <w:t>» в банковской части (Валютная выписка)</w:t>
      </w:r>
    </w:p>
    <w:p w14:paraId="0C53AD92" w14:textId="77777777" w:rsidR="00685D0F" w:rsidRDefault="00703E94" w:rsidP="00685D0F">
      <w:pPr>
        <w:ind w:left="0" w:right="565" w:firstLine="0"/>
      </w:pPr>
      <w:r>
        <w:object w:dxaOrig="20746" w:dyaOrig="6390" w14:anchorId="0E3670B6">
          <v:shape id="_x0000_i1036" type="#_x0000_t75" style="width:497.1pt;height:150.9pt" o:ole="">
            <v:imagedata r:id="rId77" o:title=""/>
          </v:shape>
          <o:OLEObject Type="Embed" ProgID="Visio.Drawing.11" ShapeID="_x0000_i1036" DrawAspect="Content" ObjectID="_1632580998" r:id="rId78"/>
        </w:object>
      </w:r>
    </w:p>
    <w:p w14:paraId="01366E1E" w14:textId="77777777" w:rsidR="00685D0F" w:rsidRDefault="00685D0F" w:rsidP="00685D0F">
      <w:pPr>
        <w:pStyle w:val="aff9"/>
        <w:keepNext/>
      </w:pPr>
    </w:p>
    <w:p w14:paraId="202B3198" w14:textId="77777777" w:rsidR="00685D0F" w:rsidRDefault="00685D0F" w:rsidP="00685D0F">
      <w:pPr>
        <w:pStyle w:val="af6"/>
        <w:ind w:left="0"/>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4993" w:author="Феданкова Любовь Анатольевна" w:date="2019-10-09T12:38:00Z">
        <w:r w:rsidR="00031B2C">
          <w:rPr>
            <w:noProof/>
          </w:rPr>
          <w:t>18</w:t>
        </w:r>
      </w:ins>
      <w:del w:id="4994" w:author="Феданкова Любовь Анатольевна" w:date="2019-10-09T12:38:00Z">
        <w:r w:rsidR="00DB3D2B" w:rsidDel="00031B2C">
          <w:rPr>
            <w:noProof/>
          </w:rPr>
          <w:delText>20</w:delText>
        </w:r>
      </w:del>
      <w:r w:rsidR="00330166">
        <w:rPr>
          <w:noProof/>
        </w:rPr>
        <w:fldChar w:fldCharType="end"/>
      </w:r>
      <w:r>
        <w:t>. Поля закладки «Документы» документа «Выписк</w:t>
      </w:r>
      <w:r w:rsidR="00A33BC1">
        <w:t>а</w:t>
      </w:r>
      <w:r>
        <w:t>» в банковской части (Рублевая выписка)</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685D0F" w:rsidRPr="00C53262" w14:paraId="7B617E3D" w14:textId="77777777" w:rsidTr="009C5DB0">
        <w:trPr>
          <w:cantSplit/>
          <w:trHeight w:val="2156"/>
          <w:tblHeader/>
        </w:trPr>
        <w:tc>
          <w:tcPr>
            <w:tcW w:w="568" w:type="dxa"/>
            <w:vAlign w:val="center"/>
          </w:tcPr>
          <w:p w14:paraId="341A4CA4" w14:textId="77777777" w:rsidR="00685D0F" w:rsidRDefault="00685D0F" w:rsidP="009C5DB0">
            <w:pPr>
              <w:pStyle w:val="af8"/>
              <w:rPr>
                <w:rStyle w:val="af9"/>
                <w:b/>
              </w:rPr>
            </w:pPr>
            <w:r>
              <w:t>№ п/п</w:t>
            </w:r>
          </w:p>
        </w:tc>
        <w:tc>
          <w:tcPr>
            <w:tcW w:w="1276" w:type="dxa"/>
            <w:vAlign w:val="center"/>
          </w:tcPr>
          <w:p w14:paraId="6FFB0C4D" w14:textId="77777777" w:rsidR="00685D0F" w:rsidRDefault="00685D0F" w:rsidP="009C5DB0">
            <w:pPr>
              <w:pStyle w:val="af8"/>
            </w:pPr>
            <w:r>
              <w:t xml:space="preserve">Наименование поля </w:t>
            </w:r>
            <w:r w:rsidRPr="00F33621">
              <w:t>(</w:t>
            </w:r>
            <w:r>
              <w:rPr>
                <w:lang w:val="en-US"/>
              </w:rPr>
              <w:t>Label</w:t>
            </w:r>
            <w:r w:rsidRPr="00F33621">
              <w:t>)</w:t>
            </w:r>
            <w:r>
              <w:t>/</w:t>
            </w:r>
          </w:p>
          <w:p w14:paraId="0D13CA91" w14:textId="77777777" w:rsidR="00685D0F" w:rsidRPr="002C18CC" w:rsidRDefault="00685D0F" w:rsidP="009C5DB0">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4B4EDDCA" w14:textId="77777777" w:rsidR="00685D0F" w:rsidRDefault="00685D0F" w:rsidP="009C5DB0">
            <w:pPr>
              <w:pStyle w:val="af8"/>
            </w:pPr>
            <w:r>
              <w:t>Тип элемента управления</w:t>
            </w:r>
          </w:p>
        </w:tc>
        <w:tc>
          <w:tcPr>
            <w:tcW w:w="424" w:type="dxa"/>
            <w:textDirection w:val="btLr"/>
            <w:vAlign w:val="center"/>
          </w:tcPr>
          <w:p w14:paraId="2B9F624E" w14:textId="77777777" w:rsidR="00685D0F" w:rsidRDefault="00685D0F" w:rsidP="009C5DB0">
            <w:pPr>
              <w:pStyle w:val="af8"/>
            </w:pPr>
            <w:r>
              <w:t>Номер на макете</w:t>
            </w:r>
          </w:p>
        </w:tc>
        <w:tc>
          <w:tcPr>
            <w:tcW w:w="1280" w:type="dxa"/>
            <w:vAlign w:val="center"/>
          </w:tcPr>
          <w:p w14:paraId="1C8B0E99" w14:textId="77777777" w:rsidR="00685D0F" w:rsidRDefault="00685D0F" w:rsidP="009C5DB0">
            <w:pPr>
              <w:pStyle w:val="af8"/>
            </w:pPr>
            <w:r>
              <w:t>Наименование атрибута сущности</w:t>
            </w:r>
          </w:p>
        </w:tc>
        <w:tc>
          <w:tcPr>
            <w:tcW w:w="1280" w:type="dxa"/>
            <w:vAlign w:val="center"/>
          </w:tcPr>
          <w:p w14:paraId="1DBBC945" w14:textId="77777777" w:rsidR="00685D0F" w:rsidRDefault="00685D0F" w:rsidP="009C5DB0">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48250CB2" w14:textId="77777777" w:rsidR="00685D0F" w:rsidRDefault="00685D0F" w:rsidP="009C5DB0">
            <w:pPr>
              <w:pStyle w:val="af8"/>
            </w:pPr>
            <w:r>
              <w:t>Подписываемое  Через «/»,</w:t>
            </w:r>
            <w:r w:rsidRPr="0015791C">
              <w:t xml:space="preserve"> </w:t>
            </w:r>
          </w:p>
          <w:p w14:paraId="5064DE15" w14:textId="77777777" w:rsidR="00685D0F" w:rsidRDefault="00685D0F" w:rsidP="009C5DB0">
            <w:pPr>
              <w:pStyle w:val="af8"/>
            </w:pPr>
            <w:r w:rsidRPr="0015791C">
              <w:t xml:space="preserve">если дайджесты для </w:t>
            </w:r>
          </w:p>
          <w:p w14:paraId="48A8A82A" w14:textId="77777777" w:rsidR="00685D0F" w:rsidRPr="0015791C" w:rsidRDefault="00685D0F" w:rsidP="009C5DB0">
            <w:pPr>
              <w:pStyle w:val="af8"/>
            </w:pPr>
            <w:r w:rsidRPr="0015791C">
              <w:t>каналов разные</w:t>
            </w:r>
          </w:p>
        </w:tc>
        <w:tc>
          <w:tcPr>
            <w:tcW w:w="1411" w:type="dxa"/>
            <w:vAlign w:val="center"/>
          </w:tcPr>
          <w:p w14:paraId="0948399D" w14:textId="77777777" w:rsidR="00685D0F" w:rsidRPr="00BC0471" w:rsidRDefault="00685D0F" w:rsidP="009C5DB0">
            <w:pPr>
              <w:pStyle w:val="af8"/>
            </w:pPr>
            <w:r>
              <w:t>Бизнес-описание, способ заполнения</w:t>
            </w:r>
            <w:r w:rsidRPr="00BC0471">
              <w:t xml:space="preserve">, </w:t>
            </w:r>
            <w:r>
              <w:t>ограничения</w:t>
            </w:r>
          </w:p>
        </w:tc>
        <w:tc>
          <w:tcPr>
            <w:tcW w:w="999" w:type="dxa"/>
            <w:vAlign w:val="center"/>
          </w:tcPr>
          <w:p w14:paraId="32D6F428" w14:textId="77777777" w:rsidR="00685D0F" w:rsidRPr="00C53262" w:rsidRDefault="00685D0F" w:rsidP="009C5DB0">
            <w:pPr>
              <w:pStyle w:val="af8"/>
            </w:pPr>
            <w:r>
              <w:rPr>
                <w:lang w:val="en-US"/>
              </w:rPr>
              <w:t>Hint</w:t>
            </w:r>
          </w:p>
        </w:tc>
      </w:tr>
      <w:tr w:rsidR="00685D0F" w14:paraId="31C261F5" w14:textId="77777777" w:rsidTr="009C5DB0">
        <w:trPr>
          <w:cantSplit/>
        </w:trPr>
        <w:tc>
          <w:tcPr>
            <w:tcW w:w="568" w:type="dxa"/>
            <w:vAlign w:val="center"/>
          </w:tcPr>
          <w:p w14:paraId="6634F6F3" w14:textId="77777777" w:rsidR="00685D0F" w:rsidRDefault="00685D0F" w:rsidP="00650D72">
            <w:pPr>
              <w:pStyle w:val="afa"/>
              <w:numPr>
                <w:ilvl w:val="0"/>
                <w:numId w:val="35"/>
              </w:numPr>
              <w:rPr>
                <w:rStyle w:val="af9"/>
              </w:rPr>
            </w:pPr>
          </w:p>
        </w:tc>
        <w:tc>
          <w:tcPr>
            <w:tcW w:w="1276" w:type="dxa"/>
            <w:vAlign w:val="center"/>
          </w:tcPr>
          <w:p w14:paraId="18F2ADCF" w14:textId="77777777" w:rsidR="00685D0F" w:rsidRPr="004A3970" w:rsidRDefault="00685D0F" w:rsidP="009C5DB0">
            <w:pPr>
              <w:pStyle w:val="afa"/>
              <w:spacing w:beforeLines="40" w:before="96" w:afterLines="40" w:after="96"/>
            </w:pPr>
            <w:r w:rsidRPr="004A3970">
              <w:t>Дата опер.</w:t>
            </w:r>
          </w:p>
        </w:tc>
        <w:tc>
          <w:tcPr>
            <w:tcW w:w="850" w:type="dxa"/>
            <w:vAlign w:val="center"/>
          </w:tcPr>
          <w:p w14:paraId="31029666" w14:textId="77777777" w:rsidR="00685D0F" w:rsidRPr="00EE21B5" w:rsidRDefault="00685D0F" w:rsidP="009C5DB0">
            <w:pPr>
              <w:pStyle w:val="afa"/>
              <w:spacing w:beforeLines="40" w:before="96" w:afterLines="40" w:after="96"/>
              <w:jc w:val="center"/>
            </w:pPr>
          </w:p>
        </w:tc>
        <w:tc>
          <w:tcPr>
            <w:tcW w:w="424" w:type="dxa"/>
            <w:vAlign w:val="center"/>
          </w:tcPr>
          <w:p w14:paraId="4B50835F" w14:textId="77777777" w:rsidR="00685D0F" w:rsidRDefault="00685D0F" w:rsidP="009C5DB0">
            <w:pPr>
              <w:pStyle w:val="afa"/>
            </w:pPr>
            <w:r>
              <w:t>1</w:t>
            </w:r>
          </w:p>
        </w:tc>
        <w:tc>
          <w:tcPr>
            <w:tcW w:w="1280" w:type="dxa"/>
            <w:vAlign w:val="center"/>
          </w:tcPr>
          <w:p w14:paraId="6ACCB5D1" w14:textId="77777777" w:rsidR="00685D0F" w:rsidRPr="004D3ABA" w:rsidRDefault="00685D0F" w:rsidP="009C5DB0">
            <w:pPr>
              <w:pStyle w:val="afa"/>
            </w:pPr>
            <w:r w:rsidRPr="0023794C">
              <w:rPr>
                <w:caps/>
                <w:lang w:val="en-US"/>
              </w:rPr>
              <w:t>operationDate</w:t>
            </w:r>
          </w:p>
        </w:tc>
        <w:tc>
          <w:tcPr>
            <w:tcW w:w="1280" w:type="dxa"/>
            <w:vAlign w:val="center"/>
          </w:tcPr>
          <w:p w14:paraId="4A67F8C1" w14:textId="77777777" w:rsidR="00685D0F" w:rsidRPr="009D736E" w:rsidRDefault="00685D0F" w:rsidP="009C5DB0">
            <w:pPr>
              <w:pStyle w:val="afa"/>
            </w:pPr>
            <w:r>
              <w:t>Дата в формате ДД.ММ.ГГГГ</w:t>
            </w:r>
          </w:p>
        </w:tc>
        <w:tc>
          <w:tcPr>
            <w:tcW w:w="1409" w:type="dxa"/>
            <w:vAlign w:val="center"/>
          </w:tcPr>
          <w:p w14:paraId="11BED843" w14:textId="77777777" w:rsidR="00685D0F" w:rsidRPr="00B23BD0" w:rsidRDefault="00685D0F" w:rsidP="009C5DB0">
            <w:pPr>
              <w:pStyle w:val="afa"/>
            </w:pPr>
          </w:p>
        </w:tc>
        <w:tc>
          <w:tcPr>
            <w:tcW w:w="1411" w:type="dxa"/>
            <w:vAlign w:val="center"/>
          </w:tcPr>
          <w:p w14:paraId="617B3524" w14:textId="77777777" w:rsidR="00685D0F" w:rsidRPr="004D3ABA" w:rsidRDefault="00685D0F" w:rsidP="009C5DB0">
            <w:pPr>
              <w:pStyle w:val="afa"/>
              <w:spacing w:beforeLines="40" w:before="96" w:afterLines="40" w:after="96"/>
            </w:pPr>
            <w:r>
              <w:t>Дата операции по счету</w:t>
            </w:r>
          </w:p>
        </w:tc>
        <w:tc>
          <w:tcPr>
            <w:tcW w:w="999" w:type="dxa"/>
            <w:vAlign w:val="center"/>
          </w:tcPr>
          <w:p w14:paraId="4EB285C3" w14:textId="77777777" w:rsidR="00685D0F" w:rsidRDefault="00685D0F" w:rsidP="009C5DB0">
            <w:pPr>
              <w:pStyle w:val="afa"/>
              <w:rPr>
                <w:lang w:eastAsia="en-US"/>
              </w:rPr>
            </w:pPr>
          </w:p>
        </w:tc>
      </w:tr>
      <w:tr w:rsidR="00685D0F" w14:paraId="5C502F6E" w14:textId="77777777" w:rsidTr="009C5DB0">
        <w:trPr>
          <w:cantSplit/>
        </w:trPr>
        <w:tc>
          <w:tcPr>
            <w:tcW w:w="568" w:type="dxa"/>
            <w:vAlign w:val="center"/>
          </w:tcPr>
          <w:p w14:paraId="0934BEDC" w14:textId="77777777" w:rsidR="00685D0F" w:rsidRDefault="00685D0F" w:rsidP="00650D72">
            <w:pPr>
              <w:pStyle w:val="afa"/>
              <w:numPr>
                <w:ilvl w:val="0"/>
                <w:numId w:val="35"/>
              </w:numPr>
              <w:rPr>
                <w:rStyle w:val="af9"/>
              </w:rPr>
            </w:pPr>
          </w:p>
        </w:tc>
        <w:tc>
          <w:tcPr>
            <w:tcW w:w="1276" w:type="dxa"/>
            <w:vAlign w:val="center"/>
          </w:tcPr>
          <w:p w14:paraId="478AC301" w14:textId="77777777" w:rsidR="00685D0F" w:rsidRPr="004A3970" w:rsidRDefault="00685D0F" w:rsidP="009C5DB0">
            <w:pPr>
              <w:pStyle w:val="afa"/>
              <w:spacing w:beforeLines="40" w:before="96" w:afterLines="40" w:after="96"/>
            </w:pPr>
            <w:r w:rsidRPr="004A3970">
              <w:t>№ док.</w:t>
            </w:r>
          </w:p>
        </w:tc>
        <w:tc>
          <w:tcPr>
            <w:tcW w:w="850" w:type="dxa"/>
            <w:vAlign w:val="center"/>
          </w:tcPr>
          <w:p w14:paraId="3167E956" w14:textId="77777777" w:rsidR="00685D0F" w:rsidRPr="008A5A8E" w:rsidRDefault="00685D0F"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7A6F5843" w14:textId="77777777" w:rsidR="00685D0F" w:rsidRDefault="00685D0F" w:rsidP="009C5DB0">
            <w:pPr>
              <w:pStyle w:val="afa"/>
            </w:pPr>
            <w:r>
              <w:t>2</w:t>
            </w:r>
          </w:p>
        </w:tc>
        <w:tc>
          <w:tcPr>
            <w:tcW w:w="1280" w:type="dxa"/>
            <w:vAlign w:val="center"/>
          </w:tcPr>
          <w:p w14:paraId="1C9A023F" w14:textId="61E2A350" w:rsidR="00685D0F" w:rsidRPr="00F213E0" w:rsidRDefault="00C60249" w:rsidP="009C5DB0">
            <w:pPr>
              <w:pStyle w:val="afa"/>
            </w:pPr>
            <w:ins w:id="4995" w:author="Беликова Маргарита Николаевна" w:date="2017-10-26T14:57:00Z">
              <w:r>
                <w:rPr>
                  <w:rStyle w:val="error"/>
                </w:rPr>
                <w:t>DOCUMENTNUMBER</w:t>
              </w:r>
            </w:ins>
            <w:del w:id="4996" w:author="Беликова Маргарита Николаевна" w:date="2017-10-26T14:57:00Z">
              <w:r w:rsidR="00685D0F" w:rsidRPr="0023794C" w:rsidDel="00C60249">
                <w:rPr>
                  <w:caps/>
                  <w:lang w:val="en-US"/>
                </w:rPr>
                <w:delText>docNumber</w:delText>
              </w:r>
            </w:del>
          </w:p>
        </w:tc>
        <w:tc>
          <w:tcPr>
            <w:tcW w:w="1280" w:type="dxa"/>
            <w:vAlign w:val="center"/>
          </w:tcPr>
          <w:p w14:paraId="5B54E0C2" w14:textId="77777777" w:rsidR="00685D0F" w:rsidRPr="00F213E0" w:rsidRDefault="00685D0F" w:rsidP="009C5DB0">
            <w:pPr>
              <w:pStyle w:val="afa"/>
            </w:pPr>
            <w:r>
              <w:t>Допускается непустое значение</w:t>
            </w:r>
          </w:p>
        </w:tc>
        <w:tc>
          <w:tcPr>
            <w:tcW w:w="1409" w:type="dxa"/>
            <w:vAlign w:val="center"/>
          </w:tcPr>
          <w:p w14:paraId="623F6351" w14:textId="77777777" w:rsidR="00685D0F" w:rsidRDefault="00685D0F" w:rsidP="009C5DB0">
            <w:pPr>
              <w:pStyle w:val="afa"/>
            </w:pPr>
          </w:p>
        </w:tc>
        <w:tc>
          <w:tcPr>
            <w:tcW w:w="1411" w:type="dxa"/>
            <w:vAlign w:val="center"/>
          </w:tcPr>
          <w:p w14:paraId="34D20965" w14:textId="77777777" w:rsidR="00685D0F" w:rsidRPr="00395F6B" w:rsidRDefault="00685D0F" w:rsidP="009C5DB0">
            <w:pPr>
              <w:pStyle w:val="afa"/>
              <w:spacing w:beforeLines="40" w:before="96" w:afterLines="40" w:after="96"/>
            </w:pPr>
            <w:r>
              <w:t>Номер документа</w:t>
            </w:r>
          </w:p>
        </w:tc>
        <w:tc>
          <w:tcPr>
            <w:tcW w:w="999" w:type="dxa"/>
            <w:vAlign w:val="center"/>
          </w:tcPr>
          <w:p w14:paraId="78BF41E7" w14:textId="77777777" w:rsidR="00685D0F" w:rsidRDefault="00685D0F" w:rsidP="009C5DB0">
            <w:pPr>
              <w:pStyle w:val="afa"/>
            </w:pPr>
          </w:p>
        </w:tc>
      </w:tr>
      <w:tr w:rsidR="00685D0F" w14:paraId="65A38724" w14:textId="77777777" w:rsidTr="009C5DB0">
        <w:trPr>
          <w:cantSplit/>
        </w:trPr>
        <w:tc>
          <w:tcPr>
            <w:tcW w:w="568" w:type="dxa"/>
            <w:vAlign w:val="center"/>
          </w:tcPr>
          <w:p w14:paraId="0B387A30" w14:textId="77777777" w:rsidR="00685D0F" w:rsidRDefault="00685D0F" w:rsidP="00650D72">
            <w:pPr>
              <w:pStyle w:val="afa"/>
              <w:numPr>
                <w:ilvl w:val="0"/>
                <w:numId w:val="35"/>
              </w:numPr>
              <w:rPr>
                <w:rStyle w:val="af9"/>
              </w:rPr>
            </w:pPr>
          </w:p>
        </w:tc>
        <w:tc>
          <w:tcPr>
            <w:tcW w:w="1276" w:type="dxa"/>
            <w:vAlign w:val="center"/>
          </w:tcPr>
          <w:p w14:paraId="10B43425" w14:textId="77777777" w:rsidR="00685D0F" w:rsidRPr="004A3970" w:rsidRDefault="00685D0F" w:rsidP="009C5DB0">
            <w:pPr>
              <w:pStyle w:val="afa"/>
              <w:spacing w:beforeLines="40" w:before="96" w:afterLines="40" w:after="96"/>
            </w:pPr>
            <w:r w:rsidRPr="004A3970">
              <w:t>Дата док.</w:t>
            </w:r>
          </w:p>
        </w:tc>
        <w:tc>
          <w:tcPr>
            <w:tcW w:w="850" w:type="dxa"/>
            <w:vAlign w:val="center"/>
          </w:tcPr>
          <w:p w14:paraId="6C412576" w14:textId="77777777" w:rsidR="00685D0F" w:rsidRPr="008A5A8E" w:rsidRDefault="00685D0F"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1A471EA6" w14:textId="77777777" w:rsidR="00685D0F" w:rsidRDefault="00685D0F" w:rsidP="009C5DB0">
            <w:pPr>
              <w:pStyle w:val="afa"/>
            </w:pPr>
            <w:r>
              <w:t>3</w:t>
            </w:r>
          </w:p>
        </w:tc>
        <w:tc>
          <w:tcPr>
            <w:tcW w:w="1280" w:type="dxa"/>
            <w:vAlign w:val="center"/>
          </w:tcPr>
          <w:p w14:paraId="356F86AB" w14:textId="77777777" w:rsidR="00685D0F" w:rsidRPr="00F213E0" w:rsidRDefault="00685D0F" w:rsidP="009C5DB0">
            <w:pPr>
              <w:pStyle w:val="afa"/>
            </w:pPr>
            <w:r w:rsidRPr="0023794C">
              <w:rPr>
                <w:caps/>
                <w:lang w:val="en-US"/>
              </w:rPr>
              <w:t>documentDate</w:t>
            </w:r>
          </w:p>
        </w:tc>
        <w:tc>
          <w:tcPr>
            <w:tcW w:w="1280" w:type="dxa"/>
            <w:vAlign w:val="center"/>
          </w:tcPr>
          <w:p w14:paraId="128E2916" w14:textId="77777777" w:rsidR="00685D0F" w:rsidRPr="00F213E0" w:rsidRDefault="00685D0F" w:rsidP="009C5DB0">
            <w:pPr>
              <w:pStyle w:val="afa"/>
            </w:pPr>
            <w:r>
              <w:t>Дата в формате ДД.ММ.ГГГГ</w:t>
            </w:r>
          </w:p>
        </w:tc>
        <w:tc>
          <w:tcPr>
            <w:tcW w:w="1409" w:type="dxa"/>
            <w:vAlign w:val="center"/>
          </w:tcPr>
          <w:p w14:paraId="72CAF819" w14:textId="77777777" w:rsidR="00685D0F" w:rsidRDefault="00685D0F" w:rsidP="009C5DB0">
            <w:pPr>
              <w:pStyle w:val="afa"/>
            </w:pPr>
          </w:p>
        </w:tc>
        <w:tc>
          <w:tcPr>
            <w:tcW w:w="1411" w:type="dxa"/>
            <w:vAlign w:val="center"/>
          </w:tcPr>
          <w:p w14:paraId="6F9CBF61" w14:textId="77777777" w:rsidR="00685D0F" w:rsidRPr="00395F6B" w:rsidRDefault="00685D0F" w:rsidP="009C5DB0">
            <w:pPr>
              <w:pStyle w:val="afa"/>
              <w:spacing w:beforeLines="40" w:before="96" w:afterLines="40" w:after="96"/>
            </w:pPr>
            <w:r>
              <w:t>Дата документа</w:t>
            </w:r>
          </w:p>
        </w:tc>
        <w:tc>
          <w:tcPr>
            <w:tcW w:w="999" w:type="dxa"/>
            <w:vAlign w:val="center"/>
          </w:tcPr>
          <w:p w14:paraId="6B66E672" w14:textId="77777777" w:rsidR="00685D0F" w:rsidRDefault="00685D0F" w:rsidP="009C5DB0">
            <w:pPr>
              <w:pStyle w:val="afa"/>
            </w:pPr>
          </w:p>
        </w:tc>
      </w:tr>
      <w:tr w:rsidR="00685D0F" w14:paraId="1E457BBD" w14:textId="77777777" w:rsidTr="009C5DB0">
        <w:trPr>
          <w:cantSplit/>
        </w:trPr>
        <w:tc>
          <w:tcPr>
            <w:tcW w:w="568" w:type="dxa"/>
            <w:vAlign w:val="center"/>
          </w:tcPr>
          <w:p w14:paraId="4D84674A" w14:textId="77777777" w:rsidR="00685D0F" w:rsidRDefault="00685D0F" w:rsidP="00650D72">
            <w:pPr>
              <w:pStyle w:val="afa"/>
              <w:numPr>
                <w:ilvl w:val="0"/>
                <w:numId w:val="35"/>
              </w:numPr>
              <w:rPr>
                <w:rStyle w:val="af9"/>
              </w:rPr>
            </w:pPr>
          </w:p>
        </w:tc>
        <w:tc>
          <w:tcPr>
            <w:tcW w:w="1276" w:type="dxa"/>
            <w:vAlign w:val="center"/>
          </w:tcPr>
          <w:p w14:paraId="6B7B5B58" w14:textId="77777777" w:rsidR="00685D0F" w:rsidRPr="004A3970" w:rsidRDefault="00685D0F" w:rsidP="009C5DB0">
            <w:pPr>
              <w:pStyle w:val="afa"/>
              <w:spacing w:beforeLines="40" w:before="96" w:afterLines="40" w:after="96"/>
            </w:pPr>
            <w:r w:rsidRPr="004A3970">
              <w:t>ВО</w:t>
            </w:r>
          </w:p>
        </w:tc>
        <w:tc>
          <w:tcPr>
            <w:tcW w:w="850" w:type="dxa"/>
            <w:vAlign w:val="center"/>
          </w:tcPr>
          <w:p w14:paraId="766C3A86" w14:textId="77777777" w:rsidR="00685D0F" w:rsidRPr="008A5A8E" w:rsidRDefault="00685D0F"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310E14C0" w14:textId="77777777" w:rsidR="00685D0F" w:rsidRDefault="00685D0F" w:rsidP="009C5DB0">
            <w:pPr>
              <w:pStyle w:val="afa"/>
            </w:pPr>
            <w:r>
              <w:t>4</w:t>
            </w:r>
          </w:p>
        </w:tc>
        <w:tc>
          <w:tcPr>
            <w:tcW w:w="1280" w:type="dxa"/>
            <w:vAlign w:val="center"/>
          </w:tcPr>
          <w:p w14:paraId="043EDD26" w14:textId="77777777" w:rsidR="00685D0F" w:rsidRPr="009B2902" w:rsidRDefault="00685D0F" w:rsidP="009C5DB0">
            <w:pPr>
              <w:pStyle w:val="afa"/>
            </w:pPr>
            <w:r w:rsidRPr="00FB04DD">
              <w:t>OPERATIONTYPE</w:t>
            </w:r>
          </w:p>
        </w:tc>
        <w:tc>
          <w:tcPr>
            <w:tcW w:w="1280" w:type="dxa"/>
            <w:vAlign w:val="center"/>
          </w:tcPr>
          <w:p w14:paraId="7AB6B4A5" w14:textId="77777777" w:rsidR="00685D0F" w:rsidRPr="00395F6B" w:rsidRDefault="00685D0F" w:rsidP="009C5DB0">
            <w:pPr>
              <w:pStyle w:val="afa"/>
            </w:pPr>
            <w:r>
              <w:t>2 символа</w:t>
            </w:r>
          </w:p>
        </w:tc>
        <w:tc>
          <w:tcPr>
            <w:tcW w:w="1409" w:type="dxa"/>
            <w:vAlign w:val="center"/>
          </w:tcPr>
          <w:p w14:paraId="4E3D26D6" w14:textId="77777777" w:rsidR="00685D0F" w:rsidRDefault="00685D0F" w:rsidP="009C5DB0">
            <w:pPr>
              <w:pStyle w:val="afa"/>
            </w:pPr>
          </w:p>
        </w:tc>
        <w:tc>
          <w:tcPr>
            <w:tcW w:w="1411" w:type="dxa"/>
            <w:vAlign w:val="center"/>
          </w:tcPr>
          <w:p w14:paraId="362EBD09" w14:textId="77777777" w:rsidR="00685D0F" w:rsidRDefault="00685D0F" w:rsidP="009C5DB0">
            <w:pPr>
              <w:pStyle w:val="afa"/>
              <w:spacing w:beforeLines="40" w:before="96" w:afterLines="40" w:after="96"/>
              <w:rPr>
                <w:ins w:id="4997" w:author="Шкабарня Александра Владимировна" w:date="2019-01-31T13:51:00Z"/>
              </w:rPr>
            </w:pPr>
            <w:r>
              <w:t>Вид операции</w:t>
            </w:r>
            <w:ins w:id="4998" w:author="Шкабарня Александра Владимировна" w:date="2019-01-31T13:51:00Z">
              <w:r w:rsidR="00684DD2">
                <w:t>.</w:t>
              </w:r>
            </w:ins>
          </w:p>
          <w:p w14:paraId="162113CC" w14:textId="77777777" w:rsidR="006D0215" w:rsidRDefault="006D0215" w:rsidP="006D0215">
            <w:pPr>
              <w:pStyle w:val="afa"/>
              <w:spacing w:beforeLines="40" w:before="96" w:afterLines="40" w:after="96"/>
              <w:rPr>
                <w:ins w:id="4999" w:author="Шкабарня Александра Владимировна" w:date="2019-01-31T13:55:00Z"/>
              </w:rPr>
            </w:pPr>
            <w:ins w:id="5000" w:author="Шкабарня Александра Владимировна" w:date="2019-01-31T13:55:00Z">
              <w:r>
                <w:t>Возможные значения:</w:t>
              </w:r>
            </w:ins>
          </w:p>
          <w:p w14:paraId="0E0124B9" w14:textId="77777777" w:rsidR="006D0215" w:rsidRDefault="006D0215" w:rsidP="006D0215">
            <w:pPr>
              <w:pStyle w:val="afa"/>
              <w:spacing w:beforeLines="40" w:before="96" w:afterLines="40" w:after="96"/>
              <w:rPr>
                <w:ins w:id="5001" w:author="Шкабарня Александра Владимировна" w:date="2019-01-31T13:55:00Z"/>
              </w:rPr>
            </w:pPr>
            <w:ins w:id="5002" w:author="Шкабарня Александра Владимировна" w:date="2019-01-31T13:55:00Z">
              <w:r>
                <w:t>01 - Платежное поручение</w:t>
              </w:r>
            </w:ins>
          </w:p>
          <w:p w14:paraId="5CEA75BE" w14:textId="77777777" w:rsidR="006D0215" w:rsidRDefault="006D0215" w:rsidP="006D0215">
            <w:pPr>
              <w:pStyle w:val="afa"/>
              <w:spacing w:beforeLines="40" w:before="96" w:afterLines="40" w:after="96"/>
              <w:rPr>
                <w:ins w:id="5003" w:author="Шкабарня Александра Владимировна" w:date="2019-01-31T13:55:00Z"/>
              </w:rPr>
            </w:pPr>
            <w:ins w:id="5004" w:author="Шкабарня Александра Владимировна" w:date="2019-01-31T13:55:00Z">
              <w:r>
                <w:t>02 - Платежное требование</w:t>
              </w:r>
            </w:ins>
          </w:p>
          <w:p w14:paraId="29B3DE21" w14:textId="77777777" w:rsidR="006D0215" w:rsidRPr="006D0215" w:rsidRDefault="006D0215" w:rsidP="006D0215">
            <w:pPr>
              <w:pStyle w:val="afa"/>
              <w:spacing w:beforeLines="40" w:before="96" w:afterLines="40" w:after="96"/>
              <w:rPr>
                <w:ins w:id="5005" w:author="Шкабарня Александра Владимировна" w:date="2019-01-31T13:55:00Z"/>
                <w:vertAlign w:val="subscript"/>
              </w:rPr>
            </w:pPr>
            <w:ins w:id="5006" w:author="Шкабарня Александра Владимировна" w:date="2019-01-31T13:55:00Z">
              <w:r>
                <w:t>03 - Р</w:t>
              </w:r>
              <w:r w:rsidRPr="009F7625">
                <w:t>асходный кассовый ордер</w:t>
              </w:r>
            </w:ins>
          </w:p>
          <w:p w14:paraId="745D653D" w14:textId="77777777" w:rsidR="006D0215" w:rsidRDefault="006D0215" w:rsidP="006D0215">
            <w:pPr>
              <w:pStyle w:val="afa"/>
              <w:spacing w:beforeLines="40" w:before="96" w:afterLines="40" w:after="96"/>
              <w:rPr>
                <w:ins w:id="5007" w:author="Шкабарня Александра Владимировна" w:date="2019-01-31T13:55:00Z"/>
              </w:rPr>
            </w:pPr>
            <w:ins w:id="5008" w:author="Шкабарня Александра Владимировна" w:date="2019-01-31T13:55:00Z">
              <w:r>
                <w:t>04 - Приходный кассовый ордер</w:t>
              </w:r>
            </w:ins>
          </w:p>
          <w:p w14:paraId="3E01B96A" w14:textId="77777777" w:rsidR="006D0215" w:rsidRDefault="006D0215" w:rsidP="006D0215">
            <w:pPr>
              <w:pStyle w:val="afa"/>
              <w:spacing w:beforeLines="40" w:before="96" w:afterLines="40" w:after="96"/>
              <w:rPr>
                <w:ins w:id="5009" w:author="Шкабарня Александра Владимировна" w:date="2019-01-31T13:55:00Z"/>
              </w:rPr>
            </w:pPr>
            <w:ins w:id="5010" w:author="Шкабарня Александра Владимировна" w:date="2019-01-31T13:55:00Z">
              <w:r>
                <w:t>06 - Инкассовое поручение</w:t>
              </w:r>
            </w:ins>
          </w:p>
          <w:p w14:paraId="6332F2D8" w14:textId="77777777" w:rsidR="006D0215" w:rsidRDefault="006D0215" w:rsidP="006D0215">
            <w:pPr>
              <w:pStyle w:val="afa"/>
              <w:spacing w:beforeLines="40" w:before="96" w:afterLines="40" w:after="96"/>
              <w:rPr>
                <w:ins w:id="5011" w:author="Шкабарня Александра Владимировна" w:date="2019-01-31T13:55:00Z"/>
              </w:rPr>
            </w:pPr>
            <w:ins w:id="5012" w:author="Шкабарня Александра Владимировна" w:date="2019-01-31T13:55:00Z">
              <w:r>
                <w:t>08 – Аккредитив</w:t>
              </w:r>
            </w:ins>
          </w:p>
          <w:p w14:paraId="349B326B" w14:textId="77777777" w:rsidR="006D0215" w:rsidRDefault="006D0215" w:rsidP="006D0215">
            <w:pPr>
              <w:pStyle w:val="afa"/>
              <w:spacing w:beforeLines="40" w:before="96" w:afterLines="40" w:after="96"/>
              <w:rPr>
                <w:ins w:id="5013" w:author="Шкабарня Александра Владимировна" w:date="2019-01-31T13:55:00Z"/>
              </w:rPr>
            </w:pPr>
            <w:ins w:id="5014" w:author="Шкабарня Александра Владимировна" w:date="2019-01-31T13:55:00Z">
              <w:r>
                <w:t>09 – Мемориальный ордер</w:t>
              </w:r>
            </w:ins>
          </w:p>
          <w:p w14:paraId="40EA0691" w14:textId="77777777" w:rsidR="006D0215" w:rsidRDefault="006D0215" w:rsidP="006D0215">
            <w:pPr>
              <w:pStyle w:val="afa"/>
              <w:spacing w:beforeLines="40" w:before="96" w:afterLines="40" w:after="96"/>
              <w:rPr>
                <w:ins w:id="5015" w:author="Шкабарня Александра Владимировна" w:date="2019-01-31T13:55:00Z"/>
              </w:rPr>
            </w:pPr>
            <w:ins w:id="5016" w:author="Шкабарня Александра Владимировна" w:date="2019-01-31T13:55:00Z">
              <w:r>
                <w:t>16 - Платежный ордер</w:t>
              </w:r>
            </w:ins>
          </w:p>
          <w:p w14:paraId="6D0ABE64" w14:textId="77777777" w:rsidR="006D0215" w:rsidRDefault="006D0215" w:rsidP="006D0215">
            <w:pPr>
              <w:pStyle w:val="afa"/>
              <w:spacing w:beforeLines="40" w:before="96" w:afterLines="40" w:after="96"/>
              <w:rPr>
                <w:ins w:id="5017" w:author="Шкабарня Александра Владимировна" w:date="2019-01-31T13:55:00Z"/>
              </w:rPr>
            </w:pPr>
            <w:ins w:id="5018" w:author="Шкабарня Александра Владимировна" w:date="2019-01-31T13:55:00Z">
              <w:r>
                <w:t>17 - Банковский ордер</w:t>
              </w:r>
            </w:ins>
          </w:p>
          <w:p w14:paraId="2A4232EF" w14:textId="546DDF6C" w:rsidR="00684DD2" w:rsidRDefault="00684DD2" w:rsidP="00684DD2">
            <w:pPr>
              <w:pStyle w:val="afa"/>
              <w:spacing w:beforeLines="40" w:before="96" w:afterLines="40" w:after="96"/>
              <w:rPr>
                <w:ins w:id="5019" w:author="Шкабарня Александра Владимировна" w:date="2019-01-31T13:51:00Z"/>
              </w:rPr>
            </w:pPr>
          </w:p>
          <w:p w14:paraId="1B07B430" w14:textId="77777777" w:rsidR="00684DD2" w:rsidRPr="00395F6B" w:rsidRDefault="00684DD2" w:rsidP="009C5DB0">
            <w:pPr>
              <w:pStyle w:val="afa"/>
              <w:spacing w:beforeLines="40" w:before="96" w:afterLines="40" w:after="96"/>
            </w:pPr>
          </w:p>
        </w:tc>
        <w:tc>
          <w:tcPr>
            <w:tcW w:w="999" w:type="dxa"/>
            <w:vAlign w:val="center"/>
          </w:tcPr>
          <w:p w14:paraId="1198641E" w14:textId="77777777" w:rsidR="00685D0F" w:rsidRDefault="00685D0F" w:rsidP="009C5DB0">
            <w:pPr>
              <w:pStyle w:val="afa"/>
            </w:pPr>
          </w:p>
        </w:tc>
      </w:tr>
      <w:tr w:rsidR="00685D0F" w14:paraId="7385799D" w14:textId="77777777" w:rsidTr="009C5DB0">
        <w:trPr>
          <w:cantSplit/>
        </w:trPr>
        <w:tc>
          <w:tcPr>
            <w:tcW w:w="568" w:type="dxa"/>
            <w:vAlign w:val="center"/>
          </w:tcPr>
          <w:p w14:paraId="6AA8B4E9" w14:textId="3A16D1D8" w:rsidR="00685D0F" w:rsidRDefault="00685D0F" w:rsidP="00650D72">
            <w:pPr>
              <w:pStyle w:val="afa"/>
              <w:numPr>
                <w:ilvl w:val="0"/>
                <w:numId w:val="35"/>
              </w:numPr>
              <w:rPr>
                <w:rStyle w:val="af9"/>
              </w:rPr>
            </w:pPr>
          </w:p>
        </w:tc>
        <w:tc>
          <w:tcPr>
            <w:tcW w:w="1276" w:type="dxa"/>
            <w:vAlign w:val="center"/>
          </w:tcPr>
          <w:p w14:paraId="653131C6" w14:textId="77777777" w:rsidR="00685D0F" w:rsidRPr="004A3970" w:rsidRDefault="00685D0F" w:rsidP="009C5DB0">
            <w:pPr>
              <w:pStyle w:val="afa"/>
              <w:spacing w:beforeLines="40" w:before="96" w:afterLines="40" w:after="96"/>
            </w:pPr>
            <w:r w:rsidRPr="004A3970">
              <w:t>Код Банка</w:t>
            </w:r>
          </w:p>
        </w:tc>
        <w:tc>
          <w:tcPr>
            <w:tcW w:w="850" w:type="dxa"/>
            <w:vAlign w:val="center"/>
          </w:tcPr>
          <w:p w14:paraId="2B4F5EAF" w14:textId="77777777" w:rsidR="00685D0F" w:rsidRPr="008A5A8E" w:rsidRDefault="00685D0F"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1EF02CAE" w14:textId="77777777" w:rsidR="00685D0F" w:rsidRDefault="00685D0F" w:rsidP="009C5DB0">
            <w:pPr>
              <w:pStyle w:val="afa"/>
            </w:pPr>
            <w:r>
              <w:t>5</w:t>
            </w:r>
          </w:p>
        </w:tc>
        <w:tc>
          <w:tcPr>
            <w:tcW w:w="1280" w:type="dxa"/>
            <w:vAlign w:val="center"/>
          </w:tcPr>
          <w:p w14:paraId="7EEEBF29" w14:textId="77777777" w:rsidR="00685D0F" w:rsidRPr="00FB04DD" w:rsidRDefault="00685D0F" w:rsidP="009C5DB0">
            <w:pPr>
              <w:pStyle w:val="afa"/>
            </w:pPr>
            <w:r w:rsidRPr="00466C5D">
              <w:t>RECEIVERBANKBIC</w:t>
            </w:r>
          </w:p>
        </w:tc>
        <w:tc>
          <w:tcPr>
            <w:tcW w:w="1280" w:type="dxa"/>
            <w:vAlign w:val="center"/>
          </w:tcPr>
          <w:p w14:paraId="282891B0" w14:textId="77777777" w:rsidR="00685D0F" w:rsidRDefault="00685D0F" w:rsidP="009C5DB0">
            <w:pPr>
              <w:pStyle w:val="afa"/>
            </w:pPr>
            <w:r>
              <w:t>9 символов</w:t>
            </w:r>
          </w:p>
        </w:tc>
        <w:tc>
          <w:tcPr>
            <w:tcW w:w="1409" w:type="dxa"/>
            <w:vAlign w:val="center"/>
          </w:tcPr>
          <w:p w14:paraId="3769E847" w14:textId="77777777" w:rsidR="00685D0F" w:rsidRDefault="00685D0F" w:rsidP="009C5DB0">
            <w:pPr>
              <w:pStyle w:val="afa"/>
            </w:pPr>
          </w:p>
        </w:tc>
        <w:tc>
          <w:tcPr>
            <w:tcW w:w="1411" w:type="dxa"/>
            <w:vAlign w:val="center"/>
          </w:tcPr>
          <w:p w14:paraId="7500AF60" w14:textId="77777777" w:rsidR="00685D0F" w:rsidRDefault="00685D0F" w:rsidP="009C5DB0">
            <w:pPr>
              <w:pStyle w:val="afa"/>
              <w:spacing w:beforeLines="40" w:before="96" w:afterLines="40" w:after="96"/>
            </w:pPr>
            <w:r>
              <w:t>БИК банка получателя</w:t>
            </w:r>
          </w:p>
        </w:tc>
        <w:tc>
          <w:tcPr>
            <w:tcW w:w="999" w:type="dxa"/>
            <w:vAlign w:val="center"/>
          </w:tcPr>
          <w:p w14:paraId="3654EFEF" w14:textId="77777777" w:rsidR="00685D0F" w:rsidRDefault="00685D0F" w:rsidP="009C5DB0">
            <w:pPr>
              <w:pStyle w:val="afa"/>
            </w:pPr>
          </w:p>
        </w:tc>
      </w:tr>
      <w:tr w:rsidR="00685D0F" w14:paraId="47B653CA" w14:textId="77777777" w:rsidTr="009C5DB0">
        <w:trPr>
          <w:cantSplit/>
        </w:trPr>
        <w:tc>
          <w:tcPr>
            <w:tcW w:w="568" w:type="dxa"/>
            <w:vAlign w:val="center"/>
          </w:tcPr>
          <w:p w14:paraId="62977B69" w14:textId="77777777" w:rsidR="00685D0F" w:rsidRDefault="00685D0F" w:rsidP="00650D72">
            <w:pPr>
              <w:pStyle w:val="afa"/>
              <w:numPr>
                <w:ilvl w:val="0"/>
                <w:numId w:val="35"/>
              </w:numPr>
              <w:rPr>
                <w:rStyle w:val="af9"/>
              </w:rPr>
            </w:pPr>
          </w:p>
        </w:tc>
        <w:tc>
          <w:tcPr>
            <w:tcW w:w="1276" w:type="dxa"/>
            <w:vAlign w:val="center"/>
          </w:tcPr>
          <w:p w14:paraId="68666341" w14:textId="77777777" w:rsidR="00685D0F" w:rsidRPr="004A3970" w:rsidRDefault="00685D0F" w:rsidP="009C5DB0">
            <w:pPr>
              <w:pStyle w:val="afa"/>
              <w:spacing w:beforeLines="40" w:before="96" w:afterLines="40" w:after="96"/>
            </w:pPr>
            <w:r w:rsidRPr="004A3970">
              <w:t>Дебет</w:t>
            </w:r>
          </w:p>
        </w:tc>
        <w:tc>
          <w:tcPr>
            <w:tcW w:w="850" w:type="dxa"/>
            <w:vAlign w:val="center"/>
          </w:tcPr>
          <w:p w14:paraId="3AFA94F9" w14:textId="77777777" w:rsidR="00685D0F" w:rsidRPr="008A5A8E" w:rsidRDefault="00685D0F"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3A31DE90" w14:textId="77777777" w:rsidR="00685D0F" w:rsidRDefault="00685D0F" w:rsidP="009C5DB0">
            <w:pPr>
              <w:pStyle w:val="afa"/>
            </w:pPr>
            <w:r>
              <w:t>6</w:t>
            </w:r>
          </w:p>
        </w:tc>
        <w:tc>
          <w:tcPr>
            <w:tcW w:w="1280" w:type="dxa"/>
            <w:vAlign w:val="center"/>
          </w:tcPr>
          <w:p w14:paraId="26340671" w14:textId="77777777" w:rsidR="00685D0F" w:rsidRPr="009B2902" w:rsidRDefault="00685D0F" w:rsidP="009C5DB0">
            <w:pPr>
              <w:pStyle w:val="afa"/>
            </w:pPr>
            <w:r w:rsidRPr="00FB04DD">
              <w:t>DEBET</w:t>
            </w:r>
          </w:p>
        </w:tc>
        <w:tc>
          <w:tcPr>
            <w:tcW w:w="1280" w:type="dxa"/>
            <w:vAlign w:val="center"/>
          </w:tcPr>
          <w:p w14:paraId="34E7E582" w14:textId="77777777" w:rsidR="00685D0F" w:rsidRDefault="00685D0F" w:rsidP="009C5DB0">
            <w:pPr>
              <w:pStyle w:val="afa"/>
              <w:spacing w:beforeLines="40" w:before="96" w:afterLines="40" w:after="96"/>
            </w:pPr>
            <w:r>
              <w:t xml:space="preserve">Макс.зн. = </w:t>
            </w:r>
          </w:p>
          <w:p w14:paraId="3F5C7881" w14:textId="77777777" w:rsidR="00685D0F" w:rsidRPr="00711D8E" w:rsidRDefault="00685D0F" w:rsidP="009C5DB0">
            <w:pPr>
              <w:pStyle w:val="afa"/>
            </w:pPr>
            <w:r>
              <w:t>999 999 999 999 999.99, в формате всегда выводится дробная часть, значение &gt; 0</w:t>
            </w:r>
          </w:p>
        </w:tc>
        <w:tc>
          <w:tcPr>
            <w:tcW w:w="1409" w:type="dxa"/>
            <w:vAlign w:val="center"/>
          </w:tcPr>
          <w:p w14:paraId="5987C341" w14:textId="77777777" w:rsidR="00685D0F" w:rsidRDefault="00685D0F" w:rsidP="009C5DB0">
            <w:pPr>
              <w:pStyle w:val="afa"/>
            </w:pPr>
          </w:p>
        </w:tc>
        <w:tc>
          <w:tcPr>
            <w:tcW w:w="1411" w:type="dxa"/>
            <w:vAlign w:val="center"/>
          </w:tcPr>
          <w:p w14:paraId="485A7F03" w14:textId="77777777" w:rsidR="00685D0F" w:rsidRPr="00395F6B" w:rsidRDefault="00685D0F" w:rsidP="009C5DB0">
            <w:pPr>
              <w:pStyle w:val="afa"/>
              <w:spacing w:beforeLines="40" w:before="96" w:afterLines="40" w:after="96"/>
            </w:pPr>
            <w:r>
              <w:t>Сумма в валюте</w:t>
            </w:r>
          </w:p>
        </w:tc>
        <w:tc>
          <w:tcPr>
            <w:tcW w:w="999" w:type="dxa"/>
            <w:vAlign w:val="center"/>
          </w:tcPr>
          <w:p w14:paraId="52C76D3B" w14:textId="77777777" w:rsidR="00685D0F" w:rsidRDefault="00685D0F" w:rsidP="009C5DB0">
            <w:pPr>
              <w:pStyle w:val="afa"/>
            </w:pPr>
          </w:p>
        </w:tc>
      </w:tr>
      <w:tr w:rsidR="00703E94" w14:paraId="1A4978C3" w14:textId="77777777" w:rsidTr="009C5DB0">
        <w:trPr>
          <w:cantSplit/>
        </w:trPr>
        <w:tc>
          <w:tcPr>
            <w:tcW w:w="568" w:type="dxa"/>
            <w:vAlign w:val="center"/>
          </w:tcPr>
          <w:p w14:paraId="38B940AE" w14:textId="77777777" w:rsidR="00703E94" w:rsidRDefault="00703E94" w:rsidP="00650D72">
            <w:pPr>
              <w:pStyle w:val="afa"/>
              <w:numPr>
                <w:ilvl w:val="0"/>
                <w:numId w:val="35"/>
              </w:numPr>
              <w:rPr>
                <w:rStyle w:val="af9"/>
              </w:rPr>
            </w:pPr>
          </w:p>
        </w:tc>
        <w:tc>
          <w:tcPr>
            <w:tcW w:w="1276" w:type="dxa"/>
            <w:vAlign w:val="center"/>
          </w:tcPr>
          <w:p w14:paraId="35F313F3" w14:textId="77777777" w:rsidR="00703E94" w:rsidRPr="004A3970" w:rsidRDefault="00703E94" w:rsidP="009C5DB0">
            <w:pPr>
              <w:pStyle w:val="afa"/>
              <w:spacing w:beforeLines="40" w:before="96" w:afterLines="40" w:after="96"/>
            </w:pPr>
            <w:r>
              <w:t>Дебет в рублях</w:t>
            </w:r>
          </w:p>
        </w:tc>
        <w:tc>
          <w:tcPr>
            <w:tcW w:w="850" w:type="dxa"/>
            <w:vAlign w:val="center"/>
          </w:tcPr>
          <w:p w14:paraId="495128B8"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4993F3B5" w14:textId="77777777" w:rsidR="00703E94" w:rsidRDefault="00703E94" w:rsidP="009C5DB0">
            <w:pPr>
              <w:pStyle w:val="afa"/>
            </w:pPr>
            <w:r>
              <w:t>7</w:t>
            </w:r>
          </w:p>
        </w:tc>
        <w:tc>
          <w:tcPr>
            <w:tcW w:w="1280" w:type="dxa"/>
            <w:vAlign w:val="center"/>
          </w:tcPr>
          <w:p w14:paraId="4BF950ED" w14:textId="77777777" w:rsidR="00703E94" w:rsidRPr="00FB04DD" w:rsidRDefault="00703E94" w:rsidP="009C5DB0">
            <w:pPr>
              <w:pStyle w:val="afa"/>
            </w:pPr>
            <w:r w:rsidRPr="00FB04DD">
              <w:t>DEBETNAT</w:t>
            </w:r>
          </w:p>
        </w:tc>
        <w:tc>
          <w:tcPr>
            <w:tcW w:w="1280" w:type="dxa"/>
            <w:vAlign w:val="center"/>
          </w:tcPr>
          <w:p w14:paraId="36A27CB3" w14:textId="77777777" w:rsidR="00703E94" w:rsidRDefault="00703E94" w:rsidP="00703E94">
            <w:pPr>
              <w:pStyle w:val="afa"/>
              <w:spacing w:beforeLines="40" w:before="96" w:afterLines="40" w:after="96"/>
            </w:pPr>
            <w:r>
              <w:t xml:space="preserve">Макс.зн. = </w:t>
            </w:r>
          </w:p>
          <w:p w14:paraId="1296A863" w14:textId="77777777" w:rsidR="00703E94" w:rsidRDefault="00703E94" w:rsidP="00703E94">
            <w:pPr>
              <w:pStyle w:val="afa"/>
              <w:spacing w:beforeLines="40" w:before="96" w:afterLines="40" w:after="96"/>
            </w:pPr>
            <w:r>
              <w:t>999 999 999 999 999.99, в формате всегда выводится дробная часть, значение &gt; 0</w:t>
            </w:r>
          </w:p>
        </w:tc>
        <w:tc>
          <w:tcPr>
            <w:tcW w:w="1409" w:type="dxa"/>
            <w:vAlign w:val="center"/>
          </w:tcPr>
          <w:p w14:paraId="38C68AC6" w14:textId="77777777" w:rsidR="00703E94" w:rsidRDefault="00703E94" w:rsidP="009C5DB0">
            <w:pPr>
              <w:pStyle w:val="afa"/>
            </w:pPr>
          </w:p>
        </w:tc>
        <w:tc>
          <w:tcPr>
            <w:tcW w:w="1411" w:type="dxa"/>
            <w:vAlign w:val="center"/>
          </w:tcPr>
          <w:p w14:paraId="33C6993C" w14:textId="77777777" w:rsidR="00703E94" w:rsidRDefault="00703E94" w:rsidP="009C5DB0">
            <w:pPr>
              <w:pStyle w:val="afa"/>
              <w:spacing w:beforeLines="40" w:before="96" w:afterLines="40" w:after="96"/>
            </w:pPr>
            <w:r>
              <w:t>Сумма в национальной валюте</w:t>
            </w:r>
          </w:p>
        </w:tc>
        <w:tc>
          <w:tcPr>
            <w:tcW w:w="999" w:type="dxa"/>
            <w:vAlign w:val="center"/>
          </w:tcPr>
          <w:p w14:paraId="64F15B53" w14:textId="77777777" w:rsidR="00703E94" w:rsidRDefault="00703E94" w:rsidP="009C5DB0">
            <w:pPr>
              <w:pStyle w:val="afa"/>
            </w:pPr>
          </w:p>
        </w:tc>
      </w:tr>
      <w:tr w:rsidR="00703E94" w14:paraId="7E969EDD" w14:textId="77777777" w:rsidTr="009C5DB0">
        <w:trPr>
          <w:cantSplit/>
        </w:trPr>
        <w:tc>
          <w:tcPr>
            <w:tcW w:w="568" w:type="dxa"/>
            <w:vAlign w:val="center"/>
          </w:tcPr>
          <w:p w14:paraId="0FAAA31D" w14:textId="77777777" w:rsidR="00703E94" w:rsidRDefault="00703E94" w:rsidP="00650D72">
            <w:pPr>
              <w:pStyle w:val="afa"/>
              <w:numPr>
                <w:ilvl w:val="0"/>
                <w:numId w:val="35"/>
              </w:numPr>
              <w:rPr>
                <w:rStyle w:val="af9"/>
              </w:rPr>
            </w:pPr>
          </w:p>
        </w:tc>
        <w:tc>
          <w:tcPr>
            <w:tcW w:w="1276" w:type="dxa"/>
            <w:vAlign w:val="center"/>
          </w:tcPr>
          <w:p w14:paraId="204053F2" w14:textId="77777777" w:rsidR="00703E94" w:rsidRPr="004A3970" w:rsidRDefault="00703E94" w:rsidP="009C5DB0">
            <w:pPr>
              <w:pStyle w:val="afa"/>
              <w:spacing w:beforeLines="40" w:before="96" w:afterLines="40" w:after="96"/>
            </w:pPr>
            <w:r w:rsidRPr="004A3970">
              <w:t>Кредит</w:t>
            </w:r>
          </w:p>
        </w:tc>
        <w:tc>
          <w:tcPr>
            <w:tcW w:w="850" w:type="dxa"/>
            <w:vAlign w:val="center"/>
          </w:tcPr>
          <w:p w14:paraId="5EE13E88"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0228DC86" w14:textId="77777777" w:rsidR="00703E94" w:rsidRDefault="00703E94" w:rsidP="009C5DB0">
            <w:pPr>
              <w:pStyle w:val="afa"/>
            </w:pPr>
            <w:r>
              <w:t>8</w:t>
            </w:r>
          </w:p>
        </w:tc>
        <w:tc>
          <w:tcPr>
            <w:tcW w:w="1280" w:type="dxa"/>
            <w:vAlign w:val="center"/>
          </w:tcPr>
          <w:p w14:paraId="74A0B07B" w14:textId="77777777" w:rsidR="00703E94" w:rsidRPr="004A3970" w:rsidRDefault="00703E94" w:rsidP="009C5DB0">
            <w:pPr>
              <w:pStyle w:val="afa"/>
            </w:pPr>
            <w:r>
              <w:rPr>
                <w:lang w:val="en-US"/>
              </w:rPr>
              <w:t>CREDIT</w:t>
            </w:r>
          </w:p>
        </w:tc>
        <w:tc>
          <w:tcPr>
            <w:tcW w:w="1280" w:type="dxa"/>
            <w:vAlign w:val="center"/>
          </w:tcPr>
          <w:p w14:paraId="539F5A8B" w14:textId="77777777" w:rsidR="00703E94" w:rsidRDefault="00703E94" w:rsidP="009C5DB0">
            <w:pPr>
              <w:pStyle w:val="afa"/>
              <w:spacing w:beforeLines="40" w:before="96" w:afterLines="40" w:after="96"/>
            </w:pPr>
            <w:r>
              <w:t xml:space="preserve">Макс.зн. = </w:t>
            </w:r>
          </w:p>
          <w:p w14:paraId="23615AA5" w14:textId="77777777" w:rsidR="00703E94" w:rsidRPr="00711D8E" w:rsidRDefault="00703E94" w:rsidP="009C5DB0">
            <w:pPr>
              <w:pStyle w:val="afa"/>
            </w:pPr>
            <w:r>
              <w:t>999 999 999 999 999.99, в формате всегда выводится дробная часть, значение &gt; 0</w:t>
            </w:r>
          </w:p>
        </w:tc>
        <w:tc>
          <w:tcPr>
            <w:tcW w:w="1409" w:type="dxa"/>
            <w:vAlign w:val="center"/>
          </w:tcPr>
          <w:p w14:paraId="68DF1EBE" w14:textId="77777777" w:rsidR="00703E94" w:rsidRDefault="00703E94" w:rsidP="009C5DB0">
            <w:pPr>
              <w:pStyle w:val="afa"/>
            </w:pPr>
          </w:p>
        </w:tc>
        <w:tc>
          <w:tcPr>
            <w:tcW w:w="1411" w:type="dxa"/>
            <w:vAlign w:val="center"/>
          </w:tcPr>
          <w:p w14:paraId="52AB3EB5" w14:textId="77777777" w:rsidR="00703E94" w:rsidRPr="00202AEE" w:rsidRDefault="00703E94" w:rsidP="009C5DB0">
            <w:pPr>
              <w:pStyle w:val="afa"/>
              <w:spacing w:beforeLines="40" w:before="96" w:afterLines="40" w:after="96"/>
              <w:rPr>
                <w:b/>
                <w:lang w:eastAsia="en-US"/>
              </w:rPr>
            </w:pPr>
            <w:r>
              <w:t>Сумма в валюте</w:t>
            </w:r>
          </w:p>
        </w:tc>
        <w:tc>
          <w:tcPr>
            <w:tcW w:w="999" w:type="dxa"/>
            <w:vAlign w:val="center"/>
          </w:tcPr>
          <w:p w14:paraId="0E917DDF" w14:textId="77777777" w:rsidR="00703E94" w:rsidRDefault="00703E94" w:rsidP="009C5DB0">
            <w:pPr>
              <w:pStyle w:val="afa"/>
            </w:pPr>
          </w:p>
        </w:tc>
      </w:tr>
      <w:tr w:rsidR="00703E94" w14:paraId="1603F99D" w14:textId="77777777" w:rsidTr="009C5DB0">
        <w:trPr>
          <w:cantSplit/>
        </w:trPr>
        <w:tc>
          <w:tcPr>
            <w:tcW w:w="568" w:type="dxa"/>
            <w:vAlign w:val="center"/>
          </w:tcPr>
          <w:p w14:paraId="73596FBB" w14:textId="77777777" w:rsidR="00703E94" w:rsidRDefault="00703E94" w:rsidP="00650D72">
            <w:pPr>
              <w:pStyle w:val="afa"/>
              <w:numPr>
                <w:ilvl w:val="0"/>
                <w:numId w:val="35"/>
              </w:numPr>
              <w:rPr>
                <w:rStyle w:val="af9"/>
              </w:rPr>
            </w:pPr>
          </w:p>
        </w:tc>
        <w:tc>
          <w:tcPr>
            <w:tcW w:w="1276" w:type="dxa"/>
            <w:vAlign w:val="center"/>
          </w:tcPr>
          <w:p w14:paraId="4920450E" w14:textId="77777777" w:rsidR="00703E94" w:rsidRPr="004A3970" w:rsidRDefault="00703E94" w:rsidP="009C5DB0">
            <w:pPr>
              <w:pStyle w:val="afa"/>
              <w:spacing w:beforeLines="40" w:before="96" w:afterLines="40" w:after="96"/>
            </w:pPr>
            <w:r w:rsidRPr="004A3970">
              <w:t>Кредит</w:t>
            </w:r>
            <w:r>
              <w:t xml:space="preserve"> в рублях</w:t>
            </w:r>
          </w:p>
        </w:tc>
        <w:tc>
          <w:tcPr>
            <w:tcW w:w="850" w:type="dxa"/>
            <w:vAlign w:val="center"/>
          </w:tcPr>
          <w:p w14:paraId="7606081E"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60726587" w14:textId="77777777" w:rsidR="00703E94" w:rsidRDefault="00703E94" w:rsidP="009C5DB0">
            <w:pPr>
              <w:pStyle w:val="afa"/>
            </w:pPr>
            <w:r>
              <w:t>9</w:t>
            </w:r>
          </w:p>
        </w:tc>
        <w:tc>
          <w:tcPr>
            <w:tcW w:w="1280" w:type="dxa"/>
            <w:vAlign w:val="center"/>
          </w:tcPr>
          <w:p w14:paraId="1FADC4FC" w14:textId="77777777" w:rsidR="00703E94" w:rsidRDefault="00703E94" w:rsidP="009C5DB0">
            <w:pPr>
              <w:pStyle w:val="afa"/>
              <w:rPr>
                <w:lang w:val="en-US"/>
              </w:rPr>
            </w:pPr>
            <w:r w:rsidRPr="00FB04DD">
              <w:t>CREDITNAT</w:t>
            </w:r>
          </w:p>
        </w:tc>
        <w:tc>
          <w:tcPr>
            <w:tcW w:w="1280" w:type="dxa"/>
            <w:vAlign w:val="center"/>
          </w:tcPr>
          <w:p w14:paraId="686AC253" w14:textId="77777777" w:rsidR="00703E94" w:rsidRDefault="00703E94" w:rsidP="00703E94">
            <w:pPr>
              <w:pStyle w:val="afa"/>
              <w:spacing w:beforeLines="40" w:before="96" w:afterLines="40" w:after="96"/>
            </w:pPr>
            <w:r>
              <w:t xml:space="preserve">Макс.зн. = </w:t>
            </w:r>
          </w:p>
          <w:p w14:paraId="62ADCEA1" w14:textId="77777777" w:rsidR="00703E94" w:rsidRDefault="00703E94" w:rsidP="00703E94">
            <w:pPr>
              <w:pStyle w:val="afa"/>
              <w:spacing w:beforeLines="40" w:before="96" w:afterLines="40" w:after="96"/>
            </w:pPr>
            <w:r>
              <w:t>999 999 999 999 999.99, в формате всегда выводится дробная часть, значение &gt; 0</w:t>
            </w:r>
          </w:p>
        </w:tc>
        <w:tc>
          <w:tcPr>
            <w:tcW w:w="1409" w:type="dxa"/>
            <w:vAlign w:val="center"/>
          </w:tcPr>
          <w:p w14:paraId="40DCE695" w14:textId="77777777" w:rsidR="00703E94" w:rsidRDefault="00703E94" w:rsidP="009C5DB0">
            <w:pPr>
              <w:pStyle w:val="afa"/>
            </w:pPr>
          </w:p>
        </w:tc>
        <w:tc>
          <w:tcPr>
            <w:tcW w:w="1411" w:type="dxa"/>
            <w:vAlign w:val="center"/>
          </w:tcPr>
          <w:p w14:paraId="7586B1C6" w14:textId="77777777" w:rsidR="00703E94" w:rsidRDefault="00703E94" w:rsidP="009C5DB0">
            <w:pPr>
              <w:pStyle w:val="afa"/>
              <w:spacing w:beforeLines="40" w:before="96" w:afterLines="40" w:after="96"/>
            </w:pPr>
            <w:r>
              <w:t>Сумма в национальной валюте</w:t>
            </w:r>
          </w:p>
        </w:tc>
        <w:tc>
          <w:tcPr>
            <w:tcW w:w="999" w:type="dxa"/>
            <w:vAlign w:val="center"/>
          </w:tcPr>
          <w:p w14:paraId="4B5EFC5B" w14:textId="77777777" w:rsidR="00703E94" w:rsidRDefault="00703E94" w:rsidP="009C5DB0">
            <w:pPr>
              <w:pStyle w:val="afa"/>
            </w:pPr>
          </w:p>
        </w:tc>
      </w:tr>
      <w:tr w:rsidR="00703E94" w14:paraId="1FF51004" w14:textId="77777777" w:rsidTr="009C5DB0">
        <w:trPr>
          <w:cantSplit/>
        </w:trPr>
        <w:tc>
          <w:tcPr>
            <w:tcW w:w="568" w:type="dxa"/>
            <w:vAlign w:val="center"/>
          </w:tcPr>
          <w:p w14:paraId="318BCB9C" w14:textId="77777777" w:rsidR="00703E94" w:rsidRDefault="00703E94" w:rsidP="00650D72">
            <w:pPr>
              <w:pStyle w:val="afa"/>
              <w:numPr>
                <w:ilvl w:val="0"/>
                <w:numId w:val="35"/>
              </w:numPr>
              <w:rPr>
                <w:rStyle w:val="af9"/>
              </w:rPr>
            </w:pPr>
          </w:p>
        </w:tc>
        <w:tc>
          <w:tcPr>
            <w:tcW w:w="1276" w:type="dxa"/>
            <w:vAlign w:val="center"/>
          </w:tcPr>
          <w:p w14:paraId="5B0EF5C3" w14:textId="77777777" w:rsidR="00703E94" w:rsidRPr="004A3970" w:rsidRDefault="00703E94" w:rsidP="009C5DB0">
            <w:pPr>
              <w:pStyle w:val="afa"/>
              <w:spacing w:beforeLines="40" w:before="96" w:afterLines="40" w:after="96"/>
            </w:pPr>
            <w:r w:rsidRPr="004A3970">
              <w:t>Плательщик</w:t>
            </w:r>
          </w:p>
        </w:tc>
        <w:tc>
          <w:tcPr>
            <w:tcW w:w="850" w:type="dxa"/>
            <w:vAlign w:val="center"/>
          </w:tcPr>
          <w:p w14:paraId="67F72EBA"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10C87D33" w14:textId="77777777" w:rsidR="00703E94" w:rsidRDefault="00703E94" w:rsidP="009C5DB0">
            <w:pPr>
              <w:pStyle w:val="afa"/>
            </w:pPr>
            <w:r>
              <w:t>10</w:t>
            </w:r>
          </w:p>
        </w:tc>
        <w:tc>
          <w:tcPr>
            <w:tcW w:w="1280" w:type="dxa"/>
            <w:vAlign w:val="center"/>
          </w:tcPr>
          <w:p w14:paraId="7677C904" w14:textId="77777777" w:rsidR="00703E94" w:rsidRPr="009B2902" w:rsidRDefault="00703E94" w:rsidP="009C5DB0">
            <w:pPr>
              <w:pStyle w:val="afa"/>
            </w:pPr>
            <w:r w:rsidRPr="0023794C">
              <w:rPr>
                <w:caps/>
                <w:lang w:val="en-US"/>
              </w:rPr>
              <w:t>payerName</w:t>
            </w:r>
          </w:p>
        </w:tc>
        <w:tc>
          <w:tcPr>
            <w:tcW w:w="1280" w:type="dxa"/>
            <w:vAlign w:val="center"/>
          </w:tcPr>
          <w:p w14:paraId="6C67A732" w14:textId="77777777" w:rsidR="00703E94" w:rsidRPr="00395F6B" w:rsidRDefault="00703E94" w:rsidP="009C5DB0">
            <w:pPr>
              <w:pStyle w:val="afa"/>
            </w:pPr>
            <w:r>
              <w:t>Допускается непустое значение</w:t>
            </w:r>
          </w:p>
        </w:tc>
        <w:tc>
          <w:tcPr>
            <w:tcW w:w="1409" w:type="dxa"/>
            <w:vAlign w:val="center"/>
          </w:tcPr>
          <w:p w14:paraId="5F861609" w14:textId="77777777" w:rsidR="00703E94" w:rsidRDefault="00703E94" w:rsidP="009C5DB0">
            <w:pPr>
              <w:pStyle w:val="afa"/>
            </w:pPr>
          </w:p>
        </w:tc>
        <w:tc>
          <w:tcPr>
            <w:tcW w:w="1411" w:type="dxa"/>
            <w:vAlign w:val="center"/>
          </w:tcPr>
          <w:p w14:paraId="36082E43" w14:textId="77777777" w:rsidR="00703E94" w:rsidRPr="00395F6B" w:rsidRDefault="00703E94" w:rsidP="009C5DB0">
            <w:pPr>
              <w:pStyle w:val="afa"/>
              <w:spacing w:beforeLines="40" w:before="96" w:afterLines="40" w:after="96"/>
            </w:pPr>
            <w:r>
              <w:t>Наименование плательщика</w:t>
            </w:r>
          </w:p>
        </w:tc>
        <w:tc>
          <w:tcPr>
            <w:tcW w:w="999" w:type="dxa"/>
            <w:vAlign w:val="center"/>
          </w:tcPr>
          <w:p w14:paraId="72E395C1" w14:textId="77777777" w:rsidR="00703E94" w:rsidRDefault="00703E94" w:rsidP="009C5DB0">
            <w:pPr>
              <w:pStyle w:val="afa"/>
            </w:pPr>
          </w:p>
        </w:tc>
      </w:tr>
      <w:tr w:rsidR="00703E94" w14:paraId="291E0092" w14:textId="77777777" w:rsidTr="009C5DB0">
        <w:trPr>
          <w:cantSplit/>
        </w:trPr>
        <w:tc>
          <w:tcPr>
            <w:tcW w:w="568" w:type="dxa"/>
            <w:vAlign w:val="center"/>
          </w:tcPr>
          <w:p w14:paraId="17742985" w14:textId="77777777" w:rsidR="00703E94" w:rsidRDefault="00703E94" w:rsidP="00650D72">
            <w:pPr>
              <w:pStyle w:val="afa"/>
              <w:numPr>
                <w:ilvl w:val="0"/>
                <w:numId w:val="35"/>
              </w:numPr>
              <w:rPr>
                <w:rStyle w:val="af9"/>
              </w:rPr>
            </w:pPr>
          </w:p>
        </w:tc>
        <w:tc>
          <w:tcPr>
            <w:tcW w:w="1276" w:type="dxa"/>
            <w:vAlign w:val="center"/>
          </w:tcPr>
          <w:p w14:paraId="5E699268" w14:textId="77777777" w:rsidR="00703E94" w:rsidRPr="004A3970" w:rsidRDefault="00703E94" w:rsidP="009C5DB0">
            <w:pPr>
              <w:pStyle w:val="afa"/>
              <w:spacing w:beforeLines="40" w:before="96" w:afterLines="40" w:after="96"/>
            </w:pPr>
            <w:r w:rsidRPr="004A3970">
              <w:t>Счет плательщика</w:t>
            </w:r>
          </w:p>
        </w:tc>
        <w:tc>
          <w:tcPr>
            <w:tcW w:w="850" w:type="dxa"/>
            <w:vAlign w:val="center"/>
          </w:tcPr>
          <w:p w14:paraId="13227760"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2C4A5E51" w14:textId="77777777" w:rsidR="00703E94" w:rsidRDefault="00703E94" w:rsidP="009C5DB0">
            <w:pPr>
              <w:pStyle w:val="afa"/>
            </w:pPr>
            <w:r>
              <w:t>11</w:t>
            </w:r>
          </w:p>
        </w:tc>
        <w:tc>
          <w:tcPr>
            <w:tcW w:w="1280" w:type="dxa"/>
            <w:vAlign w:val="center"/>
          </w:tcPr>
          <w:p w14:paraId="3C1104FF" w14:textId="77777777" w:rsidR="00703E94" w:rsidRPr="0023794C" w:rsidRDefault="00703E94" w:rsidP="009C5DB0">
            <w:pPr>
              <w:pStyle w:val="afa"/>
              <w:rPr>
                <w:caps/>
                <w:lang w:val="en-US"/>
              </w:rPr>
            </w:pPr>
            <w:r w:rsidRPr="00FB04DD">
              <w:rPr>
                <w:caps/>
                <w:lang w:val="en-US"/>
              </w:rPr>
              <w:t>PAYERACCOUNT</w:t>
            </w:r>
          </w:p>
        </w:tc>
        <w:tc>
          <w:tcPr>
            <w:tcW w:w="1280" w:type="dxa"/>
            <w:vAlign w:val="center"/>
          </w:tcPr>
          <w:p w14:paraId="73F96D9F" w14:textId="77777777" w:rsidR="00703E94" w:rsidRDefault="00703E94" w:rsidP="009C5DB0">
            <w:pPr>
              <w:pStyle w:val="afa"/>
            </w:pPr>
            <w:r>
              <w:t>Маска отображения</w:t>
            </w:r>
          </w:p>
          <w:p w14:paraId="42EF5570" w14:textId="77777777" w:rsidR="00703E94" w:rsidRDefault="00703E94" w:rsidP="009C5DB0">
            <w:pPr>
              <w:pStyle w:val="afa"/>
            </w:pPr>
            <w:r>
              <w:t>#####.###.#.####.#######“,</w:t>
            </w:r>
          </w:p>
          <w:p w14:paraId="72AD7A15" w14:textId="77777777" w:rsidR="00703E94" w:rsidRPr="00395F6B" w:rsidRDefault="00703E94" w:rsidP="009C5DB0">
            <w:pPr>
              <w:pStyle w:val="afa"/>
            </w:pPr>
            <w:r>
              <w:t>20-значное значение</w:t>
            </w:r>
          </w:p>
        </w:tc>
        <w:tc>
          <w:tcPr>
            <w:tcW w:w="1409" w:type="dxa"/>
            <w:vAlign w:val="center"/>
          </w:tcPr>
          <w:p w14:paraId="04317404" w14:textId="77777777" w:rsidR="00703E94" w:rsidRDefault="00703E94" w:rsidP="009C5DB0">
            <w:pPr>
              <w:pStyle w:val="afa"/>
            </w:pPr>
          </w:p>
        </w:tc>
        <w:tc>
          <w:tcPr>
            <w:tcW w:w="1411" w:type="dxa"/>
            <w:vAlign w:val="center"/>
          </w:tcPr>
          <w:p w14:paraId="783C5EA5" w14:textId="77777777" w:rsidR="00703E94" w:rsidRPr="00395F6B" w:rsidRDefault="00703E94" w:rsidP="009C5DB0">
            <w:pPr>
              <w:pStyle w:val="afa"/>
              <w:spacing w:beforeLines="40" w:before="96" w:afterLines="40" w:after="96"/>
            </w:pPr>
            <w:r>
              <w:t>Счет плательщика</w:t>
            </w:r>
          </w:p>
        </w:tc>
        <w:tc>
          <w:tcPr>
            <w:tcW w:w="999" w:type="dxa"/>
            <w:vAlign w:val="center"/>
          </w:tcPr>
          <w:p w14:paraId="3F07CBB0" w14:textId="77777777" w:rsidR="00703E94" w:rsidRDefault="00703E94" w:rsidP="009C5DB0">
            <w:pPr>
              <w:pStyle w:val="afa"/>
            </w:pPr>
          </w:p>
        </w:tc>
      </w:tr>
      <w:tr w:rsidR="00703E94" w14:paraId="5C270F05" w14:textId="77777777" w:rsidTr="009C5DB0">
        <w:trPr>
          <w:cantSplit/>
        </w:trPr>
        <w:tc>
          <w:tcPr>
            <w:tcW w:w="568" w:type="dxa"/>
            <w:vAlign w:val="center"/>
          </w:tcPr>
          <w:p w14:paraId="7F08AE83" w14:textId="77777777" w:rsidR="00703E94" w:rsidRDefault="00703E94" w:rsidP="00650D72">
            <w:pPr>
              <w:pStyle w:val="afa"/>
              <w:numPr>
                <w:ilvl w:val="0"/>
                <w:numId w:val="35"/>
              </w:numPr>
              <w:rPr>
                <w:rStyle w:val="af9"/>
              </w:rPr>
            </w:pPr>
          </w:p>
        </w:tc>
        <w:tc>
          <w:tcPr>
            <w:tcW w:w="1276" w:type="dxa"/>
            <w:vAlign w:val="center"/>
          </w:tcPr>
          <w:p w14:paraId="0B1BD0C1" w14:textId="77777777" w:rsidR="00703E94" w:rsidRPr="004A3970" w:rsidRDefault="00703E94" w:rsidP="009C5DB0">
            <w:pPr>
              <w:pStyle w:val="afa"/>
              <w:spacing w:beforeLines="40" w:before="96" w:afterLines="40" w:after="96"/>
            </w:pPr>
            <w:r w:rsidRPr="004A3970">
              <w:t>Получатель</w:t>
            </w:r>
          </w:p>
        </w:tc>
        <w:tc>
          <w:tcPr>
            <w:tcW w:w="850" w:type="dxa"/>
            <w:vAlign w:val="center"/>
          </w:tcPr>
          <w:p w14:paraId="452424A6"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169ED869" w14:textId="77777777" w:rsidR="00703E94" w:rsidRDefault="00703E94" w:rsidP="009C5DB0">
            <w:pPr>
              <w:pStyle w:val="afa"/>
            </w:pPr>
            <w:r>
              <w:t>12</w:t>
            </w:r>
          </w:p>
        </w:tc>
        <w:tc>
          <w:tcPr>
            <w:tcW w:w="1280" w:type="dxa"/>
            <w:vAlign w:val="center"/>
          </w:tcPr>
          <w:p w14:paraId="66E10165" w14:textId="77777777" w:rsidR="00703E94" w:rsidRPr="00FB04DD" w:rsidRDefault="00703E94" w:rsidP="009C5DB0">
            <w:pPr>
              <w:pStyle w:val="afa"/>
              <w:rPr>
                <w:caps/>
                <w:lang w:val="en-US"/>
              </w:rPr>
            </w:pPr>
            <w:r w:rsidRPr="0023794C">
              <w:rPr>
                <w:caps/>
                <w:lang w:val="en-US"/>
              </w:rPr>
              <w:t>receiverName</w:t>
            </w:r>
          </w:p>
        </w:tc>
        <w:tc>
          <w:tcPr>
            <w:tcW w:w="1280" w:type="dxa"/>
            <w:vAlign w:val="center"/>
          </w:tcPr>
          <w:p w14:paraId="60FF63F2" w14:textId="77777777" w:rsidR="00703E94" w:rsidRDefault="00703E94" w:rsidP="009C5DB0">
            <w:pPr>
              <w:pStyle w:val="afa"/>
            </w:pPr>
            <w:r>
              <w:t>Допускается непустое значение</w:t>
            </w:r>
          </w:p>
        </w:tc>
        <w:tc>
          <w:tcPr>
            <w:tcW w:w="1409" w:type="dxa"/>
            <w:vAlign w:val="center"/>
          </w:tcPr>
          <w:p w14:paraId="40AA161A" w14:textId="77777777" w:rsidR="00703E94" w:rsidRDefault="00703E94" w:rsidP="009C5DB0">
            <w:pPr>
              <w:pStyle w:val="afa"/>
            </w:pPr>
          </w:p>
        </w:tc>
        <w:tc>
          <w:tcPr>
            <w:tcW w:w="1411" w:type="dxa"/>
            <w:vAlign w:val="center"/>
          </w:tcPr>
          <w:p w14:paraId="581EBF75" w14:textId="77777777" w:rsidR="00703E94" w:rsidRPr="00395F6B" w:rsidRDefault="00703E94" w:rsidP="009C5DB0">
            <w:pPr>
              <w:pStyle w:val="afa"/>
              <w:spacing w:beforeLines="40" w:before="96" w:afterLines="40" w:after="96"/>
            </w:pPr>
            <w:r>
              <w:t>Наименование получателя</w:t>
            </w:r>
          </w:p>
        </w:tc>
        <w:tc>
          <w:tcPr>
            <w:tcW w:w="999" w:type="dxa"/>
            <w:vAlign w:val="center"/>
          </w:tcPr>
          <w:p w14:paraId="2EA3C771" w14:textId="77777777" w:rsidR="00703E94" w:rsidRDefault="00703E94" w:rsidP="009C5DB0">
            <w:pPr>
              <w:pStyle w:val="afa"/>
            </w:pPr>
          </w:p>
        </w:tc>
      </w:tr>
      <w:tr w:rsidR="00703E94" w14:paraId="1A22F276" w14:textId="77777777" w:rsidTr="009C5DB0">
        <w:trPr>
          <w:cantSplit/>
        </w:trPr>
        <w:tc>
          <w:tcPr>
            <w:tcW w:w="568" w:type="dxa"/>
            <w:vAlign w:val="center"/>
          </w:tcPr>
          <w:p w14:paraId="61780BE8" w14:textId="77777777" w:rsidR="00703E94" w:rsidRDefault="00703E94" w:rsidP="00650D72">
            <w:pPr>
              <w:pStyle w:val="afa"/>
              <w:numPr>
                <w:ilvl w:val="0"/>
                <w:numId w:val="35"/>
              </w:numPr>
              <w:rPr>
                <w:rStyle w:val="af9"/>
              </w:rPr>
            </w:pPr>
          </w:p>
        </w:tc>
        <w:tc>
          <w:tcPr>
            <w:tcW w:w="1276" w:type="dxa"/>
            <w:vAlign w:val="center"/>
          </w:tcPr>
          <w:p w14:paraId="556D9BFF" w14:textId="77777777" w:rsidR="00703E94" w:rsidRPr="004A3970" w:rsidRDefault="00703E94" w:rsidP="009C5DB0">
            <w:pPr>
              <w:pStyle w:val="afa"/>
              <w:spacing w:beforeLines="40" w:before="96" w:afterLines="40" w:after="96"/>
            </w:pPr>
            <w:r w:rsidRPr="004A3970">
              <w:t>Счет получателя</w:t>
            </w:r>
          </w:p>
        </w:tc>
        <w:tc>
          <w:tcPr>
            <w:tcW w:w="850" w:type="dxa"/>
            <w:vAlign w:val="center"/>
          </w:tcPr>
          <w:p w14:paraId="690661DF"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34E598DB" w14:textId="77777777" w:rsidR="00703E94" w:rsidRDefault="00A33BC1" w:rsidP="009C5DB0">
            <w:pPr>
              <w:pStyle w:val="afa"/>
            </w:pPr>
            <w:r>
              <w:t>13</w:t>
            </w:r>
          </w:p>
        </w:tc>
        <w:tc>
          <w:tcPr>
            <w:tcW w:w="1280" w:type="dxa"/>
            <w:vAlign w:val="center"/>
          </w:tcPr>
          <w:p w14:paraId="6725D229" w14:textId="77777777" w:rsidR="00703E94" w:rsidRPr="0023794C" w:rsidRDefault="00703E94" w:rsidP="009C5DB0">
            <w:pPr>
              <w:pStyle w:val="afa"/>
              <w:rPr>
                <w:caps/>
                <w:lang w:val="en-US"/>
              </w:rPr>
            </w:pPr>
            <w:r w:rsidRPr="00FB04DD">
              <w:rPr>
                <w:caps/>
                <w:lang w:val="en-US"/>
              </w:rPr>
              <w:t>RECEIVERACCOUNT</w:t>
            </w:r>
          </w:p>
        </w:tc>
        <w:tc>
          <w:tcPr>
            <w:tcW w:w="1280" w:type="dxa"/>
            <w:vAlign w:val="center"/>
          </w:tcPr>
          <w:p w14:paraId="30FC6F79" w14:textId="77777777" w:rsidR="00703E94" w:rsidRDefault="00703E94" w:rsidP="009C5DB0">
            <w:pPr>
              <w:pStyle w:val="afa"/>
            </w:pPr>
            <w:r>
              <w:t>Маска отображения</w:t>
            </w:r>
          </w:p>
          <w:p w14:paraId="5F4D431B" w14:textId="77777777" w:rsidR="00703E94" w:rsidRDefault="00703E94" w:rsidP="009C5DB0">
            <w:pPr>
              <w:pStyle w:val="afa"/>
            </w:pPr>
            <w:r>
              <w:t>#####.###.#.####.#######“,</w:t>
            </w:r>
          </w:p>
          <w:p w14:paraId="32144DF5" w14:textId="77777777" w:rsidR="00703E94" w:rsidRDefault="00703E94" w:rsidP="009C5DB0">
            <w:pPr>
              <w:pStyle w:val="afa"/>
            </w:pPr>
            <w:r>
              <w:t>20-значное значение</w:t>
            </w:r>
          </w:p>
        </w:tc>
        <w:tc>
          <w:tcPr>
            <w:tcW w:w="1409" w:type="dxa"/>
            <w:vAlign w:val="center"/>
          </w:tcPr>
          <w:p w14:paraId="4FFF801A" w14:textId="77777777" w:rsidR="00703E94" w:rsidRDefault="00703E94" w:rsidP="009C5DB0">
            <w:pPr>
              <w:pStyle w:val="afa"/>
            </w:pPr>
          </w:p>
        </w:tc>
        <w:tc>
          <w:tcPr>
            <w:tcW w:w="1411" w:type="dxa"/>
            <w:vAlign w:val="center"/>
          </w:tcPr>
          <w:p w14:paraId="17E245F5" w14:textId="77777777" w:rsidR="00703E94" w:rsidRPr="00395F6B" w:rsidRDefault="00703E94" w:rsidP="009C5DB0">
            <w:pPr>
              <w:pStyle w:val="afa"/>
              <w:spacing w:beforeLines="40" w:before="96" w:afterLines="40" w:after="96"/>
            </w:pPr>
            <w:r>
              <w:t>Счет получателя</w:t>
            </w:r>
          </w:p>
        </w:tc>
        <w:tc>
          <w:tcPr>
            <w:tcW w:w="999" w:type="dxa"/>
            <w:vAlign w:val="center"/>
          </w:tcPr>
          <w:p w14:paraId="5EA279AE" w14:textId="77777777" w:rsidR="00703E94" w:rsidRDefault="00703E94" w:rsidP="009C5DB0">
            <w:pPr>
              <w:pStyle w:val="afa"/>
            </w:pPr>
          </w:p>
        </w:tc>
      </w:tr>
      <w:tr w:rsidR="00703E94" w14:paraId="3D297D84" w14:textId="77777777" w:rsidTr="009C5DB0">
        <w:trPr>
          <w:cantSplit/>
        </w:trPr>
        <w:tc>
          <w:tcPr>
            <w:tcW w:w="568" w:type="dxa"/>
            <w:vAlign w:val="center"/>
          </w:tcPr>
          <w:p w14:paraId="49BC6212" w14:textId="77777777" w:rsidR="00703E94" w:rsidRDefault="00703E94" w:rsidP="00650D72">
            <w:pPr>
              <w:pStyle w:val="afa"/>
              <w:numPr>
                <w:ilvl w:val="0"/>
                <w:numId w:val="35"/>
              </w:numPr>
              <w:rPr>
                <w:rStyle w:val="af9"/>
              </w:rPr>
            </w:pPr>
          </w:p>
        </w:tc>
        <w:tc>
          <w:tcPr>
            <w:tcW w:w="1276" w:type="dxa"/>
            <w:vAlign w:val="center"/>
          </w:tcPr>
          <w:p w14:paraId="5B0B3822" w14:textId="77777777" w:rsidR="00703E94" w:rsidRPr="004A3970" w:rsidRDefault="00703E94" w:rsidP="009C5DB0">
            <w:pPr>
              <w:pStyle w:val="afa"/>
              <w:spacing w:beforeLines="40" w:before="96" w:afterLines="40" w:after="96"/>
            </w:pPr>
            <w:r w:rsidRPr="004A3970">
              <w:t>Назначение платежа</w:t>
            </w:r>
          </w:p>
        </w:tc>
        <w:tc>
          <w:tcPr>
            <w:tcW w:w="850" w:type="dxa"/>
            <w:vAlign w:val="center"/>
          </w:tcPr>
          <w:p w14:paraId="58756A42" w14:textId="77777777" w:rsidR="00703E94" w:rsidRPr="008A5A8E" w:rsidRDefault="00703E94"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2B7A541F" w14:textId="77777777" w:rsidR="00703E94" w:rsidRDefault="00A33BC1" w:rsidP="009C5DB0">
            <w:pPr>
              <w:pStyle w:val="afa"/>
            </w:pPr>
            <w:r>
              <w:t>14</w:t>
            </w:r>
          </w:p>
        </w:tc>
        <w:tc>
          <w:tcPr>
            <w:tcW w:w="1280" w:type="dxa"/>
            <w:vAlign w:val="center"/>
          </w:tcPr>
          <w:p w14:paraId="0EFA038E" w14:textId="77777777" w:rsidR="00703E94" w:rsidRPr="00FB04DD" w:rsidRDefault="00703E94" w:rsidP="009C5DB0">
            <w:pPr>
              <w:pStyle w:val="afa"/>
              <w:rPr>
                <w:caps/>
                <w:lang w:val="en-US"/>
              </w:rPr>
            </w:pPr>
            <w:r w:rsidRPr="00FB04DD">
              <w:rPr>
                <w:caps/>
                <w:lang w:val="en-US"/>
              </w:rPr>
              <w:t>PAYMENTPURPOSE</w:t>
            </w:r>
          </w:p>
        </w:tc>
        <w:tc>
          <w:tcPr>
            <w:tcW w:w="1280" w:type="dxa"/>
            <w:vAlign w:val="center"/>
          </w:tcPr>
          <w:p w14:paraId="28670D58" w14:textId="77777777" w:rsidR="00703E94" w:rsidRDefault="00703E94" w:rsidP="009C5DB0">
            <w:pPr>
              <w:pStyle w:val="afa"/>
            </w:pPr>
            <w:r w:rsidRPr="00603FC6">
              <w:rPr>
                <w:lang w:val="en-US"/>
              </w:rPr>
              <w:t>Допустимо непустое значение</w:t>
            </w:r>
          </w:p>
        </w:tc>
        <w:tc>
          <w:tcPr>
            <w:tcW w:w="1409" w:type="dxa"/>
            <w:vAlign w:val="center"/>
          </w:tcPr>
          <w:p w14:paraId="1477A9A3" w14:textId="77777777" w:rsidR="00703E94" w:rsidRDefault="00703E94" w:rsidP="009C5DB0">
            <w:pPr>
              <w:pStyle w:val="afa"/>
            </w:pPr>
          </w:p>
        </w:tc>
        <w:tc>
          <w:tcPr>
            <w:tcW w:w="1411" w:type="dxa"/>
            <w:vAlign w:val="center"/>
          </w:tcPr>
          <w:p w14:paraId="4DB37C53" w14:textId="77777777" w:rsidR="00703E94" w:rsidRPr="00395F6B" w:rsidRDefault="00703E94" w:rsidP="009C5DB0">
            <w:pPr>
              <w:pStyle w:val="afa"/>
              <w:spacing w:beforeLines="40" w:before="96" w:afterLines="40" w:after="96"/>
            </w:pPr>
            <w:r>
              <w:t>Назначение платежа</w:t>
            </w:r>
          </w:p>
        </w:tc>
        <w:tc>
          <w:tcPr>
            <w:tcW w:w="999" w:type="dxa"/>
            <w:vAlign w:val="center"/>
          </w:tcPr>
          <w:p w14:paraId="79B55923" w14:textId="77777777" w:rsidR="00703E94" w:rsidRDefault="00703E94" w:rsidP="009C5DB0">
            <w:pPr>
              <w:pStyle w:val="afa"/>
            </w:pPr>
          </w:p>
        </w:tc>
      </w:tr>
    </w:tbl>
    <w:p w14:paraId="7BC0F6B5" w14:textId="77777777" w:rsidR="00685D0F" w:rsidRDefault="00685D0F" w:rsidP="00B7668F">
      <w:pPr>
        <w:pStyle w:val="32"/>
        <w:rPr>
          <w:ins w:id="5020" w:author="Беликова Маргарита Николаевна" w:date="2017-09-18T12:35:00Z"/>
        </w:rPr>
      </w:pPr>
    </w:p>
    <w:p w14:paraId="047EB243" w14:textId="0B895B28" w:rsidR="00274F68" w:rsidRDefault="00274F68" w:rsidP="00274F68">
      <w:pPr>
        <w:pStyle w:val="3"/>
        <w:ind w:right="565"/>
      </w:pPr>
      <w:bookmarkStart w:id="5021" w:name="_Toc493501377"/>
      <w:bookmarkStart w:id="5022" w:name="_Ref526770660"/>
      <w:bookmarkStart w:id="5023" w:name="_Toc21517687"/>
      <w:ins w:id="5024" w:author="Беликова Маргарита Николаевна" w:date="2017-09-18T12:35:00Z">
        <w:r>
          <w:t>Экранные формы просмотра документа выписки (операции)</w:t>
        </w:r>
      </w:ins>
      <w:bookmarkEnd w:id="5021"/>
      <w:bookmarkEnd w:id="5022"/>
      <w:bookmarkEnd w:id="5023"/>
    </w:p>
    <w:p w14:paraId="34C58214" w14:textId="77777777" w:rsidR="000C7493" w:rsidRPr="000C7493" w:rsidRDefault="000C7493" w:rsidP="00B7668F">
      <w:pPr>
        <w:pStyle w:val="32"/>
      </w:pPr>
      <w:r>
        <w:t>На макете ниже</w:t>
      </w:r>
      <w:r w:rsidR="006F0AA5">
        <w:t xml:space="preserve"> (</w:t>
      </w:r>
      <w:r w:rsidR="006F0AA5">
        <w:fldChar w:fldCharType="begin"/>
      </w:r>
      <w:r w:rsidR="006F0AA5">
        <w:instrText xml:space="preserve"> REF _Ref450119565 \h </w:instrText>
      </w:r>
      <w:r w:rsidR="006F0AA5">
        <w:fldChar w:fldCharType="separate"/>
      </w:r>
      <w:ins w:id="5025" w:author="Феданкова Любовь Анатольевна" w:date="2019-10-09T12:38:00Z">
        <w:r w:rsidR="00031B2C">
          <w:t xml:space="preserve">Рисунок </w:t>
        </w:r>
        <w:r w:rsidR="00031B2C">
          <w:rPr>
            <w:noProof/>
          </w:rPr>
          <w:t>17</w:t>
        </w:r>
      </w:ins>
      <w:ins w:id="5026" w:author="Воронов Алексей Алексеевич" w:date="2018-01-30T12:27:00Z">
        <w:del w:id="5027" w:author="Феданкова Любовь Анатольевна" w:date="2019-10-09T12:38:00Z">
          <w:r w:rsidR="00DB3D2B" w:rsidDel="00031B2C">
            <w:delText xml:space="preserve">Рисунок </w:delText>
          </w:r>
          <w:r w:rsidR="00DB3D2B" w:rsidDel="00031B2C">
            <w:rPr>
              <w:noProof/>
            </w:rPr>
            <w:delText>17</w:delText>
          </w:r>
        </w:del>
      </w:ins>
      <w:del w:id="5028" w:author="Феданкова Любовь Анатольевна" w:date="2019-10-09T12:38:00Z">
        <w:r w:rsidR="006F0AA5" w:rsidDel="00031B2C">
          <w:delText xml:space="preserve">Рисунок </w:delText>
        </w:r>
        <w:r w:rsidR="006F0AA5" w:rsidDel="00031B2C">
          <w:rPr>
            <w:noProof/>
          </w:rPr>
          <w:delText>15</w:delText>
        </w:r>
      </w:del>
      <w:r w:rsidR="006F0AA5">
        <w:fldChar w:fldCharType="end"/>
      </w:r>
      <w:r w:rsidR="006F0AA5">
        <w:t>) представлен макет</w:t>
      </w:r>
      <w:r w:rsidR="006F0AA5" w:rsidRPr="006F0AA5">
        <w:t xml:space="preserve"> </w:t>
      </w:r>
      <w:r w:rsidR="006F0AA5">
        <w:t>экранной формы «Просмотр записи»</w:t>
      </w:r>
      <w:r>
        <w:t xml:space="preserve"> </w:t>
      </w:r>
      <w:r w:rsidR="006F0AA5">
        <w:t xml:space="preserve">и экранной формы </w:t>
      </w:r>
      <w:r>
        <w:t xml:space="preserve">описание. Данная форма открывается при двойном нажатии на </w:t>
      </w:r>
      <w:r w:rsidR="006F0AA5">
        <w:t>один</w:t>
      </w:r>
      <w:r w:rsidRPr="000C7493">
        <w:t xml:space="preserve"> </w:t>
      </w:r>
      <w:r>
        <w:t>из документов на вкладке «Документы» экранной формы «Выписки». Экранная форма «Просмотр записи» открывается поверх уже открытой формы «Выписки».</w:t>
      </w:r>
    </w:p>
    <w:p w14:paraId="181C0AB7" w14:textId="1A12B4F2" w:rsidR="00416A65" w:rsidDel="00730E91" w:rsidRDefault="00416A65" w:rsidP="00730E91">
      <w:pPr>
        <w:pStyle w:val="af6"/>
        <w:ind w:left="0"/>
        <w:rPr>
          <w:del w:id="5029" w:author="Широбокова Алёна Сергеевна" w:date="2018-10-08T13:58:00Z"/>
        </w:rPr>
      </w:pPr>
      <w:bookmarkStart w:id="5030" w:name="_Ref526770524"/>
      <w:bookmarkStart w:id="5031" w:name="_Ref450119565"/>
      <w:r>
        <w:lastRenderedPageBreak/>
        <w:t xml:space="preserve">Рисунок </w:t>
      </w:r>
      <w:ins w:id="5032" w:author="Широбокова Алёна Сергеевна" w:date="2018-10-08T14:09:00Z">
        <w:r w:rsidR="006846C7">
          <w:rPr>
            <w:b w:val="0"/>
          </w:rPr>
          <w:fldChar w:fldCharType="begin"/>
        </w:r>
        <w:r w:rsidR="006846C7">
          <w:instrText xml:space="preserve"> SEQ Рисунок \* ARABIC </w:instrText>
        </w:r>
      </w:ins>
      <w:r w:rsidR="006846C7">
        <w:rPr>
          <w:b w:val="0"/>
        </w:rPr>
        <w:fldChar w:fldCharType="separate"/>
      </w:r>
      <w:ins w:id="5033" w:author="Феданкова Любовь Анатольевна" w:date="2019-10-09T12:38:00Z">
        <w:r w:rsidR="00031B2C">
          <w:rPr>
            <w:noProof/>
          </w:rPr>
          <w:t>17</w:t>
        </w:r>
      </w:ins>
      <w:ins w:id="5034" w:author="Широбокова Алёна Сергеевна" w:date="2018-10-08T14:09:00Z">
        <w:r w:rsidR="006846C7">
          <w:rPr>
            <w:b w:val="0"/>
          </w:rPr>
          <w:fldChar w:fldCharType="end"/>
        </w:r>
      </w:ins>
      <w:ins w:id="5035" w:author="Беликова Маргарита Николаевна" w:date="2018-09-28T15:38:00Z">
        <w:del w:id="5036" w:author="Широбокова Алёна Сергеевна" w:date="2018-10-08T14:09:00Z">
          <w:r w:rsidR="00D4212C" w:rsidDel="006846C7">
            <w:rPr>
              <w:b w:val="0"/>
            </w:rPr>
            <w:fldChar w:fldCharType="begin"/>
          </w:r>
          <w:r w:rsidR="00D4212C" w:rsidDel="006846C7">
            <w:delInstrText xml:space="preserve"> SEQ Рисунок \* ARABIC </w:delInstrText>
          </w:r>
        </w:del>
      </w:ins>
      <w:del w:id="5037" w:author="Широбокова Алёна Сергеевна" w:date="2018-10-08T14:09:00Z">
        <w:r w:rsidR="00D4212C" w:rsidDel="006846C7">
          <w:rPr>
            <w:b w:val="0"/>
          </w:rPr>
          <w:fldChar w:fldCharType="end"/>
        </w:r>
      </w:del>
      <w:bookmarkEnd w:id="5030"/>
      <w:ins w:id="5038" w:author="Широбокова Алёна Сергеевна" w:date="2018-08-02T15:45:00Z">
        <w:del w:id="5039" w:author="Беликова Маргарита Николаевна" w:date="2018-09-13T12:06:00Z">
          <w:r w:rsidR="0090345F" w:rsidDel="00363322">
            <w:rPr>
              <w:b w:val="0"/>
            </w:rPr>
            <w:fldChar w:fldCharType="begin"/>
          </w:r>
          <w:r w:rsidR="0090345F" w:rsidDel="00363322">
            <w:delInstrText xml:space="preserve"> SEQ Рисунок \* ARABIC </w:delInstrText>
          </w:r>
        </w:del>
      </w:ins>
      <w:del w:id="5040" w:author="Беликова Маргарита Николаевна" w:date="2018-09-13T12:06:00Z">
        <w:r w:rsidR="0090345F" w:rsidDel="00363322">
          <w:rPr>
            <w:b w:val="0"/>
          </w:rPr>
          <w:fldChar w:fldCharType="separate"/>
        </w:r>
      </w:del>
      <w:ins w:id="5041" w:author="Широбокова Алёна Сергеевна" w:date="2018-08-02T15:45:00Z">
        <w:del w:id="5042" w:author="Беликова Маргарита Николаевна" w:date="2018-09-13T12:06:00Z">
          <w:r w:rsidR="0090345F" w:rsidDel="00363322">
            <w:rPr>
              <w:noProof/>
            </w:rPr>
            <w:delText>17</w:delText>
          </w:r>
          <w:r w:rsidR="0090345F" w:rsidDel="00363322">
            <w:rPr>
              <w:b w:val="0"/>
            </w:rPr>
            <w:fldChar w:fldCharType="end"/>
          </w:r>
        </w:del>
      </w:ins>
      <w:del w:id="5043" w:author="Широбокова Алёна Сергеевна" w:date="2018-08-02T15:45:00Z">
        <w:r w:rsidR="00BB3A71" w:rsidDel="0090345F">
          <w:rPr>
            <w:b w:val="0"/>
          </w:rPr>
          <w:fldChar w:fldCharType="begin"/>
        </w:r>
        <w:r w:rsidR="00BB3A71" w:rsidDel="0090345F">
          <w:delInstrText xml:space="preserve"> SEQ Рисунок \* ARABIC </w:delInstrText>
        </w:r>
        <w:r w:rsidR="00BB3A71" w:rsidDel="0090345F">
          <w:rPr>
            <w:b w:val="0"/>
          </w:rPr>
          <w:fldChar w:fldCharType="separate"/>
        </w:r>
        <w:r w:rsidR="00DB3D2B" w:rsidDel="0090345F">
          <w:rPr>
            <w:noProof/>
          </w:rPr>
          <w:delText>17</w:delText>
        </w:r>
        <w:r w:rsidR="00BB3A71" w:rsidDel="0090345F">
          <w:rPr>
            <w:b w:val="0"/>
            <w:noProof/>
          </w:rPr>
          <w:fldChar w:fldCharType="end"/>
        </w:r>
      </w:del>
      <w:bookmarkEnd w:id="5031"/>
      <w:r>
        <w:t>. Макет экранной формы «Просмотр записи»</w:t>
      </w:r>
      <w:ins w:id="5044" w:author="Широбокова Алёна Сергеевна" w:date="2018-10-08T13:58:00Z">
        <w:r w:rsidR="00730E91" w:rsidDel="00730E91">
          <w:t xml:space="preserve"> </w:t>
        </w:r>
      </w:ins>
    </w:p>
    <w:p w14:paraId="1A9BFEDE" w14:textId="7A19AF31" w:rsidR="0010078E" w:rsidDel="00730E91" w:rsidRDefault="0010078E" w:rsidP="00730E91">
      <w:pPr>
        <w:pStyle w:val="af6"/>
        <w:ind w:left="0"/>
        <w:rPr>
          <w:ins w:id="5045" w:author="Беликова Маргарита Николаевна" w:date="2018-09-13T12:25:00Z"/>
          <w:del w:id="5046" w:author="Широбокова Алёна Сергеевна" w:date="2018-10-08T13:58:00Z"/>
        </w:rPr>
      </w:pPr>
      <w:del w:id="5047" w:author="Широбокова Алёна Сергеевна" w:date="2018-10-08T13:58:00Z">
        <w:r w:rsidDel="00730E91">
          <w:object w:dxaOrig="6390" w:dyaOrig="9135" w14:anchorId="598EAB64">
            <v:shape id="_x0000_i1037" type="#_x0000_t75" style="width:316.8pt;height:460.8pt" o:ole="">
              <v:imagedata r:id="rId79" o:title=""/>
            </v:shape>
            <o:OLEObject Type="Embed" ProgID="Visio.Drawing.11" ShapeID="_x0000_i1037" DrawAspect="Content" ObjectID="_1632580999" r:id="rId80"/>
          </w:object>
        </w:r>
      </w:del>
    </w:p>
    <w:p w14:paraId="06D3D2F8" w14:textId="47BAF309" w:rsidR="00416A65" w:rsidRDefault="00D96C00" w:rsidP="00730E91">
      <w:pPr>
        <w:pStyle w:val="af6"/>
        <w:ind w:left="0"/>
        <w:rPr>
          <w:ins w:id="5048" w:author="Широбокова Алёна Сергеевна" w:date="2018-10-08T13:58:00Z"/>
        </w:rPr>
      </w:pPr>
      <w:ins w:id="5049" w:author="Беликова Маргарита Николаевна" w:date="2018-09-13T12:25:00Z">
        <w:del w:id="5050" w:author="Широбокова Алёна Сергеевна" w:date="2018-10-08T13:58:00Z">
          <w:r w:rsidDel="00730E91">
            <w:object w:dxaOrig="7125" w:dyaOrig="10320" w14:anchorId="5EBA819D">
              <v:shape id="_x0000_i1038" type="#_x0000_t75" style="width:352.5pt;height:518.4pt" o:ole="">
                <v:imagedata r:id="rId81" o:title=""/>
              </v:shape>
              <o:OLEObject Type="Embed" ProgID="Visio.Drawing.11" ShapeID="_x0000_i1038" DrawAspect="Content" ObjectID="_1632581000" r:id="rId82"/>
            </w:object>
          </w:r>
        </w:del>
      </w:ins>
    </w:p>
    <w:p w14:paraId="6A0A69B2" w14:textId="36D139DE" w:rsidR="00730E91" w:rsidRDefault="00730E91" w:rsidP="00B7668F">
      <w:pPr>
        <w:pStyle w:val="32"/>
      </w:pPr>
      <w:ins w:id="5051" w:author="Широбокова Алёна Сергеевна" w:date="2018-10-08T13:58:00Z">
        <w:r>
          <w:object w:dxaOrig="5940" w:dyaOrig="9735" w14:anchorId="10EB881B">
            <v:shape id="_x0000_i1039" type="#_x0000_t75" style="width:295.5pt;height:482.1pt" o:ole="">
              <v:imagedata r:id="rId83" o:title=""/>
            </v:shape>
            <o:OLEObject Type="Embed" ProgID="Visio.Drawing.15" ShapeID="_x0000_i1039" DrawAspect="Content" ObjectID="_1632581001" r:id="rId84"/>
          </w:object>
        </w:r>
      </w:ins>
    </w:p>
    <w:p w14:paraId="07512853" w14:textId="77777777" w:rsidR="00810212" w:rsidRDefault="00810212" w:rsidP="00810212">
      <w:pPr>
        <w:pStyle w:val="af6"/>
        <w:ind w:left="0"/>
      </w:pPr>
      <w:r>
        <w:lastRenderedPageBreak/>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5052" w:author="Феданкова Любовь Анатольевна" w:date="2019-10-09T12:38:00Z">
        <w:r w:rsidR="00031B2C">
          <w:rPr>
            <w:noProof/>
          </w:rPr>
          <w:t>19</w:t>
        </w:r>
      </w:ins>
      <w:del w:id="5053" w:author="Феданкова Любовь Анатольевна" w:date="2019-10-09T12:38:00Z">
        <w:r w:rsidR="00DB3D2B" w:rsidDel="00031B2C">
          <w:rPr>
            <w:noProof/>
          </w:rPr>
          <w:delText>21</w:delText>
        </w:r>
      </w:del>
      <w:r w:rsidR="00330166">
        <w:rPr>
          <w:noProof/>
        </w:rPr>
        <w:fldChar w:fldCharType="end"/>
      </w:r>
      <w:r>
        <w:t>. Поля экранной формы «Просмотр записи»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49"/>
        <w:gridCol w:w="425"/>
        <w:gridCol w:w="1280"/>
        <w:gridCol w:w="1272"/>
        <w:gridCol w:w="1417"/>
        <w:gridCol w:w="1411"/>
        <w:gridCol w:w="7"/>
        <w:gridCol w:w="992"/>
      </w:tblGrid>
      <w:tr w:rsidR="00810212" w:rsidRPr="00C53262" w14:paraId="11742E6B" w14:textId="77777777" w:rsidTr="00A40BA6">
        <w:trPr>
          <w:cantSplit/>
          <w:trHeight w:val="2156"/>
          <w:tblHeader/>
        </w:trPr>
        <w:tc>
          <w:tcPr>
            <w:tcW w:w="568" w:type="dxa"/>
            <w:vAlign w:val="center"/>
          </w:tcPr>
          <w:p w14:paraId="4F849C6B" w14:textId="77777777" w:rsidR="00810212" w:rsidRDefault="00810212" w:rsidP="00810212">
            <w:pPr>
              <w:pStyle w:val="af8"/>
              <w:rPr>
                <w:rStyle w:val="af9"/>
                <w:b/>
              </w:rPr>
            </w:pPr>
            <w:r>
              <w:t>№ п/п</w:t>
            </w:r>
          </w:p>
        </w:tc>
        <w:tc>
          <w:tcPr>
            <w:tcW w:w="1276" w:type="dxa"/>
            <w:vAlign w:val="center"/>
          </w:tcPr>
          <w:p w14:paraId="2D718B6A" w14:textId="77777777" w:rsidR="00810212" w:rsidRDefault="00810212" w:rsidP="00810212">
            <w:pPr>
              <w:pStyle w:val="af8"/>
            </w:pPr>
            <w:r>
              <w:t xml:space="preserve">Наименование поля </w:t>
            </w:r>
            <w:r w:rsidRPr="00F33621">
              <w:t>(</w:t>
            </w:r>
            <w:r>
              <w:rPr>
                <w:lang w:val="en-US"/>
              </w:rPr>
              <w:t>Label</w:t>
            </w:r>
            <w:r w:rsidRPr="00F33621">
              <w:t>)</w:t>
            </w:r>
            <w:r>
              <w:t>/</w:t>
            </w:r>
          </w:p>
          <w:p w14:paraId="77FE337A" w14:textId="77777777" w:rsidR="00810212" w:rsidRPr="002C18CC" w:rsidRDefault="00810212" w:rsidP="00810212">
            <w:pPr>
              <w:pStyle w:val="af8"/>
            </w:pPr>
            <w:r>
              <w:t xml:space="preserve">Наименование поля в дайджесте </w:t>
            </w:r>
            <w:r w:rsidRPr="0015791C">
              <w:t>(</w:t>
            </w:r>
            <w:r w:rsidRPr="0050161A">
              <w:rPr>
                <w:u w:val="single"/>
              </w:rPr>
              <w:t>если отличается</w:t>
            </w:r>
            <w:r w:rsidRPr="0015791C">
              <w:t>)</w:t>
            </w:r>
          </w:p>
        </w:tc>
        <w:tc>
          <w:tcPr>
            <w:tcW w:w="849" w:type="dxa"/>
            <w:vAlign w:val="center"/>
          </w:tcPr>
          <w:p w14:paraId="6E09C495" w14:textId="77777777" w:rsidR="00810212" w:rsidRDefault="00810212" w:rsidP="00810212">
            <w:pPr>
              <w:pStyle w:val="af8"/>
            </w:pPr>
            <w:r>
              <w:t>Тип элемента управления</w:t>
            </w:r>
          </w:p>
        </w:tc>
        <w:tc>
          <w:tcPr>
            <w:tcW w:w="425" w:type="dxa"/>
            <w:textDirection w:val="btLr"/>
            <w:vAlign w:val="center"/>
          </w:tcPr>
          <w:p w14:paraId="07C76C50" w14:textId="77777777" w:rsidR="00810212" w:rsidRDefault="00810212" w:rsidP="00810212">
            <w:pPr>
              <w:pStyle w:val="af8"/>
            </w:pPr>
            <w:commentRangeStart w:id="5054"/>
            <w:r>
              <w:t>Номер на макете</w:t>
            </w:r>
            <w:commentRangeEnd w:id="5054"/>
            <w:r w:rsidR="002B3846">
              <w:rPr>
                <w:rStyle w:val="aff0"/>
                <w:rFonts w:ascii="Calibri" w:hAnsi="Calibri"/>
                <w:b w:val="0"/>
              </w:rPr>
              <w:commentReference w:id="5054"/>
            </w:r>
          </w:p>
        </w:tc>
        <w:tc>
          <w:tcPr>
            <w:tcW w:w="1280" w:type="dxa"/>
            <w:vAlign w:val="center"/>
          </w:tcPr>
          <w:p w14:paraId="0892E6FF" w14:textId="77777777" w:rsidR="00810212" w:rsidRDefault="00810212" w:rsidP="00810212">
            <w:pPr>
              <w:pStyle w:val="af8"/>
            </w:pPr>
            <w:r>
              <w:t>Наименование атрибута сущности</w:t>
            </w:r>
          </w:p>
        </w:tc>
        <w:tc>
          <w:tcPr>
            <w:tcW w:w="1272" w:type="dxa"/>
            <w:vAlign w:val="center"/>
          </w:tcPr>
          <w:p w14:paraId="06B48561" w14:textId="77777777" w:rsidR="00810212" w:rsidRDefault="00810212" w:rsidP="00810212">
            <w:pPr>
              <w:pStyle w:val="af8"/>
            </w:pPr>
            <w:r>
              <w:t>Ограничения</w:t>
            </w:r>
            <w:r w:rsidRPr="00C53262">
              <w:t xml:space="preserve"> </w:t>
            </w:r>
            <w:r w:rsidRPr="00225EB4">
              <w:t>(в т.ч. с учетом локализации</w:t>
            </w:r>
            <w:r>
              <w:t>) размерность поля в интерфейсе</w:t>
            </w:r>
          </w:p>
        </w:tc>
        <w:tc>
          <w:tcPr>
            <w:tcW w:w="1417" w:type="dxa"/>
            <w:shd w:val="clear" w:color="auto" w:fill="auto"/>
            <w:vAlign w:val="center"/>
          </w:tcPr>
          <w:p w14:paraId="566D8B51" w14:textId="77777777" w:rsidR="00810212" w:rsidRDefault="00810212" w:rsidP="00810212">
            <w:pPr>
              <w:pStyle w:val="af8"/>
            </w:pPr>
            <w:r>
              <w:t>Подписываемое  Через «/»,</w:t>
            </w:r>
            <w:r w:rsidRPr="0015791C">
              <w:t xml:space="preserve"> </w:t>
            </w:r>
          </w:p>
          <w:p w14:paraId="43867B4A" w14:textId="77777777" w:rsidR="00810212" w:rsidRDefault="00810212" w:rsidP="00810212">
            <w:pPr>
              <w:pStyle w:val="af8"/>
            </w:pPr>
            <w:r w:rsidRPr="0015791C">
              <w:t xml:space="preserve">если дайджесты для </w:t>
            </w:r>
          </w:p>
          <w:p w14:paraId="1934B00F" w14:textId="77777777" w:rsidR="00810212" w:rsidRPr="0015791C" w:rsidRDefault="00810212" w:rsidP="00810212">
            <w:pPr>
              <w:pStyle w:val="af8"/>
            </w:pPr>
            <w:r w:rsidRPr="0015791C">
              <w:t>каналов разные</w:t>
            </w:r>
          </w:p>
        </w:tc>
        <w:tc>
          <w:tcPr>
            <w:tcW w:w="1411" w:type="dxa"/>
            <w:vAlign w:val="center"/>
          </w:tcPr>
          <w:p w14:paraId="1552F1B0" w14:textId="77777777" w:rsidR="00810212" w:rsidRPr="00BC0471" w:rsidRDefault="00810212" w:rsidP="00810212">
            <w:pPr>
              <w:pStyle w:val="af8"/>
            </w:pPr>
            <w:r>
              <w:t>Бизнес-описание, способ заполнения</w:t>
            </w:r>
            <w:r w:rsidRPr="00BC0471">
              <w:t xml:space="preserve">, </w:t>
            </w:r>
            <w:r>
              <w:t>ограничения</w:t>
            </w:r>
          </w:p>
        </w:tc>
        <w:tc>
          <w:tcPr>
            <w:tcW w:w="999" w:type="dxa"/>
            <w:gridSpan w:val="2"/>
            <w:vAlign w:val="center"/>
          </w:tcPr>
          <w:p w14:paraId="2A0EB64B" w14:textId="77777777" w:rsidR="00810212" w:rsidRPr="00C53262" w:rsidRDefault="00810212" w:rsidP="00810212">
            <w:pPr>
              <w:pStyle w:val="af8"/>
            </w:pPr>
            <w:r>
              <w:rPr>
                <w:lang w:val="en-US"/>
              </w:rPr>
              <w:t>Hint</w:t>
            </w:r>
          </w:p>
        </w:tc>
      </w:tr>
      <w:tr w:rsidR="00F80712" w14:paraId="1D403C4B" w14:textId="77777777" w:rsidTr="00A40BA6">
        <w:trPr>
          <w:cantSplit/>
          <w:ins w:id="5055" w:author="Беликова Маргарита Николаевна" w:date="2018-09-28T13:05:00Z"/>
        </w:trPr>
        <w:tc>
          <w:tcPr>
            <w:tcW w:w="568" w:type="dxa"/>
            <w:vAlign w:val="center"/>
          </w:tcPr>
          <w:p w14:paraId="1FF58D65" w14:textId="77777777" w:rsidR="00F80712" w:rsidRDefault="00F80712" w:rsidP="00650D72">
            <w:pPr>
              <w:pStyle w:val="afa"/>
              <w:numPr>
                <w:ilvl w:val="0"/>
                <w:numId w:val="37"/>
              </w:numPr>
              <w:rPr>
                <w:ins w:id="5056" w:author="Беликова Маргарита Николаевна" w:date="2018-09-28T13:05:00Z"/>
                <w:rStyle w:val="af9"/>
              </w:rPr>
            </w:pPr>
          </w:p>
        </w:tc>
        <w:tc>
          <w:tcPr>
            <w:tcW w:w="1276" w:type="dxa"/>
            <w:vAlign w:val="center"/>
          </w:tcPr>
          <w:p w14:paraId="2A3E1A68" w14:textId="5795F1AA" w:rsidR="00F80712" w:rsidRPr="00055F3F" w:rsidRDefault="00F80712" w:rsidP="00810212">
            <w:pPr>
              <w:pStyle w:val="afa"/>
              <w:spacing w:beforeLines="40" w:before="96" w:afterLines="40" w:after="96"/>
              <w:rPr>
                <w:ins w:id="5057" w:author="Беликова Маргарита Николаевна" w:date="2018-09-28T13:05:00Z"/>
              </w:rPr>
            </w:pPr>
            <w:ins w:id="5058" w:author="Беликова Маргарита Николаевна" w:date="2018-09-28T13:05:00Z">
              <w:r>
                <w:t>Наименование типа просматриваемого документа</w:t>
              </w:r>
            </w:ins>
          </w:p>
        </w:tc>
        <w:tc>
          <w:tcPr>
            <w:tcW w:w="849" w:type="dxa"/>
            <w:vAlign w:val="center"/>
          </w:tcPr>
          <w:p w14:paraId="2B87E2E5" w14:textId="261D8F04" w:rsidR="00F80712" w:rsidRDefault="00F80712" w:rsidP="00810212">
            <w:pPr>
              <w:pStyle w:val="afa"/>
              <w:spacing w:beforeLines="40" w:before="96" w:afterLines="40" w:after="96"/>
              <w:jc w:val="center"/>
              <w:rPr>
                <w:ins w:id="5059" w:author="Беликова Маргарита Николаевна" w:date="2018-09-28T13:05:00Z"/>
              </w:rPr>
            </w:pPr>
            <w:ins w:id="5060" w:author="Беликова Маргарита Николаевна" w:date="2018-09-28T13:06:00Z">
              <w:r w:rsidRPr="008A5A8E">
                <w:rPr>
                  <w:color w:val="000000"/>
                  <w:szCs w:val="20"/>
                </w:rPr>
                <w:t>Текстовое поле</w:t>
              </w:r>
            </w:ins>
          </w:p>
        </w:tc>
        <w:tc>
          <w:tcPr>
            <w:tcW w:w="425" w:type="dxa"/>
            <w:vAlign w:val="center"/>
          </w:tcPr>
          <w:p w14:paraId="1718403D" w14:textId="3D449B1B" w:rsidR="00F80712" w:rsidRDefault="00F80712" w:rsidP="00810212">
            <w:pPr>
              <w:pStyle w:val="afa"/>
              <w:rPr>
                <w:ins w:id="5061" w:author="Беликова Маргарита Николаевна" w:date="2018-09-28T13:05:00Z"/>
              </w:rPr>
            </w:pPr>
            <w:ins w:id="5062" w:author="Беликова Маргарита Николаевна" w:date="2018-09-28T13:06:00Z">
              <w:r>
                <w:t>1</w:t>
              </w:r>
            </w:ins>
          </w:p>
        </w:tc>
        <w:tc>
          <w:tcPr>
            <w:tcW w:w="1280" w:type="dxa"/>
            <w:vAlign w:val="center"/>
          </w:tcPr>
          <w:p w14:paraId="18651DDC" w14:textId="3691CBF9" w:rsidR="00F80712" w:rsidRPr="001E3D1D" w:rsidRDefault="00F80712" w:rsidP="00810212">
            <w:pPr>
              <w:pStyle w:val="afa"/>
              <w:rPr>
                <w:ins w:id="5063" w:author="Беликова Маргарита Николаевна" w:date="2018-09-28T13:05:00Z"/>
                <w:caps/>
                <w:lang w:val="en-US"/>
              </w:rPr>
            </w:pPr>
            <w:ins w:id="5064" w:author="Беликова Маргарита Николаевна" w:date="2018-09-28T13:06:00Z">
              <w:r w:rsidRPr="00C10D81">
                <w:rPr>
                  <w:caps/>
                  <w:lang w:val="en-US"/>
                </w:rPr>
                <w:t>transKind</w:t>
              </w:r>
            </w:ins>
          </w:p>
        </w:tc>
        <w:tc>
          <w:tcPr>
            <w:tcW w:w="1272" w:type="dxa"/>
            <w:vAlign w:val="center"/>
          </w:tcPr>
          <w:p w14:paraId="7A372F26" w14:textId="3FDCB3CF" w:rsidR="00F80712" w:rsidRPr="00F80712" w:rsidRDefault="00F80712" w:rsidP="00810212">
            <w:pPr>
              <w:pStyle w:val="afa"/>
              <w:spacing w:beforeLines="40" w:before="96" w:afterLines="40" w:after="96"/>
              <w:rPr>
                <w:ins w:id="5065" w:author="Беликова Маргарита Николаевна" w:date="2018-09-28T13:05:00Z"/>
              </w:rPr>
            </w:pPr>
            <w:ins w:id="5066" w:author="Беликова Маргарита Николаевна" w:date="2018-09-28T13:06:00Z">
              <w:r>
                <w:t>Текстовое наименование  вида операции</w:t>
              </w:r>
            </w:ins>
          </w:p>
        </w:tc>
        <w:tc>
          <w:tcPr>
            <w:tcW w:w="1417" w:type="dxa"/>
            <w:vAlign w:val="center"/>
          </w:tcPr>
          <w:p w14:paraId="3218C7C8" w14:textId="77777777" w:rsidR="00F80712" w:rsidRPr="00B23BD0" w:rsidRDefault="00F80712" w:rsidP="00810212">
            <w:pPr>
              <w:pStyle w:val="afa"/>
              <w:rPr>
                <w:ins w:id="5067" w:author="Беликова Маргарита Николаевна" w:date="2018-09-28T13:05:00Z"/>
              </w:rPr>
            </w:pPr>
          </w:p>
        </w:tc>
        <w:tc>
          <w:tcPr>
            <w:tcW w:w="1411" w:type="dxa"/>
            <w:vAlign w:val="center"/>
          </w:tcPr>
          <w:p w14:paraId="7BB50A9C" w14:textId="77777777" w:rsidR="00F80712" w:rsidRPr="00C10D81" w:rsidRDefault="00F80712" w:rsidP="00810212">
            <w:pPr>
              <w:pStyle w:val="afa"/>
              <w:spacing w:beforeLines="40" w:before="96" w:afterLines="40" w:after="96"/>
              <w:rPr>
                <w:ins w:id="5068" w:author="Беликова Маргарита Николаевна" w:date="2018-09-28T13:05:00Z"/>
              </w:rPr>
            </w:pPr>
          </w:p>
        </w:tc>
        <w:tc>
          <w:tcPr>
            <w:tcW w:w="999" w:type="dxa"/>
            <w:gridSpan w:val="2"/>
            <w:vAlign w:val="center"/>
          </w:tcPr>
          <w:p w14:paraId="6B650365" w14:textId="77777777" w:rsidR="00F80712" w:rsidRDefault="00F80712" w:rsidP="00810212">
            <w:pPr>
              <w:pStyle w:val="afa"/>
              <w:rPr>
                <w:ins w:id="5069" w:author="Беликова Маргарита Николаевна" w:date="2018-09-28T13:05:00Z"/>
                <w:lang w:eastAsia="en-US"/>
              </w:rPr>
            </w:pPr>
          </w:p>
        </w:tc>
      </w:tr>
      <w:tr w:rsidR="00810212" w14:paraId="462A3C4B" w14:textId="77777777" w:rsidTr="00A40BA6">
        <w:trPr>
          <w:cantSplit/>
        </w:trPr>
        <w:tc>
          <w:tcPr>
            <w:tcW w:w="568" w:type="dxa"/>
            <w:vAlign w:val="center"/>
          </w:tcPr>
          <w:p w14:paraId="31258A2D" w14:textId="77777777" w:rsidR="00810212" w:rsidRDefault="00810212" w:rsidP="00650D72">
            <w:pPr>
              <w:pStyle w:val="afa"/>
              <w:numPr>
                <w:ilvl w:val="0"/>
                <w:numId w:val="37"/>
              </w:numPr>
              <w:rPr>
                <w:rStyle w:val="af9"/>
              </w:rPr>
            </w:pPr>
          </w:p>
        </w:tc>
        <w:tc>
          <w:tcPr>
            <w:tcW w:w="1276" w:type="dxa"/>
            <w:vAlign w:val="center"/>
          </w:tcPr>
          <w:p w14:paraId="0832A8E2" w14:textId="77777777" w:rsidR="00810212" w:rsidRPr="00055F3F" w:rsidRDefault="00810212" w:rsidP="00810212">
            <w:pPr>
              <w:pStyle w:val="afa"/>
              <w:spacing w:beforeLines="40" w:before="96" w:afterLines="40" w:after="96"/>
            </w:pPr>
            <w:r w:rsidRPr="00055F3F">
              <w:t>Номер</w:t>
            </w:r>
          </w:p>
        </w:tc>
        <w:tc>
          <w:tcPr>
            <w:tcW w:w="849" w:type="dxa"/>
            <w:vAlign w:val="center"/>
          </w:tcPr>
          <w:p w14:paraId="1A8592FC" w14:textId="77777777" w:rsidR="00810212" w:rsidRDefault="00810212" w:rsidP="00810212">
            <w:pPr>
              <w:pStyle w:val="afa"/>
              <w:spacing w:beforeLines="40" w:before="96" w:afterLines="40" w:after="96"/>
              <w:jc w:val="center"/>
            </w:pPr>
          </w:p>
          <w:p w14:paraId="11649FD2" w14:textId="77777777" w:rsidR="00810212" w:rsidRPr="00EE21B5" w:rsidRDefault="00055F3F" w:rsidP="00810212">
            <w:pPr>
              <w:pStyle w:val="afa"/>
              <w:spacing w:beforeLines="40" w:before="96" w:afterLines="40" w:after="96"/>
              <w:jc w:val="center"/>
            </w:pPr>
            <w:r w:rsidRPr="008A5A8E">
              <w:rPr>
                <w:color w:val="000000"/>
                <w:szCs w:val="20"/>
              </w:rPr>
              <w:t>Текстовое поле</w:t>
            </w:r>
            <w:r w:rsidRPr="00EE21B5">
              <w:t xml:space="preserve"> </w:t>
            </w:r>
          </w:p>
        </w:tc>
        <w:tc>
          <w:tcPr>
            <w:tcW w:w="425" w:type="dxa"/>
            <w:vAlign w:val="center"/>
          </w:tcPr>
          <w:p w14:paraId="5C53FFB2" w14:textId="0BFF383F" w:rsidR="00810212" w:rsidRPr="007E4949" w:rsidRDefault="00810212" w:rsidP="00810212">
            <w:pPr>
              <w:pStyle w:val="afa"/>
            </w:pPr>
            <w:del w:id="5070" w:author="Беликова Маргарита Николаевна" w:date="2018-09-28T13:06:00Z">
              <w:r w:rsidDel="00F80712">
                <w:delText>1</w:delText>
              </w:r>
            </w:del>
            <w:ins w:id="5071" w:author="Беликова Маргарита Николаевна" w:date="2018-09-28T13:06:00Z">
              <w:r w:rsidR="00F80712">
                <w:t>2</w:t>
              </w:r>
            </w:ins>
          </w:p>
        </w:tc>
        <w:tc>
          <w:tcPr>
            <w:tcW w:w="1280" w:type="dxa"/>
            <w:vAlign w:val="center"/>
          </w:tcPr>
          <w:p w14:paraId="1D8549A6" w14:textId="77777777" w:rsidR="00810212" w:rsidRPr="00FB04DD" w:rsidRDefault="00810212" w:rsidP="00810212">
            <w:pPr>
              <w:pStyle w:val="afa"/>
              <w:rPr>
                <w:caps/>
                <w:lang w:val="en-US"/>
              </w:rPr>
            </w:pPr>
            <w:r w:rsidRPr="001E3D1D">
              <w:rPr>
                <w:caps/>
                <w:lang w:val="en-US"/>
              </w:rPr>
              <w:t>docNum</w:t>
            </w:r>
          </w:p>
        </w:tc>
        <w:tc>
          <w:tcPr>
            <w:tcW w:w="1272" w:type="dxa"/>
            <w:vAlign w:val="center"/>
          </w:tcPr>
          <w:p w14:paraId="1D67340F" w14:textId="77777777" w:rsidR="00810212" w:rsidRPr="002B2776" w:rsidRDefault="00810212" w:rsidP="00810212">
            <w:pPr>
              <w:pStyle w:val="afa"/>
              <w:spacing w:beforeLines="40" w:before="96" w:afterLines="40" w:after="96"/>
              <w:rPr>
                <w:lang w:val="en-US"/>
              </w:rPr>
            </w:pPr>
          </w:p>
        </w:tc>
        <w:tc>
          <w:tcPr>
            <w:tcW w:w="1417" w:type="dxa"/>
            <w:vAlign w:val="center"/>
          </w:tcPr>
          <w:p w14:paraId="1B44D342" w14:textId="77777777" w:rsidR="00810212" w:rsidRPr="00B23BD0" w:rsidRDefault="00810212" w:rsidP="00810212">
            <w:pPr>
              <w:pStyle w:val="afa"/>
            </w:pPr>
          </w:p>
        </w:tc>
        <w:tc>
          <w:tcPr>
            <w:tcW w:w="1411" w:type="dxa"/>
            <w:vAlign w:val="center"/>
          </w:tcPr>
          <w:p w14:paraId="3A693A1B" w14:textId="77777777" w:rsidR="00810212" w:rsidRPr="00C10D81" w:rsidRDefault="00810212" w:rsidP="00810212">
            <w:pPr>
              <w:pStyle w:val="afa"/>
              <w:spacing w:beforeLines="40" w:before="96" w:afterLines="40" w:after="96"/>
            </w:pPr>
            <w:r w:rsidRPr="00C10D81">
              <w:t>Номер расчётного документа</w:t>
            </w:r>
          </w:p>
        </w:tc>
        <w:tc>
          <w:tcPr>
            <w:tcW w:w="999" w:type="dxa"/>
            <w:gridSpan w:val="2"/>
            <w:vAlign w:val="center"/>
          </w:tcPr>
          <w:p w14:paraId="71E70150" w14:textId="77777777" w:rsidR="00810212" w:rsidRDefault="00810212" w:rsidP="00810212">
            <w:pPr>
              <w:pStyle w:val="afa"/>
              <w:rPr>
                <w:lang w:eastAsia="en-US"/>
              </w:rPr>
            </w:pPr>
          </w:p>
        </w:tc>
      </w:tr>
      <w:tr w:rsidR="00810212" w14:paraId="6490A10A" w14:textId="77777777" w:rsidTr="00A40BA6">
        <w:trPr>
          <w:cantSplit/>
        </w:trPr>
        <w:tc>
          <w:tcPr>
            <w:tcW w:w="568" w:type="dxa"/>
            <w:vAlign w:val="center"/>
          </w:tcPr>
          <w:p w14:paraId="5D57E82E" w14:textId="77777777" w:rsidR="00810212" w:rsidRDefault="00810212" w:rsidP="00650D72">
            <w:pPr>
              <w:pStyle w:val="afa"/>
              <w:numPr>
                <w:ilvl w:val="0"/>
                <w:numId w:val="37"/>
              </w:numPr>
              <w:rPr>
                <w:rStyle w:val="af9"/>
              </w:rPr>
            </w:pPr>
          </w:p>
        </w:tc>
        <w:tc>
          <w:tcPr>
            <w:tcW w:w="1276" w:type="dxa"/>
            <w:vAlign w:val="center"/>
          </w:tcPr>
          <w:p w14:paraId="10730BE0" w14:textId="77777777" w:rsidR="00810212" w:rsidRPr="00055F3F" w:rsidRDefault="00810212" w:rsidP="00810212">
            <w:pPr>
              <w:pStyle w:val="afa"/>
              <w:spacing w:beforeLines="40" w:before="96" w:afterLines="40" w:after="96"/>
            </w:pPr>
            <w:r w:rsidRPr="00055F3F">
              <w:t>Дата</w:t>
            </w:r>
          </w:p>
        </w:tc>
        <w:tc>
          <w:tcPr>
            <w:tcW w:w="849" w:type="dxa"/>
            <w:vAlign w:val="center"/>
          </w:tcPr>
          <w:p w14:paraId="289B37B7" w14:textId="77777777" w:rsidR="00810212" w:rsidRPr="00F65495" w:rsidRDefault="00810212" w:rsidP="00810212">
            <w:pPr>
              <w:pStyle w:val="afa"/>
              <w:spacing w:beforeLines="40" w:before="96" w:afterLines="40" w:after="96"/>
              <w:jc w:val="center"/>
            </w:pPr>
            <w:r w:rsidRPr="008A5A8E">
              <w:t>dateField</w:t>
            </w:r>
          </w:p>
        </w:tc>
        <w:tc>
          <w:tcPr>
            <w:tcW w:w="425" w:type="dxa"/>
            <w:vAlign w:val="center"/>
          </w:tcPr>
          <w:p w14:paraId="65B528D1" w14:textId="591D8FC5" w:rsidR="00810212" w:rsidRDefault="00810212" w:rsidP="00810212">
            <w:pPr>
              <w:pStyle w:val="afa"/>
            </w:pPr>
            <w:del w:id="5072" w:author="Беликова Маргарита Николаевна" w:date="2018-09-28T13:06:00Z">
              <w:r w:rsidDel="00F80712">
                <w:delText>2</w:delText>
              </w:r>
            </w:del>
            <w:ins w:id="5073" w:author="Беликова Маргарита Николаевна" w:date="2018-09-28T13:06:00Z">
              <w:r w:rsidR="00F80712">
                <w:t>3</w:t>
              </w:r>
            </w:ins>
          </w:p>
        </w:tc>
        <w:tc>
          <w:tcPr>
            <w:tcW w:w="1280" w:type="dxa"/>
            <w:vAlign w:val="center"/>
          </w:tcPr>
          <w:p w14:paraId="71EBC2BF" w14:textId="77777777" w:rsidR="00810212" w:rsidRPr="00FB04DD" w:rsidRDefault="00810212" w:rsidP="00810212">
            <w:pPr>
              <w:pStyle w:val="afa"/>
              <w:rPr>
                <w:caps/>
                <w:lang w:val="en-US"/>
              </w:rPr>
            </w:pPr>
            <w:r w:rsidRPr="0019135C">
              <w:rPr>
                <w:caps/>
                <w:lang w:val="en-US"/>
              </w:rPr>
              <w:t>accDocDate</w:t>
            </w:r>
          </w:p>
        </w:tc>
        <w:tc>
          <w:tcPr>
            <w:tcW w:w="1272" w:type="dxa"/>
            <w:vAlign w:val="center"/>
          </w:tcPr>
          <w:p w14:paraId="7C9B1E02" w14:textId="77777777" w:rsidR="00810212" w:rsidRPr="00711D8E" w:rsidRDefault="00810212" w:rsidP="00810212">
            <w:pPr>
              <w:pStyle w:val="afa"/>
            </w:pPr>
          </w:p>
        </w:tc>
        <w:tc>
          <w:tcPr>
            <w:tcW w:w="1417" w:type="dxa"/>
            <w:vAlign w:val="center"/>
          </w:tcPr>
          <w:p w14:paraId="65DB200C" w14:textId="77777777" w:rsidR="00810212" w:rsidRDefault="00810212" w:rsidP="00810212">
            <w:pPr>
              <w:pStyle w:val="afa"/>
            </w:pPr>
          </w:p>
        </w:tc>
        <w:tc>
          <w:tcPr>
            <w:tcW w:w="1411" w:type="dxa"/>
            <w:vAlign w:val="center"/>
          </w:tcPr>
          <w:p w14:paraId="226946CD" w14:textId="77777777" w:rsidR="00810212" w:rsidRPr="00C10D81" w:rsidRDefault="00810212" w:rsidP="00810212">
            <w:pPr>
              <w:pStyle w:val="afa"/>
              <w:spacing w:beforeLines="40" w:before="96" w:afterLines="40" w:after="96"/>
            </w:pPr>
            <w:r w:rsidRPr="00C10D81">
              <w:t>Дата расчётного документа</w:t>
            </w:r>
          </w:p>
        </w:tc>
        <w:tc>
          <w:tcPr>
            <w:tcW w:w="999" w:type="dxa"/>
            <w:gridSpan w:val="2"/>
            <w:vAlign w:val="center"/>
          </w:tcPr>
          <w:p w14:paraId="3BCDE32A" w14:textId="77777777" w:rsidR="00810212" w:rsidRDefault="00810212" w:rsidP="00810212">
            <w:pPr>
              <w:pStyle w:val="afa"/>
            </w:pPr>
          </w:p>
        </w:tc>
      </w:tr>
      <w:tr w:rsidR="00810212" w14:paraId="47C3C1B6" w14:textId="77777777" w:rsidTr="00A40BA6">
        <w:trPr>
          <w:cantSplit/>
        </w:trPr>
        <w:tc>
          <w:tcPr>
            <w:tcW w:w="568" w:type="dxa"/>
            <w:vAlign w:val="center"/>
          </w:tcPr>
          <w:p w14:paraId="1B7EF439" w14:textId="77777777" w:rsidR="00810212" w:rsidRDefault="00810212" w:rsidP="00650D72">
            <w:pPr>
              <w:pStyle w:val="afa"/>
              <w:numPr>
                <w:ilvl w:val="0"/>
                <w:numId w:val="37"/>
              </w:numPr>
              <w:rPr>
                <w:rStyle w:val="af9"/>
              </w:rPr>
            </w:pPr>
          </w:p>
        </w:tc>
        <w:tc>
          <w:tcPr>
            <w:tcW w:w="1276" w:type="dxa"/>
            <w:vAlign w:val="center"/>
          </w:tcPr>
          <w:p w14:paraId="706BDE49" w14:textId="77777777" w:rsidR="00810212" w:rsidRPr="00055F3F" w:rsidRDefault="00810212" w:rsidP="00810212">
            <w:pPr>
              <w:pStyle w:val="afa"/>
              <w:spacing w:beforeLines="40" w:before="96" w:afterLines="40" w:after="96"/>
            </w:pPr>
            <w:r w:rsidRPr="00055F3F">
              <w:t>Сумма</w:t>
            </w:r>
          </w:p>
        </w:tc>
        <w:tc>
          <w:tcPr>
            <w:tcW w:w="849" w:type="dxa"/>
          </w:tcPr>
          <w:p w14:paraId="753B7D78" w14:textId="77777777" w:rsidR="00810212" w:rsidRPr="008A5A8E" w:rsidRDefault="00055F3F"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0649549E" w14:textId="4FC575EF" w:rsidR="00810212" w:rsidRDefault="00F80712" w:rsidP="00810212">
            <w:pPr>
              <w:pStyle w:val="afa"/>
            </w:pPr>
            <w:ins w:id="5074" w:author="Беликова Маргарита Николаевна" w:date="2018-09-28T13:06:00Z">
              <w:r>
                <w:t>4</w:t>
              </w:r>
            </w:ins>
            <w:del w:id="5075" w:author="Беликова Маргарита Николаевна" w:date="2018-09-28T13:06:00Z">
              <w:r w:rsidR="00810212" w:rsidDel="00F80712">
                <w:delText>3</w:delText>
              </w:r>
            </w:del>
          </w:p>
        </w:tc>
        <w:tc>
          <w:tcPr>
            <w:tcW w:w="1280" w:type="dxa"/>
            <w:vAlign w:val="center"/>
          </w:tcPr>
          <w:p w14:paraId="463FD3CA" w14:textId="77777777" w:rsidR="00810212" w:rsidRPr="00FB04DD" w:rsidRDefault="00810212" w:rsidP="00810212">
            <w:pPr>
              <w:pStyle w:val="afa"/>
              <w:rPr>
                <w:caps/>
                <w:lang w:val="en-US"/>
              </w:rPr>
            </w:pPr>
            <w:r w:rsidRPr="0019135C">
              <w:rPr>
                <w:caps/>
                <w:lang w:val="en-US"/>
              </w:rPr>
              <w:t>docSum</w:t>
            </w:r>
          </w:p>
        </w:tc>
        <w:tc>
          <w:tcPr>
            <w:tcW w:w="1272" w:type="dxa"/>
            <w:vAlign w:val="center"/>
          </w:tcPr>
          <w:p w14:paraId="19ACD489" w14:textId="77777777" w:rsidR="00810212" w:rsidRPr="002F23DA" w:rsidRDefault="00810212" w:rsidP="00810212">
            <w:pPr>
              <w:pStyle w:val="afa"/>
            </w:pPr>
          </w:p>
        </w:tc>
        <w:tc>
          <w:tcPr>
            <w:tcW w:w="1417" w:type="dxa"/>
            <w:vAlign w:val="center"/>
          </w:tcPr>
          <w:p w14:paraId="166251AE" w14:textId="77777777" w:rsidR="00810212" w:rsidRDefault="00810212" w:rsidP="00810212">
            <w:pPr>
              <w:pStyle w:val="afa"/>
            </w:pPr>
          </w:p>
        </w:tc>
        <w:tc>
          <w:tcPr>
            <w:tcW w:w="1411" w:type="dxa"/>
            <w:vAlign w:val="center"/>
          </w:tcPr>
          <w:p w14:paraId="54E445BE" w14:textId="77777777" w:rsidR="00810212" w:rsidRPr="00C10D81" w:rsidRDefault="00810212" w:rsidP="00810212">
            <w:pPr>
              <w:pStyle w:val="afa"/>
              <w:spacing w:beforeLines="40" w:before="96" w:afterLines="40" w:after="96"/>
            </w:pPr>
            <w:r w:rsidRPr="00C10D81">
              <w:t>Сумма документа в валюте платежа</w:t>
            </w:r>
          </w:p>
        </w:tc>
        <w:tc>
          <w:tcPr>
            <w:tcW w:w="999" w:type="dxa"/>
            <w:gridSpan w:val="2"/>
            <w:vAlign w:val="center"/>
          </w:tcPr>
          <w:p w14:paraId="54547971" w14:textId="77777777" w:rsidR="00810212" w:rsidRDefault="00810212" w:rsidP="00810212">
            <w:pPr>
              <w:pStyle w:val="afa"/>
            </w:pPr>
          </w:p>
        </w:tc>
      </w:tr>
      <w:tr w:rsidR="00810212" w14:paraId="23C654AB" w14:textId="77777777" w:rsidTr="00A40BA6">
        <w:trPr>
          <w:cantSplit/>
        </w:trPr>
        <w:tc>
          <w:tcPr>
            <w:tcW w:w="568" w:type="dxa"/>
            <w:vAlign w:val="center"/>
          </w:tcPr>
          <w:p w14:paraId="3BEB3EE8" w14:textId="77777777" w:rsidR="00810212" w:rsidRDefault="00810212" w:rsidP="00650D72">
            <w:pPr>
              <w:pStyle w:val="afa"/>
              <w:numPr>
                <w:ilvl w:val="0"/>
                <w:numId w:val="37"/>
              </w:numPr>
              <w:rPr>
                <w:rStyle w:val="af9"/>
              </w:rPr>
            </w:pPr>
          </w:p>
        </w:tc>
        <w:tc>
          <w:tcPr>
            <w:tcW w:w="1276" w:type="dxa"/>
            <w:vAlign w:val="center"/>
          </w:tcPr>
          <w:p w14:paraId="4AD91150" w14:textId="77777777" w:rsidR="00810212" w:rsidRPr="00055F3F" w:rsidRDefault="00810212" w:rsidP="00810212">
            <w:pPr>
              <w:pStyle w:val="afa"/>
              <w:spacing w:beforeLines="40" w:before="96" w:afterLines="40" w:after="96"/>
            </w:pPr>
            <w:r w:rsidRPr="00055F3F">
              <w:t>ИНН/КИО</w:t>
            </w:r>
          </w:p>
        </w:tc>
        <w:tc>
          <w:tcPr>
            <w:tcW w:w="849" w:type="dxa"/>
          </w:tcPr>
          <w:p w14:paraId="047A0B66" w14:textId="77777777" w:rsidR="00810212" w:rsidRPr="008A5A8E" w:rsidRDefault="00055F3F"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5913F9A8" w14:textId="5725B8D8" w:rsidR="00810212" w:rsidRDefault="0038127D" w:rsidP="00810212">
            <w:pPr>
              <w:pStyle w:val="afa"/>
            </w:pPr>
            <w:ins w:id="5076" w:author="Беликова Маргарита Николаевна" w:date="2018-09-28T13:08:00Z">
              <w:r>
                <w:t>5</w:t>
              </w:r>
            </w:ins>
            <w:del w:id="5077" w:author="Беликова Маргарита Николаевна" w:date="2018-09-28T13:08:00Z">
              <w:r w:rsidR="00810212" w:rsidDel="0038127D">
                <w:delText>4</w:delText>
              </w:r>
            </w:del>
          </w:p>
        </w:tc>
        <w:tc>
          <w:tcPr>
            <w:tcW w:w="1280" w:type="dxa"/>
            <w:vAlign w:val="center"/>
          </w:tcPr>
          <w:p w14:paraId="6E5D854F" w14:textId="77777777" w:rsidR="00810212" w:rsidRPr="00FB04DD" w:rsidRDefault="00810212" w:rsidP="00810212">
            <w:pPr>
              <w:pStyle w:val="afa"/>
              <w:rPr>
                <w:caps/>
                <w:lang w:val="en-US"/>
              </w:rPr>
            </w:pPr>
            <w:r w:rsidRPr="001E3D1D">
              <w:rPr>
                <w:caps/>
                <w:lang w:val="en-US"/>
              </w:rPr>
              <w:t>payerINN</w:t>
            </w:r>
          </w:p>
        </w:tc>
        <w:tc>
          <w:tcPr>
            <w:tcW w:w="1272" w:type="dxa"/>
            <w:vAlign w:val="center"/>
          </w:tcPr>
          <w:p w14:paraId="14D01B64" w14:textId="77777777" w:rsidR="00810212" w:rsidRPr="00395F6B" w:rsidRDefault="00810212" w:rsidP="00810212">
            <w:pPr>
              <w:pStyle w:val="afa"/>
            </w:pPr>
          </w:p>
        </w:tc>
        <w:tc>
          <w:tcPr>
            <w:tcW w:w="1417" w:type="dxa"/>
            <w:vAlign w:val="center"/>
          </w:tcPr>
          <w:p w14:paraId="0EB79031" w14:textId="77777777" w:rsidR="00810212" w:rsidRDefault="00810212" w:rsidP="00810212">
            <w:pPr>
              <w:pStyle w:val="afa"/>
            </w:pPr>
          </w:p>
        </w:tc>
        <w:tc>
          <w:tcPr>
            <w:tcW w:w="1411" w:type="dxa"/>
            <w:vAlign w:val="center"/>
          </w:tcPr>
          <w:p w14:paraId="33235881" w14:textId="77777777" w:rsidR="00810212" w:rsidRPr="00C10D81" w:rsidRDefault="00810212" w:rsidP="00810212">
            <w:pPr>
              <w:pStyle w:val="afa"/>
              <w:spacing w:beforeLines="40" w:before="96" w:afterLines="40" w:after="96"/>
            </w:pPr>
            <w:r w:rsidRPr="00C10D81">
              <w:t>ИНН плательщика</w:t>
            </w:r>
          </w:p>
        </w:tc>
        <w:tc>
          <w:tcPr>
            <w:tcW w:w="999" w:type="dxa"/>
            <w:gridSpan w:val="2"/>
            <w:vAlign w:val="center"/>
          </w:tcPr>
          <w:p w14:paraId="6E07293F" w14:textId="77777777" w:rsidR="00810212" w:rsidRDefault="00810212" w:rsidP="00810212">
            <w:pPr>
              <w:pStyle w:val="afa"/>
            </w:pPr>
          </w:p>
        </w:tc>
      </w:tr>
      <w:tr w:rsidR="00810212" w14:paraId="728CD427" w14:textId="77777777" w:rsidTr="00A40BA6">
        <w:trPr>
          <w:cantSplit/>
        </w:trPr>
        <w:tc>
          <w:tcPr>
            <w:tcW w:w="568" w:type="dxa"/>
            <w:vAlign w:val="center"/>
          </w:tcPr>
          <w:p w14:paraId="0AAAE47D" w14:textId="77777777" w:rsidR="00810212" w:rsidRDefault="00810212" w:rsidP="00650D72">
            <w:pPr>
              <w:pStyle w:val="afa"/>
              <w:numPr>
                <w:ilvl w:val="0"/>
                <w:numId w:val="37"/>
              </w:numPr>
              <w:rPr>
                <w:rStyle w:val="af9"/>
              </w:rPr>
            </w:pPr>
          </w:p>
        </w:tc>
        <w:tc>
          <w:tcPr>
            <w:tcW w:w="1276" w:type="dxa"/>
            <w:vAlign w:val="center"/>
          </w:tcPr>
          <w:p w14:paraId="590C4402" w14:textId="77777777" w:rsidR="00810212" w:rsidRPr="00055F3F" w:rsidRDefault="00810212" w:rsidP="00810212">
            <w:pPr>
              <w:pStyle w:val="afa"/>
              <w:spacing w:beforeLines="40" w:before="96" w:afterLines="40" w:after="96"/>
            </w:pPr>
            <w:r w:rsidRPr="00055F3F">
              <w:t>Плательщик</w:t>
            </w:r>
          </w:p>
        </w:tc>
        <w:tc>
          <w:tcPr>
            <w:tcW w:w="849" w:type="dxa"/>
          </w:tcPr>
          <w:p w14:paraId="4699EE32" w14:textId="77777777" w:rsidR="00810212" w:rsidRPr="008A5A8E" w:rsidRDefault="00055F3F" w:rsidP="00810212">
            <w:pPr>
              <w:pStyle w:val="afa"/>
              <w:spacing w:beforeLines="40" w:before="96" w:afterLines="40" w:after="96"/>
              <w:jc w:val="center"/>
            </w:pPr>
            <w:r w:rsidRPr="008A5A8E">
              <w:rPr>
                <w:color w:val="000000"/>
                <w:szCs w:val="20"/>
              </w:rPr>
              <w:t>Текстовое поле</w:t>
            </w:r>
          </w:p>
        </w:tc>
        <w:tc>
          <w:tcPr>
            <w:tcW w:w="425" w:type="dxa"/>
            <w:vAlign w:val="center"/>
          </w:tcPr>
          <w:p w14:paraId="1A53DC78" w14:textId="5D31176D" w:rsidR="00810212" w:rsidRDefault="0038127D" w:rsidP="00810212">
            <w:pPr>
              <w:pStyle w:val="afa"/>
            </w:pPr>
            <w:ins w:id="5078" w:author="Беликова Маргарита Николаевна" w:date="2018-09-28T13:08:00Z">
              <w:r>
                <w:t>6</w:t>
              </w:r>
            </w:ins>
            <w:del w:id="5079" w:author="Беликова Маргарита Николаевна" w:date="2018-09-28T13:08:00Z">
              <w:r w:rsidR="00810212" w:rsidDel="0038127D">
                <w:delText>5</w:delText>
              </w:r>
            </w:del>
          </w:p>
        </w:tc>
        <w:tc>
          <w:tcPr>
            <w:tcW w:w="1280" w:type="dxa"/>
            <w:vAlign w:val="center"/>
          </w:tcPr>
          <w:p w14:paraId="1E3D9514" w14:textId="77777777" w:rsidR="00810212" w:rsidRPr="00FB04DD" w:rsidRDefault="00810212" w:rsidP="00810212">
            <w:pPr>
              <w:pStyle w:val="afa"/>
              <w:rPr>
                <w:caps/>
                <w:lang w:val="en-US"/>
              </w:rPr>
            </w:pPr>
            <w:r w:rsidRPr="001E3D1D">
              <w:rPr>
                <w:caps/>
                <w:lang w:val="en-US"/>
              </w:rPr>
              <w:t>payerName</w:t>
            </w:r>
          </w:p>
        </w:tc>
        <w:tc>
          <w:tcPr>
            <w:tcW w:w="1272" w:type="dxa"/>
            <w:vAlign w:val="center"/>
          </w:tcPr>
          <w:p w14:paraId="3B8CDD8F" w14:textId="77777777" w:rsidR="00810212" w:rsidRPr="00395F6B" w:rsidRDefault="00810212" w:rsidP="00810212">
            <w:pPr>
              <w:pStyle w:val="afa"/>
            </w:pPr>
          </w:p>
        </w:tc>
        <w:tc>
          <w:tcPr>
            <w:tcW w:w="1417" w:type="dxa"/>
            <w:vAlign w:val="center"/>
          </w:tcPr>
          <w:p w14:paraId="261C80C1" w14:textId="77777777" w:rsidR="00810212" w:rsidRDefault="00810212" w:rsidP="00810212">
            <w:pPr>
              <w:pStyle w:val="afa"/>
            </w:pPr>
          </w:p>
        </w:tc>
        <w:tc>
          <w:tcPr>
            <w:tcW w:w="1411" w:type="dxa"/>
            <w:vAlign w:val="center"/>
          </w:tcPr>
          <w:p w14:paraId="2E8442BB" w14:textId="77777777" w:rsidR="00810212" w:rsidRPr="00C10D81" w:rsidRDefault="00810212" w:rsidP="00810212">
            <w:pPr>
              <w:pStyle w:val="afa"/>
              <w:spacing w:beforeLines="40" w:before="96" w:afterLines="40" w:after="96"/>
            </w:pPr>
            <w:r w:rsidRPr="00C10D81">
              <w:t>Наименование плательщика</w:t>
            </w:r>
          </w:p>
        </w:tc>
        <w:tc>
          <w:tcPr>
            <w:tcW w:w="999" w:type="dxa"/>
            <w:gridSpan w:val="2"/>
            <w:vAlign w:val="center"/>
          </w:tcPr>
          <w:p w14:paraId="2300D8E0" w14:textId="77777777" w:rsidR="00810212" w:rsidRDefault="00810212" w:rsidP="00810212">
            <w:pPr>
              <w:pStyle w:val="afa"/>
            </w:pPr>
          </w:p>
        </w:tc>
      </w:tr>
      <w:tr w:rsidR="00055F3F" w14:paraId="221A052A" w14:textId="77777777" w:rsidTr="00A40BA6">
        <w:trPr>
          <w:cantSplit/>
        </w:trPr>
        <w:tc>
          <w:tcPr>
            <w:tcW w:w="568" w:type="dxa"/>
            <w:vAlign w:val="center"/>
          </w:tcPr>
          <w:p w14:paraId="1FB3C0A6" w14:textId="77777777" w:rsidR="00055F3F" w:rsidRDefault="00055F3F" w:rsidP="00650D72">
            <w:pPr>
              <w:pStyle w:val="afa"/>
              <w:numPr>
                <w:ilvl w:val="0"/>
                <w:numId w:val="37"/>
              </w:numPr>
              <w:rPr>
                <w:rStyle w:val="af9"/>
              </w:rPr>
            </w:pPr>
          </w:p>
        </w:tc>
        <w:tc>
          <w:tcPr>
            <w:tcW w:w="1276" w:type="dxa"/>
            <w:vAlign w:val="center"/>
          </w:tcPr>
          <w:p w14:paraId="4DF26A1C" w14:textId="77777777" w:rsidR="00055F3F" w:rsidRPr="00055F3F" w:rsidRDefault="00055F3F" w:rsidP="00810212">
            <w:pPr>
              <w:pStyle w:val="afa"/>
              <w:spacing w:beforeLines="40" w:before="96" w:afterLines="40" w:after="96"/>
            </w:pPr>
            <w:r w:rsidRPr="00055F3F">
              <w:t>Счет</w:t>
            </w:r>
          </w:p>
        </w:tc>
        <w:tc>
          <w:tcPr>
            <w:tcW w:w="849" w:type="dxa"/>
          </w:tcPr>
          <w:p w14:paraId="67DD8AC9"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39224053" w14:textId="3F5C8C16" w:rsidR="00055F3F" w:rsidRDefault="0038127D" w:rsidP="00810212">
            <w:pPr>
              <w:pStyle w:val="afa"/>
            </w:pPr>
            <w:ins w:id="5080" w:author="Беликова Маргарита Николаевна" w:date="2018-09-28T13:08:00Z">
              <w:r>
                <w:t>7</w:t>
              </w:r>
            </w:ins>
            <w:del w:id="5081" w:author="Беликова Маргарита Николаевна" w:date="2018-09-28T13:08:00Z">
              <w:r w:rsidR="00055F3F" w:rsidDel="0038127D">
                <w:delText>6</w:delText>
              </w:r>
            </w:del>
          </w:p>
        </w:tc>
        <w:tc>
          <w:tcPr>
            <w:tcW w:w="1280" w:type="dxa"/>
            <w:vAlign w:val="center"/>
          </w:tcPr>
          <w:p w14:paraId="720A7AEE" w14:textId="77777777" w:rsidR="00055F3F" w:rsidRPr="001E3D1D" w:rsidRDefault="00055F3F" w:rsidP="00810212">
            <w:pPr>
              <w:pStyle w:val="afa"/>
              <w:rPr>
                <w:caps/>
                <w:lang w:val="en-US"/>
              </w:rPr>
            </w:pPr>
            <w:r w:rsidRPr="001E3D1D">
              <w:rPr>
                <w:caps/>
                <w:lang w:val="en-US"/>
              </w:rPr>
              <w:t>payerAcc</w:t>
            </w:r>
          </w:p>
        </w:tc>
        <w:tc>
          <w:tcPr>
            <w:tcW w:w="1272" w:type="dxa"/>
            <w:vAlign w:val="center"/>
          </w:tcPr>
          <w:p w14:paraId="171AE0F1" w14:textId="77777777" w:rsidR="00055F3F" w:rsidRPr="00395F6B" w:rsidRDefault="00055F3F" w:rsidP="00810212">
            <w:pPr>
              <w:pStyle w:val="afa"/>
            </w:pPr>
          </w:p>
        </w:tc>
        <w:tc>
          <w:tcPr>
            <w:tcW w:w="1417" w:type="dxa"/>
            <w:vAlign w:val="center"/>
          </w:tcPr>
          <w:p w14:paraId="7D34475A" w14:textId="77777777" w:rsidR="00055F3F" w:rsidRDefault="00055F3F" w:rsidP="00810212">
            <w:pPr>
              <w:pStyle w:val="afa"/>
            </w:pPr>
          </w:p>
        </w:tc>
        <w:tc>
          <w:tcPr>
            <w:tcW w:w="1411" w:type="dxa"/>
            <w:vAlign w:val="center"/>
          </w:tcPr>
          <w:p w14:paraId="59A244AD" w14:textId="77777777" w:rsidR="00055F3F" w:rsidRPr="00C10D81" w:rsidRDefault="00055F3F" w:rsidP="00810212">
            <w:pPr>
              <w:pStyle w:val="afa"/>
              <w:spacing w:beforeLines="40" w:before="96" w:afterLines="40" w:after="96"/>
            </w:pPr>
            <w:r w:rsidRPr="00C10D81">
              <w:t>Номер счета плательщика</w:t>
            </w:r>
          </w:p>
        </w:tc>
        <w:tc>
          <w:tcPr>
            <w:tcW w:w="999" w:type="dxa"/>
            <w:gridSpan w:val="2"/>
            <w:vAlign w:val="center"/>
          </w:tcPr>
          <w:p w14:paraId="413179CA" w14:textId="77777777" w:rsidR="00055F3F" w:rsidRDefault="00055F3F" w:rsidP="00810212">
            <w:pPr>
              <w:pStyle w:val="afa"/>
            </w:pPr>
          </w:p>
        </w:tc>
      </w:tr>
      <w:tr w:rsidR="00055F3F" w14:paraId="126FDF57" w14:textId="77777777" w:rsidTr="00A40BA6">
        <w:trPr>
          <w:cantSplit/>
        </w:trPr>
        <w:tc>
          <w:tcPr>
            <w:tcW w:w="568" w:type="dxa"/>
            <w:vAlign w:val="center"/>
          </w:tcPr>
          <w:p w14:paraId="5B44DA5F" w14:textId="77777777" w:rsidR="00055F3F" w:rsidRDefault="00055F3F" w:rsidP="00650D72">
            <w:pPr>
              <w:pStyle w:val="afa"/>
              <w:numPr>
                <w:ilvl w:val="0"/>
                <w:numId w:val="37"/>
              </w:numPr>
              <w:rPr>
                <w:rStyle w:val="af9"/>
              </w:rPr>
            </w:pPr>
          </w:p>
        </w:tc>
        <w:tc>
          <w:tcPr>
            <w:tcW w:w="1276" w:type="dxa"/>
            <w:vAlign w:val="center"/>
          </w:tcPr>
          <w:p w14:paraId="7B7A5E9A" w14:textId="77777777" w:rsidR="00055F3F" w:rsidRPr="00055F3F" w:rsidRDefault="00055F3F" w:rsidP="00810212">
            <w:pPr>
              <w:pStyle w:val="afa"/>
              <w:spacing w:beforeLines="40" w:before="96" w:afterLines="40" w:after="96"/>
            </w:pPr>
            <w:r w:rsidRPr="00055F3F">
              <w:t>Банк плательщика</w:t>
            </w:r>
          </w:p>
        </w:tc>
        <w:tc>
          <w:tcPr>
            <w:tcW w:w="849" w:type="dxa"/>
          </w:tcPr>
          <w:p w14:paraId="208C2FF6"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3D18A724" w14:textId="5C76F983" w:rsidR="00055F3F" w:rsidRDefault="0038127D" w:rsidP="00810212">
            <w:pPr>
              <w:pStyle w:val="afa"/>
            </w:pPr>
            <w:ins w:id="5082" w:author="Беликова Маргарита Николаевна" w:date="2018-09-28T13:08:00Z">
              <w:r>
                <w:t>8</w:t>
              </w:r>
            </w:ins>
            <w:del w:id="5083" w:author="Беликова Маргарита Николаевна" w:date="2018-09-28T13:08:00Z">
              <w:r w:rsidR="00055F3F" w:rsidDel="0038127D">
                <w:delText>7</w:delText>
              </w:r>
            </w:del>
          </w:p>
        </w:tc>
        <w:tc>
          <w:tcPr>
            <w:tcW w:w="1280" w:type="dxa"/>
            <w:vAlign w:val="center"/>
          </w:tcPr>
          <w:p w14:paraId="75D0E173" w14:textId="77777777" w:rsidR="00055F3F" w:rsidRPr="00C54B87" w:rsidRDefault="00055F3F" w:rsidP="00810212">
            <w:pPr>
              <w:pStyle w:val="afa"/>
              <w:rPr>
                <w:caps/>
              </w:rPr>
            </w:pPr>
            <w:r w:rsidRPr="001E3D1D">
              <w:rPr>
                <w:caps/>
              </w:rPr>
              <w:t>payerBankName</w:t>
            </w:r>
          </w:p>
        </w:tc>
        <w:tc>
          <w:tcPr>
            <w:tcW w:w="1272" w:type="dxa"/>
            <w:vAlign w:val="center"/>
          </w:tcPr>
          <w:p w14:paraId="6965DCA8" w14:textId="77777777" w:rsidR="00055F3F" w:rsidRPr="00395F6B" w:rsidRDefault="00055F3F" w:rsidP="00810212">
            <w:pPr>
              <w:pStyle w:val="afa"/>
            </w:pPr>
          </w:p>
        </w:tc>
        <w:tc>
          <w:tcPr>
            <w:tcW w:w="1417" w:type="dxa"/>
            <w:vAlign w:val="center"/>
          </w:tcPr>
          <w:p w14:paraId="03CEF7D2" w14:textId="77777777" w:rsidR="00055F3F" w:rsidRDefault="00055F3F" w:rsidP="00810212">
            <w:pPr>
              <w:pStyle w:val="afa"/>
            </w:pPr>
          </w:p>
        </w:tc>
        <w:tc>
          <w:tcPr>
            <w:tcW w:w="1411" w:type="dxa"/>
            <w:vAlign w:val="center"/>
          </w:tcPr>
          <w:p w14:paraId="3605DE26" w14:textId="77777777" w:rsidR="00055F3F" w:rsidRPr="001E3D1D" w:rsidRDefault="00055F3F" w:rsidP="00810212">
            <w:pPr>
              <w:pStyle w:val="afa"/>
              <w:spacing w:beforeLines="40" w:before="96" w:afterLines="40" w:after="96"/>
            </w:pPr>
            <w:r>
              <w:t>Наименование банка плательщика</w:t>
            </w:r>
          </w:p>
        </w:tc>
        <w:tc>
          <w:tcPr>
            <w:tcW w:w="999" w:type="dxa"/>
            <w:gridSpan w:val="2"/>
            <w:vAlign w:val="center"/>
          </w:tcPr>
          <w:p w14:paraId="1A282DC0" w14:textId="77777777" w:rsidR="00055F3F" w:rsidRDefault="00055F3F" w:rsidP="00810212">
            <w:pPr>
              <w:pStyle w:val="afa"/>
            </w:pPr>
          </w:p>
        </w:tc>
      </w:tr>
      <w:tr w:rsidR="00055F3F" w14:paraId="25976AB4" w14:textId="77777777" w:rsidTr="00A40BA6">
        <w:trPr>
          <w:cantSplit/>
        </w:trPr>
        <w:tc>
          <w:tcPr>
            <w:tcW w:w="568" w:type="dxa"/>
            <w:vAlign w:val="center"/>
          </w:tcPr>
          <w:p w14:paraId="68D7D61C" w14:textId="77777777" w:rsidR="00055F3F" w:rsidRDefault="00055F3F" w:rsidP="00650D72">
            <w:pPr>
              <w:pStyle w:val="afa"/>
              <w:numPr>
                <w:ilvl w:val="0"/>
                <w:numId w:val="37"/>
              </w:numPr>
              <w:rPr>
                <w:rStyle w:val="af9"/>
              </w:rPr>
            </w:pPr>
          </w:p>
        </w:tc>
        <w:tc>
          <w:tcPr>
            <w:tcW w:w="1276" w:type="dxa"/>
            <w:vAlign w:val="center"/>
          </w:tcPr>
          <w:p w14:paraId="3B3DD148" w14:textId="77777777" w:rsidR="00055F3F" w:rsidRPr="00055F3F" w:rsidRDefault="00055F3F" w:rsidP="00810212">
            <w:pPr>
              <w:pStyle w:val="afa"/>
              <w:spacing w:beforeLines="40" w:before="96" w:afterLines="40" w:after="96"/>
            </w:pPr>
            <w:r w:rsidRPr="00055F3F">
              <w:t>БИК</w:t>
            </w:r>
          </w:p>
        </w:tc>
        <w:tc>
          <w:tcPr>
            <w:tcW w:w="849" w:type="dxa"/>
          </w:tcPr>
          <w:p w14:paraId="4D927A37"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07677FA1" w14:textId="5B4F0868" w:rsidR="00055F3F" w:rsidRDefault="0038127D" w:rsidP="00810212">
            <w:pPr>
              <w:pStyle w:val="afa"/>
            </w:pPr>
            <w:ins w:id="5084" w:author="Беликова Маргарита Николаевна" w:date="2018-09-28T13:08:00Z">
              <w:r>
                <w:t>9</w:t>
              </w:r>
            </w:ins>
            <w:del w:id="5085" w:author="Беликова Маргарита Николаевна" w:date="2018-09-28T13:08:00Z">
              <w:r w:rsidR="00055F3F" w:rsidDel="0038127D">
                <w:delText>8</w:delText>
              </w:r>
            </w:del>
          </w:p>
        </w:tc>
        <w:tc>
          <w:tcPr>
            <w:tcW w:w="1280" w:type="dxa"/>
            <w:vAlign w:val="center"/>
          </w:tcPr>
          <w:p w14:paraId="2897E954" w14:textId="77777777" w:rsidR="00055F3F" w:rsidRPr="00C54B87" w:rsidRDefault="00055F3F" w:rsidP="00810212">
            <w:pPr>
              <w:pStyle w:val="afa"/>
              <w:rPr>
                <w:caps/>
              </w:rPr>
            </w:pPr>
            <w:r w:rsidRPr="001E3D1D">
              <w:rPr>
                <w:caps/>
              </w:rPr>
              <w:t>payerBankBic</w:t>
            </w:r>
          </w:p>
        </w:tc>
        <w:tc>
          <w:tcPr>
            <w:tcW w:w="1272" w:type="dxa"/>
            <w:vAlign w:val="center"/>
          </w:tcPr>
          <w:p w14:paraId="66DF0AF0" w14:textId="77777777" w:rsidR="00055F3F" w:rsidRPr="00395F6B" w:rsidRDefault="00055F3F" w:rsidP="00810212">
            <w:pPr>
              <w:pStyle w:val="afa"/>
            </w:pPr>
          </w:p>
        </w:tc>
        <w:tc>
          <w:tcPr>
            <w:tcW w:w="1417" w:type="dxa"/>
            <w:vAlign w:val="center"/>
          </w:tcPr>
          <w:p w14:paraId="15B387B6" w14:textId="77777777" w:rsidR="00055F3F" w:rsidRDefault="00055F3F" w:rsidP="00810212">
            <w:pPr>
              <w:pStyle w:val="afa"/>
            </w:pPr>
          </w:p>
        </w:tc>
        <w:tc>
          <w:tcPr>
            <w:tcW w:w="1411" w:type="dxa"/>
            <w:vAlign w:val="center"/>
          </w:tcPr>
          <w:p w14:paraId="236A0186" w14:textId="77777777" w:rsidR="00055F3F" w:rsidRDefault="00055F3F" w:rsidP="00810212">
            <w:pPr>
              <w:pStyle w:val="afa"/>
              <w:spacing w:beforeLines="40" w:before="96" w:afterLines="40" w:after="96"/>
            </w:pPr>
            <w:r>
              <w:t>БИК банка плательщика</w:t>
            </w:r>
          </w:p>
        </w:tc>
        <w:tc>
          <w:tcPr>
            <w:tcW w:w="999" w:type="dxa"/>
            <w:gridSpan w:val="2"/>
            <w:vAlign w:val="center"/>
          </w:tcPr>
          <w:p w14:paraId="34C93232" w14:textId="77777777" w:rsidR="00055F3F" w:rsidRDefault="00055F3F" w:rsidP="00810212">
            <w:pPr>
              <w:pStyle w:val="afa"/>
            </w:pPr>
          </w:p>
        </w:tc>
      </w:tr>
      <w:tr w:rsidR="00055F3F" w14:paraId="60656F56" w14:textId="77777777" w:rsidTr="00A40BA6">
        <w:trPr>
          <w:cantSplit/>
        </w:trPr>
        <w:tc>
          <w:tcPr>
            <w:tcW w:w="568" w:type="dxa"/>
            <w:vAlign w:val="center"/>
          </w:tcPr>
          <w:p w14:paraId="3CE53A42" w14:textId="77777777" w:rsidR="00055F3F" w:rsidRDefault="00055F3F" w:rsidP="00650D72">
            <w:pPr>
              <w:pStyle w:val="afa"/>
              <w:numPr>
                <w:ilvl w:val="0"/>
                <w:numId w:val="37"/>
              </w:numPr>
              <w:rPr>
                <w:rStyle w:val="af9"/>
              </w:rPr>
            </w:pPr>
          </w:p>
        </w:tc>
        <w:tc>
          <w:tcPr>
            <w:tcW w:w="1276" w:type="dxa"/>
            <w:vAlign w:val="center"/>
          </w:tcPr>
          <w:p w14:paraId="40F8B8AA" w14:textId="77777777" w:rsidR="00055F3F" w:rsidRPr="00055F3F" w:rsidRDefault="00055F3F" w:rsidP="00810212">
            <w:pPr>
              <w:pStyle w:val="afa"/>
              <w:spacing w:beforeLines="40" w:before="96" w:afterLines="40" w:after="96"/>
            </w:pPr>
            <w:r w:rsidRPr="00055F3F">
              <w:t>Счет</w:t>
            </w:r>
          </w:p>
        </w:tc>
        <w:tc>
          <w:tcPr>
            <w:tcW w:w="849" w:type="dxa"/>
          </w:tcPr>
          <w:p w14:paraId="20D11E90"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118E34C2" w14:textId="02025441" w:rsidR="00055F3F" w:rsidRDefault="0038127D" w:rsidP="00810212">
            <w:pPr>
              <w:pStyle w:val="afa"/>
            </w:pPr>
            <w:ins w:id="5086" w:author="Беликова Маргарита Николаевна" w:date="2018-09-28T13:08:00Z">
              <w:r>
                <w:t>10</w:t>
              </w:r>
            </w:ins>
            <w:del w:id="5087" w:author="Беликова Маргарита Николаевна" w:date="2018-09-28T13:08:00Z">
              <w:r w:rsidR="00055F3F" w:rsidDel="0038127D">
                <w:delText>9</w:delText>
              </w:r>
            </w:del>
          </w:p>
        </w:tc>
        <w:tc>
          <w:tcPr>
            <w:tcW w:w="1280" w:type="dxa"/>
            <w:vAlign w:val="center"/>
          </w:tcPr>
          <w:p w14:paraId="178AC408" w14:textId="77777777" w:rsidR="00055F3F" w:rsidRPr="00C54B87" w:rsidRDefault="00055F3F" w:rsidP="00810212">
            <w:pPr>
              <w:pStyle w:val="afa"/>
              <w:rPr>
                <w:caps/>
              </w:rPr>
            </w:pPr>
            <w:r w:rsidRPr="00C10D81">
              <w:rPr>
                <w:caps/>
              </w:rPr>
              <w:t>payerBankCorrAcc</w:t>
            </w:r>
          </w:p>
        </w:tc>
        <w:tc>
          <w:tcPr>
            <w:tcW w:w="1272" w:type="dxa"/>
            <w:vAlign w:val="center"/>
          </w:tcPr>
          <w:p w14:paraId="418F1A4F" w14:textId="77777777" w:rsidR="00055F3F" w:rsidRPr="00395F6B" w:rsidRDefault="00055F3F" w:rsidP="00810212">
            <w:pPr>
              <w:pStyle w:val="afa"/>
            </w:pPr>
          </w:p>
        </w:tc>
        <w:tc>
          <w:tcPr>
            <w:tcW w:w="1417" w:type="dxa"/>
            <w:vAlign w:val="center"/>
          </w:tcPr>
          <w:p w14:paraId="29F11368" w14:textId="77777777" w:rsidR="00055F3F" w:rsidRDefault="00055F3F" w:rsidP="00810212">
            <w:pPr>
              <w:pStyle w:val="afa"/>
            </w:pPr>
          </w:p>
        </w:tc>
        <w:tc>
          <w:tcPr>
            <w:tcW w:w="1411" w:type="dxa"/>
            <w:vAlign w:val="center"/>
          </w:tcPr>
          <w:p w14:paraId="208233EE" w14:textId="77777777" w:rsidR="00055F3F" w:rsidRDefault="00055F3F" w:rsidP="00810212">
            <w:pPr>
              <w:pStyle w:val="afa"/>
              <w:spacing w:beforeLines="40" w:before="96" w:afterLines="40" w:after="96"/>
            </w:pPr>
            <w:r>
              <w:t>Корсчет банка плательщика</w:t>
            </w:r>
          </w:p>
        </w:tc>
        <w:tc>
          <w:tcPr>
            <w:tcW w:w="999" w:type="dxa"/>
            <w:gridSpan w:val="2"/>
            <w:vAlign w:val="center"/>
          </w:tcPr>
          <w:p w14:paraId="3E0EFF50" w14:textId="77777777" w:rsidR="00055F3F" w:rsidRDefault="00055F3F" w:rsidP="00810212">
            <w:pPr>
              <w:pStyle w:val="afa"/>
            </w:pPr>
          </w:p>
        </w:tc>
      </w:tr>
      <w:tr w:rsidR="00055F3F" w14:paraId="34A50F88" w14:textId="77777777" w:rsidTr="00A40BA6">
        <w:trPr>
          <w:cantSplit/>
        </w:trPr>
        <w:tc>
          <w:tcPr>
            <w:tcW w:w="568" w:type="dxa"/>
            <w:vAlign w:val="center"/>
          </w:tcPr>
          <w:p w14:paraId="2E6D16D3" w14:textId="77777777" w:rsidR="00055F3F" w:rsidRDefault="00055F3F" w:rsidP="00650D72">
            <w:pPr>
              <w:pStyle w:val="afa"/>
              <w:numPr>
                <w:ilvl w:val="0"/>
                <w:numId w:val="37"/>
              </w:numPr>
              <w:rPr>
                <w:rStyle w:val="af9"/>
              </w:rPr>
            </w:pPr>
          </w:p>
        </w:tc>
        <w:tc>
          <w:tcPr>
            <w:tcW w:w="1276" w:type="dxa"/>
            <w:vAlign w:val="center"/>
          </w:tcPr>
          <w:p w14:paraId="2A117BAA" w14:textId="77777777" w:rsidR="00055F3F" w:rsidRPr="00055F3F" w:rsidRDefault="00055F3F" w:rsidP="00810212">
            <w:pPr>
              <w:pStyle w:val="afa"/>
              <w:spacing w:beforeLines="40" w:before="96" w:afterLines="40" w:after="96"/>
            </w:pPr>
            <w:r w:rsidRPr="00055F3F">
              <w:t>ИНН</w:t>
            </w:r>
          </w:p>
        </w:tc>
        <w:tc>
          <w:tcPr>
            <w:tcW w:w="849" w:type="dxa"/>
          </w:tcPr>
          <w:p w14:paraId="7BC1E885"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59022642" w14:textId="3C9C1EA3" w:rsidR="00055F3F" w:rsidRDefault="00055F3F" w:rsidP="0038127D">
            <w:pPr>
              <w:pStyle w:val="afa"/>
            </w:pPr>
            <w:r>
              <w:t>1</w:t>
            </w:r>
            <w:del w:id="5088" w:author="Беликова Маргарита Николаевна" w:date="2018-09-28T13:08:00Z">
              <w:r w:rsidDel="0038127D">
                <w:delText>0</w:delText>
              </w:r>
            </w:del>
            <w:ins w:id="5089" w:author="Беликова Маргарита Николаевна" w:date="2018-09-28T13:08:00Z">
              <w:r w:rsidR="0038127D">
                <w:t>1</w:t>
              </w:r>
            </w:ins>
          </w:p>
        </w:tc>
        <w:tc>
          <w:tcPr>
            <w:tcW w:w="1280" w:type="dxa"/>
            <w:vAlign w:val="center"/>
          </w:tcPr>
          <w:p w14:paraId="42829A34" w14:textId="77777777" w:rsidR="00055F3F" w:rsidRPr="00FB04DD" w:rsidRDefault="00055F3F" w:rsidP="00810212">
            <w:pPr>
              <w:pStyle w:val="afa"/>
              <w:rPr>
                <w:caps/>
                <w:lang w:val="en-US"/>
              </w:rPr>
            </w:pPr>
            <w:r w:rsidRPr="001E3D1D">
              <w:rPr>
                <w:caps/>
                <w:lang w:val="en-US"/>
              </w:rPr>
              <w:t>payerINN</w:t>
            </w:r>
          </w:p>
        </w:tc>
        <w:tc>
          <w:tcPr>
            <w:tcW w:w="1272" w:type="dxa"/>
            <w:vAlign w:val="center"/>
          </w:tcPr>
          <w:p w14:paraId="276289C5" w14:textId="77777777" w:rsidR="00055F3F" w:rsidRPr="00395F6B" w:rsidRDefault="00055F3F" w:rsidP="00810212">
            <w:pPr>
              <w:pStyle w:val="afa"/>
            </w:pPr>
          </w:p>
        </w:tc>
        <w:tc>
          <w:tcPr>
            <w:tcW w:w="1417" w:type="dxa"/>
            <w:vAlign w:val="center"/>
          </w:tcPr>
          <w:p w14:paraId="0A4C0BFB" w14:textId="77777777" w:rsidR="00055F3F" w:rsidRDefault="00055F3F" w:rsidP="00810212">
            <w:pPr>
              <w:pStyle w:val="afa"/>
            </w:pPr>
          </w:p>
        </w:tc>
        <w:tc>
          <w:tcPr>
            <w:tcW w:w="1411" w:type="dxa"/>
            <w:vAlign w:val="center"/>
          </w:tcPr>
          <w:p w14:paraId="2274659E" w14:textId="77777777" w:rsidR="00055F3F" w:rsidRDefault="00055F3F" w:rsidP="00810212">
            <w:pPr>
              <w:pStyle w:val="afa"/>
              <w:spacing w:beforeLines="40" w:before="96" w:afterLines="40" w:after="96"/>
            </w:pPr>
            <w:r w:rsidRPr="001E3D1D">
              <w:t>ИНН плательщика (до 12)</w:t>
            </w:r>
          </w:p>
        </w:tc>
        <w:tc>
          <w:tcPr>
            <w:tcW w:w="999" w:type="dxa"/>
            <w:gridSpan w:val="2"/>
            <w:vAlign w:val="center"/>
          </w:tcPr>
          <w:p w14:paraId="666B122C" w14:textId="77777777" w:rsidR="00055F3F" w:rsidRDefault="00055F3F" w:rsidP="00810212">
            <w:pPr>
              <w:pStyle w:val="afa"/>
            </w:pPr>
          </w:p>
        </w:tc>
      </w:tr>
      <w:tr w:rsidR="00055F3F" w14:paraId="3601255D" w14:textId="77777777" w:rsidTr="00A40BA6">
        <w:trPr>
          <w:cantSplit/>
        </w:trPr>
        <w:tc>
          <w:tcPr>
            <w:tcW w:w="568" w:type="dxa"/>
            <w:vAlign w:val="center"/>
          </w:tcPr>
          <w:p w14:paraId="3B519D50" w14:textId="77777777" w:rsidR="00055F3F" w:rsidRDefault="00055F3F" w:rsidP="00650D72">
            <w:pPr>
              <w:pStyle w:val="afa"/>
              <w:numPr>
                <w:ilvl w:val="0"/>
                <w:numId w:val="37"/>
              </w:numPr>
              <w:rPr>
                <w:rStyle w:val="af9"/>
              </w:rPr>
            </w:pPr>
          </w:p>
        </w:tc>
        <w:tc>
          <w:tcPr>
            <w:tcW w:w="1276" w:type="dxa"/>
            <w:vAlign w:val="center"/>
          </w:tcPr>
          <w:p w14:paraId="450CD5C9" w14:textId="77777777" w:rsidR="00055F3F" w:rsidRPr="00055F3F" w:rsidRDefault="00055F3F" w:rsidP="00810212">
            <w:pPr>
              <w:pStyle w:val="afa"/>
              <w:spacing w:beforeLines="40" w:before="96" w:afterLines="40" w:after="96"/>
            </w:pPr>
            <w:r w:rsidRPr="00055F3F">
              <w:t>Получатель</w:t>
            </w:r>
          </w:p>
        </w:tc>
        <w:tc>
          <w:tcPr>
            <w:tcW w:w="849" w:type="dxa"/>
          </w:tcPr>
          <w:p w14:paraId="1872640D"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77750D01" w14:textId="3A0B6D33" w:rsidR="00055F3F" w:rsidRDefault="00055F3F" w:rsidP="0038127D">
            <w:pPr>
              <w:pStyle w:val="afa"/>
            </w:pPr>
            <w:r>
              <w:t>1</w:t>
            </w:r>
            <w:del w:id="5090" w:author="Беликова Маргарита Николаевна" w:date="2018-09-28T13:08:00Z">
              <w:r w:rsidDel="0038127D">
                <w:delText>1</w:delText>
              </w:r>
            </w:del>
            <w:ins w:id="5091" w:author="Беликова Маргарита Николаевна" w:date="2018-09-28T13:08:00Z">
              <w:r w:rsidR="0038127D">
                <w:t>2</w:t>
              </w:r>
            </w:ins>
          </w:p>
        </w:tc>
        <w:tc>
          <w:tcPr>
            <w:tcW w:w="1280" w:type="dxa"/>
            <w:vAlign w:val="center"/>
          </w:tcPr>
          <w:p w14:paraId="6080C7BD" w14:textId="77777777" w:rsidR="00055F3F" w:rsidRPr="00FB04DD" w:rsidRDefault="00055F3F" w:rsidP="00810212">
            <w:pPr>
              <w:pStyle w:val="afa"/>
              <w:rPr>
                <w:caps/>
                <w:lang w:val="en-US"/>
              </w:rPr>
            </w:pPr>
            <w:r w:rsidRPr="00C10D81">
              <w:rPr>
                <w:caps/>
                <w:lang w:val="en-US"/>
              </w:rPr>
              <w:t>payeeName</w:t>
            </w:r>
          </w:p>
        </w:tc>
        <w:tc>
          <w:tcPr>
            <w:tcW w:w="1272" w:type="dxa"/>
            <w:vAlign w:val="center"/>
          </w:tcPr>
          <w:p w14:paraId="477B788C" w14:textId="77777777" w:rsidR="00055F3F" w:rsidRPr="00395F6B" w:rsidRDefault="00055F3F" w:rsidP="00810212">
            <w:pPr>
              <w:pStyle w:val="afa"/>
            </w:pPr>
          </w:p>
        </w:tc>
        <w:tc>
          <w:tcPr>
            <w:tcW w:w="1417" w:type="dxa"/>
            <w:vAlign w:val="center"/>
          </w:tcPr>
          <w:p w14:paraId="66CC795C" w14:textId="77777777" w:rsidR="00055F3F" w:rsidRDefault="00055F3F" w:rsidP="00810212">
            <w:pPr>
              <w:pStyle w:val="afa"/>
            </w:pPr>
          </w:p>
        </w:tc>
        <w:tc>
          <w:tcPr>
            <w:tcW w:w="1411" w:type="dxa"/>
            <w:vAlign w:val="center"/>
          </w:tcPr>
          <w:p w14:paraId="4D58AAD8" w14:textId="77777777" w:rsidR="00055F3F" w:rsidRDefault="00055F3F" w:rsidP="00810212">
            <w:pPr>
              <w:pStyle w:val="afa"/>
              <w:spacing w:beforeLines="40" w:before="96" w:afterLines="40" w:after="96"/>
            </w:pPr>
            <w:r>
              <w:t>Наименование получателя</w:t>
            </w:r>
          </w:p>
        </w:tc>
        <w:tc>
          <w:tcPr>
            <w:tcW w:w="999" w:type="dxa"/>
            <w:gridSpan w:val="2"/>
            <w:vAlign w:val="center"/>
          </w:tcPr>
          <w:p w14:paraId="5D9EF3F0" w14:textId="77777777" w:rsidR="00055F3F" w:rsidRDefault="00055F3F" w:rsidP="00810212">
            <w:pPr>
              <w:pStyle w:val="afa"/>
            </w:pPr>
          </w:p>
        </w:tc>
      </w:tr>
      <w:tr w:rsidR="00055F3F" w14:paraId="70506186" w14:textId="77777777" w:rsidTr="00A40BA6">
        <w:trPr>
          <w:cantSplit/>
        </w:trPr>
        <w:tc>
          <w:tcPr>
            <w:tcW w:w="568" w:type="dxa"/>
            <w:vAlign w:val="center"/>
          </w:tcPr>
          <w:p w14:paraId="65033F31" w14:textId="77777777" w:rsidR="00055F3F" w:rsidRDefault="00055F3F" w:rsidP="00650D72">
            <w:pPr>
              <w:pStyle w:val="afa"/>
              <w:numPr>
                <w:ilvl w:val="0"/>
                <w:numId w:val="37"/>
              </w:numPr>
              <w:rPr>
                <w:rStyle w:val="af9"/>
              </w:rPr>
            </w:pPr>
          </w:p>
        </w:tc>
        <w:tc>
          <w:tcPr>
            <w:tcW w:w="1276" w:type="dxa"/>
            <w:vAlign w:val="center"/>
          </w:tcPr>
          <w:p w14:paraId="489C35E8" w14:textId="77777777" w:rsidR="00055F3F" w:rsidRPr="00055F3F" w:rsidRDefault="00055F3F" w:rsidP="00810212">
            <w:pPr>
              <w:pStyle w:val="afa"/>
              <w:spacing w:beforeLines="40" w:before="96" w:afterLines="40" w:after="96"/>
            </w:pPr>
            <w:r w:rsidRPr="00055F3F">
              <w:t xml:space="preserve">Счет </w:t>
            </w:r>
          </w:p>
        </w:tc>
        <w:tc>
          <w:tcPr>
            <w:tcW w:w="849" w:type="dxa"/>
          </w:tcPr>
          <w:p w14:paraId="2BCCEFD5"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70197D17" w14:textId="50B82E12" w:rsidR="00055F3F" w:rsidRDefault="00055F3F" w:rsidP="0038127D">
            <w:pPr>
              <w:pStyle w:val="afa"/>
            </w:pPr>
            <w:r>
              <w:t>1</w:t>
            </w:r>
            <w:del w:id="5092" w:author="Беликова Маргарита Николаевна" w:date="2018-09-28T13:08:00Z">
              <w:r w:rsidDel="0038127D">
                <w:delText>2</w:delText>
              </w:r>
            </w:del>
            <w:ins w:id="5093" w:author="Беликова Маргарита Николаевна" w:date="2018-09-28T13:08:00Z">
              <w:r w:rsidR="0038127D">
                <w:t>3</w:t>
              </w:r>
            </w:ins>
          </w:p>
        </w:tc>
        <w:tc>
          <w:tcPr>
            <w:tcW w:w="1280" w:type="dxa"/>
            <w:vAlign w:val="center"/>
          </w:tcPr>
          <w:p w14:paraId="1CE0DCD6" w14:textId="77777777" w:rsidR="00055F3F" w:rsidRPr="00C54B87" w:rsidRDefault="00055F3F" w:rsidP="00810212">
            <w:pPr>
              <w:pStyle w:val="afa"/>
              <w:rPr>
                <w:caps/>
              </w:rPr>
            </w:pPr>
            <w:r w:rsidRPr="00C10D81">
              <w:rPr>
                <w:caps/>
              </w:rPr>
              <w:t>payeeAcc</w:t>
            </w:r>
          </w:p>
        </w:tc>
        <w:tc>
          <w:tcPr>
            <w:tcW w:w="1272" w:type="dxa"/>
            <w:vAlign w:val="center"/>
          </w:tcPr>
          <w:p w14:paraId="7984AC6B" w14:textId="77777777" w:rsidR="00055F3F" w:rsidRPr="00395F6B" w:rsidRDefault="00055F3F" w:rsidP="00810212">
            <w:pPr>
              <w:pStyle w:val="afa"/>
            </w:pPr>
          </w:p>
        </w:tc>
        <w:tc>
          <w:tcPr>
            <w:tcW w:w="1417" w:type="dxa"/>
            <w:vAlign w:val="center"/>
          </w:tcPr>
          <w:p w14:paraId="71D78B4A" w14:textId="77777777" w:rsidR="00055F3F" w:rsidRDefault="00055F3F" w:rsidP="00810212">
            <w:pPr>
              <w:pStyle w:val="afa"/>
            </w:pPr>
          </w:p>
        </w:tc>
        <w:tc>
          <w:tcPr>
            <w:tcW w:w="1411" w:type="dxa"/>
            <w:vAlign w:val="center"/>
          </w:tcPr>
          <w:p w14:paraId="750790FD" w14:textId="77777777" w:rsidR="00055F3F" w:rsidRDefault="00055F3F" w:rsidP="00810212">
            <w:pPr>
              <w:pStyle w:val="afa"/>
              <w:spacing w:beforeLines="40" w:before="96" w:afterLines="40" w:after="96"/>
            </w:pPr>
            <w:r>
              <w:t>Номер счета получателя</w:t>
            </w:r>
          </w:p>
        </w:tc>
        <w:tc>
          <w:tcPr>
            <w:tcW w:w="999" w:type="dxa"/>
            <w:gridSpan w:val="2"/>
            <w:vAlign w:val="center"/>
          </w:tcPr>
          <w:p w14:paraId="3E522489" w14:textId="77777777" w:rsidR="00055F3F" w:rsidRDefault="00055F3F" w:rsidP="00810212">
            <w:pPr>
              <w:pStyle w:val="afa"/>
            </w:pPr>
          </w:p>
        </w:tc>
      </w:tr>
      <w:tr w:rsidR="00055F3F" w14:paraId="4CDF39C5" w14:textId="77777777" w:rsidTr="00A40BA6">
        <w:trPr>
          <w:cantSplit/>
        </w:trPr>
        <w:tc>
          <w:tcPr>
            <w:tcW w:w="568" w:type="dxa"/>
            <w:vAlign w:val="center"/>
          </w:tcPr>
          <w:p w14:paraId="56BA5601" w14:textId="77777777" w:rsidR="00055F3F" w:rsidRDefault="00055F3F" w:rsidP="00650D72">
            <w:pPr>
              <w:pStyle w:val="afa"/>
              <w:numPr>
                <w:ilvl w:val="0"/>
                <w:numId w:val="37"/>
              </w:numPr>
              <w:rPr>
                <w:rStyle w:val="af9"/>
              </w:rPr>
            </w:pPr>
          </w:p>
        </w:tc>
        <w:tc>
          <w:tcPr>
            <w:tcW w:w="1276" w:type="dxa"/>
            <w:vAlign w:val="center"/>
          </w:tcPr>
          <w:p w14:paraId="458235CF" w14:textId="77777777" w:rsidR="00055F3F" w:rsidRPr="00055F3F" w:rsidRDefault="00055F3F" w:rsidP="00810212">
            <w:pPr>
              <w:pStyle w:val="afa"/>
              <w:spacing w:beforeLines="40" w:before="96" w:afterLines="40" w:after="96"/>
            </w:pPr>
            <w:r w:rsidRPr="00055F3F">
              <w:t>УИП</w:t>
            </w:r>
          </w:p>
        </w:tc>
        <w:tc>
          <w:tcPr>
            <w:tcW w:w="849" w:type="dxa"/>
          </w:tcPr>
          <w:p w14:paraId="2F57310C"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3F0173F3" w14:textId="6D06DECB" w:rsidR="00055F3F" w:rsidRDefault="00055F3F" w:rsidP="0038127D">
            <w:pPr>
              <w:pStyle w:val="afa"/>
            </w:pPr>
            <w:r>
              <w:t>1</w:t>
            </w:r>
            <w:del w:id="5094" w:author="Беликова Маргарита Николаевна" w:date="2018-09-28T13:08:00Z">
              <w:r w:rsidDel="0038127D">
                <w:delText>3</w:delText>
              </w:r>
            </w:del>
            <w:ins w:id="5095" w:author="Беликова Маргарита Николаевна" w:date="2018-09-28T13:08:00Z">
              <w:r w:rsidR="0038127D">
                <w:t>4</w:t>
              </w:r>
            </w:ins>
          </w:p>
        </w:tc>
        <w:tc>
          <w:tcPr>
            <w:tcW w:w="1280" w:type="dxa"/>
            <w:vAlign w:val="center"/>
          </w:tcPr>
          <w:p w14:paraId="35C9FBE8" w14:textId="77777777" w:rsidR="00055F3F" w:rsidRPr="00C54B87" w:rsidRDefault="00055F3F" w:rsidP="00810212">
            <w:pPr>
              <w:pStyle w:val="afa"/>
              <w:rPr>
                <w:caps/>
              </w:rPr>
            </w:pPr>
            <w:r w:rsidRPr="00C10D81">
              <w:rPr>
                <w:caps/>
              </w:rPr>
              <w:t>uip</w:t>
            </w:r>
          </w:p>
        </w:tc>
        <w:tc>
          <w:tcPr>
            <w:tcW w:w="1272" w:type="dxa"/>
            <w:vAlign w:val="center"/>
          </w:tcPr>
          <w:p w14:paraId="20D1C9D3" w14:textId="77777777" w:rsidR="00055F3F" w:rsidRPr="00395F6B" w:rsidRDefault="00055F3F" w:rsidP="00810212">
            <w:pPr>
              <w:pStyle w:val="afa"/>
            </w:pPr>
          </w:p>
        </w:tc>
        <w:tc>
          <w:tcPr>
            <w:tcW w:w="1417" w:type="dxa"/>
            <w:vAlign w:val="center"/>
          </w:tcPr>
          <w:p w14:paraId="2B3875A0" w14:textId="77777777" w:rsidR="00055F3F" w:rsidRDefault="00055F3F" w:rsidP="00810212">
            <w:pPr>
              <w:pStyle w:val="afa"/>
            </w:pPr>
          </w:p>
        </w:tc>
        <w:tc>
          <w:tcPr>
            <w:tcW w:w="1411" w:type="dxa"/>
            <w:vAlign w:val="center"/>
          </w:tcPr>
          <w:p w14:paraId="30054A07" w14:textId="77777777" w:rsidR="00055F3F" w:rsidRDefault="00055F3F" w:rsidP="00810212">
            <w:pPr>
              <w:pStyle w:val="afa"/>
              <w:spacing w:beforeLines="40" w:before="96" w:afterLines="40" w:after="96"/>
            </w:pPr>
            <w:r w:rsidRPr="00C10D81">
              <w:t>Уникальный Идентификатора Платежа</w:t>
            </w:r>
          </w:p>
        </w:tc>
        <w:tc>
          <w:tcPr>
            <w:tcW w:w="999" w:type="dxa"/>
            <w:gridSpan w:val="2"/>
            <w:vAlign w:val="center"/>
          </w:tcPr>
          <w:p w14:paraId="55F5AC48" w14:textId="77777777" w:rsidR="00055F3F" w:rsidRDefault="00055F3F" w:rsidP="00810212">
            <w:pPr>
              <w:pStyle w:val="afa"/>
            </w:pPr>
          </w:p>
        </w:tc>
      </w:tr>
      <w:tr w:rsidR="00055F3F" w14:paraId="6CF03B28" w14:textId="77777777" w:rsidTr="00A40BA6">
        <w:trPr>
          <w:cantSplit/>
        </w:trPr>
        <w:tc>
          <w:tcPr>
            <w:tcW w:w="568" w:type="dxa"/>
            <w:vAlign w:val="center"/>
          </w:tcPr>
          <w:p w14:paraId="2AB81ED2" w14:textId="77777777" w:rsidR="00055F3F" w:rsidRDefault="00055F3F" w:rsidP="00650D72">
            <w:pPr>
              <w:pStyle w:val="afa"/>
              <w:numPr>
                <w:ilvl w:val="0"/>
                <w:numId w:val="37"/>
              </w:numPr>
              <w:rPr>
                <w:rStyle w:val="af9"/>
              </w:rPr>
            </w:pPr>
          </w:p>
        </w:tc>
        <w:tc>
          <w:tcPr>
            <w:tcW w:w="1276" w:type="dxa"/>
            <w:vAlign w:val="center"/>
          </w:tcPr>
          <w:p w14:paraId="74833979" w14:textId="77777777" w:rsidR="00055F3F" w:rsidRPr="00055F3F" w:rsidRDefault="00055F3F" w:rsidP="00810212">
            <w:pPr>
              <w:pStyle w:val="afa"/>
              <w:spacing w:beforeLines="40" w:before="96" w:afterLines="40" w:after="96"/>
            </w:pPr>
            <w:r w:rsidRPr="00055F3F">
              <w:t>Банк получателя</w:t>
            </w:r>
          </w:p>
        </w:tc>
        <w:tc>
          <w:tcPr>
            <w:tcW w:w="849" w:type="dxa"/>
          </w:tcPr>
          <w:p w14:paraId="6940D954"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77DE6DD0" w14:textId="37F2E22B" w:rsidR="00055F3F" w:rsidRDefault="00055F3F" w:rsidP="0038127D">
            <w:pPr>
              <w:pStyle w:val="afa"/>
            </w:pPr>
            <w:r>
              <w:t>1</w:t>
            </w:r>
            <w:del w:id="5096" w:author="Беликова Маргарита Николаевна" w:date="2018-09-28T13:09:00Z">
              <w:r w:rsidDel="0038127D">
                <w:delText>4</w:delText>
              </w:r>
            </w:del>
            <w:ins w:id="5097" w:author="Беликова Маргарита Николаевна" w:date="2018-09-28T13:09:00Z">
              <w:r w:rsidR="0038127D">
                <w:t>5</w:t>
              </w:r>
            </w:ins>
          </w:p>
        </w:tc>
        <w:tc>
          <w:tcPr>
            <w:tcW w:w="1280" w:type="dxa"/>
            <w:vAlign w:val="center"/>
          </w:tcPr>
          <w:p w14:paraId="2B27BFE5" w14:textId="77777777" w:rsidR="00055F3F" w:rsidRPr="00C54B87" w:rsidRDefault="00055F3F" w:rsidP="00810212">
            <w:pPr>
              <w:pStyle w:val="afa"/>
              <w:rPr>
                <w:caps/>
              </w:rPr>
            </w:pPr>
            <w:r w:rsidRPr="00C10D81">
              <w:rPr>
                <w:caps/>
              </w:rPr>
              <w:t>payeeBankNam</w:t>
            </w:r>
          </w:p>
        </w:tc>
        <w:tc>
          <w:tcPr>
            <w:tcW w:w="1272" w:type="dxa"/>
            <w:vAlign w:val="center"/>
          </w:tcPr>
          <w:p w14:paraId="2EF98D6F" w14:textId="77777777" w:rsidR="00055F3F" w:rsidRPr="00395F6B" w:rsidRDefault="00055F3F" w:rsidP="00810212">
            <w:pPr>
              <w:pStyle w:val="afa"/>
            </w:pPr>
          </w:p>
        </w:tc>
        <w:tc>
          <w:tcPr>
            <w:tcW w:w="1417" w:type="dxa"/>
            <w:vAlign w:val="center"/>
          </w:tcPr>
          <w:p w14:paraId="36B39B9D" w14:textId="77777777" w:rsidR="00055F3F" w:rsidRDefault="00055F3F" w:rsidP="00810212">
            <w:pPr>
              <w:pStyle w:val="afa"/>
            </w:pPr>
          </w:p>
        </w:tc>
        <w:tc>
          <w:tcPr>
            <w:tcW w:w="1411" w:type="dxa"/>
            <w:vAlign w:val="center"/>
          </w:tcPr>
          <w:p w14:paraId="2365AA08" w14:textId="77777777" w:rsidR="00055F3F" w:rsidRDefault="00055F3F" w:rsidP="00810212">
            <w:pPr>
              <w:pStyle w:val="afa"/>
              <w:spacing w:beforeLines="40" w:before="96" w:afterLines="40" w:after="96"/>
            </w:pPr>
            <w:r>
              <w:t>Наименование банка получателя, если поле не заполнено, то необходимо определять наименование банка, по БИК банка получателя (</w:t>
            </w:r>
            <w:r w:rsidRPr="00C10D81">
              <w:rPr>
                <w:caps/>
              </w:rPr>
              <w:t>payeeBankBic</w:t>
            </w:r>
            <w:r>
              <w:t xml:space="preserve">). </w:t>
            </w:r>
          </w:p>
          <w:p w14:paraId="0E38C023" w14:textId="77777777" w:rsidR="00055F3F" w:rsidRPr="00BC1702" w:rsidRDefault="00055F3F" w:rsidP="00810212">
            <w:pPr>
              <w:pStyle w:val="afa"/>
              <w:spacing w:beforeLines="40" w:before="96" w:afterLines="40" w:after="96"/>
            </w:pPr>
            <w:r>
              <w:t xml:space="preserve">Если длина кода не равна 9 (имеет 8 или 11 знаков), то определение наименования банка должно осуществляться по </w:t>
            </w:r>
            <w:r>
              <w:rPr>
                <w:lang w:val="en-US"/>
              </w:rPr>
              <w:t>SWIFT</w:t>
            </w:r>
            <w:r w:rsidRPr="00BC1702">
              <w:t xml:space="preserve"> </w:t>
            </w:r>
            <w:r>
              <w:t>коду в справочнике «Международный справочник банков»</w:t>
            </w:r>
          </w:p>
        </w:tc>
        <w:tc>
          <w:tcPr>
            <w:tcW w:w="999" w:type="dxa"/>
            <w:gridSpan w:val="2"/>
            <w:vAlign w:val="center"/>
          </w:tcPr>
          <w:p w14:paraId="322FC047" w14:textId="77777777" w:rsidR="00055F3F" w:rsidRDefault="00055F3F" w:rsidP="00810212">
            <w:pPr>
              <w:pStyle w:val="afa"/>
            </w:pPr>
          </w:p>
        </w:tc>
      </w:tr>
      <w:tr w:rsidR="00055F3F" w14:paraId="7B1FF31F" w14:textId="77777777" w:rsidTr="00A40BA6">
        <w:trPr>
          <w:cantSplit/>
        </w:trPr>
        <w:tc>
          <w:tcPr>
            <w:tcW w:w="568" w:type="dxa"/>
            <w:vAlign w:val="center"/>
          </w:tcPr>
          <w:p w14:paraId="571A65CA" w14:textId="77777777" w:rsidR="00055F3F" w:rsidRDefault="00055F3F" w:rsidP="00650D72">
            <w:pPr>
              <w:pStyle w:val="afa"/>
              <w:numPr>
                <w:ilvl w:val="0"/>
                <w:numId w:val="37"/>
              </w:numPr>
              <w:rPr>
                <w:rStyle w:val="af9"/>
              </w:rPr>
            </w:pPr>
          </w:p>
        </w:tc>
        <w:tc>
          <w:tcPr>
            <w:tcW w:w="1276" w:type="dxa"/>
            <w:vAlign w:val="center"/>
          </w:tcPr>
          <w:p w14:paraId="2ABFE4C1" w14:textId="77777777" w:rsidR="00055F3F" w:rsidRPr="00055F3F" w:rsidRDefault="00055F3F" w:rsidP="00810212">
            <w:pPr>
              <w:pStyle w:val="afa"/>
              <w:spacing w:beforeLines="40" w:before="96" w:afterLines="40" w:after="96"/>
            </w:pPr>
            <w:r w:rsidRPr="00055F3F">
              <w:t>БИК</w:t>
            </w:r>
          </w:p>
        </w:tc>
        <w:tc>
          <w:tcPr>
            <w:tcW w:w="849" w:type="dxa"/>
          </w:tcPr>
          <w:p w14:paraId="1EB788F2"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020D74AC" w14:textId="2A7155CF" w:rsidR="00055F3F" w:rsidRDefault="00055F3F" w:rsidP="0038127D">
            <w:pPr>
              <w:pStyle w:val="afa"/>
            </w:pPr>
            <w:r>
              <w:t>1</w:t>
            </w:r>
            <w:del w:id="5098" w:author="Беликова Маргарита Николаевна" w:date="2018-09-28T13:09:00Z">
              <w:r w:rsidDel="0038127D">
                <w:delText>5</w:delText>
              </w:r>
            </w:del>
            <w:ins w:id="5099" w:author="Беликова Маргарита Николаевна" w:date="2018-09-28T13:09:00Z">
              <w:r w:rsidR="0038127D">
                <w:t>6</w:t>
              </w:r>
            </w:ins>
          </w:p>
        </w:tc>
        <w:tc>
          <w:tcPr>
            <w:tcW w:w="1280" w:type="dxa"/>
            <w:vAlign w:val="center"/>
          </w:tcPr>
          <w:p w14:paraId="5941AC45" w14:textId="77777777" w:rsidR="00055F3F" w:rsidRPr="00C54B87" w:rsidRDefault="00055F3F" w:rsidP="00810212">
            <w:pPr>
              <w:pStyle w:val="afa"/>
              <w:rPr>
                <w:caps/>
              </w:rPr>
            </w:pPr>
            <w:r w:rsidRPr="00C10D81">
              <w:rPr>
                <w:caps/>
              </w:rPr>
              <w:t>payeeBankBic</w:t>
            </w:r>
          </w:p>
        </w:tc>
        <w:tc>
          <w:tcPr>
            <w:tcW w:w="1272" w:type="dxa"/>
            <w:vAlign w:val="center"/>
          </w:tcPr>
          <w:p w14:paraId="477ABF57" w14:textId="77777777" w:rsidR="00055F3F" w:rsidRPr="00395F6B" w:rsidRDefault="00055F3F" w:rsidP="00810212">
            <w:pPr>
              <w:pStyle w:val="afa"/>
            </w:pPr>
          </w:p>
        </w:tc>
        <w:tc>
          <w:tcPr>
            <w:tcW w:w="1417" w:type="dxa"/>
            <w:vAlign w:val="center"/>
          </w:tcPr>
          <w:p w14:paraId="4B0B4924" w14:textId="77777777" w:rsidR="00055F3F" w:rsidRDefault="00055F3F" w:rsidP="00810212">
            <w:pPr>
              <w:pStyle w:val="afa"/>
            </w:pPr>
          </w:p>
        </w:tc>
        <w:tc>
          <w:tcPr>
            <w:tcW w:w="1411" w:type="dxa"/>
            <w:vAlign w:val="center"/>
          </w:tcPr>
          <w:p w14:paraId="0B01D06F" w14:textId="77777777" w:rsidR="00055F3F" w:rsidRDefault="00055F3F" w:rsidP="00810212">
            <w:pPr>
              <w:pStyle w:val="afa"/>
              <w:spacing w:beforeLines="40" w:before="96" w:afterLines="40" w:after="96"/>
            </w:pPr>
            <w:r>
              <w:t>БИК банка получателя</w:t>
            </w:r>
          </w:p>
        </w:tc>
        <w:tc>
          <w:tcPr>
            <w:tcW w:w="999" w:type="dxa"/>
            <w:gridSpan w:val="2"/>
            <w:vAlign w:val="center"/>
          </w:tcPr>
          <w:p w14:paraId="5FA5EA72" w14:textId="77777777" w:rsidR="00055F3F" w:rsidRDefault="00055F3F" w:rsidP="00810212">
            <w:pPr>
              <w:pStyle w:val="afa"/>
            </w:pPr>
          </w:p>
        </w:tc>
      </w:tr>
      <w:tr w:rsidR="00055F3F" w14:paraId="50B96865" w14:textId="77777777" w:rsidTr="00A40BA6">
        <w:trPr>
          <w:cantSplit/>
        </w:trPr>
        <w:tc>
          <w:tcPr>
            <w:tcW w:w="568" w:type="dxa"/>
            <w:vAlign w:val="center"/>
          </w:tcPr>
          <w:p w14:paraId="13BEF90E" w14:textId="77777777" w:rsidR="00055F3F" w:rsidRDefault="00055F3F" w:rsidP="00650D72">
            <w:pPr>
              <w:pStyle w:val="afa"/>
              <w:numPr>
                <w:ilvl w:val="0"/>
                <w:numId w:val="37"/>
              </w:numPr>
              <w:rPr>
                <w:rStyle w:val="af9"/>
              </w:rPr>
            </w:pPr>
          </w:p>
        </w:tc>
        <w:tc>
          <w:tcPr>
            <w:tcW w:w="1276" w:type="dxa"/>
            <w:vAlign w:val="center"/>
          </w:tcPr>
          <w:p w14:paraId="20654D41" w14:textId="77777777" w:rsidR="00055F3F" w:rsidRPr="00055F3F" w:rsidRDefault="00055F3F" w:rsidP="00810212">
            <w:pPr>
              <w:pStyle w:val="afa"/>
              <w:spacing w:beforeLines="40" w:before="96" w:afterLines="40" w:after="96"/>
            </w:pPr>
            <w:r w:rsidRPr="00055F3F">
              <w:t>Счет</w:t>
            </w:r>
          </w:p>
        </w:tc>
        <w:tc>
          <w:tcPr>
            <w:tcW w:w="849" w:type="dxa"/>
          </w:tcPr>
          <w:p w14:paraId="69516ECF"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7414DDE0" w14:textId="6428F015" w:rsidR="00055F3F" w:rsidRDefault="00055F3F" w:rsidP="0038127D">
            <w:pPr>
              <w:pStyle w:val="afa"/>
            </w:pPr>
            <w:r>
              <w:t>1</w:t>
            </w:r>
            <w:del w:id="5100" w:author="Беликова Маргарита Николаевна" w:date="2018-09-28T13:09:00Z">
              <w:r w:rsidDel="0038127D">
                <w:delText>6</w:delText>
              </w:r>
            </w:del>
            <w:ins w:id="5101" w:author="Беликова Маргарита Николаевна" w:date="2018-09-28T13:09:00Z">
              <w:r w:rsidR="0038127D">
                <w:t>7</w:t>
              </w:r>
            </w:ins>
          </w:p>
        </w:tc>
        <w:tc>
          <w:tcPr>
            <w:tcW w:w="1280" w:type="dxa"/>
            <w:vAlign w:val="center"/>
          </w:tcPr>
          <w:p w14:paraId="5F90E30B" w14:textId="77777777" w:rsidR="00055F3F" w:rsidRPr="00C54B87" w:rsidRDefault="00055F3F" w:rsidP="00810212">
            <w:pPr>
              <w:pStyle w:val="afa"/>
              <w:rPr>
                <w:caps/>
              </w:rPr>
            </w:pPr>
            <w:r w:rsidRPr="00C10D81">
              <w:rPr>
                <w:caps/>
              </w:rPr>
              <w:t>payeeBankCorrAcc</w:t>
            </w:r>
          </w:p>
        </w:tc>
        <w:tc>
          <w:tcPr>
            <w:tcW w:w="1272" w:type="dxa"/>
            <w:vAlign w:val="center"/>
          </w:tcPr>
          <w:p w14:paraId="546302D3" w14:textId="77777777" w:rsidR="00055F3F" w:rsidRPr="00395F6B" w:rsidRDefault="00055F3F" w:rsidP="00810212">
            <w:pPr>
              <w:pStyle w:val="afa"/>
            </w:pPr>
          </w:p>
        </w:tc>
        <w:tc>
          <w:tcPr>
            <w:tcW w:w="1417" w:type="dxa"/>
            <w:vAlign w:val="center"/>
          </w:tcPr>
          <w:p w14:paraId="75702CB8" w14:textId="77777777" w:rsidR="00055F3F" w:rsidRDefault="00055F3F" w:rsidP="00810212">
            <w:pPr>
              <w:pStyle w:val="afa"/>
            </w:pPr>
          </w:p>
        </w:tc>
        <w:tc>
          <w:tcPr>
            <w:tcW w:w="1411" w:type="dxa"/>
            <w:vAlign w:val="center"/>
          </w:tcPr>
          <w:p w14:paraId="6B708767" w14:textId="77777777" w:rsidR="00055F3F" w:rsidRDefault="00055F3F" w:rsidP="00810212">
            <w:pPr>
              <w:pStyle w:val="afa"/>
              <w:spacing w:beforeLines="40" w:before="96" w:afterLines="40" w:after="96"/>
            </w:pPr>
            <w:r>
              <w:t>Корсчет банка получателя</w:t>
            </w:r>
          </w:p>
        </w:tc>
        <w:tc>
          <w:tcPr>
            <w:tcW w:w="999" w:type="dxa"/>
            <w:gridSpan w:val="2"/>
            <w:vAlign w:val="center"/>
          </w:tcPr>
          <w:p w14:paraId="57075E4C" w14:textId="77777777" w:rsidR="00055F3F" w:rsidRDefault="00055F3F" w:rsidP="00810212">
            <w:pPr>
              <w:pStyle w:val="afa"/>
            </w:pPr>
          </w:p>
        </w:tc>
      </w:tr>
      <w:tr w:rsidR="00055F3F" w14:paraId="5D22E064" w14:textId="77777777" w:rsidTr="00A40BA6">
        <w:trPr>
          <w:cantSplit/>
        </w:trPr>
        <w:tc>
          <w:tcPr>
            <w:tcW w:w="568" w:type="dxa"/>
            <w:vAlign w:val="center"/>
          </w:tcPr>
          <w:p w14:paraId="73E6BBE9" w14:textId="77777777" w:rsidR="00055F3F" w:rsidRDefault="00055F3F" w:rsidP="00650D72">
            <w:pPr>
              <w:pStyle w:val="afa"/>
              <w:numPr>
                <w:ilvl w:val="0"/>
                <w:numId w:val="37"/>
              </w:numPr>
              <w:rPr>
                <w:rStyle w:val="af9"/>
              </w:rPr>
            </w:pPr>
          </w:p>
        </w:tc>
        <w:tc>
          <w:tcPr>
            <w:tcW w:w="1276" w:type="dxa"/>
            <w:vAlign w:val="center"/>
          </w:tcPr>
          <w:p w14:paraId="75C3D5F3" w14:textId="77777777" w:rsidR="00055F3F" w:rsidRPr="00055F3F" w:rsidRDefault="00055F3F" w:rsidP="00810212">
            <w:pPr>
              <w:pStyle w:val="afa"/>
              <w:spacing w:beforeLines="40" w:before="96" w:afterLines="40" w:after="96"/>
            </w:pPr>
            <w:r w:rsidRPr="00055F3F">
              <w:t>Вид операции</w:t>
            </w:r>
          </w:p>
        </w:tc>
        <w:tc>
          <w:tcPr>
            <w:tcW w:w="849" w:type="dxa"/>
          </w:tcPr>
          <w:p w14:paraId="74F3B24D"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440C2AE2" w14:textId="404D3B8A" w:rsidR="00055F3F" w:rsidRDefault="00055F3F" w:rsidP="0038127D">
            <w:pPr>
              <w:pStyle w:val="afa"/>
            </w:pPr>
            <w:r>
              <w:t>1</w:t>
            </w:r>
            <w:del w:id="5102" w:author="Беликова Маргарита Николаевна" w:date="2018-09-28T13:09:00Z">
              <w:r w:rsidDel="0038127D">
                <w:delText>7</w:delText>
              </w:r>
            </w:del>
            <w:ins w:id="5103" w:author="Беликова Маргарита Николаевна" w:date="2018-09-28T13:09:00Z">
              <w:r w:rsidR="0038127D">
                <w:t>8</w:t>
              </w:r>
            </w:ins>
          </w:p>
        </w:tc>
        <w:tc>
          <w:tcPr>
            <w:tcW w:w="1280" w:type="dxa"/>
            <w:vAlign w:val="center"/>
          </w:tcPr>
          <w:p w14:paraId="21D60422" w14:textId="77777777" w:rsidR="00055F3F" w:rsidRPr="00FB04DD" w:rsidRDefault="00055F3F" w:rsidP="00810212">
            <w:pPr>
              <w:pStyle w:val="afa"/>
              <w:rPr>
                <w:caps/>
                <w:lang w:val="en-US"/>
              </w:rPr>
            </w:pPr>
            <w:r w:rsidRPr="00C10D81">
              <w:rPr>
                <w:caps/>
                <w:lang w:val="en-US"/>
              </w:rPr>
              <w:t>transKind</w:t>
            </w:r>
          </w:p>
        </w:tc>
        <w:tc>
          <w:tcPr>
            <w:tcW w:w="1272" w:type="dxa"/>
            <w:vAlign w:val="center"/>
          </w:tcPr>
          <w:p w14:paraId="2A6952A3" w14:textId="77777777" w:rsidR="00055F3F" w:rsidRPr="00395F6B" w:rsidRDefault="00055F3F" w:rsidP="00810212">
            <w:pPr>
              <w:pStyle w:val="afa"/>
            </w:pPr>
          </w:p>
        </w:tc>
        <w:tc>
          <w:tcPr>
            <w:tcW w:w="1417" w:type="dxa"/>
            <w:vAlign w:val="center"/>
          </w:tcPr>
          <w:p w14:paraId="2593F93B" w14:textId="77777777" w:rsidR="00055F3F" w:rsidRDefault="00055F3F" w:rsidP="00810212">
            <w:pPr>
              <w:pStyle w:val="afa"/>
            </w:pPr>
          </w:p>
        </w:tc>
        <w:tc>
          <w:tcPr>
            <w:tcW w:w="1411" w:type="dxa"/>
            <w:vAlign w:val="center"/>
          </w:tcPr>
          <w:p w14:paraId="38CD00E2" w14:textId="77777777" w:rsidR="00055F3F" w:rsidRDefault="00055F3F" w:rsidP="00810212">
            <w:pPr>
              <w:pStyle w:val="afa"/>
              <w:spacing w:beforeLines="40" w:before="96" w:afterLines="40" w:after="96"/>
            </w:pPr>
            <w:r w:rsidRPr="00EA3070">
              <w:t>Вид операции</w:t>
            </w:r>
          </w:p>
        </w:tc>
        <w:tc>
          <w:tcPr>
            <w:tcW w:w="999" w:type="dxa"/>
            <w:gridSpan w:val="2"/>
            <w:vAlign w:val="center"/>
          </w:tcPr>
          <w:p w14:paraId="2BA7BDA3" w14:textId="77777777" w:rsidR="00055F3F" w:rsidRDefault="00055F3F" w:rsidP="00810212">
            <w:pPr>
              <w:pStyle w:val="afa"/>
            </w:pPr>
          </w:p>
        </w:tc>
      </w:tr>
      <w:tr w:rsidR="00055F3F" w14:paraId="4339604C" w14:textId="77777777" w:rsidTr="00A40BA6">
        <w:trPr>
          <w:cantSplit/>
        </w:trPr>
        <w:tc>
          <w:tcPr>
            <w:tcW w:w="568" w:type="dxa"/>
            <w:vAlign w:val="center"/>
          </w:tcPr>
          <w:p w14:paraId="1E0755CA" w14:textId="77777777" w:rsidR="00055F3F" w:rsidRDefault="00055F3F" w:rsidP="00650D72">
            <w:pPr>
              <w:pStyle w:val="afa"/>
              <w:numPr>
                <w:ilvl w:val="0"/>
                <w:numId w:val="37"/>
              </w:numPr>
              <w:rPr>
                <w:rStyle w:val="af9"/>
              </w:rPr>
            </w:pPr>
          </w:p>
        </w:tc>
        <w:tc>
          <w:tcPr>
            <w:tcW w:w="1276" w:type="dxa"/>
            <w:vAlign w:val="center"/>
          </w:tcPr>
          <w:p w14:paraId="1A72EAB8" w14:textId="77777777" w:rsidR="00055F3F" w:rsidRPr="00055F3F" w:rsidRDefault="00055F3F" w:rsidP="00810212">
            <w:pPr>
              <w:pStyle w:val="afa"/>
              <w:spacing w:beforeLines="40" w:before="96" w:afterLines="40" w:after="96"/>
            </w:pPr>
            <w:r w:rsidRPr="00055F3F">
              <w:t>Очерёдность платежа</w:t>
            </w:r>
          </w:p>
        </w:tc>
        <w:tc>
          <w:tcPr>
            <w:tcW w:w="849" w:type="dxa"/>
          </w:tcPr>
          <w:p w14:paraId="45A3617F"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27E01802" w14:textId="739FE287" w:rsidR="00055F3F" w:rsidRDefault="00055F3F" w:rsidP="0038127D">
            <w:pPr>
              <w:pStyle w:val="afa"/>
            </w:pPr>
            <w:r>
              <w:t>1</w:t>
            </w:r>
            <w:del w:id="5104" w:author="Беликова Маргарита Николаевна" w:date="2018-09-28T13:09:00Z">
              <w:r w:rsidDel="0038127D">
                <w:delText>8</w:delText>
              </w:r>
            </w:del>
            <w:ins w:id="5105" w:author="Беликова Маргарита Николаевна" w:date="2018-09-28T13:09:00Z">
              <w:r w:rsidR="0038127D">
                <w:t>9</w:t>
              </w:r>
            </w:ins>
          </w:p>
        </w:tc>
        <w:tc>
          <w:tcPr>
            <w:tcW w:w="1280" w:type="dxa"/>
            <w:vAlign w:val="center"/>
          </w:tcPr>
          <w:p w14:paraId="5B05DA85" w14:textId="77777777" w:rsidR="00055F3F" w:rsidRPr="00FB04DD" w:rsidRDefault="00055F3F" w:rsidP="00810212">
            <w:pPr>
              <w:pStyle w:val="afa"/>
              <w:rPr>
                <w:caps/>
                <w:lang w:val="en-US"/>
              </w:rPr>
            </w:pPr>
            <w:r w:rsidRPr="00EA3070">
              <w:rPr>
                <w:caps/>
                <w:lang w:val="en-US"/>
              </w:rPr>
              <w:t>paymentOrder</w:t>
            </w:r>
          </w:p>
        </w:tc>
        <w:tc>
          <w:tcPr>
            <w:tcW w:w="1272" w:type="dxa"/>
            <w:vAlign w:val="center"/>
          </w:tcPr>
          <w:p w14:paraId="0A9CF956" w14:textId="77777777" w:rsidR="00055F3F" w:rsidRPr="00395F6B" w:rsidRDefault="00055F3F" w:rsidP="00810212">
            <w:pPr>
              <w:pStyle w:val="afa"/>
            </w:pPr>
          </w:p>
        </w:tc>
        <w:tc>
          <w:tcPr>
            <w:tcW w:w="1417" w:type="dxa"/>
            <w:vAlign w:val="center"/>
          </w:tcPr>
          <w:p w14:paraId="431603A0" w14:textId="77777777" w:rsidR="00055F3F" w:rsidRDefault="00055F3F" w:rsidP="00810212">
            <w:pPr>
              <w:pStyle w:val="afa"/>
            </w:pPr>
          </w:p>
        </w:tc>
        <w:tc>
          <w:tcPr>
            <w:tcW w:w="1411" w:type="dxa"/>
            <w:vAlign w:val="center"/>
          </w:tcPr>
          <w:p w14:paraId="3E95F17C" w14:textId="77777777" w:rsidR="00055F3F" w:rsidRDefault="00055F3F" w:rsidP="00810212">
            <w:pPr>
              <w:pStyle w:val="afa"/>
              <w:spacing w:beforeLines="40" w:before="96" w:afterLines="40" w:after="96"/>
            </w:pPr>
            <w:r w:rsidRPr="00EA3070">
              <w:t>Очерёдность платежа</w:t>
            </w:r>
          </w:p>
        </w:tc>
        <w:tc>
          <w:tcPr>
            <w:tcW w:w="999" w:type="dxa"/>
            <w:gridSpan w:val="2"/>
            <w:vAlign w:val="center"/>
          </w:tcPr>
          <w:p w14:paraId="195DEC27" w14:textId="77777777" w:rsidR="00055F3F" w:rsidRDefault="00055F3F" w:rsidP="00810212">
            <w:pPr>
              <w:pStyle w:val="afa"/>
            </w:pPr>
          </w:p>
        </w:tc>
      </w:tr>
      <w:tr w:rsidR="0010078E" w14:paraId="629E7761" w14:textId="77777777" w:rsidTr="00A40BA6">
        <w:trPr>
          <w:cantSplit/>
          <w:ins w:id="5106" w:author="Беликова Маргарита Николаевна" w:date="2018-09-13T12:28:00Z"/>
        </w:trPr>
        <w:tc>
          <w:tcPr>
            <w:tcW w:w="568" w:type="dxa"/>
            <w:vAlign w:val="center"/>
          </w:tcPr>
          <w:p w14:paraId="79617F2E" w14:textId="77777777" w:rsidR="0010078E" w:rsidRDefault="0010078E" w:rsidP="00650D72">
            <w:pPr>
              <w:pStyle w:val="afa"/>
              <w:numPr>
                <w:ilvl w:val="0"/>
                <w:numId w:val="37"/>
              </w:numPr>
              <w:rPr>
                <w:ins w:id="5107" w:author="Беликова Маргарита Николаевна" w:date="2018-09-13T12:28:00Z"/>
                <w:rStyle w:val="af9"/>
              </w:rPr>
            </w:pPr>
          </w:p>
        </w:tc>
        <w:tc>
          <w:tcPr>
            <w:tcW w:w="1276" w:type="dxa"/>
            <w:vAlign w:val="center"/>
          </w:tcPr>
          <w:p w14:paraId="2C591122" w14:textId="7456AC76" w:rsidR="0010078E" w:rsidRPr="00055F3F" w:rsidRDefault="0010078E" w:rsidP="00810212">
            <w:pPr>
              <w:pStyle w:val="afa"/>
              <w:spacing w:beforeLines="40" w:before="96" w:afterLines="40" w:after="96"/>
              <w:rPr>
                <w:ins w:id="5108" w:author="Беликова Маргарита Николаевна" w:date="2018-09-13T12:28:00Z"/>
              </w:rPr>
            </w:pPr>
            <w:ins w:id="5109" w:author="Беликова Маргарита Николаевна" w:date="2018-09-13T12:28:00Z">
              <w:r>
                <w:t>Рез. поле</w:t>
              </w:r>
            </w:ins>
          </w:p>
        </w:tc>
        <w:tc>
          <w:tcPr>
            <w:tcW w:w="849" w:type="dxa"/>
          </w:tcPr>
          <w:p w14:paraId="6FF2FDEB" w14:textId="1E9BACD3" w:rsidR="0010078E" w:rsidRPr="008A5A8E" w:rsidRDefault="00A40BA6" w:rsidP="00580971">
            <w:pPr>
              <w:pStyle w:val="afa"/>
              <w:spacing w:beforeLines="40" w:before="96" w:afterLines="40" w:after="96"/>
              <w:jc w:val="center"/>
              <w:rPr>
                <w:ins w:id="5110" w:author="Беликова Маргарита Николаевна" w:date="2018-09-13T12:28:00Z"/>
                <w:color w:val="000000"/>
                <w:szCs w:val="20"/>
              </w:rPr>
            </w:pPr>
            <w:ins w:id="5111" w:author="Беликова Маргарита Николаевна" w:date="2018-09-13T12:29:00Z">
              <w:r w:rsidRPr="008A5A8E">
                <w:rPr>
                  <w:color w:val="000000"/>
                  <w:szCs w:val="20"/>
                </w:rPr>
                <w:t>Текстовое поле</w:t>
              </w:r>
            </w:ins>
          </w:p>
        </w:tc>
        <w:tc>
          <w:tcPr>
            <w:tcW w:w="425" w:type="dxa"/>
            <w:vAlign w:val="center"/>
          </w:tcPr>
          <w:p w14:paraId="580425E4" w14:textId="5541D612" w:rsidR="0010078E" w:rsidRDefault="00A40BA6" w:rsidP="00810212">
            <w:pPr>
              <w:pStyle w:val="afa"/>
              <w:rPr>
                <w:ins w:id="5112" w:author="Беликова Маргарита Николаевна" w:date="2018-09-13T12:28:00Z"/>
              </w:rPr>
            </w:pPr>
            <w:ins w:id="5113" w:author="Беликова Маргарита Николаевна" w:date="2018-09-13T12:29:00Z">
              <w:r>
                <w:t>23</w:t>
              </w:r>
            </w:ins>
          </w:p>
        </w:tc>
        <w:tc>
          <w:tcPr>
            <w:tcW w:w="1280" w:type="dxa"/>
            <w:vAlign w:val="center"/>
          </w:tcPr>
          <w:p w14:paraId="322E900B" w14:textId="59BE4BF3" w:rsidR="0010078E" w:rsidRPr="00EA3070" w:rsidRDefault="00A40BA6" w:rsidP="00810212">
            <w:pPr>
              <w:pStyle w:val="afa"/>
              <w:rPr>
                <w:ins w:id="5114" w:author="Беликова Маргарита Николаевна" w:date="2018-09-13T12:28:00Z"/>
                <w:caps/>
                <w:lang w:val="en-US"/>
              </w:rPr>
            </w:pPr>
            <w:ins w:id="5115" w:author="Беликова Маргарита Николаевна" w:date="2018-09-13T12:29:00Z">
              <w:r>
                <w:rPr>
                  <w:caps/>
                  <w:lang w:val="en-US"/>
                </w:rPr>
                <w:t>RESERV23</w:t>
              </w:r>
            </w:ins>
          </w:p>
        </w:tc>
        <w:tc>
          <w:tcPr>
            <w:tcW w:w="1272" w:type="dxa"/>
            <w:vAlign w:val="center"/>
          </w:tcPr>
          <w:p w14:paraId="3F58C545" w14:textId="77777777" w:rsidR="0010078E" w:rsidRPr="00395F6B" w:rsidRDefault="0010078E" w:rsidP="00810212">
            <w:pPr>
              <w:pStyle w:val="afa"/>
              <w:rPr>
                <w:ins w:id="5116" w:author="Беликова Маргарита Николаевна" w:date="2018-09-13T12:28:00Z"/>
              </w:rPr>
            </w:pPr>
          </w:p>
        </w:tc>
        <w:tc>
          <w:tcPr>
            <w:tcW w:w="1417" w:type="dxa"/>
            <w:vAlign w:val="center"/>
          </w:tcPr>
          <w:p w14:paraId="4B94C8A6" w14:textId="77777777" w:rsidR="0010078E" w:rsidRDefault="0010078E" w:rsidP="00810212">
            <w:pPr>
              <w:pStyle w:val="afa"/>
              <w:rPr>
                <w:ins w:id="5117" w:author="Беликова Маргарита Николаевна" w:date="2018-09-13T12:28:00Z"/>
              </w:rPr>
            </w:pPr>
          </w:p>
        </w:tc>
        <w:tc>
          <w:tcPr>
            <w:tcW w:w="1418" w:type="dxa"/>
            <w:gridSpan w:val="2"/>
            <w:vAlign w:val="center"/>
          </w:tcPr>
          <w:p w14:paraId="74749A31" w14:textId="77777777" w:rsidR="0010078E" w:rsidRDefault="00A40BA6" w:rsidP="000E71E0">
            <w:pPr>
              <w:pStyle w:val="afa"/>
              <w:spacing w:beforeLines="40" w:before="96" w:afterLines="40" w:after="96"/>
              <w:rPr>
                <w:ins w:id="5118" w:author="Беликова Маргарита Николаевна" w:date="2018-09-13T12:29:00Z"/>
              </w:rPr>
            </w:pPr>
            <w:ins w:id="5119" w:author="Беликова Маргарита Николаевна" w:date="2018-09-13T12:29:00Z">
              <w:r>
                <w:t>Резервное поле.</w:t>
              </w:r>
            </w:ins>
          </w:p>
          <w:p w14:paraId="1A378699" w14:textId="7FBF7F5E" w:rsidR="00A40BA6" w:rsidRDefault="00A40BA6" w:rsidP="000E71E0">
            <w:pPr>
              <w:pStyle w:val="afa"/>
              <w:spacing w:beforeLines="40" w:before="96" w:afterLines="40" w:after="96"/>
              <w:rPr>
                <w:ins w:id="5120" w:author="Беликова Маргарита Николаевна" w:date="2018-09-13T12:41:00Z"/>
              </w:rPr>
            </w:pPr>
            <w:ins w:id="5121" w:author="Беликова Маргарита Николаевна" w:date="2018-09-13T12:29:00Z">
              <w:r w:rsidRPr="00A40BA6">
                <w:rPr>
                  <w:b/>
                </w:rPr>
                <w:t>ВАЖНО</w:t>
              </w:r>
              <w:r>
                <w:t xml:space="preserve">: отображается только для докумепнтов с ВО: </w:t>
              </w:r>
            </w:ins>
          </w:p>
          <w:p w14:paraId="68980056" w14:textId="77777777" w:rsidR="000E71E0" w:rsidRDefault="000E71E0" w:rsidP="000E71E0">
            <w:pPr>
              <w:pStyle w:val="a"/>
              <w:numPr>
                <w:ilvl w:val="0"/>
                <w:numId w:val="75"/>
              </w:numPr>
              <w:spacing w:after="120" w:line="240" w:lineRule="auto"/>
              <w:ind w:left="0"/>
              <w:contextualSpacing/>
              <w:rPr>
                <w:ins w:id="5122" w:author="Беликова Маргарита Николаевна" w:date="2018-09-13T12:41:00Z"/>
              </w:rPr>
            </w:pPr>
            <w:ins w:id="5123" w:author="Беликова Маргарита Николаевна" w:date="2018-09-13T12:41:00Z">
              <w:r>
                <w:t xml:space="preserve">(01) </w:t>
              </w:r>
              <w:r w:rsidRPr="009F7625">
                <w:t>платёжное поручение</w:t>
              </w:r>
              <w:r>
                <w:t>;</w:t>
              </w:r>
            </w:ins>
          </w:p>
          <w:p w14:paraId="2A51D3DC" w14:textId="77777777" w:rsidR="000E71E0" w:rsidRPr="001721FA" w:rsidRDefault="000E71E0" w:rsidP="000E71E0">
            <w:pPr>
              <w:pStyle w:val="a"/>
              <w:numPr>
                <w:ilvl w:val="0"/>
                <w:numId w:val="75"/>
              </w:numPr>
              <w:spacing w:after="120" w:line="240" w:lineRule="auto"/>
              <w:ind w:left="0"/>
              <w:contextualSpacing/>
              <w:rPr>
                <w:ins w:id="5124" w:author="Беликова Маргарита Николаевна" w:date="2018-09-13T12:41:00Z"/>
              </w:rPr>
            </w:pPr>
            <w:ins w:id="5125" w:author="Беликова Маргарита Николаевна" w:date="2018-09-13T12:41:00Z">
              <w:r w:rsidRPr="00F314EE">
                <w:t>(02) платёжное требование;</w:t>
              </w:r>
            </w:ins>
          </w:p>
          <w:p w14:paraId="203978FD" w14:textId="77777777" w:rsidR="000E71E0" w:rsidRDefault="000E71E0" w:rsidP="000E71E0">
            <w:pPr>
              <w:pStyle w:val="a"/>
              <w:numPr>
                <w:ilvl w:val="0"/>
                <w:numId w:val="75"/>
              </w:numPr>
              <w:spacing w:after="120" w:line="240" w:lineRule="auto"/>
              <w:ind w:left="0"/>
              <w:contextualSpacing/>
              <w:rPr>
                <w:ins w:id="5126" w:author="Беликова Маргарита Николаевна" w:date="2018-09-13T12:41:00Z"/>
              </w:rPr>
            </w:pPr>
            <w:ins w:id="5127" w:author="Беликова Маргарита Николаевна" w:date="2018-09-13T12:41:00Z">
              <w:r>
                <w:t xml:space="preserve">(06) </w:t>
              </w:r>
              <w:r w:rsidRPr="00CA3BE9">
                <w:t>инкассовое поручение</w:t>
              </w:r>
              <w:r>
                <w:t>;</w:t>
              </w:r>
            </w:ins>
          </w:p>
          <w:p w14:paraId="70863B25" w14:textId="6BCA334B" w:rsidR="000E71E0" w:rsidRDefault="000E71E0" w:rsidP="000E71E0">
            <w:pPr>
              <w:pStyle w:val="a"/>
              <w:numPr>
                <w:ilvl w:val="0"/>
                <w:numId w:val="75"/>
              </w:numPr>
              <w:spacing w:after="120" w:line="240" w:lineRule="auto"/>
              <w:ind w:left="0"/>
              <w:contextualSpacing/>
              <w:rPr>
                <w:ins w:id="5128" w:author="Беликова Маргарита Николаевна" w:date="2018-09-13T12:30:00Z"/>
              </w:rPr>
            </w:pPr>
            <w:ins w:id="5129" w:author="Беликова Маргарита Николаевна" w:date="2018-09-13T12:41:00Z">
              <w:r>
                <w:t>(</w:t>
              </w:r>
              <w:r w:rsidRPr="004E47C7">
                <w:t xml:space="preserve">16) </w:t>
              </w:r>
              <w:r w:rsidRPr="009F7625">
                <w:t>платёжный орд</w:t>
              </w:r>
              <w:r>
                <w:t>е</w:t>
              </w:r>
              <w:r w:rsidRPr="009F7625">
                <w:t>р</w:t>
              </w:r>
              <w:r>
                <w:t>;</w:t>
              </w:r>
            </w:ins>
          </w:p>
          <w:p w14:paraId="53018F5B" w14:textId="201E7C7C" w:rsidR="00A40BA6" w:rsidRPr="00A40BA6" w:rsidRDefault="00A40BA6" w:rsidP="000E71E0">
            <w:pPr>
              <w:pStyle w:val="32"/>
              <w:ind w:left="0" w:right="-7" w:firstLine="0"/>
              <w:rPr>
                <w:ins w:id="5130" w:author="Беликова Маргарита Николаевна" w:date="2018-09-13T12:30:00Z"/>
                <w:rFonts w:ascii="Arial" w:hAnsi="Arial" w:cs="Arial"/>
                <w:sz w:val="16"/>
                <w:szCs w:val="16"/>
              </w:rPr>
            </w:pPr>
            <w:ins w:id="5131" w:author="Беликова Маргарита Николаевна" w:date="2018-09-13T12:30:00Z">
              <w:r w:rsidRPr="00A40BA6">
                <w:rPr>
                  <w:rFonts w:ascii="Arial" w:hAnsi="Arial" w:cs="Arial"/>
                  <w:sz w:val="16"/>
                  <w:szCs w:val="16"/>
                </w:rPr>
                <w:t xml:space="preserve">Поле должно отображаться на визуальной форме документов, </w:t>
              </w:r>
            </w:ins>
            <w:ins w:id="5132" w:author="Беликова Маргарита Николаевна" w:date="2018-09-27T11:16:00Z">
              <w:r w:rsidR="00FD2B71">
                <w:rPr>
                  <w:rFonts w:ascii="Arial" w:hAnsi="Arial" w:cs="Arial"/>
                  <w:sz w:val="16"/>
                  <w:szCs w:val="16"/>
                </w:rPr>
                <w:t xml:space="preserve">если текущая </w:t>
              </w:r>
            </w:ins>
            <w:ins w:id="5133" w:author="Беликова Маргарита Николаевна" w:date="2018-09-13T12:30:00Z">
              <w:r w:rsidRPr="00A40BA6">
                <w:rPr>
                  <w:rFonts w:ascii="Arial" w:hAnsi="Arial" w:cs="Arial"/>
                  <w:sz w:val="16"/>
                  <w:szCs w:val="16"/>
                </w:rPr>
                <w:t>дата более или равна дате из настроки конфигурации «Даты вступления в силу изменений в законодательстве. Дата вступления в силу изменений 383-П, 2018 (Рез.поле 23)».</w:t>
              </w:r>
            </w:ins>
          </w:p>
          <w:p w14:paraId="25E26751" w14:textId="5E8B147C" w:rsidR="00A40BA6" w:rsidRPr="00A40BA6" w:rsidRDefault="00A40BA6" w:rsidP="000E71E0">
            <w:pPr>
              <w:pStyle w:val="afa"/>
              <w:spacing w:beforeLines="40" w:before="96" w:afterLines="40" w:after="96"/>
              <w:rPr>
                <w:ins w:id="5134" w:author="Беликова Маргарита Николаевна" w:date="2018-09-13T12:28:00Z"/>
              </w:rPr>
            </w:pPr>
          </w:p>
        </w:tc>
        <w:tc>
          <w:tcPr>
            <w:tcW w:w="992" w:type="dxa"/>
            <w:vAlign w:val="center"/>
          </w:tcPr>
          <w:p w14:paraId="79A24E30" w14:textId="77777777" w:rsidR="0010078E" w:rsidRDefault="0010078E" w:rsidP="000E71E0">
            <w:pPr>
              <w:pStyle w:val="afa"/>
              <w:rPr>
                <w:ins w:id="5135" w:author="Беликова Маргарита Николаевна" w:date="2018-09-13T12:28:00Z"/>
              </w:rPr>
            </w:pPr>
          </w:p>
        </w:tc>
      </w:tr>
      <w:tr w:rsidR="00055F3F" w14:paraId="2C18AF89" w14:textId="77777777" w:rsidTr="00A40BA6">
        <w:trPr>
          <w:cantSplit/>
        </w:trPr>
        <w:tc>
          <w:tcPr>
            <w:tcW w:w="568" w:type="dxa"/>
            <w:vAlign w:val="center"/>
          </w:tcPr>
          <w:p w14:paraId="0B300C12" w14:textId="5F336DA0" w:rsidR="00055F3F" w:rsidRDefault="00055F3F" w:rsidP="00650D72">
            <w:pPr>
              <w:pStyle w:val="afa"/>
              <w:numPr>
                <w:ilvl w:val="0"/>
                <w:numId w:val="37"/>
              </w:numPr>
              <w:rPr>
                <w:rStyle w:val="af9"/>
              </w:rPr>
            </w:pPr>
          </w:p>
        </w:tc>
        <w:tc>
          <w:tcPr>
            <w:tcW w:w="1276" w:type="dxa"/>
            <w:vAlign w:val="center"/>
          </w:tcPr>
          <w:p w14:paraId="4D4BB474" w14:textId="77777777" w:rsidR="00055F3F" w:rsidRPr="00055F3F" w:rsidRDefault="00055F3F" w:rsidP="00810212">
            <w:pPr>
              <w:pStyle w:val="afa"/>
              <w:spacing w:beforeLines="40" w:before="96" w:afterLines="40" w:after="96"/>
            </w:pPr>
            <w:r w:rsidRPr="00055F3F">
              <w:t>Назначение платежа</w:t>
            </w:r>
          </w:p>
        </w:tc>
        <w:tc>
          <w:tcPr>
            <w:tcW w:w="849" w:type="dxa"/>
          </w:tcPr>
          <w:p w14:paraId="6C569C88" w14:textId="77777777" w:rsidR="00055F3F" w:rsidRPr="008A5A8E" w:rsidRDefault="00055F3F" w:rsidP="00580971">
            <w:pPr>
              <w:pStyle w:val="afa"/>
              <w:spacing w:beforeLines="40" w:before="96" w:afterLines="40" w:after="96"/>
              <w:jc w:val="center"/>
            </w:pPr>
            <w:r w:rsidRPr="008A5A8E">
              <w:rPr>
                <w:color w:val="000000"/>
                <w:szCs w:val="20"/>
              </w:rPr>
              <w:t>Текстовое поле</w:t>
            </w:r>
          </w:p>
        </w:tc>
        <w:tc>
          <w:tcPr>
            <w:tcW w:w="425" w:type="dxa"/>
            <w:vAlign w:val="center"/>
          </w:tcPr>
          <w:p w14:paraId="51BFF7CE" w14:textId="77777777" w:rsidR="00055F3F" w:rsidRDefault="00055F3F" w:rsidP="00810212">
            <w:pPr>
              <w:pStyle w:val="afa"/>
            </w:pPr>
            <w:r>
              <w:t>19</w:t>
            </w:r>
          </w:p>
        </w:tc>
        <w:tc>
          <w:tcPr>
            <w:tcW w:w="1280" w:type="dxa"/>
            <w:vAlign w:val="center"/>
          </w:tcPr>
          <w:p w14:paraId="4C9270FA" w14:textId="77777777" w:rsidR="00055F3F" w:rsidRPr="00FB04DD" w:rsidRDefault="00055F3F" w:rsidP="00810212">
            <w:pPr>
              <w:pStyle w:val="afa"/>
              <w:rPr>
                <w:caps/>
                <w:lang w:val="en-US"/>
              </w:rPr>
            </w:pPr>
            <w:r w:rsidRPr="00EA3070">
              <w:rPr>
                <w:caps/>
                <w:lang w:val="en-US"/>
              </w:rPr>
              <w:t>purpose</w:t>
            </w:r>
          </w:p>
        </w:tc>
        <w:tc>
          <w:tcPr>
            <w:tcW w:w="1272" w:type="dxa"/>
            <w:vAlign w:val="center"/>
          </w:tcPr>
          <w:p w14:paraId="29050A2D" w14:textId="77777777" w:rsidR="00055F3F" w:rsidRPr="00395F6B" w:rsidRDefault="00055F3F" w:rsidP="00810212">
            <w:pPr>
              <w:pStyle w:val="afa"/>
            </w:pPr>
          </w:p>
        </w:tc>
        <w:tc>
          <w:tcPr>
            <w:tcW w:w="1417" w:type="dxa"/>
            <w:vAlign w:val="center"/>
          </w:tcPr>
          <w:p w14:paraId="416434A4" w14:textId="77777777" w:rsidR="00055F3F" w:rsidRDefault="00055F3F" w:rsidP="00810212">
            <w:pPr>
              <w:pStyle w:val="afa"/>
            </w:pPr>
          </w:p>
        </w:tc>
        <w:tc>
          <w:tcPr>
            <w:tcW w:w="1411" w:type="dxa"/>
            <w:vAlign w:val="center"/>
          </w:tcPr>
          <w:p w14:paraId="3C445EAE" w14:textId="77777777" w:rsidR="00055F3F" w:rsidRDefault="00055F3F" w:rsidP="000E71E0">
            <w:pPr>
              <w:pStyle w:val="afa"/>
              <w:spacing w:beforeLines="40" w:before="96" w:afterLines="40" w:after="96"/>
            </w:pPr>
            <w:r w:rsidRPr="00EA3070">
              <w:t>Назначение платежа</w:t>
            </w:r>
          </w:p>
        </w:tc>
        <w:tc>
          <w:tcPr>
            <w:tcW w:w="999" w:type="dxa"/>
            <w:gridSpan w:val="2"/>
            <w:vAlign w:val="center"/>
          </w:tcPr>
          <w:p w14:paraId="25F110A7" w14:textId="77777777" w:rsidR="00055F3F" w:rsidRDefault="00055F3F" w:rsidP="000E71E0">
            <w:pPr>
              <w:pStyle w:val="afa"/>
            </w:pPr>
          </w:p>
        </w:tc>
      </w:tr>
    </w:tbl>
    <w:p w14:paraId="4A12DE94" w14:textId="77777777" w:rsidR="00416A65" w:rsidRPr="00AE20DC" w:rsidRDefault="00416A65" w:rsidP="00B7668F">
      <w:pPr>
        <w:pStyle w:val="32"/>
      </w:pPr>
    </w:p>
    <w:p w14:paraId="50F1BC5D" w14:textId="77777777" w:rsidR="00055F3F" w:rsidRDefault="00055F3F" w:rsidP="00055F3F">
      <w:pPr>
        <w:pStyle w:val="af6"/>
      </w:pPr>
      <w:bookmarkStart w:id="5136" w:name="_Toc420435069"/>
      <w:bookmarkStart w:id="5137" w:name="_Toc420435565"/>
      <w:bookmarkStart w:id="5138" w:name="_Toc420947020"/>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5139" w:author="Феданкова Любовь Анатольевна" w:date="2019-10-09T12:38:00Z">
        <w:r w:rsidR="00031B2C">
          <w:rPr>
            <w:noProof/>
          </w:rPr>
          <w:t>20</w:t>
        </w:r>
      </w:ins>
      <w:del w:id="5140" w:author="Феданкова Любовь Анатольевна" w:date="2019-10-09T12:38:00Z">
        <w:r w:rsidR="00DB3D2B" w:rsidDel="00031B2C">
          <w:rPr>
            <w:noProof/>
          </w:rPr>
          <w:delText>22</w:delText>
        </w:r>
      </w:del>
      <w:r w:rsidR="00330166">
        <w:rPr>
          <w:noProof/>
        </w:rPr>
        <w:fldChar w:fldCharType="end"/>
      </w:r>
      <w:r>
        <w:t>. Кнопки экранной формы документа «Просмотр записи» на банковской части</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7"/>
        <w:gridCol w:w="1991"/>
        <w:gridCol w:w="2550"/>
        <w:gridCol w:w="1784"/>
        <w:gridCol w:w="2503"/>
      </w:tblGrid>
      <w:tr w:rsidR="00055F3F" w14:paraId="5CF9CACF" w14:textId="77777777" w:rsidTr="00A9749B">
        <w:tc>
          <w:tcPr>
            <w:tcW w:w="817" w:type="dxa"/>
          </w:tcPr>
          <w:p w14:paraId="64D42B80" w14:textId="77777777" w:rsidR="00055F3F" w:rsidRDefault="00055F3F" w:rsidP="00580971">
            <w:pPr>
              <w:pStyle w:val="af8"/>
            </w:pPr>
            <w:r>
              <w:t>№ п/п</w:t>
            </w:r>
          </w:p>
        </w:tc>
        <w:tc>
          <w:tcPr>
            <w:tcW w:w="1991" w:type="dxa"/>
          </w:tcPr>
          <w:p w14:paraId="3A95C709" w14:textId="77777777" w:rsidR="00055F3F" w:rsidRPr="00BC0471" w:rsidRDefault="00055F3F" w:rsidP="00580971">
            <w:pPr>
              <w:pStyle w:val="af8"/>
            </w:pPr>
            <w:r>
              <w:t>Название или иконка</w:t>
            </w:r>
          </w:p>
        </w:tc>
        <w:tc>
          <w:tcPr>
            <w:tcW w:w="2550" w:type="dxa"/>
          </w:tcPr>
          <w:p w14:paraId="1F016F93" w14:textId="77777777" w:rsidR="00055F3F" w:rsidRPr="00BC0471" w:rsidRDefault="00055F3F" w:rsidP="00580971">
            <w:pPr>
              <w:pStyle w:val="af8"/>
            </w:pPr>
            <w:r>
              <w:t>Номер на макете</w:t>
            </w:r>
          </w:p>
        </w:tc>
        <w:tc>
          <w:tcPr>
            <w:tcW w:w="1784" w:type="dxa"/>
          </w:tcPr>
          <w:p w14:paraId="152222F0" w14:textId="77777777" w:rsidR="00055F3F" w:rsidRPr="00BC0471" w:rsidRDefault="00055F3F" w:rsidP="00580971">
            <w:pPr>
              <w:pStyle w:val="af8"/>
            </w:pPr>
            <w:r w:rsidRPr="00BC0471">
              <w:t>Hint</w:t>
            </w:r>
          </w:p>
        </w:tc>
        <w:tc>
          <w:tcPr>
            <w:tcW w:w="2503" w:type="dxa"/>
          </w:tcPr>
          <w:p w14:paraId="59A2FE11" w14:textId="77777777" w:rsidR="00055F3F" w:rsidRDefault="00055F3F" w:rsidP="00580971">
            <w:pPr>
              <w:pStyle w:val="af8"/>
            </w:pPr>
            <w:r>
              <w:t>Бизнес-описание,</w:t>
            </w:r>
            <w:r>
              <w:br/>
              <w:t>ограничения по доступности</w:t>
            </w:r>
          </w:p>
        </w:tc>
      </w:tr>
      <w:tr w:rsidR="00055F3F" w14:paraId="69300F15" w14:textId="77777777" w:rsidTr="00A9749B">
        <w:tc>
          <w:tcPr>
            <w:tcW w:w="817" w:type="dxa"/>
          </w:tcPr>
          <w:p w14:paraId="75E651F8" w14:textId="77777777" w:rsidR="00055F3F" w:rsidRPr="00BC0471" w:rsidRDefault="00055F3F" w:rsidP="00650D72">
            <w:pPr>
              <w:pStyle w:val="afa"/>
              <w:numPr>
                <w:ilvl w:val="0"/>
                <w:numId w:val="49"/>
              </w:numPr>
              <w:rPr>
                <w:rStyle w:val="af9"/>
              </w:rPr>
            </w:pPr>
          </w:p>
        </w:tc>
        <w:tc>
          <w:tcPr>
            <w:tcW w:w="1991" w:type="dxa"/>
          </w:tcPr>
          <w:p w14:paraId="1FE39114" w14:textId="77777777" w:rsidR="00055F3F" w:rsidRDefault="00D60393" w:rsidP="00D60393">
            <w:pPr>
              <w:ind w:right="565" w:firstLine="152"/>
            </w:pPr>
            <w:r>
              <w:rPr>
                <w:noProof/>
              </w:rPr>
              <w:drawing>
                <wp:inline distT="0" distB="0" distL="0" distR="0" wp14:anchorId="5151FAC9" wp14:editId="510EDA98">
                  <wp:extent cx="238158" cy="238158"/>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чать.png"/>
                          <pic:cNvPicPr/>
                        </pic:nvPicPr>
                        <pic:blipFill>
                          <a:blip r:embed="rId48">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tc>
        <w:tc>
          <w:tcPr>
            <w:tcW w:w="2550" w:type="dxa"/>
          </w:tcPr>
          <w:p w14:paraId="78417B03" w14:textId="77777777" w:rsidR="00055F3F" w:rsidRPr="00D60393" w:rsidRDefault="00D60393" w:rsidP="00580971">
            <w:pPr>
              <w:ind w:right="565"/>
              <w:rPr>
                <w:rFonts w:ascii="Arial" w:hAnsi="Arial" w:cs="Arial"/>
                <w:sz w:val="16"/>
                <w:szCs w:val="16"/>
              </w:rPr>
            </w:pPr>
            <w:r w:rsidRPr="00D60393">
              <w:rPr>
                <w:rFonts w:ascii="Arial" w:hAnsi="Arial" w:cs="Arial"/>
                <w:sz w:val="16"/>
                <w:szCs w:val="16"/>
              </w:rPr>
              <w:t>21</w:t>
            </w:r>
          </w:p>
        </w:tc>
        <w:tc>
          <w:tcPr>
            <w:tcW w:w="1784" w:type="dxa"/>
          </w:tcPr>
          <w:p w14:paraId="03191EA0" w14:textId="77777777" w:rsidR="00055F3F" w:rsidRPr="00D60393" w:rsidRDefault="00D60393" w:rsidP="00D60393">
            <w:pPr>
              <w:ind w:left="0" w:firstLine="0"/>
              <w:rPr>
                <w:rFonts w:ascii="Arial" w:hAnsi="Arial" w:cs="Arial"/>
                <w:sz w:val="16"/>
                <w:szCs w:val="16"/>
              </w:rPr>
            </w:pPr>
            <w:r w:rsidRPr="00D60393">
              <w:rPr>
                <w:rFonts w:ascii="Arial" w:hAnsi="Arial" w:cs="Arial"/>
                <w:sz w:val="16"/>
                <w:szCs w:val="16"/>
              </w:rPr>
              <w:t>Печать отчета</w:t>
            </w:r>
          </w:p>
        </w:tc>
        <w:tc>
          <w:tcPr>
            <w:tcW w:w="2503" w:type="dxa"/>
          </w:tcPr>
          <w:p w14:paraId="75B88F67" w14:textId="77777777" w:rsidR="00055F3F" w:rsidRDefault="00EF57F5" w:rsidP="00D60393">
            <w:pPr>
              <w:ind w:left="0" w:firstLine="0"/>
              <w:rPr>
                <w:rFonts w:ascii="Arial" w:hAnsi="Arial" w:cs="Arial"/>
                <w:sz w:val="16"/>
                <w:szCs w:val="16"/>
              </w:rPr>
            </w:pPr>
            <w:r>
              <w:rPr>
                <w:rFonts w:ascii="Arial" w:hAnsi="Arial" w:cs="Arial"/>
                <w:sz w:val="16"/>
                <w:szCs w:val="16"/>
              </w:rPr>
              <w:t>Печать документа. При нажатии на кнопку открывается</w:t>
            </w:r>
            <w:r w:rsidR="00CF6B1B">
              <w:rPr>
                <w:rFonts w:ascii="Arial" w:hAnsi="Arial" w:cs="Arial"/>
                <w:sz w:val="16"/>
                <w:szCs w:val="16"/>
              </w:rPr>
              <w:t xml:space="preserve"> список возможных действий:</w:t>
            </w:r>
          </w:p>
          <w:p w14:paraId="446253DD" w14:textId="77777777" w:rsidR="003A32DD" w:rsidRPr="00CF6B1B" w:rsidRDefault="003A32DD"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Печать документа в </w:t>
            </w:r>
            <w:r w:rsidRPr="00CF6B1B">
              <w:rPr>
                <w:rFonts w:ascii="Arial" w:hAnsi="Arial" w:cs="Arial"/>
                <w:sz w:val="16"/>
                <w:szCs w:val="16"/>
                <w:lang w:val="en-US"/>
              </w:rPr>
              <w:t>PDF</w:t>
            </w:r>
            <w:r>
              <w:rPr>
                <w:rFonts w:ascii="Arial" w:hAnsi="Arial" w:cs="Arial"/>
                <w:sz w:val="16"/>
                <w:szCs w:val="16"/>
              </w:rPr>
              <w:t xml:space="preserve"> (при выборе данного действия в новой вкладке открывается печатная форма документа в формате</w:t>
            </w:r>
            <w:r w:rsidRPr="00CF6B1B">
              <w:rPr>
                <w:rFonts w:ascii="Arial" w:hAnsi="Arial" w:cs="Arial"/>
                <w:sz w:val="16"/>
                <w:szCs w:val="16"/>
              </w:rPr>
              <w:t xml:space="preserve"> </w:t>
            </w:r>
            <w:r w:rsidRPr="00CF6B1B">
              <w:rPr>
                <w:rFonts w:ascii="Arial" w:hAnsi="Arial" w:cs="Arial"/>
                <w:sz w:val="16"/>
                <w:szCs w:val="16"/>
                <w:lang w:val="en-US"/>
              </w:rPr>
              <w:t>PDF</w:t>
            </w:r>
            <w:r>
              <w:rPr>
                <w:rFonts w:ascii="Arial" w:hAnsi="Arial" w:cs="Arial"/>
                <w:sz w:val="16"/>
                <w:szCs w:val="16"/>
              </w:rPr>
              <w:t>)</w:t>
            </w:r>
          </w:p>
          <w:p w14:paraId="0B380FFE" w14:textId="77777777" w:rsidR="003A32DD" w:rsidRPr="00CF6B1B" w:rsidRDefault="003A32DD"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Экспортировать документ в </w:t>
            </w:r>
            <w:r w:rsidRPr="00CF6B1B">
              <w:rPr>
                <w:rFonts w:ascii="Arial" w:hAnsi="Arial" w:cs="Arial"/>
                <w:sz w:val="16"/>
                <w:szCs w:val="16"/>
                <w:lang w:val="en-US"/>
              </w:rPr>
              <w:t>RTF</w:t>
            </w:r>
            <w:r>
              <w:rPr>
                <w:rFonts w:ascii="Arial" w:hAnsi="Arial" w:cs="Arial"/>
                <w:sz w:val="16"/>
                <w:szCs w:val="16"/>
              </w:rPr>
              <w:t xml:space="preserve"> (при выборе данного действия документ скачивается в формате </w:t>
            </w:r>
            <w:r>
              <w:rPr>
                <w:rFonts w:ascii="Arial" w:hAnsi="Arial" w:cs="Arial"/>
                <w:sz w:val="16"/>
                <w:szCs w:val="16"/>
                <w:lang w:val="en-US"/>
              </w:rPr>
              <w:t>RTF</w:t>
            </w:r>
            <w:r>
              <w:rPr>
                <w:rFonts w:ascii="Arial" w:hAnsi="Arial" w:cs="Arial"/>
                <w:sz w:val="16"/>
                <w:szCs w:val="16"/>
              </w:rPr>
              <w:t>)</w:t>
            </w:r>
          </w:p>
          <w:p w14:paraId="00CA3A6D" w14:textId="77777777" w:rsidR="00CF6B1B" w:rsidRPr="003A32DD" w:rsidRDefault="003A32DD"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Экспортировать документ в </w:t>
            </w:r>
            <w:r w:rsidRPr="00CF6B1B">
              <w:rPr>
                <w:rFonts w:ascii="Arial" w:hAnsi="Arial" w:cs="Arial"/>
                <w:sz w:val="16"/>
                <w:szCs w:val="16"/>
                <w:lang w:val="en-US"/>
              </w:rPr>
              <w:t>XLS</w:t>
            </w:r>
            <w:r>
              <w:rPr>
                <w:rFonts w:ascii="Arial" w:hAnsi="Arial" w:cs="Arial"/>
                <w:sz w:val="16"/>
                <w:szCs w:val="16"/>
              </w:rPr>
              <w:t xml:space="preserve"> (при выборе данного действия документ скачивается в формате </w:t>
            </w:r>
            <w:r>
              <w:rPr>
                <w:rFonts w:ascii="Arial" w:hAnsi="Arial" w:cs="Arial"/>
                <w:sz w:val="16"/>
                <w:szCs w:val="16"/>
                <w:lang w:val="en-US"/>
              </w:rPr>
              <w:t>XLS</w:t>
            </w:r>
            <w:r>
              <w:rPr>
                <w:rFonts w:ascii="Arial" w:hAnsi="Arial" w:cs="Arial"/>
                <w:sz w:val="16"/>
                <w:szCs w:val="16"/>
              </w:rPr>
              <w:t>)</w:t>
            </w:r>
          </w:p>
        </w:tc>
      </w:tr>
      <w:tr w:rsidR="00055F3F" w14:paraId="4C255C40" w14:textId="77777777" w:rsidTr="00A9749B">
        <w:tc>
          <w:tcPr>
            <w:tcW w:w="817" w:type="dxa"/>
          </w:tcPr>
          <w:p w14:paraId="73BF8E44" w14:textId="77777777" w:rsidR="00055F3F" w:rsidRPr="00BC0471" w:rsidRDefault="00055F3F" w:rsidP="00650D72">
            <w:pPr>
              <w:pStyle w:val="afa"/>
              <w:numPr>
                <w:ilvl w:val="0"/>
                <w:numId w:val="49"/>
              </w:numPr>
              <w:rPr>
                <w:rStyle w:val="af9"/>
              </w:rPr>
            </w:pPr>
          </w:p>
        </w:tc>
        <w:tc>
          <w:tcPr>
            <w:tcW w:w="1991" w:type="dxa"/>
          </w:tcPr>
          <w:p w14:paraId="16C1B2C1" w14:textId="77777777" w:rsidR="00055F3F" w:rsidRDefault="00D60393" w:rsidP="00D60393">
            <w:pPr>
              <w:ind w:right="565" w:firstLine="152"/>
            </w:pPr>
            <w:r>
              <w:rPr>
                <w:noProof/>
              </w:rPr>
              <w:drawing>
                <wp:inline distT="0" distB="0" distL="0" distR="0" wp14:anchorId="41E4D06F" wp14:editId="021D1CA7">
                  <wp:extent cx="552381" cy="219048"/>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2381" cy="219048"/>
                          </a:xfrm>
                          <a:prstGeom prst="rect">
                            <a:avLst/>
                          </a:prstGeom>
                        </pic:spPr>
                      </pic:pic>
                    </a:graphicData>
                  </a:graphic>
                </wp:inline>
              </w:drawing>
            </w:r>
          </w:p>
        </w:tc>
        <w:tc>
          <w:tcPr>
            <w:tcW w:w="2550" w:type="dxa"/>
          </w:tcPr>
          <w:p w14:paraId="1FF346E5" w14:textId="77777777" w:rsidR="00055F3F" w:rsidRPr="00D60393" w:rsidRDefault="00D60393" w:rsidP="00580971">
            <w:pPr>
              <w:ind w:right="565"/>
              <w:rPr>
                <w:rFonts w:ascii="Arial" w:hAnsi="Arial" w:cs="Arial"/>
                <w:sz w:val="16"/>
                <w:szCs w:val="16"/>
              </w:rPr>
            </w:pPr>
            <w:r w:rsidRPr="00D60393">
              <w:rPr>
                <w:rFonts w:ascii="Arial" w:hAnsi="Arial" w:cs="Arial"/>
                <w:sz w:val="16"/>
                <w:szCs w:val="16"/>
              </w:rPr>
              <w:t>22</w:t>
            </w:r>
          </w:p>
        </w:tc>
        <w:tc>
          <w:tcPr>
            <w:tcW w:w="1784" w:type="dxa"/>
          </w:tcPr>
          <w:p w14:paraId="52F37C2F" w14:textId="77777777" w:rsidR="00055F3F" w:rsidRPr="00D60393" w:rsidRDefault="00055F3F" w:rsidP="00D60393">
            <w:pPr>
              <w:ind w:left="0" w:firstLine="0"/>
              <w:rPr>
                <w:rFonts w:ascii="Arial" w:hAnsi="Arial" w:cs="Arial"/>
                <w:sz w:val="16"/>
                <w:szCs w:val="16"/>
              </w:rPr>
            </w:pPr>
          </w:p>
        </w:tc>
        <w:tc>
          <w:tcPr>
            <w:tcW w:w="2503" w:type="dxa"/>
          </w:tcPr>
          <w:p w14:paraId="61EFEB5E" w14:textId="77777777" w:rsidR="00055F3F" w:rsidRPr="00D60393" w:rsidRDefault="000C7493" w:rsidP="00D60393">
            <w:pPr>
              <w:ind w:left="0" w:firstLine="0"/>
              <w:rPr>
                <w:rFonts w:ascii="Arial" w:hAnsi="Arial" w:cs="Arial"/>
                <w:sz w:val="16"/>
                <w:szCs w:val="16"/>
              </w:rPr>
            </w:pPr>
            <w:r>
              <w:rPr>
                <w:rFonts w:ascii="Arial" w:hAnsi="Arial" w:cs="Arial"/>
                <w:sz w:val="16"/>
                <w:szCs w:val="16"/>
              </w:rPr>
              <w:t xml:space="preserve">Закрытие просмотра записи. Кнопка активна по умолчанию. При нажатии на кнопку закрывается экранная форма «Просмотр записи» и отображается экранная форма «Выписки» </w:t>
            </w:r>
          </w:p>
        </w:tc>
      </w:tr>
    </w:tbl>
    <w:p w14:paraId="67512051" w14:textId="77777777" w:rsidR="00860D29" w:rsidRDefault="00860D29" w:rsidP="00860D29">
      <w:pPr>
        <w:pStyle w:val="32"/>
        <w:ind w:left="426" w:firstLine="0"/>
      </w:pPr>
      <w:r>
        <w:t>На визуальной форме просмотра записи по документам с видом операции «01»- платежное поручение и «16» - платежный ордер, если дата документа (или при ее отсутствии – дата создания документа) больше или равна дате из настройки конфигурации «</w:t>
      </w:r>
      <w:r w:rsidRPr="005731D5">
        <w:t>Дата вступления в силу изменений в 383-П (2017 г.</w:t>
      </w:r>
      <w:r>
        <w:t>)» также должно отображаться поле «Код выплат» (без метки). Макеты визуальных форм с изменениями представлены на рисунках ниже. Код выплат должно заполняться из атрибута сущности «</w:t>
      </w:r>
      <w:r w:rsidRPr="002B5D78">
        <w:t>SBNS_RURSTATEMENT_OPER.CHARGETYPE</w:t>
      </w:r>
      <w:r>
        <w:t>».</w:t>
      </w:r>
    </w:p>
    <w:p w14:paraId="420625CE" w14:textId="77777777" w:rsidR="00B22DA7" w:rsidRDefault="00B22DA7" w:rsidP="00860D29">
      <w:pPr>
        <w:pStyle w:val="32"/>
        <w:ind w:left="426" w:firstLine="0"/>
        <w:rPr>
          <w:ins w:id="5141" w:author="Беликова Маргарита Николаевна" w:date="2018-09-13T11:08:00Z"/>
        </w:rPr>
      </w:pPr>
    </w:p>
    <w:p w14:paraId="1BD8539A" w14:textId="7E1D1C18" w:rsidR="00557CE8" w:rsidRDefault="00B22DA7" w:rsidP="00860D29">
      <w:pPr>
        <w:pStyle w:val="32"/>
        <w:ind w:left="426" w:firstLine="0"/>
        <w:rPr>
          <w:ins w:id="5142" w:author="Беликова Маргарита Николаевна" w:date="2018-09-13T11:13:00Z"/>
        </w:rPr>
      </w:pPr>
      <w:ins w:id="5143" w:author="Беликова Маргарита Николаевна" w:date="2018-09-13T11:08:00Z">
        <w:r>
          <w:t xml:space="preserve"> В</w:t>
        </w:r>
      </w:ins>
      <w:ins w:id="5144" w:author="Беликова Маргарита Николаевна" w:date="2018-09-13T11:09:00Z">
        <w:r>
          <w:t xml:space="preserve"> </w:t>
        </w:r>
      </w:ins>
      <w:ins w:id="5145" w:author="Беликова Маргарита Николаевна" w:date="2018-09-13T11:08:00Z">
        <w:r>
          <w:t>рамка</w:t>
        </w:r>
      </w:ins>
      <w:ins w:id="5146" w:author="Беликова Маргарита Николаевна" w:date="2018-09-13T11:09:00Z">
        <w:r>
          <w:t>х доработок по 383-П (2018г.) на визуальных формах просмотра документов выписки</w:t>
        </w:r>
      </w:ins>
      <w:ins w:id="5147" w:author="Беликова Маргарита Николаевна" w:date="2018-09-13T11:13:00Z">
        <w:r w:rsidR="00557CE8">
          <w:t xml:space="preserve"> с </w:t>
        </w:r>
      </w:ins>
      <w:ins w:id="5148" w:author="Беликова Маргарита Николаевна" w:date="2018-09-13T11:14:00Z">
        <w:r w:rsidR="00557CE8">
          <w:t>видами операций</w:t>
        </w:r>
      </w:ins>
      <w:ins w:id="5149" w:author="Беликова Маргарита Николаевна" w:date="2018-09-13T11:13:00Z">
        <w:r w:rsidR="00557CE8">
          <w:t>:</w:t>
        </w:r>
      </w:ins>
    </w:p>
    <w:p w14:paraId="540CC9F9" w14:textId="77777777" w:rsidR="00557CE8" w:rsidRDefault="00557CE8" w:rsidP="00557CE8">
      <w:pPr>
        <w:pStyle w:val="a"/>
        <w:numPr>
          <w:ilvl w:val="0"/>
          <w:numId w:val="75"/>
        </w:numPr>
        <w:spacing w:after="120" w:line="240" w:lineRule="auto"/>
        <w:contextualSpacing/>
        <w:rPr>
          <w:ins w:id="5150" w:author="Беликова Маргарита Николаевна" w:date="2018-09-13T11:20:00Z"/>
        </w:rPr>
      </w:pPr>
      <w:ins w:id="5151" w:author="Беликова Маргарита Николаевна" w:date="2018-09-13T11:20:00Z">
        <w:r>
          <w:t xml:space="preserve">(01) </w:t>
        </w:r>
        <w:r w:rsidRPr="009F7625">
          <w:t>платёжное поручение</w:t>
        </w:r>
        <w:r>
          <w:t>;</w:t>
        </w:r>
      </w:ins>
    </w:p>
    <w:p w14:paraId="09AD3080" w14:textId="77777777" w:rsidR="00557CE8" w:rsidRPr="001721FA" w:rsidRDefault="00557CE8" w:rsidP="00557CE8">
      <w:pPr>
        <w:pStyle w:val="a"/>
        <w:numPr>
          <w:ilvl w:val="0"/>
          <w:numId w:val="75"/>
        </w:numPr>
        <w:spacing w:after="120" w:line="240" w:lineRule="auto"/>
        <w:contextualSpacing/>
        <w:rPr>
          <w:ins w:id="5152" w:author="Беликова Маргарита Николаевна" w:date="2018-09-13T11:20:00Z"/>
        </w:rPr>
      </w:pPr>
      <w:ins w:id="5153" w:author="Беликова Маргарита Николаевна" w:date="2018-09-13T11:20:00Z">
        <w:r w:rsidRPr="00F314EE">
          <w:t>(02) платёжное требование;</w:t>
        </w:r>
      </w:ins>
    </w:p>
    <w:p w14:paraId="13EB8B55" w14:textId="550ABE48" w:rsidR="00557CE8" w:rsidRDefault="00557CE8" w:rsidP="00557CE8">
      <w:pPr>
        <w:pStyle w:val="a"/>
        <w:numPr>
          <w:ilvl w:val="0"/>
          <w:numId w:val="75"/>
        </w:numPr>
        <w:spacing w:after="120" w:line="240" w:lineRule="auto"/>
        <w:contextualSpacing/>
        <w:rPr>
          <w:ins w:id="5154" w:author="Беликова Маргарита Николаевна" w:date="2018-09-13T11:20:00Z"/>
        </w:rPr>
      </w:pPr>
      <w:ins w:id="5155" w:author="Беликова Маргарита Николаевна" w:date="2018-09-13T11:20:00Z">
        <w:r>
          <w:t xml:space="preserve">(06) </w:t>
        </w:r>
        <w:r w:rsidRPr="00CA3BE9">
          <w:t>инкассовое поручение</w:t>
        </w:r>
        <w:r>
          <w:t>;</w:t>
        </w:r>
      </w:ins>
    </w:p>
    <w:p w14:paraId="4E4CF5A6" w14:textId="77777777" w:rsidR="00557CE8" w:rsidRDefault="00557CE8" w:rsidP="00557CE8">
      <w:pPr>
        <w:pStyle w:val="a"/>
        <w:numPr>
          <w:ilvl w:val="0"/>
          <w:numId w:val="75"/>
        </w:numPr>
        <w:spacing w:after="120" w:line="240" w:lineRule="auto"/>
        <w:contextualSpacing/>
        <w:rPr>
          <w:ins w:id="5156" w:author="Беликова Маргарита Николаевна" w:date="2018-09-13T11:20:00Z"/>
        </w:rPr>
      </w:pPr>
      <w:ins w:id="5157" w:author="Беликова Маргарита Николаевна" w:date="2018-09-13T11:20:00Z">
        <w:r>
          <w:t>(</w:t>
        </w:r>
        <w:r w:rsidRPr="004E47C7">
          <w:t xml:space="preserve">16) </w:t>
        </w:r>
        <w:r w:rsidRPr="009F7625">
          <w:t>платёжный орд</w:t>
        </w:r>
        <w:r>
          <w:t>е</w:t>
        </w:r>
        <w:r w:rsidRPr="009F7625">
          <w:t>р</w:t>
        </w:r>
        <w:r>
          <w:t>;</w:t>
        </w:r>
      </w:ins>
    </w:p>
    <w:p w14:paraId="53C9AF2C" w14:textId="5730AFC8" w:rsidR="00133AC4" w:rsidRDefault="00557CE8" w:rsidP="00860D29">
      <w:pPr>
        <w:pStyle w:val="32"/>
        <w:ind w:left="426" w:firstLine="0"/>
        <w:rPr>
          <w:ins w:id="5158" w:author="Беликова Маргарита Николаевна" w:date="2018-09-13T11:22:00Z"/>
        </w:rPr>
      </w:pPr>
      <w:ins w:id="5159" w:author="Беликова Маргарита Николаевна" w:date="2018-09-13T11:12:00Z">
        <w:r>
          <w:t xml:space="preserve">должно выводиться поле </w:t>
        </w:r>
      </w:ins>
      <w:ins w:id="5160" w:author="Беликова Маргарита Николаевна" w:date="2018-09-13T11:13:00Z">
        <w:r>
          <w:t>«Рез. поле».</w:t>
        </w:r>
      </w:ins>
      <w:ins w:id="5161" w:author="Беликова Маргарита Николаевна" w:date="2018-09-13T11:10:00Z">
        <w:r w:rsidR="00B22DA7">
          <w:t xml:space="preserve"> Поле </w:t>
        </w:r>
      </w:ins>
      <w:ins w:id="5162" w:author="Беликова Маргарита Николаевна" w:date="2018-09-13T11:12:00Z">
        <w:r w:rsidR="00B22DA7">
          <w:t>должно отображаться</w:t>
        </w:r>
      </w:ins>
      <w:ins w:id="5163" w:author="Беликова Маргарита Николаевна" w:date="2018-09-13T11:11:00Z">
        <w:r w:rsidR="00B22DA7">
          <w:t xml:space="preserve"> на визуальной форме</w:t>
        </w:r>
      </w:ins>
      <w:ins w:id="5164" w:author="Беликова Маргарита Николаевна" w:date="2018-09-13T11:10:00Z">
        <w:r w:rsidR="00B22DA7">
          <w:t xml:space="preserve"> документов, </w:t>
        </w:r>
      </w:ins>
      <w:ins w:id="5165" w:author="Беликова Маргарита Николаевна" w:date="2018-09-27T11:17:00Z">
        <w:r w:rsidR="00FD2B71">
          <w:t xml:space="preserve">если текущая </w:t>
        </w:r>
      </w:ins>
      <w:ins w:id="5166" w:author="Беликова Маргарита Николаевна" w:date="2018-09-13T11:10:00Z">
        <w:r w:rsidR="00B22DA7">
          <w:t xml:space="preserve">дата более или равна дате из настроки конфигурации </w:t>
        </w:r>
      </w:ins>
      <w:ins w:id="5167" w:author="Беликова Маргарита Николаевна" w:date="2018-09-13T11:11:00Z">
        <w:r w:rsidR="00B22DA7">
          <w:rPr>
            <w:spacing w:val="-5"/>
            <w:szCs w:val="20"/>
            <w:lang w:eastAsia="en-US"/>
          </w:rPr>
          <w:t>«</w:t>
        </w:r>
        <w:r w:rsidR="00B22DA7" w:rsidRPr="006819FC">
          <w:t>Даты вступления в силу изменений в законодательстве</w:t>
        </w:r>
        <w:r w:rsidR="00B22DA7">
          <w:t xml:space="preserve">. </w:t>
        </w:r>
        <w:r w:rsidR="00B22DA7" w:rsidRPr="00F87348">
          <w:t>Дата вступления в силу изменений 383-П, 2018 (Рез.поле 23)</w:t>
        </w:r>
      </w:ins>
      <w:ins w:id="5168" w:author="Беликова Маргарита Николаевна" w:date="2018-09-13T11:10:00Z">
        <w:r w:rsidR="00B22DA7">
          <w:t>»</w:t>
        </w:r>
      </w:ins>
      <w:ins w:id="5169" w:author="Беликова Маргарита Николаевна" w:date="2018-09-13T11:12:00Z">
        <w:r w:rsidR="00B22DA7">
          <w:t>.</w:t>
        </w:r>
      </w:ins>
    </w:p>
    <w:p w14:paraId="00E51BAB" w14:textId="4A790961" w:rsidR="00B22DA7" w:rsidRDefault="00133AC4" w:rsidP="00860D29">
      <w:pPr>
        <w:pStyle w:val="32"/>
        <w:ind w:left="426" w:firstLine="0"/>
        <w:rPr>
          <w:ins w:id="5170" w:author="Беликова Маргарита Николаевна" w:date="2018-09-13T11:13:00Z"/>
        </w:rPr>
      </w:pPr>
      <w:ins w:id="5171" w:author="Беликова Маргарита Николаевна" w:date="2018-09-13T11:22:00Z">
        <w:r>
          <w:t xml:space="preserve">Макеты формы просмотра информации по операции </w:t>
        </w:r>
      </w:ins>
      <w:ins w:id="5172" w:author="Беликова Маргарита Николаевна" w:date="2018-09-13T11:23:00Z">
        <w:r w:rsidR="00D862AE">
          <w:t>представлены ниже.</w:t>
        </w:r>
      </w:ins>
      <w:ins w:id="5173" w:author="Беликова Маргарита Николаевна" w:date="2018-09-13T11:13:00Z">
        <w:r w:rsidR="00557CE8">
          <w:t xml:space="preserve"> </w:t>
        </w:r>
      </w:ins>
    </w:p>
    <w:p w14:paraId="18A4E0D6" w14:textId="57E065E9" w:rsidR="00557CE8" w:rsidRPr="00B22DA7" w:rsidRDefault="00557CE8" w:rsidP="00557CE8">
      <w:pPr>
        <w:pStyle w:val="32"/>
        <w:ind w:left="0" w:firstLine="0"/>
        <w:rPr>
          <w:ins w:id="5174" w:author="Беликова Маргарита Николаевна" w:date="2017-09-18T12:36:00Z"/>
        </w:rPr>
      </w:pPr>
    </w:p>
    <w:p w14:paraId="2E51A79B" w14:textId="77777777" w:rsidR="00860D29" w:rsidRDefault="00860D29" w:rsidP="00860D29">
      <w:pPr>
        <w:pStyle w:val="32"/>
        <w:ind w:left="426" w:firstLine="0"/>
        <w:rPr>
          <w:ins w:id="5175" w:author="Беликова Маргарита Николаевна" w:date="2017-09-18T12:36:00Z"/>
        </w:rPr>
      </w:pPr>
    </w:p>
    <w:p w14:paraId="0D97B988" w14:textId="4E5B96B5" w:rsidR="00860D29" w:rsidRDefault="00860D29" w:rsidP="00860D29">
      <w:pPr>
        <w:pStyle w:val="aff9"/>
        <w:keepNext/>
        <w:spacing w:after="0"/>
        <w:ind w:left="426"/>
        <w:rPr>
          <w:ins w:id="5176" w:author="Беликова Маргарита Николаевна" w:date="2017-09-18T12:36:00Z"/>
        </w:rPr>
      </w:pPr>
      <w:ins w:id="5177" w:author="Беликова Маргарита Николаевна" w:date="2017-09-18T12:36:00Z">
        <w:r>
          <w:t xml:space="preserve">Рисунок </w:t>
        </w:r>
      </w:ins>
      <w:ins w:id="517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179" w:author="Феданкова Любовь Анатольевна" w:date="2019-10-09T12:38:00Z">
        <w:r w:rsidR="00031B2C">
          <w:rPr>
            <w:noProof/>
          </w:rPr>
          <w:t>18</w:t>
        </w:r>
      </w:ins>
      <w:ins w:id="5180" w:author="Широбокова Алёна Сергеевна" w:date="2018-10-08T14:09:00Z">
        <w:r w:rsidR="006846C7">
          <w:fldChar w:fldCharType="end"/>
        </w:r>
      </w:ins>
      <w:ins w:id="5181" w:author="Беликова Маргарита Николаевна" w:date="2018-09-28T15:38:00Z">
        <w:del w:id="5182" w:author="Широбокова Алёна Сергеевна" w:date="2018-10-08T14:09:00Z">
          <w:r w:rsidR="00D4212C" w:rsidDel="006846C7">
            <w:fldChar w:fldCharType="begin"/>
          </w:r>
          <w:r w:rsidR="00D4212C" w:rsidDel="006846C7">
            <w:delInstrText xml:space="preserve"> SEQ Рисунок \* ARABIC </w:delInstrText>
          </w:r>
        </w:del>
      </w:ins>
      <w:del w:id="5183" w:author="Широбокова Алёна Сергеевна" w:date="2018-10-08T14:09:00Z">
        <w:r w:rsidR="00D4212C" w:rsidDel="006846C7">
          <w:fldChar w:fldCharType="separate"/>
        </w:r>
      </w:del>
      <w:ins w:id="5184" w:author="Беликова Маргарита Николаевна" w:date="2018-09-28T15:38:00Z">
        <w:del w:id="5185" w:author="Широбокова Алёна Сергеевна" w:date="2018-10-08T14:09:00Z">
          <w:r w:rsidR="00D4212C" w:rsidDel="006846C7">
            <w:rPr>
              <w:noProof/>
            </w:rPr>
            <w:delText>18</w:delText>
          </w:r>
          <w:r w:rsidR="00D4212C" w:rsidDel="006846C7">
            <w:fldChar w:fldCharType="end"/>
          </w:r>
        </w:del>
      </w:ins>
      <w:ins w:id="5186" w:author="Широбокова Алёна Сергеевна" w:date="2018-08-02T15:45:00Z">
        <w:del w:id="5187"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188" w:author="Беликова Маргарита Николаевна" w:date="2018-09-13T12:06:00Z">
        <w:r w:rsidR="0090345F" w:rsidDel="00363322">
          <w:fldChar w:fldCharType="separate"/>
        </w:r>
      </w:del>
      <w:ins w:id="5189" w:author="Широбокова Алёна Сергеевна" w:date="2018-08-02T15:45:00Z">
        <w:del w:id="5190" w:author="Беликова Маргарита Николаевна" w:date="2018-09-13T12:06:00Z">
          <w:r w:rsidR="0090345F" w:rsidDel="00363322">
            <w:rPr>
              <w:noProof/>
            </w:rPr>
            <w:delText>18</w:delText>
          </w:r>
          <w:r w:rsidR="0090345F" w:rsidDel="00363322">
            <w:fldChar w:fldCharType="end"/>
          </w:r>
        </w:del>
      </w:ins>
      <w:ins w:id="5191" w:author="Беликова Маргарита Николаевна" w:date="2017-09-18T12:36:00Z">
        <w:del w:id="5192" w:author="Широбокова Алёна Сергеевна" w:date="2018-08-02T15:45:00Z">
          <w:r w:rsidDel="0090345F">
            <w:fldChar w:fldCharType="begin"/>
          </w:r>
          <w:r w:rsidDel="0090345F">
            <w:delInstrText xml:space="preserve"> SEQ Рисунок \* ARABIC </w:delInstrText>
          </w:r>
          <w:r w:rsidDel="0090345F">
            <w:fldChar w:fldCharType="separate"/>
          </w:r>
        </w:del>
      </w:ins>
      <w:ins w:id="5193" w:author="Воронов Алексей Алексеевич" w:date="2018-01-30T12:27:00Z">
        <w:del w:id="5194" w:author="Широбокова Алёна Сергеевна" w:date="2018-08-02T15:45:00Z">
          <w:r w:rsidR="00DB3D2B" w:rsidDel="0090345F">
            <w:rPr>
              <w:noProof/>
            </w:rPr>
            <w:delText>18</w:delText>
          </w:r>
        </w:del>
      </w:ins>
      <w:ins w:id="5195" w:author="Беликова Маргарита Николаевна" w:date="2017-09-18T12:36:00Z">
        <w:del w:id="5196" w:author="Широбокова Алёна Сергеевна" w:date="2018-08-02T15:45:00Z">
          <w:r w:rsidDel="0090345F">
            <w:fldChar w:fldCharType="end"/>
          </w:r>
        </w:del>
        <w:r>
          <w:t>. Макет формы просмотр</w:t>
        </w:r>
        <w:r w:rsidR="00133AC4">
          <w:t>а информации по операции (в</w:t>
        </w:r>
      </w:ins>
      <w:ins w:id="5197" w:author="Беликова Маргарита Николаевна" w:date="2018-09-13T11:22:00Z">
        <w:r w:rsidR="00133AC4">
          <w:t>и</w:t>
        </w:r>
      </w:ins>
      <w:ins w:id="5198" w:author="Беликова Маргарита Николаевна" w:date="2017-09-18T12:36:00Z">
        <w:r>
          <w:t>д операции "01").</w:t>
        </w:r>
      </w:ins>
    </w:p>
    <w:p w14:paraId="10B5502E" w14:textId="1A57C6FB" w:rsidR="00860D29" w:rsidRDefault="00A90B05" w:rsidP="00860D29">
      <w:pPr>
        <w:pStyle w:val="32"/>
        <w:ind w:left="426" w:firstLine="0"/>
        <w:rPr>
          <w:ins w:id="5199" w:author="Беликова Маргарита Николаевна" w:date="2017-09-18T12:36:00Z"/>
        </w:rPr>
      </w:pPr>
      <w:ins w:id="5200" w:author="Беликова Маргарита Николаевна" w:date="2018-09-13T11:43:00Z">
        <w:r>
          <w:rPr>
            <w:noProof/>
          </w:rPr>
          <w:drawing>
            <wp:inline distT="0" distB="0" distL="0" distR="0" wp14:anchorId="30CCFD33" wp14:editId="149C7C88">
              <wp:extent cx="4028440" cy="653859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8440" cy="6538595"/>
                      </a:xfrm>
                      <a:prstGeom prst="rect">
                        <a:avLst/>
                      </a:prstGeom>
                      <a:noFill/>
                      <a:ln>
                        <a:noFill/>
                      </a:ln>
                    </pic:spPr>
                  </pic:pic>
                </a:graphicData>
              </a:graphic>
            </wp:inline>
          </w:drawing>
        </w:r>
      </w:ins>
    </w:p>
    <w:p w14:paraId="16D1A9EA" w14:textId="77777777" w:rsidR="00860D29" w:rsidRDefault="00860D29" w:rsidP="00860D29">
      <w:pPr>
        <w:pStyle w:val="32"/>
        <w:ind w:left="426" w:firstLine="0"/>
        <w:rPr>
          <w:ins w:id="5201" w:author="Беликова Маргарита Николаевна" w:date="2017-09-18T12:36:00Z"/>
        </w:rPr>
      </w:pPr>
    </w:p>
    <w:p w14:paraId="04702824" w14:textId="4D61BF8B" w:rsidR="00860D29" w:rsidRDefault="00860D29" w:rsidP="00860D29">
      <w:pPr>
        <w:pStyle w:val="aff9"/>
        <w:keepNext/>
        <w:spacing w:after="0"/>
        <w:ind w:left="426"/>
        <w:rPr>
          <w:ins w:id="5202" w:author="Беликова Маргарита Николаевна" w:date="2017-09-18T12:36:00Z"/>
        </w:rPr>
      </w:pPr>
      <w:ins w:id="5203" w:author="Беликова Маргарита Николаевна" w:date="2017-09-18T12:36:00Z">
        <w:r>
          <w:t xml:space="preserve">Рисунок </w:t>
        </w:r>
      </w:ins>
      <w:ins w:id="520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205" w:author="Феданкова Любовь Анатольевна" w:date="2019-10-09T12:38:00Z">
        <w:r w:rsidR="00031B2C">
          <w:rPr>
            <w:noProof/>
          </w:rPr>
          <w:t>19</w:t>
        </w:r>
      </w:ins>
      <w:ins w:id="5206" w:author="Широбокова Алёна Сергеевна" w:date="2018-10-08T14:09:00Z">
        <w:r w:rsidR="006846C7">
          <w:fldChar w:fldCharType="end"/>
        </w:r>
      </w:ins>
      <w:ins w:id="5207" w:author="Беликова Маргарита Николаевна" w:date="2018-09-28T15:38:00Z">
        <w:del w:id="5208" w:author="Широбокова Алёна Сергеевна" w:date="2018-10-08T14:09:00Z">
          <w:r w:rsidR="00D4212C" w:rsidDel="006846C7">
            <w:fldChar w:fldCharType="begin"/>
          </w:r>
          <w:r w:rsidR="00D4212C" w:rsidDel="006846C7">
            <w:delInstrText xml:space="preserve"> SEQ Рисунок \* ARABIC </w:delInstrText>
          </w:r>
        </w:del>
      </w:ins>
      <w:del w:id="5209" w:author="Широбокова Алёна Сергеевна" w:date="2018-10-08T14:09:00Z">
        <w:r w:rsidR="00D4212C" w:rsidDel="006846C7">
          <w:fldChar w:fldCharType="separate"/>
        </w:r>
      </w:del>
      <w:ins w:id="5210" w:author="Беликова Маргарита Николаевна" w:date="2018-09-28T15:38:00Z">
        <w:del w:id="5211" w:author="Широбокова Алёна Сергеевна" w:date="2018-10-08T14:09:00Z">
          <w:r w:rsidR="00D4212C" w:rsidDel="006846C7">
            <w:rPr>
              <w:noProof/>
            </w:rPr>
            <w:delText>19</w:delText>
          </w:r>
          <w:r w:rsidR="00D4212C" w:rsidDel="006846C7">
            <w:fldChar w:fldCharType="end"/>
          </w:r>
        </w:del>
      </w:ins>
      <w:ins w:id="5212" w:author="Широбокова Алёна Сергеевна" w:date="2018-08-02T15:45:00Z">
        <w:del w:id="5213"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214" w:author="Беликова Маргарита Николаевна" w:date="2018-09-13T12:06:00Z">
        <w:r w:rsidR="0090345F" w:rsidDel="00363322">
          <w:fldChar w:fldCharType="separate"/>
        </w:r>
      </w:del>
      <w:ins w:id="5215" w:author="Широбокова Алёна Сергеевна" w:date="2018-08-02T15:45:00Z">
        <w:del w:id="5216" w:author="Беликова Маргарита Николаевна" w:date="2018-09-13T12:06:00Z">
          <w:r w:rsidR="0090345F" w:rsidDel="00363322">
            <w:rPr>
              <w:noProof/>
            </w:rPr>
            <w:delText>19</w:delText>
          </w:r>
          <w:r w:rsidR="0090345F" w:rsidDel="00363322">
            <w:fldChar w:fldCharType="end"/>
          </w:r>
        </w:del>
      </w:ins>
      <w:ins w:id="5217" w:author="Беликова Маргарита Николаевна" w:date="2017-09-18T12:36:00Z">
        <w:del w:id="5218" w:author="Широбокова Алёна Сергеевна" w:date="2018-08-02T15:45:00Z">
          <w:r w:rsidDel="0090345F">
            <w:fldChar w:fldCharType="begin"/>
          </w:r>
          <w:r w:rsidDel="0090345F">
            <w:delInstrText xml:space="preserve"> SEQ Рисунок \* ARABIC </w:delInstrText>
          </w:r>
          <w:r w:rsidDel="0090345F">
            <w:fldChar w:fldCharType="separate"/>
          </w:r>
        </w:del>
      </w:ins>
      <w:ins w:id="5219" w:author="Воронов Алексей Алексеевич" w:date="2018-01-30T12:27:00Z">
        <w:del w:id="5220" w:author="Широбокова Алёна Сергеевна" w:date="2018-08-02T15:45:00Z">
          <w:r w:rsidR="00DB3D2B" w:rsidDel="0090345F">
            <w:rPr>
              <w:noProof/>
            </w:rPr>
            <w:delText>19</w:delText>
          </w:r>
        </w:del>
      </w:ins>
      <w:ins w:id="5221" w:author="Беликова Маргарита Николаевна" w:date="2017-09-18T12:36:00Z">
        <w:del w:id="5222" w:author="Широбокова Алёна Сергеевна" w:date="2018-08-02T15:45:00Z">
          <w:r w:rsidDel="0090345F">
            <w:fldChar w:fldCharType="end"/>
          </w:r>
        </w:del>
        <w:r>
          <w:t>. Макет формы просмотра информации по операции (вод операции "16").</w:t>
        </w:r>
      </w:ins>
    </w:p>
    <w:p w14:paraId="5DC08E0C" w14:textId="7CBD58E0" w:rsidR="00860D29" w:rsidRDefault="001B707B" w:rsidP="00860D29">
      <w:pPr>
        <w:pStyle w:val="32"/>
        <w:ind w:left="426" w:firstLine="0"/>
        <w:rPr>
          <w:ins w:id="5223" w:author="Беликова Маргарита Николаевна" w:date="2018-09-13T12:02:00Z"/>
        </w:rPr>
      </w:pPr>
      <w:ins w:id="5224" w:author="Беликова Маргарита Николаевна" w:date="2018-09-13T11:54:00Z">
        <w:r>
          <w:rPr>
            <w:noProof/>
          </w:rPr>
          <w:drawing>
            <wp:inline distT="0" distB="0" distL="0" distR="0" wp14:anchorId="1BFFCC0C" wp14:editId="60C18E51">
              <wp:extent cx="4071620" cy="631444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71620" cy="6314440"/>
                      </a:xfrm>
                      <a:prstGeom prst="rect">
                        <a:avLst/>
                      </a:prstGeom>
                      <a:noFill/>
                      <a:ln>
                        <a:noFill/>
                      </a:ln>
                    </pic:spPr>
                  </pic:pic>
                </a:graphicData>
              </a:graphic>
            </wp:inline>
          </w:drawing>
        </w:r>
      </w:ins>
    </w:p>
    <w:p w14:paraId="51CE744A" w14:textId="77777777" w:rsidR="00363322" w:rsidRDefault="00363322" w:rsidP="00860D29">
      <w:pPr>
        <w:pStyle w:val="32"/>
        <w:ind w:left="426" w:firstLine="0"/>
        <w:rPr>
          <w:ins w:id="5225" w:author="Беликова Маргарита Николаевна" w:date="2018-09-13T12:02:00Z"/>
        </w:rPr>
      </w:pPr>
    </w:p>
    <w:p w14:paraId="29EFBCFE" w14:textId="7E85B720" w:rsidR="00363322" w:rsidRDefault="00363322" w:rsidP="00363322">
      <w:pPr>
        <w:pStyle w:val="aff9"/>
        <w:keepNext/>
        <w:ind w:hanging="56"/>
        <w:rPr>
          <w:ins w:id="5226" w:author="Беликова Маргарита Николаевна" w:date="2018-09-13T12:06:00Z"/>
        </w:rPr>
      </w:pPr>
      <w:ins w:id="5227" w:author="Беликова Маргарита Николаевна" w:date="2018-09-13T12:06:00Z">
        <w:r>
          <w:t xml:space="preserve">Рисунок </w:t>
        </w:r>
      </w:ins>
      <w:ins w:id="522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229" w:author="Феданкова Любовь Анатольевна" w:date="2019-10-09T12:38:00Z">
        <w:r w:rsidR="00031B2C">
          <w:rPr>
            <w:noProof/>
          </w:rPr>
          <w:t>20</w:t>
        </w:r>
      </w:ins>
      <w:ins w:id="5230" w:author="Широбокова Алёна Сергеевна" w:date="2018-10-08T14:09:00Z">
        <w:r w:rsidR="006846C7">
          <w:fldChar w:fldCharType="end"/>
        </w:r>
      </w:ins>
      <w:ins w:id="5231" w:author="Беликова Маргарита Николаевна" w:date="2018-09-28T15:38:00Z">
        <w:del w:id="5232" w:author="Широбокова Алёна Сергеевна" w:date="2018-10-08T14:09:00Z">
          <w:r w:rsidR="00D4212C" w:rsidDel="006846C7">
            <w:fldChar w:fldCharType="begin"/>
          </w:r>
          <w:r w:rsidR="00D4212C" w:rsidDel="006846C7">
            <w:delInstrText xml:space="preserve"> SEQ Рисунок \* ARABIC </w:delInstrText>
          </w:r>
        </w:del>
      </w:ins>
      <w:del w:id="5233" w:author="Широбокова Алёна Сергеевна" w:date="2018-10-08T14:09:00Z">
        <w:r w:rsidR="00D4212C" w:rsidDel="006846C7">
          <w:fldChar w:fldCharType="separate"/>
        </w:r>
      </w:del>
      <w:ins w:id="5234" w:author="Беликова Маргарита Николаевна" w:date="2018-09-28T15:38:00Z">
        <w:del w:id="5235" w:author="Широбокова Алёна Сергеевна" w:date="2018-10-08T14:09:00Z">
          <w:r w:rsidR="00D4212C" w:rsidDel="006846C7">
            <w:rPr>
              <w:noProof/>
            </w:rPr>
            <w:delText>20</w:delText>
          </w:r>
          <w:r w:rsidR="00D4212C" w:rsidDel="006846C7">
            <w:fldChar w:fldCharType="end"/>
          </w:r>
        </w:del>
      </w:ins>
      <w:ins w:id="5236" w:author="Беликова Маргарита Николаевна" w:date="2018-09-13T12:06:00Z">
        <w:r>
          <w:t xml:space="preserve">. </w:t>
        </w:r>
        <w:r w:rsidRPr="00036575">
          <w:t>Макет формы просмотра информац</w:t>
        </w:r>
        <w:r w:rsidR="000476DA">
          <w:t>ии по операции (в</w:t>
        </w:r>
      </w:ins>
      <w:ins w:id="5237" w:author="Шкабарня Александра Владимировна" w:date="2019-01-31T11:38:00Z">
        <w:r w:rsidR="0032276C">
          <w:t>и</w:t>
        </w:r>
      </w:ins>
      <w:ins w:id="5238" w:author="Беликова Маргарита Николаевна" w:date="2018-09-13T12:06:00Z">
        <w:del w:id="5239" w:author="Шкабарня Александра Владимировна" w:date="2019-01-31T11:38:00Z">
          <w:r w:rsidR="000476DA" w:rsidDel="0032276C">
            <w:delText>о</w:delText>
          </w:r>
        </w:del>
        <w:r w:rsidR="000476DA">
          <w:t xml:space="preserve">д операции </w:t>
        </w:r>
      </w:ins>
      <w:ins w:id="5240" w:author="Беликова Маргарита Николаевна" w:date="2018-09-13T12:13:00Z">
        <w:r w:rsidR="000476DA">
          <w:t>«</w:t>
        </w:r>
      </w:ins>
      <w:ins w:id="5241" w:author="Беликова Маргарита Николаевна" w:date="2018-09-13T12:06:00Z">
        <w:r>
          <w:t>02»)</w:t>
        </w:r>
      </w:ins>
    </w:p>
    <w:p w14:paraId="4D6B32CA" w14:textId="77777777" w:rsidR="00363322" w:rsidRDefault="00363322" w:rsidP="00860D29">
      <w:pPr>
        <w:pStyle w:val="32"/>
        <w:ind w:left="426" w:firstLine="0"/>
        <w:rPr>
          <w:ins w:id="5242" w:author="Беликова Маргарита Николаевна" w:date="2018-09-13T12:06:00Z"/>
        </w:rPr>
      </w:pPr>
      <w:ins w:id="5243" w:author="Беликова Маргарита Николаевна" w:date="2018-09-13T12:05:00Z">
        <w:r>
          <w:rPr>
            <w:noProof/>
          </w:rPr>
          <w:drawing>
            <wp:inline distT="0" distB="0" distL="0" distR="0" wp14:anchorId="1DD47F6F" wp14:editId="3FE385D6">
              <wp:extent cx="4060190" cy="607885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0190" cy="6078855"/>
                      </a:xfrm>
                      <a:prstGeom prst="rect">
                        <a:avLst/>
                      </a:prstGeom>
                      <a:noFill/>
                      <a:ln>
                        <a:noFill/>
                      </a:ln>
                    </pic:spPr>
                  </pic:pic>
                </a:graphicData>
              </a:graphic>
            </wp:inline>
          </w:drawing>
        </w:r>
      </w:ins>
    </w:p>
    <w:p w14:paraId="575D76F9" w14:textId="77777777" w:rsidR="00363322" w:rsidRDefault="00363322" w:rsidP="00860D29">
      <w:pPr>
        <w:pStyle w:val="32"/>
        <w:ind w:left="426" w:firstLine="0"/>
        <w:rPr>
          <w:ins w:id="5244" w:author="Беликова Маргарита Николаевна" w:date="2018-09-13T12:06:00Z"/>
        </w:rPr>
      </w:pPr>
    </w:p>
    <w:p w14:paraId="634E9ECE" w14:textId="6D5FADFE" w:rsidR="000476DA" w:rsidRDefault="000476DA" w:rsidP="000476DA">
      <w:pPr>
        <w:pStyle w:val="aff9"/>
        <w:keepNext/>
        <w:rPr>
          <w:ins w:id="5245" w:author="Беликова Маргарита Николаевна" w:date="2018-09-13T12:12:00Z"/>
        </w:rPr>
      </w:pPr>
      <w:ins w:id="5246" w:author="Беликова Маргарита Николаевна" w:date="2018-09-13T12:12:00Z">
        <w:r>
          <w:t xml:space="preserve">Рисунок </w:t>
        </w:r>
      </w:ins>
      <w:ins w:id="5247"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248" w:author="Феданкова Любовь Анатольевна" w:date="2019-10-09T12:38:00Z">
        <w:r w:rsidR="00031B2C">
          <w:rPr>
            <w:noProof/>
          </w:rPr>
          <w:t>21</w:t>
        </w:r>
      </w:ins>
      <w:ins w:id="5249" w:author="Широбокова Алёна Сергеевна" w:date="2018-10-08T14:09:00Z">
        <w:r w:rsidR="006846C7">
          <w:fldChar w:fldCharType="end"/>
        </w:r>
      </w:ins>
      <w:ins w:id="5250" w:author="Беликова Маргарита Николаевна" w:date="2018-09-28T15:38:00Z">
        <w:del w:id="5251" w:author="Широбокова Алёна Сергеевна" w:date="2018-10-08T14:09:00Z">
          <w:r w:rsidR="00D4212C" w:rsidDel="006846C7">
            <w:fldChar w:fldCharType="begin"/>
          </w:r>
          <w:r w:rsidR="00D4212C" w:rsidDel="006846C7">
            <w:delInstrText xml:space="preserve"> SEQ Рисунок \* ARABIC </w:delInstrText>
          </w:r>
        </w:del>
      </w:ins>
      <w:del w:id="5252" w:author="Широбокова Алёна Сергеевна" w:date="2018-10-08T14:09:00Z">
        <w:r w:rsidR="00D4212C" w:rsidDel="006846C7">
          <w:fldChar w:fldCharType="separate"/>
        </w:r>
      </w:del>
      <w:ins w:id="5253" w:author="Беликова Маргарита Николаевна" w:date="2018-09-28T15:38:00Z">
        <w:del w:id="5254" w:author="Широбокова Алёна Сергеевна" w:date="2018-10-08T14:09:00Z">
          <w:r w:rsidR="00D4212C" w:rsidDel="006846C7">
            <w:rPr>
              <w:noProof/>
            </w:rPr>
            <w:delText>21</w:delText>
          </w:r>
          <w:r w:rsidR="00D4212C" w:rsidDel="006846C7">
            <w:fldChar w:fldCharType="end"/>
          </w:r>
        </w:del>
      </w:ins>
      <w:ins w:id="5255" w:author="Беликова Маргарита Николаевна" w:date="2018-09-13T12:12:00Z">
        <w:r>
          <w:t>.</w:t>
        </w:r>
      </w:ins>
      <w:ins w:id="5256" w:author="Беликова Маргарита Николаевна" w:date="2018-09-13T12:13:00Z">
        <w:r>
          <w:t xml:space="preserve"> Макет формы просмотра информации по операции (вод операции "06")</w:t>
        </w:r>
      </w:ins>
    </w:p>
    <w:p w14:paraId="6D4A7833" w14:textId="0B30304B" w:rsidR="00363322" w:rsidRPr="00E857A1" w:rsidRDefault="000476DA" w:rsidP="00860D29">
      <w:pPr>
        <w:pStyle w:val="32"/>
        <w:ind w:left="426" w:firstLine="0"/>
        <w:rPr>
          <w:ins w:id="5257" w:author="Беликова Маргарита Николаевна" w:date="2017-09-18T12:36:00Z"/>
        </w:rPr>
      </w:pPr>
      <w:ins w:id="5258" w:author="Беликова Маргарита Николаевна" w:date="2018-09-13T12:12:00Z">
        <w:r>
          <w:rPr>
            <w:noProof/>
          </w:rPr>
          <w:drawing>
            <wp:inline distT="0" distB="0" distL="0" distR="0" wp14:anchorId="7B0A99E2" wp14:editId="56E430C7">
              <wp:extent cx="4028440" cy="6564630"/>
              <wp:effectExtent l="0" t="0" r="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8440" cy="6564630"/>
                      </a:xfrm>
                      <a:prstGeom prst="rect">
                        <a:avLst/>
                      </a:prstGeom>
                      <a:noFill/>
                      <a:ln>
                        <a:noFill/>
                      </a:ln>
                    </pic:spPr>
                  </pic:pic>
                </a:graphicData>
              </a:graphic>
            </wp:inline>
          </w:drawing>
        </w:r>
      </w:ins>
    </w:p>
    <w:p w14:paraId="5050DAB1" w14:textId="77777777" w:rsidR="00055F3F" w:rsidRDefault="00A9749B" w:rsidP="00A9749B">
      <w:pPr>
        <w:pStyle w:val="3"/>
      </w:pPr>
      <w:bookmarkStart w:id="5259" w:name="_Toc21517688"/>
      <w:r>
        <w:t>Экранные формы Экспорта документов</w:t>
      </w:r>
      <w:bookmarkEnd w:id="5259"/>
      <w:r>
        <w:t xml:space="preserve"> </w:t>
      </w:r>
    </w:p>
    <w:p w14:paraId="48E2912A" w14:textId="77777777" w:rsidR="00E96D6B" w:rsidRPr="00E96D6B" w:rsidRDefault="00E96D6B" w:rsidP="00E96D6B">
      <w:pPr>
        <w:pStyle w:val="4"/>
      </w:pPr>
      <w:bookmarkStart w:id="5260" w:name="_Toc21517689"/>
      <w:r>
        <w:t xml:space="preserve">Экспорт в формате </w:t>
      </w:r>
      <w:r>
        <w:rPr>
          <w:lang w:val="en-US"/>
        </w:rPr>
        <w:t>XML</w:t>
      </w:r>
      <w:r w:rsidRPr="00E96D6B">
        <w:t xml:space="preserve"> </w:t>
      </w:r>
      <w:r w:rsidR="00346B80">
        <w:t xml:space="preserve">и </w:t>
      </w:r>
      <w:r w:rsidRPr="00346B80">
        <w:t>1</w:t>
      </w:r>
      <w:r>
        <w:rPr>
          <w:lang w:val="en-US"/>
        </w:rPr>
        <w:t>C</w:t>
      </w:r>
      <w:bookmarkEnd w:id="5260"/>
    </w:p>
    <w:p w14:paraId="36E7E26F" w14:textId="56004AEB" w:rsidR="0044238D" w:rsidRPr="00496334" w:rsidRDefault="0044238D" w:rsidP="0044238D">
      <w:pPr>
        <w:pStyle w:val="af6"/>
      </w:pPr>
      <w:r>
        <w:t xml:space="preserve">Рисунок </w:t>
      </w:r>
      <w:ins w:id="526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262" w:author="Феданкова Любовь Анатольевна" w:date="2019-10-09T12:38:00Z">
        <w:r w:rsidR="00031B2C">
          <w:rPr>
            <w:noProof/>
          </w:rPr>
          <w:t>22</w:t>
        </w:r>
      </w:ins>
      <w:ins w:id="5263" w:author="Широбокова Алёна Сергеевна" w:date="2018-10-08T14:09:00Z">
        <w:r w:rsidR="006846C7">
          <w:fldChar w:fldCharType="end"/>
        </w:r>
      </w:ins>
      <w:ins w:id="5264" w:author="Беликова Маргарита Николаевна" w:date="2018-09-28T15:38:00Z">
        <w:del w:id="5265" w:author="Широбокова Алёна Сергеевна" w:date="2018-10-08T14:09:00Z">
          <w:r w:rsidR="00D4212C" w:rsidDel="006846C7">
            <w:fldChar w:fldCharType="begin"/>
          </w:r>
          <w:r w:rsidR="00D4212C" w:rsidDel="006846C7">
            <w:delInstrText xml:space="preserve"> SEQ Рисунок \* ARABIC </w:delInstrText>
          </w:r>
        </w:del>
      </w:ins>
      <w:del w:id="5266" w:author="Широбокова Алёна Сергеевна" w:date="2018-10-08T14:09:00Z">
        <w:r w:rsidR="00D4212C" w:rsidDel="006846C7">
          <w:fldChar w:fldCharType="separate"/>
        </w:r>
      </w:del>
      <w:ins w:id="5267" w:author="Беликова Маргарита Николаевна" w:date="2018-09-28T15:38:00Z">
        <w:del w:id="5268" w:author="Широбокова Алёна Сергеевна" w:date="2018-10-08T14:09:00Z">
          <w:r w:rsidR="00D4212C" w:rsidDel="006846C7">
            <w:rPr>
              <w:noProof/>
            </w:rPr>
            <w:delText>22</w:delText>
          </w:r>
          <w:r w:rsidR="00D4212C" w:rsidDel="006846C7">
            <w:fldChar w:fldCharType="end"/>
          </w:r>
        </w:del>
      </w:ins>
      <w:ins w:id="5269" w:author="Широбокова Алёна Сергеевна" w:date="2018-08-02T15:45:00Z">
        <w:del w:id="527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271" w:author="Беликова Маргарита Николаевна" w:date="2018-09-13T12:06:00Z">
        <w:r w:rsidR="0090345F" w:rsidDel="00363322">
          <w:fldChar w:fldCharType="separate"/>
        </w:r>
      </w:del>
      <w:ins w:id="5272" w:author="Широбокова Алёна Сергеевна" w:date="2018-08-02T15:45:00Z">
        <w:del w:id="5273" w:author="Беликова Маргарита Николаевна" w:date="2018-09-13T12:06:00Z">
          <w:r w:rsidR="0090345F" w:rsidDel="00363322">
            <w:rPr>
              <w:noProof/>
            </w:rPr>
            <w:delText>20</w:delText>
          </w:r>
          <w:r w:rsidR="0090345F" w:rsidDel="00363322">
            <w:fldChar w:fldCharType="end"/>
          </w:r>
        </w:del>
      </w:ins>
      <w:del w:id="527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275" w:author="Воронов Алексей Алексеевич" w:date="2018-01-30T12:27:00Z">
        <w:del w:id="5276" w:author="Широбокова Алёна Сергеевна" w:date="2018-08-02T15:45:00Z">
          <w:r w:rsidR="00DB3D2B" w:rsidDel="0090345F">
            <w:rPr>
              <w:noProof/>
            </w:rPr>
            <w:delText>20</w:delText>
          </w:r>
        </w:del>
      </w:ins>
      <w:del w:id="5277" w:author="Широбокова Алёна Сергеевна" w:date="2018-08-02T15:45:00Z">
        <w:r w:rsidR="00D91317" w:rsidDel="0090345F">
          <w:rPr>
            <w:noProof/>
          </w:rPr>
          <w:delText>18</w:delText>
        </w:r>
        <w:r w:rsidR="00BB3A71" w:rsidDel="0090345F">
          <w:rPr>
            <w:noProof/>
          </w:rPr>
          <w:fldChar w:fldCharType="end"/>
        </w:r>
      </w:del>
      <w:r w:rsidR="00496334">
        <w:t xml:space="preserve"> Экранная форма заполнения параметров экспорта в формате </w:t>
      </w:r>
      <w:r w:rsidR="00496334">
        <w:rPr>
          <w:lang w:val="en-US"/>
        </w:rPr>
        <w:t>XML</w:t>
      </w:r>
      <w:r w:rsidR="00496334">
        <w:t xml:space="preserve"> (1С)</w:t>
      </w:r>
    </w:p>
    <w:p w14:paraId="78E67E8F" w14:textId="77777777" w:rsidR="00A9749B" w:rsidRDefault="0095433F" w:rsidP="00496334">
      <w:pPr>
        <w:ind w:firstLine="86"/>
      </w:pPr>
      <w:r>
        <w:object w:dxaOrig="9435" w:dyaOrig="5145" w14:anchorId="31E0DC7B">
          <v:shape id="_x0000_i1040" type="#_x0000_t75" style="width:475.2pt;height:259.2pt" o:ole="">
            <v:imagedata r:id="rId90" o:title=""/>
          </v:shape>
          <o:OLEObject Type="Embed" ProgID="Visio.Drawing.11" ShapeID="_x0000_i1040" DrawAspect="Content" ObjectID="_1632581002" r:id="rId91"/>
        </w:object>
      </w:r>
    </w:p>
    <w:tbl>
      <w:tblPr>
        <w:tblW w:w="9497" w:type="dxa"/>
        <w:tblInd w:w="53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FD4D9A" w:rsidRPr="00C53262" w14:paraId="6B54AEDF" w14:textId="77777777" w:rsidTr="00FD4D9A">
        <w:trPr>
          <w:cantSplit/>
          <w:trHeight w:val="2156"/>
          <w:tblHeader/>
        </w:trPr>
        <w:tc>
          <w:tcPr>
            <w:tcW w:w="568" w:type="dxa"/>
            <w:vAlign w:val="center"/>
          </w:tcPr>
          <w:p w14:paraId="3D9223AB" w14:textId="77777777" w:rsidR="00FD4D9A" w:rsidRDefault="00FD4D9A" w:rsidP="00496334">
            <w:pPr>
              <w:pStyle w:val="af8"/>
            </w:pPr>
          </w:p>
          <w:p w14:paraId="2A6F2A5E" w14:textId="77777777" w:rsidR="00E831A6" w:rsidRDefault="00E831A6" w:rsidP="00496334">
            <w:pPr>
              <w:pStyle w:val="af8"/>
              <w:rPr>
                <w:rStyle w:val="af9"/>
                <w:b/>
              </w:rPr>
            </w:pPr>
          </w:p>
        </w:tc>
        <w:tc>
          <w:tcPr>
            <w:tcW w:w="1276" w:type="dxa"/>
            <w:vAlign w:val="center"/>
          </w:tcPr>
          <w:p w14:paraId="05B92A6C" w14:textId="77777777" w:rsidR="00FD4D9A" w:rsidRDefault="00FD4D9A" w:rsidP="00496334">
            <w:pPr>
              <w:pStyle w:val="af8"/>
            </w:pPr>
            <w:r>
              <w:t xml:space="preserve">Наименование поля </w:t>
            </w:r>
            <w:r w:rsidRPr="00F33621">
              <w:t>(</w:t>
            </w:r>
            <w:r>
              <w:rPr>
                <w:lang w:val="en-US"/>
              </w:rPr>
              <w:t>Label</w:t>
            </w:r>
            <w:r w:rsidRPr="00F33621">
              <w:t>)</w:t>
            </w:r>
            <w:r>
              <w:t>/</w:t>
            </w:r>
          </w:p>
          <w:p w14:paraId="2B9D35A5" w14:textId="77777777" w:rsidR="00FD4D9A" w:rsidRPr="002C18CC" w:rsidRDefault="00FD4D9A" w:rsidP="00496334">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491FCE90" w14:textId="77777777" w:rsidR="00FD4D9A" w:rsidRDefault="00FD4D9A" w:rsidP="00496334">
            <w:pPr>
              <w:pStyle w:val="af8"/>
            </w:pPr>
            <w:r>
              <w:t>Тип элемента управления</w:t>
            </w:r>
          </w:p>
        </w:tc>
        <w:tc>
          <w:tcPr>
            <w:tcW w:w="424" w:type="dxa"/>
            <w:textDirection w:val="btLr"/>
            <w:vAlign w:val="center"/>
          </w:tcPr>
          <w:p w14:paraId="6444390F" w14:textId="77777777" w:rsidR="00FD4D9A" w:rsidRDefault="00FD4D9A" w:rsidP="00496334">
            <w:pPr>
              <w:pStyle w:val="af8"/>
            </w:pPr>
            <w:r>
              <w:t>Номер на макете</w:t>
            </w:r>
          </w:p>
        </w:tc>
        <w:tc>
          <w:tcPr>
            <w:tcW w:w="1280" w:type="dxa"/>
            <w:vAlign w:val="center"/>
          </w:tcPr>
          <w:p w14:paraId="284DF0FB" w14:textId="77777777" w:rsidR="00FD4D9A" w:rsidRDefault="00FD4D9A" w:rsidP="00496334">
            <w:pPr>
              <w:pStyle w:val="af8"/>
            </w:pPr>
            <w:r>
              <w:t>Наименование атрибута сущности</w:t>
            </w:r>
          </w:p>
        </w:tc>
        <w:tc>
          <w:tcPr>
            <w:tcW w:w="1280" w:type="dxa"/>
            <w:vAlign w:val="center"/>
          </w:tcPr>
          <w:p w14:paraId="5122A2AD" w14:textId="77777777" w:rsidR="00FD4D9A" w:rsidRDefault="00FD4D9A" w:rsidP="00496334">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38C7AA5A" w14:textId="77777777" w:rsidR="00FD4D9A" w:rsidRDefault="00FD4D9A" w:rsidP="00496334">
            <w:pPr>
              <w:pStyle w:val="af8"/>
            </w:pPr>
            <w:r>
              <w:t>Подписываемое  Через «/»,</w:t>
            </w:r>
            <w:r w:rsidRPr="0015791C">
              <w:t xml:space="preserve"> </w:t>
            </w:r>
          </w:p>
          <w:p w14:paraId="5EDF20ED" w14:textId="77777777" w:rsidR="00FD4D9A" w:rsidRDefault="00FD4D9A" w:rsidP="00496334">
            <w:pPr>
              <w:pStyle w:val="af8"/>
            </w:pPr>
            <w:r w:rsidRPr="0015791C">
              <w:t xml:space="preserve">если дайджесты для </w:t>
            </w:r>
          </w:p>
          <w:p w14:paraId="30FF02F5" w14:textId="77777777" w:rsidR="00FD4D9A" w:rsidRPr="0015791C" w:rsidRDefault="00FD4D9A" w:rsidP="00496334">
            <w:pPr>
              <w:pStyle w:val="af8"/>
            </w:pPr>
            <w:r w:rsidRPr="0015791C">
              <w:t>каналов разные</w:t>
            </w:r>
          </w:p>
        </w:tc>
        <w:tc>
          <w:tcPr>
            <w:tcW w:w="1411" w:type="dxa"/>
            <w:vAlign w:val="center"/>
          </w:tcPr>
          <w:p w14:paraId="42214932" w14:textId="77777777" w:rsidR="00FD4D9A" w:rsidRPr="00BC0471" w:rsidRDefault="00FD4D9A" w:rsidP="00496334">
            <w:pPr>
              <w:pStyle w:val="af8"/>
            </w:pPr>
            <w:r>
              <w:t>Бизнес-описание, способ заполнения</w:t>
            </w:r>
            <w:r w:rsidRPr="00BC0471">
              <w:t xml:space="preserve">, </w:t>
            </w:r>
            <w:r>
              <w:t>ограничения</w:t>
            </w:r>
          </w:p>
        </w:tc>
        <w:tc>
          <w:tcPr>
            <w:tcW w:w="999" w:type="dxa"/>
            <w:vAlign w:val="center"/>
          </w:tcPr>
          <w:p w14:paraId="1201D4FD" w14:textId="77777777" w:rsidR="00FD4D9A" w:rsidRPr="00C53262" w:rsidRDefault="00FD4D9A" w:rsidP="00496334">
            <w:pPr>
              <w:pStyle w:val="af8"/>
            </w:pPr>
            <w:r>
              <w:rPr>
                <w:lang w:val="en-US"/>
              </w:rPr>
              <w:t>Hint</w:t>
            </w:r>
          </w:p>
        </w:tc>
      </w:tr>
      <w:tr w:rsidR="00FD4D9A" w14:paraId="13920531" w14:textId="77777777" w:rsidTr="00FD4D9A">
        <w:trPr>
          <w:cantSplit/>
        </w:trPr>
        <w:tc>
          <w:tcPr>
            <w:tcW w:w="568" w:type="dxa"/>
            <w:vAlign w:val="center"/>
          </w:tcPr>
          <w:p w14:paraId="2AC58D5C" w14:textId="77777777" w:rsidR="00FD4D9A" w:rsidRDefault="00FD4D9A" w:rsidP="00FD4D9A">
            <w:pPr>
              <w:pStyle w:val="afa"/>
              <w:numPr>
                <w:ilvl w:val="0"/>
                <w:numId w:val="53"/>
              </w:numPr>
              <w:rPr>
                <w:rStyle w:val="af9"/>
              </w:rPr>
            </w:pPr>
          </w:p>
        </w:tc>
        <w:tc>
          <w:tcPr>
            <w:tcW w:w="1276" w:type="dxa"/>
            <w:vAlign w:val="center"/>
          </w:tcPr>
          <w:p w14:paraId="77CCCF12" w14:textId="77777777" w:rsidR="00FD4D9A" w:rsidRPr="007E4949" w:rsidRDefault="00E831A6" w:rsidP="00496334">
            <w:pPr>
              <w:pStyle w:val="afa"/>
            </w:pPr>
            <w:r>
              <w:t>Период с</w:t>
            </w:r>
          </w:p>
        </w:tc>
        <w:tc>
          <w:tcPr>
            <w:tcW w:w="850" w:type="dxa"/>
            <w:vAlign w:val="center"/>
          </w:tcPr>
          <w:p w14:paraId="0730DEC7" w14:textId="77777777" w:rsidR="00FD4D9A" w:rsidRPr="00EE21B5" w:rsidRDefault="00496334" w:rsidP="00496334">
            <w:pPr>
              <w:pStyle w:val="afa"/>
              <w:spacing w:beforeLines="40" w:before="96" w:afterLines="40" w:after="96"/>
              <w:jc w:val="center"/>
            </w:pPr>
            <w:r>
              <w:t xml:space="preserve">Дата </w:t>
            </w:r>
          </w:p>
        </w:tc>
        <w:tc>
          <w:tcPr>
            <w:tcW w:w="424" w:type="dxa"/>
            <w:vAlign w:val="center"/>
          </w:tcPr>
          <w:p w14:paraId="78DF27DF" w14:textId="77777777" w:rsidR="00FD4D9A" w:rsidRPr="007E4949" w:rsidRDefault="00496334" w:rsidP="00496334">
            <w:pPr>
              <w:pStyle w:val="afa"/>
            </w:pPr>
            <w:r>
              <w:t>1</w:t>
            </w:r>
          </w:p>
        </w:tc>
        <w:tc>
          <w:tcPr>
            <w:tcW w:w="1280" w:type="dxa"/>
            <w:vAlign w:val="center"/>
          </w:tcPr>
          <w:p w14:paraId="24097CF7" w14:textId="77777777" w:rsidR="00FD4D9A" w:rsidRPr="0079221D" w:rsidRDefault="00FD4D9A" w:rsidP="00496334">
            <w:pPr>
              <w:pStyle w:val="afa"/>
              <w:spacing w:beforeLines="40" w:before="96" w:afterLines="40" w:after="96"/>
            </w:pPr>
          </w:p>
        </w:tc>
        <w:tc>
          <w:tcPr>
            <w:tcW w:w="1280" w:type="dxa"/>
            <w:vAlign w:val="center"/>
          </w:tcPr>
          <w:p w14:paraId="1B0BD963" w14:textId="77777777" w:rsidR="00FD4D9A" w:rsidRPr="002B2776" w:rsidRDefault="00FD4D9A" w:rsidP="00496334">
            <w:pPr>
              <w:pStyle w:val="afa"/>
              <w:spacing w:beforeLines="40" w:before="96" w:afterLines="40" w:after="96"/>
              <w:rPr>
                <w:lang w:val="en-US"/>
              </w:rPr>
            </w:pPr>
          </w:p>
        </w:tc>
        <w:tc>
          <w:tcPr>
            <w:tcW w:w="1409" w:type="dxa"/>
            <w:vAlign w:val="center"/>
          </w:tcPr>
          <w:p w14:paraId="309F73A6" w14:textId="77777777" w:rsidR="00FD4D9A" w:rsidRPr="00B23BD0" w:rsidRDefault="00FD4D9A" w:rsidP="00496334">
            <w:pPr>
              <w:pStyle w:val="afa"/>
            </w:pPr>
          </w:p>
        </w:tc>
        <w:tc>
          <w:tcPr>
            <w:tcW w:w="1411" w:type="dxa"/>
            <w:vAlign w:val="center"/>
          </w:tcPr>
          <w:p w14:paraId="7024621F" w14:textId="77777777" w:rsidR="00FD4D9A" w:rsidRPr="00175ED0" w:rsidRDefault="00496334" w:rsidP="00496334">
            <w:pPr>
              <w:ind w:left="0" w:firstLine="0"/>
              <w:rPr>
                <w:rFonts w:ascii="Arial" w:hAnsi="Arial" w:cs="Arial"/>
                <w:sz w:val="16"/>
                <w:szCs w:val="16"/>
              </w:rPr>
            </w:pPr>
            <w:r>
              <w:rPr>
                <w:rFonts w:ascii="Arial" w:hAnsi="Arial" w:cs="Arial"/>
                <w:sz w:val="16"/>
                <w:szCs w:val="16"/>
              </w:rPr>
              <w:t>Дата начала периода</w:t>
            </w:r>
          </w:p>
        </w:tc>
        <w:tc>
          <w:tcPr>
            <w:tcW w:w="999" w:type="dxa"/>
            <w:vAlign w:val="center"/>
          </w:tcPr>
          <w:p w14:paraId="3ED52FA8" w14:textId="77777777" w:rsidR="00FD4D9A" w:rsidRDefault="00FD4D9A" w:rsidP="00496334">
            <w:pPr>
              <w:pStyle w:val="afa"/>
              <w:rPr>
                <w:lang w:eastAsia="en-US"/>
              </w:rPr>
            </w:pPr>
          </w:p>
        </w:tc>
      </w:tr>
      <w:tr w:rsidR="00E831A6" w14:paraId="1776EED0" w14:textId="77777777" w:rsidTr="00FD4D9A">
        <w:trPr>
          <w:cantSplit/>
        </w:trPr>
        <w:tc>
          <w:tcPr>
            <w:tcW w:w="568" w:type="dxa"/>
            <w:vAlign w:val="center"/>
          </w:tcPr>
          <w:p w14:paraId="63DDF560" w14:textId="77777777" w:rsidR="00E831A6" w:rsidRDefault="00E831A6" w:rsidP="00FD4D9A">
            <w:pPr>
              <w:pStyle w:val="afa"/>
              <w:numPr>
                <w:ilvl w:val="0"/>
                <w:numId w:val="53"/>
              </w:numPr>
              <w:rPr>
                <w:rStyle w:val="af9"/>
              </w:rPr>
            </w:pPr>
          </w:p>
        </w:tc>
        <w:tc>
          <w:tcPr>
            <w:tcW w:w="1276" w:type="dxa"/>
            <w:vAlign w:val="center"/>
          </w:tcPr>
          <w:p w14:paraId="551B5624" w14:textId="77777777" w:rsidR="00E831A6" w:rsidRPr="007E4949" w:rsidRDefault="00E831A6" w:rsidP="00496334">
            <w:pPr>
              <w:pStyle w:val="afa"/>
            </w:pPr>
            <w:r>
              <w:t xml:space="preserve">По </w:t>
            </w:r>
          </w:p>
        </w:tc>
        <w:tc>
          <w:tcPr>
            <w:tcW w:w="850" w:type="dxa"/>
            <w:vAlign w:val="center"/>
          </w:tcPr>
          <w:p w14:paraId="14C47CFF" w14:textId="77777777" w:rsidR="00E831A6" w:rsidRPr="00EE21B5" w:rsidRDefault="00496334" w:rsidP="00496334">
            <w:pPr>
              <w:pStyle w:val="afa"/>
              <w:spacing w:beforeLines="40" w:before="96" w:afterLines="40" w:after="96"/>
              <w:jc w:val="center"/>
            </w:pPr>
            <w:r>
              <w:t xml:space="preserve">Дата </w:t>
            </w:r>
          </w:p>
        </w:tc>
        <w:tc>
          <w:tcPr>
            <w:tcW w:w="424" w:type="dxa"/>
            <w:vAlign w:val="center"/>
          </w:tcPr>
          <w:p w14:paraId="50FBF4EA" w14:textId="77777777" w:rsidR="00E831A6" w:rsidRPr="007E4949" w:rsidRDefault="00496334" w:rsidP="00496334">
            <w:pPr>
              <w:pStyle w:val="afa"/>
            </w:pPr>
            <w:r>
              <w:t>2</w:t>
            </w:r>
          </w:p>
        </w:tc>
        <w:tc>
          <w:tcPr>
            <w:tcW w:w="1280" w:type="dxa"/>
            <w:vAlign w:val="center"/>
          </w:tcPr>
          <w:p w14:paraId="6CEF8A46" w14:textId="77777777" w:rsidR="00E831A6" w:rsidRPr="0079221D" w:rsidRDefault="00E831A6" w:rsidP="00496334">
            <w:pPr>
              <w:pStyle w:val="afa"/>
              <w:spacing w:beforeLines="40" w:before="96" w:afterLines="40" w:after="96"/>
            </w:pPr>
          </w:p>
        </w:tc>
        <w:tc>
          <w:tcPr>
            <w:tcW w:w="1280" w:type="dxa"/>
            <w:vAlign w:val="center"/>
          </w:tcPr>
          <w:p w14:paraId="3C989465" w14:textId="77777777" w:rsidR="00E831A6" w:rsidRPr="002B2776" w:rsidRDefault="00E831A6" w:rsidP="00496334">
            <w:pPr>
              <w:pStyle w:val="afa"/>
              <w:spacing w:beforeLines="40" w:before="96" w:afterLines="40" w:after="96"/>
              <w:rPr>
                <w:lang w:val="en-US"/>
              </w:rPr>
            </w:pPr>
          </w:p>
        </w:tc>
        <w:tc>
          <w:tcPr>
            <w:tcW w:w="1409" w:type="dxa"/>
            <w:vAlign w:val="center"/>
          </w:tcPr>
          <w:p w14:paraId="4481AEFF" w14:textId="77777777" w:rsidR="00E831A6" w:rsidRPr="00B23BD0" w:rsidRDefault="00E831A6" w:rsidP="00496334">
            <w:pPr>
              <w:pStyle w:val="afa"/>
            </w:pPr>
          </w:p>
        </w:tc>
        <w:tc>
          <w:tcPr>
            <w:tcW w:w="1411" w:type="dxa"/>
            <w:vAlign w:val="center"/>
          </w:tcPr>
          <w:p w14:paraId="3E235157" w14:textId="77777777" w:rsidR="00E831A6" w:rsidRPr="00175ED0" w:rsidRDefault="00496334" w:rsidP="00496334">
            <w:pPr>
              <w:ind w:left="0" w:firstLine="0"/>
              <w:rPr>
                <w:rFonts w:ascii="Arial" w:hAnsi="Arial" w:cs="Arial"/>
                <w:sz w:val="16"/>
                <w:szCs w:val="16"/>
              </w:rPr>
            </w:pPr>
            <w:r>
              <w:rPr>
                <w:rFonts w:ascii="Arial" w:hAnsi="Arial" w:cs="Arial"/>
                <w:sz w:val="16"/>
                <w:szCs w:val="16"/>
              </w:rPr>
              <w:t>Дата окончания периода</w:t>
            </w:r>
          </w:p>
        </w:tc>
        <w:tc>
          <w:tcPr>
            <w:tcW w:w="999" w:type="dxa"/>
            <w:vAlign w:val="center"/>
          </w:tcPr>
          <w:p w14:paraId="6BF4553D" w14:textId="77777777" w:rsidR="00E831A6" w:rsidRDefault="00E831A6" w:rsidP="00496334">
            <w:pPr>
              <w:pStyle w:val="afa"/>
              <w:rPr>
                <w:lang w:eastAsia="en-US"/>
              </w:rPr>
            </w:pPr>
          </w:p>
        </w:tc>
      </w:tr>
      <w:tr w:rsidR="00E831A6" w14:paraId="57BC8E73" w14:textId="77777777" w:rsidTr="00FD4D9A">
        <w:trPr>
          <w:cantSplit/>
        </w:trPr>
        <w:tc>
          <w:tcPr>
            <w:tcW w:w="568" w:type="dxa"/>
            <w:vAlign w:val="center"/>
          </w:tcPr>
          <w:p w14:paraId="48B45989" w14:textId="77777777" w:rsidR="00E831A6" w:rsidRDefault="00E831A6" w:rsidP="00FD4D9A">
            <w:pPr>
              <w:pStyle w:val="afa"/>
              <w:numPr>
                <w:ilvl w:val="0"/>
                <w:numId w:val="53"/>
              </w:numPr>
              <w:rPr>
                <w:rStyle w:val="af9"/>
              </w:rPr>
            </w:pPr>
          </w:p>
        </w:tc>
        <w:tc>
          <w:tcPr>
            <w:tcW w:w="1276" w:type="dxa"/>
            <w:vAlign w:val="center"/>
          </w:tcPr>
          <w:p w14:paraId="49DBAA8B" w14:textId="77777777" w:rsidR="00E831A6" w:rsidRPr="007E4949" w:rsidRDefault="00E831A6" w:rsidP="00496334">
            <w:pPr>
              <w:pStyle w:val="afa"/>
            </w:pPr>
            <w:r>
              <w:t xml:space="preserve">Счета </w:t>
            </w:r>
          </w:p>
        </w:tc>
        <w:tc>
          <w:tcPr>
            <w:tcW w:w="850" w:type="dxa"/>
            <w:vAlign w:val="center"/>
          </w:tcPr>
          <w:p w14:paraId="0B2A852B" w14:textId="77777777" w:rsidR="00E831A6" w:rsidRPr="00EE21B5" w:rsidRDefault="00496334" w:rsidP="00496334">
            <w:pPr>
              <w:pStyle w:val="afa"/>
              <w:spacing w:beforeLines="40" w:before="96" w:afterLines="40" w:after="96"/>
              <w:jc w:val="center"/>
            </w:pPr>
            <w:r>
              <w:t>Выбор из списка</w:t>
            </w:r>
          </w:p>
        </w:tc>
        <w:tc>
          <w:tcPr>
            <w:tcW w:w="424" w:type="dxa"/>
            <w:vAlign w:val="center"/>
          </w:tcPr>
          <w:p w14:paraId="794380F5" w14:textId="77777777" w:rsidR="00E831A6" w:rsidRPr="007E4949" w:rsidRDefault="00496334" w:rsidP="00496334">
            <w:pPr>
              <w:pStyle w:val="afa"/>
            </w:pPr>
            <w:r>
              <w:t>3</w:t>
            </w:r>
          </w:p>
        </w:tc>
        <w:tc>
          <w:tcPr>
            <w:tcW w:w="1280" w:type="dxa"/>
            <w:vAlign w:val="center"/>
          </w:tcPr>
          <w:p w14:paraId="2DB73C01" w14:textId="77777777" w:rsidR="00E831A6" w:rsidRPr="00496334" w:rsidRDefault="00496334" w:rsidP="00496334">
            <w:pPr>
              <w:pStyle w:val="afa"/>
              <w:spacing w:beforeLines="40" w:before="96" w:afterLines="40" w:after="96"/>
              <w:rPr>
                <w:lang w:val="en-US"/>
              </w:rPr>
            </w:pPr>
            <w:r>
              <w:rPr>
                <w:lang w:val="en-US"/>
              </w:rPr>
              <w:t>ACCOUNT</w:t>
            </w:r>
          </w:p>
        </w:tc>
        <w:tc>
          <w:tcPr>
            <w:tcW w:w="1280" w:type="dxa"/>
            <w:vAlign w:val="center"/>
          </w:tcPr>
          <w:p w14:paraId="6985B5B9" w14:textId="77777777" w:rsidR="00E831A6" w:rsidRPr="002B2776" w:rsidRDefault="00E831A6" w:rsidP="00496334">
            <w:pPr>
              <w:pStyle w:val="afa"/>
              <w:spacing w:beforeLines="40" w:before="96" w:afterLines="40" w:after="96"/>
              <w:rPr>
                <w:lang w:val="en-US"/>
              </w:rPr>
            </w:pPr>
          </w:p>
        </w:tc>
        <w:tc>
          <w:tcPr>
            <w:tcW w:w="1409" w:type="dxa"/>
            <w:vAlign w:val="center"/>
          </w:tcPr>
          <w:p w14:paraId="49995F5C" w14:textId="77777777" w:rsidR="00E831A6" w:rsidRPr="00B23BD0" w:rsidRDefault="00E831A6" w:rsidP="00496334">
            <w:pPr>
              <w:pStyle w:val="afa"/>
            </w:pPr>
          </w:p>
        </w:tc>
        <w:tc>
          <w:tcPr>
            <w:tcW w:w="1411" w:type="dxa"/>
            <w:vAlign w:val="center"/>
          </w:tcPr>
          <w:p w14:paraId="1BEC2E81" w14:textId="77777777" w:rsidR="00E831A6" w:rsidRPr="00175ED0" w:rsidRDefault="00496334" w:rsidP="00496334">
            <w:pPr>
              <w:spacing w:beforeLines="40" w:before="96" w:afterLines="40" w:after="96"/>
              <w:ind w:left="0" w:firstLine="0"/>
              <w:rPr>
                <w:rFonts w:ascii="Arial" w:hAnsi="Arial" w:cs="Arial"/>
                <w:sz w:val="16"/>
                <w:szCs w:val="16"/>
              </w:rPr>
            </w:pPr>
            <w:r>
              <w:rPr>
                <w:rFonts w:ascii="Arial" w:hAnsi="Arial" w:cs="Arial"/>
                <w:sz w:val="16"/>
                <w:szCs w:val="16"/>
              </w:rPr>
              <w:t>Выбор из списка значений счетов, доступных пользователю.</w:t>
            </w:r>
          </w:p>
        </w:tc>
        <w:tc>
          <w:tcPr>
            <w:tcW w:w="999" w:type="dxa"/>
            <w:vAlign w:val="center"/>
          </w:tcPr>
          <w:p w14:paraId="4EC0DBC9" w14:textId="77777777" w:rsidR="00E831A6" w:rsidRDefault="00E831A6" w:rsidP="00496334">
            <w:pPr>
              <w:pStyle w:val="afa"/>
              <w:rPr>
                <w:lang w:eastAsia="en-US"/>
              </w:rPr>
            </w:pPr>
          </w:p>
        </w:tc>
      </w:tr>
      <w:tr w:rsidR="00E831A6" w14:paraId="390BAB30" w14:textId="77777777" w:rsidTr="00FD4D9A">
        <w:trPr>
          <w:cantSplit/>
        </w:trPr>
        <w:tc>
          <w:tcPr>
            <w:tcW w:w="568" w:type="dxa"/>
            <w:vAlign w:val="center"/>
          </w:tcPr>
          <w:p w14:paraId="77B1C936" w14:textId="77777777" w:rsidR="00E831A6" w:rsidRDefault="00E831A6" w:rsidP="00FD4D9A">
            <w:pPr>
              <w:pStyle w:val="afa"/>
              <w:numPr>
                <w:ilvl w:val="0"/>
                <w:numId w:val="53"/>
              </w:numPr>
              <w:rPr>
                <w:rStyle w:val="af9"/>
              </w:rPr>
            </w:pPr>
          </w:p>
        </w:tc>
        <w:tc>
          <w:tcPr>
            <w:tcW w:w="1276" w:type="dxa"/>
            <w:vAlign w:val="center"/>
          </w:tcPr>
          <w:p w14:paraId="7A810AFC" w14:textId="77777777" w:rsidR="00E831A6" w:rsidRPr="007E4949" w:rsidRDefault="00E831A6" w:rsidP="00496334">
            <w:pPr>
              <w:pStyle w:val="afa"/>
            </w:pPr>
            <w:r>
              <w:t xml:space="preserve">Проводки по переоценке </w:t>
            </w:r>
          </w:p>
        </w:tc>
        <w:tc>
          <w:tcPr>
            <w:tcW w:w="850" w:type="dxa"/>
            <w:vAlign w:val="center"/>
          </w:tcPr>
          <w:p w14:paraId="438F54D1" w14:textId="77777777" w:rsidR="00E831A6" w:rsidRPr="00EE21B5" w:rsidRDefault="00496334" w:rsidP="00496334">
            <w:pPr>
              <w:pStyle w:val="afa"/>
              <w:spacing w:beforeLines="40" w:before="96" w:afterLines="40" w:after="96"/>
              <w:jc w:val="center"/>
            </w:pPr>
            <w:r>
              <w:t>Флажок</w:t>
            </w:r>
          </w:p>
        </w:tc>
        <w:tc>
          <w:tcPr>
            <w:tcW w:w="424" w:type="dxa"/>
            <w:vAlign w:val="center"/>
          </w:tcPr>
          <w:p w14:paraId="6CB5A5B9" w14:textId="77777777" w:rsidR="00E831A6" w:rsidRPr="007E4949" w:rsidRDefault="00496334" w:rsidP="00496334">
            <w:pPr>
              <w:pStyle w:val="afa"/>
            </w:pPr>
            <w:r>
              <w:t>4</w:t>
            </w:r>
          </w:p>
        </w:tc>
        <w:tc>
          <w:tcPr>
            <w:tcW w:w="1280" w:type="dxa"/>
            <w:vAlign w:val="center"/>
          </w:tcPr>
          <w:p w14:paraId="0FA39535" w14:textId="77777777" w:rsidR="00E831A6" w:rsidRPr="0079221D" w:rsidRDefault="00E831A6" w:rsidP="00496334">
            <w:pPr>
              <w:pStyle w:val="afa"/>
              <w:spacing w:beforeLines="40" w:before="96" w:afterLines="40" w:after="96"/>
            </w:pPr>
          </w:p>
        </w:tc>
        <w:tc>
          <w:tcPr>
            <w:tcW w:w="1280" w:type="dxa"/>
            <w:vAlign w:val="center"/>
          </w:tcPr>
          <w:p w14:paraId="119FD46B" w14:textId="77777777" w:rsidR="00E831A6" w:rsidRPr="002B2776" w:rsidRDefault="00E831A6" w:rsidP="00496334">
            <w:pPr>
              <w:pStyle w:val="afa"/>
              <w:spacing w:beforeLines="40" w:before="96" w:afterLines="40" w:after="96"/>
              <w:rPr>
                <w:lang w:val="en-US"/>
              </w:rPr>
            </w:pPr>
          </w:p>
        </w:tc>
        <w:tc>
          <w:tcPr>
            <w:tcW w:w="1409" w:type="dxa"/>
            <w:vAlign w:val="center"/>
          </w:tcPr>
          <w:p w14:paraId="3BA4CF42" w14:textId="77777777" w:rsidR="00E831A6" w:rsidRPr="00B23BD0" w:rsidRDefault="00E831A6" w:rsidP="00496334">
            <w:pPr>
              <w:pStyle w:val="afa"/>
            </w:pPr>
          </w:p>
        </w:tc>
        <w:tc>
          <w:tcPr>
            <w:tcW w:w="1411" w:type="dxa"/>
            <w:vAlign w:val="center"/>
          </w:tcPr>
          <w:p w14:paraId="3CAFEE45" w14:textId="77777777" w:rsidR="00496334" w:rsidRDefault="00496334" w:rsidP="00496334">
            <w:pPr>
              <w:ind w:left="0" w:firstLine="0"/>
              <w:rPr>
                <w:rFonts w:ascii="Arial" w:hAnsi="Arial" w:cs="Arial"/>
                <w:sz w:val="16"/>
                <w:szCs w:val="16"/>
              </w:rPr>
            </w:pPr>
            <w:r>
              <w:rPr>
                <w:rFonts w:ascii="Arial" w:hAnsi="Arial" w:cs="Arial"/>
                <w:sz w:val="16"/>
                <w:szCs w:val="16"/>
              </w:rPr>
              <w:t>Отметка/ снятие отметки:</w:t>
            </w:r>
          </w:p>
          <w:p w14:paraId="445497FF" w14:textId="77777777" w:rsidR="00496334" w:rsidRDefault="00496334" w:rsidP="00496334">
            <w:pPr>
              <w:ind w:left="0" w:firstLine="0"/>
              <w:rPr>
                <w:rFonts w:ascii="Arial" w:hAnsi="Arial" w:cs="Arial"/>
                <w:sz w:val="16"/>
                <w:szCs w:val="16"/>
              </w:rPr>
            </w:pPr>
            <w:r>
              <w:rPr>
                <w:rFonts w:ascii="Arial" w:hAnsi="Arial" w:cs="Arial"/>
                <w:sz w:val="16"/>
                <w:szCs w:val="16"/>
              </w:rPr>
              <w:t>1 – да</w:t>
            </w:r>
          </w:p>
          <w:p w14:paraId="7C57DDB0" w14:textId="77777777" w:rsidR="00496334" w:rsidRDefault="00496334" w:rsidP="00496334">
            <w:pPr>
              <w:ind w:left="0" w:firstLine="0"/>
              <w:rPr>
                <w:rFonts w:ascii="Arial" w:hAnsi="Arial" w:cs="Arial"/>
                <w:sz w:val="16"/>
                <w:szCs w:val="16"/>
              </w:rPr>
            </w:pPr>
            <w:r>
              <w:rPr>
                <w:rFonts w:ascii="Arial" w:hAnsi="Arial" w:cs="Arial"/>
                <w:sz w:val="16"/>
                <w:szCs w:val="16"/>
              </w:rPr>
              <w:t>0 – нет</w:t>
            </w:r>
          </w:p>
          <w:p w14:paraId="51E090CA" w14:textId="77777777" w:rsidR="00496334" w:rsidRDefault="00496334" w:rsidP="00496334">
            <w:pPr>
              <w:ind w:left="0" w:firstLine="0"/>
              <w:rPr>
                <w:rFonts w:ascii="Arial" w:hAnsi="Arial" w:cs="Arial"/>
                <w:sz w:val="16"/>
                <w:szCs w:val="16"/>
              </w:rPr>
            </w:pPr>
            <w:r w:rsidRPr="009420AE">
              <w:rPr>
                <w:rFonts w:ascii="Arial" w:hAnsi="Arial" w:cs="Arial"/>
                <w:sz w:val="16"/>
                <w:szCs w:val="16"/>
              </w:rPr>
              <w:t>По умолчанию – Нет (отключен).</w:t>
            </w:r>
          </w:p>
          <w:p w14:paraId="2F1F65EF" w14:textId="77777777" w:rsidR="00E831A6" w:rsidRPr="00175ED0" w:rsidRDefault="00496334" w:rsidP="00496334">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 включить в экспорт выписки проводки по переоценке</w:t>
            </w:r>
            <w:r>
              <w:rPr>
                <w:rFonts w:ascii="Arial" w:hAnsi="Arial" w:cs="Arial"/>
                <w:sz w:val="16"/>
                <w:szCs w:val="16"/>
              </w:rPr>
              <w:t>.</w:t>
            </w:r>
          </w:p>
        </w:tc>
        <w:tc>
          <w:tcPr>
            <w:tcW w:w="999" w:type="dxa"/>
            <w:vAlign w:val="center"/>
          </w:tcPr>
          <w:p w14:paraId="62963F6A" w14:textId="77777777" w:rsidR="00E831A6" w:rsidRDefault="00E831A6" w:rsidP="00496334">
            <w:pPr>
              <w:pStyle w:val="afa"/>
              <w:rPr>
                <w:lang w:eastAsia="en-US"/>
              </w:rPr>
            </w:pPr>
          </w:p>
        </w:tc>
      </w:tr>
      <w:tr w:rsidR="00E831A6" w14:paraId="6663992B" w14:textId="77777777" w:rsidTr="00FD4D9A">
        <w:trPr>
          <w:cantSplit/>
        </w:trPr>
        <w:tc>
          <w:tcPr>
            <w:tcW w:w="568" w:type="dxa"/>
            <w:vAlign w:val="center"/>
          </w:tcPr>
          <w:p w14:paraId="0FB31693" w14:textId="77777777" w:rsidR="00E831A6" w:rsidRDefault="00E831A6" w:rsidP="00FD4D9A">
            <w:pPr>
              <w:pStyle w:val="afa"/>
              <w:numPr>
                <w:ilvl w:val="0"/>
                <w:numId w:val="53"/>
              </w:numPr>
              <w:rPr>
                <w:rStyle w:val="af9"/>
              </w:rPr>
            </w:pPr>
          </w:p>
        </w:tc>
        <w:tc>
          <w:tcPr>
            <w:tcW w:w="1276" w:type="dxa"/>
            <w:vAlign w:val="center"/>
          </w:tcPr>
          <w:p w14:paraId="6475B97A" w14:textId="77777777" w:rsidR="00E831A6" w:rsidRPr="007E4949" w:rsidRDefault="00E831A6" w:rsidP="00496334">
            <w:pPr>
              <w:pStyle w:val="afa"/>
            </w:pPr>
            <w:r>
              <w:t>Учитывать промежуточные выписки</w:t>
            </w:r>
          </w:p>
        </w:tc>
        <w:tc>
          <w:tcPr>
            <w:tcW w:w="850" w:type="dxa"/>
            <w:vAlign w:val="center"/>
          </w:tcPr>
          <w:p w14:paraId="13596061" w14:textId="77777777" w:rsidR="00E831A6" w:rsidRPr="00EE21B5" w:rsidRDefault="00496334" w:rsidP="00496334">
            <w:pPr>
              <w:pStyle w:val="afa"/>
              <w:spacing w:beforeLines="40" w:before="96" w:afterLines="40" w:after="96"/>
              <w:jc w:val="center"/>
            </w:pPr>
            <w:r>
              <w:t>Флажок</w:t>
            </w:r>
          </w:p>
        </w:tc>
        <w:tc>
          <w:tcPr>
            <w:tcW w:w="424" w:type="dxa"/>
            <w:vAlign w:val="center"/>
          </w:tcPr>
          <w:p w14:paraId="66D321A8" w14:textId="77777777" w:rsidR="00E831A6" w:rsidRPr="007E4949" w:rsidRDefault="00496334" w:rsidP="00496334">
            <w:pPr>
              <w:pStyle w:val="afa"/>
            </w:pPr>
            <w:r>
              <w:t>5</w:t>
            </w:r>
          </w:p>
        </w:tc>
        <w:tc>
          <w:tcPr>
            <w:tcW w:w="1280" w:type="dxa"/>
            <w:vAlign w:val="center"/>
          </w:tcPr>
          <w:p w14:paraId="4CBF219E" w14:textId="77777777" w:rsidR="00E831A6" w:rsidRPr="0079221D" w:rsidRDefault="00E831A6" w:rsidP="00496334">
            <w:pPr>
              <w:pStyle w:val="afa"/>
              <w:spacing w:beforeLines="40" w:before="96" w:afterLines="40" w:after="96"/>
            </w:pPr>
          </w:p>
        </w:tc>
        <w:tc>
          <w:tcPr>
            <w:tcW w:w="1280" w:type="dxa"/>
            <w:vAlign w:val="center"/>
          </w:tcPr>
          <w:p w14:paraId="5B798057" w14:textId="77777777" w:rsidR="00E831A6" w:rsidRPr="002B2776" w:rsidRDefault="00E831A6" w:rsidP="00496334">
            <w:pPr>
              <w:pStyle w:val="afa"/>
              <w:spacing w:beforeLines="40" w:before="96" w:afterLines="40" w:after="96"/>
              <w:rPr>
                <w:lang w:val="en-US"/>
              </w:rPr>
            </w:pPr>
          </w:p>
        </w:tc>
        <w:tc>
          <w:tcPr>
            <w:tcW w:w="1409" w:type="dxa"/>
            <w:vAlign w:val="center"/>
          </w:tcPr>
          <w:p w14:paraId="5F3D708E" w14:textId="77777777" w:rsidR="00E831A6" w:rsidRPr="00B23BD0" w:rsidRDefault="00E831A6" w:rsidP="00496334">
            <w:pPr>
              <w:pStyle w:val="afa"/>
            </w:pPr>
          </w:p>
        </w:tc>
        <w:tc>
          <w:tcPr>
            <w:tcW w:w="1411" w:type="dxa"/>
            <w:vAlign w:val="center"/>
          </w:tcPr>
          <w:p w14:paraId="5313E774" w14:textId="77777777" w:rsidR="00252AAE" w:rsidRDefault="00252AAE" w:rsidP="00252AAE">
            <w:pPr>
              <w:ind w:left="0" w:firstLine="0"/>
              <w:rPr>
                <w:rFonts w:ascii="Arial" w:hAnsi="Arial" w:cs="Arial"/>
                <w:sz w:val="16"/>
                <w:szCs w:val="16"/>
              </w:rPr>
            </w:pPr>
            <w:r>
              <w:rPr>
                <w:rFonts w:ascii="Arial" w:hAnsi="Arial" w:cs="Arial"/>
                <w:sz w:val="16"/>
                <w:szCs w:val="16"/>
              </w:rPr>
              <w:t>Отметка/ снятие отметки:</w:t>
            </w:r>
          </w:p>
          <w:p w14:paraId="3DA32E40" w14:textId="77777777" w:rsidR="00252AAE" w:rsidRDefault="00252AAE" w:rsidP="00252AAE">
            <w:pPr>
              <w:ind w:left="0" w:firstLine="0"/>
              <w:rPr>
                <w:rFonts w:ascii="Arial" w:hAnsi="Arial" w:cs="Arial"/>
                <w:sz w:val="16"/>
                <w:szCs w:val="16"/>
              </w:rPr>
            </w:pPr>
            <w:r>
              <w:rPr>
                <w:rFonts w:ascii="Arial" w:hAnsi="Arial" w:cs="Arial"/>
                <w:sz w:val="16"/>
                <w:szCs w:val="16"/>
              </w:rPr>
              <w:t>1 – да</w:t>
            </w:r>
          </w:p>
          <w:p w14:paraId="38321050" w14:textId="77777777" w:rsidR="00252AAE" w:rsidRDefault="00252AAE" w:rsidP="00252AAE">
            <w:pPr>
              <w:ind w:left="0" w:firstLine="0"/>
              <w:rPr>
                <w:rFonts w:ascii="Arial" w:hAnsi="Arial" w:cs="Arial"/>
                <w:sz w:val="16"/>
                <w:szCs w:val="16"/>
              </w:rPr>
            </w:pPr>
            <w:r>
              <w:rPr>
                <w:rFonts w:ascii="Arial" w:hAnsi="Arial" w:cs="Arial"/>
                <w:sz w:val="16"/>
                <w:szCs w:val="16"/>
              </w:rPr>
              <w:t>0 – нет</w:t>
            </w:r>
          </w:p>
          <w:p w14:paraId="73A89657" w14:textId="77777777" w:rsidR="00252AAE" w:rsidRDefault="00252AAE" w:rsidP="00252AAE">
            <w:pPr>
              <w:ind w:left="0" w:firstLine="0"/>
              <w:rPr>
                <w:rFonts w:ascii="Arial" w:hAnsi="Arial" w:cs="Arial"/>
                <w:sz w:val="16"/>
                <w:szCs w:val="16"/>
              </w:rPr>
            </w:pPr>
            <w:r w:rsidRPr="009420AE">
              <w:rPr>
                <w:rFonts w:ascii="Arial" w:hAnsi="Arial" w:cs="Arial"/>
                <w:sz w:val="16"/>
                <w:szCs w:val="16"/>
              </w:rPr>
              <w:t>По умолчанию – Нет (отключен).</w:t>
            </w:r>
          </w:p>
          <w:p w14:paraId="259C7A2C" w14:textId="77777777" w:rsidR="00E831A6" w:rsidRPr="00175ED0" w:rsidRDefault="00252AAE" w:rsidP="00252AAE">
            <w:pPr>
              <w:ind w:left="0" w:firstLine="0"/>
              <w:rPr>
                <w:rFonts w:ascii="Arial" w:hAnsi="Arial" w:cs="Arial"/>
                <w:sz w:val="16"/>
                <w:szCs w:val="16"/>
              </w:rPr>
            </w:pPr>
            <w:r>
              <w:rPr>
                <w:rFonts w:ascii="Arial" w:hAnsi="Arial" w:cs="Arial"/>
                <w:sz w:val="16"/>
                <w:szCs w:val="16"/>
              </w:rPr>
              <w:t>Если выбрано 1, значит необходимо учитывать итоговые и промежуточные выписки</w:t>
            </w:r>
          </w:p>
        </w:tc>
        <w:tc>
          <w:tcPr>
            <w:tcW w:w="999" w:type="dxa"/>
            <w:vAlign w:val="center"/>
          </w:tcPr>
          <w:p w14:paraId="7F07B97B" w14:textId="77777777" w:rsidR="00E831A6" w:rsidRDefault="00E831A6" w:rsidP="00496334">
            <w:pPr>
              <w:pStyle w:val="afa"/>
              <w:rPr>
                <w:lang w:eastAsia="en-US"/>
              </w:rPr>
            </w:pPr>
          </w:p>
        </w:tc>
      </w:tr>
      <w:tr w:rsidR="00E831A6" w14:paraId="1207CA64" w14:textId="77777777" w:rsidTr="00FD4D9A">
        <w:trPr>
          <w:cantSplit/>
        </w:trPr>
        <w:tc>
          <w:tcPr>
            <w:tcW w:w="568" w:type="dxa"/>
            <w:vAlign w:val="center"/>
          </w:tcPr>
          <w:p w14:paraId="15F7FFA2" w14:textId="77777777" w:rsidR="00E831A6" w:rsidRDefault="00E831A6" w:rsidP="00FD4D9A">
            <w:pPr>
              <w:pStyle w:val="afa"/>
              <w:numPr>
                <w:ilvl w:val="0"/>
                <w:numId w:val="53"/>
              </w:numPr>
              <w:rPr>
                <w:rStyle w:val="af9"/>
              </w:rPr>
            </w:pPr>
          </w:p>
        </w:tc>
        <w:tc>
          <w:tcPr>
            <w:tcW w:w="1276" w:type="dxa"/>
            <w:vAlign w:val="center"/>
          </w:tcPr>
          <w:p w14:paraId="6616AABD" w14:textId="77777777" w:rsidR="00E831A6" w:rsidRPr="007E4949" w:rsidRDefault="00E831A6" w:rsidP="00496334">
            <w:pPr>
              <w:pStyle w:val="afa"/>
            </w:pPr>
            <w:r>
              <w:t>Экспорт выписок</w:t>
            </w:r>
          </w:p>
        </w:tc>
        <w:tc>
          <w:tcPr>
            <w:tcW w:w="850" w:type="dxa"/>
            <w:vAlign w:val="center"/>
          </w:tcPr>
          <w:p w14:paraId="0EA0FA0B" w14:textId="77777777" w:rsidR="00E831A6" w:rsidRPr="00EE21B5" w:rsidRDefault="00496334" w:rsidP="00496334">
            <w:pPr>
              <w:pStyle w:val="afa"/>
              <w:spacing w:beforeLines="40" w:before="96" w:afterLines="40" w:after="96"/>
              <w:jc w:val="center"/>
            </w:pPr>
            <w:r>
              <w:t>Выбор из списка</w:t>
            </w:r>
          </w:p>
        </w:tc>
        <w:tc>
          <w:tcPr>
            <w:tcW w:w="424" w:type="dxa"/>
            <w:vAlign w:val="center"/>
          </w:tcPr>
          <w:p w14:paraId="50A52241" w14:textId="77777777" w:rsidR="00E831A6" w:rsidRPr="007E4949" w:rsidRDefault="00496334" w:rsidP="00496334">
            <w:pPr>
              <w:pStyle w:val="afa"/>
            </w:pPr>
            <w:r>
              <w:t>6</w:t>
            </w:r>
          </w:p>
        </w:tc>
        <w:tc>
          <w:tcPr>
            <w:tcW w:w="1280" w:type="dxa"/>
            <w:vAlign w:val="center"/>
          </w:tcPr>
          <w:p w14:paraId="6A200289" w14:textId="77777777" w:rsidR="00E831A6" w:rsidRPr="0079221D" w:rsidRDefault="00E831A6" w:rsidP="00496334">
            <w:pPr>
              <w:pStyle w:val="afa"/>
              <w:spacing w:beforeLines="40" w:before="96" w:afterLines="40" w:after="96"/>
            </w:pPr>
          </w:p>
        </w:tc>
        <w:tc>
          <w:tcPr>
            <w:tcW w:w="1280" w:type="dxa"/>
            <w:vAlign w:val="center"/>
          </w:tcPr>
          <w:p w14:paraId="690E2353" w14:textId="77777777" w:rsidR="00E831A6" w:rsidRPr="002B2776" w:rsidRDefault="00E831A6" w:rsidP="00496334">
            <w:pPr>
              <w:pStyle w:val="afa"/>
              <w:spacing w:beforeLines="40" w:before="96" w:afterLines="40" w:after="96"/>
              <w:rPr>
                <w:lang w:val="en-US"/>
              </w:rPr>
            </w:pPr>
          </w:p>
        </w:tc>
        <w:tc>
          <w:tcPr>
            <w:tcW w:w="1409" w:type="dxa"/>
            <w:vAlign w:val="center"/>
          </w:tcPr>
          <w:p w14:paraId="5E6E1406" w14:textId="77777777" w:rsidR="00E831A6" w:rsidRPr="00B23BD0" w:rsidRDefault="00E831A6" w:rsidP="00496334">
            <w:pPr>
              <w:pStyle w:val="afa"/>
              <w:spacing w:beforeLines="40" w:before="96" w:afterLines="40" w:after="96"/>
            </w:pPr>
          </w:p>
        </w:tc>
        <w:tc>
          <w:tcPr>
            <w:tcW w:w="1411" w:type="dxa"/>
            <w:vAlign w:val="center"/>
          </w:tcPr>
          <w:p w14:paraId="40030119" w14:textId="77777777" w:rsidR="00E831A6" w:rsidRPr="005519AA"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 xml:space="preserve">Выбор из списка значений: </w:t>
            </w:r>
          </w:p>
          <w:p w14:paraId="4E4DEA88" w14:textId="77777777" w:rsidR="00E831A6"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«Один файл» / «Несколько файлов»</w:t>
            </w:r>
            <w:r>
              <w:rPr>
                <w:rFonts w:ascii="Arial" w:hAnsi="Arial" w:cs="Arial"/>
                <w:sz w:val="16"/>
                <w:szCs w:val="16"/>
              </w:rPr>
              <w:t>.</w:t>
            </w:r>
          </w:p>
          <w:p w14:paraId="1E2B4411" w14:textId="77777777" w:rsidR="00E831A6" w:rsidRPr="00175ED0" w:rsidRDefault="00E831A6" w:rsidP="00496334">
            <w:pPr>
              <w:spacing w:beforeLines="40" w:before="96" w:afterLines="40" w:after="96"/>
              <w:ind w:left="0" w:firstLine="0"/>
              <w:rPr>
                <w:rFonts w:ascii="Arial" w:hAnsi="Arial" w:cs="Arial"/>
                <w:sz w:val="16"/>
                <w:szCs w:val="16"/>
              </w:rPr>
            </w:pPr>
            <w:r>
              <w:rPr>
                <w:rFonts w:ascii="Arial" w:hAnsi="Arial" w:cs="Arial"/>
                <w:sz w:val="16"/>
                <w:szCs w:val="16"/>
              </w:rPr>
              <w:t xml:space="preserve">По умолчанию – </w:t>
            </w:r>
            <w:r w:rsidRPr="005519AA">
              <w:rPr>
                <w:rFonts w:ascii="Arial" w:hAnsi="Arial" w:cs="Arial"/>
                <w:sz w:val="16"/>
                <w:szCs w:val="16"/>
              </w:rPr>
              <w:t>«Один файл».</w:t>
            </w:r>
          </w:p>
        </w:tc>
        <w:tc>
          <w:tcPr>
            <w:tcW w:w="999" w:type="dxa"/>
            <w:vAlign w:val="center"/>
          </w:tcPr>
          <w:p w14:paraId="7CDEFFC9" w14:textId="77777777" w:rsidR="00E831A6" w:rsidRDefault="00E831A6" w:rsidP="00496334">
            <w:pPr>
              <w:pStyle w:val="afa"/>
              <w:rPr>
                <w:lang w:eastAsia="en-US"/>
              </w:rPr>
            </w:pPr>
          </w:p>
        </w:tc>
      </w:tr>
      <w:tr w:rsidR="00E831A6" w14:paraId="4F2C3EA5" w14:textId="77777777" w:rsidTr="00FD4D9A">
        <w:trPr>
          <w:cantSplit/>
        </w:trPr>
        <w:tc>
          <w:tcPr>
            <w:tcW w:w="568" w:type="dxa"/>
            <w:vAlign w:val="center"/>
          </w:tcPr>
          <w:p w14:paraId="4FEC2848" w14:textId="77777777" w:rsidR="00E831A6" w:rsidRDefault="00E831A6" w:rsidP="00FD4D9A">
            <w:pPr>
              <w:pStyle w:val="afa"/>
              <w:numPr>
                <w:ilvl w:val="0"/>
                <w:numId w:val="53"/>
              </w:numPr>
              <w:rPr>
                <w:rStyle w:val="af9"/>
              </w:rPr>
            </w:pPr>
          </w:p>
        </w:tc>
        <w:tc>
          <w:tcPr>
            <w:tcW w:w="1276" w:type="dxa"/>
            <w:vAlign w:val="center"/>
          </w:tcPr>
          <w:p w14:paraId="31D236B6" w14:textId="77777777" w:rsidR="00E831A6" w:rsidRPr="007E4949" w:rsidRDefault="00E831A6" w:rsidP="00496334">
            <w:pPr>
              <w:pStyle w:val="afa"/>
            </w:pPr>
            <w:r>
              <w:t>Маска имени файла</w:t>
            </w:r>
          </w:p>
        </w:tc>
        <w:tc>
          <w:tcPr>
            <w:tcW w:w="850" w:type="dxa"/>
            <w:vAlign w:val="center"/>
          </w:tcPr>
          <w:p w14:paraId="6889B4D0" w14:textId="77777777" w:rsidR="00E831A6" w:rsidRPr="00EE21B5" w:rsidRDefault="00496334" w:rsidP="00496334">
            <w:pPr>
              <w:pStyle w:val="afa"/>
              <w:spacing w:beforeLines="40" w:before="96" w:afterLines="40" w:after="96"/>
              <w:jc w:val="center"/>
            </w:pPr>
            <w:r>
              <w:t>Текстовое поле</w:t>
            </w:r>
          </w:p>
        </w:tc>
        <w:tc>
          <w:tcPr>
            <w:tcW w:w="424" w:type="dxa"/>
            <w:vAlign w:val="center"/>
          </w:tcPr>
          <w:p w14:paraId="05EA8175" w14:textId="77777777" w:rsidR="00E831A6" w:rsidRPr="007E4949" w:rsidRDefault="00496334" w:rsidP="00496334">
            <w:pPr>
              <w:pStyle w:val="afa"/>
            </w:pPr>
            <w:r>
              <w:t>7</w:t>
            </w:r>
          </w:p>
        </w:tc>
        <w:tc>
          <w:tcPr>
            <w:tcW w:w="1280" w:type="dxa"/>
            <w:vAlign w:val="center"/>
          </w:tcPr>
          <w:p w14:paraId="10751C94" w14:textId="77777777" w:rsidR="00E831A6" w:rsidRPr="0079221D" w:rsidRDefault="00E831A6" w:rsidP="00496334">
            <w:pPr>
              <w:pStyle w:val="afa"/>
              <w:spacing w:beforeLines="40" w:before="96" w:afterLines="40" w:after="96"/>
            </w:pPr>
          </w:p>
        </w:tc>
        <w:tc>
          <w:tcPr>
            <w:tcW w:w="1280" w:type="dxa"/>
            <w:vAlign w:val="center"/>
          </w:tcPr>
          <w:p w14:paraId="77D620A5" w14:textId="77777777" w:rsidR="00E831A6" w:rsidRPr="002B2776" w:rsidRDefault="00E831A6" w:rsidP="00496334">
            <w:pPr>
              <w:pStyle w:val="afa"/>
              <w:spacing w:beforeLines="40" w:before="96" w:afterLines="40" w:after="96"/>
              <w:rPr>
                <w:lang w:val="en-US"/>
              </w:rPr>
            </w:pPr>
          </w:p>
        </w:tc>
        <w:tc>
          <w:tcPr>
            <w:tcW w:w="1409" w:type="dxa"/>
            <w:vAlign w:val="center"/>
          </w:tcPr>
          <w:p w14:paraId="6CAF53B3" w14:textId="77777777" w:rsidR="00E831A6" w:rsidRPr="00B23BD0" w:rsidRDefault="00E831A6" w:rsidP="00496334">
            <w:pPr>
              <w:pStyle w:val="afa"/>
            </w:pPr>
          </w:p>
        </w:tc>
        <w:tc>
          <w:tcPr>
            <w:tcW w:w="1411" w:type="dxa"/>
            <w:vAlign w:val="center"/>
          </w:tcPr>
          <w:p w14:paraId="1D2ADA50" w14:textId="77777777" w:rsidR="00E831A6" w:rsidRPr="00175ED0" w:rsidRDefault="00496334" w:rsidP="00496334">
            <w:pPr>
              <w:ind w:left="0" w:firstLine="0"/>
              <w:rPr>
                <w:rFonts w:ascii="Arial" w:hAnsi="Arial" w:cs="Arial"/>
                <w:sz w:val="16"/>
                <w:szCs w:val="16"/>
              </w:rPr>
            </w:pPr>
            <w:r>
              <w:rPr>
                <w:rFonts w:ascii="Arial" w:hAnsi="Arial" w:cs="Arial"/>
                <w:sz w:val="16"/>
                <w:szCs w:val="16"/>
              </w:rPr>
              <w:t>Маска имени выгружаемого файла</w:t>
            </w:r>
          </w:p>
        </w:tc>
        <w:tc>
          <w:tcPr>
            <w:tcW w:w="999" w:type="dxa"/>
            <w:vAlign w:val="center"/>
          </w:tcPr>
          <w:p w14:paraId="1005F247" w14:textId="77777777" w:rsidR="00E831A6" w:rsidRDefault="00E831A6" w:rsidP="00496334">
            <w:pPr>
              <w:pStyle w:val="afa"/>
              <w:rPr>
                <w:lang w:eastAsia="en-US"/>
              </w:rPr>
            </w:pPr>
          </w:p>
        </w:tc>
      </w:tr>
      <w:tr w:rsidR="00496334" w14:paraId="028A2A11" w14:textId="77777777" w:rsidTr="00FD4D9A">
        <w:trPr>
          <w:cantSplit/>
        </w:trPr>
        <w:tc>
          <w:tcPr>
            <w:tcW w:w="568" w:type="dxa"/>
            <w:vAlign w:val="center"/>
          </w:tcPr>
          <w:p w14:paraId="6F6C2A43" w14:textId="77777777" w:rsidR="00496334" w:rsidRDefault="00496334" w:rsidP="00FD4D9A">
            <w:pPr>
              <w:pStyle w:val="afa"/>
              <w:numPr>
                <w:ilvl w:val="0"/>
                <w:numId w:val="53"/>
              </w:numPr>
              <w:rPr>
                <w:rStyle w:val="af9"/>
              </w:rPr>
            </w:pPr>
          </w:p>
        </w:tc>
        <w:tc>
          <w:tcPr>
            <w:tcW w:w="1276" w:type="dxa"/>
            <w:vAlign w:val="center"/>
          </w:tcPr>
          <w:p w14:paraId="239E42E1" w14:textId="77777777" w:rsidR="00496334" w:rsidRPr="007E4949" w:rsidRDefault="00496334" w:rsidP="00496334">
            <w:pPr>
              <w:pStyle w:val="afa"/>
            </w:pPr>
            <w:r>
              <w:t>Кодировка файла экспорта</w:t>
            </w:r>
          </w:p>
        </w:tc>
        <w:tc>
          <w:tcPr>
            <w:tcW w:w="850" w:type="dxa"/>
            <w:vAlign w:val="center"/>
          </w:tcPr>
          <w:p w14:paraId="09787301" w14:textId="77777777" w:rsidR="00496334" w:rsidRPr="00EE21B5" w:rsidRDefault="00496334" w:rsidP="00496334">
            <w:pPr>
              <w:pStyle w:val="afa"/>
              <w:spacing w:beforeLines="40" w:before="96" w:afterLines="40" w:after="96"/>
              <w:jc w:val="center"/>
            </w:pPr>
            <w:r>
              <w:t>Выбор из списка</w:t>
            </w:r>
          </w:p>
        </w:tc>
        <w:tc>
          <w:tcPr>
            <w:tcW w:w="424" w:type="dxa"/>
            <w:vAlign w:val="center"/>
          </w:tcPr>
          <w:p w14:paraId="6CE0A8DB" w14:textId="77777777" w:rsidR="00496334" w:rsidRPr="007E4949" w:rsidRDefault="00496334" w:rsidP="00496334">
            <w:pPr>
              <w:pStyle w:val="afa"/>
            </w:pPr>
            <w:r>
              <w:t>8</w:t>
            </w:r>
          </w:p>
        </w:tc>
        <w:tc>
          <w:tcPr>
            <w:tcW w:w="1280" w:type="dxa"/>
            <w:vAlign w:val="center"/>
          </w:tcPr>
          <w:p w14:paraId="01BABBF2" w14:textId="77777777" w:rsidR="00496334" w:rsidRPr="0079221D" w:rsidRDefault="00496334" w:rsidP="00496334">
            <w:pPr>
              <w:pStyle w:val="afa"/>
              <w:spacing w:beforeLines="40" w:before="96" w:afterLines="40" w:after="96"/>
            </w:pPr>
          </w:p>
        </w:tc>
        <w:tc>
          <w:tcPr>
            <w:tcW w:w="1280" w:type="dxa"/>
            <w:vAlign w:val="center"/>
          </w:tcPr>
          <w:p w14:paraId="73C8D30E" w14:textId="77777777" w:rsidR="00496334" w:rsidRPr="002B2776" w:rsidRDefault="00496334" w:rsidP="00496334">
            <w:pPr>
              <w:pStyle w:val="afa"/>
              <w:spacing w:beforeLines="40" w:before="96" w:afterLines="40" w:after="96"/>
              <w:rPr>
                <w:lang w:val="en-US"/>
              </w:rPr>
            </w:pPr>
          </w:p>
        </w:tc>
        <w:tc>
          <w:tcPr>
            <w:tcW w:w="1409" w:type="dxa"/>
            <w:vAlign w:val="center"/>
          </w:tcPr>
          <w:p w14:paraId="7A55BD5D" w14:textId="77777777" w:rsidR="00496334" w:rsidRPr="00B23BD0" w:rsidRDefault="00496334" w:rsidP="00496334">
            <w:pPr>
              <w:pStyle w:val="afa"/>
            </w:pPr>
          </w:p>
        </w:tc>
        <w:tc>
          <w:tcPr>
            <w:tcW w:w="1411" w:type="dxa"/>
            <w:vAlign w:val="center"/>
          </w:tcPr>
          <w:p w14:paraId="464EA4AD" w14:textId="77777777" w:rsidR="00496334" w:rsidRDefault="00496334" w:rsidP="00496334">
            <w:pPr>
              <w:ind w:left="0" w:firstLine="0"/>
              <w:rPr>
                <w:rFonts w:ascii="Arial" w:hAnsi="Arial" w:cs="Arial"/>
                <w:sz w:val="16"/>
                <w:szCs w:val="16"/>
              </w:rPr>
            </w:pPr>
            <w:r w:rsidRPr="009420AE">
              <w:rPr>
                <w:rFonts w:ascii="Arial" w:hAnsi="Arial" w:cs="Arial"/>
                <w:sz w:val="16"/>
                <w:szCs w:val="16"/>
              </w:rPr>
              <w:t xml:space="preserve">Выбор из списка значений: </w:t>
            </w:r>
            <w:r>
              <w:rPr>
                <w:rFonts w:ascii="Arial" w:hAnsi="Arial" w:cs="Arial"/>
                <w:sz w:val="16"/>
                <w:szCs w:val="16"/>
              </w:rPr>
              <w:t>«Windows», «DOS»</w:t>
            </w:r>
          </w:p>
          <w:p w14:paraId="52105F7B" w14:textId="77777777" w:rsidR="00496334" w:rsidRPr="00175ED0" w:rsidRDefault="00496334" w:rsidP="00496334">
            <w:pPr>
              <w:ind w:left="0" w:firstLine="0"/>
              <w:rPr>
                <w:rFonts w:ascii="Arial" w:hAnsi="Arial" w:cs="Arial"/>
                <w:sz w:val="16"/>
                <w:szCs w:val="16"/>
              </w:rPr>
            </w:pPr>
            <w:r w:rsidRPr="009420AE">
              <w:rPr>
                <w:rFonts w:ascii="Arial" w:hAnsi="Arial" w:cs="Arial"/>
                <w:sz w:val="16"/>
                <w:szCs w:val="16"/>
              </w:rPr>
              <w:t>По умолчанию – «Windows».</w:t>
            </w:r>
          </w:p>
        </w:tc>
        <w:tc>
          <w:tcPr>
            <w:tcW w:w="999" w:type="dxa"/>
            <w:vAlign w:val="center"/>
          </w:tcPr>
          <w:p w14:paraId="592BDB55" w14:textId="77777777" w:rsidR="00496334" w:rsidRDefault="00496334" w:rsidP="00496334">
            <w:pPr>
              <w:pStyle w:val="afa"/>
              <w:rPr>
                <w:lang w:eastAsia="en-US"/>
              </w:rPr>
            </w:pPr>
          </w:p>
        </w:tc>
      </w:tr>
      <w:tr w:rsidR="00496334" w14:paraId="0B73C7F5" w14:textId="77777777" w:rsidTr="00FD4D9A">
        <w:trPr>
          <w:cantSplit/>
        </w:trPr>
        <w:tc>
          <w:tcPr>
            <w:tcW w:w="568" w:type="dxa"/>
            <w:vAlign w:val="center"/>
          </w:tcPr>
          <w:p w14:paraId="097C8E05" w14:textId="77777777" w:rsidR="00496334" w:rsidRDefault="00496334" w:rsidP="00FD4D9A">
            <w:pPr>
              <w:pStyle w:val="afa"/>
              <w:numPr>
                <w:ilvl w:val="0"/>
                <w:numId w:val="53"/>
              </w:numPr>
              <w:rPr>
                <w:rStyle w:val="af9"/>
              </w:rPr>
            </w:pPr>
          </w:p>
        </w:tc>
        <w:tc>
          <w:tcPr>
            <w:tcW w:w="1276" w:type="dxa"/>
            <w:vAlign w:val="center"/>
          </w:tcPr>
          <w:p w14:paraId="0A610002" w14:textId="77777777" w:rsidR="00496334" w:rsidRPr="007E4949" w:rsidRDefault="00496334" w:rsidP="00496334">
            <w:pPr>
              <w:pStyle w:val="afa"/>
            </w:pPr>
            <w:r>
              <w:t>Программа получатель</w:t>
            </w:r>
          </w:p>
        </w:tc>
        <w:tc>
          <w:tcPr>
            <w:tcW w:w="850" w:type="dxa"/>
            <w:vAlign w:val="center"/>
          </w:tcPr>
          <w:p w14:paraId="4649FAF3" w14:textId="77777777" w:rsidR="00496334" w:rsidRPr="00EE21B5" w:rsidRDefault="00496334" w:rsidP="00496334">
            <w:pPr>
              <w:pStyle w:val="afa"/>
              <w:spacing w:beforeLines="40" w:before="96" w:afterLines="40" w:after="96"/>
              <w:jc w:val="center"/>
            </w:pPr>
            <w:r>
              <w:t>Текстовое поле</w:t>
            </w:r>
          </w:p>
        </w:tc>
        <w:tc>
          <w:tcPr>
            <w:tcW w:w="424" w:type="dxa"/>
            <w:vAlign w:val="center"/>
          </w:tcPr>
          <w:p w14:paraId="1F2D09A2" w14:textId="77777777" w:rsidR="00496334" w:rsidRPr="007E4949" w:rsidRDefault="00496334" w:rsidP="00496334">
            <w:pPr>
              <w:pStyle w:val="afa"/>
            </w:pPr>
            <w:r>
              <w:t>9</w:t>
            </w:r>
          </w:p>
        </w:tc>
        <w:tc>
          <w:tcPr>
            <w:tcW w:w="1280" w:type="dxa"/>
            <w:vAlign w:val="center"/>
          </w:tcPr>
          <w:p w14:paraId="1DD75822" w14:textId="77777777" w:rsidR="00496334" w:rsidRPr="0079221D" w:rsidRDefault="00496334" w:rsidP="00496334">
            <w:pPr>
              <w:pStyle w:val="afa"/>
              <w:spacing w:beforeLines="40" w:before="96" w:afterLines="40" w:after="96"/>
            </w:pPr>
          </w:p>
        </w:tc>
        <w:tc>
          <w:tcPr>
            <w:tcW w:w="1280" w:type="dxa"/>
            <w:vAlign w:val="center"/>
          </w:tcPr>
          <w:p w14:paraId="695CC061" w14:textId="77777777" w:rsidR="00496334" w:rsidRPr="002B2776" w:rsidRDefault="00496334" w:rsidP="00496334">
            <w:pPr>
              <w:pStyle w:val="afa"/>
              <w:spacing w:beforeLines="40" w:before="96" w:afterLines="40" w:after="96"/>
              <w:rPr>
                <w:lang w:val="en-US"/>
              </w:rPr>
            </w:pPr>
          </w:p>
        </w:tc>
        <w:tc>
          <w:tcPr>
            <w:tcW w:w="1409" w:type="dxa"/>
            <w:vAlign w:val="center"/>
          </w:tcPr>
          <w:p w14:paraId="264D33A3" w14:textId="77777777" w:rsidR="00496334" w:rsidRPr="00B23BD0" w:rsidRDefault="00496334" w:rsidP="00496334">
            <w:pPr>
              <w:pStyle w:val="afa"/>
            </w:pPr>
          </w:p>
        </w:tc>
        <w:tc>
          <w:tcPr>
            <w:tcW w:w="1411" w:type="dxa"/>
            <w:vAlign w:val="center"/>
          </w:tcPr>
          <w:p w14:paraId="7AC2CB5A" w14:textId="77777777" w:rsidR="00496334" w:rsidRPr="00175ED0" w:rsidRDefault="00496334" w:rsidP="00496334">
            <w:pPr>
              <w:ind w:left="0" w:firstLine="0"/>
              <w:rPr>
                <w:rFonts w:ascii="Arial" w:hAnsi="Arial" w:cs="Arial"/>
                <w:sz w:val="16"/>
                <w:szCs w:val="16"/>
              </w:rPr>
            </w:pPr>
            <w:r>
              <w:rPr>
                <w:rFonts w:ascii="Arial" w:hAnsi="Arial" w:cs="Arial"/>
                <w:sz w:val="16"/>
                <w:szCs w:val="16"/>
              </w:rPr>
              <w:t>Указывается программа получатель – 1С.</w:t>
            </w:r>
          </w:p>
        </w:tc>
        <w:tc>
          <w:tcPr>
            <w:tcW w:w="999" w:type="dxa"/>
            <w:vAlign w:val="center"/>
          </w:tcPr>
          <w:p w14:paraId="1E00456A" w14:textId="77777777" w:rsidR="00496334" w:rsidRDefault="00496334" w:rsidP="00496334">
            <w:pPr>
              <w:pStyle w:val="afa"/>
              <w:rPr>
                <w:lang w:eastAsia="en-US"/>
              </w:rPr>
            </w:pPr>
          </w:p>
        </w:tc>
      </w:tr>
    </w:tbl>
    <w:p w14:paraId="73CAAA50" w14:textId="77777777" w:rsidR="00FD4D9A" w:rsidRDefault="00FD4D9A" w:rsidP="00A9749B"/>
    <w:p w14:paraId="40F4B4A0" w14:textId="77777777" w:rsidR="00E96D6B" w:rsidRPr="00E96D6B" w:rsidRDefault="00E96D6B" w:rsidP="00E96D6B">
      <w:pPr>
        <w:pStyle w:val="4"/>
      </w:pPr>
      <w:r>
        <w:t xml:space="preserve"> </w:t>
      </w:r>
      <w:bookmarkStart w:id="5278" w:name="_Ref501541587"/>
      <w:bookmarkStart w:id="5279" w:name="_Toc21517690"/>
      <w:r>
        <w:t>Экспорт в формате МТ</w:t>
      </w:r>
      <w:r w:rsidRPr="00E96D6B">
        <w:t>940</w:t>
      </w:r>
      <w:bookmarkEnd w:id="5278"/>
      <w:bookmarkEnd w:id="5279"/>
    </w:p>
    <w:p w14:paraId="06C237D1" w14:textId="77777777" w:rsidR="00E96D6B" w:rsidRPr="00E96D6B" w:rsidRDefault="00E96D6B" w:rsidP="00A9749B">
      <w:r>
        <w:t>Экранная форма параметров экспорта документа в формате МТ</w:t>
      </w:r>
      <w:r w:rsidRPr="00E96D6B">
        <w:t>940</w:t>
      </w:r>
    </w:p>
    <w:p w14:paraId="63E410A9" w14:textId="67D94B1A" w:rsidR="0044238D" w:rsidRDefault="0044238D" w:rsidP="0044238D">
      <w:pPr>
        <w:pStyle w:val="af6"/>
      </w:pPr>
      <w:r>
        <w:t xml:space="preserve">Рисунок </w:t>
      </w:r>
      <w:ins w:id="5280"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281" w:author="Феданкова Любовь Анатольевна" w:date="2019-10-09T12:38:00Z">
        <w:r w:rsidR="00031B2C">
          <w:rPr>
            <w:noProof/>
          </w:rPr>
          <w:t>23</w:t>
        </w:r>
      </w:ins>
      <w:ins w:id="5282" w:author="Широбокова Алёна Сергеевна" w:date="2018-10-08T14:09:00Z">
        <w:r w:rsidR="006846C7">
          <w:fldChar w:fldCharType="end"/>
        </w:r>
      </w:ins>
      <w:ins w:id="5283" w:author="Беликова Маргарита Николаевна" w:date="2018-09-28T15:38:00Z">
        <w:del w:id="5284" w:author="Широбокова Алёна Сергеевна" w:date="2018-10-08T14:09:00Z">
          <w:r w:rsidR="00D4212C" w:rsidDel="006846C7">
            <w:fldChar w:fldCharType="begin"/>
          </w:r>
          <w:r w:rsidR="00D4212C" w:rsidDel="006846C7">
            <w:delInstrText xml:space="preserve"> SEQ Рисунок \* ARABIC </w:delInstrText>
          </w:r>
        </w:del>
      </w:ins>
      <w:del w:id="5285" w:author="Широбокова Алёна Сергеевна" w:date="2018-10-08T14:09:00Z">
        <w:r w:rsidR="00D4212C" w:rsidDel="006846C7">
          <w:fldChar w:fldCharType="separate"/>
        </w:r>
      </w:del>
      <w:ins w:id="5286" w:author="Беликова Маргарита Николаевна" w:date="2018-09-28T15:38:00Z">
        <w:del w:id="5287" w:author="Широбокова Алёна Сергеевна" w:date="2018-10-08T14:09:00Z">
          <w:r w:rsidR="00D4212C" w:rsidDel="006846C7">
            <w:rPr>
              <w:noProof/>
            </w:rPr>
            <w:delText>23</w:delText>
          </w:r>
          <w:r w:rsidR="00D4212C" w:rsidDel="006846C7">
            <w:fldChar w:fldCharType="end"/>
          </w:r>
        </w:del>
      </w:ins>
      <w:ins w:id="5288" w:author="Широбокова Алёна Сергеевна" w:date="2018-08-02T15:45:00Z">
        <w:del w:id="5289"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290" w:author="Беликова Маргарита Николаевна" w:date="2018-09-13T12:06:00Z">
        <w:r w:rsidR="0090345F" w:rsidDel="00363322">
          <w:fldChar w:fldCharType="separate"/>
        </w:r>
      </w:del>
      <w:ins w:id="5291" w:author="Широбокова Алёна Сергеевна" w:date="2018-08-02T15:45:00Z">
        <w:del w:id="5292" w:author="Беликова Маргарита Николаевна" w:date="2018-09-13T12:06:00Z">
          <w:r w:rsidR="0090345F" w:rsidDel="00363322">
            <w:rPr>
              <w:noProof/>
            </w:rPr>
            <w:delText>21</w:delText>
          </w:r>
          <w:r w:rsidR="0090345F" w:rsidDel="00363322">
            <w:fldChar w:fldCharType="end"/>
          </w:r>
        </w:del>
      </w:ins>
      <w:del w:id="5293"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294" w:author="Воронов Алексей Алексеевич" w:date="2018-01-30T12:27:00Z">
        <w:del w:id="5295" w:author="Широбокова Алёна Сергеевна" w:date="2018-08-02T15:45:00Z">
          <w:r w:rsidR="00DB3D2B" w:rsidDel="0090345F">
            <w:rPr>
              <w:noProof/>
            </w:rPr>
            <w:delText>21</w:delText>
          </w:r>
        </w:del>
      </w:ins>
      <w:del w:id="5296" w:author="Широбокова Алёна Сергеевна" w:date="2018-08-02T15:45:00Z">
        <w:r w:rsidR="00D91317" w:rsidDel="0090345F">
          <w:rPr>
            <w:noProof/>
          </w:rPr>
          <w:delText>19</w:delText>
        </w:r>
        <w:r w:rsidR="00BB3A71" w:rsidDel="0090345F">
          <w:rPr>
            <w:noProof/>
          </w:rPr>
          <w:fldChar w:fldCharType="end"/>
        </w:r>
      </w:del>
      <w:r w:rsidR="00D61DBF">
        <w:t xml:space="preserve"> </w:t>
      </w:r>
      <w:r w:rsidR="00D61DBF" w:rsidRPr="00D61DBF">
        <w:t>Экранная форма параметров экспорта документа в формате МТ940</w:t>
      </w:r>
    </w:p>
    <w:p w14:paraId="3F600507" w14:textId="72F7B3F1" w:rsidR="00E96D6B" w:rsidRDefault="00452768" w:rsidP="00A9749B">
      <w:r>
        <w:object w:dxaOrig="6525" w:dyaOrig="3510" w14:anchorId="1A771BCD">
          <v:shape id="_x0000_i1041" type="#_x0000_t75" style="width:323.7pt;height:172.8pt" o:ole="">
            <v:imagedata r:id="rId92" o:title=""/>
          </v:shape>
          <o:OLEObject Type="Embed" ProgID="Visio.Drawing.11" ShapeID="_x0000_i1041" DrawAspect="Content" ObjectID="_1632581003" r:id="rId93"/>
        </w:object>
      </w:r>
    </w:p>
    <w:tbl>
      <w:tblPr>
        <w:tblW w:w="9497" w:type="dxa"/>
        <w:tblInd w:w="53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FD4D9A" w:rsidRPr="00C53262" w14:paraId="144115A1" w14:textId="77777777" w:rsidTr="00452768">
        <w:trPr>
          <w:cantSplit/>
          <w:trHeight w:val="1339"/>
          <w:tblHeader/>
        </w:trPr>
        <w:tc>
          <w:tcPr>
            <w:tcW w:w="568" w:type="dxa"/>
            <w:vAlign w:val="center"/>
          </w:tcPr>
          <w:p w14:paraId="61ADAB04" w14:textId="77777777" w:rsidR="00FD4D9A" w:rsidRDefault="00FD4D9A" w:rsidP="00496334">
            <w:pPr>
              <w:pStyle w:val="af8"/>
              <w:rPr>
                <w:rStyle w:val="af9"/>
                <w:b/>
              </w:rPr>
            </w:pPr>
            <w:r>
              <w:t>№ п/п</w:t>
            </w:r>
          </w:p>
        </w:tc>
        <w:tc>
          <w:tcPr>
            <w:tcW w:w="1276" w:type="dxa"/>
            <w:vAlign w:val="center"/>
          </w:tcPr>
          <w:p w14:paraId="5E86B19C" w14:textId="77777777" w:rsidR="00FD4D9A" w:rsidRDefault="00FD4D9A" w:rsidP="00496334">
            <w:pPr>
              <w:pStyle w:val="af8"/>
            </w:pPr>
            <w:r>
              <w:t xml:space="preserve">Наименование поля </w:t>
            </w:r>
            <w:r w:rsidRPr="00F33621">
              <w:t>(</w:t>
            </w:r>
            <w:r>
              <w:rPr>
                <w:lang w:val="en-US"/>
              </w:rPr>
              <w:t>Label</w:t>
            </w:r>
            <w:r w:rsidRPr="00F33621">
              <w:t>)</w:t>
            </w:r>
            <w:r>
              <w:t>/</w:t>
            </w:r>
          </w:p>
          <w:p w14:paraId="7058A2DB" w14:textId="77777777" w:rsidR="00FD4D9A" w:rsidRPr="002C18CC" w:rsidRDefault="00FD4D9A" w:rsidP="00496334">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136CAF10" w14:textId="77777777" w:rsidR="00FD4D9A" w:rsidRDefault="00FD4D9A" w:rsidP="00496334">
            <w:pPr>
              <w:pStyle w:val="af8"/>
            </w:pPr>
            <w:r>
              <w:t>Тип элемента управления</w:t>
            </w:r>
          </w:p>
        </w:tc>
        <w:tc>
          <w:tcPr>
            <w:tcW w:w="424" w:type="dxa"/>
            <w:textDirection w:val="btLr"/>
            <w:vAlign w:val="center"/>
          </w:tcPr>
          <w:p w14:paraId="4B84A3E5" w14:textId="77777777" w:rsidR="00FD4D9A" w:rsidRDefault="00FD4D9A" w:rsidP="00496334">
            <w:pPr>
              <w:pStyle w:val="af8"/>
            </w:pPr>
            <w:r>
              <w:t>Номер на макете</w:t>
            </w:r>
          </w:p>
        </w:tc>
        <w:tc>
          <w:tcPr>
            <w:tcW w:w="1280" w:type="dxa"/>
            <w:vAlign w:val="center"/>
          </w:tcPr>
          <w:p w14:paraId="3A90730A" w14:textId="77777777" w:rsidR="00FD4D9A" w:rsidRDefault="00FD4D9A" w:rsidP="00496334">
            <w:pPr>
              <w:pStyle w:val="af8"/>
            </w:pPr>
            <w:r>
              <w:t>Наименование атрибута сущности</w:t>
            </w:r>
          </w:p>
        </w:tc>
        <w:tc>
          <w:tcPr>
            <w:tcW w:w="1280" w:type="dxa"/>
            <w:vAlign w:val="center"/>
          </w:tcPr>
          <w:p w14:paraId="529A2138" w14:textId="77777777" w:rsidR="00FD4D9A" w:rsidRDefault="00FD4D9A" w:rsidP="00496334">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7DF95255" w14:textId="77777777" w:rsidR="00FD4D9A" w:rsidRDefault="00FD4D9A" w:rsidP="00496334">
            <w:pPr>
              <w:pStyle w:val="af8"/>
            </w:pPr>
            <w:r>
              <w:t>Подписываемое  Через «/»,</w:t>
            </w:r>
            <w:r w:rsidRPr="0015791C">
              <w:t xml:space="preserve"> </w:t>
            </w:r>
          </w:p>
          <w:p w14:paraId="60D883C8" w14:textId="77777777" w:rsidR="00FD4D9A" w:rsidRDefault="00FD4D9A" w:rsidP="00496334">
            <w:pPr>
              <w:pStyle w:val="af8"/>
            </w:pPr>
            <w:r w:rsidRPr="0015791C">
              <w:t xml:space="preserve">если дайджесты для </w:t>
            </w:r>
          </w:p>
          <w:p w14:paraId="6D448810" w14:textId="77777777" w:rsidR="00FD4D9A" w:rsidRPr="0015791C" w:rsidRDefault="00FD4D9A" w:rsidP="00496334">
            <w:pPr>
              <w:pStyle w:val="af8"/>
            </w:pPr>
            <w:r w:rsidRPr="0015791C">
              <w:t>каналов разные</w:t>
            </w:r>
          </w:p>
        </w:tc>
        <w:tc>
          <w:tcPr>
            <w:tcW w:w="1411" w:type="dxa"/>
            <w:vAlign w:val="center"/>
          </w:tcPr>
          <w:p w14:paraId="7924CA0A" w14:textId="77777777" w:rsidR="00FD4D9A" w:rsidRPr="00BC0471" w:rsidRDefault="00FD4D9A" w:rsidP="00496334">
            <w:pPr>
              <w:pStyle w:val="af8"/>
            </w:pPr>
            <w:r>
              <w:t>Бизнес-описание, способ заполнения</w:t>
            </w:r>
            <w:r w:rsidRPr="00BC0471">
              <w:t xml:space="preserve">, </w:t>
            </w:r>
            <w:r>
              <w:t>ограничения</w:t>
            </w:r>
          </w:p>
        </w:tc>
        <w:tc>
          <w:tcPr>
            <w:tcW w:w="999" w:type="dxa"/>
            <w:vAlign w:val="center"/>
          </w:tcPr>
          <w:p w14:paraId="1367E822" w14:textId="77777777" w:rsidR="00FD4D9A" w:rsidRPr="00C53262" w:rsidRDefault="00FD4D9A" w:rsidP="00496334">
            <w:pPr>
              <w:pStyle w:val="af8"/>
            </w:pPr>
            <w:r>
              <w:rPr>
                <w:lang w:val="en-US"/>
              </w:rPr>
              <w:t>Hint</w:t>
            </w:r>
          </w:p>
        </w:tc>
      </w:tr>
      <w:tr w:rsidR="00E831A6" w14:paraId="73235136" w14:textId="77777777" w:rsidTr="00496334">
        <w:trPr>
          <w:cantSplit/>
        </w:trPr>
        <w:tc>
          <w:tcPr>
            <w:tcW w:w="568" w:type="dxa"/>
            <w:vAlign w:val="center"/>
          </w:tcPr>
          <w:p w14:paraId="1FE77A96" w14:textId="77777777" w:rsidR="00E831A6" w:rsidRDefault="00E831A6" w:rsidP="00AE731F">
            <w:pPr>
              <w:pStyle w:val="afa"/>
              <w:numPr>
                <w:ilvl w:val="0"/>
                <w:numId w:val="56"/>
              </w:numPr>
              <w:rPr>
                <w:rStyle w:val="af9"/>
              </w:rPr>
            </w:pPr>
          </w:p>
        </w:tc>
        <w:tc>
          <w:tcPr>
            <w:tcW w:w="1276" w:type="dxa"/>
          </w:tcPr>
          <w:p w14:paraId="0E568FB5" w14:textId="77777777" w:rsidR="00E831A6" w:rsidRPr="005519AA" w:rsidRDefault="00E831A6" w:rsidP="00496334">
            <w:pPr>
              <w:pStyle w:val="afa"/>
              <w:spacing w:beforeLines="40" w:before="96" w:afterLines="40" w:after="96"/>
            </w:pPr>
            <w:r w:rsidRPr="005519AA">
              <w:t>Период</w:t>
            </w:r>
            <w:r>
              <w:t xml:space="preserve"> с</w:t>
            </w:r>
          </w:p>
        </w:tc>
        <w:tc>
          <w:tcPr>
            <w:tcW w:w="850" w:type="dxa"/>
            <w:vAlign w:val="center"/>
          </w:tcPr>
          <w:p w14:paraId="29D3C39C" w14:textId="77777777" w:rsidR="00E831A6" w:rsidRPr="00EE21B5" w:rsidRDefault="00E831A6" w:rsidP="00496334">
            <w:pPr>
              <w:pStyle w:val="afa"/>
              <w:spacing w:beforeLines="40" w:before="96" w:afterLines="40" w:after="96"/>
              <w:jc w:val="center"/>
            </w:pPr>
            <w:r>
              <w:t>Дата</w:t>
            </w:r>
          </w:p>
        </w:tc>
        <w:tc>
          <w:tcPr>
            <w:tcW w:w="424" w:type="dxa"/>
            <w:vAlign w:val="center"/>
          </w:tcPr>
          <w:p w14:paraId="3C03FBA2" w14:textId="77777777" w:rsidR="00E831A6" w:rsidRPr="007E4949" w:rsidRDefault="00E831A6" w:rsidP="00496334">
            <w:pPr>
              <w:pStyle w:val="afa"/>
            </w:pPr>
            <w:r>
              <w:t>1</w:t>
            </w:r>
          </w:p>
        </w:tc>
        <w:tc>
          <w:tcPr>
            <w:tcW w:w="1280" w:type="dxa"/>
            <w:vAlign w:val="center"/>
          </w:tcPr>
          <w:p w14:paraId="7FD94605" w14:textId="77777777" w:rsidR="00E831A6" w:rsidRPr="0079221D" w:rsidRDefault="00E831A6" w:rsidP="00496334">
            <w:pPr>
              <w:pStyle w:val="afa"/>
              <w:spacing w:beforeLines="40" w:before="96" w:afterLines="40" w:after="96"/>
            </w:pPr>
          </w:p>
        </w:tc>
        <w:tc>
          <w:tcPr>
            <w:tcW w:w="1280" w:type="dxa"/>
            <w:vAlign w:val="center"/>
          </w:tcPr>
          <w:p w14:paraId="4D603BA8" w14:textId="77777777" w:rsidR="00E831A6" w:rsidRPr="002B2776" w:rsidRDefault="00E831A6" w:rsidP="00496334">
            <w:pPr>
              <w:pStyle w:val="afa"/>
              <w:spacing w:beforeLines="40" w:before="96" w:afterLines="40" w:after="96"/>
              <w:rPr>
                <w:lang w:val="en-US"/>
              </w:rPr>
            </w:pPr>
          </w:p>
        </w:tc>
        <w:tc>
          <w:tcPr>
            <w:tcW w:w="1409" w:type="dxa"/>
            <w:vAlign w:val="center"/>
          </w:tcPr>
          <w:p w14:paraId="7FDD7006" w14:textId="77777777" w:rsidR="00E831A6" w:rsidRPr="00B23BD0" w:rsidRDefault="00E831A6" w:rsidP="00496334">
            <w:pPr>
              <w:pStyle w:val="afa"/>
            </w:pPr>
          </w:p>
        </w:tc>
        <w:tc>
          <w:tcPr>
            <w:tcW w:w="1411" w:type="dxa"/>
            <w:vAlign w:val="center"/>
          </w:tcPr>
          <w:p w14:paraId="6D1F87C5" w14:textId="77777777" w:rsidR="00E831A6" w:rsidRPr="00175ED0" w:rsidRDefault="00E831A6" w:rsidP="00496334">
            <w:pPr>
              <w:ind w:left="0" w:firstLine="0"/>
              <w:rPr>
                <w:rFonts w:ascii="Arial" w:hAnsi="Arial" w:cs="Arial"/>
                <w:sz w:val="16"/>
                <w:szCs w:val="16"/>
              </w:rPr>
            </w:pPr>
            <w:r w:rsidRPr="009420AE">
              <w:rPr>
                <w:rFonts w:ascii="Arial" w:hAnsi="Arial" w:cs="Arial"/>
                <w:sz w:val="16"/>
                <w:szCs w:val="16"/>
              </w:rPr>
              <w:t>По умолчанию - текущая дата.</w:t>
            </w:r>
          </w:p>
        </w:tc>
        <w:tc>
          <w:tcPr>
            <w:tcW w:w="999" w:type="dxa"/>
            <w:vAlign w:val="center"/>
          </w:tcPr>
          <w:p w14:paraId="6DA8787D" w14:textId="77777777" w:rsidR="00E831A6" w:rsidRDefault="00E831A6" w:rsidP="00496334">
            <w:pPr>
              <w:pStyle w:val="afa"/>
              <w:rPr>
                <w:lang w:eastAsia="en-US"/>
              </w:rPr>
            </w:pPr>
          </w:p>
        </w:tc>
      </w:tr>
      <w:tr w:rsidR="00E831A6" w14:paraId="76447D9E" w14:textId="77777777" w:rsidTr="00496334">
        <w:trPr>
          <w:cantSplit/>
        </w:trPr>
        <w:tc>
          <w:tcPr>
            <w:tcW w:w="568" w:type="dxa"/>
            <w:vAlign w:val="center"/>
          </w:tcPr>
          <w:p w14:paraId="2CEF83EC" w14:textId="77777777" w:rsidR="00E831A6" w:rsidRDefault="00E831A6" w:rsidP="00AE731F">
            <w:pPr>
              <w:pStyle w:val="afa"/>
              <w:numPr>
                <w:ilvl w:val="0"/>
                <w:numId w:val="56"/>
              </w:numPr>
              <w:rPr>
                <w:rStyle w:val="af9"/>
              </w:rPr>
            </w:pPr>
          </w:p>
        </w:tc>
        <w:tc>
          <w:tcPr>
            <w:tcW w:w="1276" w:type="dxa"/>
          </w:tcPr>
          <w:p w14:paraId="7BA4BF96" w14:textId="77777777" w:rsidR="00E831A6" w:rsidRPr="005519AA" w:rsidRDefault="00E831A6" w:rsidP="00496334">
            <w:pPr>
              <w:pStyle w:val="afa"/>
              <w:spacing w:beforeLines="40" w:before="96" w:afterLines="40" w:after="96"/>
            </w:pPr>
            <w:r>
              <w:t>По</w:t>
            </w:r>
          </w:p>
        </w:tc>
        <w:tc>
          <w:tcPr>
            <w:tcW w:w="850" w:type="dxa"/>
            <w:vAlign w:val="center"/>
          </w:tcPr>
          <w:p w14:paraId="7A56C8F0" w14:textId="77777777" w:rsidR="00E831A6" w:rsidRPr="00EE21B5" w:rsidRDefault="00E831A6" w:rsidP="00496334">
            <w:pPr>
              <w:pStyle w:val="afa"/>
              <w:spacing w:beforeLines="40" w:before="96" w:afterLines="40" w:after="96"/>
              <w:jc w:val="center"/>
            </w:pPr>
            <w:r>
              <w:t xml:space="preserve">Дата </w:t>
            </w:r>
          </w:p>
        </w:tc>
        <w:tc>
          <w:tcPr>
            <w:tcW w:w="424" w:type="dxa"/>
            <w:vAlign w:val="center"/>
          </w:tcPr>
          <w:p w14:paraId="6E678B4E" w14:textId="77777777" w:rsidR="00E831A6" w:rsidRPr="007E4949" w:rsidRDefault="00E831A6" w:rsidP="00496334">
            <w:pPr>
              <w:pStyle w:val="afa"/>
            </w:pPr>
            <w:r>
              <w:t>2</w:t>
            </w:r>
          </w:p>
        </w:tc>
        <w:tc>
          <w:tcPr>
            <w:tcW w:w="1280" w:type="dxa"/>
            <w:vAlign w:val="center"/>
          </w:tcPr>
          <w:p w14:paraId="155833BD" w14:textId="77777777" w:rsidR="00E831A6" w:rsidRPr="0079221D" w:rsidRDefault="00E831A6" w:rsidP="00496334">
            <w:pPr>
              <w:pStyle w:val="afa"/>
              <w:spacing w:beforeLines="40" w:before="96" w:afterLines="40" w:after="96"/>
            </w:pPr>
          </w:p>
        </w:tc>
        <w:tc>
          <w:tcPr>
            <w:tcW w:w="1280" w:type="dxa"/>
            <w:vAlign w:val="center"/>
          </w:tcPr>
          <w:p w14:paraId="73C58BA2" w14:textId="77777777" w:rsidR="00E831A6" w:rsidRPr="002B2776" w:rsidRDefault="00E831A6" w:rsidP="00496334">
            <w:pPr>
              <w:pStyle w:val="afa"/>
              <w:spacing w:beforeLines="40" w:before="96" w:afterLines="40" w:after="96"/>
              <w:rPr>
                <w:lang w:val="en-US"/>
              </w:rPr>
            </w:pPr>
          </w:p>
        </w:tc>
        <w:tc>
          <w:tcPr>
            <w:tcW w:w="1409" w:type="dxa"/>
            <w:vAlign w:val="center"/>
          </w:tcPr>
          <w:p w14:paraId="7C8ACBF8" w14:textId="77777777" w:rsidR="00E831A6" w:rsidRPr="00B23BD0" w:rsidRDefault="00E831A6" w:rsidP="00496334">
            <w:pPr>
              <w:pStyle w:val="afa"/>
            </w:pPr>
          </w:p>
        </w:tc>
        <w:tc>
          <w:tcPr>
            <w:tcW w:w="1411" w:type="dxa"/>
            <w:vAlign w:val="center"/>
          </w:tcPr>
          <w:p w14:paraId="73BFEEB0" w14:textId="77777777" w:rsidR="00E831A6" w:rsidRPr="00175ED0" w:rsidRDefault="00E831A6" w:rsidP="00496334">
            <w:pPr>
              <w:ind w:left="0" w:firstLine="0"/>
              <w:rPr>
                <w:rFonts w:ascii="Arial" w:hAnsi="Arial" w:cs="Arial"/>
                <w:sz w:val="16"/>
                <w:szCs w:val="16"/>
              </w:rPr>
            </w:pPr>
            <w:r w:rsidRPr="009420AE">
              <w:rPr>
                <w:rFonts w:ascii="Arial" w:hAnsi="Arial" w:cs="Arial"/>
                <w:sz w:val="16"/>
                <w:szCs w:val="16"/>
              </w:rPr>
              <w:t>По умолчанию - текущая дата.</w:t>
            </w:r>
          </w:p>
        </w:tc>
        <w:tc>
          <w:tcPr>
            <w:tcW w:w="999" w:type="dxa"/>
            <w:vAlign w:val="center"/>
          </w:tcPr>
          <w:p w14:paraId="2534D10C" w14:textId="77777777" w:rsidR="00E831A6" w:rsidRDefault="00E831A6" w:rsidP="00496334">
            <w:pPr>
              <w:pStyle w:val="afa"/>
              <w:rPr>
                <w:lang w:eastAsia="en-US"/>
              </w:rPr>
            </w:pPr>
          </w:p>
        </w:tc>
      </w:tr>
      <w:tr w:rsidR="00E831A6" w14:paraId="68BABD94" w14:textId="77777777" w:rsidTr="00496334">
        <w:trPr>
          <w:cantSplit/>
        </w:trPr>
        <w:tc>
          <w:tcPr>
            <w:tcW w:w="568" w:type="dxa"/>
            <w:vAlign w:val="center"/>
          </w:tcPr>
          <w:p w14:paraId="3C940272" w14:textId="77777777" w:rsidR="00E831A6" w:rsidRDefault="00E831A6" w:rsidP="00AE731F">
            <w:pPr>
              <w:pStyle w:val="afa"/>
              <w:numPr>
                <w:ilvl w:val="0"/>
                <w:numId w:val="56"/>
              </w:numPr>
              <w:rPr>
                <w:rStyle w:val="af9"/>
              </w:rPr>
            </w:pPr>
          </w:p>
        </w:tc>
        <w:tc>
          <w:tcPr>
            <w:tcW w:w="1276" w:type="dxa"/>
          </w:tcPr>
          <w:p w14:paraId="152EA68F" w14:textId="77777777" w:rsidR="00E831A6" w:rsidRPr="005519AA" w:rsidRDefault="00E831A6" w:rsidP="00496334">
            <w:pPr>
              <w:pStyle w:val="afa"/>
              <w:spacing w:beforeLines="40" w:before="96" w:afterLines="40" w:after="96"/>
            </w:pPr>
            <w:r w:rsidRPr="005519AA">
              <w:t>Счет(а)</w:t>
            </w:r>
          </w:p>
        </w:tc>
        <w:tc>
          <w:tcPr>
            <w:tcW w:w="850" w:type="dxa"/>
            <w:vAlign w:val="center"/>
          </w:tcPr>
          <w:p w14:paraId="39B878F1" w14:textId="77777777" w:rsidR="00E831A6" w:rsidRPr="00EE21B5" w:rsidRDefault="00E831A6" w:rsidP="00496334">
            <w:pPr>
              <w:pStyle w:val="afa"/>
              <w:spacing w:beforeLines="40" w:before="96" w:afterLines="40" w:after="96"/>
              <w:jc w:val="center"/>
            </w:pPr>
            <w:r>
              <w:t>Справочник</w:t>
            </w:r>
          </w:p>
        </w:tc>
        <w:tc>
          <w:tcPr>
            <w:tcW w:w="424" w:type="dxa"/>
            <w:vAlign w:val="center"/>
          </w:tcPr>
          <w:p w14:paraId="750489D8" w14:textId="77777777" w:rsidR="00E831A6" w:rsidRPr="007E4949" w:rsidRDefault="00E831A6" w:rsidP="00496334">
            <w:pPr>
              <w:pStyle w:val="afa"/>
            </w:pPr>
            <w:r>
              <w:t>3</w:t>
            </w:r>
          </w:p>
        </w:tc>
        <w:tc>
          <w:tcPr>
            <w:tcW w:w="1280" w:type="dxa"/>
            <w:vAlign w:val="center"/>
          </w:tcPr>
          <w:p w14:paraId="4A290A92" w14:textId="77777777" w:rsidR="00E831A6" w:rsidRPr="0079221D" w:rsidRDefault="00E831A6" w:rsidP="00496334">
            <w:pPr>
              <w:pStyle w:val="afa"/>
              <w:spacing w:beforeLines="40" w:before="96" w:afterLines="40" w:after="96"/>
            </w:pPr>
          </w:p>
        </w:tc>
        <w:tc>
          <w:tcPr>
            <w:tcW w:w="1280" w:type="dxa"/>
            <w:vAlign w:val="center"/>
          </w:tcPr>
          <w:p w14:paraId="23875A7C" w14:textId="77777777" w:rsidR="00E831A6" w:rsidRPr="002B2776" w:rsidRDefault="00E831A6" w:rsidP="00496334">
            <w:pPr>
              <w:pStyle w:val="afa"/>
              <w:spacing w:beforeLines="40" w:before="96" w:afterLines="40" w:after="96"/>
              <w:rPr>
                <w:lang w:val="en-US"/>
              </w:rPr>
            </w:pPr>
            <w:r w:rsidRPr="009420AE">
              <w:rPr>
                <w:lang w:val="en-US"/>
              </w:rPr>
              <w:t>20-значный номер счета</w:t>
            </w:r>
          </w:p>
        </w:tc>
        <w:tc>
          <w:tcPr>
            <w:tcW w:w="1409" w:type="dxa"/>
            <w:vAlign w:val="center"/>
          </w:tcPr>
          <w:p w14:paraId="1AA6F98D" w14:textId="77777777" w:rsidR="00E831A6" w:rsidRPr="00B23BD0" w:rsidRDefault="00E831A6" w:rsidP="00496334">
            <w:pPr>
              <w:pStyle w:val="afa"/>
            </w:pPr>
          </w:p>
        </w:tc>
        <w:tc>
          <w:tcPr>
            <w:tcW w:w="1411" w:type="dxa"/>
            <w:vAlign w:val="center"/>
          </w:tcPr>
          <w:p w14:paraId="12C05A09" w14:textId="77777777" w:rsidR="00E831A6" w:rsidRPr="00175ED0" w:rsidRDefault="00E831A6" w:rsidP="00496334">
            <w:pPr>
              <w:ind w:left="0" w:firstLine="0"/>
              <w:rPr>
                <w:rFonts w:ascii="Arial" w:hAnsi="Arial" w:cs="Arial"/>
                <w:sz w:val="16"/>
                <w:szCs w:val="16"/>
              </w:rPr>
            </w:pPr>
            <w:r w:rsidRPr="009420AE">
              <w:rPr>
                <w:rFonts w:ascii="Arial" w:hAnsi="Arial" w:cs="Arial"/>
                <w:sz w:val="16"/>
                <w:szCs w:val="16"/>
              </w:rPr>
              <w:t>Выбирается клиентом из доступных ему счетов.</w:t>
            </w:r>
          </w:p>
        </w:tc>
        <w:tc>
          <w:tcPr>
            <w:tcW w:w="999" w:type="dxa"/>
            <w:vAlign w:val="center"/>
          </w:tcPr>
          <w:p w14:paraId="784ACD81" w14:textId="77777777" w:rsidR="00E831A6" w:rsidRDefault="00E831A6" w:rsidP="00496334">
            <w:pPr>
              <w:pStyle w:val="afa"/>
              <w:rPr>
                <w:lang w:eastAsia="en-US"/>
              </w:rPr>
            </w:pPr>
          </w:p>
        </w:tc>
      </w:tr>
      <w:tr w:rsidR="00E831A6" w14:paraId="2A7C996E" w14:textId="77777777" w:rsidTr="00496334">
        <w:trPr>
          <w:cantSplit/>
        </w:trPr>
        <w:tc>
          <w:tcPr>
            <w:tcW w:w="568" w:type="dxa"/>
            <w:vAlign w:val="center"/>
          </w:tcPr>
          <w:p w14:paraId="5F07D05F" w14:textId="77777777" w:rsidR="00E831A6" w:rsidRDefault="00E831A6" w:rsidP="00AE731F">
            <w:pPr>
              <w:pStyle w:val="afa"/>
              <w:numPr>
                <w:ilvl w:val="0"/>
                <w:numId w:val="56"/>
              </w:numPr>
              <w:rPr>
                <w:rStyle w:val="af9"/>
              </w:rPr>
            </w:pPr>
          </w:p>
        </w:tc>
        <w:tc>
          <w:tcPr>
            <w:tcW w:w="1276" w:type="dxa"/>
          </w:tcPr>
          <w:p w14:paraId="49D1C525" w14:textId="77777777" w:rsidR="00E831A6" w:rsidRPr="005519AA" w:rsidRDefault="00E831A6" w:rsidP="00496334">
            <w:pPr>
              <w:pStyle w:val="afa"/>
              <w:spacing w:beforeLines="40" w:before="96" w:afterLines="40" w:after="96"/>
            </w:pPr>
            <w:r>
              <w:t>Экспорт выписок</w:t>
            </w:r>
          </w:p>
        </w:tc>
        <w:tc>
          <w:tcPr>
            <w:tcW w:w="850" w:type="dxa"/>
            <w:vAlign w:val="center"/>
          </w:tcPr>
          <w:p w14:paraId="0F850738" w14:textId="77777777" w:rsidR="00E831A6" w:rsidRPr="00EE21B5" w:rsidRDefault="00E831A6" w:rsidP="00496334">
            <w:pPr>
              <w:pStyle w:val="afa"/>
              <w:spacing w:beforeLines="40" w:before="96" w:afterLines="40" w:after="96"/>
              <w:jc w:val="center"/>
            </w:pPr>
            <w:r>
              <w:t>Выбор из списка</w:t>
            </w:r>
          </w:p>
        </w:tc>
        <w:tc>
          <w:tcPr>
            <w:tcW w:w="424" w:type="dxa"/>
            <w:vAlign w:val="center"/>
          </w:tcPr>
          <w:p w14:paraId="7D729C99" w14:textId="77777777" w:rsidR="00E831A6" w:rsidRPr="007E4949" w:rsidRDefault="00E831A6" w:rsidP="00496334">
            <w:pPr>
              <w:pStyle w:val="afa"/>
            </w:pPr>
            <w:r>
              <w:t>4</w:t>
            </w:r>
          </w:p>
        </w:tc>
        <w:tc>
          <w:tcPr>
            <w:tcW w:w="1280" w:type="dxa"/>
            <w:vAlign w:val="center"/>
          </w:tcPr>
          <w:p w14:paraId="30EE8EB2" w14:textId="77777777" w:rsidR="00E831A6" w:rsidRPr="0079221D" w:rsidRDefault="00E831A6" w:rsidP="00496334">
            <w:pPr>
              <w:pStyle w:val="afa"/>
              <w:spacing w:beforeLines="40" w:before="96" w:afterLines="40" w:after="96"/>
            </w:pPr>
          </w:p>
        </w:tc>
        <w:tc>
          <w:tcPr>
            <w:tcW w:w="1280" w:type="dxa"/>
            <w:vAlign w:val="center"/>
          </w:tcPr>
          <w:p w14:paraId="4AE518E8" w14:textId="77777777" w:rsidR="00E831A6" w:rsidRPr="002B2776" w:rsidRDefault="00E831A6" w:rsidP="00496334">
            <w:pPr>
              <w:pStyle w:val="afa"/>
              <w:spacing w:beforeLines="40" w:before="96" w:afterLines="40" w:after="96"/>
              <w:rPr>
                <w:lang w:val="en-US"/>
              </w:rPr>
            </w:pPr>
          </w:p>
        </w:tc>
        <w:tc>
          <w:tcPr>
            <w:tcW w:w="1409" w:type="dxa"/>
            <w:vAlign w:val="center"/>
          </w:tcPr>
          <w:p w14:paraId="51F958BE" w14:textId="77777777" w:rsidR="00E831A6" w:rsidRPr="00B23BD0" w:rsidRDefault="00E831A6" w:rsidP="00496334">
            <w:pPr>
              <w:pStyle w:val="afa"/>
              <w:spacing w:beforeLines="40" w:before="96" w:afterLines="40" w:after="96"/>
            </w:pPr>
          </w:p>
        </w:tc>
        <w:tc>
          <w:tcPr>
            <w:tcW w:w="1411" w:type="dxa"/>
            <w:vAlign w:val="center"/>
          </w:tcPr>
          <w:p w14:paraId="65CE5068" w14:textId="77777777" w:rsidR="00E831A6" w:rsidRPr="005519AA"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 xml:space="preserve">Выбор из списка значений: </w:t>
            </w:r>
          </w:p>
          <w:p w14:paraId="36EF8863" w14:textId="77777777" w:rsidR="00E831A6"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«Один файл» / «Несколько файлов»</w:t>
            </w:r>
            <w:r>
              <w:rPr>
                <w:rFonts w:ascii="Arial" w:hAnsi="Arial" w:cs="Arial"/>
                <w:sz w:val="16"/>
                <w:szCs w:val="16"/>
              </w:rPr>
              <w:t>.</w:t>
            </w:r>
          </w:p>
          <w:p w14:paraId="1E50194E" w14:textId="77777777" w:rsidR="00E831A6" w:rsidRPr="00175ED0" w:rsidRDefault="00E831A6" w:rsidP="00496334">
            <w:pPr>
              <w:spacing w:beforeLines="40" w:before="96" w:afterLines="40" w:after="96"/>
              <w:ind w:left="0" w:firstLine="0"/>
              <w:rPr>
                <w:rFonts w:ascii="Arial" w:hAnsi="Arial" w:cs="Arial"/>
                <w:sz w:val="16"/>
                <w:szCs w:val="16"/>
              </w:rPr>
            </w:pPr>
            <w:r>
              <w:rPr>
                <w:rFonts w:ascii="Arial" w:hAnsi="Arial" w:cs="Arial"/>
                <w:sz w:val="16"/>
                <w:szCs w:val="16"/>
              </w:rPr>
              <w:t xml:space="preserve">По умолчанию – </w:t>
            </w:r>
            <w:r w:rsidRPr="005519AA">
              <w:rPr>
                <w:rFonts w:ascii="Arial" w:hAnsi="Arial" w:cs="Arial"/>
                <w:sz w:val="16"/>
                <w:szCs w:val="16"/>
              </w:rPr>
              <w:t>«Один файл».</w:t>
            </w:r>
          </w:p>
        </w:tc>
        <w:tc>
          <w:tcPr>
            <w:tcW w:w="999" w:type="dxa"/>
            <w:vAlign w:val="center"/>
          </w:tcPr>
          <w:p w14:paraId="01E788ED" w14:textId="77777777" w:rsidR="00E831A6" w:rsidRDefault="00E831A6" w:rsidP="00496334">
            <w:pPr>
              <w:pStyle w:val="afa"/>
              <w:rPr>
                <w:lang w:eastAsia="en-US"/>
              </w:rPr>
            </w:pPr>
          </w:p>
        </w:tc>
      </w:tr>
      <w:tr w:rsidR="00E831A6" w14:paraId="61304688" w14:textId="77777777" w:rsidTr="00496334">
        <w:trPr>
          <w:cantSplit/>
        </w:trPr>
        <w:tc>
          <w:tcPr>
            <w:tcW w:w="568" w:type="dxa"/>
            <w:vAlign w:val="center"/>
          </w:tcPr>
          <w:p w14:paraId="0916E6AF" w14:textId="77777777" w:rsidR="00E831A6" w:rsidRDefault="00E831A6" w:rsidP="00AE731F">
            <w:pPr>
              <w:pStyle w:val="afa"/>
              <w:numPr>
                <w:ilvl w:val="0"/>
                <w:numId w:val="56"/>
              </w:numPr>
              <w:rPr>
                <w:rStyle w:val="af9"/>
              </w:rPr>
            </w:pPr>
          </w:p>
        </w:tc>
        <w:tc>
          <w:tcPr>
            <w:tcW w:w="1276" w:type="dxa"/>
          </w:tcPr>
          <w:p w14:paraId="4E9C8A43" w14:textId="77777777" w:rsidR="00E831A6" w:rsidRDefault="00E831A6" w:rsidP="00496334">
            <w:pPr>
              <w:pStyle w:val="afa"/>
              <w:spacing w:beforeLines="40" w:before="96" w:afterLines="40" w:after="96"/>
            </w:pPr>
            <w:r>
              <w:t>Максимальная длина файла</w:t>
            </w:r>
          </w:p>
        </w:tc>
        <w:tc>
          <w:tcPr>
            <w:tcW w:w="850" w:type="dxa"/>
            <w:vAlign w:val="center"/>
          </w:tcPr>
          <w:p w14:paraId="6670F924" w14:textId="77777777" w:rsidR="00E831A6" w:rsidRDefault="00E831A6" w:rsidP="00496334">
            <w:pPr>
              <w:pStyle w:val="afa"/>
              <w:spacing w:beforeLines="40" w:before="96" w:afterLines="40" w:after="96"/>
              <w:jc w:val="center"/>
            </w:pPr>
          </w:p>
        </w:tc>
        <w:tc>
          <w:tcPr>
            <w:tcW w:w="424" w:type="dxa"/>
            <w:vAlign w:val="center"/>
          </w:tcPr>
          <w:p w14:paraId="1712BAE3" w14:textId="77777777" w:rsidR="00E831A6" w:rsidRPr="007E4949" w:rsidRDefault="00E831A6" w:rsidP="00496334">
            <w:pPr>
              <w:pStyle w:val="afa"/>
            </w:pPr>
            <w:r>
              <w:t>5</w:t>
            </w:r>
          </w:p>
        </w:tc>
        <w:tc>
          <w:tcPr>
            <w:tcW w:w="1280" w:type="dxa"/>
            <w:vAlign w:val="center"/>
          </w:tcPr>
          <w:p w14:paraId="44986404" w14:textId="77777777" w:rsidR="00E831A6" w:rsidRPr="0079221D" w:rsidRDefault="00E831A6" w:rsidP="00496334">
            <w:pPr>
              <w:pStyle w:val="afa"/>
              <w:spacing w:beforeLines="40" w:before="96" w:afterLines="40" w:after="96"/>
            </w:pPr>
          </w:p>
        </w:tc>
        <w:tc>
          <w:tcPr>
            <w:tcW w:w="1280" w:type="dxa"/>
            <w:vAlign w:val="center"/>
          </w:tcPr>
          <w:p w14:paraId="2541C738" w14:textId="77777777" w:rsidR="00E831A6" w:rsidRPr="002B2776" w:rsidRDefault="00E831A6" w:rsidP="00496334">
            <w:pPr>
              <w:pStyle w:val="afa"/>
              <w:spacing w:beforeLines="40" w:before="96" w:afterLines="40" w:after="96"/>
              <w:rPr>
                <w:lang w:val="en-US"/>
              </w:rPr>
            </w:pPr>
          </w:p>
        </w:tc>
        <w:tc>
          <w:tcPr>
            <w:tcW w:w="1409" w:type="dxa"/>
            <w:vAlign w:val="center"/>
          </w:tcPr>
          <w:p w14:paraId="67847A0C" w14:textId="77777777" w:rsidR="00E831A6" w:rsidRPr="00B23BD0" w:rsidRDefault="00E831A6" w:rsidP="00496334">
            <w:pPr>
              <w:pStyle w:val="afa"/>
              <w:spacing w:beforeLines="40" w:before="96" w:afterLines="40" w:after="96"/>
            </w:pPr>
          </w:p>
        </w:tc>
        <w:tc>
          <w:tcPr>
            <w:tcW w:w="1411" w:type="dxa"/>
            <w:vAlign w:val="center"/>
          </w:tcPr>
          <w:p w14:paraId="604AFBDE" w14:textId="77777777" w:rsidR="00E831A6" w:rsidRPr="005519AA"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По умолчанию – «1000» символов.</w:t>
            </w:r>
          </w:p>
          <w:p w14:paraId="37AD67DD" w14:textId="77777777" w:rsidR="00E831A6" w:rsidRPr="005519AA" w:rsidRDefault="00E831A6" w:rsidP="00496334">
            <w:pPr>
              <w:spacing w:beforeLines="40" w:before="96" w:afterLines="40" w:after="96"/>
              <w:ind w:left="0" w:firstLine="0"/>
              <w:rPr>
                <w:rFonts w:ascii="Arial" w:hAnsi="Arial" w:cs="Arial"/>
                <w:sz w:val="16"/>
                <w:szCs w:val="16"/>
              </w:rPr>
            </w:pPr>
            <w:r w:rsidRPr="005519AA">
              <w:rPr>
                <w:rFonts w:ascii="Arial" w:hAnsi="Arial" w:cs="Arial"/>
                <w:sz w:val="16"/>
                <w:szCs w:val="16"/>
              </w:rPr>
              <w:t>Обязательно для заполнения при выбранном типе экспорта «Несколько файлов».</w:t>
            </w:r>
          </w:p>
        </w:tc>
        <w:tc>
          <w:tcPr>
            <w:tcW w:w="999" w:type="dxa"/>
            <w:vAlign w:val="center"/>
          </w:tcPr>
          <w:p w14:paraId="12765890" w14:textId="77777777" w:rsidR="00E831A6" w:rsidRDefault="00E831A6" w:rsidP="00496334">
            <w:pPr>
              <w:pStyle w:val="afa"/>
              <w:rPr>
                <w:lang w:eastAsia="en-US"/>
              </w:rPr>
            </w:pPr>
          </w:p>
        </w:tc>
      </w:tr>
      <w:tr w:rsidR="00E831A6" w14:paraId="188C802E" w14:textId="77777777" w:rsidTr="00496334">
        <w:trPr>
          <w:cantSplit/>
        </w:trPr>
        <w:tc>
          <w:tcPr>
            <w:tcW w:w="568" w:type="dxa"/>
            <w:vAlign w:val="center"/>
          </w:tcPr>
          <w:p w14:paraId="140EAE6B" w14:textId="77777777" w:rsidR="00E831A6" w:rsidRDefault="00E831A6" w:rsidP="00AE731F">
            <w:pPr>
              <w:pStyle w:val="afa"/>
              <w:numPr>
                <w:ilvl w:val="0"/>
                <w:numId w:val="56"/>
              </w:numPr>
              <w:rPr>
                <w:rStyle w:val="af9"/>
              </w:rPr>
            </w:pPr>
          </w:p>
        </w:tc>
        <w:tc>
          <w:tcPr>
            <w:tcW w:w="1276" w:type="dxa"/>
          </w:tcPr>
          <w:p w14:paraId="1245FEA3" w14:textId="77777777" w:rsidR="00E831A6" w:rsidRPr="005519AA" w:rsidRDefault="00E831A6" w:rsidP="00496334">
            <w:pPr>
              <w:pStyle w:val="afa"/>
              <w:spacing w:beforeLines="40" w:before="96" w:afterLines="40" w:after="96"/>
            </w:pPr>
            <w:r w:rsidRPr="005519AA">
              <w:t>Кодировка файла экспорта</w:t>
            </w:r>
          </w:p>
        </w:tc>
        <w:tc>
          <w:tcPr>
            <w:tcW w:w="850" w:type="dxa"/>
            <w:vAlign w:val="center"/>
          </w:tcPr>
          <w:p w14:paraId="22467CCC" w14:textId="77777777" w:rsidR="00E831A6" w:rsidRPr="00EE21B5" w:rsidRDefault="00E831A6" w:rsidP="00496334">
            <w:pPr>
              <w:pStyle w:val="afa"/>
              <w:spacing w:beforeLines="40" w:before="96" w:afterLines="40" w:after="96"/>
              <w:jc w:val="center"/>
            </w:pPr>
          </w:p>
        </w:tc>
        <w:tc>
          <w:tcPr>
            <w:tcW w:w="424" w:type="dxa"/>
            <w:vAlign w:val="center"/>
          </w:tcPr>
          <w:p w14:paraId="052E5FD3" w14:textId="77777777" w:rsidR="00E831A6" w:rsidRPr="007E4949" w:rsidRDefault="00E831A6" w:rsidP="00496334">
            <w:pPr>
              <w:pStyle w:val="afa"/>
            </w:pPr>
            <w:r>
              <w:t>6</w:t>
            </w:r>
          </w:p>
        </w:tc>
        <w:tc>
          <w:tcPr>
            <w:tcW w:w="1280" w:type="dxa"/>
            <w:vAlign w:val="center"/>
          </w:tcPr>
          <w:p w14:paraId="5F1EE097" w14:textId="77777777" w:rsidR="00E831A6" w:rsidRPr="0079221D" w:rsidRDefault="00E831A6" w:rsidP="00496334">
            <w:pPr>
              <w:pStyle w:val="afa"/>
              <w:spacing w:beforeLines="40" w:before="96" w:afterLines="40" w:after="96"/>
            </w:pPr>
          </w:p>
        </w:tc>
        <w:tc>
          <w:tcPr>
            <w:tcW w:w="1280" w:type="dxa"/>
            <w:vAlign w:val="center"/>
          </w:tcPr>
          <w:p w14:paraId="3E9AF0E0" w14:textId="77777777" w:rsidR="00E831A6" w:rsidRPr="002B2776" w:rsidRDefault="00E831A6" w:rsidP="00496334">
            <w:pPr>
              <w:pStyle w:val="afa"/>
              <w:spacing w:beforeLines="40" w:before="96" w:afterLines="40" w:after="96"/>
              <w:rPr>
                <w:lang w:val="en-US"/>
              </w:rPr>
            </w:pPr>
          </w:p>
        </w:tc>
        <w:tc>
          <w:tcPr>
            <w:tcW w:w="1409" w:type="dxa"/>
            <w:vAlign w:val="center"/>
          </w:tcPr>
          <w:p w14:paraId="59178A0E" w14:textId="77777777" w:rsidR="00E831A6" w:rsidRPr="00B23BD0" w:rsidRDefault="00E831A6" w:rsidP="00496334">
            <w:pPr>
              <w:pStyle w:val="afa"/>
            </w:pPr>
          </w:p>
        </w:tc>
        <w:tc>
          <w:tcPr>
            <w:tcW w:w="1411" w:type="dxa"/>
            <w:vAlign w:val="center"/>
          </w:tcPr>
          <w:p w14:paraId="77181C44" w14:textId="77777777" w:rsidR="00E831A6" w:rsidRDefault="00E831A6" w:rsidP="00496334">
            <w:pPr>
              <w:ind w:left="0" w:firstLine="0"/>
              <w:rPr>
                <w:rFonts w:ascii="Arial" w:hAnsi="Arial" w:cs="Arial"/>
                <w:sz w:val="16"/>
                <w:szCs w:val="16"/>
              </w:rPr>
            </w:pPr>
            <w:r w:rsidRPr="009420AE">
              <w:rPr>
                <w:rFonts w:ascii="Arial" w:hAnsi="Arial" w:cs="Arial"/>
                <w:sz w:val="16"/>
                <w:szCs w:val="16"/>
              </w:rPr>
              <w:t>Выбор из списка значений: «Windows», «DOS», «KOI-8»</w:t>
            </w:r>
            <w:r>
              <w:rPr>
                <w:rFonts w:ascii="Arial" w:hAnsi="Arial" w:cs="Arial"/>
                <w:sz w:val="16"/>
                <w:szCs w:val="16"/>
              </w:rPr>
              <w:t>.</w:t>
            </w:r>
          </w:p>
          <w:p w14:paraId="73014D18" w14:textId="77777777" w:rsidR="00E831A6" w:rsidRPr="00175ED0" w:rsidRDefault="00E831A6" w:rsidP="00496334">
            <w:pPr>
              <w:ind w:left="0" w:firstLine="0"/>
              <w:rPr>
                <w:rFonts w:ascii="Arial" w:hAnsi="Arial" w:cs="Arial"/>
                <w:sz w:val="16"/>
                <w:szCs w:val="16"/>
              </w:rPr>
            </w:pPr>
            <w:r w:rsidRPr="009420AE">
              <w:rPr>
                <w:rFonts w:ascii="Arial" w:hAnsi="Arial" w:cs="Arial"/>
                <w:sz w:val="16"/>
                <w:szCs w:val="16"/>
              </w:rPr>
              <w:t>По умолчанию – «Windows».</w:t>
            </w:r>
          </w:p>
        </w:tc>
        <w:tc>
          <w:tcPr>
            <w:tcW w:w="999" w:type="dxa"/>
            <w:vAlign w:val="center"/>
          </w:tcPr>
          <w:p w14:paraId="13F77D3E" w14:textId="77777777" w:rsidR="00E831A6" w:rsidRDefault="00E831A6" w:rsidP="00496334">
            <w:pPr>
              <w:pStyle w:val="afa"/>
              <w:rPr>
                <w:lang w:eastAsia="en-US"/>
              </w:rPr>
            </w:pPr>
          </w:p>
        </w:tc>
      </w:tr>
      <w:tr w:rsidR="00E831A6" w14:paraId="30403703" w14:textId="77777777" w:rsidTr="00496334">
        <w:trPr>
          <w:cantSplit/>
        </w:trPr>
        <w:tc>
          <w:tcPr>
            <w:tcW w:w="568" w:type="dxa"/>
            <w:vAlign w:val="center"/>
          </w:tcPr>
          <w:p w14:paraId="611E1137" w14:textId="77777777" w:rsidR="00E831A6" w:rsidRDefault="00E831A6" w:rsidP="00AE731F">
            <w:pPr>
              <w:pStyle w:val="afa"/>
              <w:numPr>
                <w:ilvl w:val="0"/>
                <w:numId w:val="56"/>
              </w:numPr>
              <w:rPr>
                <w:rStyle w:val="af9"/>
              </w:rPr>
            </w:pPr>
          </w:p>
        </w:tc>
        <w:tc>
          <w:tcPr>
            <w:tcW w:w="1276" w:type="dxa"/>
          </w:tcPr>
          <w:p w14:paraId="59876723" w14:textId="77777777" w:rsidR="00E831A6" w:rsidRPr="005519AA" w:rsidRDefault="00E831A6" w:rsidP="00496334">
            <w:pPr>
              <w:pStyle w:val="afa"/>
              <w:spacing w:beforeLines="40" w:before="96" w:afterLines="40" w:after="96"/>
            </w:pPr>
            <w:r w:rsidRPr="005519AA">
              <w:t>Транслитерация</w:t>
            </w:r>
          </w:p>
        </w:tc>
        <w:tc>
          <w:tcPr>
            <w:tcW w:w="850" w:type="dxa"/>
            <w:vAlign w:val="center"/>
          </w:tcPr>
          <w:p w14:paraId="3A8C82BB" w14:textId="77777777" w:rsidR="00E831A6" w:rsidRPr="00EE21B5" w:rsidRDefault="00E831A6" w:rsidP="00496334">
            <w:pPr>
              <w:pStyle w:val="afa"/>
              <w:spacing w:beforeLines="40" w:before="96" w:afterLines="40" w:after="96"/>
              <w:jc w:val="center"/>
            </w:pPr>
          </w:p>
        </w:tc>
        <w:tc>
          <w:tcPr>
            <w:tcW w:w="424" w:type="dxa"/>
            <w:vAlign w:val="center"/>
          </w:tcPr>
          <w:p w14:paraId="3B8011AE" w14:textId="77777777" w:rsidR="00E831A6" w:rsidRPr="007E4949" w:rsidRDefault="00E831A6" w:rsidP="00496334">
            <w:pPr>
              <w:pStyle w:val="afa"/>
            </w:pPr>
            <w:r>
              <w:t>7</w:t>
            </w:r>
          </w:p>
        </w:tc>
        <w:tc>
          <w:tcPr>
            <w:tcW w:w="1280" w:type="dxa"/>
            <w:vAlign w:val="center"/>
          </w:tcPr>
          <w:p w14:paraId="3B332092" w14:textId="77777777" w:rsidR="00E831A6" w:rsidRPr="0079221D" w:rsidRDefault="00E831A6" w:rsidP="00496334">
            <w:pPr>
              <w:pStyle w:val="afa"/>
              <w:spacing w:beforeLines="40" w:before="96" w:afterLines="40" w:after="96"/>
            </w:pPr>
          </w:p>
        </w:tc>
        <w:tc>
          <w:tcPr>
            <w:tcW w:w="1280" w:type="dxa"/>
            <w:vAlign w:val="center"/>
          </w:tcPr>
          <w:p w14:paraId="33754B25" w14:textId="77777777" w:rsidR="00E831A6" w:rsidRPr="002B2776" w:rsidRDefault="00E831A6" w:rsidP="00496334">
            <w:pPr>
              <w:pStyle w:val="afa"/>
              <w:spacing w:beforeLines="40" w:before="96" w:afterLines="40" w:after="96"/>
              <w:rPr>
                <w:lang w:val="en-US"/>
              </w:rPr>
            </w:pPr>
          </w:p>
        </w:tc>
        <w:tc>
          <w:tcPr>
            <w:tcW w:w="1409" w:type="dxa"/>
            <w:vAlign w:val="center"/>
          </w:tcPr>
          <w:p w14:paraId="35D09692" w14:textId="77777777" w:rsidR="00E831A6" w:rsidRPr="00B23BD0" w:rsidRDefault="00E831A6" w:rsidP="00496334">
            <w:pPr>
              <w:pStyle w:val="afa"/>
            </w:pPr>
          </w:p>
        </w:tc>
        <w:tc>
          <w:tcPr>
            <w:tcW w:w="1411" w:type="dxa"/>
            <w:vAlign w:val="center"/>
          </w:tcPr>
          <w:p w14:paraId="1E2D277F" w14:textId="77777777" w:rsidR="00E831A6" w:rsidRDefault="00E831A6" w:rsidP="00496334">
            <w:pPr>
              <w:ind w:left="0" w:firstLine="0"/>
              <w:rPr>
                <w:rFonts w:ascii="Arial" w:hAnsi="Arial" w:cs="Arial"/>
                <w:sz w:val="16"/>
                <w:szCs w:val="16"/>
              </w:rPr>
            </w:pPr>
            <w:r>
              <w:rPr>
                <w:rFonts w:ascii="Arial" w:hAnsi="Arial" w:cs="Arial"/>
                <w:sz w:val="16"/>
                <w:szCs w:val="16"/>
              </w:rPr>
              <w:t>Отметка/ снятие отметки:</w:t>
            </w:r>
          </w:p>
          <w:p w14:paraId="4550FF6A" w14:textId="77777777" w:rsidR="00E831A6" w:rsidRDefault="00E831A6" w:rsidP="00496334">
            <w:pPr>
              <w:ind w:left="0" w:firstLine="0"/>
              <w:rPr>
                <w:rFonts w:ascii="Arial" w:hAnsi="Arial" w:cs="Arial"/>
                <w:sz w:val="16"/>
                <w:szCs w:val="16"/>
              </w:rPr>
            </w:pPr>
            <w:r>
              <w:rPr>
                <w:rFonts w:ascii="Arial" w:hAnsi="Arial" w:cs="Arial"/>
                <w:sz w:val="16"/>
                <w:szCs w:val="16"/>
              </w:rPr>
              <w:t>1 – да</w:t>
            </w:r>
          </w:p>
          <w:p w14:paraId="4F635BE6" w14:textId="77777777" w:rsidR="00E831A6" w:rsidRDefault="00E831A6" w:rsidP="00496334">
            <w:pPr>
              <w:ind w:left="0" w:firstLine="0"/>
              <w:rPr>
                <w:rFonts w:ascii="Arial" w:hAnsi="Arial" w:cs="Arial"/>
                <w:sz w:val="16"/>
                <w:szCs w:val="16"/>
              </w:rPr>
            </w:pPr>
            <w:r>
              <w:rPr>
                <w:rFonts w:ascii="Arial" w:hAnsi="Arial" w:cs="Arial"/>
                <w:sz w:val="16"/>
                <w:szCs w:val="16"/>
              </w:rPr>
              <w:t>0 – нет</w:t>
            </w:r>
          </w:p>
          <w:p w14:paraId="31C970F4" w14:textId="77777777" w:rsidR="00E831A6" w:rsidRPr="00175ED0" w:rsidRDefault="00E831A6" w:rsidP="00496334">
            <w:pPr>
              <w:ind w:left="0" w:firstLine="0"/>
              <w:rPr>
                <w:rFonts w:ascii="Arial" w:hAnsi="Arial" w:cs="Arial"/>
                <w:sz w:val="16"/>
                <w:szCs w:val="16"/>
              </w:rPr>
            </w:pPr>
            <w:r w:rsidRPr="009420AE">
              <w:rPr>
                <w:rFonts w:ascii="Arial" w:hAnsi="Arial" w:cs="Arial"/>
                <w:sz w:val="16"/>
                <w:szCs w:val="16"/>
              </w:rPr>
              <w:t>По умолчанию – Нет (отключен).</w:t>
            </w:r>
          </w:p>
        </w:tc>
        <w:tc>
          <w:tcPr>
            <w:tcW w:w="999" w:type="dxa"/>
            <w:vAlign w:val="center"/>
          </w:tcPr>
          <w:p w14:paraId="17FF17C9" w14:textId="77777777" w:rsidR="00E831A6" w:rsidRDefault="00E831A6" w:rsidP="00496334">
            <w:pPr>
              <w:pStyle w:val="afa"/>
              <w:rPr>
                <w:lang w:eastAsia="en-US"/>
              </w:rPr>
            </w:pPr>
          </w:p>
        </w:tc>
      </w:tr>
      <w:tr w:rsidR="00E831A6" w14:paraId="2BC37F2D" w14:textId="77777777" w:rsidTr="00496334">
        <w:trPr>
          <w:cantSplit/>
        </w:trPr>
        <w:tc>
          <w:tcPr>
            <w:tcW w:w="568" w:type="dxa"/>
            <w:vAlign w:val="center"/>
          </w:tcPr>
          <w:p w14:paraId="2A8B4263" w14:textId="77777777" w:rsidR="00E831A6" w:rsidRDefault="00E831A6" w:rsidP="00AE731F">
            <w:pPr>
              <w:pStyle w:val="afa"/>
              <w:numPr>
                <w:ilvl w:val="0"/>
                <w:numId w:val="56"/>
              </w:numPr>
              <w:rPr>
                <w:rStyle w:val="af9"/>
              </w:rPr>
            </w:pPr>
          </w:p>
        </w:tc>
        <w:tc>
          <w:tcPr>
            <w:tcW w:w="1276" w:type="dxa"/>
          </w:tcPr>
          <w:p w14:paraId="3B7E90B4" w14:textId="77777777" w:rsidR="00E831A6" w:rsidRPr="005519AA" w:rsidRDefault="00E831A6" w:rsidP="00496334">
            <w:pPr>
              <w:pStyle w:val="afa"/>
              <w:spacing w:beforeLines="40" w:before="96" w:afterLines="40" w:after="96"/>
            </w:pPr>
            <w:r w:rsidRPr="005519AA">
              <w:t>Проводки по переоценке</w:t>
            </w:r>
          </w:p>
        </w:tc>
        <w:tc>
          <w:tcPr>
            <w:tcW w:w="850" w:type="dxa"/>
            <w:vAlign w:val="center"/>
          </w:tcPr>
          <w:p w14:paraId="018220D6" w14:textId="77777777" w:rsidR="00E831A6" w:rsidRPr="00EE21B5" w:rsidRDefault="00E831A6" w:rsidP="00496334">
            <w:pPr>
              <w:pStyle w:val="afa"/>
              <w:spacing w:beforeLines="40" w:before="96" w:afterLines="40" w:after="96"/>
              <w:jc w:val="center"/>
            </w:pPr>
          </w:p>
        </w:tc>
        <w:tc>
          <w:tcPr>
            <w:tcW w:w="424" w:type="dxa"/>
            <w:vAlign w:val="center"/>
          </w:tcPr>
          <w:p w14:paraId="7832643E" w14:textId="77777777" w:rsidR="00E831A6" w:rsidRDefault="00E831A6" w:rsidP="00496334">
            <w:pPr>
              <w:pStyle w:val="afa"/>
            </w:pPr>
            <w:r>
              <w:t>8</w:t>
            </w:r>
          </w:p>
        </w:tc>
        <w:tc>
          <w:tcPr>
            <w:tcW w:w="1280" w:type="dxa"/>
            <w:vAlign w:val="center"/>
          </w:tcPr>
          <w:p w14:paraId="403C88B3" w14:textId="77777777" w:rsidR="00E831A6" w:rsidRPr="0079221D" w:rsidRDefault="00E831A6" w:rsidP="00496334">
            <w:pPr>
              <w:pStyle w:val="afa"/>
              <w:spacing w:beforeLines="40" w:before="96" w:afterLines="40" w:after="96"/>
            </w:pPr>
          </w:p>
        </w:tc>
        <w:tc>
          <w:tcPr>
            <w:tcW w:w="1280" w:type="dxa"/>
            <w:vAlign w:val="center"/>
          </w:tcPr>
          <w:p w14:paraId="6D5508E0" w14:textId="77777777" w:rsidR="00E831A6" w:rsidRPr="002B2776" w:rsidRDefault="00E831A6" w:rsidP="00496334">
            <w:pPr>
              <w:pStyle w:val="afa"/>
              <w:spacing w:beforeLines="40" w:before="96" w:afterLines="40" w:after="96"/>
              <w:rPr>
                <w:lang w:val="en-US"/>
              </w:rPr>
            </w:pPr>
          </w:p>
        </w:tc>
        <w:tc>
          <w:tcPr>
            <w:tcW w:w="1409" w:type="dxa"/>
            <w:vAlign w:val="center"/>
          </w:tcPr>
          <w:p w14:paraId="72426F02" w14:textId="77777777" w:rsidR="00E831A6" w:rsidRPr="00B23BD0" w:rsidRDefault="00E831A6" w:rsidP="00496334">
            <w:pPr>
              <w:pStyle w:val="afa"/>
            </w:pPr>
          </w:p>
        </w:tc>
        <w:tc>
          <w:tcPr>
            <w:tcW w:w="1411" w:type="dxa"/>
            <w:vAlign w:val="center"/>
          </w:tcPr>
          <w:p w14:paraId="79A9A6D2" w14:textId="77777777" w:rsidR="00E831A6" w:rsidRDefault="00E831A6" w:rsidP="00496334">
            <w:pPr>
              <w:ind w:left="0" w:firstLine="0"/>
              <w:rPr>
                <w:rFonts w:ascii="Arial" w:hAnsi="Arial" w:cs="Arial"/>
                <w:sz w:val="16"/>
                <w:szCs w:val="16"/>
              </w:rPr>
            </w:pPr>
            <w:r>
              <w:rPr>
                <w:rFonts w:ascii="Arial" w:hAnsi="Arial" w:cs="Arial"/>
                <w:sz w:val="16"/>
                <w:szCs w:val="16"/>
              </w:rPr>
              <w:t>Отметка/ снятие отметки:</w:t>
            </w:r>
          </w:p>
          <w:p w14:paraId="7C71B34E" w14:textId="77777777" w:rsidR="00E831A6" w:rsidRDefault="00E831A6" w:rsidP="00496334">
            <w:pPr>
              <w:ind w:left="0" w:firstLine="0"/>
              <w:rPr>
                <w:rFonts w:ascii="Arial" w:hAnsi="Arial" w:cs="Arial"/>
                <w:sz w:val="16"/>
                <w:szCs w:val="16"/>
              </w:rPr>
            </w:pPr>
            <w:r>
              <w:rPr>
                <w:rFonts w:ascii="Arial" w:hAnsi="Arial" w:cs="Arial"/>
                <w:sz w:val="16"/>
                <w:szCs w:val="16"/>
              </w:rPr>
              <w:t>1 – да</w:t>
            </w:r>
          </w:p>
          <w:p w14:paraId="30F8C2A1" w14:textId="77777777" w:rsidR="00E831A6" w:rsidRDefault="00E831A6" w:rsidP="00496334">
            <w:pPr>
              <w:ind w:left="0" w:firstLine="0"/>
              <w:rPr>
                <w:rFonts w:ascii="Arial" w:hAnsi="Arial" w:cs="Arial"/>
                <w:sz w:val="16"/>
                <w:szCs w:val="16"/>
              </w:rPr>
            </w:pPr>
            <w:r>
              <w:rPr>
                <w:rFonts w:ascii="Arial" w:hAnsi="Arial" w:cs="Arial"/>
                <w:sz w:val="16"/>
                <w:szCs w:val="16"/>
              </w:rPr>
              <w:t>0 – нет</w:t>
            </w:r>
          </w:p>
          <w:p w14:paraId="524F67BD" w14:textId="77777777" w:rsidR="00E831A6" w:rsidRDefault="00E831A6" w:rsidP="00496334">
            <w:pPr>
              <w:ind w:left="0" w:firstLine="0"/>
              <w:rPr>
                <w:rFonts w:ascii="Arial" w:hAnsi="Arial" w:cs="Arial"/>
                <w:sz w:val="16"/>
                <w:szCs w:val="16"/>
              </w:rPr>
            </w:pPr>
            <w:r w:rsidRPr="009420AE">
              <w:rPr>
                <w:rFonts w:ascii="Arial" w:hAnsi="Arial" w:cs="Arial"/>
                <w:sz w:val="16"/>
                <w:szCs w:val="16"/>
              </w:rPr>
              <w:t>По умолчанию – Нет (отключен).</w:t>
            </w:r>
          </w:p>
          <w:p w14:paraId="4B4BA1EA" w14:textId="77777777" w:rsidR="00E831A6" w:rsidRPr="00175ED0" w:rsidRDefault="00E831A6" w:rsidP="00496334">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 включить в экспорт выписки проводки по переоценке</w:t>
            </w:r>
            <w:r>
              <w:rPr>
                <w:rFonts w:ascii="Arial" w:hAnsi="Arial" w:cs="Arial"/>
                <w:sz w:val="16"/>
                <w:szCs w:val="16"/>
              </w:rPr>
              <w:t>.</w:t>
            </w:r>
          </w:p>
        </w:tc>
        <w:tc>
          <w:tcPr>
            <w:tcW w:w="999" w:type="dxa"/>
            <w:vAlign w:val="center"/>
          </w:tcPr>
          <w:p w14:paraId="2F8F6932" w14:textId="77777777" w:rsidR="00E831A6" w:rsidRDefault="00E831A6" w:rsidP="00496334">
            <w:pPr>
              <w:pStyle w:val="afa"/>
              <w:rPr>
                <w:lang w:eastAsia="en-US"/>
              </w:rPr>
            </w:pPr>
          </w:p>
        </w:tc>
      </w:tr>
    </w:tbl>
    <w:p w14:paraId="6B024201" w14:textId="77777777" w:rsidR="00452768" w:rsidRDefault="00452768" w:rsidP="00452768">
      <w:pPr>
        <w:rPr>
          <w:ins w:id="5297" w:author="Погрибной Антон Николаевич" w:date="2017-12-20T13:54:00Z"/>
        </w:rPr>
      </w:pPr>
    </w:p>
    <w:p w14:paraId="50AB0691" w14:textId="77777777" w:rsidR="00452768" w:rsidRDefault="00452768" w:rsidP="00452768">
      <w:pPr>
        <w:pStyle w:val="af6"/>
        <w:rPr>
          <w:ins w:id="5298" w:author="Погрибной Антон Николаевич" w:date="2017-12-20T13:54:00Z"/>
        </w:rPr>
      </w:pPr>
      <w:ins w:id="5299" w:author="Погрибной Антон Николаевич" w:date="2017-12-20T13:54:00Z">
        <w:r>
          <w:t xml:space="preserve">Таблица </w:t>
        </w:r>
        <w:r>
          <w:fldChar w:fldCharType="begin"/>
        </w:r>
        <w:r>
          <w:instrText xml:space="preserve"> SEQ Таблица \* ARABIC </w:instrText>
        </w:r>
        <w:r>
          <w:fldChar w:fldCharType="separate"/>
        </w:r>
      </w:ins>
      <w:ins w:id="5300" w:author="Феданкова Любовь Анатольевна" w:date="2019-10-09T12:38:00Z">
        <w:r w:rsidR="00031B2C">
          <w:rPr>
            <w:noProof/>
          </w:rPr>
          <w:t>21</w:t>
        </w:r>
      </w:ins>
      <w:ins w:id="5301" w:author="Воронов Алексей Алексеевич" w:date="2018-01-30T12:27:00Z">
        <w:del w:id="5302" w:author="Феданкова Любовь Анатольевна" w:date="2019-10-09T12:38:00Z">
          <w:r w:rsidR="00DB3D2B" w:rsidDel="00031B2C">
            <w:rPr>
              <w:noProof/>
            </w:rPr>
            <w:delText>23</w:delText>
          </w:r>
        </w:del>
      </w:ins>
      <w:ins w:id="5303" w:author="Погрибной Антон Николаевич" w:date="2017-12-20T13:54:00Z">
        <w:del w:id="5304" w:author="Феданкова Любовь Анатольевна" w:date="2019-10-09T12:38:00Z">
          <w:r w:rsidDel="00031B2C">
            <w:rPr>
              <w:noProof/>
            </w:rPr>
            <w:delText>27</w:delText>
          </w:r>
        </w:del>
        <w:r>
          <w:rPr>
            <w:noProof/>
          </w:rPr>
          <w:fldChar w:fldCharType="end"/>
        </w:r>
        <w:r>
          <w:t xml:space="preserve">. Кнопки экранной формы экспорта в формате </w:t>
        </w:r>
        <w:r>
          <w:rPr>
            <w:lang w:val="en-US"/>
          </w:rPr>
          <w:t>MT</w:t>
        </w:r>
        <w:r w:rsidRPr="0097213C">
          <w:t>940</w:t>
        </w:r>
      </w:ins>
    </w:p>
    <w:tbl>
      <w:tblPr>
        <w:tblStyle w:val="ae"/>
        <w:tblW w:w="9639" w:type="dxa"/>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1593"/>
        <w:gridCol w:w="850"/>
        <w:gridCol w:w="1276"/>
        <w:gridCol w:w="5353"/>
      </w:tblGrid>
      <w:tr w:rsidR="00452768" w:rsidRPr="00452768" w14:paraId="393390CF" w14:textId="77777777" w:rsidTr="00452768">
        <w:trPr>
          <w:tblHeader/>
          <w:ins w:id="5305" w:author="Погрибной Антон Николаевич" w:date="2017-12-20T13:54:00Z"/>
        </w:trPr>
        <w:tc>
          <w:tcPr>
            <w:tcW w:w="567" w:type="dxa"/>
          </w:tcPr>
          <w:p w14:paraId="4C27B939" w14:textId="77777777" w:rsidR="00452768" w:rsidRPr="00452768" w:rsidRDefault="00452768" w:rsidP="008A38FE">
            <w:pPr>
              <w:pStyle w:val="af8"/>
              <w:jc w:val="left"/>
              <w:rPr>
                <w:ins w:id="5306" w:author="Погрибной Антон Николаевич" w:date="2017-12-20T13:54:00Z"/>
                <w:rFonts w:ascii="Arial" w:hAnsi="Arial" w:cs="Arial"/>
                <w:sz w:val="16"/>
                <w:szCs w:val="16"/>
              </w:rPr>
            </w:pPr>
            <w:ins w:id="5307" w:author="Погрибной Антон Николаевич" w:date="2017-12-20T13:54:00Z">
              <w:r w:rsidRPr="00452768">
                <w:rPr>
                  <w:rFonts w:ascii="Arial" w:hAnsi="Arial" w:cs="Arial"/>
                  <w:sz w:val="16"/>
                  <w:szCs w:val="16"/>
                </w:rPr>
                <w:t>№ п/п</w:t>
              </w:r>
            </w:ins>
          </w:p>
        </w:tc>
        <w:tc>
          <w:tcPr>
            <w:tcW w:w="1593" w:type="dxa"/>
          </w:tcPr>
          <w:p w14:paraId="2AF9A3AA" w14:textId="77777777" w:rsidR="00452768" w:rsidRPr="00452768" w:rsidRDefault="00452768" w:rsidP="008A38FE">
            <w:pPr>
              <w:pStyle w:val="af8"/>
              <w:jc w:val="left"/>
              <w:rPr>
                <w:ins w:id="5308" w:author="Погрибной Антон Николаевич" w:date="2017-12-20T13:54:00Z"/>
                <w:rFonts w:ascii="Arial" w:hAnsi="Arial" w:cs="Arial"/>
                <w:sz w:val="16"/>
                <w:szCs w:val="16"/>
              </w:rPr>
            </w:pPr>
            <w:ins w:id="5309" w:author="Погрибной Антон Николаевич" w:date="2017-12-20T13:54:00Z">
              <w:r w:rsidRPr="00452768">
                <w:rPr>
                  <w:rFonts w:ascii="Arial" w:hAnsi="Arial" w:cs="Arial"/>
                  <w:sz w:val="16"/>
                  <w:szCs w:val="16"/>
                </w:rPr>
                <w:t>Название или иконка</w:t>
              </w:r>
            </w:ins>
          </w:p>
        </w:tc>
        <w:tc>
          <w:tcPr>
            <w:tcW w:w="850" w:type="dxa"/>
          </w:tcPr>
          <w:p w14:paraId="46087012" w14:textId="77777777" w:rsidR="00452768" w:rsidRPr="00452768" w:rsidRDefault="00452768" w:rsidP="008A38FE">
            <w:pPr>
              <w:pStyle w:val="af8"/>
              <w:jc w:val="left"/>
              <w:rPr>
                <w:ins w:id="5310" w:author="Погрибной Антон Николаевич" w:date="2017-12-20T13:54:00Z"/>
                <w:rFonts w:ascii="Arial" w:hAnsi="Arial" w:cs="Arial"/>
                <w:sz w:val="16"/>
                <w:szCs w:val="16"/>
              </w:rPr>
            </w:pPr>
            <w:ins w:id="5311" w:author="Погрибной Антон Николаевич" w:date="2017-12-20T13:54:00Z">
              <w:r w:rsidRPr="00452768">
                <w:rPr>
                  <w:rFonts w:ascii="Arial" w:hAnsi="Arial" w:cs="Arial"/>
                  <w:sz w:val="16"/>
                  <w:szCs w:val="16"/>
                </w:rPr>
                <w:t>Номер на макете</w:t>
              </w:r>
            </w:ins>
          </w:p>
        </w:tc>
        <w:tc>
          <w:tcPr>
            <w:tcW w:w="1276" w:type="dxa"/>
          </w:tcPr>
          <w:p w14:paraId="4CC04F09" w14:textId="77777777" w:rsidR="00452768" w:rsidRPr="00452768" w:rsidRDefault="00452768" w:rsidP="008A38FE">
            <w:pPr>
              <w:pStyle w:val="af8"/>
              <w:jc w:val="left"/>
              <w:rPr>
                <w:ins w:id="5312" w:author="Погрибной Антон Николаевич" w:date="2017-12-20T13:54:00Z"/>
                <w:rFonts w:ascii="Arial" w:hAnsi="Arial" w:cs="Arial"/>
                <w:sz w:val="16"/>
                <w:szCs w:val="16"/>
              </w:rPr>
            </w:pPr>
            <w:ins w:id="5313" w:author="Погрибной Антон Николаевич" w:date="2017-12-20T13:54:00Z">
              <w:r w:rsidRPr="00452768">
                <w:rPr>
                  <w:rFonts w:ascii="Arial" w:hAnsi="Arial" w:cs="Arial"/>
                  <w:sz w:val="16"/>
                  <w:szCs w:val="16"/>
                </w:rPr>
                <w:t>Hint</w:t>
              </w:r>
            </w:ins>
          </w:p>
        </w:tc>
        <w:tc>
          <w:tcPr>
            <w:tcW w:w="5353" w:type="dxa"/>
          </w:tcPr>
          <w:p w14:paraId="08A4E6B6" w14:textId="77777777" w:rsidR="00452768" w:rsidRPr="00452768" w:rsidRDefault="00452768" w:rsidP="008A38FE">
            <w:pPr>
              <w:pStyle w:val="af8"/>
              <w:jc w:val="left"/>
              <w:rPr>
                <w:ins w:id="5314" w:author="Погрибной Антон Николаевич" w:date="2017-12-20T13:54:00Z"/>
                <w:rFonts w:ascii="Arial" w:hAnsi="Arial" w:cs="Arial"/>
                <w:sz w:val="16"/>
                <w:szCs w:val="16"/>
              </w:rPr>
            </w:pPr>
            <w:ins w:id="5315" w:author="Погрибной Антон Николаевич" w:date="2017-12-20T13:54:00Z">
              <w:r w:rsidRPr="00452768">
                <w:rPr>
                  <w:rFonts w:ascii="Arial" w:hAnsi="Arial" w:cs="Arial"/>
                  <w:sz w:val="16"/>
                  <w:szCs w:val="16"/>
                </w:rPr>
                <w:t>Бизнес-описание, ограничения по доступности</w:t>
              </w:r>
            </w:ins>
          </w:p>
        </w:tc>
      </w:tr>
      <w:tr w:rsidR="00452768" w:rsidRPr="00452768" w14:paraId="54A90658" w14:textId="77777777" w:rsidTr="00452768">
        <w:trPr>
          <w:ins w:id="5316" w:author="Погрибной Антон Николаевич" w:date="2017-12-20T13:54:00Z"/>
        </w:trPr>
        <w:tc>
          <w:tcPr>
            <w:tcW w:w="567" w:type="dxa"/>
          </w:tcPr>
          <w:p w14:paraId="0A4733FD" w14:textId="77777777" w:rsidR="00452768" w:rsidRPr="00452768" w:rsidRDefault="00452768" w:rsidP="00904090">
            <w:pPr>
              <w:pStyle w:val="afa"/>
              <w:numPr>
                <w:ilvl w:val="0"/>
                <w:numId w:val="86"/>
              </w:numPr>
              <w:tabs>
                <w:tab w:val="clear" w:pos="360"/>
              </w:tabs>
              <w:ind w:left="0" w:firstLine="0"/>
              <w:rPr>
                <w:ins w:id="5317" w:author="Погрибной Антон Николаевич" w:date="2017-12-20T13:54:00Z"/>
                <w:rStyle w:val="af9"/>
                <w:rFonts w:ascii="Arial" w:hAnsi="Arial"/>
              </w:rPr>
            </w:pPr>
          </w:p>
        </w:tc>
        <w:tc>
          <w:tcPr>
            <w:tcW w:w="1593" w:type="dxa"/>
          </w:tcPr>
          <w:p w14:paraId="68A21BC4" w14:textId="77777777" w:rsidR="00452768" w:rsidRPr="00452768" w:rsidRDefault="00452768" w:rsidP="008A38FE">
            <w:pPr>
              <w:ind w:left="34" w:hanging="34"/>
              <w:jc w:val="left"/>
              <w:rPr>
                <w:ins w:id="5318" w:author="Погрибной Антон Николаевич" w:date="2017-12-20T13:54:00Z"/>
                <w:rFonts w:ascii="Arial" w:hAnsi="Arial" w:cs="Arial"/>
                <w:sz w:val="16"/>
                <w:szCs w:val="16"/>
              </w:rPr>
            </w:pPr>
            <w:ins w:id="5319" w:author="Погрибной Антон Николаевич" w:date="2017-12-20T13:54:00Z">
              <w:r w:rsidRPr="00452768">
                <w:rPr>
                  <w:rFonts w:ascii="Arial" w:hAnsi="Arial" w:cs="Arial"/>
                  <w:sz w:val="16"/>
                  <w:szCs w:val="16"/>
                </w:rPr>
                <w:t>Экспорт</w:t>
              </w:r>
            </w:ins>
          </w:p>
        </w:tc>
        <w:tc>
          <w:tcPr>
            <w:tcW w:w="850" w:type="dxa"/>
          </w:tcPr>
          <w:p w14:paraId="2E102A83" w14:textId="77777777" w:rsidR="00452768" w:rsidRPr="00452768" w:rsidRDefault="00452768" w:rsidP="008A38FE">
            <w:pPr>
              <w:ind w:left="34" w:hanging="34"/>
              <w:jc w:val="left"/>
              <w:rPr>
                <w:ins w:id="5320" w:author="Погрибной Антон Николаевич" w:date="2017-12-20T13:54:00Z"/>
                <w:rFonts w:ascii="Arial" w:hAnsi="Arial" w:cs="Arial"/>
                <w:sz w:val="16"/>
                <w:szCs w:val="16"/>
                <w:lang w:val="en-US"/>
              </w:rPr>
            </w:pPr>
            <w:ins w:id="5321" w:author="Погрибной Антон Николаевич" w:date="2017-12-20T13:54:00Z">
              <w:r w:rsidRPr="00452768">
                <w:rPr>
                  <w:rFonts w:ascii="Arial" w:hAnsi="Arial" w:cs="Arial"/>
                  <w:sz w:val="16"/>
                  <w:szCs w:val="16"/>
                  <w:lang w:val="en-US"/>
                </w:rPr>
                <w:t>9</w:t>
              </w:r>
            </w:ins>
          </w:p>
        </w:tc>
        <w:tc>
          <w:tcPr>
            <w:tcW w:w="1276" w:type="dxa"/>
          </w:tcPr>
          <w:p w14:paraId="3D3BA42E" w14:textId="77777777" w:rsidR="00452768" w:rsidRPr="00452768" w:rsidRDefault="00452768" w:rsidP="008A38FE">
            <w:pPr>
              <w:ind w:left="34" w:hanging="34"/>
              <w:jc w:val="left"/>
              <w:rPr>
                <w:ins w:id="5322" w:author="Погрибной Антон Николаевич" w:date="2017-12-20T13:54:00Z"/>
                <w:rFonts w:ascii="Arial" w:hAnsi="Arial" w:cs="Arial"/>
                <w:sz w:val="16"/>
                <w:szCs w:val="16"/>
              </w:rPr>
            </w:pPr>
          </w:p>
        </w:tc>
        <w:tc>
          <w:tcPr>
            <w:tcW w:w="5353" w:type="dxa"/>
          </w:tcPr>
          <w:p w14:paraId="34164237" w14:textId="77777777" w:rsidR="00452768" w:rsidRPr="00452768" w:rsidRDefault="00452768" w:rsidP="008A38FE">
            <w:pPr>
              <w:ind w:left="34" w:hanging="34"/>
              <w:jc w:val="left"/>
              <w:rPr>
                <w:ins w:id="5323" w:author="Погрибной Антон Николаевич" w:date="2017-12-20T13:54:00Z"/>
                <w:rFonts w:ascii="Arial" w:hAnsi="Arial" w:cs="Arial"/>
                <w:sz w:val="16"/>
                <w:szCs w:val="16"/>
              </w:rPr>
            </w:pPr>
            <w:ins w:id="5324" w:author="Погрибной Антон Николаевич" w:date="2017-12-20T13:54:00Z">
              <w:r w:rsidRPr="00452768">
                <w:rPr>
                  <w:rFonts w:ascii="Arial" w:hAnsi="Arial" w:cs="Arial"/>
                  <w:sz w:val="16"/>
                  <w:szCs w:val="16"/>
                </w:rPr>
                <w:t>Кнопка по умолчанию доступна для нажатия.</w:t>
              </w:r>
            </w:ins>
          </w:p>
          <w:p w14:paraId="54F71916" w14:textId="77777777" w:rsidR="00452768" w:rsidRPr="00452768" w:rsidRDefault="00452768" w:rsidP="008A38FE">
            <w:pPr>
              <w:ind w:left="34" w:hanging="34"/>
              <w:jc w:val="left"/>
              <w:rPr>
                <w:ins w:id="5325" w:author="Погрибной Антон Николаевич" w:date="2017-12-20T13:54:00Z"/>
                <w:rFonts w:ascii="Arial" w:hAnsi="Arial" w:cs="Arial"/>
                <w:sz w:val="16"/>
                <w:szCs w:val="16"/>
              </w:rPr>
            </w:pPr>
            <w:ins w:id="5326" w:author="Погрибной Антон Николаевич" w:date="2017-12-20T13:54:00Z">
              <w:r w:rsidRPr="00452768">
                <w:rPr>
                  <w:rFonts w:ascii="Arial" w:hAnsi="Arial" w:cs="Arial"/>
                  <w:sz w:val="16"/>
                  <w:szCs w:val="16"/>
                </w:rPr>
                <w:t>При нажатии:</w:t>
              </w:r>
            </w:ins>
          </w:p>
          <w:p w14:paraId="268A4A6B" w14:textId="77777777" w:rsidR="00452768" w:rsidRPr="00452768" w:rsidRDefault="00452768" w:rsidP="00904090">
            <w:pPr>
              <w:pStyle w:val="a"/>
              <w:numPr>
                <w:ilvl w:val="0"/>
                <w:numId w:val="87"/>
              </w:numPr>
              <w:jc w:val="left"/>
              <w:rPr>
                <w:ins w:id="5327" w:author="Погрибной Антон Николаевич" w:date="2017-12-20T13:54:00Z"/>
                <w:rFonts w:ascii="Arial" w:hAnsi="Arial" w:cs="Arial"/>
                <w:sz w:val="16"/>
                <w:szCs w:val="16"/>
              </w:rPr>
            </w:pPr>
            <w:ins w:id="5328" w:author="Погрибной Антон Николаевич" w:date="2017-12-20T13:54:00Z">
              <w:r w:rsidRPr="00452768">
                <w:rPr>
                  <w:rFonts w:ascii="Arial" w:hAnsi="Arial" w:cs="Arial"/>
                  <w:sz w:val="16"/>
                  <w:szCs w:val="16"/>
                </w:rPr>
                <w:t>Если не заполнено поле «Счет», выдать сообщение «Счет не задан».</w:t>
              </w:r>
            </w:ins>
          </w:p>
          <w:p w14:paraId="2255B427" w14:textId="77777777" w:rsidR="00452768" w:rsidRPr="00452768" w:rsidRDefault="00452768" w:rsidP="00904090">
            <w:pPr>
              <w:pStyle w:val="a"/>
              <w:numPr>
                <w:ilvl w:val="0"/>
                <w:numId w:val="87"/>
              </w:numPr>
              <w:jc w:val="left"/>
              <w:rPr>
                <w:ins w:id="5329" w:author="Погрибной Антон Николаевич" w:date="2017-12-20T13:54:00Z"/>
                <w:rFonts w:ascii="Arial" w:hAnsi="Arial" w:cs="Arial"/>
                <w:sz w:val="16"/>
                <w:szCs w:val="16"/>
              </w:rPr>
            </w:pPr>
            <w:ins w:id="5330" w:author="Погрибной Антон Николаевич" w:date="2017-12-20T13:54:00Z">
              <w:r w:rsidRPr="00452768">
                <w:rPr>
                  <w:rFonts w:ascii="Arial" w:hAnsi="Arial" w:cs="Arial"/>
                  <w:sz w:val="16"/>
                  <w:szCs w:val="16"/>
                </w:rPr>
                <w:t>Если не заполнено поле «Экспорт выписок», выдать сообщение «Не заполнено поле "Экспорт выписок"»</w:t>
              </w:r>
            </w:ins>
          </w:p>
          <w:p w14:paraId="4CED085F" w14:textId="77777777" w:rsidR="00452768" w:rsidRPr="00452768" w:rsidRDefault="00452768" w:rsidP="00904090">
            <w:pPr>
              <w:pStyle w:val="a"/>
              <w:numPr>
                <w:ilvl w:val="0"/>
                <w:numId w:val="87"/>
              </w:numPr>
              <w:jc w:val="left"/>
              <w:rPr>
                <w:ins w:id="5331" w:author="Погрибной Антон Николаевич" w:date="2017-12-20T13:54:00Z"/>
                <w:rFonts w:ascii="Arial" w:hAnsi="Arial" w:cs="Arial"/>
                <w:sz w:val="16"/>
                <w:szCs w:val="16"/>
              </w:rPr>
            </w:pPr>
            <w:ins w:id="5332" w:author="Погрибной Антон Николаевич" w:date="2017-12-20T13:54:00Z">
              <w:r w:rsidRPr="00452768">
                <w:rPr>
                  <w:rFonts w:ascii="Arial" w:hAnsi="Arial" w:cs="Arial"/>
                  <w:sz w:val="16"/>
                  <w:szCs w:val="16"/>
                </w:rPr>
                <w:t>Если нет данных, подпадающих под критерии выборки, то выдать сообщение «Нет данных для экспорта».</w:t>
              </w:r>
            </w:ins>
          </w:p>
          <w:p w14:paraId="3C66F3F0" w14:textId="77777777" w:rsidR="00452768" w:rsidRPr="00452768" w:rsidRDefault="00452768" w:rsidP="00904090">
            <w:pPr>
              <w:pStyle w:val="a"/>
              <w:numPr>
                <w:ilvl w:val="0"/>
                <w:numId w:val="87"/>
              </w:numPr>
              <w:jc w:val="left"/>
              <w:rPr>
                <w:ins w:id="5333" w:author="Погрибной Антон Николаевич" w:date="2017-12-20T13:54:00Z"/>
                <w:rFonts w:ascii="Arial" w:hAnsi="Arial" w:cs="Arial"/>
                <w:sz w:val="16"/>
                <w:szCs w:val="16"/>
              </w:rPr>
            </w:pPr>
            <w:ins w:id="5334" w:author="Погрибной Антон Николаевич" w:date="2017-12-20T13:54:00Z">
              <w:r w:rsidRPr="00452768">
                <w:rPr>
                  <w:rFonts w:ascii="Arial" w:hAnsi="Arial" w:cs="Arial"/>
                  <w:sz w:val="16"/>
                  <w:szCs w:val="16"/>
                </w:rPr>
                <w:t>Если ошибок нет, то необходимо экспортировать итоговые выписки за указанный период для указанных счетов.</w:t>
              </w:r>
            </w:ins>
          </w:p>
        </w:tc>
      </w:tr>
      <w:tr w:rsidR="00452768" w:rsidRPr="00452768" w14:paraId="6FAA3CAD" w14:textId="77777777" w:rsidTr="00452768">
        <w:trPr>
          <w:ins w:id="5335" w:author="Погрибной Антон Николаевич" w:date="2017-12-20T13:54:00Z"/>
        </w:trPr>
        <w:tc>
          <w:tcPr>
            <w:tcW w:w="567" w:type="dxa"/>
          </w:tcPr>
          <w:p w14:paraId="736534BC" w14:textId="77777777" w:rsidR="00452768" w:rsidRPr="00452768" w:rsidRDefault="00452768" w:rsidP="00904090">
            <w:pPr>
              <w:pStyle w:val="afa"/>
              <w:numPr>
                <w:ilvl w:val="0"/>
                <w:numId w:val="86"/>
              </w:numPr>
              <w:tabs>
                <w:tab w:val="clear" w:pos="360"/>
              </w:tabs>
              <w:ind w:left="0" w:firstLine="0"/>
              <w:rPr>
                <w:ins w:id="5336" w:author="Погрибной Антон Николаевич" w:date="2017-12-20T13:54:00Z"/>
                <w:rStyle w:val="af9"/>
                <w:rFonts w:ascii="Arial" w:hAnsi="Arial"/>
              </w:rPr>
            </w:pPr>
          </w:p>
        </w:tc>
        <w:tc>
          <w:tcPr>
            <w:tcW w:w="1593" w:type="dxa"/>
          </w:tcPr>
          <w:p w14:paraId="0CA4F72D" w14:textId="77777777" w:rsidR="00452768" w:rsidRPr="00452768" w:rsidRDefault="00452768" w:rsidP="008A38FE">
            <w:pPr>
              <w:ind w:left="34" w:hanging="34"/>
              <w:jc w:val="left"/>
              <w:rPr>
                <w:ins w:id="5337" w:author="Погрибной Антон Николаевич" w:date="2017-12-20T13:54:00Z"/>
                <w:rFonts w:ascii="Arial" w:hAnsi="Arial" w:cs="Arial"/>
                <w:sz w:val="16"/>
                <w:szCs w:val="16"/>
              </w:rPr>
            </w:pPr>
            <w:ins w:id="5338" w:author="Погрибной Антон Николаевич" w:date="2017-12-20T13:54:00Z">
              <w:r w:rsidRPr="00452768">
                <w:rPr>
                  <w:rFonts w:ascii="Arial" w:hAnsi="Arial" w:cs="Arial"/>
                  <w:sz w:val="16"/>
                  <w:szCs w:val="16"/>
                </w:rPr>
                <w:t>Отмена</w:t>
              </w:r>
            </w:ins>
          </w:p>
        </w:tc>
        <w:tc>
          <w:tcPr>
            <w:tcW w:w="850" w:type="dxa"/>
          </w:tcPr>
          <w:p w14:paraId="2FAB3BF6" w14:textId="77777777" w:rsidR="00452768" w:rsidRPr="00452768" w:rsidRDefault="00452768" w:rsidP="008A38FE">
            <w:pPr>
              <w:ind w:left="34" w:hanging="34"/>
              <w:jc w:val="left"/>
              <w:rPr>
                <w:ins w:id="5339" w:author="Погрибной Антон Николаевич" w:date="2017-12-20T13:54:00Z"/>
                <w:rFonts w:ascii="Arial" w:hAnsi="Arial" w:cs="Arial"/>
                <w:sz w:val="16"/>
                <w:szCs w:val="16"/>
              </w:rPr>
            </w:pPr>
            <w:ins w:id="5340" w:author="Погрибной Антон Николаевич" w:date="2017-12-20T13:54:00Z">
              <w:r w:rsidRPr="00452768">
                <w:rPr>
                  <w:rFonts w:ascii="Arial" w:hAnsi="Arial" w:cs="Arial"/>
                  <w:sz w:val="16"/>
                  <w:szCs w:val="16"/>
                </w:rPr>
                <w:t>10</w:t>
              </w:r>
            </w:ins>
          </w:p>
        </w:tc>
        <w:tc>
          <w:tcPr>
            <w:tcW w:w="1276" w:type="dxa"/>
          </w:tcPr>
          <w:p w14:paraId="57281233" w14:textId="77777777" w:rsidR="00452768" w:rsidRPr="00452768" w:rsidRDefault="00452768" w:rsidP="008A38FE">
            <w:pPr>
              <w:ind w:left="34" w:hanging="34"/>
              <w:jc w:val="left"/>
              <w:rPr>
                <w:ins w:id="5341" w:author="Погрибной Антон Николаевич" w:date="2017-12-20T13:54:00Z"/>
                <w:rFonts w:ascii="Arial" w:hAnsi="Arial" w:cs="Arial"/>
                <w:sz w:val="16"/>
                <w:szCs w:val="16"/>
              </w:rPr>
            </w:pPr>
            <w:ins w:id="5342" w:author="Погрибной Антон Николаевич" w:date="2017-12-20T13:54:00Z">
              <w:r w:rsidRPr="00452768">
                <w:rPr>
                  <w:rFonts w:ascii="Arial" w:hAnsi="Arial" w:cs="Arial"/>
                  <w:sz w:val="16"/>
                  <w:szCs w:val="16"/>
                </w:rPr>
                <w:t>Отмена действия</w:t>
              </w:r>
            </w:ins>
          </w:p>
        </w:tc>
        <w:tc>
          <w:tcPr>
            <w:tcW w:w="5353" w:type="dxa"/>
          </w:tcPr>
          <w:p w14:paraId="374F1375" w14:textId="77777777" w:rsidR="00452768" w:rsidRPr="00452768" w:rsidRDefault="00452768" w:rsidP="008A38FE">
            <w:pPr>
              <w:ind w:left="34" w:hanging="34"/>
              <w:jc w:val="left"/>
              <w:rPr>
                <w:ins w:id="5343" w:author="Погрибной Антон Николаевич" w:date="2017-12-20T13:54:00Z"/>
                <w:rFonts w:ascii="Arial" w:hAnsi="Arial" w:cs="Arial"/>
                <w:sz w:val="16"/>
                <w:szCs w:val="16"/>
              </w:rPr>
            </w:pPr>
            <w:ins w:id="5344" w:author="Погрибной Антон Николаевич" w:date="2017-12-20T13:54:00Z">
              <w:r w:rsidRPr="00452768">
                <w:rPr>
                  <w:rFonts w:ascii="Arial" w:hAnsi="Arial" w:cs="Arial"/>
                  <w:sz w:val="16"/>
                  <w:szCs w:val="16"/>
                </w:rPr>
                <w:t>Закрыть экранную форму.</w:t>
              </w:r>
            </w:ins>
          </w:p>
        </w:tc>
      </w:tr>
    </w:tbl>
    <w:p w14:paraId="05F2BD4A" w14:textId="77777777" w:rsidR="000B73E0" w:rsidRPr="000B73E0" w:rsidRDefault="000B73E0" w:rsidP="000B73E0">
      <w:pPr>
        <w:rPr>
          <w:b/>
        </w:rPr>
      </w:pPr>
      <w:r w:rsidRPr="000B73E0">
        <w:rPr>
          <w:b/>
        </w:rPr>
        <w:t>Требования к файлам экспорта</w:t>
      </w:r>
      <w:r>
        <w:rPr>
          <w:b/>
        </w:rPr>
        <w:t xml:space="preserve"> в формате МТ940</w:t>
      </w:r>
    </w:p>
    <w:p w14:paraId="4C546E7D" w14:textId="77777777" w:rsidR="000B73E0" w:rsidRDefault="000B73E0" w:rsidP="000B73E0">
      <w:r>
        <w:t>1)</w:t>
      </w:r>
      <w:r>
        <w:tab/>
        <w:t>Требуется обеспечить экспорт выписки по одному (каждому) счету за один (каждый) день в отдельный файл, если в параметрах экспорта Клиентом выбран тип экспорта «Один файл».</w:t>
      </w:r>
    </w:p>
    <w:p w14:paraId="5E1F8A80" w14:textId="77777777" w:rsidR="000B73E0" w:rsidRDefault="000B73E0" w:rsidP="000B73E0">
      <w:r>
        <w:t>Пример: Если экспортируется выписка по 1-му счету за 3 дня, должны быть созданы 3 файла. Если экспортируется выписка по 2-м счетам за 3 дня, должны быть созданы 6 файлов.</w:t>
      </w:r>
    </w:p>
    <w:p w14:paraId="7B112936" w14:textId="77777777" w:rsidR="000B73E0" w:rsidRDefault="000B73E0" w:rsidP="000B73E0">
      <w:r>
        <w:t>2)</w:t>
      </w:r>
      <w:r>
        <w:tab/>
        <w:t>Требуется обеспечить экспорт выписки по одному счету за один день в несколько файлов,  если в параметрах экспорта Клиентом выбран тип экспорта «Несколько файлов».</w:t>
      </w:r>
    </w:p>
    <w:p w14:paraId="5C66FF37" w14:textId="77777777" w:rsidR="000B73E0" w:rsidRDefault="000B73E0" w:rsidP="000B73E0">
      <w:r>
        <w:t xml:space="preserve">В качестве критерия для формирования нового (следующего) файла выступает максимальная длина файла экспорта, которая задается параметром «Длина файла экспорта». </w:t>
      </w:r>
    </w:p>
    <w:p w14:paraId="7659D1E5" w14:textId="77777777" w:rsidR="000B73E0" w:rsidRDefault="000B73E0" w:rsidP="000B73E0">
      <w:r>
        <w:t>При делении выписки на несколько файлов структура сообщения МТ940 не должна быть нарушена, т.е. сообщения должны быть логически завершенными. Для этого необходимо использовать поля «:60М:» (промежуточный входящий остаток) и «:62M:» (промежуточный исходящий остаток) в соответствии с правилами стандарта SWIFT RUR.</w:t>
      </w:r>
    </w:p>
    <w:p w14:paraId="6ED63420" w14:textId="77777777" w:rsidR="000B73E0" w:rsidRDefault="000B73E0" w:rsidP="000B73E0">
      <w:r>
        <w:t>3)</w:t>
      </w:r>
      <w:r>
        <w:tab/>
        <w:t>Требуется обеспечить формирование наименования файла экспорта по следующим правилам:</w:t>
      </w:r>
    </w:p>
    <w:p w14:paraId="2A9AAC3B" w14:textId="77777777" w:rsidR="000B73E0" w:rsidRDefault="000B73E0" w:rsidP="000B73E0">
      <w:r>
        <w:t>•</w:t>
      </w:r>
      <w:r>
        <w:tab/>
        <w:t>Тип экспорта «Один файл»:</w:t>
      </w:r>
    </w:p>
    <w:p w14:paraId="0ACE2FF9" w14:textId="77777777" w:rsidR="000B73E0" w:rsidRDefault="000B73E0" w:rsidP="000B73E0">
      <w:r>
        <w:t>YYYYMMDD.NNN, где</w:t>
      </w:r>
    </w:p>
    <w:p w14:paraId="23132373" w14:textId="77777777" w:rsidR="000B73E0" w:rsidRDefault="000B73E0" w:rsidP="000B73E0">
      <w:r>
        <w:t>YYYYMMDD – дата выписки (SBNS_RURStatement.DocDate);</w:t>
      </w:r>
    </w:p>
    <w:p w14:paraId="3043AAE6" w14:textId="77777777" w:rsidR="000B73E0" w:rsidRDefault="000B73E0" w:rsidP="000B73E0">
      <w:r>
        <w:t>NNN –  идентификатор (допустимы только цифры), обеспечивающий уникальность создаваемого файла в пределах каталога экспорта.</w:t>
      </w:r>
    </w:p>
    <w:p w14:paraId="2F001545" w14:textId="77777777" w:rsidR="000B73E0" w:rsidRDefault="000B73E0" w:rsidP="000B73E0">
      <w:r>
        <w:t>•</w:t>
      </w:r>
      <w:r>
        <w:tab/>
        <w:t>Тип экспорта «Несколько файлов»:</w:t>
      </w:r>
    </w:p>
    <w:p w14:paraId="313CB822" w14:textId="77777777" w:rsidR="000B73E0" w:rsidRDefault="000B73E0" w:rsidP="000B73E0">
      <w:r>
        <w:t>YYYYMMDD_ZZZ.NNN, где</w:t>
      </w:r>
    </w:p>
    <w:p w14:paraId="0170AF72" w14:textId="77777777" w:rsidR="000B73E0" w:rsidRDefault="000B73E0" w:rsidP="000B73E0">
      <w:r>
        <w:t>YYYYMMDD – дата выписки (SBNS_RURStatement.DocDate);</w:t>
      </w:r>
    </w:p>
    <w:p w14:paraId="5B0759A4" w14:textId="77777777" w:rsidR="000B73E0" w:rsidRDefault="000B73E0" w:rsidP="000B73E0">
      <w:r>
        <w:t>NNN – идентификатор (допустимы только цифры), обеспечивающий уникальность создаваемого файла в пределах каталога экспорта;</w:t>
      </w:r>
    </w:p>
    <w:p w14:paraId="4406CF62" w14:textId="77777777" w:rsidR="000B73E0" w:rsidRDefault="000B73E0" w:rsidP="000B73E0">
      <w:r>
        <w:t>ZZZ - идентификатор (допустимы только цифры), обеспечивающий уникальность создаваемого файла в пределах текущей выписки;</w:t>
      </w:r>
    </w:p>
    <w:p w14:paraId="544EA9A2" w14:textId="77777777" w:rsidR="000B73E0" w:rsidRDefault="000B73E0" w:rsidP="000B73E0">
      <w:r>
        <w:t>В случае если выписка экспортируется в несколько файлов, требуется создать Zip-архив с именем  YYYYMMDD.NNN и поместить в него все файлы данной выписки.</w:t>
      </w:r>
    </w:p>
    <w:p w14:paraId="68CE8D2E" w14:textId="77777777" w:rsidR="000B73E0" w:rsidRDefault="000B73E0" w:rsidP="000B73E0">
      <w:r>
        <w:t>В случае если в указанном каталоге экспорта нельзя создать уникальный файл, то необходимо прервать операцию экспорта и выдать на экран пользователю сообщение о соответствующей ошибке.</w:t>
      </w:r>
    </w:p>
    <w:p w14:paraId="570B1C0A" w14:textId="77777777" w:rsidR="000B73E0" w:rsidRDefault="000B73E0" w:rsidP="000B73E0">
      <w:r>
        <w:t>4)</w:t>
      </w:r>
      <w:r>
        <w:tab/>
        <w:t>Требуется включить в экспорт выписки проводки по переоценке, в случае если включен переключатель «Проводки по переоценке».</w:t>
      </w:r>
    </w:p>
    <w:p w14:paraId="603F8EE9" w14:textId="77777777" w:rsidR="000B73E0" w:rsidRDefault="000B73E0" w:rsidP="000B73E0">
      <w:r>
        <w:t xml:space="preserve">  5)</w:t>
      </w:r>
      <w:r>
        <w:tab/>
        <w:t xml:space="preserve">Требуется обеспечить в  соответствии с Правилами транслитерации, приведенными в Приложении 4, п. </w:t>
      </w:r>
      <w:r>
        <w:fldChar w:fldCharType="begin"/>
      </w:r>
      <w:r>
        <w:instrText xml:space="preserve"> REF _Ref450658324 \w \h </w:instrText>
      </w:r>
      <w:r>
        <w:fldChar w:fldCharType="separate"/>
      </w:r>
      <w:ins w:id="5345" w:author="Феданкова Любовь Анатольевна" w:date="2019-10-09T12:38:00Z">
        <w:r w:rsidR="00031B2C">
          <w:t>30.4.2</w:t>
        </w:r>
      </w:ins>
      <w:ins w:id="5346" w:author="Воронов Алексей Алексеевич" w:date="2018-01-30T12:27:00Z">
        <w:del w:id="5347" w:author="Феданкова Любовь Анатольевна" w:date="2019-10-09T12:38:00Z">
          <w:r w:rsidR="00DB3D2B" w:rsidDel="00031B2C">
            <w:delText>27.4.2</w:delText>
          </w:r>
        </w:del>
      </w:ins>
      <w:del w:id="5348" w:author="Феданкова Любовь Анатольевна" w:date="2019-10-09T12:38:00Z">
        <w:r w:rsidDel="00031B2C">
          <w:delText>24.4.2</w:delText>
        </w:r>
      </w:del>
      <w:r>
        <w:fldChar w:fldCharType="end"/>
      </w:r>
      <w:r>
        <w:t>, транслитерацию полей:</w:t>
      </w:r>
    </w:p>
    <w:p w14:paraId="015A7457" w14:textId="77777777" w:rsidR="000B73E0" w:rsidRDefault="000B73E0" w:rsidP="000B73E0">
      <w:r>
        <w:t>•</w:t>
      </w:r>
      <w:r>
        <w:tab/>
        <w:t>подполе 9 «Дополнительная информация» поля 61 «Строка движения по счету»</w:t>
      </w:r>
    </w:p>
    <w:p w14:paraId="062DCC1B" w14:textId="77777777" w:rsidR="000B73E0" w:rsidRDefault="000B73E0" w:rsidP="000B73E0">
      <w:r>
        <w:t>•</w:t>
      </w:r>
      <w:r>
        <w:tab/>
        <w:t>поле 86 «Информация для владельца счета»</w:t>
      </w:r>
    </w:p>
    <w:p w14:paraId="25FBD884" w14:textId="77777777" w:rsidR="000B73E0" w:rsidRDefault="000B73E0" w:rsidP="000B73E0">
      <w:r>
        <w:t xml:space="preserve">в случае если включен переключатель «Транслитерация». </w:t>
      </w:r>
    </w:p>
    <w:p w14:paraId="49AE0179" w14:textId="77777777" w:rsidR="000B73E0" w:rsidRDefault="000B73E0" w:rsidP="000B73E0">
      <w:r>
        <w:t>6)</w:t>
      </w:r>
      <w:r>
        <w:tab/>
        <w:t xml:space="preserve">Требуется обеспечить формирование файла экспорта в кодировке, заданной параметром «Кодировка файла экспорта», в каталоге, заданным параметром «Каталог экспорта». </w:t>
      </w:r>
    </w:p>
    <w:p w14:paraId="337B5E61" w14:textId="77777777" w:rsidR="00FD4D9A" w:rsidRDefault="000B73E0" w:rsidP="000B73E0">
      <w:r>
        <w:t>7)</w:t>
      </w:r>
      <w:r>
        <w:tab/>
        <w:t>Требуется обеспечить формирование выписки в формате SWIFT MT940 в соответствии с правилами, описанными в</w:t>
      </w:r>
      <w:r w:rsidR="00EF4825">
        <w:t xml:space="preserve"> Приложении 4, п.</w:t>
      </w:r>
      <w:r w:rsidR="00EF4825">
        <w:fldChar w:fldCharType="begin"/>
      </w:r>
      <w:r w:rsidR="00EF4825">
        <w:instrText xml:space="preserve"> REF _Ref450658364 \w \h </w:instrText>
      </w:r>
      <w:r w:rsidR="00EF4825">
        <w:fldChar w:fldCharType="separate"/>
      </w:r>
      <w:ins w:id="5349" w:author="Феданкова Любовь Анатольевна" w:date="2019-10-09T12:38:00Z">
        <w:r w:rsidR="00031B2C">
          <w:t>30.4.1</w:t>
        </w:r>
      </w:ins>
      <w:ins w:id="5350" w:author="Воронов Алексей Алексеевич" w:date="2018-01-30T12:27:00Z">
        <w:del w:id="5351" w:author="Феданкова Любовь Анатольевна" w:date="2019-10-09T12:38:00Z">
          <w:r w:rsidR="00DB3D2B" w:rsidDel="00031B2C">
            <w:delText>27.4.1</w:delText>
          </w:r>
        </w:del>
      </w:ins>
      <w:del w:id="5352" w:author="Феданкова Любовь Анатольевна" w:date="2019-10-09T12:38:00Z">
        <w:r w:rsidR="00EF4825" w:rsidDel="00031B2C">
          <w:delText>24.4.1</w:delText>
        </w:r>
      </w:del>
      <w:r w:rsidR="00EF4825">
        <w:fldChar w:fldCharType="end"/>
      </w:r>
      <w:r>
        <w:t>.</w:t>
      </w:r>
    </w:p>
    <w:p w14:paraId="1EE0821C" w14:textId="77777777" w:rsidR="000B73E0" w:rsidRDefault="000B73E0" w:rsidP="00A9749B"/>
    <w:p w14:paraId="25EC41F7" w14:textId="77777777" w:rsidR="00E96D6B" w:rsidRDefault="00E96D6B" w:rsidP="00E96D6B">
      <w:pPr>
        <w:pStyle w:val="4"/>
        <w:rPr>
          <w:ins w:id="5353" w:author="Воронов Алексей Алексеевич" w:date="2018-01-30T12:02:00Z"/>
        </w:rPr>
      </w:pPr>
      <w:r>
        <w:t xml:space="preserve"> </w:t>
      </w:r>
      <w:bookmarkStart w:id="5354" w:name="_Toc21517691"/>
      <w:r>
        <w:t>Мастер экспорта данных по проводкам</w:t>
      </w:r>
      <w:bookmarkEnd w:id="5354"/>
    </w:p>
    <w:p w14:paraId="552955E8" w14:textId="497A3061" w:rsidR="00ED0183" w:rsidRPr="00ED0183" w:rsidRDefault="00ED0183" w:rsidP="00ED0183">
      <w:pPr>
        <w:pStyle w:val="5"/>
        <w:numPr>
          <w:ilvl w:val="4"/>
          <w:numId w:val="1"/>
        </w:numPr>
      </w:pPr>
      <w:ins w:id="5355" w:author="Воронов Алексей Алексеевич" w:date="2018-01-30T12:02:00Z">
        <w:r w:rsidRPr="00ED0183">
          <w:t>Экранная форма «Экспорт»</w:t>
        </w:r>
      </w:ins>
    </w:p>
    <w:p w14:paraId="73AB79BE" w14:textId="77777777" w:rsidR="0044238D" w:rsidRDefault="0044238D" w:rsidP="00A9749B">
      <w:pPr>
        <w:rPr>
          <w:ins w:id="5356" w:author="Воронов Алексей Алексеевич" w:date="2018-01-30T12:00:00Z"/>
        </w:rPr>
      </w:pPr>
      <w:r w:rsidRPr="0044238D">
        <w:t>Мастер</w:t>
      </w:r>
      <w:r>
        <w:t xml:space="preserve"> экспорта должен вызываться из </w:t>
      </w:r>
      <w:r w:rsidRPr="0044238D">
        <w:t>меню скроллера посредством выбора его в вариантах печати для выбранной выписки (одной). При выборе варианта печати «Мастер экспорта данных по проводке» должно появляться окно «Экспорт» с выбором полей и формата для выгрузки данных: xls или csv.</w:t>
      </w:r>
    </w:p>
    <w:p w14:paraId="26EACF4F" w14:textId="77777777" w:rsidR="00ED0183" w:rsidRDefault="00ED0183" w:rsidP="00A9749B">
      <w:pPr>
        <w:rPr>
          <w:ins w:id="5357" w:author="Воронов Алексей Алексеевич" w:date="2018-01-30T12:00:00Z"/>
        </w:rPr>
      </w:pPr>
    </w:p>
    <w:p w14:paraId="02F20700" w14:textId="2261C638" w:rsidR="00ED0183" w:rsidRDefault="00ED0183" w:rsidP="00ED0183">
      <w:pPr>
        <w:pStyle w:val="aff9"/>
        <w:keepNext/>
        <w:rPr>
          <w:ins w:id="5358" w:author="Воронов Алексей Алексеевич" w:date="2018-01-30T12:00:00Z"/>
        </w:rPr>
      </w:pPr>
      <w:ins w:id="5359" w:author="Воронов Алексей Алексеевич" w:date="2018-01-30T12:00:00Z">
        <w:r>
          <w:t xml:space="preserve">Таблица </w:t>
        </w:r>
        <w:r>
          <w:fldChar w:fldCharType="begin"/>
        </w:r>
        <w:r>
          <w:instrText xml:space="preserve"> SEQ Таблица \* ARABIC </w:instrText>
        </w:r>
      </w:ins>
      <w:r>
        <w:fldChar w:fldCharType="separate"/>
      </w:r>
      <w:ins w:id="5360" w:author="Феданкова Любовь Анатольевна" w:date="2019-10-09T12:38:00Z">
        <w:r w:rsidR="00031B2C">
          <w:rPr>
            <w:noProof/>
          </w:rPr>
          <w:t>22</w:t>
        </w:r>
      </w:ins>
      <w:ins w:id="5361" w:author="Воронов Алексей Алексеевич" w:date="2018-01-30T12:27:00Z">
        <w:del w:id="5362" w:author="Феданкова Любовь Анатольевна" w:date="2019-10-09T12:38:00Z">
          <w:r w:rsidR="00DB3D2B" w:rsidDel="00031B2C">
            <w:rPr>
              <w:noProof/>
            </w:rPr>
            <w:delText>24</w:delText>
          </w:r>
        </w:del>
      </w:ins>
      <w:ins w:id="5363" w:author="Воронов Алексей Алексеевич" w:date="2018-01-30T12:00:00Z">
        <w:r>
          <w:fldChar w:fldCharType="end"/>
        </w:r>
        <w:r>
          <w:t xml:space="preserve"> </w:t>
        </w:r>
        <w:r w:rsidRPr="00B741B7">
          <w:t xml:space="preserve">Банковская часть. Макет экранной </w:t>
        </w:r>
        <w:r w:rsidRPr="0044238D">
          <w:t>данных по проводке</w:t>
        </w:r>
        <w:r w:rsidRPr="00B741B7">
          <w:t xml:space="preserve"> «Экспорт»</w:t>
        </w:r>
      </w:ins>
    </w:p>
    <w:p w14:paraId="191FC87E" w14:textId="3017195F" w:rsidR="00ED0183" w:rsidRDefault="00ED0183" w:rsidP="00A9749B">
      <w:pPr>
        <w:rPr>
          <w:ins w:id="5364" w:author="Воронов Алексей Алексеевич" w:date="2018-01-30T12:00:00Z"/>
        </w:rPr>
      </w:pPr>
      <w:ins w:id="5365" w:author="Воронов Алексей Алексеевич" w:date="2018-01-30T12:00:00Z">
        <w:r>
          <w:rPr>
            <w:noProof/>
          </w:rPr>
          <w:drawing>
            <wp:inline distT="0" distB="0" distL="0" distR="0" wp14:anchorId="0F8C96BE" wp14:editId="6BB8EADD">
              <wp:extent cx="4959985" cy="1382395"/>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9985" cy="1382395"/>
                      </a:xfrm>
                      <a:prstGeom prst="rect">
                        <a:avLst/>
                      </a:prstGeom>
                      <a:noFill/>
                      <a:ln>
                        <a:noFill/>
                      </a:ln>
                    </pic:spPr>
                  </pic:pic>
                </a:graphicData>
              </a:graphic>
            </wp:inline>
          </w:drawing>
        </w:r>
      </w:ins>
    </w:p>
    <w:p w14:paraId="735B50FD" w14:textId="77777777" w:rsidR="00ED0183" w:rsidRDefault="00ED0183" w:rsidP="00A9749B">
      <w:pPr>
        <w:rPr>
          <w:ins w:id="5366" w:author="Воронов Алексей Алексеевич" w:date="2018-01-30T12:00:00Z"/>
        </w:rPr>
      </w:pPr>
    </w:p>
    <w:p w14:paraId="760BABF7" w14:textId="0FBF33FF" w:rsidR="00ED0183" w:rsidRDefault="00ED0183" w:rsidP="00ED0183">
      <w:pPr>
        <w:pStyle w:val="aff9"/>
        <w:keepNext/>
        <w:rPr>
          <w:ins w:id="5367" w:author="Воронов Алексей Алексеевич" w:date="2018-01-30T12:00:00Z"/>
        </w:rPr>
      </w:pPr>
      <w:ins w:id="5368" w:author="Воронов Алексей Алексеевич" w:date="2018-01-30T12:00:00Z">
        <w:r>
          <w:t xml:space="preserve">Таблица </w:t>
        </w:r>
        <w:r>
          <w:fldChar w:fldCharType="begin"/>
        </w:r>
        <w:r>
          <w:instrText xml:space="preserve"> SEQ Таблица \* ARABIC </w:instrText>
        </w:r>
      </w:ins>
      <w:r>
        <w:fldChar w:fldCharType="separate"/>
      </w:r>
      <w:ins w:id="5369" w:author="Феданкова Любовь Анатольевна" w:date="2019-10-09T12:38:00Z">
        <w:r w:rsidR="00031B2C">
          <w:rPr>
            <w:noProof/>
          </w:rPr>
          <w:t>23</w:t>
        </w:r>
      </w:ins>
      <w:ins w:id="5370" w:author="Воронов Алексей Алексеевич" w:date="2018-01-30T12:27:00Z">
        <w:del w:id="5371" w:author="Феданкова Любовь Анатольевна" w:date="2019-10-09T12:38:00Z">
          <w:r w:rsidR="00DB3D2B" w:rsidDel="00031B2C">
            <w:rPr>
              <w:noProof/>
            </w:rPr>
            <w:delText>25</w:delText>
          </w:r>
        </w:del>
      </w:ins>
      <w:ins w:id="5372" w:author="Воронов Алексей Алексеевич" w:date="2018-01-30T12:00:00Z">
        <w:r>
          <w:fldChar w:fldCharType="end"/>
        </w:r>
        <w:r>
          <w:t xml:space="preserve"> </w:t>
        </w:r>
        <w:r w:rsidRPr="00956995">
          <w:t>Банковская часть. Поля экранной формы «Экспорт»</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1965"/>
        <w:gridCol w:w="993"/>
        <w:gridCol w:w="1053"/>
        <w:gridCol w:w="4536"/>
      </w:tblGrid>
      <w:tr w:rsidR="00ED0183" w:rsidRPr="00252D6F" w14:paraId="35D1057E" w14:textId="77777777" w:rsidTr="00ED0183">
        <w:trPr>
          <w:cantSplit/>
          <w:trHeight w:val="585"/>
          <w:tblHeader/>
          <w:ins w:id="5373" w:author="Воронов Алексей Алексеевич" w:date="2018-01-30T12:00:00Z"/>
        </w:trPr>
        <w:tc>
          <w:tcPr>
            <w:tcW w:w="567" w:type="dxa"/>
            <w:tcBorders>
              <w:top w:val="single" w:sz="12" w:space="0" w:color="auto"/>
              <w:left w:val="single" w:sz="12" w:space="0" w:color="auto"/>
              <w:bottom w:val="single" w:sz="12" w:space="0" w:color="auto"/>
              <w:right w:val="single" w:sz="4" w:space="0" w:color="auto"/>
            </w:tcBorders>
          </w:tcPr>
          <w:p w14:paraId="75062829" w14:textId="77777777" w:rsidR="00ED0183" w:rsidRPr="00D01646" w:rsidRDefault="00ED0183" w:rsidP="00ED0183">
            <w:pPr>
              <w:pStyle w:val="af8"/>
              <w:spacing w:after="60"/>
              <w:rPr>
                <w:ins w:id="5374" w:author="Воронов Алексей Алексеевич" w:date="2018-01-30T12:00:00Z"/>
                <w:rStyle w:val="af9"/>
                <w:rFonts w:ascii="Arial Narrow" w:hAnsi="Arial Narrow" w:cs="Arial"/>
                <w:b/>
                <w:szCs w:val="18"/>
              </w:rPr>
            </w:pPr>
            <w:ins w:id="5375" w:author="Воронов Алексей Алексеевич" w:date="2018-01-30T12:00:00Z">
              <w:r w:rsidRPr="00D01646">
                <w:rPr>
                  <w:rFonts w:cs="Arial"/>
                  <w:szCs w:val="18"/>
                </w:rPr>
                <w:t>№ п/п</w:t>
              </w:r>
            </w:ins>
          </w:p>
        </w:tc>
        <w:tc>
          <w:tcPr>
            <w:tcW w:w="1965" w:type="dxa"/>
            <w:tcBorders>
              <w:top w:val="single" w:sz="12" w:space="0" w:color="auto"/>
              <w:left w:val="single" w:sz="4" w:space="0" w:color="auto"/>
              <w:bottom w:val="single" w:sz="12" w:space="0" w:color="auto"/>
              <w:right w:val="single" w:sz="4" w:space="0" w:color="auto"/>
            </w:tcBorders>
          </w:tcPr>
          <w:p w14:paraId="083F9C3E" w14:textId="77777777" w:rsidR="00ED0183" w:rsidRPr="00D01646" w:rsidRDefault="00ED0183" w:rsidP="00ED0183">
            <w:pPr>
              <w:pStyle w:val="af8"/>
              <w:spacing w:after="60"/>
              <w:ind w:left="57" w:right="57"/>
              <w:jc w:val="left"/>
              <w:rPr>
                <w:ins w:id="5376" w:author="Воронов Алексей Алексеевич" w:date="2018-01-30T12:00:00Z"/>
                <w:rFonts w:cs="Arial"/>
                <w:szCs w:val="18"/>
              </w:rPr>
            </w:pPr>
            <w:ins w:id="5377" w:author="Воронов Алексей Алексеевич" w:date="2018-01-30T12:00: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993" w:type="dxa"/>
            <w:tcBorders>
              <w:top w:val="single" w:sz="12" w:space="0" w:color="auto"/>
              <w:left w:val="single" w:sz="4" w:space="0" w:color="auto"/>
              <w:bottom w:val="single" w:sz="12" w:space="0" w:color="auto"/>
              <w:right w:val="single" w:sz="4" w:space="0" w:color="auto"/>
            </w:tcBorders>
          </w:tcPr>
          <w:p w14:paraId="0B59A701" w14:textId="77777777" w:rsidR="00ED0183" w:rsidRPr="00D01646" w:rsidRDefault="00ED0183" w:rsidP="00ED0183">
            <w:pPr>
              <w:pStyle w:val="af8"/>
              <w:spacing w:after="60"/>
              <w:jc w:val="left"/>
              <w:rPr>
                <w:ins w:id="5378" w:author="Воронов Алексей Алексеевич" w:date="2018-01-30T12:00:00Z"/>
                <w:rFonts w:cs="Arial"/>
                <w:szCs w:val="18"/>
              </w:rPr>
            </w:pPr>
            <w:ins w:id="5379" w:author="Воронов Алексей Алексеевич" w:date="2018-01-30T12:00:00Z">
              <w:r w:rsidRPr="00D01646">
                <w:rPr>
                  <w:rFonts w:cs="Arial"/>
                  <w:szCs w:val="18"/>
                </w:rPr>
                <w:t xml:space="preserve">Тип элемента </w:t>
              </w:r>
            </w:ins>
          </w:p>
        </w:tc>
        <w:tc>
          <w:tcPr>
            <w:tcW w:w="1053" w:type="dxa"/>
            <w:tcBorders>
              <w:top w:val="single" w:sz="12" w:space="0" w:color="auto"/>
              <w:left w:val="single" w:sz="4" w:space="0" w:color="auto"/>
              <w:bottom w:val="single" w:sz="12" w:space="0" w:color="auto"/>
              <w:right w:val="single" w:sz="4" w:space="0" w:color="auto"/>
            </w:tcBorders>
          </w:tcPr>
          <w:p w14:paraId="096898D9" w14:textId="77777777" w:rsidR="00ED0183" w:rsidRPr="00D01646" w:rsidRDefault="00ED0183" w:rsidP="00ED0183">
            <w:pPr>
              <w:pStyle w:val="af8"/>
              <w:spacing w:after="60"/>
              <w:ind w:left="57" w:right="57"/>
              <w:jc w:val="left"/>
              <w:rPr>
                <w:ins w:id="5380" w:author="Воронов Алексей Алексеевич" w:date="2018-01-30T12:00:00Z"/>
                <w:rFonts w:cs="Arial"/>
                <w:szCs w:val="18"/>
              </w:rPr>
            </w:pPr>
            <w:ins w:id="5381" w:author="Воронов Алексей Алексеевич" w:date="2018-01-30T12:00:00Z">
              <w:r w:rsidRPr="00D01646">
                <w:rPr>
                  <w:rFonts w:cs="Arial"/>
                  <w:szCs w:val="18"/>
                </w:rPr>
                <w:t>Номер на макете</w:t>
              </w:r>
            </w:ins>
          </w:p>
        </w:tc>
        <w:tc>
          <w:tcPr>
            <w:tcW w:w="4536" w:type="dxa"/>
            <w:tcBorders>
              <w:top w:val="single" w:sz="12" w:space="0" w:color="auto"/>
              <w:left w:val="single" w:sz="4" w:space="0" w:color="auto"/>
              <w:bottom w:val="single" w:sz="12" w:space="0" w:color="auto"/>
              <w:right w:val="single" w:sz="12" w:space="0" w:color="auto"/>
            </w:tcBorders>
          </w:tcPr>
          <w:p w14:paraId="0CBC7B40" w14:textId="77777777" w:rsidR="00ED0183" w:rsidRPr="00D01646" w:rsidRDefault="00ED0183" w:rsidP="00ED0183">
            <w:pPr>
              <w:pStyle w:val="af8"/>
              <w:spacing w:after="60"/>
              <w:ind w:left="57" w:right="57"/>
              <w:jc w:val="left"/>
              <w:rPr>
                <w:ins w:id="5382" w:author="Воронов Алексей Алексеевич" w:date="2018-01-30T12:00:00Z"/>
                <w:rFonts w:cs="Arial"/>
                <w:szCs w:val="18"/>
              </w:rPr>
            </w:pPr>
            <w:ins w:id="5383" w:author="Воронов Алексей Алексеевич" w:date="2018-01-30T12:00:00Z">
              <w:r w:rsidRPr="00D01646">
                <w:rPr>
                  <w:rFonts w:cs="Arial"/>
                  <w:szCs w:val="18"/>
                </w:rPr>
                <w:t>Описание, способ заполнения, ограничения</w:t>
              </w:r>
            </w:ins>
          </w:p>
        </w:tc>
      </w:tr>
      <w:tr w:rsidR="00ED0183" w:rsidRPr="00252D6F" w14:paraId="17C4CD8E" w14:textId="77777777" w:rsidTr="00ED0183">
        <w:trPr>
          <w:cantSplit/>
          <w:trHeight w:val="361"/>
          <w:ins w:id="5384" w:author="Воронов Алексей Алексеевич" w:date="2018-01-30T12:00:00Z"/>
        </w:trPr>
        <w:tc>
          <w:tcPr>
            <w:tcW w:w="567" w:type="dxa"/>
            <w:tcBorders>
              <w:top w:val="single" w:sz="12" w:space="0" w:color="auto"/>
              <w:bottom w:val="single" w:sz="4" w:space="0" w:color="auto"/>
            </w:tcBorders>
          </w:tcPr>
          <w:p w14:paraId="2ECC71F0" w14:textId="77777777" w:rsidR="00ED0183" w:rsidRPr="00252D6F" w:rsidRDefault="00ED0183" w:rsidP="00904090">
            <w:pPr>
              <w:pStyle w:val="afa"/>
              <w:numPr>
                <w:ilvl w:val="0"/>
                <w:numId w:val="107"/>
              </w:numPr>
              <w:spacing w:before="60" w:after="60"/>
              <w:rPr>
                <w:ins w:id="5385" w:author="Воронов Алексей Алексеевич" w:date="2018-01-30T12:00:00Z"/>
                <w:rStyle w:val="af9"/>
                <w:rFonts w:ascii="Arial" w:hAnsi="Arial"/>
              </w:rPr>
            </w:pPr>
          </w:p>
        </w:tc>
        <w:tc>
          <w:tcPr>
            <w:tcW w:w="1965" w:type="dxa"/>
            <w:tcBorders>
              <w:top w:val="single" w:sz="12" w:space="0" w:color="auto"/>
              <w:bottom w:val="single" w:sz="4" w:space="0" w:color="auto"/>
            </w:tcBorders>
          </w:tcPr>
          <w:p w14:paraId="743BE2BF" w14:textId="77777777" w:rsidR="00ED0183" w:rsidRPr="00405A35" w:rsidRDefault="00ED0183" w:rsidP="00ED0183">
            <w:pPr>
              <w:pStyle w:val="afa"/>
              <w:spacing w:before="60" w:after="60"/>
              <w:rPr>
                <w:ins w:id="5386" w:author="Воронов Алексей Алексеевич" w:date="2018-01-30T12:00:00Z"/>
                <w:b/>
              </w:rPr>
            </w:pPr>
            <w:ins w:id="5387" w:author="Воронов Алексей Алексеевич" w:date="2018-01-30T12:00:00Z">
              <w:r w:rsidRPr="00405A35">
                <w:rPr>
                  <w:b/>
                </w:rPr>
                <w:t>Шаблон</w:t>
              </w:r>
            </w:ins>
          </w:p>
        </w:tc>
        <w:tc>
          <w:tcPr>
            <w:tcW w:w="993" w:type="dxa"/>
            <w:tcBorders>
              <w:top w:val="single" w:sz="12" w:space="0" w:color="auto"/>
              <w:bottom w:val="single" w:sz="4" w:space="0" w:color="auto"/>
            </w:tcBorders>
          </w:tcPr>
          <w:p w14:paraId="38769C11" w14:textId="77777777" w:rsidR="00ED0183" w:rsidRPr="005409B5" w:rsidRDefault="00ED0183" w:rsidP="00ED0183">
            <w:pPr>
              <w:spacing w:before="60" w:after="60"/>
              <w:ind w:left="0" w:firstLine="0"/>
              <w:rPr>
                <w:ins w:id="5388" w:author="Воронов Алексей Алексеевич" w:date="2018-01-30T12:00:00Z"/>
                <w:rFonts w:ascii="Arial" w:hAnsi="Arial" w:cs="Arial"/>
                <w:sz w:val="16"/>
                <w:szCs w:val="16"/>
              </w:rPr>
            </w:pPr>
            <w:ins w:id="5389" w:author="Воронов Алексей Алексеевич" w:date="2018-01-30T12:00:00Z">
              <w:r w:rsidRPr="005409B5">
                <w:rPr>
                  <w:rFonts w:ascii="Arial" w:hAnsi="Arial" w:cs="Arial"/>
                  <w:color w:val="000000"/>
                  <w:sz w:val="16"/>
                  <w:szCs w:val="16"/>
                </w:rPr>
                <w:t>textField</w:t>
              </w:r>
            </w:ins>
          </w:p>
        </w:tc>
        <w:tc>
          <w:tcPr>
            <w:tcW w:w="1053" w:type="dxa"/>
            <w:tcBorders>
              <w:top w:val="single" w:sz="12" w:space="0" w:color="auto"/>
              <w:bottom w:val="single" w:sz="4" w:space="0" w:color="auto"/>
            </w:tcBorders>
          </w:tcPr>
          <w:p w14:paraId="394E1A8F" w14:textId="77777777" w:rsidR="00ED0183" w:rsidRPr="00A50218" w:rsidRDefault="00ED0183" w:rsidP="00904090">
            <w:pPr>
              <w:pStyle w:val="afa"/>
              <w:numPr>
                <w:ilvl w:val="0"/>
                <w:numId w:val="108"/>
              </w:numPr>
              <w:spacing w:before="60" w:after="60"/>
              <w:rPr>
                <w:ins w:id="5390" w:author="Воронов Алексей Алексеевич" w:date="2018-01-30T12:00:00Z"/>
              </w:rPr>
            </w:pPr>
          </w:p>
        </w:tc>
        <w:tc>
          <w:tcPr>
            <w:tcW w:w="4536" w:type="dxa"/>
            <w:tcBorders>
              <w:top w:val="single" w:sz="12" w:space="0" w:color="auto"/>
              <w:bottom w:val="single" w:sz="4" w:space="0" w:color="auto"/>
            </w:tcBorders>
          </w:tcPr>
          <w:p w14:paraId="045DA663" w14:textId="08FA048B" w:rsidR="00ED0183" w:rsidRPr="007F2480" w:rsidRDefault="00ED0183" w:rsidP="00ED0183">
            <w:pPr>
              <w:tabs>
                <w:tab w:val="center" w:pos="1593"/>
              </w:tabs>
              <w:spacing w:before="60" w:after="60"/>
              <w:ind w:left="0" w:firstLine="0"/>
              <w:jc w:val="left"/>
              <w:rPr>
                <w:ins w:id="5391" w:author="Воронов Алексей Алексеевич" w:date="2018-01-30T12:00:00Z"/>
                <w:rFonts w:ascii="Arial" w:eastAsiaTheme="minorHAnsi" w:hAnsi="Arial" w:cs="Arial"/>
                <w:sz w:val="16"/>
                <w:szCs w:val="16"/>
                <w:lang w:eastAsia="en-US"/>
              </w:rPr>
            </w:pPr>
            <w:ins w:id="5392" w:author="Воронов Алексей Алексеевич" w:date="2018-01-30T12:00:00Z">
              <w:r>
                <w:rPr>
                  <w:rFonts w:ascii="Arial" w:eastAsiaTheme="minorHAnsi" w:hAnsi="Arial" w:cs="Arial"/>
                  <w:sz w:val="16"/>
                  <w:szCs w:val="16"/>
                  <w:lang w:eastAsia="en-US"/>
                </w:rPr>
                <w:t>Вызов экранной формы «Шаблоны экспорта списка документов». Выбор шаблона и подстановка наименования шаблона в поле.</w:t>
              </w:r>
            </w:ins>
          </w:p>
        </w:tc>
      </w:tr>
      <w:tr w:rsidR="00ED0183" w:rsidRPr="00252D6F" w14:paraId="29D41D30" w14:textId="77777777" w:rsidTr="00ED0183">
        <w:trPr>
          <w:cantSplit/>
          <w:trHeight w:val="361"/>
          <w:ins w:id="5393" w:author="Воронов Алексей Алексеевич" w:date="2018-01-30T12:00:00Z"/>
        </w:trPr>
        <w:tc>
          <w:tcPr>
            <w:tcW w:w="567" w:type="dxa"/>
            <w:tcBorders>
              <w:top w:val="single" w:sz="4" w:space="0" w:color="auto"/>
              <w:bottom w:val="single" w:sz="4" w:space="0" w:color="auto"/>
            </w:tcBorders>
          </w:tcPr>
          <w:p w14:paraId="740E6CCA" w14:textId="77777777" w:rsidR="00ED0183" w:rsidRPr="00252D6F" w:rsidRDefault="00ED0183" w:rsidP="00904090">
            <w:pPr>
              <w:pStyle w:val="afa"/>
              <w:numPr>
                <w:ilvl w:val="0"/>
                <w:numId w:val="107"/>
              </w:numPr>
              <w:spacing w:before="60" w:after="60"/>
              <w:ind w:left="0" w:firstLine="0"/>
              <w:rPr>
                <w:ins w:id="5394" w:author="Воронов Алексей Алексеевич" w:date="2018-01-30T12:00:00Z"/>
                <w:rStyle w:val="af9"/>
                <w:rFonts w:ascii="Arial" w:hAnsi="Arial"/>
              </w:rPr>
            </w:pPr>
          </w:p>
        </w:tc>
        <w:tc>
          <w:tcPr>
            <w:tcW w:w="1965" w:type="dxa"/>
            <w:tcBorders>
              <w:top w:val="single" w:sz="4" w:space="0" w:color="auto"/>
              <w:bottom w:val="single" w:sz="4" w:space="0" w:color="auto"/>
            </w:tcBorders>
          </w:tcPr>
          <w:p w14:paraId="68708807" w14:textId="77777777" w:rsidR="00ED0183" w:rsidRPr="00405A35" w:rsidRDefault="00ED0183" w:rsidP="00ED0183">
            <w:pPr>
              <w:pStyle w:val="afa"/>
              <w:spacing w:before="60" w:after="60"/>
              <w:rPr>
                <w:ins w:id="5395" w:author="Воронов Алексей Алексеевич" w:date="2018-01-30T12:00:00Z"/>
                <w:b/>
              </w:rPr>
            </w:pPr>
            <w:ins w:id="5396" w:author="Воронов Алексей Алексеевич" w:date="2018-01-30T12:00:00Z">
              <w:r w:rsidRPr="00405A35">
                <w:rPr>
                  <w:b/>
                </w:rPr>
                <w:t>Экспорт в</w:t>
              </w:r>
            </w:ins>
          </w:p>
        </w:tc>
        <w:tc>
          <w:tcPr>
            <w:tcW w:w="993" w:type="dxa"/>
            <w:tcBorders>
              <w:top w:val="single" w:sz="4" w:space="0" w:color="auto"/>
              <w:bottom w:val="single" w:sz="4" w:space="0" w:color="auto"/>
            </w:tcBorders>
          </w:tcPr>
          <w:p w14:paraId="401F5E1E" w14:textId="77777777" w:rsidR="00ED0183" w:rsidRPr="00A87651" w:rsidRDefault="00ED0183" w:rsidP="00ED0183">
            <w:pPr>
              <w:spacing w:before="60" w:after="60"/>
              <w:ind w:left="0" w:firstLine="0"/>
              <w:rPr>
                <w:ins w:id="5397" w:author="Воронов Алексей Алексеевич" w:date="2018-01-30T12:00:00Z"/>
                <w:rFonts w:ascii="Arial" w:hAnsi="Arial" w:cs="Arial"/>
                <w:color w:val="000000"/>
                <w:sz w:val="16"/>
                <w:szCs w:val="16"/>
              </w:rPr>
            </w:pPr>
            <w:ins w:id="5398" w:author="Воронов Алексей Алексеевич" w:date="2018-01-30T12:00:00Z">
              <w:r>
                <w:rPr>
                  <w:rFonts w:ascii="Arial" w:hAnsi="Arial" w:cs="Arial"/>
                  <w:color w:val="000000"/>
                  <w:sz w:val="16"/>
                  <w:szCs w:val="16"/>
                  <w:lang w:val="en-US"/>
                </w:rPr>
                <w:t>selectField</w:t>
              </w:r>
            </w:ins>
          </w:p>
        </w:tc>
        <w:tc>
          <w:tcPr>
            <w:tcW w:w="1053" w:type="dxa"/>
            <w:tcBorders>
              <w:top w:val="single" w:sz="4" w:space="0" w:color="auto"/>
              <w:bottom w:val="single" w:sz="4" w:space="0" w:color="auto"/>
            </w:tcBorders>
          </w:tcPr>
          <w:p w14:paraId="0E6A7C1E" w14:textId="77777777" w:rsidR="00ED0183" w:rsidRPr="00A50218" w:rsidRDefault="00ED0183" w:rsidP="00904090">
            <w:pPr>
              <w:pStyle w:val="afa"/>
              <w:numPr>
                <w:ilvl w:val="0"/>
                <w:numId w:val="108"/>
              </w:numPr>
              <w:spacing w:before="60" w:after="60"/>
              <w:rPr>
                <w:ins w:id="5399" w:author="Воронов Алексей Алексеевич" w:date="2018-01-30T12:00:00Z"/>
              </w:rPr>
            </w:pPr>
          </w:p>
        </w:tc>
        <w:tc>
          <w:tcPr>
            <w:tcW w:w="4536" w:type="dxa"/>
            <w:tcBorders>
              <w:top w:val="single" w:sz="4" w:space="0" w:color="auto"/>
              <w:bottom w:val="single" w:sz="4" w:space="0" w:color="auto"/>
            </w:tcBorders>
          </w:tcPr>
          <w:p w14:paraId="26284EDC" w14:textId="77777777" w:rsidR="00ED0183" w:rsidRPr="00A50218" w:rsidRDefault="00ED0183" w:rsidP="00ED0183">
            <w:pPr>
              <w:spacing w:before="60" w:after="60"/>
              <w:ind w:left="0"/>
              <w:jc w:val="left"/>
              <w:rPr>
                <w:ins w:id="5400" w:author="Воронов Алексей Алексеевич" w:date="2018-01-30T12:00:00Z"/>
                <w:rFonts w:ascii="Arial" w:hAnsi="Arial" w:cs="Arial"/>
                <w:sz w:val="16"/>
                <w:szCs w:val="16"/>
              </w:rPr>
            </w:pPr>
            <w:ins w:id="5401" w:author="Воронов Алексей Алексеевич" w:date="2018-01-30T12:00:00Z">
              <w:r>
                <w:rPr>
                  <w:rFonts w:ascii="Arial" w:hAnsi="Arial" w:cs="Arial"/>
                  <w:sz w:val="16"/>
                  <w:szCs w:val="16"/>
                </w:rPr>
                <w:t>Выпадающий список форматов</w:t>
              </w:r>
              <w:r w:rsidRPr="00A50218">
                <w:rPr>
                  <w:rFonts w:ascii="Arial" w:hAnsi="Arial" w:cs="Arial"/>
                  <w:sz w:val="16"/>
                  <w:szCs w:val="16"/>
                </w:rPr>
                <w:t>:</w:t>
              </w:r>
            </w:ins>
          </w:p>
          <w:p w14:paraId="73661E18" w14:textId="77777777" w:rsidR="00ED0183" w:rsidRPr="00405A35" w:rsidRDefault="00ED0183" w:rsidP="00904090">
            <w:pPr>
              <w:pStyle w:val="a"/>
              <w:numPr>
                <w:ilvl w:val="0"/>
                <w:numId w:val="90"/>
              </w:numPr>
              <w:spacing w:before="60" w:after="60" w:line="240" w:lineRule="auto"/>
              <w:ind w:left="227" w:firstLine="0"/>
              <w:jc w:val="left"/>
              <w:rPr>
                <w:ins w:id="5402" w:author="Воронов Алексей Алексеевич" w:date="2018-01-30T12:00:00Z"/>
                <w:rFonts w:ascii="Arial" w:hAnsi="Arial" w:cs="Arial"/>
                <w:b/>
                <w:sz w:val="16"/>
                <w:szCs w:val="16"/>
              </w:rPr>
            </w:pPr>
            <w:ins w:id="5403" w:author="Воронов Алексей Алексеевич" w:date="2018-01-30T12:00:00Z">
              <w:r w:rsidRPr="00405A35">
                <w:rPr>
                  <w:rFonts w:ascii="Arial" w:hAnsi="Arial" w:cs="Arial"/>
                  <w:b/>
                  <w:sz w:val="16"/>
                  <w:szCs w:val="16"/>
                  <w:lang w:val="en-US"/>
                </w:rPr>
                <w:t>csv</w:t>
              </w:r>
            </w:ins>
          </w:p>
          <w:p w14:paraId="2F9D6632" w14:textId="77777777" w:rsidR="00ED0183" w:rsidRPr="00405A35" w:rsidRDefault="00ED0183" w:rsidP="00904090">
            <w:pPr>
              <w:pStyle w:val="a"/>
              <w:numPr>
                <w:ilvl w:val="0"/>
                <w:numId w:val="90"/>
              </w:numPr>
              <w:spacing w:before="60" w:after="60" w:line="240" w:lineRule="auto"/>
              <w:ind w:left="227" w:firstLine="0"/>
              <w:jc w:val="left"/>
              <w:rPr>
                <w:ins w:id="5404" w:author="Воронов Алексей Алексеевич" w:date="2018-01-30T12:00:00Z"/>
                <w:rFonts w:ascii="Arial" w:hAnsi="Arial" w:cs="Arial"/>
                <w:b/>
                <w:sz w:val="16"/>
                <w:szCs w:val="16"/>
              </w:rPr>
            </w:pPr>
            <w:ins w:id="5405" w:author="Воронов Алексей Алексеевич" w:date="2018-01-30T12:00:00Z">
              <w:r w:rsidRPr="00405A35">
                <w:rPr>
                  <w:rFonts w:ascii="Arial" w:hAnsi="Arial" w:cs="Arial"/>
                  <w:b/>
                  <w:sz w:val="16"/>
                  <w:szCs w:val="16"/>
                  <w:lang w:val="en-US"/>
                </w:rPr>
                <w:t>xls</w:t>
              </w:r>
            </w:ins>
          </w:p>
          <w:p w14:paraId="44666029" w14:textId="77777777" w:rsidR="00ED0183" w:rsidRPr="00405A35" w:rsidRDefault="00ED0183" w:rsidP="00904090">
            <w:pPr>
              <w:pStyle w:val="a"/>
              <w:numPr>
                <w:ilvl w:val="0"/>
                <w:numId w:val="90"/>
              </w:numPr>
              <w:spacing w:before="60" w:after="60" w:line="240" w:lineRule="auto"/>
              <w:ind w:left="227" w:firstLine="0"/>
              <w:jc w:val="left"/>
              <w:rPr>
                <w:ins w:id="5406" w:author="Воронов Алексей Алексеевич" w:date="2018-01-30T12:00:00Z"/>
                <w:rFonts w:ascii="Arial" w:hAnsi="Arial" w:cs="Arial"/>
                <w:b/>
                <w:sz w:val="16"/>
                <w:szCs w:val="16"/>
              </w:rPr>
            </w:pPr>
            <w:ins w:id="5407" w:author="Воронов Алексей Алексеевич" w:date="2018-01-30T12:00:00Z">
              <w:r w:rsidRPr="00405A35">
                <w:rPr>
                  <w:rFonts w:ascii="Arial" w:hAnsi="Arial" w:cs="Arial"/>
                  <w:b/>
                  <w:sz w:val="16"/>
                  <w:szCs w:val="16"/>
                  <w:lang w:val="en-US"/>
                </w:rPr>
                <w:t>pdf</w:t>
              </w:r>
            </w:ins>
          </w:p>
          <w:p w14:paraId="2683D020" w14:textId="77777777" w:rsidR="00ED0183" w:rsidRPr="00A50218" w:rsidRDefault="00ED0183" w:rsidP="00904090">
            <w:pPr>
              <w:pStyle w:val="a"/>
              <w:numPr>
                <w:ilvl w:val="0"/>
                <w:numId w:val="90"/>
              </w:numPr>
              <w:spacing w:before="60" w:after="60" w:line="240" w:lineRule="auto"/>
              <w:ind w:left="227" w:firstLine="0"/>
              <w:jc w:val="left"/>
              <w:rPr>
                <w:ins w:id="5408" w:author="Воронов Алексей Алексеевич" w:date="2018-01-30T12:00:00Z"/>
                <w:rFonts w:ascii="Arial" w:eastAsiaTheme="minorHAnsi" w:hAnsi="Arial" w:cs="Arial"/>
                <w:sz w:val="16"/>
                <w:szCs w:val="16"/>
                <w:lang w:eastAsia="en-US"/>
              </w:rPr>
            </w:pPr>
            <w:ins w:id="5409" w:author="Воронов Алексей Алексеевич" w:date="2018-01-30T12:00:00Z">
              <w:r w:rsidRPr="00405A35">
                <w:rPr>
                  <w:rFonts w:ascii="Arial" w:hAnsi="Arial" w:cs="Arial"/>
                  <w:b/>
                  <w:sz w:val="16"/>
                  <w:szCs w:val="16"/>
                  <w:lang w:val="en-US"/>
                </w:rPr>
                <w:t>rtf</w:t>
              </w:r>
            </w:ins>
          </w:p>
        </w:tc>
      </w:tr>
      <w:tr w:rsidR="00ED0183" w:rsidRPr="00252D6F" w14:paraId="345601F8" w14:textId="77777777" w:rsidTr="00ED0183">
        <w:trPr>
          <w:cantSplit/>
          <w:trHeight w:val="361"/>
          <w:ins w:id="5410" w:author="Воронов Алексей Алексеевич" w:date="2018-01-30T12:02:00Z"/>
        </w:trPr>
        <w:tc>
          <w:tcPr>
            <w:tcW w:w="567" w:type="dxa"/>
            <w:tcBorders>
              <w:top w:val="single" w:sz="4" w:space="0" w:color="auto"/>
            </w:tcBorders>
          </w:tcPr>
          <w:p w14:paraId="69EE1399" w14:textId="77777777" w:rsidR="00ED0183" w:rsidRPr="00252D6F" w:rsidRDefault="00ED0183" w:rsidP="00904090">
            <w:pPr>
              <w:pStyle w:val="afa"/>
              <w:numPr>
                <w:ilvl w:val="0"/>
                <w:numId w:val="107"/>
              </w:numPr>
              <w:spacing w:before="60" w:after="60"/>
              <w:ind w:left="0" w:firstLine="0"/>
              <w:rPr>
                <w:ins w:id="5411" w:author="Воронов Алексей Алексеевич" w:date="2018-01-30T12:02:00Z"/>
                <w:rStyle w:val="af9"/>
                <w:rFonts w:ascii="Arial" w:hAnsi="Arial"/>
              </w:rPr>
            </w:pPr>
          </w:p>
        </w:tc>
        <w:tc>
          <w:tcPr>
            <w:tcW w:w="1965" w:type="dxa"/>
            <w:tcBorders>
              <w:top w:val="single" w:sz="4" w:space="0" w:color="auto"/>
            </w:tcBorders>
          </w:tcPr>
          <w:p w14:paraId="6D72CF89" w14:textId="4EADC7A9" w:rsidR="00ED0183" w:rsidRPr="00405A35" w:rsidRDefault="00ED0183" w:rsidP="00ED0183">
            <w:pPr>
              <w:pStyle w:val="afa"/>
              <w:spacing w:before="60" w:after="60"/>
              <w:rPr>
                <w:ins w:id="5412" w:author="Воронов Алексей Алексеевич" w:date="2018-01-30T12:02:00Z"/>
                <w:b/>
              </w:rPr>
            </w:pPr>
            <w:ins w:id="5413" w:author="Воронов Алексей Алексеевич" w:date="2018-01-30T12:02:00Z">
              <w:r>
                <w:rPr>
                  <w:b/>
                </w:rPr>
                <w:t>Экспортировать проводки без шапки выписки</w:t>
              </w:r>
            </w:ins>
          </w:p>
        </w:tc>
        <w:tc>
          <w:tcPr>
            <w:tcW w:w="993" w:type="dxa"/>
            <w:tcBorders>
              <w:top w:val="single" w:sz="4" w:space="0" w:color="auto"/>
            </w:tcBorders>
          </w:tcPr>
          <w:p w14:paraId="6890BDBE" w14:textId="77777777" w:rsidR="00ED0183" w:rsidRPr="00ED0183" w:rsidRDefault="00ED0183" w:rsidP="00ED0183">
            <w:pPr>
              <w:spacing w:before="60" w:after="60"/>
              <w:ind w:left="0" w:firstLine="0"/>
              <w:rPr>
                <w:ins w:id="5414" w:author="Воронов Алексей Алексеевич" w:date="2018-01-30T12:02:00Z"/>
                <w:rFonts w:ascii="Arial" w:hAnsi="Arial" w:cs="Arial"/>
                <w:color w:val="000000"/>
                <w:sz w:val="16"/>
                <w:szCs w:val="16"/>
              </w:rPr>
            </w:pPr>
          </w:p>
        </w:tc>
        <w:tc>
          <w:tcPr>
            <w:tcW w:w="1053" w:type="dxa"/>
            <w:tcBorders>
              <w:top w:val="single" w:sz="4" w:space="0" w:color="auto"/>
            </w:tcBorders>
          </w:tcPr>
          <w:p w14:paraId="13CC0F59" w14:textId="77777777" w:rsidR="00ED0183" w:rsidRPr="00A50218" w:rsidRDefault="00ED0183" w:rsidP="00904090">
            <w:pPr>
              <w:pStyle w:val="afa"/>
              <w:numPr>
                <w:ilvl w:val="0"/>
                <w:numId w:val="108"/>
              </w:numPr>
              <w:spacing w:before="60" w:after="60"/>
              <w:rPr>
                <w:ins w:id="5415" w:author="Воронов Алексей Алексеевич" w:date="2018-01-30T12:02:00Z"/>
              </w:rPr>
            </w:pPr>
          </w:p>
        </w:tc>
        <w:tc>
          <w:tcPr>
            <w:tcW w:w="4536" w:type="dxa"/>
            <w:tcBorders>
              <w:top w:val="single" w:sz="4" w:space="0" w:color="auto"/>
            </w:tcBorders>
          </w:tcPr>
          <w:p w14:paraId="7BD16E31" w14:textId="77777777" w:rsidR="00ED0183" w:rsidRDefault="00ED0183" w:rsidP="00ED0183">
            <w:pPr>
              <w:spacing w:before="60" w:after="60"/>
              <w:ind w:left="0" w:firstLine="0"/>
              <w:jc w:val="left"/>
              <w:rPr>
                <w:ins w:id="5416" w:author="Воронов Алексей Алексеевич" w:date="2018-01-30T12:02:00Z"/>
                <w:rFonts w:ascii="Arial" w:hAnsi="Arial" w:cs="Arial"/>
                <w:sz w:val="16"/>
                <w:szCs w:val="16"/>
              </w:rPr>
            </w:pPr>
            <w:ins w:id="5417" w:author="Воронов Алексей Алексеевич" w:date="2018-01-30T12:02:00Z">
              <w:r>
                <w:rPr>
                  <w:rFonts w:ascii="Arial" w:hAnsi="Arial" w:cs="Arial"/>
                  <w:sz w:val="16"/>
                  <w:szCs w:val="16"/>
                </w:rPr>
                <w:t>Заполняется вручную.</w:t>
              </w:r>
            </w:ins>
          </w:p>
          <w:p w14:paraId="16757D56" w14:textId="2C7D4FCE" w:rsidR="00ED0183" w:rsidRDefault="00ED0183" w:rsidP="00ED0183">
            <w:pPr>
              <w:spacing w:before="60" w:after="60"/>
              <w:ind w:left="0"/>
              <w:jc w:val="left"/>
              <w:rPr>
                <w:ins w:id="5418" w:author="Воронов Алексей Алексеевич" w:date="2018-01-30T12:02:00Z"/>
                <w:rFonts w:ascii="Arial" w:hAnsi="Arial" w:cs="Arial"/>
                <w:sz w:val="16"/>
                <w:szCs w:val="16"/>
              </w:rPr>
            </w:pPr>
            <w:ins w:id="5419" w:author="Воронов Алексей Алексеевич" w:date="2018-01-30T12:02:00Z">
              <w:r>
                <w:rPr>
                  <w:rFonts w:ascii="Arial" w:hAnsi="Arial" w:cs="Arial"/>
                  <w:sz w:val="16"/>
                  <w:szCs w:val="16"/>
                </w:rPr>
                <w:t>По умолчанию ЛОЖЬ</w:t>
              </w:r>
              <w:r w:rsidRPr="00356CCC">
                <w:rPr>
                  <w:rFonts w:ascii="Arial" w:hAnsi="Arial" w:cs="Arial"/>
                  <w:sz w:val="16"/>
                  <w:szCs w:val="16"/>
                </w:rPr>
                <w:t>.</w:t>
              </w:r>
            </w:ins>
          </w:p>
        </w:tc>
      </w:tr>
    </w:tbl>
    <w:p w14:paraId="35BF34FF" w14:textId="77777777" w:rsidR="00ED0183" w:rsidRPr="002D0DE9" w:rsidRDefault="00ED0183" w:rsidP="00ED0183">
      <w:pPr>
        <w:ind w:left="1077"/>
        <w:rPr>
          <w:ins w:id="5420" w:author="Воронов Алексей Алексеевич" w:date="2018-01-30T12:01:00Z"/>
        </w:rPr>
      </w:pPr>
      <w:ins w:id="5421" w:author="Воронов Алексей Алексеевич" w:date="2018-01-30T12:01:00Z">
        <w:r>
          <w:t>Необходимо реализовать сохранение выбранного шаблона и формата экспорта для отображения этих значений в последующих сеансах вызова данной формы пользователем системы.</w:t>
        </w:r>
      </w:ins>
    </w:p>
    <w:p w14:paraId="113EFFD9" w14:textId="77777777" w:rsidR="00ED0183" w:rsidRDefault="00ED0183" w:rsidP="00A9749B">
      <w:pPr>
        <w:rPr>
          <w:ins w:id="5422" w:author="Воронов Алексей Алексеевич" w:date="2018-01-30T12:00:00Z"/>
        </w:rPr>
      </w:pPr>
    </w:p>
    <w:p w14:paraId="2806C2B0" w14:textId="64408542" w:rsidR="00ED0183" w:rsidRDefault="00ED0183" w:rsidP="00ED0183">
      <w:pPr>
        <w:pStyle w:val="aff9"/>
        <w:keepNext/>
        <w:rPr>
          <w:ins w:id="5423" w:author="Воронов Алексей Алексеевич" w:date="2018-01-30T12:01:00Z"/>
        </w:rPr>
      </w:pPr>
      <w:ins w:id="5424" w:author="Воронов Алексей Алексеевич" w:date="2018-01-30T12:01:00Z">
        <w:r>
          <w:t xml:space="preserve">Таблица </w:t>
        </w:r>
        <w:r>
          <w:fldChar w:fldCharType="begin"/>
        </w:r>
        <w:r>
          <w:instrText xml:space="preserve"> SEQ Таблица \* ARABIC </w:instrText>
        </w:r>
      </w:ins>
      <w:r>
        <w:fldChar w:fldCharType="separate"/>
      </w:r>
      <w:ins w:id="5425" w:author="Феданкова Любовь Анатольевна" w:date="2019-10-09T12:38:00Z">
        <w:r w:rsidR="00031B2C">
          <w:rPr>
            <w:noProof/>
          </w:rPr>
          <w:t>24</w:t>
        </w:r>
      </w:ins>
      <w:ins w:id="5426" w:author="Воронов Алексей Алексеевич" w:date="2018-01-30T12:27:00Z">
        <w:del w:id="5427" w:author="Феданкова Любовь Анатольевна" w:date="2019-10-09T12:38:00Z">
          <w:r w:rsidR="00DB3D2B" w:rsidDel="00031B2C">
            <w:rPr>
              <w:noProof/>
            </w:rPr>
            <w:delText>26</w:delText>
          </w:r>
        </w:del>
      </w:ins>
      <w:ins w:id="5428" w:author="Воронов Алексей Алексеевич" w:date="2018-01-30T12:01:00Z">
        <w:r>
          <w:fldChar w:fldCharType="end"/>
        </w:r>
        <w:r>
          <w:t xml:space="preserve"> </w:t>
        </w:r>
        <w:r w:rsidRPr="00A57170">
          <w:t>Банковская часть. Элементы управления формы «Экспорт»</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3019"/>
        <w:gridCol w:w="5528"/>
      </w:tblGrid>
      <w:tr w:rsidR="00ED0183" w:rsidRPr="00252D6F" w14:paraId="172903DB" w14:textId="77777777" w:rsidTr="00ED0183">
        <w:trPr>
          <w:ins w:id="5429" w:author="Воронов Алексей Алексеевич" w:date="2018-01-30T12:01:00Z"/>
        </w:trPr>
        <w:tc>
          <w:tcPr>
            <w:tcW w:w="567" w:type="dxa"/>
            <w:tcBorders>
              <w:top w:val="single" w:sz="12" w:space="0" w:color="auto"/>
              <w:bottom w:val="single" w:sz="12" w:space="0" w:color="auto"/>
            </w:tcBorders>
            <w:vAlign w:val="center"/>
          </w:tcPr>
          <w:p w14:paraId="7AF519E2" w14:textId="77777777" w:rsidR="00ED0183" w:rsidRPr="00252D6F" w:rsidRDefault="00ED0183" w:rsidP="00ED0183">
            <w:pPr>
              <w:pStyle w:val="af8"/>
              <w:spacing w:after="60"/>
              <w:rPr>
                <w:ins w:id="5430" w:author="Воронов Алексей Алексеевич" w:date="2018-01-30T12:01:00Z"/>
              </w:rPr>
            </w:pPr>
            <w:ins w:id="5431" w:author="Воронов Алексей Алексеевич" w:date="2018-01-30T12:01:00Z">
              <w:r w:rsidRPr="00252D6F">
                <w:t>№ п/п</w:t>
              </w:r>
            </w:ins>
          </w:p>
        </w:tc>
        <w:tc>
          <w:tcPr>
            <w:tcW w:w="3019" w:type="dxa"/>
            <w:tcBorders>
              <w:top w:val="single" w:sz="12" w:space="0" w:color="auto"/>
              <w:bottom w:val="single" w:sz="12" w:space="0" w:color="auto"/>
            </w:tcBorders>
            <w:vAlign w:val="center"/>
          </w:tcPr>
          <w:p w14:paraId="27EEF841" w14:textId="77777777" w:rsidR="00ED0183" w:rsidRPr="00252D6F" w:rsidRDefault="00ED0183" w:rsidP="00ED0183">
            <w:pPr>
              <w:pStyle w:val="af8"/>
              <w:spacing w:after="60"/>
              <w:jc w:val="left"/>
              <w:rPr>
                <w:ins w:id="5432" w:author="Воронов Алексей Алексеевич" w:date="2018-01-30T12:01:00Z"/>
              </w:rPr>
            </w:pPr>
            <w:ins w:id="5433" w:author="Воронов Алексей Алексеевич" w:date="2018-01-30T12:01:00Z">
              <w:r>
                <w:t>Элемент</w:t>
              </w:r>
            </w:ins>
          </w:p>
        </w:tc>
        <w:tc>
          <w:tcPr>
            <w:tcW w:w="5528" w:type="dxa"/>
            <w:tcBorders>
              <w:top w:val="single" w:sz="12" w:space="0" w:color="auto"/>
              <w:bottom w:val="single" w:sz="12" w:space="0" w:color="auto"/>
            </w:tcBorders>
            <w:vAlign w:val="center"/>
          </w:tcPr>
          <w:p w14:paraId="15B68C17" w14:textId="77777777" w:rsidR="00ED0183" w:rsidRPr="00252D6F" w:rsidRDefault="00ED0183" w:rsidP="00ED0183">
            <w:pPr>
              <w:pStyle w:val="af8"/>
              <w:spacing w:after="60"/>
              <w:jc w:val="left"/>
              <w:rPr>
                <w:ins w:id="5434" w:author="Воронов Алексей Алексеевич" w:date="2018-01-30T12:01:00Z"/>
              </w:rPr>
            </w:pPr>
            <w:ins w:id="5435" w:author="Воронов Алексей Алексеевич" w:date="2018-01-30T12:01:00Z">
              <w:r>
                <w:t>О</w:t>
              </w:r>
              <w:r w:rsidRPr="00252D6F">
                <w:t>писание, ограничения по доступности</w:t>
              </w:r>
            </w:ins>
          </w:p>
        </w:tc>
      </w:tr>
      <w:tr w:rsidR="00ED0183" w:rsidRPr="00D87FDA" w14:paraId="58A237A1" w14:textId="77777777" w:rsidTr="00ED0183">
        <w:trPr>
          <w:ins w:id="5436" w:author="Воронов Алексей Алексеевич" w:date="2018-01-30T12:01:00Z"/>
        </w:trPr>
        <w:tc>
          <w:tcPr>
            <w:tcW w:w="567" w:type="dxa"/>
            <w:tcBorders>
              <w:top w:val="single" w:sz="12" w:space="0" w:color="auto"/>
              <w:bottom w:val="single" w:sz="4" w:space="0" w:color="auto"/>
            </w:tcBorders>
          </w:tcPr>
          <w:p w14:paraId="1B85B690" w14:textId="77777777" w:rsidR="00ED0183" w:rsidRPr="00252D6F" w:rsidRDefault="00ED0183" w:rsidP="00904090">
            <w:pPr>
              <w:pStyle w:val="afa"/>
              <w:numPr>
                <w:ilvl w:val="0"/>
                <w:numId w:val="109"/>
              </w:numPr>
              <w:spacing w:before="60" w:after="60"/>
              <w:rPr>
                <w:ins w:id="5437" w:author="Воронов Алексей Алексеевич" w:date="2018-01-30T12:01:00Z"/>
                <w:rStyle w:val="af9"/>
              </w:rPr>
            </w:pPr>
          </w:p>
        </w:tc>
        <w:tc>
          <w:tcPr>
            <w:tcW w:w="3019" w:type="dxa"/>
            <w:tcBorders>
              <w:top w:val="single" w:sz="12" w:space="0" w:color="auto"/>
              <w:bottom w:val="single" w:sz="4" w:space="0" w:color="auto"/>
            </w:tcBorders>
          </w:tcPr>
          <w:p w14:paraId="73B96928" w14:textId="77777777" w:rsidR="00ED0183" w:rsidRDefault="00ED0183" w:rsidP="00ED0183">
            <w:pPr>
              <w:pStyle w:val="afa"/>
              <w:spacing w:before="60" w:after="60"/>
              <w:rPr>
                <w:ins w:id="5438" w:author="Воронов Алексей Алексеевич" w:date="2018-01-30T12:01:00Z"/>
                <w:b/>
                <w:noProof/>
              </w:rPr>
            </w:pPr>
            <w:ins w:id="5439" w:author="Воронов Алексей Алексеевич" w:date="2018-01-30T12:01:00Z">
              <w:r>
                <w:rPr>
                  <w:noProof/>
                </w:rPr>
                <w:drawing>
                  <wp:inline distT="0" distB="0" distL="0" distR="0" wp14:anchorId="1EBA3F4D" wp14:editId="6A1B302E">
                    <wp:extent cx="190500" cy="1905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 cy="190500"/>
                            </a:xfrm>
                            <a:prstGeom prst="rect">
                              <a:avLst/>
                            </a:prstGeom>
                          </pic:spPr>
                        </pic:pic>
                      </a:graphicData>
                    </a:graphic>
                  </wp:inline>
                </w:drawing>
              </w:r>
              <w:r>
                <w:rPr>
                  <w:b/>
                  <w:noProof/>
                </w:rPr>
                <w:t>Просмотреть шаблон</w:t>
              </w:r>
            </w:ins>
          </w:p>
        </w:tc>
        <w:tc>
          <w:tcPr>
            <w:tcW w:w="5528" w:type="dxa"/>
            <w:tcBorders>
              <w:top w:val="single" w:sz="12" w:space="0" w:color="auto"/>
              <w:bottom w:val="single" w:sz="4" w:space="0" w:color="auto"/>
            </w:tcBorders>
          </w:tcPr>
          <w:p w14:paraId="2B04223D" w14:textId="6AA2BA62" w:rsidR="00ED0183" w:rsidRDefault="00ED0183" w:rsidP="00ED0183">
            <w:pPr>
              <w:pStyle w:val="afa"/>
              <w:spacing w:before="60" w:after="60"/>
              <w:rPr>
                <w:ins w:id="5440" w:author="Воронов Алексей Алексеевич" w:date="2018-01-30T12:01:00Z"/>
              </w:rPr>
            </w:pPr>
            <w:ins w:id="5441" w:author="Воронов Алексей Алексеевич" w:date="2018-01-30T12:01:00Z">
              <w:r>
                <w:t xml:space="preserve">Вызов экранной формы «Настройка шаблона» в режиме просмотра параметров настройки шаблона, выбранного в поле </w:t>
              </w:r>
              <w:r w:rsidRPr="003E3CE9">
                <w:t>[1]</w:t>
              </w:r>
              <w:r>
                <w:t>.</w:t>
              </w:r>
            </w:ins>
          </w:p>
        </w:tc>
      </w:tr>
      <w:tr w:rsidR="00ED0183" w:rsidRPr="00D87FDA" w14:paraId="1EDAB74B" w14:textId="77777777" w:rsidTr="00ED0183">
        <w:trPr>
          <w:ins w:id="5442" w:author="Воронов Алексей Алексеевич" w:date="2018-01-30T12:01:00Z"/>
        </w:trPr>
        <w:tc>
          <w:tcPr>
            <w:tcW w:w="567" w:type="dxa"/>
            <w:tcBorders>
              <w:top w:val="single" w:sz="4" w:space="0" w:color="auto"/>
              <w:bottom w:val="single" w:sz="4" w:space="0" w:color="auto"/>
            </w:tcBorders>
          </w:tcPr>
          <w:p w14:paraId="623D018A" w14:textId="77777777" w:rsidR="00ED0183" w:rsidRPr="00252D6F" w:rsidRDefault="00ED0183" w:rsidP="00904090">
            <w:pPr>
              <w:pStyle w:val="afa"/>
              <w:numPr>
                <w:ilvl w:val="0"/>
                <w:numId w:val="109"/>
              </w:numPr>
              <w:spacing w:before="60" w:after="60"/>
              <w:rPr>
                <w:ins w:id="5443" w:author="Воронов Алексей Алексеевич" w:date="2018-01-30T12:01:00Z"/>
                <w:rStyle w:val="af9"/>
              </w:rPr>
            </w:pPr>
          </w:p>
        </w:tc>
        <w:tc>
          <w:tcPr>
            <w:tcW w:w="3019" w:type="dxa"/>
            <w:tcBorders>
              <w:top w:val="single" w:sz="4" w:space="0" w:color="auto"/>
              <w:bottom w:val="single" w:sz="4" w:space="0" w:color="auto"/>
            </w:tcBorders>
          </w:tcPr>
          <w:p w14:paraId="5970F41B" w14:textId="77777777" w:rsidR="00ED0183" w:rsidRPr="00405A35" w:rsidRDefault="00ED0183" w:rsidP="00ED0183">
            <w:pPr>
              <w:pStyle w:val="afa"/>
              <w:spacing w:before="60" w:after="60"/>
              <w:rPr>
                <w:ins w:id="5444" w:author="Воронов Алексей Алексеевич" w:date="2018-01-30T12:01:00Z"/>
                <w:b/>
                <w:noProof/>
              </w:rPr>
            </w:pPr>
            <w:ins w:id="5445" w:author="Воронов Алексей Алексеевич" w:date="2018-01-30T12:01:00Z">
              <w:r>
                <w:rPr>
                  <w:b/>
                  <w:noProof/>
                </w:rPr>
                <w:t>Выгрузить</w:t>
              </w:r>
            </w:ins>
          </w:p>
        </w:tc>
        <w:tc>
          <w:tcPr>
            <w:tcW w:w="5528" w:type="dxa"/>
            <w:tcBorders>
              <w:top w:val="single" w:sz="4" w:space="0" w:color="auto"/>
              <w:bottom w:val="single" w:sz="4" w:space="0" w:color="auto"/>
            </w:tcBorders>
          </w:tcPr>
          <w:p w14:paraId="5D519C01" w14:textId="77777777" w:rsidR="00ED0183" w:rsidRDefault="00ED0183" w:rsidP="00ED0183">
            <w:pPr>
              <w:pStyle w:val="afa"/>
              <w:spacing w:before="60" w:after="60"/>
              <w:rPr>
                <w:ins w:id="5446" w:author="Воронов Алексей Алексеевич" w:date="2018-01-30T12:01:00Z"/>
              </w:rPr>
            </w:pPr>
            <w:ins w:id="5447" w:author="Воронов Алексей Алексеевич" w:date="2018-01-30T12:01:00Z">
              <w:r>
                <w:t>Инициализация процесса экспорта скроллера документов по выбранному шаблону в выбранном формате.</w:t>
              </w:r>
            </w:ins>
          </w:p>
        </w:tc>
      </w:tr>
      <w:tr w:rsidR="00ED0183" w:rsidRPr="00252D6F" w14:paraId="21A053C4" w14:textId="77777777" w:rsidTr="00ED0183">
        <w:trPr>
          <w:ins w:id="5448" w:author="Воронов Алексей Алексеевич" w:date="2018-01-30T12:01:00Z"/>
        </w:trPr>
        <w:tc>
          <w:tcPr>
            <w:tcW w:w="567" w:type="dxa"/>
          </w:tcPr>
          <w:p w14:paraId="47B6856C" w14:textId="77777777" w:rsidR="00ED0183" w:rsidRPr="00252D6F" w:rsidRDefault="00ED0183" w:rsidP="00904090">
            <w:pPr>
              <w:pStyle w:val="afa"/>
              <w:numPr>
                <w:ilvl w:val="0"/>
                <w:numId w:val="109"/>
              </w:numPr>
              <w:spacing w:before="60" w:after="60"/>
              <w:rPr>
                <w:ins w:id="5449" w:author="Воронов Алексей Алексеевич" w:date="2018-01-30T12:01:00Z"/>
                <w:rStyle w:val="af9"/>
              </w:rPr>
            </w:pPr>
          </w:p>
        </w:tc>
        <w:tc>
          <w:tcPr>
            <w:tcW w:w="3019" w:type="dxa"/>
          </w:tcPr>
          <w:p w14:paraId="40295D85" w14:textId="77777777" w:rsidR="00ED0183" w:rsidRPr="00405A35" w:rsidRDefault="00ED0183" w:rsidP="00ED0183">
            <w:pPr>
              <w:pStyle w:val="afa"/>
              <w:spacing w:before="60" w:after="60"/>
              <w:rPr>
                <w:ins w:id="5450" w:author="Воронов Алексей Алексеевич" w:date="2018-01-30T12:01:00Z"/>
                <w:b/>
                <w:noProof/>
              </w:rPr>
            </w:pPr>
            <w:ins w:id="5451" w:author="Воронов Алексей Алексеевич" w:date="2018-01-30T12:01:00Z">
              <w:r w:rsidRPr="00405A35">
                <w:rPr>
                  <w:b/>
                  <w:noProof/>
                </w:rPr>
                <w:t>Отмена</w:t>
              </w:r>
            </w:ins>
          </w:p>
        </w:tc>
        <w:tc>
          <w:tcPr>
            <w:tcW w:w="5528" w:type="dxa"/>
          </w:tcPr>
          <w:p w14:paraId="0DF596A1" w14:textId="77777777" w:rsidR="00ED0183" w:rsidRPr="00BB5290" w:rsidRDefault="00ED0183" w:rsidP="00ED0183">
            <w:pPr>
              <w:spacing w:before="60" w:after="60"/>
              <w:ind w:left="0" w:firstLine="0"/>
              <w:jc w:val="left"/>
              <w:rPr>
                <w:ins w:id="5452" w:author="Воронов Алексей Алексеевич" w:date="2018-01-30T12:01:00Z"/>
                <w:rFonts w:ascii="Arial" w:hAnsi="Arial" w:cs="Arial"/>
                <w:sz w:val="16"/>
                <w:szCs w:val="16"/>
              </w:rPr>
            </w:pPr>
            <w:ins w:id="5453" w:author="Воронов Алексей Алексеевич" w:date="2018-01-30T12:01:00Z">
              <w:r>
                <w:rPr>
                  <w:rFonts w:ascii="Arial" w:hAnsi="Arial" w:cs="Arial"/>
                  <w:sz w:val="16"/>
                  <w:szCs w:val="16"/>
                </w:rPr>
                <w:t>Отмена действия с з</w:t>
              </w:r>
              <w:r w:rsidRPr="00BB5290">
                <w:rPr>
                  <w:rFonts w:ascii="Arial" w:hAnsi="Arial" w:cs="Arial"/>
                  <w:sz w:val="16"/>
                  <w:szCs w:val="16"/>
                </w:rPr>
                <w:t>акрытие</w:t>
              </w:r>
              <w:r>
                <w:rPr>
                  <w:rFonts w:ascii="Arial" w:hAnsi="Arial" w:cs="Arial"/>
                  <w:sz w:val="16"/>
                  <w:szCs w:val="16"/>
                </w:rPr>
                <w:t>м</w:t>
              </w:r>
              <w:r w:rsidRPr="00BB5290">
                <w:rPr>
                  <w:rFonts w:ascii="Arial" w:hAnsi="Arial" w:cs="Arial"/>
                  <w:sz w:val="16"/>
                  <w:szCs w:val="16"/>
                </w:rPr>
                <w:t xml:space="preserve"> формы.</w:t>
              </w:r>
            </w:ins>
          </w:p>
        </w:tc>
      </w:tr>
    </w:tbl>
    <w:p w14:paraId="738CA2CD" w14:textId="77777777" w:rsidR="00ED0183" w:rsidRDefault="00ED0183" w:rsidP="00A9749B">
      <w:pPr>
        <w:rPr>
          <w:ins w:id="5454" w:author="Воронов Алексей Алексеевич" w:date="2018-01-30T12:02:00Z"/>
        </w:rPr>
      </w:pPr>
    </w:p>
    <w:p w14:paraId="035924AE" w14:textId="067D2040" w:rsidR="00ED0183" w:rsidRDefault="00ED0183" w:rsidP="00ED0183">
      <w:pPr>
        <w:pStyle w:val="5"/>
        <w:numPr>
          <w:ilvl w:val="4"/>
          <w:numId w:val="1"/>
        </w:numPr>
        <w:rPr>
          <w:ins w:id="5455" w:author="Воронов Алексей Алексеевич" w:date="2018-01-30T12:03:00Z"/>
        </w:rPr>
      </w:pPr>
      <w:ins w:id="5456" w:author="Воронов Алексей Алексеевич" w:date="2018-01-30T12:03:00Z">
        <w:r w:rsidRPr="00ED0183">
          <w:t>Экранная форма «Шаблоны экспорта списка документов»</w:t>
        </w:r>
      </w:ins>
    </w:p>
    <w:p w14:paraId="1B8B3FD5" w14:textId="0DE0DCA3" w:rsidR="00ED0183" w:rsidRPr="002D0DE9" w:rsidRDefault="00ED0183" w:rsidP="00ED0183">
      <w:pPr>
        <w:rPr>
          <w:ins w:id="5457" w:author="Воронов Алексей Алексеевич" w:date="2018-01-30T12:02:00Z"/>
        </w:rPr>
      </w:pPr>
      <w:ins w:id="5458" w:author="Воронов Алексей Алексеевич" w:date="2018-01-30T12:02:00Z">
        <w:r>
          <w:t xml:space="preserve">Экранная форма «Шаблоны экспорта списка документов» должна отображаться в интерфейсе по вызову из элемента </w:t>
        </w:r>
        <w:r w:rsidRPr="00655078">
          <w:rPr>
            <w:rFonts w:ascii="Arial Narrow" w:hAnsi="Arial Narrow"/>
          </w:rPr>
          <w:t>«Шаблон»</w:t>
        </w:r>
        <w:r>
          <w:t xml:space="preserve"> экранной формы </w:t>
        </w:r>
        <w:r w:rsidRPr="00AD69B5">
          <w:rPr>
            <w:rFonts w:ascii="Arial Narrow" w:hAnsi="Arial Narrow"/>
          </w:rPr>
          <w:t>«Экспорт»</w:t>
        </w:r>
        <w:r>
          <w:t>.</w:t>
        </w:r>
      </w:ins>
    </w:p>
    <w:p w14:paraId="1DEB7690" w14:textId="77777777" w:rsidR="00ED0183" w:rsidRDefault="00ED0183" w:rsidP="00A9749B">
      <w:pPr>
        <w:rPr>
          <w:ins w:id="5459" w:author="Воронов Алексей Алексеевич" w:date="2018-01-30T12:02:00Z"/>
        </w:rPr>
      </w:pPr>
    </w:p>
    <w:p w14:paraId="7F921385" w14:textId="2E509726" w:rsidR="00ED0183" w:rsidRDefault="00ED0183" w:rsidP="00ED0183">
      <w:pPr>
        <w:pStyle w:val="aff9"/>
        <w:keepNext/>
        <w:rPr>
          <w:ins w:id="5460" w:author="Воронов Алексей Алексеевич" w:date="2018-01-30T12:03:00Z"/>
        </w:rPr>
      </w:pPr>
      <w:ins w:id="5461" w:author="Воронов Алексей Алексеевич" w:date="2018-01-30T12:03:00Z">
        <w:r>
          <w:t xml:space="preserve">Таблица </w:t>
        </w:r>
        <w:r>
          <w:fldChar w:fldCharType="begin"/>
        </w:r>
        <w:r>
          <w:instrText xml:space="preserve"> SEQ Таблица \* ARABIC </w:instrText>
        </w:r>
      </w:ins>
      <w:r>
        <w:fldChar w:fldCharType="separate"/>
      </w:r>
      <w:ins w:id="5462" w:author="Феданкова Любовь Анатольевна" w:date="2019-10-09T12:38:00Z">
        <w:r w:rsidR="00031B2C">
          <w:rPr>
            <w:noProof/>
          </w:rPr>
          <w:t>25</w:t>
        </w:r>
      </w:ins>
      <w:ins w:id="5463" w:author="Воронов Алексей Алексеевич" w:date="2018-01-30T12:27:00Z">
        <w:del w:id="5464" w:author="Феданкова Любовь Анатольевна" w:date="2019-10-09T12:38:00Z">
          <w:r w:rsidR="00DB3D2B" w:rsidDel="00031B2C">
            <w:rPr>
              <w:noProof/>
            </w:rPr>
            <w:delText>27</w:delText>
          </w:r>
        </w:del>
      </w:ins>
      <w:ins w:id="5465" w:author="Воронов Алексей Алексеевич" w:date="2018-01-30T12:03:00Z">
        <w:r>
          <w:fldChar w:fldCharType="end"/>
        </w:r>
        <w:r>
          <w:t xml:space="preserve"> </w:t>
        </w:r>
        <w:r w:rsidRPr="008A2446">
          <w:t>Банковская часть. Макет экранной формы «Шаблоны экспорта списка документов»</w:t>
        </w:r>
      </w:ins>
    </w:p>
    <w:p w14:paraId="6D303632" w14:textId="05227583" w:rsidR="00ED0183" w:rsidRDefault="00ED0183" w:rsidP="00ED0183">
      <w:pPr>
        <w:ind w:hanging="56"/>
        <w:rPr>
          <w:ins w:id="5466" w:author="Воронов Алексей Алексеевич" w:date="2018-01-30T12:02:00Z"/>
        </w:rPr>
      </w:pPr>
      <w:ins w:id="5467" w:author="Воронов Алексей Алексеевич" w:date="2018-01-30T12:03:00Z">
        <w:r>
          <w:rPr>
            <w:noProof/>
          </w:rPr>
          <w:drawing>
            <wp:inline distT="0" distB="0" distL="0" distR="0" wp14:anchorId="1602E774" wp14:editId="406B410A">
              <wp:extent cx="6301105" cy="4290311"/>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1105" cy="4290311"/>
                      </a:xfrm>
                      <a:prstGeom prst="rect">
                        <a:avLst/>
                      </a:prstGeom>
                    </pic:spPr>
                  </pic:pic>
                </a:graphicData>
              </a:graphic>
            </wp:inline>
          </w:drawing>
        </w:r>
      </w:ins>
    </w:p>
    <w:p w14:paraId="6D9C0BBB" w14:textId="77777777" w:rsidR="00ED0183" w:rsidRDefault="00ED0183" w:rsidP="00A9749B">
      <w:pPr>
        <w:rPr>
          <w:ins w:id="5468" w:author="Воронов Алексей Алексеевич" w:date="2018-01-30T12:02:00Z"/>
        </w:rPr>
      </w:pPr>
    </w:p>
    <w:p w14:paraId="167AF09C" w14:textId="77777777" w:rsidR="00ED0183" w:rsidRDefault="00ED0183" w:rsidP="00A9749B">
      <w:pPr>
        <w:rPr>
          <w:ins w:id="5469" w:author="Воронов Алексей Алексеевич" w:date="2018-01-30T12:02:00Z"/>
        </w:rPr>
      </w:pPr>
    </w:p>
    <w:p w14:paraId="5223DC27" w14:textId="4EB3FEF6" w:rsidR="00ED0183" w:rsidRDefault="00ED0183" w:rsidP="00ED0183">
      <w:pPr>
        <w:pStyle w:val="aff9"/>
        <w:keepNext/>
        <w:rPr>
          <w:ins w:id="5470" w:author="Воронов Алексей Алексеевич" w:date="2018-01-30T12:04:00Z"/>
        </w:rPr>
      </w:pPr>
      <w:ins w:id="5471" w:author="Воронов Алексей Алексеевич" w:date="2018-01-30T12:04:00Z">
        <w:r>
          <w:t xml:space="preserve">Таблица </w:t>
        </w:r>
        <w:r>
          <w:fldChar w:fldCharType="begin"/>
        </w:r>
        <w:r>
          <w:instrText xml:space="preserve"> SEQ Таблица \* ARABIC </w:instrText>
        </w:r>
      </w:ins>
      <w:r>
        <w:fldChar w:fldCharType="separate"/>
      </w:r>
      <w:ins w:id="5472" w:author="Феданкова Любовь Анатольевна" w:date="2019-10-09T12:38:00Z">
        <w:r w:rsidR="00031B2C">
          <w:rPr>
            <w:noProof/>
          </w:rPr>
          <w:t>26</w:t>
        </w:r>
      </w:ins>
      <w:ins w:id="5473" w:author="Воронов Алексей Алексеевич" w:date="2018-01-30T12:27:00Z">
        <w:del w:id="5474" w:author="Феданкова Любовь Анатольевна" w:date="2019-10-09T12:38:00Z">
          <w:r w:rsidR="00DB3D2B" w:rsidDel="00031B2C">
            <w:rPr>
              <w:noProof/>
            </w:rPr>
            <w:delText>28</w:delText>
          </w:r>
        </w:del>
      </w:ins>
      <w:ins w:id="5475" w:author="Воронов Алексей Алексеевич" w:date="2018-01-30T12:04:00Z">
        <w:r>
          <w:fldChar w:fldCharType="end"/>
        </w:r>
        <w:r>
          <w:t xml:space="preserve"> </w:t>
        </w:r>
        <w:r w:rsidRPr="00D47856">
          <w:t>Банковская часть. Поля экранной формы «Шаблоны экспорта списка документов»</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931"/>
        <w:gridCol w:w="1053"/>
        <w:gridCol w:w="4536"/>
      </w:tblGrid>
      <w:tr w:rsidR="00ED0183" w:rsidRPr="00252D6F" w14:paraId="29B0F628" w14:textId="77777777" w:rsidTr="00ED0183">
        <w:trPr>
          <w:cantSplit/>
          <w:trHeight w:val="585"/>
          <w:tblHeader/>
          <w:ins w:id="5476" w:author="Воронов Алексей Алексеевич" w:date="2018-01-30T12:04:00Z"/>
        </w:trPr>
        <w:tc>
          <w:tcPr>
            <w:tcW w:w="567" w:type="dxa"/>
            <w:tcBorders>
              <w:top w:val="single" w:sz="12" w:space="0" w:color="auto"/>
              <w:left w:val="single" w:sz="12" w:space="0" w:color="auto"/>
              <w:bottom w:val="single" w:sz="12" w:space="0" w:color="auto"/>
              <w:right w:val="single" w:sz="4" w:space="0" w:color="auto"/>
            </w:tcBorders>
          </w:tcPr>
          <w:p w14:paraId="43DD00BB" w14:textId="77777777" w:rsidR="00ED0183" w:rsidRPr="00D01646" w:rsidRDefault="00ED0183" w:rsidP="00ED0183">
            <w:pPr>
              <w:pStyle w:val="af8"/>
              <w:spacing w:after="60"/>
              <w:rPr>
                <w:ins w:id="5477" w:author="Воронов Алексей Алексеевич" w:date="2018-01-30T12:04:00Z"/>
                <w:rStyle w:val="af9"/>
                <w:rFonts w:ascii="Arial Narrow" w:hAnsi="Arial Narrow" w:cs="Arial"/>
                <w:b/>
                <w:szCs w:val="18"/>
              </w:rPr>
            </w:pPr>
            <w:ins w:id="5478" w:author="Воронов Алексей Алексеевич" w:date="2018-01-30T12:04: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1071D0F1" w14:textId="77777777" w:rsidR="00ED0183" w:rsidRPr="00D01646" w:rsidRDefault="00ED0183" w:rsidP="00ED0183">
            <w:pPr>
              <w:pStyle w:val="af8"/>
              <w:spacing w:after="60"/>
              <w:ind w:left="57" w:right="57"/>
              <w:jc w:val="left"/>
              <w:rPr>
                <w:ins w:id="5479" w:author="Воронов Алексей Алексеевич" w:date="2018-01-30T12:04:00Z"/>
                <w:rFonts w:cs="Arial"/>
                <w:szCs w:val="18"/>
              </w:rPr>
            </w:pPr>
            <w:ins w:id="5480" w:author="Воронов Алексей Алексеевич" w:date="2018-01-30T12:04: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931" w:type="dxa"/>
            <w:tcBorders>
              <w:top w:val="single" w:sz="12" w:space="0" w:color="auto"/>
              <w:left w:val="single" w:sz="4" w:space="0" w:color="auto"/>
              <w:bottom w:val="single" w:sz="12" w:space="0" w:color="auto"/>
              <w:right w:val="single" w:sz="4" w:space="0" w:color="auto"/>
            </w:tcBorders>
          </w:tcPr>
          <w:p w14:paraId="79695A34" w14:textId="77777777" w:rsidR="00ED0183" w:rsidRPr="00D01646" w:rsidRDefault="00ED0183" w:rsidP="00ED0183">
            <w:pPr>
              <w:pStyle w:val="af8"/>
              <w:spacing w:after="60"/>
              <w:jc w:val="left"/>
              <w:rPr>
                <w:ins w:id="5481" w:author="Воронов Алексей Алексеевич" w:date="2018-01-30T12:04:00Z"/>
                <w:rFonts w:cs="Arial"/>
                <w:szCs w:val="18"/>
              </w:rPr>
            </w:pPr>
            <w:ins w:id="5482" w:author="Воронов Алексей Алексеевич" w:date="2018-01-30T12:04:00Z">
              <w:r w:rsidRPr="00D01646">
                <w:rPr>
                  <w:rFonts w:cs="Arial"/>
                  <w:szCs w:val="18"/>
                </w:rPr>
                <w:t xml:space="preserve">Тип элемента </w:t>
              </w:r>
            </w:ins>
          </w:p>
        </w:tc>
        <w:tc>
          <w:tcPr>
            <w:tcW w:w="1053" w:type="dxa"/>
            <w:tcBorders>
              <w:top w:val="single" w:sz="12" w:space="0" w:color="auto"/>
              <w:left w:val="single" w:sz="4" w:space="0" w:color="auto"/>
              <w:bottom w:val="single" w:sz="12" w:space="0" w:color="auto"/>
              <w:right w:val="single" w:sz="4" w:space="0" w:color="auto"/>
            </w:tcBorders>
          </w:tcPr>
          <w:p w14:paraId="59B686FB" w14:textId="77777777" w:rsidR="00ED0183" w:rsidRPr="00D01646" w:rsidRDefault="00ED0183" w:rsidP="00ED0183">
            <w:pPr>
              <w:pStyle w:val="af8"/>
              <w:spacing w:after="60"/>
              <w:ind w:left="57" w:right="57"/>
              <w:jc w:val="left"/>
              <w:rPr>
                <w:ins w:id="5483" w:author="Воронов Алексей Алексеевич" w:date="2018-01-30T12:04:00Z"/>
                <w:rFonts w:cs="Arial"/>
                <w:szCs w:val="18"/>
              </w:rPr>
            </w:pPr>
            <w:ins w:id="5484" w:author="Воронов Алексей Алексеевич" w:date="2018-01-30T12:04:00Z">
              <w:r w:rsidRPr="00D01646">
                <w:rPr>
                  <w:rFonts w:cs="Arial"/>
                  <w:szCs w:val="18"/>
                </w:rPr>
                <w:t>Номер на макете</w:t>
              </w:r>
            </w:ins>
          </w:p>
        </w:tc>
        <w:tc>
          <w:tcPr>
            <w:tcW w:w="4536" w:type="dxa"/>
            <w:tcBorders>
              <w:top w:val="single" w:sz="12" w:space="0" w:color="auto"/>
              <w:left w:val="single" w:sz="4" w:space="0" w:color="auto"/>
              <w:bottom w:val="single" w:sz="12" w:space="0" w:color="auto"/>
              <w:right w:val="single" w:sz="12" w:space="0" w:color="auto"/>
            </w:tcBorders>
          </w:tcPr>
          <w:p w14:paraId="4A654265" w14:textId="77777777" w:rsidR="00ED0183" w:rsidRPr="00D01646" w:rsidRDefault="00ED0183" w:rsidP="00ED0183">
            <w:pPr>
              <w:pStyle w:val="af8"/>
              <w:spacing w:after="60"/>
              <w:ind w:left="57" w:right="57"/>
              <w:jc w:val="left"/>
              <w:rPr>
                <w:ins w:id="5485" w:author="Воронов Алексей Алексеевич" w:date="2018-01-30T12:04:00Z"/>
                <w:rFonts w:cs="Arial"/>
                <w:szCs w:val="18"/>
              </w:rPr>
            </w:pPr>
            <w:ins w:id="5486" w:author="Воронов Алексей Алексеевич" w:date="2018-01-30T12:04:00Z">
              <w:r w:rsidRPr="00D01646">
                <w:rPr>
                  <w:rFonts w:cs="Arial"/>
                  <w:szCs w:val="18"/>
                </w:rPr>
                <w:t>Описание, способ заполнения, ограничения</w:t>
              </w:r>
            </w:ins>
          </w:p>
        </w:tc>
      </w:tr>
      <w:tr w:rsidR="00ED0183" w:rsidRPr="00252D6F" w14:paraId="29D012F8" w14:textId="77777777" w:rsidTr="00ED0183">
        <w:trPr>
          <w:cantSplit/>
          <w:trHeight w:val="361"/>
          <w:ins w:id="5487" w:author="Воронов Алексей Алексеевич" w:date="2018-01-30T12:04:00Z"/>
        </w:trPr>
        <w:tc>
          <w:tcPr>
            <w:tcW w:w="567" w:type="dxa"/>
            <w:tcBorders>
              <w:top w:val="single" w:sz="12" w:space="0" w:color="auto"/>
              <w:bottom w:val="single" w:sz="12" w:space="0" w:color="auto"/>
            </w:tcBorders>
          </w:tcPr>
          <w:p w14:paraId="04E031BB" w14:textId="77777777" w:rsidR="00ED0183" w:rsidRPr="00252D6F" w:rsidRDefault="00ED0183" w:rsidP="00904090">
            <w:pPr>
              <w:pStyle w:val="afa"/>
              <w:numPr>
                <w:ilvl w:val="0"/>
                <w:numId w:val="110"/>
              </w:numPr>
              <w:spacing w:before="60" w:after="60"/>
              <w:rPr>
                <w:ins w:id="5488" w:author="Воронов Алексей Алексеевич" w:date="2018-01-30T12:04:00Z"/>
                <w:rStyle w:val="af9"/>
                <w:rFonts w:ascii="Arial" w:hAnsi="Arial"/>
              </w:rPr>
            </w:pPr>
          </w:p>
        </w:tc>
        <w:tc>
          <w:tcPr>
            <w:tcW w:w="2027" w:type="dxa"/>
            <w:tcBorders>
              <w:top w:val="single" w:sz="12" w:space="0" w:color="auto"/>
              <w:bottom w:val="single" w:sz="12" w:space="0" w:color="auto"/>
            </w:tcBorders>
          </w:tcPr>
          <w:p w14:paraId="27E07434" w14:textId="77777777" w:rsidR="00ED0183" w:rsidRPr="00405A35" w:rsidRDefault="00ED0183" w:rsidP="00ED0183">
            <w:pPr>
              <w:pStyle w:val="afa"/>
              <w:spacing w:before="60" w:after="60"/>
              <w:rPr>
                <w:ins w:id="5489" w:author="Воронов Алексей Алексеевич" w:date="2018-01-30T12:04:00Z"/>
                <w:b/>
              </w:rPr>
            </w:pPr>
            <w:ins w:id="5490" w:author="Воронов Алексей Алексеевич" w:date="2018-01-30T12:04:00Z">
              <w:r w:rsidRPr="00405A35">
                <w:rPr>
                  <w:rFonts w:eastAsiaTheme="minorHAnsi"/>
                  <w:b/>
                  <w:lang w:eastAsia="en-US"/>
                </w:rPr>
                <w:t>–</w:t>
              </w:r>
            </w:ins>
          </w:p>
        </w:tc>
        <w:tc>
          <w:tcPr>
            <w:tcW w:w="931" w:type="dxa"/>
            <w:tcBorders>
              <w:top w:val="single" w:sz="12" w:space="0" w:color="auto"/>
              <w:bottom w:val="single" w:sz="12" w:space="0" w:color="auto"/>
            </w:tcBorders>
          </w:tcPr>
          <w:p w14:paraId="68D6BB3E" w14:textId="77777777" w:rsidR="00ED0183" w:rsidRPr="00B56BE5" w:rsidRDefault="00ED0183" w:rsidP="00ED0183">
            <w:pPr>
              <w:spacing w:before="60" w:after="60"/>
              <w:ind w:left="0" w:firstLine="0"/>
              <w:rPr>
                <w:ins w:id="5491" w:author="Воронов Алексей Алексеевич" w:date="2018-01-30T12:04:00Z"/>
                <w:rFonts w:ascii="Arial" w:hAnsi="Arial" w:cs="Arial"/>
                <w:sz w:val="16"/>
                <w:szCs w:val="16"/>
              </w:rPr>
            </w:pPr>
            <w:ins w:id="5492" w:author="Воронов Алексей Алексеевич" w:date="2018-01-30T12:04:00Z">
              <w:r>
                <w:rPr>
                  <w:rFonts w:ascii="Arial" w:hAnsi="Arial" w:cs="Arial"/>
                  <w:color w:val="000000"/>
                  <w:sz w:val="16"/>
                  <w:szCs w:val="16"/>
                </w:rPr>
                <w:t>скроллер</w:t>
              </w:r>
            </w:ins>
          </w:p>
        </w:tc>
        <w:tc>
          <w:tcPr>
            <w:tcW w:w="1053" w:type="dxa"/>
            <w:tcBorders>
              <w:top w:val="single" w:sz="12" w:space="0" w:color="auto"/>
              <w:bottom w:val="single" w:sz="12" w:space="0" w:color="auto"/>
            </w:tcBorders>
          </w:tcPr>
          <w:p w14:paraId="10DA16E3" w14:textId="77777777" w:rsidR="00ED0183" w:rsidRPr="00A50218" w:rsidRDefault="00ED0183" w:rsidP="00904090">
            <w:pPr>
              <w:pStyle w:val="afa"/>
              <w:numPr>
                <w:ilvl w:val="0"/>
                <w:numId w:val="111"/>
              </w:numPr>
              <w:spacing w:before="60" w:after="60"/>
              <w:rPr>
                <w:ins w:id="5493" w:author="Воронов Алексей Алексеевич" w:date="2018-01-30T12:04:00Z"/>
              </w:rPr>
            </w:pPr>
          </w:p>
        </w:tc>
        <w:tc>
          <w:tcPr>
            <w:tcW w:w="4536" w:type="dxa"/>
            <w:tcBorders>
              <w:top w:val="single" w:sz="12" w:space="0" w:color="auto"/>
              <w:bottom w:val="single" w:sz="12" w:space="0" w:color="auto"/>
            </w:tcBorders>
          </w:tcPr>
          <w:p w14:paraId="19ACC262" w14:textId="5D76B3CE" w:rsidR="00ED0183" w:rsidRDefault="00ED0183" w:rsidP="00ED0183">
            <w:pPr>
              <w:tabs>
                <w:tab w:val="center" w:pos="1593"/>
              </w:tabs>
              <w:spacing w:before="60" w:after="60"/>
              <w:ind w:left="0"/>
              <w:jc w:val="left"/>
              <w:rPr>
                <w:ins w:id="5494" w:author="Воронов Алексей Алексеевич" w:date="2018-01-30T12:04:00Z"/>
                <w:rFonts w:ascii="Arial" w:eastAsiaTheme="minorHAnsi" w:hAnsi="Arial" w:cs="Arial"/>
                <w:sz w:val="16"/>
                <w:szCs w:val="16"/>
                <w:lang w:eastAsia="en-US"/>
              </w:rPr>
            </w:pPr>
            <w:ins w:id="5495" w:author="Воронов Алексей Алексеевич" w:date="2018-01-30T12:04:00Z">
              <w:r>
                <w:rPr>
                  <w:rFonts w:ascii="Arial" w:eastAsiaTheme="minorHAnsi" w:hAnsi="Arial" w:cs="Arial"/>
                  <w:sz w:val="16"/>
                  <w:szCs w:val="16"/>
                  <w:lang w:eastAsia="en-US"/>
                </w:rPr>
                <w:t>Скроллер, содержащий список шаблонов текущего пользователя. Содержит также предустановленный в системе шаблон «По умолчанию».</w:t>
              </w:r>
            </w:ins>
          </w:p>
          <w:p w14:paraId="13A9DAC2" w14:textId="77777777" w:rsidR="00ED0183" w:rsidRDefault="00ED0183" w:rsidP="00ED0183">
            <w:pPr>
              <w:tabs>
                <w:tab w:val="center" w:pos="1593"/>
              </w:tabs>
              <w:spacing w:before="60" w:after="60"/>
              <w:ind w:left="0"/>
              <w:jc w:val="left"/>
              <w:rPr>
                <w:ins w:id="5496" w:author="Воронов Алексей Алексеевич" w:date="2018-01-30T12:04:00Z"/>
                <w:rFonts w:ascii="Arial" w:eastAsiaTheme="minorHAnsi" w:hAnsi="Arial" w:cs="Arial"/>
                <w:sz w:val="16"/>
                <w:szCs w:val="16"/>
                <w:lang w:eastAsia="en-US"/>
              </w:rPr>
            </w:pPr>
            <w:ins w:id="5497" w:author="Воронов Алексей Алексеевич" w:date="2018-01-30T12:04:00Z">
              <w:r>
                <w:rPr>
                  <w:rFonts w:ascii="Arial" w:eastAsiaTheme="minorHAnsi" w:hAnsi="Arial" w:cs="Arial"/>
                  <w:sz w:val="16"/>
                  <w:szCs w:val="16"/>
                  <w:lang w:eastAsia="en-US"/>
                </w:rPr>
                <w:t>Столбец, отображаемый в табличном представлении скроллера:</w:t>
              </w:r>
            </w:ins>
          </w:p>
          <w:p w14:paraId="7639FDF2" w14:textId="77777777" w:rsidR="00ED0183" w:rsidRPr="00B56BE5" w:rsidRDefault="00ED0183" w:rsidP="00904090">
            <w:pPr>
              <w:pStyle w:val="a"/>
              <w:numPr>
                <w:ilvl w:val="0"/>
                <w:numId w:val="96"/>
              </w:numPr>
              <w:tabs>
                <w:tab w:val="center" w:pos="1593"/>
              </w:tabs>
              <w:spacing w:before="60" w:after="60"/>
              <w:jc w:val="left"/>
              <w:rPr>
                <w:ins w:id="5498" w:author="Воронов Алексей Алексеевич" w:date="2018-01-30T12:04:00Z"/>
                <w:rFonts w:ascii="Arial" w:eastAsiaTheme="minorHAnsi" w:hAnsi="Arial" w:cs="Arial"/>
                <w:b/>
                <w:sz w:val="16"/>
                <w:szCs w:val="16"/>
                <w:lang w:eastAsia="en-US"/>
              </w:rPr>
            </w:pPr>
            <w:ins w:id="5499" w:author="Воронов Алексей Алексеевич" w:date="2018-01-30T12:04:00Z">
              <w:r w:rsidRPr="00B56BE5">
                <w:rPr>
                  <w:rFonts w:ascii="Arial" w:eastAsiaTheme="minorHAnsi" w:hAnsi="Arial" w:cs="Arial"/>
                  <w:b/>
                  <w:sz w:val="16"/>
                  <w:szCs w:val="16"/>
                  <w:lang w:eastAsia="en-US"/>
                </w:rPr>
                <w:t>Наименование шаблона</w:t>
              </w:r>
            </w:ins>
          </w:p>
        </w:tc>
      </w:tr>
    </w:tbl>
    <w:p w14:paraId="056D44E7" w14:textId="77777777" w:rsidR="00ED0183" w:rsidRDefault="00ED0183" w:rsidP="00A9749B">
      <w:pPr>
        <w:rPr>
          <w:ins w:id="5500" w:author="Воронов Алексей Алексеевич" w:date="2018-01-30T12:04:00Z"/>
        </w:rPr>
      </w:pPr>
    </w:p>
    <w:p w14:paraId="246AAC47" w14:textId="77777777" w:rsidR="00ED0183" w:rsidRDefault="00ED0183" w:rsidP="00A9749B">
      <w:pPr>
        <w:rPr>
          <w:ins w:id="5501" w:author="Воронов Алексей Алексеевич" w:date="2018-01-30T12:04:00Z"/>
        </w:rPr>
      </w:pPr>
    </w:p>
    <w:p w14:paraId="2B5FD717" w14:textId="77777777" w:rsidR="00ED0183" w:rsidRDefault="00ED0183" w:rsidP="00A9749B">
      <w:pPr>
        <w:rPr>
          <w:ins w:id="5502" w:author="Воронов Алексей Алексеевич" w:date="2018-01-30T12:04:00Z"/>
        </w:rPr>
      </w:pPr>
    </w:p>
    <w:p w14:paraId="16CB6925" w14:textId="77777777" w:rsidR="00ED0183" w:rsidRDefault="00ED0183" w:rsidP="00A9749B">
      <w:pPr>
        <w:rPr>
          <w:ins w:id="5503" w:author="Воронов Алексей Алексеевич" w:date="2018-01-30T12:04:00Z"/>
        </w:rPr>
      </w:pPr>
    </w:p>
    <w:p w14:paraId="148D777A" w14:textId="77777777" w:rsidR="00ED0183" w:rsidRDefault="00ED0183" w:rsidP="00A9749B">
      <w:pPr>
        <w:rPr>
          <w:ins w:id="5504" w:author="Воронов Алексей Алексеевич" w:date="2018-01-30T12:04:00Z"/>
        </w:rPr>
      </w:pPr>
    </w:p>
    <w:p w14:paraId="122D3E4B" w14:textId="77777777" w:rsidR="00ED0183" w:rsidRDefault="00ED0183" w:rsidP="00A9749B">
      <w:pPr>
        <w:rPr>
          <w:ins w:id="5505" w:author="Воронов Алексей Алексеевич" w:date="2018-01-30T12:02:00Z"/>
        </w:rPr>
      </w:pPr>
    </w:p>
    <w:p w14:paraId="471FED93" w14:textId="6039CC97" w:rsidR="00ED0183" w:rsidRDefault="00ED0183" w:rsidP="00ED0183">
      <w:pPr>
        <w:pStyle w:val="aff9"/>
        <w:keepNext/>
        <w:rPr>
          <w:ins w:id="5506" w:author="Воронов Алексей Алексеевич" w:date="2018-01-30T12:04:00Z"/>
        </w:rPr>
      </w:pPr>
      <w:ins w:id="5507" w:author="Воронов Алексей Алексеевич" w:date="2018-01-30T12:04:00Z">
        <w:r>
          <w:t xml:space="preserve">Таблица </w:t>
        </w:r>
        <w:r>
          <w:fldChar w:fldCharType="begin"/>
        </w:r>
        <w:r>
          <w:instrText xml:space="preserve"> SEQ Таблица \* ARABIC </w:instrText>
        </w:r>
      </w:ins>
      <w:r>
        <w:fldChar w:fldCharType="separate"/>
      </w:r>
      <w:ins w:id="5508" w:author="Феданкова Любовь Анатольевна" w:date="2019-10-09T12:38:00Z">
        <w:r w:rsidR="00031B2C">
          <w:rPr>
            <w:noProof/>
          </w:rPr>
          <w:t>27</w:t>
        </w:r>
      </w:ins>
      <w:ins w:id="5509" w:author="Воронов Алексей Алексеевич" w:date="2018-01-30T12:27:00Z">
        <w:del w:id="5510" w:author="Феданкова Любовь Анатольевна" w:date="2019-10-09T12:38:00Z">
          <w:r w:rsidR="00DB3D2B" w:rsidDel="00031B2C">
            <w:rPr>
              <w:noProof/>
            </w:rPr>
            <w:delText>29</w:delText>
          </w:r>
        </w:del>
      </w:ins>
      <w:ins w:id="5511" w:author="Воронов Алексей Алексеевич" w:date="2018-01-30T12:04:00Z">
        <w:r>
          <w:fldChar w:fldCharType="end"/>
        </w:r>
        <w:r>
          <w:t xml:space="preserve"> </w:t>
        </w:r>
        <w:r w:rsidRPr="00517A72">
          <w:t>Банковская часть. Элементы управления формы «Шаблоны экспорта списка документов»</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39"/>
        <w:gridCol w:w="1063"/>
        <w:gridCol w:w="1984"/>
        <w:gridCol w:w="5528"/>
      </w:tblGrid>
      <w:tr w:rsidR="00ED0183" w:rsidRPr="00252D6F" w14:paraId="671CF1B5" w14:textId="77777777" w:rsidTr="00ED0183">
        <w:trPr>
          <w:tblHeader/>
          <w:ins w:id="5512" w:author="Воронов Алексей Алексеевич" w:date="2018-01-30T12:04:00Z"/>
        </w:trPr>
        <w:tc>
          <w:tcPr>
            <w:tcW w:w="539" w:type="dxa"/>
            <w:tcBorders>
              <w:top w:val="single" w:sz="12" w:space="0" w:color="auto"/>
              <w:bottom w:val="single" w:sz="12" w:space="0" w:color="auto"/>
            </w:tcBorders>
          </w:tcPr>
          <w:p w14:paraId="4D6C3500" w14:textId="77777777" w:rsidR="00ED0183" w:rsidRPr="00252D6F" w:rsidRDefault="00ED0183" w:rsidP="00ED0183">
            <w:pPr>
              <w:pStyle w:val="af8"/>
              <w:spacing w:after="60"/>
              <w:rPr>
                <w:ins w:id="5513" w:author="Воронов Алексей Алексеевич" w:date="2018-01-30T12:04:00Z"/>
              </w:rPr>
            </w:pPr>
            <w:ins w:id="5514" w:author="Воронов Алексей Алексеевич" w:date="2018-01-30T12:04:00Z">
              <w:r w:rsidRPr="00252D6F">
                <w:t>№ п/п</w:t>
              </w:r>
            </w:ins>
          </w:p>
        </w:tc>
        <w:tc>
          <w:tcPr>
            <w:tcW w:w="1063" w:type="dxa"/>
            <w:tcBorders>
              <w:top w:val="single" w:sz="12" w:space="0" w:color="auto"/>
              <w:bottom w:val="single" w:sz="12" w:space="0" w:color="auto"/>
            </w:tcBorders>
          </w:tcPr>
          <w:p w14:paraId="4B3A1DC3" w14:textId="77777777" w:rsidR="00ED0183" w:rsidRPr="00252D6F" w:rsidRDefault="00ED0183" w:rsidP="00ED0183">
            <w:pPr>
              <w:pStyle w:val="af8"/>
              <w:spacing w:after="60"/>
              <w:jc w:val="left"/>
              <w:rPr>
                <w:ins w:id="5515" w:author="Воронов Алексей Алексеевич" w:date="2018-01-30T12:04:00Z"/>
              </w:rPr>
            </w:pPr>
            <w:ins w:id="5516" w:author="Воронов Алексей Алексеевич" w:date="2018-01-30T12:04:00Z">
              <w:r>
                <w:t>Элемент</w:t>
              </w:r>
            </w:ins>
          </w:p>
        </w:tc>
        <w:tc>
          <w:tcPr>
            <w:tcW w:w="1984" w:type="dxa"/>
            <w:tcBorders>
              <w:top w:val="single" w:sz="12" w:space="0" w:color="auto"/>
              <w:bottom w:val="single" w:sz="12" w:space="0" w:color="auto"/>
            </w:tcBorders>
          </w:tcPr>
          <w:p w14:paraId="0F9496BD" w14:textId="77777777" w:rsidR="00ED0183" w:rsidRPr="007E2197" w:rsidRDefault="00ED0183" w:rsidP="00ED0183">
            <w:pPr>
              <w:pStyle w:val="af8"/>
              <w:spacing w:after="60"/>
              <w:jc w:val="left"/>
              <w:rPr>
                <w:ins w:id="5517" w:author="Воронов Алексей Алексеевич" w:date="2018-01-30T12:04:00Z"/>
                <w:lang w:val="en-US"/>
              </w:rPr>
            </w:pPr>
            <w:ins w:id="5518" w:author="Воронов Алексей Алексеевич" w:date="2018-01-30T12:04:00Z">
              <w:r>
                <w:rPr>
                  <w:lang w:val="en-US"/>
                </w:rPr>
                <w:t>Hint</w:t>
              </w:r>
            </w:ins>
          </w:p>
        </w:tc>
        <w:tc>
          <w:tcPr>
            <w:tcW w:w="5528" w:type="dxa"/>
            <w:tcBorders>
              <w:top w:val="single" w:sz="12" w:space="0" w:color="auto"/>
              <w:bottom w:val="single" w:sz="12" w:space="0" w:color="auto"/>
            </w:tcBorders>
          </w:tcPr>
          <w:p w14:paraId="52677C6B" w14:textId="77777777" w:rsidR="00ED0183" w:rsidRPr="00252D6F" w:rsidRDefault="00ED0183" w:rsidP="00ED0183">
            <w:pPr>
              <w:pStyle w:val="af8"/>
              <w:spacing w:after="60"/>
              <w:jc w:val="left"/>
              <w:rPr>
                <w:ins w:id="5519" w:author="Воронов Алексей Алексеевич" w:date="2018-01-30T12:04:00Z"/>
              </w:rPr>
            </w:pPr>
            <w:ins w:id="5520" w:author="Воронов Алексей Алексеевич" w:date="2018-01-30T12:04:00Z">
              <w:r>
                <w:t>О</w:t>
              </w:r>
              <w:r w:rsidRPr="00252D6F">
                <w:t>писание, ограничения по доступности</w:t>
              </w:r>
            </w:ins>
          </w:p>
        </w:tc>
      </w:tr>
      <w:tr w:rsidR="00ED0183" w:rsidRPr="00D87FDA" w14:paraId="58210FC1" w14:textId="77777777" w:rsidTr="00ED0183">
        <w:trPr>
          <w:ins w:id="5521" w:author="Воронов Алексей Алексеевич" w:date="2018-01-30T12:04:00Z"/>
        </w:trPr>
        <w:tc>
          <w:tcPr>
            <w:tcW w:w="539" w:type="dxa"/>
            <w:tcBorders>
              <w:top w:val="single" w:sz="12" w:space="0" w:color="auto"/>
              <w:bottom w:val="single" w:sz="4" w:space="0" w:color="auto"/>
            </w:tcBorders>
          </w:tcPr>
          <w:p w14:paraId="5C71889D" w14:textId="77777777" w:rsidR="00ED0183" w:rsidRPr="00252D6F" w:rsidRDefault="00ED0183" w:rsidP="00904090">
            <w:pPr>
              <w:pStyle w:val="afa"/>
              <w:numPr>
                <w:ilvl w:val="0"/>
                <w:numId w:val="112"/>
              </w:numPr>
              <w:spacing w:before="60" w:after="60"/>
              <w:rPr>
                <w:ins w:id="5522" w:author="Воронов Алексей Алексеевич" w:date="2018-01-30T12:04:00Z"/>
                <w:rStyle w:val="af9"/>
              </w:rPr>
            </w:pPr>
          </w:p>
        </w:tc>
        <w:tc>
          <w:tcPr>
            <w:tcW w:w="1063" w:type="dxa"/>
            <w:tcBorders>
              <w:top w:val="single" w:sz="12" w:space="0" w:color="auto"/>
              <w:bottom w:val="single" w:sz="4" w:space="0" w:color="auto"/>
            </w:tcBorders>
          </w:tcPr>
          <w:p w14:paraId="0A92E367" w14:textId="77777777" w:rsidR="00ED0183" w:rsidRPr="00405A35" w:rsidRDefault="00ED0183" w:rsidP="00ED0183">
            <w:pPr>
              <w:pStyle w:val="afa"/>
              <w:spacing w:before="60" w:after="60"/>
              <w:rPr>
                <w:ins w:id="5523" w:author="Воронов Алексей Алексеевич" w:date="2018-01-30T12:04:00Z"/>
                <w:b/>
                <w:noProof/>
              </w:rPr>
            </w:pPr>
            <w:ins w:id="5524" w:author="Воронов Алексей Алексеевич" w:date="2018-01-30T12:04:00Z">
              <w:r>
                <w:rPr>
                  <w:noProof/>
                </w:rPr>
                <w:drawing>
                  <wp:inline distT="0" distB="0" distL="0" distR="0" wp14:anchorId="2E3C0089" wp14:editId="4EED41EA">
                    <wp:extent cx="219075" cy="24765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075" cy="247650"/>
                            </a:xfrm>
                            <a:prstGeom prst="rect">
                              <a:avLst/>
                            </a:prstGeom>
                          </pic:spPr>
                        </pic:pic>
                      </a:graphicData>
                    </a:graphic>
                  </wp:inline>
                </w:drawing>
              </w:r>
            </w:ins>
          </w:p>
        </w:tc>
        <w:tc>
          <w:tcPr>
            <w:tcW w:w="1984" w:type="dxa"/>
            <w:tcBorders>
              <w:top w:val="single" w:sz="12" w:space="0" w:color="auto"/>
              <w:bottom w:val="single" w:sz="4" w:space="0" w:color="auto"/>
            </w:tcBorders>
          </w:tcPr>
          <w:p w14:paraId="402A9D44" w14:textId="77777777" w:rsidR="00ED0183" w:rsidRDefault="00ED0183" w:rsidP="00ED0183">
            <w:pPr>
              <w:pStyle w:val="afa"/>
              <w:spacing w:before="60" w:after="60"/>
              <w:rPr>
                <w:ins w:id="5525" w:author="Воронов Алексей Алексеевич" w:date="2018-01-30T12:04:00Z"/>
              </w:rPr>
            </w:pPr>
            <w:ins w:id="5526" w:author="Воронов Алексей Алексеевич" w:date="2018-01-30T12:04:00Z">
              <w:r w:rsidRPr="00405A35">
                <w:rPr>
                  <w:b/>
                  <w:noProof/>
                </w:rPr>
                <w:t>Создать</w:t>
              </w:r>
            </w:ins>
          </w:p>
        </w:tc>
        <w:tc>
          <w:tcPr>
            <w:tcW w:w="5528" w:type="dxa"/>
            <w:tcBorders>
              <w:top w:val="single" w:sz="12" w:space="0" w:color="auto"/>
              <w:bottom w:val="single" w:sz="4" w:space="0" w:color="auto"/>
            </w:tcBorders>
          </w:tcPr>
          <w:p w14:paraId="3DE0120B" w14:textId="77777777" w:rsidR="00ED0183" w:rsidRPr="00AD5773" w:rsidRDefault="00ED0183" w:rsidP="00ED0183">
            <w:pPr>
              <w:pStyle w:val="afa"/>
              <w:spacing w:before="60" w:after="60"/>
              <w:rPr>
                <w:ins w:id="5527" w:author="Воронов Алексей Алексеевич" w:date="2018-01-30T12:04:00Z"/>
              </w:rPr>
            </w:pPr>
            <w:ins w:id="5528" w:author="Воронов Алексей Алексеевич" w:date="2018-01-30T12:04:00Z">
              <w:r>
                <w:t>Создание нового шаблона.</w:t>
              </w:r>
            </w:ins>
          </w:p>
        </w:tc>
      </w:tr>
      <w:tr w:rsidR="00ED0183" w:rsidRPr="00D87FDA" w14:paraId="2CE6943D" w14:textId="77777777" w:rsidTr="00ED0183">
        <w:trPr>
          <w:ins w:id="5529" w:author="Воронов Алексей Алексеевич" w:date="2018-01-30T12:04:00Z"/>
        </w:trPr>
        <w:tc>
          <w:tcPr>
            <w:tcW w:w="539" w:type="dxa"/>
            <w:tcBorders>
              <w:top w:val="single" w:sz="4" w:space="0" w:color="auto"/>
              <w:bottom w:val="single" w:sz="4" w:space="0" w:color="auto"/>
            </w:tcBorders>
          </w:tcPr>
          <w:p w14:paraId="07663E33" w14:textId="77777777" w:rsidR="00ED0183" w:rsidRPr="00252D6F" w:rsidRDefault="00ED0183" w:rsidP="00904090">
            <w:pPr>
              <w:pStyle w:val="afa"/>
              <w:numPr>
                <w:ilvl w:val="0"/>
                <w:numId w:val="112"/>
              </w:numPr>
              <w:spacing w:before="60" w:after="60"/>
              <w:rPr>
                <w:ins w:id="5530" w:author="Воронов Алексей Алексеевич" w:date="2018-01-30T12:04:00Z"/>
                <w:rStyle w:val="af9"/>
              </w:rPr>
            </w:pPr>
          </w:p>
        </w:tc>
        <w:tc>
          <w:tcPr>
            <w:tcW w:w="1063" w:type="dxa"/>
            <w:tcBorders>
              <w:top w:val="single" w:sz="4" w:space="0" w:color="auto"/>
              <w:bottom w:val="single" w:sz="4" w:space="0" w:color="auto"/>
            </w:tcBorders>
          </w:tcPr>
          <w:p w14:paraId="786CF142" w14:textId="77777777" w:rsidR="00ED0183" w:rsidRPr="00405A35" w:rsidRDefault="00ED0183" w:rsidP="00ED0183">
            <w:pPr>
              <w:pStyle w:val="afa"/>
              <w:spacing w:before="60" w:after="60"/>
              <w:rPr>
                <w:ins w:id="5531" w:author="Воронов Алексей Алексеевич" w:date="2018-01-30T12:04:00Z"/>
                <w:b/>
                <w:noProof/>
              </w:rPr>
            </w:pPr>
            <w:ins w:id="5532" w:author="Воронов Алексей Алексеевич" w:date="2018-01-30T12:04:00Z">
              <w:r>
                <w:rPr>
                  <w:noProof/>
                </w:rPr>
                <w:drawing>
                  <wp:inline distT="0" distB="0" distL="0" distR="0" wp14:anchorId="7F06860C" wp14:editId="3851649C">
                    <wp:extent cx="219075" cy="2476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9075" cy="247650"/>
                            </a:xfrm>
                            <a:prstGeom prst="rect">
                              <a:avLst/>
                            </a:prstGeom>
                          </pic:spPr>
                        </pic:pic>
                      </a:graphicData>
                    </a:graphic>
                  </wp:inline>
                </w:drawing>
              </w:r>
            </w:ins>
          </w:p>
        </w:tc>
        <w:tc>
          <w:tcPr>
            <w:tcW w:w="1984" w:type="dxa"/>
            <w:tcBorders>
              <w:top w:val="single" w:sz="4" w:space="0" w:color="auto"/>
              <w:bottom w:val="single" w:sz="4" w:space="0" w:color="auto"/>
            </w:tcBorders>
          </w:tcPr>
          <w:p w14:paraId="06705CCD" w14:textId="77777777" w:rsidR="00ED0183" w:rsidRPr="00405A35" w:rsidRDefault="00ED0183" w:rsidP="00ED0183">
            <w:pPr>
              <w:pStyle w:val="afa"/>
              <w:spacing w:before="60" w:after="60"/>
              <w:rPr>
                <w:ins w:id="5533" w:author="Воронов Алексей Алексеевич" w:date="2018-01-30T12:04:00Z"/>
                <w:b/>
                <w:noProof/>
              </w:rPr>
            </w:pPr>
            <w:ins w:id="5534" w:author="Воронов Алексей Алексеевич" w:date="2018-01-30T12:04:00Z">
              <w:r w:rsidRPr="00405A35">
                <w:rPr>
                  <w:b/>
                  <w:noProof/>
                </w:rPr>
                <w:t>Редактировать</w:t>
              </w:r>
            </w:ins>
          </w:p>
        </w:tc>
        <w:tc>
          <w:tcPr>
            <w:tcW w:w="5528" w:type="dxa"/>
            <w:tcBorders>
              <w:top w:val="single" w:sz="4" w:space="0" w:color="auto"/>
              <w:bottom w:val="single" w:sz="4" w:space="0" w:color="auto"/>
            </w:tcBorders>
          </w:tcPr>
          <w:p w14:paraId="1FA4E6A3" w14:textId="77777777" w:rsidR="00ED0183" w:rsidRDefault="00ED0183" w:rsidP="00ED0183">
            <w:pPr>
              <w:spacing w:before="60" w:after="60"/>
              <w:ind w:left="0" w:firstLine="0"/>
              <w:jc w:val="left"/>
              <w:rPr>
                <w:ins w:id="5535" w:author="Воронов Алексей Алексеевич" w:date="2018-01-30T12:04:00Z"/>
                <w:rFonts w:ascii="Arial" w:hAnsi="Arial" w:cs="Arial"/>
                <w:sz w:val="16"/>
                <w:szCs w:val="16"/>
              </w:rPr>
            </w:pPr>
            <w:ins w:id="5536" w:author="Воронов Алексей Алексеевич" w:date="2018-01-30T12:04:00Z">
              <w:r>
                <w:rPr>
                  <w:rFonts w:ascii="Arial" w:hAnsi="Arial" w:cs="Arial"/>
                  <w:sz w:val="16"/>
                  <w:szCs w:val="16"/>
                </w:rPr>
                <w:t>Редактирование</w:t>
              </w:r>
              <w:r w:rsidRPr="00AD5773">
                <w:rPr>
                  <w:rFonts w:ascii="Arial" w:hAnsi="Arial" w:cs="Arial"/>
                  <w:sz w:val="16"/>
                  <w:szCs w:val="16"/>
                </w:rPr>
                <w:t xml:space="preserve"> </w:t>
              </w:r>
              <w:r>
                <w:rPr>
                  <w:rFonts w:ascii="Arial" w:hAnsi="Arial" w:cs="Arial"/>
                  <w:sz w:val="16"/>
                  <w:szCs w:val="16"/>
                </w:rPr>
                <w:t>шаблона, выбранного в скроллере.</w:t>
              </w:r>
            </w:ins>
          </w:p>
          <w:p w14:paraId="1430BD9B" w14:textId="77777777" w:rsidR="00ED0183" w:rsidRDefault="00ED0183" w:rsidP="00ED0183">
            <w:pPr>
              <w:pStyle w:val="afa"/>
              <w:spacing w:before="60" w:after="60"/>
              <w:rPr>
                <w:ins w:id="5537" w:author="Воронов Алексей Алексеевич" w:date="2018-01-30T12:04:00Z"/>
              </w:rPr>
            </w:pPr>
            <w:ins w:id="5538" w:author="Воронов Алексей Алексеевич" w:date="2018-01-30T12:04:00Z">
              <w:r w:rsidRPr="00FE097B">
                <w:rPr>
                  <w:rFonts w:eastAsiaTheme="minorHAnsi"/>
                  <w:lang w:eastAsia="en-US"/>
                </w:rPr>
                <w:t>–</w:t>
              </w:r>
              <w:r>
                <w:rPr>
                  <w:rFonts w:eastAsiaTheme="minorHAnsi"/>
                  <w:lang w:eastAsia="en-US"/>
                </w:rPr>
                <w:t xml:space="preserve"> недоступно, если не выделена запись в скроллере.</w:t>
              </w:r>
            </w:ins>
          </w:p>
        </w:tc>
      </w:tr>
      <w:tr w:rsidR="00ED0183" w:rsidRPr="00D87FDA" w14:paraId="12868CA0" w14:textId="77777777" w:rsidTr="00ED0183">
        <w:trPr>
          <w:ins w:id="5539" w:author="Воронов Алексей Алексеевич" w:date="2018-01-30T12:04:00Z"/>
        </w:trPr>
        <w:tc>
          <w:tcPr>
            <w:tcW w:w="539" w:type="dxa"/>
            <w:tcBorders>
              <w:top w:val="single" w:sz="4" w:space="0" w:color="auto"/>
              <w:bottom w:val="single" w:sz="4" w:space="0" w:color="auto"/>
            </w:tcBorders>
          </w:tcPr>
          <w:p w14:paraId="24D1B317" w14:textId="77777777" w:rsidR="00ED0183" w:rsidRPr="00252D6F" w:rsidRDefault="00ED0183" w:rsidP="00904090">
            <w:pPr>
              <w:pStyle w:val="afa"/>
              <w:numPr>
                <w:ilvl w:val="0"/>
                <w:numId w:val="112"/>
              </w:numPr>
              <w:spacing w:before="60" w:after="60"/>
              <w:rPr>
                <w:ins w:id="5540" w:author="Воронов Алексей Алексеевич" w:date="2018-01-30T12:04:00Z"/>
                <w:rStyle w:val="af9"/>
              </w:rPr>
            </w:pPr>
          </w:p>
        </w:tc>
        <w:tc>
          <w:tcPr>
            <w:tcW w:w="1063" w:type="dxa"/>
            <w:tcBorders>
              <w:top w:val="single" w:sz="4" w:space="0" w:color="auto"/>
              <w:bottom w:val="single" w:sz="4" w:space="0" w:color="auto"/>
            </w:tcBorders>
          </w:tcPr>
          <w:p w14:paraId="1BD04569" w14:textId="77777777" w:rsidR="00ED0183" w:rsidRDefault="00ED0183" w:rsidP="00ED0183">
            <w:pPr>
              <w:pStyle w:val="afa"/>
              <w:spacing w:before="60" w:after="60"/>
              <w:rPr>
                <w:ins w:id="5541" w:author="Воронов Алексей Алексеевич" w:date="2018-01-30T12:04:00Z"/>
                <w:noProof/>
              </w:rPr>
            </w:pPr>
            <w:ins w:id="5542" w:author="Воронов Алексей Алексеевич" w:date="2018-01-30T12:04:00Z">
              <w:r>
                <w:rPr>
                  <w:noProof/>
                </w:rPr>
                <w:drawing>
                  <wp:inline distT="0" distB="0" distL="0" distR="0" wp14:anchorId="258D7E07" wp14:editId="4028A5B7">
                    <wp:extent cx="219075" cy="2286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075" cy="228600"/>
                            </a:xfrm>
                            <a:prstGeom prst="rect">
                              <a:avLst/>
                            </a:prstGeom>
                          </pic:spPr>
                        </pic:pic>
                      </a:graphicData>
                    </a:graphic>
                  </wp:inline>
                </w:drawing>
              </w:r>
            </w:ins>
          </w:p>
        </w:tc>
        <w:tc>
          <w:tcPr>
            <w:tcW w:w="1984" w:type="dxa"/>
            <w:tcBorders>
              <w:top w:val="single" w:sz="4" w:space="0" w:color="auto"/>
              <w:bottom w:val="single" w:sz="4" w:space="0" w:color="auto"/>
            </w:tcBorders>
          </w:tcPr>
          <w:p w14:paraId="20038EA2" w14:textId="77777777" w:rsidR="00ED0183" w:rsidRPr="007E2197" w:rsidRDefault="00ED0183" w:rsidP="00ED0183">
            <w:pPr>
              <w:pStyle w:val="afa"/>
              <w:spacing w:before="60" w:after="60"/>
              <w:rPr>
                <w:ins w:id="5543" w:author="Воронов Алексей Алексеевич" w:date="2018-01-30T12:04:00Z"/>
                <w:b/>
                <w:noProof/>
              </w:rPr>
            </w:pPr>
            <w:ins w:id="5544" w:author="Воронов Алексей Алексеевич" w:date="2018-01-30T12:04:00Z">
              <w:r>
                <w:rPr>
                  <w:b/>
                  <w:noProof/>
                </w:rPr>
                <w:t>Создать копию</w:t>
              </w:r>
            </w:ins>
          </w:p>
        </w:tc>
        <w:tc>
          <w:tcPr>
            <w:tcW w:w="5528" w:type="dxa"/>
            <w:tcBorders>
              <w:top w:val="single" w:sz="4" w:space="0" w:color="auto"/>
              <w:bottom w:val="single" w:sz="4" w:space="0" w:color="auto"/>
            </w:tcBorders>
          </w:tcPr>
          <w:p w14:paraId="4383AD40" w14:textId="77777777" w:rsidR="00ED0183" w:rsidRDefault="00ED0183" w:rsidP="00ED0183">
            <w:pPr>
              <w:spacing w:before="60" w:after="60"/>
              <w:ind w:left="0" w:firstLine="0"/>
              <w:jc w:val="left"/>
              <w:rPr>
                <w:ins w:id="5545" w:author="Воронов Алексей Алексеевич" w:date="2018-01-30T12:04:00Z"/>
                <w:rFonts w:ascii="Arial" w:hAnsi="Arial" w:cs="Arial"/>
                <w:sz w:val="16"/>
                <w:szCs w:val="16"/>
              </w:rPr>
            </w:pPr>
            <w:ins w:id="5546" w:author="Воронов Алексей Алексеевич" w:date="2018-01-30T12:04:00Z">
              <w:r w:rsidRPr="00AD5773">
                <w:rPr>
                  <w:rFonts w:ascii="Arial" w:hAnsi="Arial" w:cs="Arial"/>
                  <w:sz w:val="16"/>
                  <w:szCs w:val="16"/>
                </w:rPr>
                <w:t xml:space="preserve">Создание </w:t>
              </w:r>
              <w:r>
                <w:rPr>
                  <w:rFonts w:ascii="Arial" w:hAnsi="Arial" w:cs="Arial"/>
                  <w:sz w:val="16"/>
                  <w:szCs w:val="16"/>
                </w:rPr>
                <w:t>нового шаблона способом копирования шаблона, выбранного в скроллере.</w:t>
              </w:r>
            </w:ins>
          </w:p>
          <w:p w14:paraId="2D9A4645" w14:textId="77777777" w:rsidR="00ED0183" w:rsidRDefault="00ED0183" w:rsidP="00ED0183">
            <w:pPr>
              <w:pStyle w:val="afa"/>
              <w:spacing w:before="60" w:after="60"/>
              <w:rPr>
                <w:ins w:id="5547" w:author="Воронов Алексей Алексеевич" w:date="2018-01-30T12:04:00Z"/>
              </w:rPr>
            </w:pPr>
            <w:ins w:id="5548" w:author="Воронов Алексей Алексеевич" w:date="2018-01-30T12:04:00Z">
              <w:r w:rsidRPr="00FE097B">
                <w:rPr>
                  <w:rFonts w:eastAsiaTheme="minorHAnsi"/>
                  <w:lang w:eastAsia="en-US"/>
                </w:rPr>
                <w:t>–</w:t>
              </w:r>
              <w:r>
                <w:rPr>
                  <w:rFonts w:eastAsiaTheme="minorHAnsi"/>
                  <w:lang w:eastAsia="en-US"/>
                </w:rPr>
                <w:t xml:space="preserve"> недоступно, если не выделена запись в скроллере.</w:t>
              </w:r>
            </w:ins>
          </w:p>
        </w:tc>
      </w:tr>
      <w:tr w:rsidR="00ED0183" w:rsidRPr="00D87FDA" w14:paraId="7AD5E736" w14:textId="77777777" w:rsidTr="00ED0183">
        <w:trPr>
          <w:ins w:id="5549" w:author="Воронов Алексей Алексеевич" w:date="2018-01-30T12:04:00Z"/>
        </w:trPr>
        <w:tc>
          <w:tcPr>
            <w:tcW w:w="539" w:type="dxa"/>
            <w:tcBorders>
              <w:top w:val="single" w:sz="4" w:space="0" w:color="auto"/>
              <w:bottom w:val="single" w:sz="4" w:space="0" w:color="auto"/>
            </w:tcBorders>
          </w:tcPr>
          <w:p w14:paraId="4ECD9B82" w14:textId="77777777" w:rsidR="00ED0183" w:rsidRPr="00252D6F" w:rsidRDefault="00ED0183" w:rsidP="00904090">
            <w:pPr>
              <w:pStyle w:val="afa"/>
              <w:numPr>
                <w:ilvl w:val="0"/>
                <w:numId w:val="112"/>
              </w:numPr>
              <w:spacing w:before="60" w:after="60"/>
              <w:rPr>
                <w:ins w:id="5550" w:author="Воронов Алексей Алексеевич" w:date="2018-01-30T12:04:00Z"/>
                <w:rStyle w:val="af9"/>
              </w:rPr>
            </w:pPr>
          </w:p>
        </w:tc>
        <w:tc>
          <w:tcPr>
            <w:tcW w:w="1063" w:type="dxa"/>
            <w:tcBorders>
              <w:top w:val="single" w:sz="4" w:space="0" w:color="auto"/>
              <w:bottom w:val="single" w:sz="4" w:space="0" w:color="auto"/>
            </w:tcBorders>
          </w:tcPr>
          <w:p w14:paraId="40D3ABB5" w14:textId="77777777" w:rsidR="00ED0183" w:rsidRDefault="00ED0183" w:rsidP="00ED0183">
            <w:pPr>
              <w:pStyle w:val="afa"/>
              <w:spacing w:before="60" w:after="60"/>
              <w:rPr>
                <w:ins w:id="5551" w:author="Воронов Алексей Алексеевич" w:date="2018-01-30T12:04:00Z"/>
                <w:noProof/>
              </w:rPr>
            </w:pPr>
            <w:ins w:id="5552" w:author="Воронов Алексей Алексеевич" w:date="2018-01-30T12:04:00Z">
              <w:r>
                <w:rPr>
                  <w:noProof/>
                </w:rPr>
                <w:drawing>
                  <wp:inline distT="0" distB="0" distL="0" distR="0" wp14:anchorId="726A28C8" wp14:editId="6DAB6F8C">
                    <wp:extent cx="238125" cy="2381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38125"/>
                            </a:xfrm>
                            <a:prstGeom prst="rect">
                              <a:avLst/>
                            </a:prstGeom>
                          </pic:spPr>
                        </pic:pic>
                      </a:graphicData>
                    </a:graphic>
                  </wp:inline>
                </w:drawing>
              </w:r>
            </w:ins>
          </w:p>
        </w:tc>
        <w:tc>
          <w:tcPr>
            <w:tcW w:w="1984" w:type="dxa"/>
            <w:tcBorders>
              <w:top w:val="single" w:sz="4" w:space="0" w:color="auto"/>
              <w:bottom w:val="single" w:sz="4" w:space="0" w:color="auto"/>
            </w:tcBorders>
          </w:tcPr>
          <w:p w14:paraId="136F24A9" w14:textId="77777777" w:rsidR="00ED0183" w:rsidRPr="00405A35" w:rsidRDefault="00ED0183" w:rsidP="00ED0183">
            <w:pPr>
              <w:pStyle w:val="afa"/>
              <w:spacing w:before="60" w:after="60"/>
              <w:rPr>
                <w:ins w:id="5553" w:author="Воронов Алексей Алексеевич" w:date="2018-01-30T12:04:00Z"/>
                <w:b/>
                <w:noProof/>
              </w:rPr>
            </w:pPr>
            <w:ins w:id="5554" w:author="Воронов Алексей Алексеевич" w:date="2018-01-30T12:04:00Z">
              <w:r w:rsidRPr="00405A35">
                <w:rPr>
                  <w:b/>
                  <w:noProof/>
                </w:rPr>
                <w:t>Удалить</w:t>
              </w:r>
            </w:ins>
          </w:p>
        </w:tc>
        <w:tc>
          <w:tcPr>
            <w:tcW w:w="5528" w:type="dxa"/>
            <w:tcBorders>
              <w:top w:val="single" w:sz="4" w:space="0" w:color="auto"/>
              <w:bottom w:val="single" w:sz="4" w:space="0" w:color="auto"/>
            </w:tcBorders>
          </w:tcPr>
          <w:p w14:paraId="29DE1C12" w14:textId="77777777" w:rsidR="00ED0183" w:rsidRDefault="00ED0183" w:rsidP="00ED0183">
            <w:pPr>
              <w:spacing w:before="60" w:after="60"/>
              <w:ind w:left="0" w:firstLine="0"/>
              <w:jc w:val="left"/>
              <w:rPr>
                <w:ins w:id="5555" w:author="Воронов Алексей Алексеевич" w:date="2018-01-30T12:04:00Z"/>
                <w:rFonts w:ascii="Arial" w:hAnsi="Arial" w:cs="Arial"/>
                <w:sz w:val="16"/>
                <w:szCs w:val="16"/>
              </w:rPr>
            </w:pPr>
            <w:ins w:id="5556" w:author="Воронов Алексей Алексеевич" w:date="2018-01-30T12:04:00Z">
              <w:r>
                <w:rPr>
                  <w:rFonts w:ascii="Arial" w:hAnsi="Arial" w:cs="Arial"/>
                  <w:sz w:val="16"/>
                  <w:szCs w:val="16"/>
                </w:rPr>
                <w:t>Удаление шаблона (записи из скроллера) с предварительным диалогом подтверждения действия.</w:t>
              </w:r>
            </w:ins>
          </w:p>
          <w:p w14:paraId="48E7AC9D" w14:textId="77777777" w:rsidR="00ED0183" w:rsidRDefault="00ED0183" w:rsidP="00ED0183">
            <w:pPr>
              <w:pStyle w:val="afa"/>
              <w:spacing w:before="60" w:after="60"/>
              <w:rPr>
                <w:ins w:id="5557" w:author="Воронов Алексей Алексеевич" w:date="2018-01-30T12:04:00Z"/>
              </w:rPr>
            </w:pPr>
            <w:ins w:id="5558" w:author="Воронов Алексей Алексеевич" w:date="2018-01-30T12:04:00Z">
              <w:r w:rsidRPr="00FE097B">
                <w:rPr>
                  <w:rFonts w:eastAsiaTheme="minorHAnsi"/>
                  <w:lang w:eastAsia="en-US"/>
                </w:rPr>
                <w:t>–</w:t>
              </w:r>
              <w:r>
                <w:rPr>
                  <w:rFonts w:eastAsiaTheme="minorHAnsi"/>
                  <w:lang w:eastAsia="en-US"/>
                </w:rPr>
                <w:t xml:space="preserve"> недоступно, если не выделена запись в скроллере.</w:t>
              </w:r>
            </w:ins>
          </w:p>
        </w:tc>
      </w:tr>
      <w:tr w:rsidR="00ED0183" w:rsidRPr="00D87FDA" w14:paraId="19346B5D" w14:textId="77777777" w:rsidTr="00ED0183">
        <w:trPr>
          <w:ins w:id="5559" w:author="Воронов Алексей Алексеевич" w:date="2018-01-30T12:04:00Z"/>
        </w:trPr>
        <w:tc>
          <w:tcPr>
            <w:tcW w:w="539" w:type="dxa"/>
            <w:tcBorders>
              <w:top w:val="single" w:sz="4" w:space="0" w:color="auto"/>
              <w:bottom w:val="single" w:sz="4" w:space="0" w:color="auto"/>
            </w:tcBorders>
          </w:tcPr>
          <w:p w14:paraId="7B13FD32" w14:textId="77777777" w:rsidR="00ED0183" w:rsidRPr="00252D6F" w:rsidRDefault="00ED0183" w:rsidP="00904090">
            <w:pPr>
              <w:pStyle w:val="afa"/>
              <w:numPr>
                <w:ilvl w:val="0"/>
                <w:numId w:val="112"/>
              </w:numPr>
              <w:spacing w:before="60" w:after="60"/>
              <w:rPr>
                <w:ins w:id="5560" w:author="Воронов Алексей Алексеевич" w:date="2018-01-30T12:04:00Z"/>
                <w:rStyle w:val="af9"/>
              </w:rPr>
            </w:pPr>
          </w:p>
        </w:tc>
        <w:tc>
          <w:tcPr>
            <w:tcW w:w="1063" w:type="dxa"/>
            <w:tcBorders>
              <w:top w:val="single" w:sz="4" w:space="0" w:color="auto"/>
              <w:bottom w:val="single" w:sz="4" w:space="0" w:color="auto"/>
            </w:tcBorders>
          </w:tcPr>
          <w:p w14:paraId="48E56DA9" w14:textId="77777777" w:rsidR="00ED0183" w:rsidRDefault="00ED0183" w:rsidP="00ED0183">
            <w:pPr>
              <w:pStyle w:val="afa"/>
              <w:spacing w:before="60" w:after="60"/>
              <w:rPr>
                <w:ins w:id="5561" w:author="Воронов Алексей Алексеевич" w:date="2018-01-30T12:04:00Z"/>
                <w:noProof/>
              </w:rPr>
            </w:pPr>
            <w:ins w:id="5562" w:author="Воронов Алексей Алексеевич" w:date="2018-01-30T12:04:00Z">
              <w:r>
                <w:rPr>
                  <w:noProof/>
                </w:rPr>
                <w:drawing>
                  <wp:inline distT="0" distB="0" distL="0" distR="0" wp14:anchorId="64E34777" wp14:editId="7E3998F0">
                    <wp:extent cx="228600" cy="2190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600" cy="219075"/>
                            </a:xfrm>
                            <a:prstGeom prst="rect">
                              <a:avLst/>
                            </a:prstGeom>
                          </pic:spPr>
                        </pic:pic>
                      </a:graphicData>
                    </a:graphic>
                  </wp:inline>
                </w:drawing>
              </w:r>
            </w:ins>
          </w:p>
        </w:tc>
        <w:tc>
          <w:tcPr>
            <w:tcW w:w="1984" w:type="dxa"/>
            <w:tcBorders>
              <w:top w:val="single" w:sz="4" w:space="0" w:color="auto"/>
              <w:bottom w:val="single" w:sz="4" w:space="0" w:color="auto"/>
            </w:tcBorders>
          </w:tcPr>
          <w:p w14:paraId="24ACC809" w14:textId="77777777" w:rsidR="00ED0183" w:rsidRPr="00405A35" w:rsidRDefault="00ED0183" w:rsidP="00ED0183">
            <w:pPr>
              <w:pStyle w:val="afa"/>
              <w:spacing w:before="60" w:after="60"/>
              <w:rPr>
                <w:ins w:id="5563" w:author="Воронов Алексей Алексеевич" w:date="2018-01-30T12:04:00Z"/>
                <w:b/>
                <w:noProof/>
              </w:rPr>
            </w:pPr>
            <w:ins w:id="5564" w:author="Воронов Алексей Алексеевич" w:date="2018-01-30T12:04:00Z">
              <w:r w:rsidRPr="00405A35">
                <w:rPr>
                  <w:b/>
                  <w:noProof/>
                </w:rPr>
                <w:t>Обновить</w:t>
              </w:r>
            </w:ins>
          </w:p>
        </w:tc>
        <w:tc>
          <w:tcPr>
            <w:tcW w:w="5528" w:type="dxa"/>
            <w:tcBorders>
              <w:top w:val="single" w:sz="4" w:space="0" w:color="auto"/>
              <w:bottom w:val="single" w:sz="4" w:space="0" w:color="auto"/>
            </w:tcBorders>
          </w:tcPr>
          <w:p w14:paraId="1382BA5E" w14:textId="77777777" w:rsidR="00ED0183" w:rsidRDefault="00ED0183" w:rsidP="00ED0183">
            <w:pPr>
              <w:pStyle w:val="afa"/>
              <w:spacing w:before="60" w:after="60"/>
              <w:rPr>
                <w:ins w:id="5565" w:author="Воронов Алексей Алексеевич" w:date="2018-01-30T12:04:00Z"/>
              </w:rPr>
            </w:pPr>
            <w:ins w:id="5566" w:author="Воронов Алексей Алексеевич" w:date="2018-01-30T12:04:00Z">
              <w:r>
                <w:t>Обновление табличного представления шаблонов.</w:t>
              </w:r>
            </w:ins>
          </w:p>
        </w:tc>
      </w:tr>
      <w:tr w:rsidR="00ED0183" w:rsidRPr="00252D6F" w14:paraId="70C12A8E" w14:textId="77777777" w:rsidTr="00ED0183">
        <w:trPr>
          <w:ins w:id="5567" w:author="Воронов Алексей Алексеевич" w:date="2018-01-30T12:04:00Z"/>
        </w:trPr>
        <w:tc>
          <w:tcPr>
            <w:tcW w:w="539" w:type="dxa"/>
          </w:tcPr>
          <w:p w14:paraId="0B077FA4" w14:textId="77777777" w:rsidR="00ED0183" w:rsidRPr="00252D6F" w:rsidRDefault="00ED0183" w:rsidP="00904090">
            <w:pPr>
              <w:pStyle w:val="afa"/>
              <w:numPr>
                <w:ilvl w:val="0"/>
                <w:numId w:val="112"/>
              </w:numPr>
              <w:spacing w:before="60" w:after="60"/>
              <w:rPr>
                <w:ins w:id="5568" w:author="Воронов Алексей Алексеевич" w:date="2018-01-30T12:04:00Z"/>
                <w:rStyle w:val="af9"/>
              </w:rPr>
            </w:pPr>
          </w:p>
        </w:tc>
        <w:tc>
          <w:tcPr>
            <w:tcW w:w="1063" w:type="dxa"/>
          </w:tcPr>
          <w:p w14:paraId="39B87A8A" w14:textId="77777777" w:rsidR="00ED0183" w:rsidRPr="00405A35" w:rsidRDefault="00ED0183" w:rsidP="00ED0183">
            <w:pPr>
              <w:pStyle w:val="afa"/>
              <w:spacing w:before="60" w:after="60"/>
              <w:rPr>
                <w:ins w:id="5569" w:author="Воронов Алексей Алексеевич" w:date="2018-01-30T12:04:00Z"/>
                <w:b/>
                <w:noProof/>
              </w:rPr>
            </w:pPr>
            <w:ins w:id="5570" w:author="Воронов Алексей Алексеевич" w:date="2018-01-30T12:04:00Z">
              <w:r w:rsidRPr="00405A35">
                <w:rPr>
                  <w:b/>
                  <w:noProof/>
                </w:rPr>
                <w:t>ОК</w:t>
              </w:r>
            </w:ins>
          </w:p>
        </w:tc>
        <w:tc>
          <w:tcPr>
            <w:tcW w:w="1984" w:type="dxa"/>
          </w:tcPr>
          <w:p w14:paraId="7541D04E" w14:textId="77777777" w:rsidR="00ED0183" w:rsidRDefault="00ED0183" w:rsidP="00ED0183">
            <w:pPr>
              <w:spacing w:before="60" w:after="60"/>
              <w:ind w:left="0"/>
              <w:jc w:val="left"/>
              <w:rPr>
                <w:ins w:id="5571" w:author="Воронов Алексей Алексеевич" w:date="2018-01-30T12:04:00Z"/>
                <w:rFonts w:ascii="Arial" w:hAnsi="Arial" w:cs="Arial"/>
                <w:sz w:val="16"/>
                <w:szCs w:val="16"/>
              </w:rPr>
            </w:pPr>
            <w:ins w:id="5572" w:author="Воронов Алексей Алексеевич" w:date="2018-01-30T12:04:00Z">
              <w:r w:rsidRPr="00571B71">
                <w:rPr>
                  <w:rFonts w:ascii="Arial" w:eastAsiaTheme="minorHAnsi" w:hAnsi="Arial" w:cs="Arial"/>
                  <w:sz w:val="16"/>
                  <w:szCs w:val="16"/>
                  <w:lang w:eastAsia="en-US"/>
                </w:rPr>
                <w:t>–</w:t>
              </w:r>
            </w:ins>
          </w:p>
        </w:tc>
        <w:tc>
          <w:tcPr>
            <w:tcW w:w="5528" w:type="dxa"/>
          </w:tcPr>
          <w:p w14:paraId="78E127CF" w14:textId="1CB3B7B2" w:rsidR="00ED0183" w:rsidRPr="003E429F" w:rsidRDefault="00ED0183" w:rsidP="00ED0183">
            <w:pPr>
              <w:spacing w:before="60" w:after="60"/>
              <w:ind w:left="0" w:firstLine="0"/>
              <w:jc w:val="left"/>
              <w:rPr>
                <w:ins w:id="5573" w:author="Воронов Алексей Алексеевич" w:date="2018-01-30T12:04:00Z"/>
                <w:rFonts w:ascii="Arial" w:hAnsi="Arial" w:cs="Arial"/>
                <w:sz w:val="16"/>
                <w:szCs w:val="16"/>
              </w:rPr>
            </w:pPr>
            <w:ins w:id="5574" w:author="Воронов Алексей Алексеевич" w:date="2018-01-30T12:04:00Z">
              <w:r>
                <w:rPr>
                  <w:rFonts w:ascii="Arial" w:hAnsi="Arial" w:cs="Arial"/>
                  <w:sz w:val="16"/>
                  <w:szCs w:val="16"/>
                </w:rPr>
                <w:t xml:space="preserve">Закрытие формы. Возврат </w:t>
              </w:r>
              <w:r w:rsidRPr="003E429F">
                <w:rPr>
                  <w:rFonts w:ascii="Arial" w:hAnsi="Arial" w:cs="Arial"/>
                  <w:sz w:val="16"/>
                  <w:szCs w:val="16"/>
                </w:rPr>
                <w:t>в экранную форму «Экспорт»</w:t>
              </w:r>
            </w:ins>
            <w:ins w:id="5575" w:author="Воронов Алексей Алексеевич" w:date="2018-01-30T12:05:00Z">
              <w:r>
                <w:rPr>
                  <w:rFonts w:ascii="Arial" w:hAnsi="Arial" w:cs="Arial"/>
                  <w:sz w:val="16"/>
                  <w:szCs w:val="16"/>
                </w:rPr>
                <w:t xml:space="preserve"> </w:t>
              </w:r>
            </w:ins>
            <w:ins w:id="5576" w:author="Воронов Алексей Алексеевич" w:date="2018-01-30T12:04:00Z">
              <w:r>
                <w:rPr>
                  <w:rFonts w:ascii="Arial" w:hAnsi="Arial" w:cs="Arial"/>
                  <w:sz w:val="16"/>
                  <w:szCs w:val="16"/>
                </w:rPr>
                <w:t>с сохранением выбранного шаблона в поле «Шаблон» экранной формы «Экспорт».</w:t>
              </w:r>
            </w:ins>
          </w:p>
        </w:tc>
      </w:tr>
      <w:tr w:rsidR="00ED0183" w:rsidRPr="00252D6F" w14:paraId="27882D3B" w14:textId="77777777" w:rsidTr="00ED0183">
        <w:trPr>
          <w:ins w:id="5577" w:author="Воронов Алексей Алексеевич" w:date="2018-01-30T12:04:00Z"/>
        </w:trPr>
        <w:tc>
          <w:tcPr>
            <w:tcW w:w="539" w:type="dxa"/>
          </w:tcPr>
          <w:p w14:paraId="3D8A7B41" w14:textId="77777777" w:rsidR="00ED0183" w:rsidRPr="00252D6F" w:rsidRDefault="00ED0183" w:rsidP="00904090">
            <w:pPr>
              <w:pStyle w:val="afa"/>
              <w:numPr>
                <w:ilvl w:val="0"/>
                <w:numId w:val="112"/>
              </w:numPr>
              <w:spacing w:before="60" w:after="60"/>
              <w:rPr>
                <w:ins w:id="5578" w:author="Воронов Алексей Алексеевич" w:date="2018-01-30T12:04:00Z"/>
                <w:rStyle w:val="af9"/>
              </w:rPr>
            </w:pPr>
          </w:p>
        </w:tc>
        <w:tc>
          <w:tcPr>
            <w:tcW w:w="1063" w:type="dxa"/>
          </w:tcPr>
          <w:p w14:paraId="04A73539" w14:textId="77777777" w:rsidR="00ED0183" w:rsidRPr="00405A35" w:rsidRDefault="00ED0183" w:rsidP="00ED0183">
            <w:pPr>
              <w:pStyle w:val="afa"/>
              <w:spacing w:before="60" w:after="60"/>
              <w:rPr>
                <w:ins w:id="5579" w:author="Воронов Алексей Алексеевич" w:date="2018-01-30T12:04:00Z"/>
                <w:b/>
                <w:noProof/>
              </w:rPr>
            </w:pPr>
            <w:ins w:id="5580" w:author="Воронов Алексей Алексеевич" w:date="2018-01-30T12:04:00Z">
              <w:r w:rsidRPr="00405A35">
                <w:rPr>
                  <w:b/>
                  <w:noProof/>
                </w:rPr>
                <w:t>Закрыть</w:t>
              </w:r>
            </w:ins>
          </w:p>
        </w:tc>
        <w:tc>
          <w:tcPr>
            <w:tcW w:w="1984" w:type="dxa"/>
          </w:tcPr>
          <w:p w14:paraId="1DB17F8F" w14:textId="77777777" w:rsidR="00ED0183" w:rsidRDefault="00ED0183" w:rsidP="00ED0183">
            <w:pPr>
              <w:spacing w:before="60" w:after="60"/>
              <w:ind w:left="0"/>
              <w:jc w:val="left"/>
              <w:rPr>
                <w:ins w:id="5581" w:author="Воронов Алексей Алексеевич" w:date="2018-01-30T12:04:00Z"/>
                <w:rFonts w:ascii="Arial" w:hAnsi="Arial" w:cs="Arial"/>
                <w:sz w:val="16"/>
                <w:szCs w:val="16"/>
              </w:rPr>
            </w:pPr>
            <w:ins w:id="5582" w:author="Воронов Алексей Алексеевич" w:date="2018-01-30T12:04:00Z">
              <w:r w:rsidRPr="00571B71">
                <w:rPr>
                  <w:rFonts w:ascii="Arial" w:eastAsiaTheme="minorHAnsi" w:hAnsi="Arial" w:cs="Arial"/>
                  <w:sz w:val="16"/>
                  <w:szCs w:val="16"/>
                  <w:lang w:eastAsia="en-US"/>
                </w:rPr>
                <w:t>–</w:t>
              </w:r>
            </w:ins>
          </w:p>
        </w:tc>
        <w:tc>
          <w:tcPr>
            <w:tcW w:w="5528" w:type="dxa"/>
          </w:tcPr>
          <w:p w14:paraId="3D775F1A" w14:textId="065CAF1A" w:rsidR="00ED0183" w:rsidRPr="00BB5290" w:rsidRDefault="00ED0183" w:rsidP="00ED0183">
            <w:pPr>
              <w:spacing w:before="60" w:after="60"/>
              <w:ind w:left="0" w:firstLine="0"/>
              <w:jc w:val="left"/>
              <w:rPr>
                <w:ins w:id="5583" w:author="Воронов Алексей Алексеевич" w:date="2018-01-30T12:04:00Z"/>
                <w:rFonts w:ascii="Arial" w:hAnsi="Arial" w:cs="Arial"/>
                <w:sz w:val="16"/>
                <w:szCs w:val="16"/>
              </w:rPr>
            </w:pPr>
            <w:ins w:id="5584" w:author="Воронов Алексей Алексеевич" w:date="2018-01-30T12:04:00Z">
              <w:r>
                <w:rPr>
                  <w:rFonts w:ascii="Arial" w:hAnsi="Arial" w:cs="Arial"/>
                  <w:sz w:val="16"/>
                  <w:szCs w:val="16"/>
                </w:rPr>
                <w:t>Закрытие формы. Возврат в экранную форму «Экспорт» без изменений.</w:t>
              </w:r>
            </w:ins>
          </w:p>
        </w:tc>
      </w:tr>
    </w:tbl>
    <w:p w14:paraId="4BF8F62F" w14:textId="77777777" w:rsidR="00ED0183" w:rsidRDefault="00ED0183" w:rsidP="00A9749B">
      <w:pPr>
        <w:rPr>
          <w:ins w:id="5585" w:author="Воронов Алексей Алексеевич" w:date="2018-01-30T12:02:00Z"/>
        </w:rPr>
      </w:pPr>
    </w:p>
    <w:p w14:paraId="62DA625E" w14:textId="5AB40A82" w:rsidR="00ED0183" w:rsidRDefault="00ED0183" w:rsidP="00ED0183">
      <w:pPr>
        <w:pStyle w:val="5"/>
        <w:numPr>
          <w:ilvl w:val="4"/>
          <w:numId w:val="1"/>
        </w:numPr>
        <w:rPr>
          <w:ins w:id="5586" w:author="Воронов Алексей Алексеевич" w:date="2018-01-30T12:02:00Z"/>
        </w:rPr>
      </w:pPr>
      <w:ins w:id="5587" w:author="Воронов Алексей Алексеевич" w:date="2018-01-30T12:05:00Z">
        <w:r w:rsidRPr="00ED0183">
          <w:t>Экранная форма «Настройка шаблона»</w:t>
        </w:r>
      </w:ins>
    </w:p>
    <w:p w14:paraId="6EFCA569" w14:textId="0EB89836" w:rsidR="00ED0183" w:rsidRDefault="00ED0183" w:rsidP="00A9749B">
      <w:pPr>
        <w:rPr>
          <w:ins w:id="5588" w:author="Воронов Алексей Алексеевич" w:date="2018-01-30T12:02:00Z"/>
        </w:rPr>
      </w:pPr>
      <w:ins w:id="5589" w:author="Воронов Алексей Алексеевич" w:date="2018-01-30T12:06:00Z">
        <w:r w:rsidRPr="00ED0183">
          <w:t>Экранная форма «Настройка шаблона» должна отображаться в интерфейсе по действиям «Создать», «Сделать копию», «Редактировать» экранной формы «Шабл</w:t>
        </w:r>
        <w:r>
          <w:t>оны экспорта списка документов».</w:t>
        </w:r>
      </w:ins>
    </w:p>
    <w:p w14:paraId="6D62913F" w14:textId="77777777" w:rsidR="00ED0183" w:rsidRDefault="00ED0183" w:rsidP="00A9749B">
      <w:pPr>
        <w:rPr>
          <w:ins w:id="5590" w:author="Воронов Алексей Алексеевич" w:date="2018-01-30T12:00:00Z"/>
        </w:rPr>
      </w:pPr>
    </w:p>
    <w:p w14:paraId="7CAAFDCB" w14:textId="39BD8CDB" w:rsidR="00ED0183" w:rsidRDefault="00ED0183" w:rsidP="00ED0183">
      <w:pPr>
        <w:pStyle w:val="aff9"/>
        <w:keepNext/>
        <w:rPr>
          <w:ins w:id="5591" w:author="Воронов Алексей Алексеевич" w:date="2018-01-30T12:06:00Z"/>
        </w:rPr>
      </w:pPr>
      <w:ins w:id="5592" w:author="Воронов Алексей Алексеевич" w:date="2018-01-30T12:06:00Z">
        <w:r>
          <w:t xml:space="preserve">Таблица </w:t>
        </w:r>
        <w:r>
          <w:fldChar w:fldCharType="begin"/>
        </w:r>
        <w:r>
          <w:instrText xml:space="preserve"> SEQ Таблица \* ARABIC </w:instrText>
        </w:r>
      </w:ins>
      <w:r>
        <w:fldChar w:fldCharType="separate"/>
      </w:r>
      <w:ins w:id="5593" w:author="Феданкова Любовь Анатольевна" w:date="2019-10-09T12:38:00Z">
        <w:r w:rsidR="00031B2C">
          <w:rPr>
            <w:noProof/>
          </w:rPr>
          <w:t>28</w:t>
        </w:r>
      </w:ins>
      <w:ins w:id="5594" w:author="Воронов Алексей Алексеевич" w:date="2018-01-30T12:27:00Z">
        <w:del w:id="5595" w:author="Феданкова Любовь Анатольевна" w:date="2019-10-09T12:38:00Z">
          <w:r w:rsidR="00DB3D2B" w:rsidDel="00031B2C">
            <w:rPr>
              <w:noProof/>
            </w:rPr>
            <w:delText>30</w:delText>
          </w:r>
        </w:del>
      </w:ins>
      <w:ins w:id="5596" w:author="Воронов Алексей Алексеевич" w:date="2018-01-30T12:06:00Z">
        <w:r>
          <w:fldChar w:fldCharType="end"/>
        </w:r>
        <w:r>
          <w:t xml:space="preserve"> </w:t>
        </w:r>
        <w:r w:rsidRPr="00B854AD">
          <w:t>Банковская часть. Макет экранной формы «Настройка шаблона»</w:t>
        </w:r>
      </w:ins>
    </w:p>
    <w:p w14:paraId="5526F29F" w14:textId="59BCC6D2" w:rsidR="00ED0183" w:rsidRDefault="00ED0183" w:rsidP="00A9749B">
      <w:ins w:id="5597" w:author="Воронов Алексей Алексеевич" w:date="2018-01-30T12:06:00Z">
        <w:r>
          <w:rPr>
            <w:noProof/>
          </w:rPr>
          <w:drawing>
            <wp:inline distT="0" distB="0" distL="0" distR="0" wp14:anchorId="3A2451F6" wp14:editId="1E6924E2">
              <wp:extent cx="5715000" cy="37052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705225"/>
                      </a:xfrm>
                      <a:prstGeom prst="rect">
                        <a:avLst/>
                      </a:prstGeom>
                    </pic:spPr>
                  </pic:pic>
                </a:graphicData>
              </a:graphic>
            </wp:inline>
          </w:drawing>
        </w:r>
      </w:ins>
    </w:p>
    <w:p w14:paraId="287789A2" w14:textId="57073186" w:rsidR="00ED0183" w:rsidRDefault="00ED0183" w:rsidP="00ED0183">
      <w:pPr>
        <w:pStyle w:val="aff9"/>
        <w:keepNext/>
        <w:rPr>
          <w:ins w:id="5598" w:author="Воронов Алексей Алексеевич" w:date="2018-01-30T12:07:00Z"/>
        </w:rPr>
      </w:pPr>
      <w:ins w:id="5599" w:author="Воронов Алексей Алексеевич" w:date="2018-01-30T12:07:00Z">
        <w:r>
          <w:t xml:space="preserve">Таблица </w:t>
        </w:r>
        <w:r>
          <w:fldChar w:fldCharType="begin"/>
        </w:r>
        <w:r>
          <w:instrText xml:space="preserve"> SEQ Таблица \* ARABIC </w:instrText>
        </w:r>
      </w:ins>
      <w:r>
        <w:fldChar w:fldCharType="separate"/>
      </w:r>
      <w:ins w:id="5600" w:author="Феданкова Любовь Анатольевна" w:date="2019-10-09T12:38:00Z">
        <w:r w:rsidR="00031B2C">
          <w:rPr>
            <w:noProof/>
          </w:rPr>
          <w:t>29</w:t>
        </w:r>
      </w:ins>
      <w:ins w:id="5601" w:author="Воронов Алексей Алексеевич" w:date="2018-01-30T12:27:00Z">
        <w:del w:id="5602" w:author="Феданкова Любовь Анатольевна" w:date="2019-10-09T12:38:00Z">
          <w:r w:rsidR="00DB3D2B" w:rsidDel="00031B2C">
            <w:rPr>
              <w:noProof/>
            </w:rPr>
            <w:delText>31</w:delText>
          </w:r>
        </w:del>
      </w:ins>
      <w:ins w:id="5603" w:author="Воронов Алексей Алексеевич" w:date="2018-01-30T12:07:00Z">
        <w:r>
          <w:fldChar w:fldCharType="end"/>
        </w:r>
        <w:r>
          <w:t xml:space="preserve"> </w:t>
        </w:r>
        <w:r w:rsidRPr="00C60271">
          <w:t>Банковская часть. Поля экранной формы «Настройка шаблонов»</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1134"/>
        <w:gridCol w:w="1134"/>
        <w:gridCol w:w="4252"/>
      </w:tblGrid>
      <w:tr w:rsidR="00ED0183" w:rsidRPr="00252D6F" w14:paraId="186404D0" w14:textId="77777777" w:rsidTr="00ED0183">
        <w:trPr>
          <w:cantSplit/>
          <w:trHeight w:val="585"/>
          <w:tblHeader/>
          <w:ins w:id="5604" w:author="Воронов Алексей Алексеевич" w:date="2018-01-30T12:06:00Z"/>
        </w:trPr>
        <w:tc>
          <w:tcPr>
            <w:tcW w:w="567" w:type="dxa"/>
            <w:tcBorders>
              <w:top w:val="single" w:sz="12" w:space="0" w:color="auto"/>
              <w:left w:val="single" w:sz="12" w:space="0" w:color="auto"/>
              <w:bottom w:val="single" w:sz="12" w:space="0" w:color="auto"/>
              <w:right w:val="single" w:sz="4" w:space="0" w:color="auto"/>
            </w:tcBorders>
          </w:tcPr>
          <w:p w14:paraId="512BA068" w14:textId="77777777" w:rsidR="00ED0183" w:rsidRPr="00D01646" w:rsidRDefault="00ED0183" w:rsidP="00ED0183">
            <w:pPr>
              <w:pStyle w:val="af8"/>
              <w:spacing w:after="60"/>
              <w:rPr>
                <w:ins w:id="5605" w:author="Воронов Алексей Алексеевич" w:date="2018-01-30T12:06:00Z"/>
                <w:rStyle w:val="af9"/>
                <w:rFonts w:ascii="Arial Narrow" w:hAnsi="Arial Narrow" w:cs="Arial"/>
                <w:b/>
                <w:szCs w:val="18"/>
              </w:rPr>
            </w:pPr>
            <w:ins w:id="5606" w:author="Воронов Алексей Алексеевич" w:date="2018-01-30T12:06: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11B5A1D5" w14:textId="77777777" w:rsidR="00ED0183" w:rsidRPr="00D01646" w:rsidRDefault="00ED0183" w:rsidP="00ED0183">
            <w:pPr>
              <w:pStyle w:val="af8"/>
              <w:spacing w:after="60"/>
              <w:ind w:left="57" w:right="57"/>
              <w:jc w:val="left"/>
              <w:rPr>
                <w:ins w:id="5607" w:author="Воронов Алексей Алексеевич" w:date="2018-01-30T12:06:00Z"/>
                <w:rFonts w:cs="Arial"/>
                <w:szCs w:val="18"/>
              </w:rPr>
            </w:pPr>
            <w:ins w:id="5608" w:author="Воронов Алексей Алексеевич" w:date="2018-01-30T12:06: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1134" w:type="dxa"/>
            <w:tcBorders>
              <w:top w:val="single" w:sz="12" w:space="0" w:color="auto"/>
              <w:left w:val="single" w:sz="4" w:space="0" w:color="auto"/>
              <w:bottom w:val="single" w:sz="12" w:space="0" w:color="auto"/>
              <w:right w:val="single" w:sz="4" w:space="0" w:color="auto"/>
            </w:tcBorders>
          </w:tcPr>
          <w:p w14:paraId="000E1903" w14:textId="77777777" w:rsidR="00ED0183" w:rsidRPr="00D01646" w:rsidRDefault="00ED0183" w:rsidP="00ED0183">
            <w:pPr>
              <w:pStyle w:val="af8"/>
              <w:spacing w:after="60"/>
              <w:jc w:val="left"/>
              <w:rPr>
                <w:ins w:id="5609" w:author="Воронов Алексей Алексеевич" w:date="2018-01-30T12:06:00Z"/>
                <w:rFonts w:cs="Arial"/>
                <w:szCs w:val="18"/>
              </w:rPr>
            </w:pPr>
            <w:ins w:id="5610" w:author="Воронов Алексей Алексеевич" w:date="2018-01-30T12:06:00Z">
              <w:r w:rsidRPr="00D01646">
                <w:rPr>
                  <w:rFonts w:cs="Arial"/>
                  <w:szCs w:val="18"/>
                </w:rPr>
                <w:t xml:space="preserve">Тип элемента </w:t>
              </w:r>
            </w:ins>
          </w:p>
        </w:tc>
        <w:tc>
          <w:tcPr>
            <w:tcW w:w="1134" w:type="dxa"/>
            <w:tcBorders>
              <w:top w:val="single" w:sz="12" w:space="0" w:color="auto"/>
              <w:left w:val="single" w:sz="4" w:space="0" w:color="auto"/>
              <w:bottom w:val="single" w:sz="12" w:space="0" w:color="auto"/>
              <w:right w:val="single" w:sz="4" w:space="0" w:color="auto"/>
            </w:tcBorders>
          </w:tcPr>
          <w:p w14:paraId="37E23725" w14:textId="77777777" w:rsidR="00ED0183" w:rsidRPr="00D01646" w:rsidRDefault="00ED0183" w:rsidP="00ED0183">
            <w:pPr>
              <w:pStyle w:val="af8"/>
              <w:spacing w:after="60"/>
              <w:ind w:left="57" w:right="57"/>
              <w:jc w:val="left"/>
              <w:rPr>
                <w:ins w:id="5611" w:author="Воронов Алексей Алексеевич" w:date="2018-01-30T12:06:00Z"/>
                <w:rFonts w:cs="Arial"/>
                <w:szCs w:val="18"/>
              </w:rPr>
            </w:pPr>
            <w:ins w:id="5612" w:author="Воронов Алексей Алексеевич" w:date="2018-01-30T12:06:00Z">
              <w:r w:rsidRPr="00D01646">
                <w:rPr>
                  <w:rFonts w:cs="Arial"/>
                  <w:szCs w:val="18"/>
                </w:rPr>
                <w:t>Номер на макете</w:t>
              </w:r>
            </w:ins>
          </w:p>
        </w:tc>
        <w:tc>
          <w:tcPr>
            <w:tcW w:w="4252" w:type="dxa"/>
            <w:tcBorders>
              <w:top w:val="single" w:sz="12" w:space="0" w:color="auto"/>
              <w:left w:val="single" w:sz="4" w:space="0" w:color="auto"/>
              <w:bottom w:val="single" w:sz="12" w:space="0" w:color="auto"/>
              <w:right w:val="single" w:sz="12" w:space="0" w:color="auto"/>
            </w:tcBorders>
          </w:tcPr>
          <w:p w14:paraId="7C6A62FA" w14:textId="77777777" w:rsidR="00ED0183" w:rsidRPr="00D01646" w:rsidRDefault="00ED0183" w:rsidP="00ED0183">
            <w:pPr>
              <w:pStyle w:val="af8"/>
              <w:spacing w:after="60"/>
              <w:ind w:left="57" w:right="57"/>
              <w:jc w:val="left"/>
              <w:rPr>
                <w:ins w:id="5613" w:author="Воронов Алексей Алексеевич" w:date="2018-01-30T12:06:00Z"/>
                <w:rFonts w:cs="Arial"/>
                <w:szCs w:val="18"/>
              </w:rPr>
            </w:pPr>
            <w:ins w:id="5614" w:author="Воронов Алексей Алексеевич" w:date="2018-01-30T12:06:00Z">
              <w:r w:rsidRPr="00D01646">
                <w:rPr>
                  <w:rFonts w:cs="Arial"/>
                  <w:szCs w:val="18"/>
                </w:rPr>
                <w:t>Описание, способ заполнения, ограничения</w:t>
              </w:r>
            </w:ins>
          </w:p>
        </w:tc>
      </w:tr>
      <w:tr w:rsidR="00ED0183" w:rsidRPr="00252D6F" w14:paraId="0B9BA28D" w14:textId="77777777" w:rsidTr="00ED0183">
        <w:trPr>
          <w:cantSplit/>
          <w:trHeight w:val="361"/>
          <w:ins w:id="5615" w:author="Воронов Алексей Алексеевич" w:date="2018-01-30T12:06:00Z"/>
        </w:trPr>
        <w:tc>
          <w:tcPr>
            <w:tcW w:w="567" w:type="dxa"/>
            <w:tcBorders>
              <w:top w:val="single" w:sz="12" w:space="0" w:color="auto"/>
              <w:bottom w:val="single" w:sz="4" w:space="0" w:color="auto"/>
            </w:tcBorders>
          </w:tcPr>
          <w:p w14:paraId="501959EE" w14:textId="77777777" w:rsidR="00ED0183" w:rsidRPr="00252D6F" w:rsidRDefault="00ED0183" w:rsidP="00904090">
            <w:pPr>
              <w:pStyle w:val="afa"/>
              <w:numPr>
                <w:ilvl w:val="0"/>
                <w:numId w:val="113"/>
              </w:numPr>
              <w:spacing w:before="60" w:after="60"/>
              <w:rPr>
                <w:ins w:id="5616" w:author="Воронов Алексей Алексеевич" w:date="2018-01-30T12:06:00Z"/>
                <w:rStyle w:val="af9"/>
                <w:rFonts w:ascii="Arial" w:hAnsi="Arial"/>
              </w:rPr>
            </w:pPr>
          </w:p>
        </w:tc>
        <w:tc>
          <w:tcPr>
            <w:tcW w:w="2027" w:type="dxa"/>
            <w:tcBorders>
              <w:top w:val="single" w:sz="12" w:space="0" w:color="auto"/>
              <w:bottom w:val="single" w:sz="4" w:space="0" w:color="auto"/>
            </w:tcBorders>
          </w:tcPr>
          <w:p w14:paraId="779BEC67" w14:textId="77777777" w:rsidR="00ED0183" w:rsidRPr="00405A35" w:rsidRDefault="00ED0183" w:rsidP="00ED0183">
            <w:pPr>
              <w:pStyle w:val="afa"/>
              <w:spacing w:before="60" w:after="60"/>
              <w:rPr>
                <w:ins w:id="5617" w:author="Воронов Алексей Алексеевич" w:date="2018-01-30T12:06:00Z"/>
                <w:b/>
              </w:rPr>
            </w:pPr>
            <w:ins w:id="5618" w:author="Воронов Алексей Алексеевич" w:date="2018-01-30T12:06:00Z">
              <w:r w:rsidRPr="00405A35">
                <w:rPr>
                  <w:rFonts w:eastAsiaTheme="minorHAnsi"/>
                  <w:b/>
                  <w:lang w:eastAsia="en-US"/>
                </w:rPr>
                <w:t>Наименование шаблона:</w:t>
              </w:r>
            </w:ins>
          </w:p>
        </w:tc>
        <w:tc>
          <w:tcPr>
            <w:tcW w:w="1134" w:type="dxa"/>
            <w:tcBorders>
              <w:top w:val="single" w:sz="12" w:space="0" w:color="auto"/>
              <w:bottom w:val="single" w:sz="4" w:space="0" w:color="auto"/>
            </w:tcBorders>
          </w:tcPr>
          <w:p w14:paraId="33C92FAB" w14:textId="77777777" w:rsidR="00ED0183" w:rsidRPr="00B56BE5" w:rsidRDefault="00ED0183" w:rsidP="00ED0183">
            <w:pPr>
              <w:spacing w:before="60" w:after="60"/>
              <w:ind w:left="0" w:firstLine="0"/>
              <w:rPr>
                <w:ins w:id="5619" w:author="Воронов Алексей Алексеевич" w:date="2018-01-30T12:06:00Z"/>
                <w:rFonts w:ascii="Arial" w:hAnsi="Arial" w:cs="Arial"/>
                <w:sz w:val="16"/>
                <w:szCs w:val="16"/>
              </w:rPr>
            </w:pPr>
            <w:ins w:id="5620" w:author="Воронов Алексей Алексеевич" w:date="2018-01-30T12:06:00Z">
              <w:r w:rsidRPr="005409B5">
                <w:rPr>
                  <w:rFonts w:ascii="Arial" w:hAnsi="Arial" w:cs="Arial"/>
                  <w:color w:val="000000"/>
                  <w:sz w:val="16"/>
                  <w:szCs w:val="16"/>
                </w:rPr>
                <w:t>textField</w:t>
              </w:r>
            </w:ins>
          </w:p>
        </w:tc>
        <w:tc>
          <w:tcPr>
            <w:tcW w:w="1134" w:type="dxa"/>
            <w:tcBorders>
              <w:top w:val="single" w:sz="12" w:space="0" w:color="auto"/>
              <w:bottom w:val="single" w:sz="4" w:space="0" w:color="auto"/>
            </w:tcBorders>
          </w:tcPr>
          <w:p w14:paraId="48367D86" w14:textId="77777777" w:rsidR="00ED0183" w:rsidRPr="00A50218" w:rsidRDefault="00ED0183" w:rsidP="00904090">
            <w:pPr>
              <w:pStyle w:val="afa"/>
              <w:numPr>
                <w:ilvl w:val="0"/>
                <w:numId w:val="114"/>
              </w:numPr>
              <w:spacing w:before="60" w:after="60"/>
              <w:rPr>
                <w:ins w:id="5621" w:author="Воронов Алексей Алексеевич" w:date="2018-01-30T12:06:00Z"/>
              </w:rPr>
            </w:pPr>
          </w:p>
        </w:tc>
        <w:tc>
          <w:tcPr>
            <w:tcW w:w="4252" w:type="dxa"/>
            <w:tcBorders>
              <w:top w:val="single" w:sz="12" w:space="0" w:color="auto"/>
              <w:bottom w:val="single" w:sz="4" w:space="0" w:color="auto"/>
            </w:tcBorders>
          </w:tcPr>
          <w:p w14:paraId="6D7A65AD" w14:textId="77777777" w:rsidR="00ED0183" w:rsidRPr="00951165" w:rsidRDefault="00ED0183" w:rsidP="00ED0183">
            <w:pPr>
              <w:tabs>
                <w:tab w:val="center" w:pos="1593"/>
              </w:tabs>
              <w:spacing w:before="60" w:after="60"/>
              <w:ind w:left="0"/>
              <w:jc w:val="left"/>
              <w:rPr>
                <w:ins w:id="5622" w:author="Воронов Алексей Алексеевич" w:date="2018-01-30T12:06:00Z"/>
                <w:rFonts w:ascii="Arial" w:eastAsiaTheme="minorHAnsi" w:hAnsi="Arial" w:cs="Arial"/>
                <w:sz w:val="16"/>
                <w:szCs w:val="16"/>
                <w:lang w:eastAsia="en-US"/>
              </w:rPr>
            </w:pPr>
            <w:ins w:id="5623" w:author="Воронов Алексей Алексеевич" w:date="2018-01-30T12:06:00Z">
              <w:r w:rsidRPr="00951165">
                <w:rPr>
                  <w:rFonts w:ascii="Arial" w:eastAsiaTheme="minorHAnsi" w:hAnsi="Arial" w:cs="Arial"/>
                  <w:sz w:val="16"/>
                  <w:szCs w:val="16"/>
                  <w:lang w:eastAsia="en-US"/>
                </w:rPr>
                <w:t>Наименование</w:t>
              </w:r>
              <w:r>
                <w:rPr>
                  <w:rFonts w:ascii="Arial" w:eastAsiaTheme="minorHAnsi" w:hAnsi="Arial" w:cs="Arial"/>
                  <w:sz w:val="16"/>
                  <w:szCs w:val="16"/>
                  <w:lang w:eastAsia="en-US"/>
                </w:rPr>
                <w:t xml:space="preserve"> шаблона. Ручной ввод.</w:t>
              </w:r>
            </w:ins>
          </w:p>
        </w:tc>
      </w:tr>
      <w:tr w:rsidR="00ED0183" w:rsidRPr="00252D6F" w14:paraId="1F6B3135" w14:textId="77777777" w:rsidTr="00ED0183">
        <w:trPr>
          <w:cantSplit/>
          <w:trHeight w:val="361"/>
          <w:ins w:id="5624" w:author="Воронов Алексей Алексеевич" w:date="2018-01-30T12:06:00Z"/>
        </w:trPr>
        <w:tc>
          <w:tcPr>
            <w:tcW w:w="567" w:type="dxa"/>
            <w:tcBorders>
              <w:top w:val="single" w:sz="4" w:space="0" w:color="auto"/>
              <w:bottom w:val="single" w:sz="4" w:space="0" w:color="auto"/>
            </w:tcBorders>
          </w:tcPr>
          <w:p w14:paraId="6CB7A2B5" w14:textId="77777777" w:rsidR="00ED0183" w:rsidRPr="00252D6F" w:rsidRDefault="00ED0183" w:rsidP="00904090">
            <w:pPr>
              <w:pStyle w:val="afa"/>
              <w:numPr>
                <w:ilvl w:val="0"/>
                <w:numId w:val="113"/>
              </w:numPr>
              <w:spacing w:before="60" w:after="60"/>
              <w:rPr>
                <w:ins w:id="5625" w:author="Воронов Алексей Алексеевич" w:date="2018-01-30T12:06:00Z"/>
                <w:rStyle w:val="af9"/>
                <w:rFonts w:ascii="Arial" w:hAnsi="Arial"/>
              </w:rPr>
            </w:pPr>
          </w:p>
        </w:tc>
        <w:tc>
          <w:tcPr>
            <w:tcW w:w="2027" w:type="dxa"/>
            <w:tcBorders>
              <w:top w:val="single" w:sz="4" w:space="0" w:color="auto"/>
              <w:bottom w:val="single" w:sz="4" w:space="0" w:color="auto"/>
            </w:tcBorders>
          </w:tcPr>
          <w:p w14:paraId="5BE9EF64" w14:textId="77777777" w:rsidR="00ED0183" w:rsidRPr="00405A35" w:rsidRDefault="00ED0183" w:rsidP="00ED0183">
            <w:pPr>
              <w:pStyle w:val="afa"/>
              <w:spacing w:before="60" w:after="60"/>
              <w:rPr>
                <w:ins w:id="5626" w:author="Воронов Алексей Алексеевич" w:date="2018-01-30T12:06:00Z"/>
                <w:rFonts w:eastAsiaTheme="minorHAnsi"/>
                <w:b/>
                <w:lang w:eastAsia="en-US"/>
              </w:rPr>
            </w:pPr>
            <w:ins w:id="5627" w:author="Воронов Алексей Алексеевич" w:date="2018-01-30T12:06:00Z">
              <w:r w:rsidRPr="00405A35">
                <w:rPr>
                  <w:rFonts w:eastAsiaTheme="minorHAnsi"/>
                  <w:b/>
                  <w:lang w:eastAsia="en-US"/>
                </w:rPr>
                <w:t>Ориентация страницы:</w:t>
              </w:r>
            </w:ins>
          </w:p>
        </w:tc>
        <w:tc>
          <w:tcPr>
            <w:tcW w:w="1134" w:type="dxa"/>
            <w:tcBorders>
              <w:top w:val="single" w:sz="4" w:space="0" w:color="auto"/>
              <w:bottom w:val="single" w:sz="4" w:space="0" w:color="auto"/>
            </w:tcBorders>
          </w:tcPr>
          <w:p w14:paraId="3891B010" w14:textId="77777777" w:rsidR="00ED0183" w:rsidRPr="006A3704" w:rsidRDefault="00ED0183" w:rsidP="00ED0183">
            <w:pPr>
              <w:spacing w:before="60" w:after="60"/>
              <w:ind w:left="0" w:firstLine="0"/>
              <w:rPr>
                <w:ins w:id="5628" w:author="Воронов Алексей Алексеевич" w:date="2018-01-30T12:06:00Z"/>
                <w:rFonts w:ascii="Arial" w:hAnsi="Arial" w:cs="Arial"/>
                <w:color w:val="000000"/>
                <w:sz w:val="16"/>
                <w:szCs w:val="16"/>
              </w:rPr>
            </w:pPr>
            <w:ins w:id="5629" w:author="Воронов Алексей Алексеевич" w:date="2018-01-30T12:06:00Z">
              <w:r w:rsidRPr="006A3704">
                <w:rPr>
                  <w:rFonts w:ascii="Arial" w:hAnsi="Arial" w:cs="Arial"/>
                  <w:noProof/>
                  <w:color w:val="000000"/>
                  <w:sz w:val="16"/>
                  <w:szCs w:val="16"/>
                  <w:lang w:val="en-US"/>
                </w:rPr>
                <w:t>radioGroup</w:t>
              </w:r>
            </w:ins>
          </w:p>
        </w:tc>
        <w:tc>
          <w:tcPr>
            <w:tcW w:w="1134" w:type="dxa"/>
            <w:tcBorders>
              <w:top w:val="single" w:sz="4" w:space="0" w:color="auto"/>
              <w:bottom w:val="single" w:sz="4" w:space="0" w:color="auto"/>
            </w:tcBorders>
          </w:tcPr>
          <w:p w14:paraId="481C1C65" w14:textId="77777777" w:rsidR="00ED0183" w:rsidRPr="00A50218" w:rsidRDefault="00ED0183" w:rsidP="00904090">
            <w:pPr>
              <w:pStyle w:val="afa"/>
              <w:numPr>
                <w:ilvl w:val="0"/>
                <w:numId w:val="114"/>
              </w:numPr>
              <w:spacing w:before="60" w:after="60"/>
              <w:rPr>
                <w:ins w:id="5630" w:author="Воронов Алексей Алексеевич" w:date="2018-01-30T12:06:00Z"/>
              </w:rPr>
            </w:pPr>
          </w:p>
        </w:tc>
        <w:tc>
          <w:tcPr>
            <w:tcW w:w="4252" w:type="dxa"/>
            <w:tcBorders>
              <w:top w:val="single" w:sz="4" w:space="0" w:color="auto"/>
              <w:bottom w:val="single" w:sz="4" w:space="0" w:color="auto"/>
            </w:tcBorders>
          </w:tcPr>
          <w:p w14:paraId="797A2C93" w14:textId="77777777" w:rsidR="00ED0183" w:rsidRDefault="00ED0183" w:rsidP="00ED0183">
            <w:pPr>
              <w:tabs>
                <w:tab w:val="center" w:pos="1593"/>
              </w:tabs>
              <w:spacing w:before="60" w:after="60"/>
              <w:ind w:left="0"/>
              <w:jc w:val="left"/>
              <w:rPr>
                <w:ins w:id="5631" w:author="Воронов Алексей Алексеевич" w:date="2018-01-30T12:06:00Z"/>
                <w:rFonts w:ascii="Arial" w:eastAsiaTheme="minorHAnsi" w:hAnsi="Arial" w:cs="Arial"/>
                <w:sz w:val="16"/>
                <w:szCs w:val="16"/>
                <w:lang w:eastAsia="en-US"/>
              </w:rPr>
            </w:pPr>
            <w:ins w:id="5632" w:author="Воронов Алексей Алексеевич" w:date="2018-01-30T12:06:00Z">
              <w:r>
                <w:rPr>
                  <w:rFonts w:ascii="Arial" w:eastAsiaTheme="minorHAnsi" w:hAnsi="Arial" w:cs="Arial"/>
                  <w:sz w:val="16"/>
                  <w:szCs w:val="16"/>
                  <w:lang w:eastAsia="en-US"/>
                </w:rPr>
                <w:t>Выбор опции:</w:t>
              </w:r>
            </w:ins>
          </w:p>
          <w:p w14:paraId="5F0CF418" w14:textId="77777777" w:rsidR="00ED0183" w:rsidRPr="006A3704" w:rsidRDefault="00ED0183" w:rsidP="00904090">
            <w:pPr>
              <w:pStyle w:val="a"/>
              <w:numPr>
                <w:ilvl w:val="0"/>
                <w:numId w:val="100"/>
              </w:numPr>
              <w:tabs>
                <w:tab w:val="center" w:pos="1593"/>
              </w:tabs>
              <w:spacing w:before="60" w:after="0" w:line="240" w:lineRule="auto"/>
              <w:ind w:left="714" w:hanging="357"/>
              <w:jc w:val="left"/>
              <w:rPr>
                <w:ins w:id="5633" w:author="Воронов Алексей Алексеевич" w:date="2018-01-30T12:06:00Z"/>
                <w:rFonts w:ascii="Arial" w:eastAsiaTheme="minorHAnsi" w:hAnsi="Arial" w:cs="Arial"/>
                <w:sz w:val="16"/>
                <w:szCs w:val="16"/>
                <w:lang w:eastAsia="en-US"/>
              </w:rPr>
            </w:pPr>
            <w:ins w:id="5634" w:author="Воронов Алексей Алексеевич" w:date="2018-01-30T12:06:00Z">
              <w:r w:rsidRPr="006A3704">
                <w:rPr>
                  <w:rFonts w:ascii="Arial" w:eastAsiaTheme="minorHAnsi" w:hAnsi="Arial" w:cs="Arial"/>
                  <w:sz w:val="16"/>
                  <w:szCs w:val="16"/>
                  <w:lang w:eastAsia="en-US"/>
                </w:rPr>
                <w:t>Книжная</w:t>
              </w:r>
            </w:ins>
          </w:p>
          <w:p w14:paraId="0EFD1DC1" w14:textId="77777777" w:rsidR="00ED0183" w:rsidRPr="006A3704" w:rsidRDefault="00ED0183" w:rsidP="00904090">
            <w:pPr>
              <w:pStyle w:val="a"/>
              <w:numPr>
                <w:ilvl w:val="0"/>
                <w:numId w:val="100"/>
              </w:numPr>
              <w:tabs>
                <w:tab w:val="center" w:pos="1593"/>
              </w:tabs>
              <w:spacing w:before="0" w:after="60" w:line="240" w:lineRule="auto"/>
              <w:ind w:left="714" w:hanging="357"/>
              <w:jc w:val="left"/>
              <w:rPr>
                <w:ins w:id="5635" w:author="Воронов Алексей Алексеевич" w:date="2018-01-30T12:06:00Z"/>
                <w:rFonts w:ascii="Arial" w:eastAsiaTheme="minorHAnsi" w:hAnsi="Arial" w:cs="Arial"/>
                <w:sz w:val="16"/>
                <w:szCs w:val="16"/>
                <w:lang w:eastAsia="en-US"/>
              </w:rPr>
            </w:pPr>
            <w:ins w:id="5636" w:author="Воронов Алексей Алексеевич" w:date="2018-01-30T12:06:00Z">
              <w:r w:rsidRPr="006A3704">
                <w:rPr>
                  <w:rFonts w:ascii="Arial" w:eastAsiaTheme="minorHAnsi" w:hAnsi="Arial" w:cs="Arial"/>
                  <w:sz w:val="16"/>
                  <w:szCs w:val="16"/>
                  <w:lang w:eastAsia="en-US"/>
                </w:rPr>
                <w:t>Альбомная</w:t>
              </w:r>
            </w:ins>
          </w:p>
        </w:tc>
      </w:tr>
      <w:tr w:rsidR="00ED0183" w:rsidRPr="00252D6F" w14:paraId="1004C016" w14:textId="77777777" w:rsidTr="00ED0183">
        <w:trPr>
          <w:cantSplit/>
          <w:trHeight w:val="361"/>
          <w:ins w:id="5637" w:author="Воронов Алексей Алексеевич" w:date="2018-01-30T12:06:00Z"/>
        </w:trPr>
        <w:tc>
          <w:tcPr>
            <w:tcW w:w="567" w:type="dxa"/>
            <w:tcBorders>
              <w:top w:val="single" w:sz="4" w:space="0" w:color="auto"/>
              <w:bottom w:val="single" w:sz="12" w:space="0" w:color="auto"/>
            </w:tcBorders>
          </w:tcPr>
          <w:p w14:paraId="6E4B8BA7" w14:textId="77777777" w:rsidR="00ED0183" w:rsidRPr="00252D6F" w:rsidRDefault="00ED0183" w:rsidP="00904090">
            <w:pPr>
              <w:pStyle w:val="afa"/>
              <w:numPr>
                <w:ilvl w:val="0"/>
                <w:numId w:val="113"/>
              </w:numPr>
              <w:spacing w:before="60" w:after="60"/>
              <w:rPr>
                <w:ins w:id="5638" w:author="Воронов Алексей Алексеевич" w:date="2018-01-30T12:06:00Z"/>
                <w:rStyle w:val="af9"/>
                <w:rFonts w:ascii="Arial" w:hAnsi="Arial"/>
              </w:rPr>
            </w:pPr>
          </w:p>
        </w:tc>
        <w:tc>
          <w:tcPr>
            <w:tcW w:w="2027" w:type="dxa"/>
            <w:tcBorders>
              <w:top w:val="single" w:sz="4" w:space="0" w:color="auto"/>
              <w:bottom w:val="single" w:sz="12" w:space="0" w:color="auto"/>
            </w:tcBorders>
          </w:tcPr>
          <w:p w14:paraId="633977DB" w14:textId="77777777" w:rsidR="00ED0183" w:rsidRPr="00405A35" w:rsidRDefault="00ED0183" w:rsidP="00ED0183">
            <w:pPr>
              <w:pStyle w:val="afa"/>
              <w:spacing w:before="60" w:after="60"/>
              <w:rPr>
                <w:ins w:id="5639" w:author="Воронов Алексей Алексеевич" w:date="2018-01-30T12:06:00Z"/>
                <w:rFonts w:eastAsiaTheme="minorHAnsi"/>
                <w:b/>
                <w:lang w:eastAsia="en-US"/>
              </w:rPr>
            </w:pPr>
            <w:ins w:id="5640" w:author="Воронов Алексей Алексеевич" w:date="2018-01-30T12:06:00Z">
              <w:r w:rsidRPr="00405A35">
                <w:rPr>
                  <w:rFonts w:eastAsiaTheme="minorHAnsi"/>
                  <w:b/>
                  <w:lang w:eastAsia="en-US"/>
                </w:rPr>
                <w:t>Экспортируемые поля</w:t>
              </w:r>
            </w:ins>
          </w:p>
        </w:tc>
        <w:tc>
          <w:tcPr>
            <w:tcW w:w="1134" w:type="dxa"/>
            <w:tcBorders>
              <w:top w:val="single" w:sz="4" w:space="0" w:color="auto"/>
              <w:bottom w:val="single" w:sz="12" w:space="0" w:color="auto"/>
            </w:tcBorders>
          </w:tcPr>
          <w:p w14:paraId="2EB805DE" w14:textId="77777777" w:rsidR="00ED0183" w:rsidRPr="005409B5" w:rsidRDefault="00ED0183" w:rsidP="00ED0183">
            <w:pPr>
              <w:spacing w:before="60" w:after="60"/>
              <w:ind w:left="0" w:firstLine="0"/>
              <w:rPr>
                <w:ins w:id="5641" w:author="Воронов Алексей Алексеевич" w:date="2018-01-30T12:06:00Z"/>
                <w:rFonts w:ascii="Arial" w:hAnsi="Arial" w:cs="Arial"/>
                <w:color w:val="000000"/>
                <w:sz w:val="16"/>
                <w:szCs w:val="16"/>
              </w:rPr>
            </w:pPr>
            <w:ins w:id="5642" w:author="Воронов Алексей Алексеевич" w:date="2018-01-30T12:06:00Z">
              <w:r>
                <w:rPr>
                  <w:rFonts w:ascii="Arial" w:hAnsi="Arial" w:cs="Arial"/>
                  <w:color w:val="000000"/>
                  <w:sz w:val="16"/>
                  <w:szCs w:val="16"/>
                </w:rPr>
                <w:t>скроллер</w:t>
              </w:r>
            </w:ins>
          </w:p>
        </w:tc>
        <w:tc>
          <w:tcPr>
            <w:tcW w:w="1134" w:type="dxa"/>
            <w:tcBorders>
              <w:top w:val="single" w:sz="4" w:space="0" w:color="auto"/>
              <w:bottom w:val="single" w:sz="12" w:space="0" w:color="auto"/>
            </w:tcBorders>
          </w:tcPr>
          <w:p w14:paraId="64C5F268" w14:textId="77777777" w:rsidR="00ED0183" w:rsidRPr="00A50218" w:rsidRDefault="00ED0183" w:rsidP="00904090">
            <w:pPr>
              <w:pStyle w:val="afa"/>
              <w:numPr>
                <w:ilvl w:val="0"/>
                <w:numId w:val="114"/>
              </w:numPr>
              <w:spacing w:before="60" w:after="60"/>
              <w:rPr>
                <w:ins w:id="5643" w:author="Воронов Алексей Алексеевич" w:date="2018-01-30T12:06:00Z"/>
              </w:rPr>
            </w:pPr>
          </w:p>
        </w:tc>
        <w:tc>
          <w:tcPr>
            <w:tcW w:w="4252" w:type="dxa"/>
            <w:tcBorders>
              <w:top w:val="single" w:sz="4" w:space="0" w:color="auto"/>
              <w:bottom w:val="single" w:sz="12" w:space="0" w:color="auto"/>
            </w:tcBorders>
          </w:tcPr>
          <w:p w14:paraId="18F17B0A" w14:textId="77777777" w:rsidR="00ED0183" w:rsidRDefault="00ED0183" w:rsidP="00ED0183">
            <w:pPr>
              <w:tabs>
                <w:tab w:val="center" w:pos="1593"/>
              </w:tabs>
              <w:spacing w:before="60" w:after="60"/>
              <w:ind w:left="0"/>
              <w:jc w:val="left"/>
              <w:rPr>
                <w:ins w:id="5644" w:author="Воронов Алексей Алексеевич" w:date="2018-01-30T12:06:00Z"/>
                <w:rFonts w:ascii="Arial" w:eastAsiaTheme="minorHAnsi" w:hAnsi="Arial" w:cs="Arial"/>
                <w:sz w:val="16"/>
                <w:szCs w:val="16"/>
                <w:lang w:eastAsia="en-US"/>
              </w:rPr>
            </w:pPr>
            <w:ins w:id="5645" w:author="Воронов Алексей Алексеевич" w:date="2018-01-30T12:06:00Z">
              <w:r>
                <w:rPr>
                  <w:rFonts w:ascii="Arial" w:eastAsiaTheme="minorHAnsi" w:hAnsi="Arial" w:cs="Arial"/>
                  <w:sz w:val="16"/>
                  <w:szCs w:val="16"/>
                  <w:lang w:eastAsia="en-US"/>
                </w:rPr>
                <w:t>Скроллер, содержащий список выбранных полей для экспорта.</w:t>
              </w:r>
            </w:ins>
          </w:p>
          <w:p w14:paraId="030A00C2" w14:textId="77777777" w:rsidR="00ED0183" w:rsidRDefault="00ED0183" w:rsidP="00ED0183">
            <w:pPr>
              <w:tabs>
                <w:tab w:val="center" w:pos="1593"/>
              </w:tabs>
              <w:spacing w:before="60" w:after="60"/>
              <w:ind w:left="0"/>
              <w:jc w:val="left"/>
              <w:rPr>
                <w:ins w:id="5646" w:author="Воронов Алексей Алексеевич" w:date="2018-01-30T12:06:00Z"/>
                <w:rFonts w:ascii="Arial" w:eastAsiaTheme="minorHAnsi" w:hAnsi="Arial" w:cs="Arial"/>
                <w:sz w:val="16"/>
                <w:szCs w:val="16"/>
                <w:lang w:eastAsia="en-US"/>
              </w:rPr>
            </w:pPr>
            <w:ins w:id="5647" w:author="Воронов Алексей Алексеевич" w:date="2018-01-30T12:06:00Z">
              <w:r>
                <w:rPr>
                  <w:rFonts w:ascii="Arial" w:eastAsiaTheme="minorHAnsi" w:hAnsi="Arial" w:cs="Arial"/>
                  <w:sz w:val="16"/>
                  <w:szCs w:val="16"/>
                  <w:lang w:eastAsia="en-US"/>
                </w:rPr>
                <w:t>Столбцы, отображаемые в табличном представлении скроллера:</w:t>
              </w:r>
            </w:ins>
          </w:p>
          <w:p w14:paraId="31CBC8F3" w14:textId="77777777" w:rsidR="00ED0183" w:rsidRPr="00E77590" w:rsidRDefault="00ED0183" w:rsidP="00904090">
            <w:pPr>
              <w:pStyle w:val="a"/>
              <w:numPr>
                <w:ilvl w:val="0"/>
                <w:numId w:val="101"/>
              </w:numPr>
              <w:tabs>
                <w:tab w:val="center" w:pos="1593"/>
              </w:tabs>
              <w:spacing w:before="60" w:after="60"/>
              <w:jc w:val="left"/>
              <w:rPr>
                <w:ins w:id="5648" w:author="Воронов Алексей Алексеевич" w:date="2018-01-30T12:06:00Z"/>
                <w:rFonts w:ascii="Arial" w:eastAsiaTheme="minorHAnsi" w:hAnsi="Arial" w:cs="Arial"/>
                <w:b/>
                <w:sz w:val="16"/>
                <w:szCs w:val="16"/>
                <w:lang w:eastAsia="en-US"/>
              </w:rPr>
            </w:pPr>
            <w:ins w:id="5649" w:author="Воронов Алексей Алексеевич" w:date="2018-01-30T12:06:00Z">
              <w:r w:rsidRPr="00E77590">
                <w:rPr>
                  <w:rFonts w:ascii="Arial" w:eastAsiaTheme="minorHAnsi" w:hAnsi="Arial" w:cs="Arial"/>
                  <w:b/>
                  <w:sz w:val="16"/>
                  <w:szCs w:val="16"/>
                  <w:lang w:eastAsia="en-US"/>
                </w:rPr>
                <w:t>Позиция</w:t>
              </w:r>
            </w:ins>
          </w:p>
          <w:p w14:paraId="71E8EE24" w14:textId="77777777" w:rsidR="00ED0183" w:rsidRPr="00E77590" w:rsidRDefault="00ED0183" w:rsidP="00904090">
            <w:pPr>
              <w:pStyle w:val="a"/>
              <w:numPr>
                <w:ilvl w:val="0"/>
                <w:numId w:val="101"/>
              </w:numPr>
              <w:tabs>
                <w:tab w:val="center" w:pos="1593"/>
              </w:tabs>
              <w:spacing w:before="60" w:after="60"/>
              <w:jc w:val="left"/>
              <w:rPr>
                <w:ins w:id="5650" w:author="Воронов Алексей Алексеевич" w:date="2018-01-30T12:06:00Z"/>
                <w:rFonts w:ascii="Arial" w:eastAsiaTheme="minorHAnsi" w:hAnsi="Arial" w:cs="Arial"/>
                <w:sz w:val="16"/>
                <w:szCs w:val="16"/>
                <w:lang w:eastAsia="en-US"/>
              </w:rPr>
            </w:pPr>
            <w:ins w:id="5651" w:author="Воронов Алексей Алексеевич" w:date="2018-01-30T12:06:00Z">
              <w:r w:rsidRPr="00E77590">
                <w:rPr>
                  <w:rFonts w:ascii="Arial" w:eastAsiaTheme="minorHAnsi" w:hAnsi="Arial" w:cs="Arial"/>
                  <w:b/>
                  <w:sz w:val="16"/>
                  <w:szCs w:val="16"/>
                  <w:lang w:eastAsia="en-US"/>
                </w:rPr>
                <w:t>Наименование поля</w:t>
              </w:r>
            </w:ins>
          </w:p>
        </w:tc>
      </w:tr>
    </w:tbl>
    <w:p w14:paraId="42B8B5C3" w14:textId="77777777" w:rsidR="00ED0183" w:rsidRDefault="00ED0183" w:rsidP="00A9749B">
      <w:pPr>
        <w:rPr>
          <w:ins w:id="5652" w:author="Воронов Алексей Алексеевич" w:date="2018-01-30T12:06:00Z"/>
        </w:rPr>
      </w:pPr>
    </w:p>
    <w:p w14:paraId="16A0EEA2" w14:textId="77777777" w:rsidR="00ED0183" w:rsidRDefault="00ED0183" w:rsidP="00A9749B">
      <w:pPr>
        <w:rPr>
          <w:ins w:id="5653" w:author="Воронов Алексей Алексеевич" w:date="2018-01-30T12:06:00Z"/>
        </w:rPr>
      </w:pPr>
    </w:p>
    <w:p w14:paraId="59066F74" w14:textId="0142F58F" w:rsidR="00ED0183" w:rsidRDefault="00ED0183" w:rsidP="00ED0183">
      <w:pPr>
        <w:pStyle w:val="aff9"/>
        <w:keepNext/>
        <w:rPr>
          <w:ins w:id="5654" w:author="Воронов Алексей Алексеевич" w:date="2018-01-30T12:07:00Z"/>
        </w:rPr>
      </w:pPr>
      <w:ins w:id="5655" w:author="Воронов Алексей Алексеевич" w:date="2018-01-30T12:07:00Z">
        <w:r>
          <w:t xml:space="preserve">Таблица </w:t>
        </w:r>
        <w:r>
          <w:fldChar w:fldCharType="begin"/>
        </w:r>
        <w:r>
          <w:instrText xml:space="preserve"> SEQ Таблица \* ARABIC </w:instrText>
        </w:r>
      </w:ins>
      <w:r>
        <w:fldChar w:fldCharType="separate"/>
      </w:r>
      <w:ins w:id="5656" w:author="Феданкова Любовь Анатольевна" w:date="2019-10-09T12:38:00Z">
        <w:r w:rsidR="00031B2C">
          <w:rPr>
            <w:noProof/>
          </w:rPr>
          <w:t>30</w:t>
        </w:r>
      </w:ins>
      <w:ins w:id="5657" w:author="Воронов Алексей Алексеевич" w:date="2018-01-30T12:27:00Z">
        <w:del w:id="5658" w:author="Феданкова Любовь Анатольевна" w:date="2019-10-09T12:38:00Z">
          <w:r w:rsidR="00DB3D2B" w:rsidDel="00031B2C">
            <w:rPr>
              <w:noProof/>
            </w:rPr>
            <w:delText>32</w:delText>
          </w:r>
        </w:del>
      </w:ins>
      <w:ins w:id="5659" w:author="Воронов Алексей Алексеевич" w:date="2018-01-30T12:07:00Z">
        <w:r>
          <w:fldChar w:fldCharType="end"/>
        </w:r>
        <w:r>
          <w:t xml:space="preserve"> </w:t>
        </w:r>
        <w:r w:rsidRPr="001A4AA2">
          <w:t>Банковская часть. Элементы управления формы «Настройка шаблонов»</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893"/>
        <w:gridCol w:w="2268"/>
        <w:gridCol w:w="5386"/>
      </w:tblGrid>
      <w:tr w:rsidR="00ED0183" w:rsidRPr="00252D6F" w14:paraId="6D99FC53" w14:textId="77777777" w:rsidTr="00ED0183">
        <w:trPr>
          <w:tblHeader/>
          <w:ins w:id="5660" w:author="Воронов Алексей Алексеевич" w:date="2018-01-30T12:07:00Z"/>
        </w:trPr>
        <w:tc>
          <w:tcPr>
            <w:tcW w:w="567" w:type="dxa"/>
            <w:tcBorders>
              <w:top w:val="single" w:sz="12" w:space="0" w:color="auto"/>
              <w:bottom w:val="single" w:sz="12" w:space="0" w:color="auto"/>
            </w:tcBorders>
          </w:tcPr>
          <w:p w14:paraId="3176054D" w14:textId="77777777" w:rsidR="00ED0183" w:rsidRPr="00252D6F" w:rsidRDefault="00ED0183" w:rsidP="00ED0183">
            <w:pPr>
              <w:pStyle w:val="af8"/>
              <w:spacing w:after="60"/>
              <w:rPr>
                <w:ins w:id="5661" w:author="Воронов Алексей Алексеевич" w:date="2018-01-30T12:07:00Z"/>
              </w:rPr>
            </w:pPr>
            <w:ins w:id="5662" w:author="Воронов Алексей Алексеевич" w:date="2018-01-30T12:07:00Z">
              <w:r w:rsidRPr="00252D6F">
                <w:t>№ п/п</w:t>
              </w:r>
            </w:ins>
          </w:p>
        </w:tc>
        <w:tc>
          <w:tcPr>
            <w:tcW w:w="893" w:type="dxa"/>
            <w:tcBorders>
              <w:top w:val="single" w:sz="12" w:space="0" w:color="auto"/>
              <w:bottom w:val="single" w:sz="12" w:space="0" w:color="auto"/>
            </w:tcBorders>
          </w:tcPr>
          <w:p w14:paraId="17B62647" w14:textId="77777777" w:rsidR="00ED0183" w:rsidRDefault="00ED0183" w:rsidP="00ED0183">
            <w:pPr>
              <w:pStyle w:val="af8"/>
              <w:spacing w:after="60"/>
              <w:jc w:val="left"/>
              <w:rPr>
                <w:ins w:id="5663" w:author="Воронов Алексей Алексеевич" w:date="2018-01-30T12:07:00Z"/>
              </w:rPr>
            </w:pPr>
            <w:ins w:id="5664" w:author="Воронов Алексей Алексеевич" w:date="2018-01-30T12:07:00Z">
              <w:r>
                <w:t>Элемент</w:t>
              </w:r>
            </w:ins>
          </w:p>
        </w:tc>
        <w:tc>
          <w:tcPr>
            <w:tcW w:w="2268" w:type="dxa"/>
            <w:tcBorders>
              <w:top w:val="single" w:sz="12" w:space="0" w:color="auto"/>
              <w:bottom w:val="single" w:sz="12" w:space="0" w:color="auto"/>
            </w:tcBorders>
          </w:tcPr>
          <w:p w14:paraId="41E73A53" w14:textId="77777777" w:rsidR="00ED0183" w:rsidRPr="002B70CC" w:rsidRDefault="00ED0183" w:rsidP="00ED0183">
            <w:pPr>
              <w:pStyle w:val="af8"/>
              <w:spacing w:after="60"/>
              <w:jc w:val="left"/>
              <w:rPr>
                <w:ins w:id="5665" w:author="Воронов Алексей Алексеевич" w:date="2018-01-30T12:07:00Z"/>
                <w:lang w:val="en-US"/>
              </w:rPr>
            </w:pPr>
            <w:ins w:id="5666" w:author="Воронов Алексей Алексеевич" w:date="2018-01-30T12:07:00Z">
              <w:r>
                <w:rPr>
                  <w:lang w:val="en-US"/>
                </w:rPr>
                <w:t>Hint</w:t>
              </w:r>
            </w:ins>
          </w:p>
        </w:tc>
        <w:tc>
          <w:tcPr>
            <w:tcW w:w="5386" w:type="dxa"/>
            <w:tcBorders>
              <w:top w:val="single" w:sz="12" w:space="0" w:color="auto"/>
              <w:bottom w:val="single" w:sz="12" w:space="0" w:color="auto"/>
            </w:tcBorders>
          </w:tcPr>
          <w:p w14:paraId="5EB55565" w14:textId="77777777" w:rsidR="00ED0183" w:rsidRPr="00252D6F" w:rsidRDefault="00ED0183" w:rsidP="00ED0183">
            <w:pPr>
              <w:pStyle w:val="af8"/>
              <w:spacing w:after="60"/>
              <w:jc w:val="left"/>
              <w:rPr>
                <w:ins w:id="5667" w:author="Воронов Алексей Алексеевич" w:date="2018-01-30T12:07:00Z"/>
              </w:rPr>
            </w:pPr>
            <w:ins w:id="5668" w:author="Воронов Алексей Алексеевич" w:date="2018-01-30T12:07:00Z">
              <w:r>
                <w:t>О</w:t>
              </w:r>
              <w:r w:rsidRPr="00252D6F">
                <w:t>писание, ограничения по доступности</w:t>
              </w:r>
            </w:ins>
          </w:p>
        </w:tc>
      </w:tr>
      <w:tr w:rsidR="00ED0183" w:rsidRPr="00D87FDA" w14:paraId="2D67A6BD" w14:textId="77777777" w:rsidTr="00ED0183">
        <w:trPr>
          <w:ins w:id="5669" w:author="Воронов Алексей Алексеевич" w:date="2018-01-30T12:07:00Z"/>
        </w:trPr>
        <w:tc>
          <w:tcPr>
            <w:tcW w:w="567" w:type="dxa"/>
            <w:tcBorders>
              <w:top w:val="single" w:sz="12" w:space="0" w:color="auto"/>
              <w:bottom w:val="single" w:sz="4" w:space="0" w:color="auto"/>
            </w:tcBorders>
          </w:tcPr>
          <w:p w14:paraId="4771E6ED" w14:textId="77777777" w:rsidR="00ED0183" w:rsidRPr="00252D6F" w:rsidRDefault="00ED0183" w:rsidP="00904090">
            <w:pPr>
              <w:pStyle w:val="afa"/>
              <w:numPr>
                <w:ilvl w:val="0"/>
                <w:numId w:val="115"/>
              </w:numPr>
              <w:spacing w:before="60" w:after="60"/>
              <w:rPr>
                <w:ins w:id="5670" w:author="Воронов Алексей Алексеевич" w:date="2018-01-30T12:07:00Z"/>
                <w:rStyle w:val="af9"/>
              </w:rPr>
            </w:pPr>
          </w:p>
        </w:tc>
        <w:tc>
          <w:tcPr>
            <w:tcW w:w="893" w:type="dxa"/>
            <w:tcBorders>
              <w:top w:val="single" w:sz="12" w:space="0" w:color="auto"/>
              <w:bottom w:val="single" w:sz="4" w:space="0" w:color="auto"/>
            </w:tcBorders>
          </w:tcPr>
          <w:p w14:paraId="77B4E5CA" w14:textId="77777777" w:rsidR="00ED0183" w:rsidRPr="00405A35" w:rsidRDefault="00ED0183" w:rsidP="00ED0183">
            <w:pPr>
              <w:pStyle w:val="afa"/>
              <w:spacing w:before="60" w:after="60"/>
              <w:rPr>
                <w:ins w:id="5671" w:author="Воронов Алексей Алексеевич" w:date="2018-01-30T12:07:00Z"/>
                <w:b/>
                <w:noProof/>
              </w:rPr>
            </w:pPr>
            <w:ins w:id="5672" w:author="Воронов Алексей Алексеевич" w:date="2018-01-30T12:07:00Z">
              <w:r>
                <w:rPr>
                  <w:noProof/>
                </w:rPr>
                <w:drawing>
                  <wp:inline distT="0" distB="0" distL="0" distR="0" wp14:anchorId="159CEAF7" wp14:editId="3FEEB0F7">
                    <wp:extent cx="247650" cy="2286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50" cy="228600"/>
                            </a:xfrm>
                            <a:prstGeom prst="rect">
                              <a:avLst/>
                            </a:prstGeom>
                          </pic:spPr>
                        </pic:pic>
                      </a:graphicData>
                    </a:graphic>
                  </wp:inline>
                </w:drawing>
              </w:r>
            </w:ins>
          </w:p>
        </w:tc>
        <w:tc>
          <w:tcPr>
            <w:tcW w:w="2268" w:type="dxa"/>
            <w:tcBorders>
              <w:top w:val="single" w:sz="12" w:space="0" w:color="auto"/>
              <w:bottom w:val="single" w:sz="4" w:space="0" w:color="auto"/>
            </w:tcBorders>
          </w:tcPr>
          <w:p w14:paraId="71E07276" w14:textId="77777777" w:rsidR="00ED0183" w:rsidRPr="00405A35" w:rsidRDefault="00ED0183" w:rsidP="00ED0183">
            <w:pPr>
              <w:pStyle w:val="afa"/>
              <w:spacing w:before="60" w:after="60"/>
              <w:rPr>
                <w:ins w:id="5673" w:author="Воронов Алексей Алексеевич" w:date="2018-01-30T12:07:00Z"/>
                <w:b/>
                <w:noProof/>
              </w:rPr>
            </w:pPr>
            <w:ins w:id="5674" w:author="Воронов Алексей Алексеевич" w:date="2018-01-30T12:07:00Z">
              <w:r w:rsidRPr="00405A35">
                <w:rPr>
                  <w:b/>
                  <w:noProof/>
                </w:rPr>
                <w:t>Добавить</w:t>
              </w:r>
            </w:ins>
          </w:p>
        </w:tc>
        <w:tc>
          <w:tcPr>
            <w:tcW w:w="5386" w:type="dxa"/>
            <w:tcBorders>
              <w:top w:val="single" w:sz="12" w:space="0" w:color="auto"/>
              <w:bottom w:val="single" w:sz="4" w:space="0" w:color="auto"/>
            </w:tcBorders>
          </w:tcPr>
          <w:p w14:paraId="4A941147" w14:textId="77777777" w:rsidR="00ED0183" w:rsidRPr="00AD5773" w:rsidRDefault="00ED0183" w:rsidP="00ED0183">
            <w:pPr>
              <w:pStyle w:val="afa"/>
              <w:spacing w:before="60" w:after="60"/>
              <w:rPr>
                <w:ins w:id="5675" w:author="Воронов Алексей Алексеевич" w:date="2018-01-30T12:07:00Z"/>
              </w:rPr>
            </w:pPr>
            <w:ins w:id="5676" w:author="Воронов Алексей Алексеевич" w:date="2018-01-30T12:07:00Z">
              <w:r>
                <w:t>Добавление поля в список экспортируемых полей.</w:t>
              </w:r>
            </w:ins>
          </w:p>
        </w:tc>
      </w:tr>
      <w:tr w:rsidR="00ED0183" w:rsidRPr="00252D6F" w14:paraId="16D59A3D" w14:textId="77777777" w:rsidTr="00ED0183">
        <w:trPr>
          <w:ins w:id="5677" w:author="Воронов Алексей Алексеевич" w:date="2018-01-30T12:07:00Z"/>
        </w:trPr>
        <w:tc>
          <w:tcPr>
            <w:tcW w:w="567" w:type="dxa"/>
          </w:tcPr>
          <w:p w14:paraId="7C74613F" w14:textId="77777777" w:rsidR="00ED0183" w:rsidRPr="00252D6F" w:rsidRDefault="00ED0183" w:rsidP="00904090">
            <w:pPr>
              <w:pStyle w:val="afa"/>
              <w:numPr>
                <w:ilvl w:val="0"/>
                <w:numId w:val="115"/>
              </w:numPr>
              <w:spacing w:before="60" w:after="60"/>
              <w:rPr>
                <w:ins w:id="5678" w:author="Воронов Алексей Алексеевич" w:date="2018-01-30T12:07:00Z"/>
                <w:rStyle w:val="af9"/>
              </w:rPr>
            </w:pPr>
          </w:p>
        </w:tc>
        <w:tc>
          <w:tcPr>
            <w:tcW w:w="893" w:type="dxa"/>
          </w:tcPr>
          <w:p w14:paraId="17C39DC2" w14:textId="77777777" w:rsidR="00ED0183" w:rsidRPr="00405A35" w:rsidRDefault="00ED0183" w:rsidP="00ED0183">
            <w:pPr>
              <w:pStyle w:val="afa"/>
              <w:spacing w:before="60" w:after="60"/>
              <w:rPr>
                <w:ins w:id="5679" w:author="Воронов Алексей Алексеевич" w:date="2018-01-30T12:07:00Z"/>
                <w:b/>
                <w:noProof/>
              </w:rPr>
            </w:pPr>
            <w:ins w:id="5680" w:author="Воронов Алексей Алексеевич" w:date="2018-01-30T12:07:00Z">
              <w:r>
                <w:rPr>
                  <w:noProof/>
                </w:rPr>
                <w:drawing>
                  <wp:inline distT="0" distB="0" distL="0" distR="0" wp14:anchorId="4307C627" wp14:editId="1C499884">
                    <wp:extent cx="247650" cy="2381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650" cy="238125"/>
                            </a:xfrm>
                            <a:prstGeom prst="rect">
                              <a:avLst/>
                            </a:prstGeom>
                          </pic:spPr>
                        </pic:pic>
                      </a:graphicData>
                    </a:graphic>
                  </wp:inline>
                </w:drawing>
              </w:r>
            </w:ins>
          </w:p>
        </w:tc>
        <w:tc>
          <w:tcPr>
            <w:tcW w:w="2268" w:type="dxa"/>
          </w:tcPr>
          <w:p w14:paraId="4687D64C" w14:textId="77777777" w:rsidR="00ED0183" w:rsidRPr="00405A35" w:rsidRDefault="00ED0183" w:rsidP="00ED0183">
            <w:pPr>
              <w:pStyle w:val="afa"/>
              <w:spacing w:before="60" w:after="60"/>
              <w:rPr>
                <w:ins w:id="5681" w:author="Воронов Алексей Алексеевич" w:date="2018-01-30T12:07:00Z"/>
                <w:b/>
                <w:noProof/>
              </w:rPr>
            </w:pPr>
            <w:ins w:id="5682" w:author="Воронов Алексей Алексеевич" w:date="2018-01-30T12:07:00Z">
              <w:r w:rsidRPr="00405A35">
                <w:rPr>
                  <w:b/>
                  <w:noProof/>
                </w:rPr>
                <w:t>Удалить</w:t>
              </w:r>
            </w:ins>
          </w:p>
        </w:tc>
        <w:tc>
          <w:tcPr>
            <w:tcW w:w="5386" w:type="dxa"/>
          </w:tcPr>
          <w:p w14:paraId="6434EBA3" w14:textId="77777777" w:rsidR="00ED0183" w:rsidRPr="00E77590" w:rsidRDefault="00ED0183" w:rsidP="00ED0183">
            <w:pPr>
              <w:spacing w:before="60" w:after="60"/>
              <w:ind w:left="0"/>
              <w:jc w:val="left"/>
              <w:rPr>
                <w:ins w:id="5683" w:author="Воронов Алексей Алексеевич" w:date="2018-01-30T12:07:00Z"/>
                <w:rFonts w:ascii="Arial" w:hAnsi="Arial" w:cs="Arial"/>
                <w:sz w:val="16"/>
                <w:szCs w:val="16"/>
              </w:rPr>
            </w:pPr>
            <w:ins w:id="5684" w:author="Воронов Алексей Алексеевич" w:date="2018-01-30T12:07:00Z">
              <w:r>
                <w:rPr>
                  <w:rFonts w:ascii="Arial" w:hAnsi="Arial" w:cs="Arial"/>
                  <w:sz w:val="16"/>
                  <w:szCs w:val="16"/>
                </w:rPr>
                <w:t>Удаление</w:t>
              </w:r>
              <w:r w:rsidRPr="00E77590">
                <w:rPr>
                  <w:rFonts w:ascii="Arial" w:hAnsi="Arial" w:cs="Arial"/>
                  <w:sz w:val="16"/>
                  <w:szCs w:val="16"/>
                </w:rPr>
                <w:t xml:space="preserve"> поля </w:t>
              </w:r>
              <w:r>
                <w:rPr>
                  <w:rFonts w:ascii="Arial" w:hAnsi="Arial" w:cs="Arial"/>
                  <w:sz w:val="16"/>
                  <w:szCs w:val="16"/>
                </w:rPr>
                <w:t>из</w:t>
              </w:r>
              <w:r w:rsidRPr="00E77590">
                <w:rPr>
                  <w:rFonts w:ascii="Arial" w:hAnsi="Arial" w:cs="Arial"/>
                  <w:sz w:val="16"/>
                  <w:szCs w:val="16"/>
                </w:rPr>
                <w:t xml:space="preserve"> списк</w:t>
              </w:r>
              <w:r>
                <w:rPr>
                  <w:rFonts w:ascii="Arial" w:hAnsi="Arial" w:cs="Arial"/>
                  <w:sz w:val="16"/>
                  <w:szCs w:val="16"/>
                </w:rPr>
                <w:t>а</w:t>
              </w:r>
              <w:r w:rsidRPr="00E77590">
                <w:rPr>
                  <w:rFonts w:ascii="Arial" w:hAnsi="Arial" w:cs="Arial"/>
                  <w:sz w:val="16"/>
                  <w:szCs w:val="16"/>
                </w:rPr>
                <w:t xml:space="preserve"> экспортируемых полей</w:t>
              </w:r>
              <w:r>
                <w:rPr>
                  <w:rFonts w:ascii="Arial" w:hAnsi="Arial" w:cs="Arial"/>
                  <w:sz w:val="16"/>
                  <w:szCs w:val="16"/>
                </w:rPr>
                <w:t xml:space="preserve"> с предварительным диалогом подтверждения действия.</w:t>
              </w:r>
            </w:ins>
          </w:p>
          <w:p w14:paraId="5D40B7BC" w14:textId="77777777" w:rsidR="00ED0183" w:rsidRPr="00E77590" w:rsidRDefault="00ED0183" w:rsidP="00ED0183">
            <w:pPr>
              <w:spacing w:before="60" w:after="60"/>
              <w:ind w:left="0"/>
              <w:jc w:val="left"/>
              <w:rPr>
                <w:ins w:id="5685" w:author="Воронов Алексей Алексеевич" w:date="2018-01-30T12:07:00Z"/>
                <w:rFonts w:ascii="Arial" w:hAnsi="Arial" w:cs="Arial"/>
                <w:sz w:val="16"/>
                <w:szCs w:val="16"/>
              </w:rPr>
            </w:pPr>
            <w:ins w:id="5686" w:author="Воронов Алексей Алексеевич" w:date="2018-01-30T12:07:00Z">
              <w:r w:rsidRPr="00E77590">
                <w:rPr>
                  <w:rFonts w:ascii="Arial" w:eastAsiaTheme="minorHAnsi" w:hAnsi="Arial" w:cs="Arial"/>
                  <w:sz w:val="16"/>
                  <w:szCs w:val="16"/>
                  <w:lang w:eastAsia="en-US"/>
                </w:rPr>
                <w:t>– недоступно, если не выделена запись в скроллере.</w:t>
              </w:r>
            </w:ins>
          </w:p>
        </w:tc>
      </w:tr>
      <w:tr w:rsidR="00ED0183" w:rsidRPr="00252D6F" w14:paraId="6AF54825" w14:textId="77777777" w:rsidTr="00ED0183">
        <w:trPr>
          <w:ins w:id="5687" w:author="Воронов Алексей Алексеевич" w:date="2018-01-30T12:07:00Z"/>
        </w:trPr>
        <w:tc>
          <w:tcPr>
            <w:tcW w:w="567" w:type="dxa"/>
          </w:tcPr>
          <w:p w14:paraId="1B8AE211" w14:textId="77777777" w:rsidR="00ED0183" w:rsidRPr="00252D6F" w:rsidRDefault="00ED0183" w:rsidP="00904090">
            <w:pPr>
              <w:pStyle w:val="afa"/>
              <w:numPr>
                <w:ilvl w:val="0"/>
                <w:numId w:val="115"/>
              </w:numPr>
              <w:spacing w:before="60" w:after="60"/>
              <w:rPr>
                <w:ins w:id="5688" w:author="Воронов Алексей Алексеевич" w:date="2018-01-30T12:07:00Z"/>
                <w:rStyle w:val="af9"/>
              </w:rPr>
            </w:pPr>
          </w:p>
        </w:tc>
        <w:tc>
          <w:tcPr>
            <w:tcW w:w="893" w:type="dxa"/>
          </w:tcPr>
          <w:p w14:paraId="3A0F59BA" w14:textId="77777777" w:rsidR="00ED0183" w:rsidRDefault="00ED0183" w:rsidP="00ED0183">
            <w:pPr>
              <w:pStyle w:val="afa"/>
              <w:spacing w:before="60" w:after="60"/>
              <w:rPr>
                <w:ins w:id="5689" w:author="Воронов Алексей Алексеевич" w:date="2018-01-30T12:07:00Z"/>
                <w:b/>
                <w:noProof/>
              </w:rPr>
            </w:pPr>
            <w:ins w:id="5690" w:author="Воронов Алексей Алексеевич" w:date="2018-01-30T12:07:00Z">
              <w:r>
                <w:rPr>
                  <w:noProof/>
                </w:rPr>
                <w:drawing>
                  <wp:inline distT="0" distB="0" distL="0" distR="0" wp14:anchorId="4E6CCB55" wp14:editId="3EC14B61">
                    <wp:extent cx="228600" cy="2286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600" cy="228600"/>
                            </a:xfrm>
                            <a:prstGeom prst="rect">
                              <a:avLst/>
                            </a:prstGeom>
                          </pic:spPr>
                        </pic:pic>
                      </a:graphicData>
                    </a:graphic>
                  </wp:inline>
                </w:drawing>
              </w:r>
            </w:ins>
          </w:p>
        </w:tc>
        <w:tc>
          <w:tcPr>
            <w:tcW w:w="2268" w:type="dxa"/>
          </w:tcPr>
          <w:p w14:paraId="79F20D35" w14:textId="77777777" w:rsidR="00ED0183" w:rsidRPr="00405A35" w:rsidRDefault="00ED0183" w:rsidP="00ED0183">
            <w:pPr>
              <w:pStyle w:val="afa"/>
              <w:spacing w:before="60" w:after="60"/>
              <w:rPr>
                <w:ins w:id="5691" w:author="Воронов Алексей Алексеевич" w:date="2018-01-30T12:07:00Z"/>
                <w:b/>
                <w:noProof/>
              </w:rPr>
            </w:pPr>
            <w:ins w:id="5692" w:author="Воронов Алексей Алексеевич" w:date="2018-01-30T12:07:00Z">
              <w:r>
                <w:rPr>
                  <w:b/>
                  <w:noProof/>
                </w:rPr>
                <w:t>Переставить вперед</w:t>
              </w:r>
            </w:ins>
          </w:p>
        </w:tc>
        <w:tc>
          <w:tcPr>
            <w:tcW w:w="5386" w:type="dxa"/>
          </w:tcPr>
          <w:p w14:paraId="55F1A5E2" w14:textId="77777777" w:rsidR="00ED0183" w:rsidRDefault="00ED0183" w:rsidP="00ED0183">
            <w:pPr>
              <w:spacing w:before="60" w:after="60"/>
              <w:ind w:left="0"/>
              <w:jc w:val="left"/>
              <w:rPr>
                <w:ins w:id="5693" w:author="Воронов Алексей Алексеевич" w:date="2018-01-30T12:07:00Z"/>
                <w:rFonts w:ascii="Arial" w:hAnsi="Arial" w:cs="Arial"/>
                <w:sz w:val="16"/>
                <w:szCs w:val="16"/>
              </w:rPr>
            </w:pPr>
            <w:ins w:id="5694" w:author="Воронов Алексей Алексеевич" w:date="2018-01-30T12:07:00Z">
              <w:r>
                <w:rPr>
                  <w:rFonts w:ascii="Arial" w:hAnsi="Arial" w:cs="Arial"/>
                  <w:sz w:val="16"/>
                  <w:szCs w:val="16"/>
                </w:rPr>
                <w:t>Изменение позиции поля в списке на позицию, предшествующую текущей.</w:t>
              </w:r>
            </w:ins>
          </w:p>
          <w:p w14:paraId="3275C437" w14:textId="77777777" w:rsidR="00ED0183" w:rsidRPr="00BB5290" w:rsidRDefault="00ED0183" w:rsidP="00ED0183">
            <w:pPr>
              <w:spacing w:before="60" w:after="60"/>
              <w:ind w:left="0"/>
              <w:jc w:val="left"/>
              <w:rPr>
                <w:ins w:id="5695" w:author="Воронов Алексей Алексеевич" w:date="2018-01-30T12:07:00Z"/>
                <w:rFonts w:ascii="Arial" w:hAnsi="Arial" w:cs="Arial"/>
                <w:sz w:val="16"/>
                <w:szCs w:val="16"/>
              </w:rPr>
            </w:pPr>
            <w:ins w:id="5696" w:author="Воронов Алексей Алексеевич" w:date="2018-01-30T12:07:00Z">
              <w:r w:rsidRPr="00E77590">
                <w:rPr>
                  <w:rFonts w:ascii="Arial" w:eastAsiaTheme="minorHAnsi" w:hAnsi="Arial" w:cs="Arial"/>
                  <w:sz w:val="16"/>
                  <w:szCs w:val="16"/>
                  <w:lang w:eastAsia="en-US"/>
                </w:rPr>
                <w:t>– недоступно, если не выделена запись в скроллере.</w:t>
              </w:r>
            </w:ins>
          </w:p>
        </w:tc>
      </w:tr>
      <w:tr w:rsidR="00ED0183" w:rsidRPr="00252D6F" w14:paraId="1F241F8E" w14:textId="77777777" w:rsidTr="00ED0183">
        <w:trPr>
          <w:ins w:id="5697" w:author="Воронов Алексей Алексеевич" w:date="2018-01-30T12:07:00Z"/>
        </w:trPr>
        <w:tc>
          <w:tcPr>
            <w:tcW w:w="567" w:type="dxa"/>
          </w:tcPr>
          <w:p w14:paraId="5EDDAF4C" w14:textId="77777777" w:rsidR="00ED0183" w:rsidRPr="00252D6F" w:rsidRDefault="00ED0183" w:rsidP="00904090">
            <w:pPr>
              <w:pStyle w:val="afa"/>
              <w:numPr>
                <w:ilvl w:val="0"/>
                <w:numId w:val="115"/>
              </w:numPr>
              <w:spacing w:before="60" w:after="60"/>
              <w:rPr>
                <w:ins w:id="5698" w:author="Воронов Алексей Алексеевич" w:date="2018-01-30T12:07:00Z"/>
                <w:rStyle w:val="af9"/>
              </w:rPr>
            </w:pPr>
          </w:p>
        </w:tc>
        <w:tc>
          <w:tcPr>
            <w:tcW w:w="893" w:type="dxa"/>
          </w:tcPr>
          <w:p w14:paraId="799ADA30" w14:textId="77777777" w:rsidR="00ED0183" w:rsidRDefault="00ED0183" w:rsidP="00ED0183">
            <w:pPr>
              <w:pStyle w:val="afa"/>
              <w:spacing w:before="60" w:after="60"/>
              <w:rPr>
                <w:ins w:id="5699" w:author="Воронов Алексей Алексеевич" w:date="2018-01-30T12:07:00Z"/>
                <w:b/>
                <w:noProof/>
              </w:rPr>
            </w:pPr>
            <w:ins w:id="5700" w:author="Воронов Алексей Алексеевич" w:date="2018-01-30T12:07:00Z">
              <w:r>
                <w:rPr>
                  <w:noProof/>
                </w:rPr>
                <w:drawing>
                  <wp:inline distT="0" distB="0" distL="0" distR="0" wp14:anchorId="1875975E" wp14:editId="723C9D6E">
                    <wp:extent cx="228600" cy="2190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00" cy="219075"/>
                            </a:xfrm>
                            <a:prstGeom prst="rect">
                              <a:avLst/>
                            </a:prstGeom>
                          </pic:spPr>
                        </pic:pic>
                      </a:graphicData>
                    </a:graphic>
                  </wp:inline>
                </w:drawing>
              </w:r>
            </w:ins>
          </w:p>
        </w:tc>
        <w:tc>
          <w:tcPr>
            <w:tcW w:w="2268" w:type="dxa"/>
          </w:tcPr>
          <w:p w14:paraId="44B14CA3" w14:textId="77777777" w:rsidR="00ED0183" w:rsidRPr="00405A35" w:rsidRDefault="00ED0183" w:rsidP="00ED0183">
            <w:pPr>
              <w:pStyle w:val="afa"/>
              <w:spacing w:before="60" w:after="60"/>
              <w:rPr>
                <w:ins w:id="5701" w:author="Воронов Алексей Алексеевич" w:date="2018-01-30T12:07:00Z"/>
                <w:b/>
                <w:noProof/>
              </w:rPr>
            </w:pPr>
            <w:ins w:id="5702" w:author="Воронов Алексей Алексеевич" w:date="2018-01-30T12:07:00Z">
              <w:r>
                <w:rPr>
                  <w:b/>
                  <w:noProof/>
                </w:rPr>
                <w:t>Переставить назад</w:t>
              </w:r>
            </w:ins>
          </w:p>
        </w:tc>
        <w:tc>
          <w:tcPr>
            <w:tcW w:w="5386" w:type="dxa"/>
          </w:tcPr>
          <w:p w14:paraId="60D5E3F4" w14:textId="77777777" w:rsidR="00ED0183" w:rsidRDefault="00ED0183" w:rsidP="00ED0183">
            <w:pPr>
              <w:spacing w:before="60" w:after="60"/>
              <w:ind w:left="0"/>
              <w:jc w:val="left"/>
              <w:rPr>
                <w:ins w:id="5703" w:author="Воронов Алексей Алексеевич" w:date="2018-01-30T12:07:00Z"/>
                <w:rFonts w:ascii="Arial" w:hAnsi="Arial" w:cs="Arial"/>
                <w:sz w:val="16"/>
                <w:szCs w:val="16"/>
              </w:rPr>
            </w:pPr>
            <w:ins w:id="5704" w:author="Воронов Алексей Алексеевич" w:date="2018-01-30T12:07:00Z">
              <w:r>
                <w:rPr>
                  <w:rFonts w:ascii="Arial" w:hAnsi="Arial" w:cs="Arial"/>
                  <w:sz w:val="16"/>
                  <w:szCs w:val="16"/>
                </w:rPr>
                <w:t>Изменение позиции поля в списке на позицию, следующую за текущей.</w:t>
              </w:r>
            </w:ins>
          </w:p>
          <w:p w14:paraId="0896E036" w14:textId="77777777" w:rsidR="00ED0183" w:rsidRPr="003E429F" w:rsidRDefault="00ED0183" w:rsidP="00ED0183">
            <w:pPr>
              <w:spacing w:before="60" w:after="60"/>
              <w:ind w:left="0"/>
              <w:jc w:val="left"/>
              <w:rPr>
                <w:ins w:id="5705" w:author="Воронов Алексей Алексеевич" w:date="2018-01-30T12:07:00Z"/>
                <w:rFonts w:ascii="Arial" w:hAnsi="Arial" w:cs="Arial"/>
                <w:sz w:val="16"/>
                <w:szCs w:val="16"/>
              </w:rPr>
            </w:pPr>
            <w:ins w:id="5706" w:author="Воронов Алексей Алексеевич" w:date="2018-01-30T12:07:00Z">
              <w:r w:rsidRPr="00E77590">
                <w:rPr>
                  <w:rFonts w:ascii="Arial" w:eastAsiaTheme="minorHAnsi" w:hAnsi="Arial" w:cs="Arial"/>
                  <w:sz w:val="16"/>
                  <w:szCs w:val="16"/>
                  <w:lang w:eastAsia="en-US"/>
                </w:rPr>
                <w:t>– недоступно, если не выделена запись в скроллере.</w:t>
              </w:r>
            </w:ins>
          </w:p>
        </w:tc>
      </w:tr>
      <w:tr w:rsidR="00ED0183" w:rsidRPr="00252D6F" w14:paraId="16493AA2" w14:textId="77777777" w:rsidTr="00ED0183">
        <w:trPr>
          <w:ins w:id="5707" w:author="Воронов Алексей Алексеевич" w:date="2018-01-30T12:07:00Z"/>
        </w:trPr>
        <w:tc>
          <w:tcPr>
            <w:tcW w:w="567" w:type="dxa"/>
          </w:tcPr>
          <w:p w14:paraId="47DB5D4E" w14:textId="77777777" w:rsidR="00ED0183" w:rsidRPr="00252D6F" w:rsidRDefault="00ED0183" w:rsidP="00904090">
            <w:pPr>
              <w:pStyle w:val="afa"/>
              <w:numPr>
                <w:ilvl w:val="0"/>
                <w:numId w:val="115"/>
              </w:numPr>
              <w:spacing w:before="60" w:after="60"/>
              <w:rPr>
                <w:ins w:id="5708" w:author="Воронов Алексей Алексеевич" w:date="2018-01-30T12:07:00Z"/>
                <w:rStyle w:val="af9"/>
              </w:rPr>
            </w:pPr>
          </w:p>
        </w:tc>
        <w:tc>
          <w:tcPr>
            <w:tcW w:w="893" w:type="dxa"/>
          </w:tcPr>
          <w:p w14:paraId="4597678E" w14:textId="77777777" w:rsidR="00ED0183" w:rsidRDefault="00ED0183" w:rsidP="00ED0183">
            <w:pPr>
              <w:pStyle w:val="afa"/>
              <w:spacing w:before="60" w:after="60"/>
              <w:rPr>
                <w:ins w:id="5709" w:author="Воронов Алексей Алексеевич" w:date="2018-01-30T12:07:00Z"/>
                <w:b/>
                <w:noProof/>
              </w:rPr>
            </w:pPr>
            <w:ins w:id="5710" w:author="Воронов Алексей Алексеевич" w:date="2018-01-30T12:07:00Z">
              <w:r>
                <w:rPr>
                  <w:noProof/>
                </w:rPr>
                <w:drawing>
                  <wp:inline distT="0" distB="0" distL="0" distR="0" wp14:anchorId="1A706C37" wp14:editId="65F43925">
                    <wp:extent cx="247650" cy="2476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50" cy="247650"/>
                            </a:xfrm>
                            <a:prstGeom prst="rect">
                              <a:avLst/>
                            </a:prstGeom>
                          </pic:spPr>
                        </pic:pic>
                      </a:graphicData>
                    </a:graphic>
                  </wp:inline>
                </w:drawing>
              </w:r>
            </w:ins>
          </w:p>
        </w:tc>
        <w:tc>
          <w:tcPr>
            <w:tcW w:w="2268" w:type="dxa"/>
          </w:tcPr>
          <w:p w14:paraId="5C6C93D7" w14:textId="77777777" w:rsidR="00ED0183" w:rsidRPr="002B70CC" w:rsidRDefault="00ED0183" w:rsidP="00ED0183">
            <w:pPr>
              <w:pStyle w:val="afa"/>
              <w:spacing w:before="60" w:after="60"/>
              <w:rPr>
                <w:ins w:id="5711" w:author="Воронов Алексей Алексеевич" w:date="2018-01-30T12:07:00Z"/>
                <w:b/>
                <w:noProof/>
              </w:rPr>
            </w:pPr>
            <w:ins w:id="5712" w:author="Воронов Алексей Алексеевич" w:date="2018-01-30T12:07:00Z">
              <w:r>
                <w:rPr>
                  <w:b/>
                  <w:noProof/>
                </w:rPr>
                <w:t>Сохранить</w:t>
              </w:r>
              <w:r>
                <w:rPr>
                  <w:b/>
                  <w:noProof/>
                  <w:lang w:val="en-US"/>
                </w:rPr>
                <w:t xml:space="preserve"> </w:t>
              </w:r>
              <w:r>
                <w:rPr>
                  <w:b/>
                  <w:noProof/>
                </w:rPr>
                <w:t>изменения и закрыть</w:t>
              </w:r>
            </w:ins>
          </w:p>
        </w:tc>
        <w:tc>
          <w:tcPr>
            <w:tcW w:w="5386" w:type="dxa"/>
          </w:tcPr>
          <w:p w14:paraId="4C709677" w14:textId="1C246C37" w:rsidR="00ED0183" w:rsidRPr="009A4D25" w:rsidRDefault="00ED0183" w:rsidP="00ED0183">
            <w:pPr>
              <w:spacing w:before="60" w:after="60"/>
              <w:ind w:left="0"/>
              <w:jc w:val="left"/>
              <w:rPr>
                <w:ins w:id="5713" w:author="Воронов Алексей Алексеевич" w:date="2018-01-30T12:07:00Z"/>
                <w:rFonts w:ascii="Arial" w:hAnsi="Arial" w:cs="Arial"/>
                <w:sz w:val="16"/>
                <w:szCs w:val="16"/>
              </w:rPr>
            </w:pPr>
            <w:ins w:id="5714" w:author="Воронов Алексей Алексеевич" w:date="2018-01-30T12:07:00Z">
              <w:r w:rsidRPr="009A4D25">
                <w:rPr>
                  <w:rFonts w:ascii="Arial" w:hAnsi="Arial" w:cs="Arial"/>
                  <w:sz w:val="16"/>
                  <w:szCs w:val="16"/>
                </w:rPr>
                <w:t>Закрытие формы. Возврат в экранную форму «Шабло</w:t>
              </w:r>
              <w:r>
                <w:rPr>
                  <w:rFonts w:ascii="Arial" w:hAnsi="Arial" w:cs="Arial"/>
                  <w:sz w:val="16"/>
                  <w:szCs w:val="16"/>
                </w:rPr>
                <w:t xml:space="preserve">ны экспорта списка документов» </w:t>
              </w:r>
              <w:r w:rsidRPr="009A4D25">
                <w:rPr>
                  <w:rFonts w:ascii="Arial" w:hAnsi="Arial" w:cs="Arial"/>
                  <w:sz w:val="16"/>
                  <w:szCs w:val="16"/>
                </w:rPr>
                <w:t xml:space="preserve">с сохранением </w:t>
              </w:r>
              <w:r>
                <w:rPr>
                  <w:rFonts w:ascii="Arial" w:hAnsi="Arial" w:cs="Arial"/>
                  <w:sz w:val="16"/>
                  <w:szCs w:val="16"/>
                </w:rPr>
                <w:t>изменений</w:t>
              </w:r>
              <w:r w:rsidRPr="009A4D25">
                <w:rPr>
                  <w:rFonts w:ascii="Arial" w:hAnsi="Arial" w:cs="Arial"/>
                  <w:sz w:val="16"/>
                  <w:szCs w:val="16"/>
                </w:rPr>
                <w:t>.</w:t>
              </w:r>
            </w:ins>
          </w:p>
        </w:tc>
      </w:tr>
      <w:tr w:rsidR="00ED0183" w:rsidRPr="00252D6F" w14:paraId="20BD34BD" w14:textId="77777777" w:rsidTr="00ED0183">
        <w:trPr>
          <w:ins w:id="5715" w:author="Воронов Алексей Алексеевич" w:date="2018-01-30T12:07:00Z"/>
        </w:trPr>
        <w:tc>
          <w:tcPr>
            <w:tcW w:w="567" w:type="dxa"/>
          </w:tcPr>
          <w:p w14:paraId="125B25CE" w14:textId="77777777" w:rsidR="00ED0183" w:rsidRPr="00252D6F" w:rsidRDefault="00ED0183" w:rsidP="00904090">
            <w:pPr>
              <w:pStyle w:val="afa"/>
              <w:numPr>
                <w:ilvl w:val="0"/>
                <w:numId w:val="115"/>
              </w:numPr>
              <w:spacing w:before="60" w:after="60"/>
              <w:rPr>
                <w:ins w:id="5716" w:author="Воронов Алексей Алексеевич" w:date="2018-01-30T12:07:00Z"/>
                <w:rStyle w:val="af9"/>
              </w:rPr>
            </w:pPr>
          </w:p>
        </w:tc>
        <w:tc>
          <w:tcPr>
            <w:tcW w:w="893" w:type="dxa"/>
          </w:tcPr>
          <w:p w14:paraId="4DC61837" w14:textId="77777777" w:rsidR="00ED0183" w:rsidRPr="004E4470" w:rsidRDefault="00ED0183" w:rsidP="00ED0183">
            <w:pPr>
              <w:pStyle w:val="afa"/>
              <w:spacing w:before="60" w:after="60"/>
              <w:rPr>
                <w:ins w:id="5717" w:author="Воронов Алексей Алексеевич" w:date="2018-01-30T12:07:00Z"/>
                <w:b/>
                <w:noProof/>
                <w:lang w:val="en-US"/>
              </w:rPr>
            </w:pPr>
            <w:ins w:id="5718" w:author="Воронов Алексей Алексеевич" w:date="2018-01-30T12:07:00Z">
              <w:r>
                <w:rPr>
                  <w:noProof/>
                </w:rPr>
                <w:drawing>
                  <wp:inline distT="0" distB="0" distL="0" distR="0" wp14:anchorId="65411F00" wp14:editId="0E4F25AF">
                    <wp:extent cx="257175" cy="2476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5" cy="247650"/>
                            </a:xfrm>
                            <a:prstGeom prst="rect">
                              <a:avLst/>
                            </a:prstGeom>
                          </pic:spPr>
                        </pic:pic>
                      </a:graphicData>
                    </a:graphic>
                  </wp:inline>
                </w:drawing>
              </w:r>
            </w:ins>
          </w:p>
        </w:tc>
        <w:tc>
          <w:tcPr>
            <w:tcW w:w="2268" w:type="dxa"/>
          </w:tcPr>
          <w:p w14:paraId="439BE1A7" w14:textId="77777777" w:rsidR="00ED0183" w:rsidRDefault="00ED0183" w:rsidP="00ED0183">
            <w:pPr>
              <w:pStyle w:val="afa"/>
              <w:spacing w:before="60" w:after="60"/>
              <w:rPr>
                <w:ins w:id="5719" w:author="Воронов Алексей Алексеевич" w:date="2018-01-30T12:07:00Z"/>
                <w:b/>
                <w:noProof/>
              </w:rPr>
            </w:pPr>
            <w:ins w:id="5720" w:author="Воронов Алексей Алексеевич" w:date="2018-01-30T12:07:00Z">
              <w:r>
                <w:rPr>
                  <w:b/>
                  <w:noProof/>
                </w:rPr>
                <w:t>Отмена действия</w:t>
              </w:r>
            </w:ins>
          </w:p>
        </w:tc>
        <w:tc>
          <w:tcPr>
            <w:tcW w:w="5386" w:type="dxa"/>
          </w:tcPr>
          <w:p w14:paraId="4E2C9E2E" w14:textId="53196179" w:rsidR="00ED0183" w:rsidRPr="009A4D25" w:rsidRDefault="00ED0183" w:rsidP="00ED0183">
            <w:pPr>
              <w:spacing w:before="60" w:after="60"/>
              <w:ind w:left="0"/>
              <w:jc w:val="left"/>
              <w:rPr>
                <w:ins w:id="5721" w:author="Воронов Алексей Алексеевич" w:date="2018-01-30T12:07:00Z"/>
                <w:rFonts w:ascii="Arial" w:hAnsi="Arial" w:cs="Arial"/>
                <w:sz w:val="16"/>
                <w:szCs w:val="16"/>
              </w:rPr>
            </w:pPr>
            <w:ins w:id="5722" w:author="Воронов Алексей Алексеевич" w:date="2018-01-30T12:07:00Z">
              <w:r w:rsidRPr="009A4D25">
                <w:rPr>
                  <w:rFonts w:ascii="Arial" w:hAnsi="Arial" w:cs="Arial"/>
                  <w:sz w:val="16"/>
                  <w:szCs w:val="16"/>
                </w:rPr>
                <w:t>Закрытие формы. Возврат в экранную форму «Шаблоны экспорта списка</w:t>
              </w:r>
              <w:r>
                <w:rPr>
                  <w:rFonts w:ascii="Arial" w:hAnsi="Arial" w:cs="Arial"/>
                  <w:sz w:val="16"/>
                  <w:szCs w:val="16"/>
                </w:rPr>
                <w:t xml:space="preserve"> документов»</w:t>
              </w:r>
            </w:ins>
            <w:ins w:id="5723" w:author="Воронов Алексей Алексеевич" w:date="2018-01-30T12:08:00Z">
              <w:r>
                <w:rPr>
                  <w:rFonts w:ascii="Arial" w:hAnsi="Arial" w:cs="Arial"/>
                  <w:sz w:val="16"/>
                  <w:szCs w:val="16"/>
                </w:rPr>
                <w:t xml:space="preserve"> </w:t>
              </w:r>
            </w:ins>
            <w:ins w:id="5724" w:author="Воронов Алексей Алексеевич" w:date="2018-01-30T12:07:00Z">
              <w:r>
                <w:rPr>
                  <w:rFonts w:ascii="Arial" w:hAnsi="Arial" w:cs="Arial"/>
                  <w:sz w:val="16"/>
                  <w:szCs w:val="16"/>
                </w:rPr>
                <w:t>без</w:t>
              </w:r>
              <w:r w:rsidRPr="009A4D25">
                <w:rPr>
                  <w:rFonts w:ascii="Arial" w:hAnsi="Arial" w:cs="Arial"/>
                  <w:sz w:val="16"/>
                  <w:szCs w:val="16"/>
                </w:rPr>
                <w:t xml:space="preserve"> сохранени</w:t>
              </w:r>
              <w:r>
                <w:rPr>
                  <w:rFonts w:ascii="Arial" w:hAnsi="Arial" w:cs="Arial"/>
                  <w:sz w:val="16"/>
                  <w:szCs w:val="16"/>
                </w:rPr>
                <w:t>я</w:t>
              </w:r>
              <w:r w:rsidRPr="009A4D25">
                <w:rPr>
                  <w:rFonts w:ascii="Arial" w:hAnsi="Arial" w:cs="Arial"/>
                  <w:sz w:val="16"/>
                  <w:szCs w:val="16"/>
                </w:rPr>
                <w:t xml:space="preserve"> </w:t>
              </w:r>
              <w:r>
                <w:rPr>
                  <w:rFonts w:ascii="Arial" w:hAnsi="Arial" w:cs="Arial"/>
                  <w:sz w:val="16"/>
                  <w:szCs w:val="16"/>
                </w:rPr>
                <w:t>изменений</w:t>
              </w:r>
              <w:r w:rsidRPr="009A4D25">
                <w:rPr>
                  <w:rFonts w:ascii="Arial" w:hAnsi="Arial" w:cs="Arial"/>
                  <w:sz w:val="16"/>
                  <w:szCs w:val="16"/>
                </w:rPr>
                <w:t>.</w:t>
              </w:r>
            </w:ins>
          </w:p>
        </w:tc>
      </w:tr>
    </w:tbl>
    <w:p w14:paraId="36EF7439" w14:textId="77777777" w:rsidR="00ED0183" w:rsidRDefault="00ED0183" w:rsidP="00A9749B">
      <w:pPr>
        <w:rPr>
          <w:ins w:id="5725" w:author="Воронов Алексей Алексеевич" w:date="2018-01-30T12:06:00Z"/>
        </w:rPr>
      </w:pPr>
    </w:p>
    <w:p w14:paraId="295857C9" w14:textId="09B53294" w:rsidR="00ED0183" w:rsidRDefault="00ED0183" w:rsidP="00ED0183">
      <w:pPr>
        <w:pStyle w:val="5"/>
        <w:numPr>
          <w:ilvl w:val="4"/>
          <w:numId w:val="1"/>
        </w:numPr>
        <w:rPr>
          <w:ins w:id="5726" w:author="Воронов Алексей Алексеевич" w:date="2018-01-30T12:06:00Z"/>
        </w:rPr>
      </w:pPr>
      <w:ins w:id="5727" w:author="Воронов Алексей Алексеевич" w:date="2018-01-30T12:09:00Z">
        <w:r w:rsidRPr="00ED0183">
          <w:t>Экранная форма «Выбор экспортируемых полей»</w:t>
        </w:r>
      </w:ins>
    </w:p>
    <w:p w14:paraId="3D2C8E77" w14:textId="3212A4A3" w:rsidR="00ED0183" w:rsidRDefault="00ED0183" w:rsidP="00A9749B">
      <w:pPr>
        <w:rPr>
          <w:ins w:id="5728" w:author="Воронов Алексей Алексеевич" w:date="2018-01-30T12:06:00Z"/>
        </w:rPr>
      </w:pPr>
      <w:ins w:id="5729" w:author="Воронов Алексей Алексеевич" w:date="2018-01-30T12:09:00Z">
        <w:r w:rsidRPr="00ED0183">
          <w:t>Экранная форма «Выбор экспортируемых полей» должна отображаться в интерфейсе по действию «Добавить» скроллера «Экспортируемые поля» экранной форм</w:t>
        </w:r>
        <w:r w:rsidR="00AE011D">
          <w:t>ы «Настройка шаблона».</w:t>
        </w:r>
      </w:ins>
    </w:p>
    <w:p w14:paraId="4321D481" w14:textId="77777777" w:rsidR="00ED0183" w:rsidRDefault="00ED0183" w:rsidP="00A9749B">
      <w:pPr>
        <w:rPr>
          <w:ins w:id="5730" w:author="Воронов Алексей Алексеевич" w:date="2018-01-30T12:06:00Z"/>
        </w:rPr>
      </w:pPr>
    </w:p>
    <w:p w14:paraId="16FD0C97" w14:textId="45DF2C54" w:rsidR="00ED0183" w:rsidRDefault="00ED0183" w:rsidP="00ED0183">
      <w:pPr>
        <w:pStyle w:val="aff9"/>
        <w:keepNext/>
        <w:rPr>
          <w:ins w:id="5731" w:author="Воронов Алексей Алексеевич" w:date="2018-01-30T12:09:00Z"/>
        </w:rPr>
      </w:pPr>
      <w:ins w:id="5732" w:author="Воронов Алексей Алексеевич" w:date="2018-01-30T12:09:00Z">
        <w:r>
          <w:t xml:space="preserve">Таблица </w:t>
        </w:r>
        <w:r>
          <w:fldChar w:fldCharType="begin"/>
        </w:r>
        <w:r>
          <w:instrText xml:space="preserve"> SEQ Таблица \* ARABIC </w:instrText>
        </w:r>
      </w:ins>
      <w:r>
        <w:fldChar w:fldCharType="separate"/>
      </w:r>
      <w:ins w:id="5733" w:author="Феданкова Любовь Анатольевна" w:date="2019-10-09T12:38:00Z">
        <w:r w:rsidR="00031B2C">
          <w:rPr>
            <w:noProof/>
          </w:rPr>
          <w:t>31</w:t>
        </w:r>
      </w:ins>
      <w:ins w:id="5734" w:author="Воронов Алексей Алексеевич" w:date="2018-01-30T12:27:00Z">
        <w:del w:id="5735" w:author="Феданкова Любовь Анатольевна" w:date="2019-10-09T12:38:00Z">
          <w:r w:rsidR="00DB3D2B" w:rsidDel="00031B2C">
            <w:rPr>
              <w:noProof/>
            </w:rPr>
            <w:delText>33</w:delText>
          </w:r>
        </w:del>
      </w:ins>
      <w:ins w:id="5736" w:author="Воронов Алексей Алексеевич" w:date="2018-01-30T12:09:00Z">
        <w:r>
          <w:fldChar w:fldCharType="end"/>
        </w:r>
        <w:r>
          <w:t xml:space="preserve"> </w:t>
        </w:r>
        <w:r w:rsidRPr="00372ECA">
          <w:t>Банковская часть. Макет экранной формы «Выбор экспортируемых полей»</w:t>
        </w:r>
      </w:ins>
    </w:p>
    <w:p w14:paraId="03E22A77" w14:textId="05A1A01E" w:rsidR="00ED0183" w:rsidRDefault="00ED0183" w:rsidP="00A9749B">
      <w:pPr>
        <w:rPr>
          <w:ins w:id="5737" w:author="Воронов Алексей Алексеевич" w:date="2018-01-30T12:06:00Z"/>
        </w:rPr>
      </w:pPr>
      <w:ins w:id="5738" w:author="Воронов Алексей Алексеевич" w:date="2018-01-30T12:09:00Z">
        <w:r>
          <w:rPr>
            <w:noProof/>
          </w:rPr>
          <w:drawing>
            <wp:inline distT="0" distB="0" distL="0" distR="0" wp14:anchorId="24886269" wp14:editId="1F3422E0">
              <wp:extent cx="4000500" cy="39624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0500" cy="3962400"/>
                      </a:xfrm>
                      <a:prstGeom prst="rect">
                        <a:avLst/>
                      </a:prstGeom>
                    </pic:spPr>
                  </pic:pic>
                </a:graphicData>
              </a:graphic>
            </wp:inline>
          </w:drawing>
        </w:r>
      </w:ins>
    </w:p>
    <w:p w14:paraId="1683C34B" w14:textId="77777777" w:rsidR="00ED0183" w:rsidRDefault="00ED0183" w:rsidP="00A9749B">
      <w:pPr>
        <w:rPr>
          <w:ins w:id="5739" w:author="Воронов Алексей Алексеевич" w:date="2018-01-30T12:06:00Z"/>
        </w:rPr>
      </w:pPr>
    </w:p>
    <w:p w14:paraId="57E7C03A" w14:textId="77777777" w:rsidR="00ED0183" w:rsidRDefault="00ED0183" w:rsidP="00A9749B">
      <w:pPr>
        <w:rPr>
          <w:ins w:id="5740" w:author="Воронов Алексей Алексеевич" w:date="2018-01-30T12:06:00Z"/>
        </w:rPr>
      </w:pPr>
    </w:p>
    <w:p w14:paraId="08D34829" w14:textId="027BAEAF" w:rsidR="00ED0183" w:rsidRDefault="00ED0183" w:rsidP="00ED0183">
      <w:pPr>
        <w:pStyle w:val="aff9"/>
        <w:keepNext/>
        <w:rPr>
          <w:ins w:id="5741" w:author="Воронов Алексей Алексеевич" w:date="2018-01-30T12:10:00Z"/>
        </w:rPr>
      </w:pPr>
      <w:ins w:id="5742" w:author="Воронов Алексей Алексеевич" w:date="2018-01-30T12:10:00Z">
        <w:r>
          <w:t xml:space="preserve">Таблица </w:t>
        </w:r>
        <w:r>
          <w:fldChar w:fldCharType="begin"/>
        </w:r>
        <w:r>
          <w:instrText xml:space="preserve"> SEQ Таблица \* ARABIC </w:instrText>
        </w:r>
      </w:ins>
      <w:r>
        <w:fldChar w:fldCharType="separate"/>
      </w:r>
      <w:ins w:id="5743" w:author="Феданкова Любовь Анатольевна" w:date="2019-10-09T12:38:00Z">
        <w:r w:rsidR="00031B2C">
          <w:rPr>
            <w:noProof/>
          </w:rPr>
          <w:t>32</w:t>
        </w:r>
      </w:ins>
      <w:ins w:id="5744" w:author="Воронов Алексей Алексеевич" w:date="2018-01-30T12:27:00Z">
        <w:del w:id="5745" w:author="Феданкова Любовь Анатольевна" w:date="2019-10-09T12:38:00Z">
          <w:r w:rsidR="00DB3D2B" w:rsidDel="00031B2C">
            <w:rPr>
              <w:noProof/>
            </w:rPr>
            <w:delText>34</w:delText>
          </w:r>
        </w:del>
      </w:ins>
      <w:ins w:id="5746" w:author="Воронов Алексей Алексеевич" w:date="2018-01-30T12:10:00Z">
        <w:r>
          <w:fldChar w:fldCharType="end"/>
        </w:r>
        <w:r>
          <w:t xml:space="preserve"> </w:t>
        </w:r>
        <w:r w:rsidRPr="00777F7F">
          <w:t>Банковская часть. Поля экранной формы «Выбор экспортируемых полей»</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1134"/>
        <w:gridCol w:w="1134"/>
        <w:gridCol w:w="4252"/>
      </w:tblGrid>
      <w:tr w:rsidR="00ED0183" w:rsidRPr="00252D6F" w14:paraId="25A685BF" w14:textId="77777777" w:rsidTr="00ED0183">
        <w:trPr>
          <w:cantSplit/>
          <w:trHeight w:val="585"/>
          <w:tblHeader/>
          <w:ins w:id="5747" w:author="Воронов Алексей Алексеевич" w:date="2018-01-30T12:10:00Z"/>
        </w:trPr>
        <w:tc>
          <w:tcPr>
            <w:tcW w:w="567" w:type="dxa"/>
            <w:tcBorders>
              <w:top w:val="single" w:sz="12" w:space="0" w:color="auto"/>
              <w:left w:val="single" w:sz="12" w:space="0" w:color="auto"/>
              <w:bottom w:val="single" w:sz="12" w:space="0" w:color="auto"/>
              <w:right w:val="single" w:sz="4" w:space="0" w:color="auto"/>
            </w:tcBorders>
          </w:tcPr>
          <w:p w14:paraId="3745A642" w14:textId="77777777" w:rsidR="00ED0183" w:rsidRPr="00D01646" w:rsidRDefault="00ED0183" w:rsidP="00ED0183">
            <w:pPr>
              <w:pStyle w:val="af8"/>
              <w:spacing w:after="60"/>
              <w:rPr>
                <w:ins w:id="5748" w:author="Воронов Алексей Алексеевич" w:date="2018-01-30T12:10:00Z"/>
                <w:rStyle w:val="af9"/>
                <w:rFonts w:ascii="Arial Narrow" w:hAnsi="Arial Narrow" w:cs="Arial"/>
                <w:b/>
                <w:szCs w:val="18"/>
              </w:rPr>
            </w:pPr>
            <w:ins w:id="5749" w:author="Воронов Алексей Алексеевич" w:date="2018-01-30T12:10: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06080E5E" w14:textId="77777777" w:rsidR="00ED0183" w:rsidRPr="00D01646" w:rsidRDefault="00ED0183" w:rsidP="00ED0183">
            <w:pPr>
              <w:pStyle w:val="af8"/>
              <w:spacing w:after="60"/>
              <w:ind w:left="57" w:right="57"/>
              <w:jc w:val="left"/>
              <w:rPr>
                <w:ins w:id="5750" w:author="Воронов Алексей Алексеевич" w:date="2018-01-30T12:10:00Z"/>
                <w:rFonts w:cs="Arial"/>
                <w:szCs w:val="18"/>
              </w:rPr>
            </w:pPr>
            <w:ins w:id="5751" w:author="Воронов Алексей Алексеевич" w:date="2018-01-30T12:10: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1134" w:type="dxa"/>
            <w:tcBorders>
              <w:top w:val="single" w:sz="12" w:space="0" w:color="auto"/>
              <w:left w:val="single" w:sz="4" w:space="0" w:color="auto"/>
              <w:bottom w:val="single" w:sz="12" w:space="0" w:color="auto"/>
              <w:right w:val="single" w:sz="4" w:space="0" w:color="auto"/>
            </w:tcBorders>
          </w:tcPr>
          <w:p w14:paraId="7E1BDE32" w14:textId="77777777" w:rsidR="00ED0183" w:rsidRPr="00D01646" w:rsidRDefault="00ED0183" w:rsidP="00ED0183">
            <w:pPr>
              <w:pStyle w:val="af8"/>
              <w:spacing w:after="60"/>
              <w:jc w:val="left"/>
              <w:rPr>
                <w:ins w:id="5752" w:author="Воронов Алексей Алексеевич" w:date="2018-01-30T12:10:00Z"/>
                <w:rFonts w:cs="Arial"/>
                <w:szCs w:val="18"/>
              </w:rPr>
            </w:pPr>
            <w:ins w:id="5753" w:author="Воронов Алексей Алексеевич" w:date="2018-01-30T12:10:00Z">
              <w:r w:rsidRPr="00D01646">
                <w:rPr>
                  <w:rFonts w:cs="Arial"/>
                  <w:szCs w:val="18"/>
                </w:rPr>
                <w:t xml:space="preserve">Тип элемента </w:t>
              </w:r>
            </w:ins>
          </w:p>
        </w:tc>
        <w:tc>
          <w:tcPr>
            <w:tcW w:w="1134" w:type="dxa"/>
            <w:tcBorders>
              <w:top w:val="single" w:sz="12" w:space="0" w:color="auto"/>
              <w:left w:val="single" w:sz="4" w:space="0" w:color="auto"/>
              <w:bottom w:val="single" w:sz="12" w:space="0" w:color="auto"/>
              <w:right w:val="single" w:sz="4" w:space="0" w:color="auto"/>
            </w:tcBorders>
          </w:tcPr>
          <w:p w14:paraId="0E283142" w14:textId="77777777" w:rsidR="00ED0183" w:rsidRPr="00D01646" w:rsidRDefault="00ED0183" w:rsidP="00ED0183">
            <w:pPr>
              <w:pStyle w:val="af8"/>
              <w:spacing w:after="60"/>
              <w:ind w:left="57" w:right="57"/>
              <w:jc w:val="left"/>
              <w:rPr>
                <w:ins w:id="5754" w:author="Воронов Алексей Алексеевич" w:date="2018-01-30T12:10:00Z"/>
                <w:rFonts w:cs="Arial"/>
                <w:szCs w:val="18"/>
              </w:rPr>
            </w:pPr>
            <w:ins w:id="5755" w:author="Воронов Алексей Алексеевич" w:date="2018-01-30T12:10:00Z">
              <w:r w:rsidRPr="00D01646">
                <w:rPr>
                  <w:rFonts w:cs="Arial"/>
                  <w:szCs w:val="18"/>
                </w:rPr>
                <w:t>Номер на макете</w:t>
              </w:r>
            </w:ins>
          </w:p>
        </w:tc>
        <w:tc>
          <w:tcPr>
            <w:tcW w:w="4252" w:type="dxa"/>
            <w:tcBorders>
              <w:top w:val="single" w:sz="12" w:space="0" w:color="auto"/>
              <w:left w:val="single" w:sz="4" w:space="0" w:color="auto"/>
              <w:bottom w:val="single" w:sz="12" w:space="0" w:color="auto"/>
              <w:right w:val="single" w:sz="12" w:space="0" w:color="auto"/>
            </w:tcBorders>
          </w:tcPr>
          <w:p w14:paraId="36F665A7" w14:textId="77777777" w:rsidR="00ED0183" w:rsidRPr="00D01646" w:rsidRDefault="00ED0183" w:rsidP="00ED0183">
            <w:pPr>
              <w:pStyle w:val="af8"/>
              <w:spacing w:after="60"/>
              <w:ind w:left="57" w:right="57"/>
              <w:jc w:val="left"/>
              <w:rPr>
                <w:ins w:id="5756" w:author="Воронов Алексей Алексеевич" w:date="2018-01-30T12:10:00Z"/>
                <w:rFonts w:cs="Arial"/>
                <w:szCs w:val="18"/>
              </w:rPr>
            </w:pPr>
            <w:ins w:id="5757" w:author="Воронов Алексей Алексеевич" w:date="2018-01-30T12:10:00Z">
              <w:r w:rsidRPr="00D01646">
                <w:rPr>
                  <w:rFonts w:cs="Arial"/>
                  <w:szCs w:val="18"/>
                </w:rPr>
                <w:t>Описание, способ заполнения, ограничения</w:t>
              </w:r>
            </w:ins>
          </w:p>
        </w:tc>
      </w:tr>
      <w:tr w:rsidR="00ED0183" w:rsidRPr="00252D6F" w14:paraId="5B2334F1" w14:textId="77777777" w:rsidTr="00ED0183">
        <w:trPr>
          <w:cantSplit/>
          <w:trHeight w:val="361"/>
          <w:ins w:id="5758" w:author="Воронов Алексей Алексеевич" w:date="2018-01-30T12:10:00Z"/>
        </w:trPr>
        <w:tc>
          <w:tcPr>
            <w:tcW w:w="567" w:type="dxa"/>
            <w:tcBorders>
              <w:top w:val="single" w:sz="12" w:space="0" w:color="auto"/>
              <w:bottom w:val="single" w:sz="4" w:space="0" w:color="auto"/>
            </w:tcBorders>
          </w:tcPr>
          <w:p w14:paraId="0065AE35" w14:textId="77777777" w:rsidR="00ED0183" w:rsidRPr="00252D6F" w:rsidRDefault="00ED0183" w:rsidP="00904090">
            <w:pPr>
              <w:pStyle w:val="afa"/>
              <w:numPr>
                <w:ilvl w:val="0"/>
                <w:numId w:val="116"/>
              </w:numPr>
              <w:spacing w:before="60" w:after="60"/>
              <w:rPr>
                <w:ins w:id="5759" w:author="Воронов Алексей Алексеевич" w:date="2018-01-30T12:10:00Z"/>
                <w:rStyle w:val="af9"/>
                <w:rFonts w:ascii="Arial" w:hAnsi="Arial"/>
              </w:rPr>
            </w:pPr>
          </w:p>
        </w:tc>
        <w:tc>
          <w:tcPr>
            <w:tcW w:w="2027" w:type="dxa"/>
            <w:tcBorders>
              <w:top w:val="single" w:sz="12" w:space="0" w:color="auto"/>
              <w:bottom w:val="single" w:sz="4" w:space="0" w:color="auto"/>
            </w:tcBorders>
          </w:tcPr>
          <w:p w14:paraId="57D8D51C" w14:textId="77777777" w:rsidR="00ED0183" w:rsidRPr="00405A35" w:rsidRDefault="00ED0183" w:rsidP="00ED0183">
            <w:pPr>
              <w:pStyle w:val="afa"/>
              <w:spacing w:before="60" w:after="60"/>
              <w:rPr>
                <w:ins w:id="5760" w:author="Воронов Алексей Алексеевич" w:date="2018-01-30T12:10:00Z"/>
                <w:b/>
              </w:rPr>
            </w:pPr>
            <w:ins w:id="5761" w:author="Воронов Алексей Алексеевич" w:date="2018-01-30T12:10:00Z">
              <w:r>
                <w:rPr>
                  <w:rFonts w:eastAsiaTheme="minorHAnsi"/>
                  <w:b/>
                  <w:lang w:eastAsia="en-US"/>
                </w:rPr>
                <w:t>Выбрать все</w:t>
              </w:r>
            </w:ins>
          </w:p>
        </w:tc>
        <w:tc>
          <w:tcPr>
            <w:tcW w:w="1134" w:type="dxa"/>
            <w:tcBorders>
              <w:top w:val="single" w:sz="12" w:space="0" w:color="auto"/>
              <w:bottom w:val="single" w:sz="4" w:space="0" w:color="auto"/>
            </w:tcBorders>
          </w:tcPr>
          <w:p w14:paraId="3474734F" w14:textId="77777777" w:rsidR="00ED0183" w:rsidRPr="0052041C" w:rsidRDefault="00ED0183" w:rsidP="00ED0183">
            <w:pPr>
              <w:spacing w:before="60" w:after="60"/>
              <w:ind w:left="0"/>
              <w:rPr>
                <w:ins w:id="5762" w:author="Воронов Алексей Алексеевич" w:date="2018-01-30T12:10:00Z"/>
                <w:rFonts w:ascii="Arial" w:hAnsi="Arial" w:cs="Arial"/>
                <w:sz w:val="16"/>
                <w:szCs w:val="16"/>
              </w:rPr>
            </w:pPr>
            <w:ins w:id="5763" w:author="Воронов Алексей Алексеевич" w:date="2018-01-30T12:10:00Z">
              <w:r w:rsidRPr="0052041C">
                <w:rPr>
                  <w:rFonts w:ascii="Arial" w:hAnsi="Arial" w:cs="Arial"/>
                  <w:noProof/>
                  <w:color w:val="000000"/>
                  <w:sz w:val="16"/>
                  <w:szCs w:val="16"/>
                  <w:lang w:val="en-US"/>
                </w:rPr>
                <w:t>checkField</w:t>
              </w:r>
            </w:ins>
          </w:p>
        </w:tc>
        <w:tc>
          <w:tcPr>
            <w:tcW w:w="1134" w:type="dxa"/>
            <w:tcBorders>
              <w:top w:val="single" w:sz="12" w:space="0" w:color="auto"/>
              <w:bottom w:val="single" w:sz="4" w:space="0" w:color="auto"/>
            </w:tcBorders>
          </w:tcPr>
          <w:p w14:paraId="72786148" w14:textId="77777777" w:rsidR="00ED0183" w:rsidRPr="00A50218" w:rsidRDefault="00ED0183" w:rsidP="00904090">
            <w:pPr>
              <w:pStyle w:val="afa"/>
              <w:numPr>
                <w:ilvl w:val="0"/>
                <w:numId w:val="117"/>
              </w:numPr>
              <w:spacing w:before="60" w:after="60"/>
              <w:rPr>
                <w:ins w:id="5764" w:author="Воронов Алексей Алексеевич" w:date="2018-01-30T12:10:00Z"/>
              </w:rPr>
            </w:pPr>
          </w:p>
        </w:tc>
        <w:tc>
          <w:tcPr>
            <w:tcW w:w="4252" w:type="dxa"/>
            <w:tcBorders>
              <w:top w:val="single" w:sz="12" w:space="0" w:color="auto"/>
              <w:bottom w:val="single" w:sz="4" w:space="0" w:color="auto"/>
            </w:tcBorders>
          </w:tcPr>
          <w:p w14:paraId="0F390138" w14:textId="77777777" w:rsidR="00ED0183" w:rsidRDefault="00ED0183" w:rsidP="00904090">
            <w:pPr>
              <w:pStyle w:val="a"/>
              <w:numPr>
                <w:ilvl w:val="0"/>
                <w:numId w:val="105"/>
              </w:numPr>
              <w:tabs>
                <w:tab w:val="center" w:pos="1593"/>
              </w:tabs>
              <w:spacing w:before="60" w:after="60"/>
              <w:jc w:val="left"/>
              <w:rPr>
                <w:ins w:id="5765" w:author="Воронов Алексей Алексеевич" w:date="2018-01-30T12:10:00Z"/>
                <w:rFonts w:ascii="Arial" w:eastAsiaTheme="minorHAnsi" w:hAnsi="Arial" w:cs="Arial"/>
                <w:sz w:val="16"/>
                <w:szCs w:val="16"/>
                <w:lang w:eastAsia="en-US"/>
              </w:rPr>
            </w:pPr>
            <w:ins w:id="5766" w:author="Воронов Алексей Алексеевич" w:date="2018-01-30T12:10:00Z">
              <w:r w:rsidRPr="0052041C">
                <w:rPr>
                  <w:rFonts w:ascii="Arial" w:eastAsiaTheme="minorHAnsi" w:hAnsi="Arial" w:cs="Arial"/>
                  <w:sz w:val="16"/>
                  <w:szCs w:val="16"/>
                  <w:lang w:eastAsia="en-US"/>
                </w:rPr>
                <w:t>опция отмечена</w:t>
              </w:r>
              <w:r>
                <w:rPr>
                  <w:rFonts w:ascii="Arial" w:eastAsiaTheme="minorHAnsi" w:hAnsi="Arial" w:cs="Arial"/>
                  <w:sz w:val="16"/>
                  <w:szCs w:val="16"/>
                  <w:lang w:eastAsia="en-US"/>
                </w:rPr>
                <w:t xml:space="preserve"> </w:t>
              </w:r>
              <w:r w:rsidRPr="00405A35">
                <w:rPr>
                  <w:rFonts w:eastAsiaTheme="minorHAnsi"/>
                  <w:b/>
                  <w:lang w:eastAsia="en-US"/>
                </w:rPr>
                <w:t>–</w:t>
              </w:r>
              <w:r w:rsidRPr="0052041C">
                <w:rPr>
                  <w:rFonts w:ascii="Arial" w:eastAsiaTheme="minorHAnsi" w:hAnsi="Arial" w:cs="Arial"/>
                  <w:sz w:val="16"/>
                  <w:szCs w:val="16"/>
                  <w:lang w:eastAsia="en-US"/>
                </w:rPr>
                <w:t xml:space="preserve"> </w:t>
              </w:r>
              <w:r>
                <w:rPr>
                  <w:rFonts w:ascii="Arial" w:eastAsiaTheme="minorHAnsi" w:hAnsi="Arial" w:cs="Arial"/>
                  <w:sz w:val="16"/>
                  <w:szCs w:val="16"/>
                  <w:lang w:eastAsia="en-US"/>
                </w:rPr>
                <w:t xml:space="preserve">автоматически </w:t>
              </w:r>
              <w:r w:rsidRPr="0052041C">
                <w:rPr>
                  <w:rFonts w:ascii="Arial" w:eastAsiaTheme="minorHAnsi" w:hAnsi="Arial" w:cs="Arial"/>
                  <w:sz w:val="16"/>
                  <w:szCs w:val="16"/>
                  <w:lang w:eastAsia="en-US"/>
                </w:rPr>
                <w:t>отмечаются все пункты в столбце «Выбрано»</w:t>
              </w:r>
              <w:r>
                <w:rPr>
                  <w:rFonts w:ascii="Arial" w:eastAsiaTheme="minorHAnsi" w:hAnsi="Arial" w:cs="Arial"/>
                  <w:sz w:val="16"/>
                  <w:szCs w:val="16"/>
                  <w:lang w:eastAsia="en-US"/>
                </w:rPr>
                <w:t>.</w:t>
              </w:r>
            </w:ins>
          </w:p>
          <w:p w14:paraId="18F070C7" w14:textId="77777777" w:rsidR="00ED0183" w:rsidRPr="0052041C" w:rsidRDefault="00ED0183" w:rsidP="00904090">
            <w:pPr>
              <w:pStyle w:val="a"/>
              <w:numPr>
                <w:ilvl w:val="0"/>
                <w:numId w:val="105"/>
              </w:numPr>
              <w:tabs>
                <w:tab w:val="center" w:pos="1593"/>
              </w:tabs>
              <w:spacing w:before="60" w:after="60"/>
              <w:jc w:val="left"/>
              <w:rPr>
                <w:ins w:id="5767" w:author="Воронов Алексей Алексеевич" w:date="2018-01-30T12:10:00Z"/>
                <w:rFonts w:ascii="Arial" w:eastAsiaTheme="minorHAnsi" w:hAnsi="Arial" w:cs="Arial"/>
                <w:sz w:val="16"/>
                <w:szCs w:val="16"/>
                <w:lang w:eastAsia="en-US"/>
              </w:rPr>
            </w:pPr>
            <w:ins w:id="5768" w:author="Воронов Алексей Алексеевич" w:date="2018-01-30T12:10:00Z">
              <w:r>
                <w:rPr>
                  <w:rFonts w:ascii="Arial" w:eastAsiaTheme="minorHAnsi" w:hAnsi="Arial" w:cs="Arial"/>
                  <w:sz w:val="16"/>
                  <w:szCs w:val="16"/>
                  <w:lang w:eastAsia="en-US"/>
                </w:rPr>
                <w:t xml:space="preserve">снята отметка с опции </w:t>
              </w:r>
              <w:r w:rsidRPr="00405A35">
                <w:rPr>
                  <w:rFonts w:eastAsiaTheme="minorHAnsi"/>
                  <w:b/>
                  <w:lang w:eastAsia="en-US"/>
                </w:rPr>
                <w:t>–</w:t>
              </w:r>
              <w:r>
                <w:rPr>
                  <w:rFonts w:eastAsiaTheme="minorHAnsi"/>
                  <w:b/>
                  <w:lang w:eastAsia="en-US"/>
                </w:rPr>
                <w:t xml:space="preserve"> </w:t>
              </w:r>
              <w:r>
                <w:rPr>
                  <w:rFonts w:ascii="Arial" w:eastAsiaTheme="minorHAnsi" w:hAnsi="Arial" w:cs="Arial"/>
                  <w:sz w:val="16"/>
                  <w:szCs w:val="16"/>
                  <w:lang w:eastAsia="en-US"/>
                </w:rPr>
                <w:t>автоматически снимаются отметки во</w:t>
              </w:r>
              <w:r w:rsidRPr="0052041C">
                <w:rPr>
                  <w:rFonts w:ascii="Arial" w:eastAsiaTheme="minorHAnsi" w:hAnsi="Arial" w:cs="Arial"/>
                  <w:sz w:val="16"/>
                  <w:szCs w:val="16"/>
                  <w:lang w:eastAsia="en-US"/>
                </w:rPr>
                <w:t xml:space="preserve"> все</w:t>
              </w:r>
              <w:r>
                <w:rPr>
                  <w:rFonts w:ascii="Arial" w:eastAsiaTheme="minorHAnsi" w:hAnsi="Arial" w:cs="Arial"/>
                  <w:sz w:val="16"/>
                  <w:szCs w:val="16"/>
                  <w:lang w:eastAsia="en-US"/>
                </w:rPr>
                <w:t>х</w:t>
              </w:r>
              <w:r w:rsidRPr="0052041C">
                <w:rPr>
                  <w:rFonts w:ascii="Arial" w:eastAsiaTheme="minorHAnsi" w:hAnsi="Arial" w:cs="Arial"/>
                  <w:sz w:val="16"/>
                  <w:szCs w:val="16"/>
                  <w:lang w:eastAsia="en-US"/>
                </w:rPr>
                <w:t xml:space="preserve"> пункт</w:t>
              </w:r>
              <w:r>
                <w:rPr>
                  <w:rFonts w:ascii="Arial" w:eastAsiaTheme="minorHAnsi" w:hAnsi="Arial" w:cs="Arial"/>
                  <w:sz w:val="16"/>
                  <w:szCs w:val="16"/>
                  <w:lang w:eastAsia="en-US"/>
                </w:rPr>
                <w:t>ах</w:t>
              </w:r>
              <w:r w:rsidRPr="0052041C">
                <w:rPr>
                  <w:rFonts w:ascii="Arial" w:eastAsiaTheme="minorHAnsi" w:hAnsi="Arial" w:cs="Arial"/>
                  <w:sz w:val="16"/>
                  <w:szCs w:val="16"/>
                  <w:lang w:eastAsia="en-US"/>
                </w:rPr>
                <w:t xml:space="preserve"> столбц</w:t>
              </w:r>
              <w:r>
                <w:rPr>
                  <w:rFonts w:ascii="Arial" w:eastAsiaTheme="minorHAnsi" w:hAnsi="Arial" w:cs="Arial"/>
                  <w:sz w:val="16"/>
                  <w:szCs w:val="16"/>
                  <w:lang w:eastAsia="en-US"/>
                </w:rPr>
                <w:t>а</w:t>
              </w:r>
              <w:r w:rsidRPr="0052041C">
                <w:rPr>
                  <w:rFonts w:ascii="Arial" w:eastAsiaTheme="minorHAnsi" w:hAnsi="Arial" w:cs="Arial"/>
                  <w:sz w:val="16"/>
                  <w:szCs w:val="16"/>
                  <w:lang w:eastAsia="en-US"/>
                </w:rPr>
                <w:t xml:space="preserve"> «Выбрано»</w:t>
              </w:r>
              <w:r>
                <w:rPr>
                  <w:rFonts w:ascii="Arial" w:eastAsiaTheme="minorHAnsi" w:hAnsi="Arial" w:cs="Arial"/>
                  <w:sz w:val="16"/>
                  <w:szCs w:val="16"/>
                  <w:lang w:eastAsia="en-US"/>
                </w:rPr>
                <w:t>.</w:t>
              </w:r>
              <w:r>
                <w:rPr>
                  <w:rFonts w:eastAsiaTheme="minorHAnsi"/>
                  <w:b/>
                  <w:lang w:eastAsia="en-US"/>
                </w:rPr>
                <w:t xml:space="preserve"> </w:t>
              </w:r>
            </w:ins>
          </w:p>
        </w:tc>
      </w:tr>
      <w:tr w:rsidR="00ED0183" w:rsidRPr="00252D6F" w14:paraId="57A495BB" w14:textId="77777777" w:rsidTr="00ED0183">
        <w:trPr>
          <w:cantSplit/>
          <w:trHeight w:val="361"/>
          <w:ins w:id="5769" w:author="Воронов Алексей Алексеевич" w:date="2018-01-30T12:10:00Z"/>
        </w:trPr>
        <w:tc>
          <w:tcPr>
            <w:tcW w:w="567" w:type="dxa"/>
            <w:tcBorders>
              <w:top w:val="single" w:sz="4" w:space="0" w:color="auto"/>
              <w:bottom w:val="single" w:sz="12" w:space="0" w:color="auto"/>
            </w:tcBorders>
          </w:tcPr>
          <w:p w14:paraId="70B2F9A8" w14:textId="77777777" w:rsidR="00ED0183" w:rsidRPr="00252D6F" w:rsidRDefault="00ED0183" w:rsidP="00904090">
            <w:pPr>
              <w:pStyle w:val="afa"/>
              <w:numPr>
                <w:ilvl w:val="0"/>
                <w:numId w:val="116"/>
              </w:numPr>
              <w:spacing w:before="60" w:after="60"/>
              <w:rPr>
                <w:ins w:id="5770" w:author="Воронов Алексей Алексеевич" w:date="2018-01-30T12:10:00Z"/>
                <w:rStyle w:val="af9"/>
                <w:rFonts w:ascii="Arial" w:hAnsi="Arial"/>
              </w:rPr>
            </w:pPr>
          </w:p>
        </w:tc>
        <w:tc>
          <w:tcPr>
            <w:tcW w:w="2027" w:type="dxa"/>
            <w:tcBorders>
              <w:top w:val="single" w:sz="4" w:space="0" w:color="auto"/>
              <w:bottom w:val="single" w:sz="12" w:space="0" w:color="auto"/>
            </w:tcBorders>
          </w:tcPr>
          <w:p w14:paraId="1D20A8C1" w14:textId="77777777" w:rsidR="00ED0183" w:rsidRPr="00405A35" w:rsidRDefault="00ED0183" w:rsidP="00ED0183">
            <w:pPr>
              <w:pStyle w:val="afa"/>
              <w:spacing w:before="60" w:after="60"/>
              <w:rPr>
                <w:ins w:id="5771" w:author="Воронов Алексей Алексеевич" w:date="2018-01-30T12:10:00Z"/>
                <w:rFonts w:eastAsiaTheme="minorHAnsi"/>
                <w:b/>
                <w:lang w:eastAsia="en-US"/>
              </w:rPr>
            </w:pPr>
            <w:ins w:id="5772" w:author="Воронов Алексей Алексеевич" w:date="2018-01-30T12:10:00Z">
              <w:r w:rsidRPr="00405A35">
                <w:rPr>
                  <w:rFonts w:eastAsiaTheme="minorHAnsi"/>
                  <w:b/>
                  <w:lang w:eastAsia="en-US"/>
                </w:rPr>
                <w:t>–</w:t>
              </w:r>
            </w:ins>
          </w:p>
        </w:tc>
        <w:tc>
          <w:tcPr>
            <w:tcW w:w="1134" w:type="dxa"/>
            <w:tcBorders>
              <w:top w:val="single" w:sz="4" w:space="0" w:color="auto"/>
              <w:bottom w:val="single" w:sz="12" w:space="0" w:color="auto"/>
            </w:tcBorders>
          </w:tcPr>
          <w:p w14:paraId="08F6BE5F" w14:textId="77777777" w:rsidR="00ED0183" w:rsidRPr="005409B5" w:rsidRDefault="00ED0183" w:rsidP="00ED0183">
            <w:pPr>
              <w:spacing w:before="60" w:after="60"/>
              <w:ind w:left="0"/>
              <w:rPr>
                <w:ins w:id="5773" w:author="Воронов Алексей Алексеевич" w:date="2018-01-30T12:10:00Z"/>
                <w:rFonts w:ascii="Arial" w:hAnsi="Arial" w:cs="Arial"/>
                <w:color w:val="000000"/>
                <w:sz w:val="16"/>
                <w:szCs w:val="16"/>
              </w:rPr>
            </w:pPr>
            <w:ins w:id="5774" w:author="Воронов Алексей Алексеевич" w:date="2018-01-30T12:10:00Z">
              <w:r>
                <w:rPr>
                  <w:rFonts w:ascii="Arial" w:hAnsi="Arial" w:cs="Arial"/>
                  <w:color w:val="000000"/>
                  <w:sz w:val="16"/>
                  <w:szCs w:val="16"/>
                </w:rPr>
                <w:t>скроллер</w:t>
              </w:r>
            </w:ins>
          </w:p>
        </w:tc>
        <w:tc>
          <w:tcPr>
            <w:tcW w:w="1134" w:type="dxa"/>
            <w:tcBorders>
              <w:top w:val="single" w:sz="4" w:space="0" w:color="auto"/>
              <w:bottom w:val="single" w:sz="12" w:space="0" w:color="auto"/>
            </w:tcBorders>
          </w:tcPr>
          <w:p w14:paraId="7CF1F635" w14:textId="77777777" w:rsidR="00ED0183" w:rsidRPr="00A50218" w:rsidRDefault="00ED0183" w:rsidP="00904090">
            <w:pPr>
              <w:pStyle w:val="afa"/>
              <w:numPr>
                <w:ilvl w:val="0"/>
                <w:numId w:val="117"/>
              </w:numPr>
              <w:spacing w:before="60" w:after="60"/>
              <w:rPr>
                <w:ins w:id="5775" w:author="Воронов Алексей Алексеевич" w:date="2018-01-30T12:10:00Z"/>
              </w:rPr>
            </w:pPr>
          </w:p>
        </w:tc>
        <w:tc>
          <w:tcPr>
            <w:tcW w:w="4252" w:type="dxa"/>
            <w:tcBorders>
              <w:top w:val="single" w:sz="4" w:space="0" w:color="auto"/>
              <w:bottom w:val="single" w:sz="12" w:space="0" w:color="auto"/>
            </w:tcBorders>
          </w:tcPr>
          <w:p w14:paraId="697F5C31" w14:textId="77777777" w:rsidR="00ED0183" w:rsidRPr="00AD69B5" w:rsidRDefault="00ED0183" w:rsidP="00ED0183">
            <w:pPr>
              <w:tabs>
                <w:tab w:val="center" w:pos="1593"/>
              </w:tabs>
              <w:spacing w:before="60" w:after="60"/>
              <w:ind w:left="0"/>
              <w:jc w:val="left"/>
              <w:rPr>
                <w:ins w:id="5776" w:author="Воронов Алексей Алексеевич" w:date="2018-01-30T12:10:00Z"/>
                <w:rFonts w:ascii="Arial" w:eastAsiaTheme="minorHAnsi" w:hAnsi="Arial" w:cs="Arial"/>
                <w:sz w:val="16"/>
                <w:szCs w:val="16"/>
                <w:lang w:eastAsia="en-US"/>
              </w:rPr>
            </w:pPr>
            <w:ins w:id="5777" w:author="Воронов Алексей Алексеевич" w:date="2018-01-30T12:10:00Z">
              <w:r w:rsidRPr="00AD69B5">
                <w:rPr>
                  <w:rFonts w:ascii="Arial" w:eastAsiaTheme="minorHAnsi" w:hAnsi="Arial" w:cs="Arial"/>
                  <w:sz w:val="16"/>
                  <w:szCs w:val="16"/>
                  <w:lang w:eastAsia="en-US"/>
                </w:rPr>
                <w:t>Список всех полей документа, для которых возможен экспорт.</w:t>
              </w:r>
            </w:ins>
          </w:p>
          <w:p w14:paraId="5600B744" w14:textId="6AF43CA2" w:rsidR="00ED0183" w:rsidRPr="00AD69B5" w:rsidRDefault="00ED0183" w:rsidP="00ED0183">
            <w:pPr>
              <w:tabs>
                <w:tab w:val="center" w:pos="1593"/>
              </w:tabs>
              <w:spacing w:before="60" w:after="60"/>
              <w:ind w:left="0"/>
              <w:jc w:val="left"/>
              <w:rPr>
                <w:ins w:id="5778" w:author="Воронов Алексей Алексеевич" w:date="2018-01-30T12:10:00Z"/>
                <w:rFonts w:ascii="Arial" w:eastAsiaTheme="minorHAnsi" w:hAnsi="Arial" w:cs="Arial"/>
                <w:sz w:val="16"/>
                <w:szCs w:val="16"/>
                <w:lang w:eastAsia="en-US"/>
              </w:rPr>
            </w:pPr>
            <w:ins w:id="5779" w:author="Воронов Алексей Алексеевич" w:date="2018-01-30T12:10:00Z">
              <w:r w:rsidRPr="00AD69B5">
                <w:rPr>
                  <w:rFonts w:ascii="Arial" w:eastAsiaTheme="minorHAnsi" w:hAnsi="Arial" w:cs="Arial"/>
                  <w:sz w:val="16"/>
                  <w:szCs w:val="16"/>
                  <w:lang w:eastAsia="en-US"/>
                </w:rPr>
                <w:t xml:space="preserve">В списке отображаются только поля документа, отсутствующие в скроллере </w:t>
              </w:r>
              <w:r w:rsidRPr="00AD69B5">
                <w:rPr>
                  <w:rFonts w:ascii="Arial" w:hAnsi="Arial" w:cs="Arial"/>
                  <w:sz w:val="16"/>
                  <w:szCs w:val="16"/>
                </w:rPr>
                <w:t xml:space="preserve">«Экспортируемые поля» исходной экранной формы «Настройка шаблона» </w:t>
              </w:r>
            </w:ins>
          </w:p>
          <w:p w14:paraId="74838205" w14:textId="77777777" w:rsidR="00ED0183" w:rsidRPr="00AD69B5" w:rsidRDefault="00ED0183" w:rsidP="00ED0183">
            <w:pPr>
              <w:tabs>
                <w:tab w:val="center" w:pos="1593"/>
              </w:tabs>
              <w:spacing w:before="60" w:after="60"/>
              <w:ind w:left="0"/>
              <w:jc w:val="left"/>
              <w:rPr>
                <w:ins w:id="5780" w:author="Воронов Алексей Алексеевич" w:date="2018-01-30T12:10:00Z"/>
                <w:rFonts w:ascii="Arial" w:eastAsiaTheme="minorHAnsi" w:hAnsi="Arial" w:cs="Arial"/>
                <w:sz w:val="16"/>
                <w:szCs w:val="16"/>
                <w:lang w:eastAsia="en-US"/>
              </w:rPr>
            </w:pPr>
            <w:ins w:id="5781" w:author="Воронов Алексей Алексеевич" w:date="2018-01-30T12:10:00Z">
              <w:r w:rsidRPr="00AD69B5">
                <w:rPr>
                  <w:rFonts w:ascii="Arial" w:eastAsiaTheme="minorHAnsi" w:hAnsi="Arial" w:cs="Arial"/>
                  <w:sz w:val="16"/>
                  <w:szCs w:val="16"/>
                  <w:lang w:eastAsia="en-US"/>
                </w:rPr>
                <w:t>Столбцы, отображаемые в табличном представлении скроллера:</w:t>
              </w:r>
            </w:ins>
          </w:p>
          <w:p w14:paraId="741FDD3E" w14:textId="77777777" w:rsidR="00ED0183" w:rsidRPr="00AD69B5" w:rsidRDefault="00ED0183" w:rsidP="00904090">
            <w:pPr>
              <w:pStyle w:val="a"/>
              <w:numPr>
                <w:ilvl w:val="0"/>
                <w:numId w:val="101"/>
              </w:numPr>
              <w:tabs>
                <w:tab w:val="center" w:pos="1593"/>
              </w:tabs>
              <w:spacing w:before="60" w:after="60"/>
              <w:jc w:val="left"/>
              <w:rPr>
                <w:ins w:id="5782" w:author="Воронов Алексей Алексеевич" w:date="2018-01-30T12:10:00Z"/>
                <w:rFonts w:ascii="Arial" w:eastAsiaTheme="minorHAnsi" w:hAnsi="Arial" w:cs="Arial"/>
                <w:b/>
                <w:sz w:val="16"/>
                <w:szCs w:val="16"/>
                <w:lang w:eastAsia="en-US"/>
              </w:rPr>
            </w:pPr>
            <w:ins w:id="5783" w:author="Воронов Алексей Алексеевич" w:date="2018-01-30T12:10:00Z">
              <w:r w:rsidRPr="00AD69B5">
                <w:rPr>
                  <w:rFonts w:ascii="Arial" w:eastAsiaTheme="minorHAnsi" w:hAnsi="Arial" w:cs="Arial"/>
                  <w:b/>
                  <w:sz w:val="16"/>
                  <w:szCs w:val="16"/>
                  <w:lang w:eastAsia="en-US"/>
                </w:rPr>
                <w:t>Выбрано</w:t>
              </w:r>
            </w:ins>
          </w:p>
          <w:p w14:paraId="0577953A" w14:textId="77777777" w:rsidR="00ED0183" w:rsidRPr="00AD69B5" w:rsidRDefault="00ED0183" w:rsidP="00904090">
            <w:pPr>
              <w:pStyle w:val="a"/>
              <w:numPr>
                <w:ilvl w:val="0"/>
                <w:numId w:val="101"/>
              </w:numPr>
              <w:tabs>
                <w:tab w:val="center" w:pos="1593"/>
              </w:tabs>
              <w:spacing w:before="60" w:after="60"/>
              <w:jc w:val="left"/>
              <w:rPr>
                <w:ins w:id="5784" w:author="Воронов Алексей Алексеевич" w:date="2018-01-30T12:10:00Z"/>
                <w:rFonts w:ascii="Arial" w:eastAsiaTheme="minorHAnsi" w:hAnsi="Arial" w:cs="Arial"/>
                <w:sz w:val="16"/>
                <w:szCs w:val="16"/>
                <w:lang w:eastAsia="en-US"/>
              </w:rPr>
            </w:pPr>
            <w:ins w:id="5785" w:author="Воронов Алексей Алексеевич" w:date="2018-01-30T12:10:00Z">
              <w:r w:rsidRPr="00AD69B5">
                <w:rPr>
                  <w:rFonts w:ascii="Arial" w:eastAsiaTheme="minorHAnsi" w:hAnsi="Arial" w:cs="Arial"/>
                  <w:b/>
                  <w:sz w:val="16"/>
                  <w:szCs w:val="16"/>
                  <w:lang w:eastAsia="en-US"/>
                </w:rPr>
                <w:t>Наименование поля</w:t>
              </w:r>
            </w:ins>
          </w:p>
        </w:tc>
      </w:tr>
    </w:tbl>
    <w:p w14:paraId="70C662CF" w14:textId="77777777" w:rsidR="00ED0183" w:rsidRDefault="00ED0183" w:rsidP="00A9749B">
      <w:pPr>
        <w:rPr>
          <w:ins w:id="5786" w:author="Воронов Алексей Алексеевич" w:date="2018-01-30T12:10:00Z"/>
        </w:rPr>
      </w:pPr>
    </w:p>
    <w:p w14:paraId="79AEAEB4" w14:textId="1FD667B4" w:rsidR="00ED0183" w:rsidRDefault="00ED0183" w:rsidP="00ED0183">
      <w:pPr>
        <w:pStyle w:val="aff9"/>
        <w:keepNext/>
        <w:rPr>
          <w:ins w:id="5787" w:author="Воронов Алексей Алексеевич" w:date="2018-01-30T12:10:00Z"/>
        </w:rPr>
      </w:pPr>
      <w:ins w:id="5788" w:author="Воронов Алексей Алексеевич" w:date="2018-01-30T12:10:00Z">
        <w:r>
          <w:t xml:space="preserve">Таблица </w:t>
        </w:r>
        <w:r>
          <w:fldChar w:fldCharType="begin"/>
        </w:r>
        <w:r>
          <w:instrText xml:space="preserve"> SEQ Таблица \* ARABIC </w:instrText>
        </w:r>
      </w:ins>
      <w:r>
        <w:fldChar w:fldCharType="separate"/>
      </w:r>
      <w:ins w:id="5789" w:author="Феданкова Любовь Анатольевна" w:date="2019-10-09T12:38:00Z">
        <w:r w:rsidR="00031B2C">
          <w:rPr>
            <w:noProof/>
          </w:rPr>
          <w:t>33</w:t>
        </w:r>
      </w:ins>
      <w:ins w:id="5790" w:author="Воронов Алексей Алексеевич" w:date="2018-01-30T12:27:00Z">
        <w:del w:id="5791" w:author="Феданкова Любовь Анатольевна" w:date="2019-10-09T12:38:00Z">
          <w:r w:rsidR="00DB3D2B" w:rsidDel="00031B2C">
            <w:rPr>
              <w:noProof/>
            </w:rPr>
            <w:delText>35</w:delText>
          </w:r>
        </w:del>
      </w:ins>
      <w:ins w:id="5792" w:author="Воронов Алексей Алексеевич" w:date="2018-01-30T12:10:00Z">
        <w:r>
          <w:fldChar w:fldCharType="end"/>
        </w:r>
        <w:r>
          <w:t xml:space="preserve"> </w:t>
        </w:r>
        <w:r w:rsidRPr="005B3BC1">
          <w:t>Банковская часть. Элементы управления формы «Выбор экспортируемых полей»</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1077"/>
        <w:gridCol w:w="2084"/>
        <w:gridCol w:w="5386"/>
      </w:tblGrid>
      <w:tr w:rsidR="00ED0183" w:rsidRPr="00252D6F" w14:paraId="7592A088" w14:textId="77777777" w:rsidTr="00ED0183">
        <w:trPr>
          <w:tblHeader/>
          <w:ins w:id="5793" w:author="Воронов Алексей Алексеевич" w:date="2018-01-30T12:10:00Z"/>
        </w:trPr>
        <w:tc>
          <w:tcPr>
            <w:tcW w:w="567" w:type="dxa"/>
            <w:tcBorders>
              <w:top w:val="single" w:sz="12" w:space="0" w:color="auto"/>
              <w:bottom w:val="single" w:sz="12" w:space="0" w:color="auto"/>
            </w:tcBorders>
            <w:vAlign w:val="center"/>
          </w:tcPr>
          <w:p w14:paraId="3CFD0E38" w14:textId="77777777" w:rsidR="00ED0183" w:rsidRPr="00252D6F" w:rsidRDefault="00ED0183" w:rsidP="00ED0183">
            <w:pPr>
              <w:pStyle w:val="af8"/>
              <w:spacing w:after="60"/>
              <w:rPr>
                <w:ins w:id="5794" w:author="Воронов Алексей Алексеевич" w:date="2018-01-30T12:10:00Z"/>
              </w:rPr>
            </w:pPr>
            <w:ins w:id="5795" w:author="Воронов Алексей Алексеевич" w:date="2018-01-30T12:10:00Z">
              <w:r w:rsidRPr="00252D6F">
                <w:t>№ п/п</w:t>
              </w:r>
            </w:ins>
          </w:p>
        </w:tc>
        <w:tc>
          <w:tcPr>
            <w:tcW w:w="1077" w:type="dxa"/>
            <w:tcBorders>
              <w:top w:val="single" w:sz="12" w:space="0" w:color="auto"/>
              <w:bottom w:val="single" w:sz="12" w:space="0" w:color="auto"/>
            </w:tcBorders>
          </w:tcPr>
          <w:p w14:paraId="53175E2F" w14:textId="77777777" w:rsidR="00ED0183" w:rsidRDefault="00ED0183" w:rsidP="00ED0183">
            <w:pPr>
              <w:pStyle w:val="af8"/>
              <w:spacing w:after="60"/>
              <w:jc w:val="left"/>
              <w:rPr>
                <w:ins w:id="5796" w:author="Воронов Алексей Алексеевич" w:date="2018-01-30T12:10:00Z"/>
              </w:rPr>
            </w:pPr>
            <w:ins w:id="5797" w:author="Воронов Алексей Алексеевич" w:date="2018-01-30T12:10:00Z">
              <w:r>
                <w:t>Элемент</w:t>
              </w:r>
            </w:ins>
          </w:p>
        </w:tc>
        <w:tc>
          <w:tcPr>
            <w:tcW w:w="2084" w:type="dxa"/>
            <w:tcBorders>
              <w:top w:val="single" w:sz="12" w:space="0" w:color="auto"/>
              <w:bottom w:val="single" w:sz="12" w:space="0" w:color="auto"/>
            </w:tcBorders>
            <w:vAlign w:val="center"/>
          </w:tcPr>
          <w:p w14:paraId="42851F85" w14:textId="77777777" w:rsidR="00ED0183" w:rsidRPr="00252D6F" w:rsidRDefault="00ED0183" w:rsidP="00ED0183">
            <w:pPr>
              <w:pStyle w:val="af8"/>
              <w:spacing w:after="60"/>
              <w:jc w:val="left"/>
              <w:rPr>
                <w:ins w:id="5798" w:author="Воронов Алексей Алексеевич" w:date="2018-01-30T12:10:00Z"/>
              </w:rPr>
            </w:pPr>
            <w:ins w:id="5799" w:author="Воронов Алексей Алексеевич" w:date="2018-01-30T12:10:00Z">
              <w:r>
                <w:rPr>
                  <w:lang w:val="en-US"/>
                </w:rPr>
                <w:t>Hint</w:t>
              </w:r>
            </w:ins>
          </w:p>
        </w:tc>
        <w:tc>
          <w:tcPr>
            <w:tcW w:w="5386" w:type="dxa"/>
            <w:tcBorders>
              <w:top w:val="single" w:sz="12" w:space="0" w:color="auto"/>
              <w:bottom w:val="single" w:sz="12" w:space="0" w:color="auto"/>
            </w:tcBorders>
            <w:vAlign w:val="center"/>
          </w:tcPr>
          <w:p w14:paraId="0817011E" w14:textId="77777777" w:rsidR="00ED0183" w:rsidRPr="00252D6F" w:rsidRDefault="00ED0183" w:rsidP="00ED0183">
            <w:pPr>
              <w:pStyle w:val="af8"/>
              <w:spacing w:after="60"/>
              <w:jc w:val="left"/>
              <w:rPr>
                <w:ins w:id="5800" w:author="Воронов Алексей Алексеевич" w:date="2018-01-30T12:10:00Z"/>
              </w:rPr>
            </w:pPr>
            <w:ins w:id="5801" w:author="Воронов Алексей Алексеевич" w:date="2018-01-30T12:10:00Z">
              <w:r>
                <w:t>О</w:t>
              </w:r>
              <w:r w:rsidRPr="00252D6F">
                <w:t>писание, ограничения по доступности</w:t>
              </w:r>
            </w:ins>
          </w:p>
        </w:tc>
      </w:tr>
      <w:tr w:rsidR="00ED0183" w:rsidRPr="00252D6F" w14:paraId="715B5AA8" w14:textId="77777777" w:rsidTr="00ED0183">
        <w:trPr>
          <w:ins w:id="5802" w:author="Воронов Алексей Алексеевич" w:date="2018-01-30T12:10:00Z"/>
        </w:trPr>
        <w:tc>
          <w:tcPr>
            <w:tcW w:w="567" w:type="dxa"/>
          </w:tcPr>
          <w:p w14:paraId="152569EF" w14:textId="77777777" w:rsidR="00ED0183" w:rsidRPr="00252D6F" w:rsidRDefault="00ED0183" w:rsidP="00904090">
            <w:pPr>
              <w:pStyle w:val="afa"/>
              <w:numPr>
                <w:ilvl w:val="0"/>
                <w:numId w:val="118"/>
              </w:numPr>
              <w:spacing w:before="60" w:after="60"/>
              <w:rPr>
                <w:ins w:id="5803" w:author="Воронов Алексей Алексеевич" w:date="2018-01-30T12:10:00Z"/>
                <w:rStyle w:val="af9"/>
              </w:rPr>
            </w:pPr>
          </w:p>
        </w:tc>
        <w:tc>
          <w:tcPr>
            <w:tcW w:w="1077" w:type="dxa"/>
          </w:tcPr>
          <w:p w14:paraId="575DB849" w14:textId="77777777" w:rsidR="00ED0183" w:rsidRDefault="00ED0183" w:rsidP="00ED0183">
            <w:pPr>
              <w:pStyle w:val="afa"/>
              <w:spacing w:before="60" w:after="60"/>
              <w:rPr>
                <w:ins w:id="5804" w:author="Воронов Алексей Алексеевич" w:date="2018-01-30T12:10:00Z"/>
                <w:b/>
                <w:noProof/>
              </w:rPr>
            </w:pPr>
            <w:ins w:id="5805" w:author="Воронов Алексей Алексеевич" w:date="2018-01-30T12:10:00Z">
              <w:r>
                <w:rPr>
                  <w:noProof/>
                </w:rPr>
                <w:drawing>
                  <wp:inline distT="0" distB="0" distL="0" distR="0" wp14:anchorId="62C74DB9" wp14:editId="12FD9E8E">
                    <wp:extent cx="247650" cy="2476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50" cy="247650"/>
                            </a:xfrm>
                            <a:prstGeom prst="rect">
                              <a:avLst/>
                            </a:prstGeom>
                          </pic:spPr>
                        </pic:pic>
                      </a:graphicData>
                    </a:graphic>
                  </wp:inline>
                </w:drawing>
              </w:r>
            </w:ins>
          </w:p>
        </w:tc>
        <w:tc>
          <w:tcPr>
            <w:tcW w:w="2084" w:type="dxa"/>
          </w:tcPr>
          <w:p w14:paraId="4173A6C8" w14:textId="77777777" w:rsidR="00ED0183" w:rsidRPr="00405A35" w:rsidRDefault="00ED0183" w:rsidP="00ED0183">
            <w:pPr>
              <w:pStyle w:val="afa"/>
              <w:spacing w:before="60" w:after="60"/>
              <w:rPr>
                <w:ins w:id="5806" w:author="Воронов Алексей Алексеевич" w:date="2018-01-30T12:10:00Z"/>
                <w:b/>
                <w:noProof/>
              </w:rPr>
            </w:pPr>
            <w:ins w:id="5807" w:author="Воронов Алексей Алексеевич" w:date="2018-01-30T12:10:00Z">
              <w:r>
                <w:rPr>
                  <w:b/>
                  <w:noProof/>
                </w:rPr>
                <w:t>Сохранить</w:t>
              </w:r>
              <w:r>
                <w:rPr>
                  <w:b/>
                  <w:noProof/>
                  <w:lang w:val="en-US"/>
                </w:rPr>
                <w:t xml:space="preserve"> </w:t>
              </w:r>
              <w:r>
                <w:rPr>
                  <w:b/>
                  <w:noProof/>
                </w:rPr>
                <w:t>изменения и закрыть</w:t>
              </w:r>
            </w:ins>
          </w:p>
        </w:tc>
        <w:tc>
          <w:tcPr>
            <w:tcW w:w="5386" w:type="dxa"/>
          </w:tcPr>
          <w:p w14:paraId="0CD20D78" w14:textId="5BF01A10" w:rsidR="00ED0183" w:rsidRPr="009A4D25" w:rsidRDefault="00ED0183" w:rsidP="00ED0183">
            <w:pPr>
              <w:spacing w:before="60" w:after="60"/>
              <w:ind w:left="0"/>
              <w:jc w:val="left"/>
              <w:rPr>
                <w:ins w:id="5808" w:author="Воронов Алексей Алексеевич" w:date="2018-01-30T12:10:00Z"/>
                <w:rFonts w:ascii="Arial" w:hAnsi="Arial" w:cs="Arial"/>
                <w:sz w:val="16"/>
                <w:szCs w:val="16"/>
              </w:rPr>
            </w:pPr>
            <w:ins w:id="5809" w:author="Воронов Алексей Алексеевич" w:date="2018-01-30T12:10:00Z">
              <w:r w:rsidRPr="009A4D25">
                <w:rPr>
                  <w:rFonts w:ascii="Arial" w:hAnsi="Arial" w:cs="Arial"/>
                  <w:sz w:val="16"/>
                  <w:szCs w:val="16"/>
                </w:rPr>
                <w:t>Закрытие формы. Возврат в экранную форму «</w:t>
              </w:r>
              <w:r>
                <w:rPr>
                  <w:rFonts w:ascii="Arial" w:hAnsi="Arial" w:cs="Arial"/>
                  <w:sz w:val="16"/>
                  <w:szCs w:val="16"/>
                </w:rPr>
                <w:t>Настройка шаблона</w:t>
              </w:r>
              <w:r w:rsidRPr="009A4D25">
                <w:rPr>
                  <w:rFonts w:ascii="Arial" w:hAnsi="Arial" w:cs="Arial"/>
                  <w:sz w:val="16"/>
                  <w:szCs w:val="16"/>
                </w:rPr>
                <w:t xml:space="preserve">» с </w:t>
              </w:r>
              <w:r>
                <w:rPr>
                  <w:rFonts w:ascii="Arial" w:hAnsi="Arial" w:cs="Arial"/>
                  <w:sz w:val="16"/>
                  <w:szCs w:val="16"/>
                </w:rPr>
                <w:t>добавлением в список «Экспортируемые поля» полей, выбранных в данной форме</w:t>
              </w:r>
              <w:r w:rsidRPr="009A4D25">
                <w:rPr>
                  <w:rFonts w:ascii="Arial" w:hAnsi="Arial" w:cs="Arial"/>
                  <w:sz w:val="16"/>
                  <w:szCs w:val="16"/>
                </w:rPr>
                <w:t>.</w:t>
              </w:r>
            </w:ins>
          </w:p>
        </w:tc>
      </w:tr>
      <w:tr w:rsidR="00ED0183" w:rsidRPr="00252D6F" w14:paraId="21700D9F" w14:textId="77777777" w:rsidTr="00ED0183">
        <w:trPr>
          <w:ins w:id="5810" w:author="Воронов Алексей Алексеевич" w:date="2018-01-30T12:10:00Z"/>
        </w:trPr>
        <w:tc>
          <w:tcPr>
            <w:tcW w:w="567" w:type="dxa"/>
          </w:tcPr>
          <w:p w14:paraId="58B1C35C" w14:textId="77777777" w:rsidR="00ED0183" w:rsidRPr="00252D6F" w:rsidRDefault="00ED0183" w:rsidP="00904090">
            <w:pPr>
              <w:pStyle w:val="afa"/>
              <w:numPr>
                <w:ilvl w:val="0"/>
                <w:numId w:val="118"/>
              </w:numPr>
              <w:spacing w:before="60" w:after="60"/>
              <w:rPr>
                <w:ins w:id="5811" w:author="Воронов Алексей Алексеевич" w:date="2018-01-30T12:10:00Z"/>
                <w:rStyle w:val="af9"/>
              </w:rPr>
            </w:pPr>
          </w:p>
        </w:tc>
        <w:tc>
          <w:tcPr>
            <w:tcW w:w="1077" w:type="dxa"/>
          </w:tcPr>
          <w:p w14:paraId="36A082A7" w14:textId="77777777" w:rsidR="00ED0183" w:rsidRDefault="00ED0183" w:rsidP="00ED0183">
            <w:pPr>
              <w:pStyle w:val="afa"/>
              <w:spacing w:before="60" w:after="60"/>
              <w:rPr>
                <w:ins w:id="5812" w:author="Воронов Алексей Алексеевич" w:date="2018-01-30T12:10:00Z"/>
                <w:b/>
                <w:noProof/>
              </w:rPr>
            </w:pPr>
            <w:ins w:id="5813" w:author="Воронов Алексей Алексеевич" w:date="2018-01-30T12:10:00Z">
              <w:r>
                <w:rPr>
                  <w:noProof/>
                </w:rPr>
                <w:drawing>
                  <wp:inline distT="0" distB="0" distL="0" distR="0" wp14:anchorId="26B87A17" wp14:editId="0E30894B">
                    <wp:extent cx="257175" cy="2476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5" cy="247650"/>
                            </a:xfrm>
                            <a:prstGeom prst="rect">
                              <a:avLst/>
                            </a:prstGeom>
                          </pic:spPr>
                        </pic:pic>
                      </a:graphicData>
                    </a:graphic>
                  </wp:inline>
                </w:drawing>
              </w:r>
            </w:ins>
          </w:p>
        </w:tc>
        <w:tc>
          <w:tcPr>
            <w:tcW w:w="2084" w:type="dxa"/>
          </w:tcPr>
          <w:p w14:paraId="46C11F87" w14:textId="77777777" w:rsidR="00ED0183" w:rsidRDefault="00ED0183" w:rsidP="00ED0183">
            <w:pPr>
              <w:pStyle w:val="afa"/>
              <w:spacing w:before="60" w:after="60"/>
              <w:rPr>
                <w:ins w:id="5814" w:author="Воронов Алексей Алексеевич" w:date="2018-01-30T12:10:00Z"/>
                <w:b/>
                <w:noProof/>
              </w:rPr>
            </w:pPr>
            <w:ins w:id="5815" w:author="Воронов Алексей Алексеевич" w:date="2018-01-30T12:10:00Z">
              <w:r>
                <w:rPr>
                  <w:b/>
                  <w:noProof/>
                </w:rPr>
                <w:t>Отмена действия</w:t>
              </w:r>
            </w:ins>
          </w:p>
        </w:tc>
        <w:tc>
          <w:tcPr>
            <w:tcW w:w="5386" w:type="dxa"/>
          </w:tcPr>
          <w:p w14:paraId="79E3563B" w14:textId="7685600F" w:rsidR="00ED0183" w:rsidRPr="009A4D25" w:rsidRDefault="00ED0183" w:rsidP="00ED0183">
            <w:pPr>
              <w:spacing w:before="60" w:after="60"/>
              <w:ind w:left="0"/>
              <w:jc w:val="left"/>
              <w:rPr>
                <w:ins w:id="5816" w:author="Воронов Алексей Алексеевич" w:date="2018-01-30T12:10:00Z"/>
                <w:rFonts w:ascii="Arial" w:hAnsi="Arial" w:cs="Arial"/>
                <w:sz w:val="16"/>
                <w:szCs w:val="16"/>
              </w:rPr>
            </w:pPr>
            <w:ins w:id="5817" w:author="Воронов Алексей Алексеевич" w:date="2018-01-30T12:10:00Z">
              <w:r w:rsidRPr="009A4D25">
                <w:rPr>
                  <w:rFonts w:ascii="Arial" w:hAnsi="Arial" w:cs="Arial"/>
                  <w:sz w:val="16"/>
                  <w:szCs w:val="16"/>
                </w:rPr>
                <w:t>Закрытие формы. Возврат в экранную форму «</w:t>
              </w:r>
              <w:r>
                <w:rPr>
                  <w:rFonts w:ascii="Arial" w:hAnsi="Arial" w:cs="Arial"/>
                  <w:sz w:val="16"/>
                  <w:szCs w:val="16"/>
                </w:rPr>
                <w:t>Настройка шаблона</w:t>
              </w:r>
              <w:r w:rsidRPr="009A4D25">
                <w:rPr>
                  <w:rFonts w:ascii="Arial" w:hAnsi="Arial" w:cs="Arial"/>
                  <w:sz w:val="16"/>
                  <w:szCs w:val="16"/>
                </w:rPr>
                <w:t xml:space="preserve">» </w:t>
              </w:r>
              <w:r>
                <w:rPr>
                  <w:rFonts w:ascii="Arial" w:hAnsi="Arial" w:cs="Arial"/>
                  <w:sz w:val="16"/>
                  <w:szCs w:val="16"/>
                </w:rPr>
                <w:t>без</w:t>
              </w:r>
              <w:r w:rsidRPr="009A4D25">
                <w:rPr>
                  <w:rFonts w:ascii="Arial" w:hAnsi="Arial" w:cs="Arial"/>
                  <w:sz w:val="16"/>
                  <w:szCs w:val="16"/>
                </w:rPr>
                <w:t xml:space="preserve"> сохранени</w:t>
              </w:r>
              <w:r>
                <w:rPr>
                  <w:rFonts w:ascii="Arial" w:hAnsi="Arial" w:cs="Arial"/>
                  <w:sz w:val="16"/>
                  <w:szCs w:val="16"/>
                </w:rPr>
                <w:t>я</w:t>
              </w:r>
              <w:r w:rsidRPr="009A4D25">
                <w:rPr>
                  <w:rFonts w:ascii="Arial" w:hAnsi="Arial" w:cs="Arial"/>
                  <w:sz w:val="16"/>
                  <w:szCs w:val="16"/>
                </w:rPr>
                <w:t xml:space="preserve"> </w:t>
              </w:r>
              <w:r>
                <w:rPr>
                  <w:rFonts w:ascii="Arial" w:hAnsi="Arial" w:cs="Arial"/>
                  <w:sz w:val="16"/>
                  <w:szCs w:val="16"/>
                </w:rPr>
                <w:t>изменений</w:t>
              </w:r>
              <w:r w:rsidRPr="009A4D25">
                <w:rPr>
                  <w:rFonts w:ascii="Arial" w:hAnsi="Arial" w:cs="Arial"/>
                  <w:sz w:val="16"/>
                  <w:szCs w:val="16"/>
                </w:rPr>
                <w:t>.</w:t>
              </w:r>
            </w:ins>
          </w:p>
        </w:tc>
      </w:tr>
    </w:tbl>
    <w:p w14:paraId="538D95AB" w14:textId="77777777" w:rsidR="00ED0183" w:rsidRDefault="00ED0183" w:rsidP="00A9749B">
      <w:pPr>
        <w:rPr>
          <w:ins w:id="5818" w:author="Воронов Алексей Алексеевич" w:date="2018-01-30T12:10:00Z"/>
        </w:rPr>
      </w:pPr>
    </w:p>
    <w:p w14:paraId="79B392D3" w14:textId="77777777" w:rsidR="00ED0183" w:rsidRDefault="00ED0183" w:rsidP="00A9749B">
      <w:pPr>
        <w:rPr>
          <w:ins w:id="5819" w:author="Воронов Алексей Алексеевич" w:date="2018-01-30T12:10:00Z"/>
        </w:rPr>
      </w:pPr>
    </w:p>
    <w:p w14:paraId="146A6623" w14:textId="2FE00044" w:rsidR="0044238D" w:rsidDel="00ED0183" w:rsidRDefault="0044238D" w:rsidP="00A9749B">
      <w:pPr>
        <w:rPr>
          <w:del w:id="5820" w:author="Воронов Алексей Алексеевич" w:date="2018-01-30T12:10:00Z"/>
        </w:rPr>
      </w:pPr>
      <w:del w:id="5821" w:author="Воронов Алексей Алексеевич" w:date="2018-01-30T12:10:00Z">
        <w:r w:rsidRPr="0044238D" w:rsidDel="00ED0183">
          <w:delText>При нажатии кнопки выбора полей должна открываться форма выбора значений</w:delText>
        </w:r>
      </w:del>
    </w:p>
    <w:p w14:paraId="50DD06C9" w14:textId="2D576CFA" w:rsidR="0044238D" w:rsidDel="00ED0183" w:rsidRDefault="0044238D" w:rsidP="0044238D">
      <w:pPr>
        <w:pStyle w:val="af6"/>
        <w:rPr>
          <w:del w:id="5822" w:author="Воронов Алексей Алексеевич" w:date="2018-01-30T12:10:00Z"/>
        </w:rPr>
      </w:pPr>
      <w:del w:id="5823" w:author="Воронов Алексей Алексеевич" w:date="2018-01-30T12:10:00Z">
        <w:r w:rsidDel="00ED0183">
          <w:delText xml:space="preserve">Рисунок </w:delText>
        </w:r>
        <w:r w:rsidR="008A38FE" w:rsidDel="00ED0183">
          <w:rPr>
            <w:b w:val="0"/>
          </w:rPr>
          <w:fldChar w:fldCharType="begin"/>
        </w:r>
        <w:r w:rsidR="008A38FE" w:rsidDel="00ED0183">
          <w:delInstrText xml:space="preserve"> SEQ Рисунок \* ARABIC </w:delInstrText>
        </w:r>
        <w:r w:rsidR="008A38FE" w:rsidDel="00ED0183">
          <w:rPr>
            <w:b w:val="0"/>
          </w:rPr>
          <w:fldChar w:fldCharType="separate"/>
        </w:r>
        <w:r w:rsidR="00D91317" w:rsidDel="00ED0183">
          <w:rPr>
            <w:noProof/>
          </w:rPr>
          <w:delText>20</w:delText>
        </w:r>
        <w:r w:rsidR="008A38FE" w:rsidDel="00ED0183">
          <w:rPr>
            <w:b w:val="0"/>
            <w:noProof/>
          </w:rPr>
          <w:fldChar w:fldCharType="end"/>
        </w:r>
        <w:r w:rsidDel="00ED0183">
          <w:delText xml:space="preserve"> Макет Мастера экспорта данных по проводкам в выписке из скроллера</w:delText>
        </w:r>
      </w:del>
    </w:p>
    <w:p w14:paraId="4A5A1E17" w14:textId="2BDE0A61" w:rsidR="0044238D" w:rsidDel="00ED0183" w:rsidRDefault="0044238D" w:rsidP="0044238D">
      <w:pPr>
        <w:keepNext/>
        <w:ind w:left="0" w:firstLine="0"/>
        <w:rPr>
          <w:del w:id="5824" w:author="Воронов Алексей Алексеевич" w:date="2018-01-30T12:10:00Z"/>
        </w:rPr>
      </w:pPr>
      <w:del w:id="5825" w:author="Воронов Алексей Алексеевич" w:date="2018-01-30T12:10:00Z">
        <w:r w:rsidDel="00ED0183">
          <w:rPr>
            <w:noProof/>
          </w:rPr>
          <w:drawing>
            <wp:inline distT="0" distB="0" distL="0" distR="0" wp14:anchorId="66724C08" wp14:editId="49DBB076">
              <wp:extent cx="6301105" cy="3948637"/>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1105" cy="3948637"/>
                      </a:xfrm>
                      <a:prstGeom prst="rect">
                        <a:avLst/>
                      </a:prstGeom>
                      <a:noFill/>
                      <a:ln>
                        <a:noFill/>
                      </a:ln>
                    </pic:spPr>
                  </pic:pic>
                </a:graphicData>
              </a:graphic>
            </wp:inline>
          </w:drawing>
        </w:r>
      </w:del>
    </w:p>
    <w:p w14:paraId="7E4146B9" w14:textId="474CDA78" w:rsidR="00D834B6" w:rsidRDefault="00D834B6" w:rsidP="00D834B6">
      <w:pPr>
        <w:ind w:left="360"/>
      </w:pPr>
      <w:r>
        <w:t>В  окне «</w:t>
      </w:r>
      <w:ins w:id="5826" w:author="Воронов Алексей Алексеевич" w:date="2018-01-30T12:17:00Z">
        <w:r w:rsidR="00E46CF5" w:rsidRPr="00E46CF5">
          <w:t>Выбор экспортируемых полей</w:t>
        </w:r>
        <w:r w:rsidR="0014116B">
          <w:t>»</w:t>
        </w:r>
        <w:r w:rsidR="00E46CF5" w:rsidRPr="00E46CF5" w:rsidDel="00E46CF5">
          <w:t xml:space="preserve"> </w:t>
        </w:r>
      </w:ins>
      <w:del w:id="5827" w:author="Воронов Алексей Алексеевич" w:date="2018-01-30T12:17:00Z">
        <w:r w:rsidDel="00E46CF5">
          <w:delText xml:space="preserve">Выбор </w:delText>
        </w:r>
        <w:r w:rsidDel="0014116B">
          <w:delText xml:space="preserve">значений </w:delText>
        </w:r>
      </w:del>
      <w:r>
        <w:t>должны быть доступны следующие значения (поля строк выписки):</w:t>
      </w:r>
    </w:p>
    <w:p w14:paraId="29431667" w14:textId="77777777" w:rsidR="00D834B6" w:rsidRDefault="00D834B6" w:rsidP="00AE731F">
      <w:pPr>
        <w:pStyle w:val="a"/>
        <w:numPr>
          <w:ilvl w:val="0"/>
          <w:numId w:val="58"/>
        </w:numPr>
      </w:pPr>
      <w:r>
        <w:t>Дата проводки</w:t>
      </w:r>
    </w:p>
    <w:p w14:paraId="0DBF362D" w14:textId="77777777" w:rsidR="00D834B6" w:rsidRDefault="00D834B6" w:rsidP="00AE731F">
      <w:pPr>
        <w:pStyle w:val="a"/>
        <w:numPr>
          <w:ilvl w:val="0"/>
          <w:numId w:val="58"/>
        </w:numPr>
      </w:pPr>
      <w:r>
        <w:t>ИНН получателя</w:t>
      </w:r>
    </w:p>
    <w:p w14:paraId="7B8E1E22" w14:textId="77777777" w:rsidR="00D834B6" w:rsidRDefault="00D834B6" w:rsidP="00AE731F">
      <w:pPr>
        <w:pStyle w:val="a"/>
        <w:numPr>
          <w:ilvl w:val="0"/>
          <w:numId w:val="58"/>
        </w:numPr>
      </w:pPr>
      <w:r>
        <w:t>Счет получателя</w:t>
      </w:r>
    </w:p>
    <w:p w14:paraId="1626EAA0" w14:textId="77777777" w:rsidR="00D834B6" w:rsidRDefault="00D834B6" w:rsidP="00AE731F">
      <w:pPr>
        <w:pStyle w:val="a"/>
        <w:numPr>
          <w:ilvl w:val="0"/>
          <w:numId w:val="58"/>
        </w:numPr>
      </w:pPr>
      <w:r>
        <w:t>Наименование получателя</w:t>
      </w:r>
    </w:p>
    <w:p w14:paraId="6E03C1BB" w14:textId="77777777" w:rsidR="00D834B6" w:rsidRDefault="00D834B6" w:rsidP="00AE731F">
      <w:pPr>
        <w:pStyle w:val="a"/>
        <w:numPr>
          <w:ilvl w:val="0"/>
          <w:numId w:val="58"/>
        </w:numPr>
      </w:pPr>
      <w:r>
        <w:t>УИП</w:t>
      </w:r>
    </w:p>
    <w:p w14:paraId="212C1953" w14:textId="77777777" w:rsidR="00D834B6" w:rsidRDefault="00D834B6" w:rsidP="00AE731F">
      <w:pPr>
        <w:pStyle w:val="a"/>
        <w:numPr>
          <w:ilvl w:val="0"/>
          <w:numId w:val="58"/>
        </w:numPr>
      </w:pPr>
      <w:r>
        <w:t>Наименование банка получателя</w:t>
      </w:r>
    </w:p>
    <w:p w14:paraId="33D43854" w14:textId="77777777" w:rsidR="00D834B6" w:rsidRDefault="00D834B6" w:rsidP="00AE731F">
      <w:pPr>
        <w:pStyle w:val="a"/>
        <w:numPr>
          <w:ilvl w:val="0"/>
          <w:numId w:val="58"/>
        </w:numPr>
      </w:pPr>
      <w:r>
        <w:t>БИК банка получателя</w:t>
      </w:r>
    </w:p>
    <w:p w14:paraId="6F81CAAD" w14:textId="77777777" w:rsidR="00D834B6" w:rsidRDefault="00D834B6" w:rsidP="00AE731F">
      <w:pPr>
        <w:pStyle w:val="a"/>
        <w:numPr>
          <w:ilvl w:val="0"/>
          <w:numId w:val="58"/>
        </w:numPr>
      </w:pPr>
      <w:r>
        <w:t>Корр. счет банка получателя</w:t>
      </w:r>
    </w:p>
    <w:p w14:paraId="614938B8" w14:textId="77777777" w:rsidR="00D834B6" w:rsidRDefault="00D834B6" w:rsidP="00AE731F">
      <w:pPr>
        <w:pStyle w:val="a"/>
        <w:numPr>
          <w:ilvl w:val="0"/>
          <w:numId w:val="58"/>
        </w:numPr>
      </w:pPr>
      <w:r>
        <w:t>ИНН плательщика</w:t>
      </w:r>
    </w:p>
    <w:p w14:paraId="5111DE02" w14:textId="77777777" w:rsidR="00D834B6" w:rsidRDefault="00D834B6" w:rsidP="00AE731F">
      <w:pPr>
        <w:pStyle w:val="a"/>
        <w:numPr>
          <w:ilvl w:val="0"/>
          <w:numId w:val="58"/>
        </w:numPr>
      </w:pPr>
      <w:r>
        <w:t>Счет плательщика</w:t>
      </w:r>
    </w:p>
    <w:p w14:paraId="357ED389" w14:textId="77777777" w:rsidR="00D834B6" w:rsidRDefault="00D834B6" w:rsidP="00AE731F">
      <w:pPr>
        <w:pStyle w:val="a"/>
        <w:numPr>
          <w:ilvl w:val="0"/>
          <w:numId w:val="58"/>
        </w:numPr>
      </w:pPr>
      <w:r>
        <w:t>Наименование плательщика</w:t>
      </w:r>
    </w:p>
    <w:p w14:paraId="5D85FC52" w14:textId="77777777" w:rsidR="00D834B6" w:rsidRDefault="00D834B6" w:rsidP="00AE731F">
      <w:pPr>
        <w:pStyle w:val="a"/>
        <w:numPr>
          <w:ilvl w:val="0"/>
          <w:numId w:val="58"/>
        </w:numPr>
      </w:pPr>
      <w:r>
        <w:t>Наименование банка плательщика</w:t>
      </w:r>
    </w:p>
    <w:p w14:paraId="782DAF8D" w14:textId="77777777" w:rsidR="00D834B6" w:rsidRDefault="00D834B6" w:rsidP="00AE731F">
      <w:pPr>
        <w:pStyle w:val="a"/>
        <w:numPr>
          <w:ilvl w:val="0"/>
          <w:numId w:val="58"/>
        </w:numPr>
      </w:pPr>
      <w:r>
        <w:t>БИК банка плательщика</w:t>
      </w:r>
    </w:p>
    <w:p w14:paraId="0BB4A54B" w14:textId="77777777" w:rsidR="00D834B6" w:rsidRDefault="00D834B6" w:rsidP="00AE731F">
      <w:pPr>
        <w:pStyle w:val="a"/>
        <w:numPr>
          <w:ilvl w:val="0"/>
          <w:numId w:val="58"/>
        </w:numPr>
      </w:pPr>
      <w:r>
        <w:t>Корр. счет банка плательщика</w:t>
      </w:r>
    </w:p>
    <w:p w14:paraId="2C35E578" w14:textId="77777777" w:rsidR="00D834B6" w:rsidRDefault="00D834B6" w:rsidP="00AE731F">
      <w:pPr>
        <w:pStyle w:val="a"/>
        <w:numPr>
          <w:ilvl w:val="0"/>
          <w:numId w:val="58"/>
        </w:numPr>
      </w:pPr>
      <w:r>
        <w:t xml:space="preserve">Сумма по дебету </w:t>
      </w:r>
    </w:p>
    <w:p w14:paraId="2AB1016A" w14:textId="77777777" w:rsidR="00D834B6" w:rsidRDefault="00D834B6" w:rsidP="00AE731F">
      <w:pPr>
        <w:pStyle w:val="a"/>
        <w:numPr>
          <w:ilvl w:val="0"/>
          <w:numId w:val="58"/>
        </w:numPr>
      </w:pPr>
      <w:r>
        <w:t>Сумма по кредиту</w:t>
      </w:r>
    </w:p>
    <w:p w14:paraId="63900AA9" w14:textId="77777777" w:rsidR="00D834B6" w:rsidRDefault="00D834B6" w:rsidP="00AE731F">
      <w:pPr>
        <w:pStyle w:val="a"/>
        <w:numPr>
          <w:ilvl w:val="0"/>
          <w:numId w:val="58"/>
        </w:numPr>
      </w:pPr>
      <w:r>
        <w:t>Сумма по дебету в рублях</w:t>
      </w:r>
    </w:p>
    <w:p w14:paraId="27F5D65B" w14:textId="77777777" w:rsidR="00D834B6" w:rsidRDefault="00D834B6" w:rsidP="00AE731F">
      <w:pPr>
        <w:pStyle w:val="a"/>
        <w:numPr>
          <w:ilvl w:val="0"/>
          <w:numId w:val="58"/>
        </w:numPr>
      </w:pPr>
      <w:r>
        <w:t>Сумма по кредиту в рублях</w:t>
      </w:r>
    </w:p>
    <w:p w14:paraId="1D2D162F" w14:textId="77777777" w:rsidR="00D834B6" w:rsidRDefault="00D834B6" w:rsidP="00AE731F">
      <w:pPr>
        <w:pStyle w:val="a"/>
        <w:numPr>
          <w:ilvl w:val="0"/>
          <w:numId w:val="58"/>
        </w:numPr>
      </w:pPr>
      <w:r>
        <w:t>Дата поступления в банк Плательщика</w:t>
      </w:r>
    </w:p>
    <w:p w14:paraId="65B8DA98" w14:textId="77777777" w:rsidR="00D834B6" w:rsidRDefault="00D834B6" w:rsidP="00AE731F">
      <w:pPr>
        <w:pStyle w:val="a"/>
        <w:numPr>
          <w:ilvl w:val="0"/>
          <w:numId w:val="58"/>
        </w:numPr>
      </w:pPr>
      <w:r>
        <w:t>Номер расчетного документа</w:t>
      </w:r>
    </w:p>
    <w:p w14:paraId="7FA6EB08" w14:textId="77777777" w:rsidR="00D834B6" w:rsidRDefault="00D834B6" w:rsidP="00AE731F">
      <w:pPr>
        <w:pStyle w:val="a"/>
        <w:numPr>
          <w:ilvl w:val="0"/>
          <w:numId w:val="58"/>
        </w:numPr>
      </w:pPr>
      <w:r>
        <w:t>Дата расчетного документа</w:t>
      </w:r>
    </w:p>
    <w:p w14:paraId="41938EBD" w14:textId="77777777" w:rsidR="00D834B6" w:rsidRDefault="00D834B6" w:rsidP="00AE731F">
      <w:pPr>
        <w:pStyle w:val="a"/>
        <w:numPr>
          <w:ilvl w:val="0"/>
          <w:numId w:val="58"/>
        </w:numPr>
      </w:pPr>
      <w:r>
        <w:t>Валюта платежа</w:t>
      </w:r>
    </w:p>
    <w:p w14:paraId="54D7B3D0" w14:textId="77777777" w:rsidR="00D834B6" w:rsidRDefault="00D834B6" w:rsidP="00AE731F">
      <w:pPr>
        <w:pStyle w:val="a"/>
        <w:numPr>
          <w:ilvl w:val="0"/>
          <w:numId w:val="58"/>
        </w:numPr>
      </w:pPr>
      <w:r>
        <w:t>Сумма документа в валюте платежа</w:t>
      </w:r>
    </w:p>
    <w:p w14:paraId="721A1384" w14:textId="77777777" w:rsidR="00D834B6" w:rsidRDefault="00D834B6" w:rsidP="00AE731F">
      <w:pPr>
        <w:pStyle w:val="a"/>
        <w:numPr>
          <w:ilvl w:val="0"/>
          <w:numId w:val="58"/>
        </w:numPr>
      </w:pPr>
      <w:r>
        <w:t>Назначение платежа</w:t>
      </w:r>
    </w:p>
    <w:p w14:paraId="6D6BB0CD" w14:textId="77777777" w:rsidR="00D834B6" w:rsidRDefault="00D834B6" w:rsidP="00AE731F">
      <w:pPr>
        <w:pStyle w:val="a"/>
        <w:numPr>
          <w:ilvl w:val="0"/>
          <w:numId w:val="58"/>
        </w:numPr>
      </w:pPr>
      <w:r>
        <w:t>Код подразделения банка</w:t>
      </w:r>
    </w:p>
    <w:p w14:paraId="576AA06F" w14:textId="77777777" w:rsidR="00D834B6" w:rsidRDefault="00D834B6" w:rsidP="00AE731F">
      <w:pPr>
        <w:pStyle w:val="a"/>
        <w:numPr>
          <w:ilvl w:val="0"/>
          <w:numId w:val="58"/>
        </w:numPr>
      </w:pPr>
      <w:r>
        <w:t>Очередность платежа</w:t>
      </w:r>
    </w:p>
    <w:p w14:paraId="309994D2" w14:textId="77777777" w:rsidR="00D834B6" w:rsidRDefault="00D834B6" w:rsidP="00AE731F">
      <w:pPr>
        <w:pStyle w:val="a"/>
        <w:numPr>
          <w:ilvl w:val="0"/>
          <w:numId w:val="58"/>
        </w:numPr>
      </w:pPr>
      <w:r>
        <w:t>Вид платежа</w:t>
      </w:r>
    </w:p>
    <w:p w14:paraId="0EEF159B" w14:textId="77777777" w:rsidR="00D834B6" w:rsidRDefault="00D834B6" w:rsidP="00AE731F">
      <w:pPr>
        <w:pStyle w:val="a"/>
        <w:numPr>
          <w:ilvl w:val="0"/>
          <w:numId w:val="58"/>
        </w:numPr>
      </w:pPr>
      <w:r>
        <w:t>Код вида платежа</w:t>
      </w:r>
    </w:p>
    <w:p w14:paraId="051CA292" w14:textId="77777777" w:rsidR="00D834B6" w:rsidRDefault="00D834B6" w:rsidP="00AE731F">
      <w:pPr>
        <w:pStyle w:val="a"/>
        <w:numPr>
          <w:ilvl w:val="0"/>
          <w:numId w:val="58"/>
        </w:numPr>
      </w:pPr>
      <w:r>
        <w:t>Вид операции</w:t>
      </w:r>
    </w:p>
    <w:p w14:paraId="3695648D" w14:textId="77777777" w:rsidR="00D834B6" w:rsidRDefault="00D834B6" w:rsidP="00AE731F">
      <w:pPr>
        <w:pStyle w:val="a"/>
        <w:numPr>
          <w:ilvl w:val="0"/>
          <w:numId w:val="58"/>
        </w:numPr>
      </w:pPr>
      <w:r>
        <w:t>Номер документа банка</w:t>
      </w:r>
    </w:p>
    <w:p w14:paraId="1C3F40D4" w14:textId="77777777" w:rsidR="00D834B6" w:rsidRDefault="00D834B6" w:rsidP="00AE731F">
      <w:pPr>
        <w:pStyle w:val="a"/>
        <w:numPr>
          <w:ilvl w:val="0"/>
          <w:numId w:val="58"/>
        </w:numPr>
      </w:pPr>
      <w:r>
        <w:t>Дата проводки</w:t>
      </w:r>
    </w:p>
    <w:p w14:paraId="41A6C30E" w14:textId="77777777" w:rsidR="00D834B6" w:rsidRDefault="00D834B6" w:rsidP="00AE731F">
      <w:pPr>
        <w:pStyle w:val="a"/>
        <w:numPr>
          <w:ilvl w:val="0"/>
          <w:numId w:val="58"/>
        </w:numPr>
      </w:pPr>
      <w:r>
        <w:t>Дата списания со счета плательщика</w:t>
      </w:r>
    </w:p>
    <w:p w14:paraId="3595D936" w14:textId="77777777" w:rsidR="00D834B6" w:rsidRDefault="00D834B6" w:rsidP="00AE731F">
      <w:pPr>
        <w:pStyle w:val="a"/>
        <w:numPr>
          <w:ilvl w:val="0"/>
          <w:numId w:val="58"/>
        </w:numPr>
      </w:pPr>
      <w:r>
        <w:t>Переоценка, дооценка</w:t>
      </w:r>
    </w:p>
    <w:p w14:paraId="50BAC063" w14:textId="77777777" w:rsidR="00D834B6" w:rsidRDefault="00D834B6" w:rsidP="00AE731F">
      <w:pPr>
        <w:pStyle w:val="a"/>
        <w:numPr>
          <w:ilvl w:val="0"/>
          <w:numId w:val="58"/>
        </w:numPr>
      </w:pPr>
      <w:r>
        <w:t>Дата валютирования</w:t>
      </w:r>
    </w:p>
    <w:p w14:paraId="277372A7" w14:textId="77777777" w:rsidR="00D834B6" w:rsidRDefault="00D834B6" w:rsidP="00AE731F">
      <w:pPr>
        <w:pStyle w:val="a"/>
        <w:numPr>
          <w:ilvl w:val="0"/>
          <w:numId w:val="58"/>
        </w:numPr>
      </w:pPr>
      <w:r>
        <w:t>Показатель статуса налогоплательщика (101)</w:t>
      </w:r>
    </w:p>
    <w:p w14:paraId="13023E99" w14:textId="77777777" w:rsidR="00D834B6" w:rsidRDefault="00D834B6" w:rsidP="00AE731F">
      <w:pPr>
        <w:pStyle w:val="a"/>
        <w:numPr>
          <w:ilvl w:val="0"/>
          <w:numId w:val="58"/>
        </w:numPr>
      </w:pPr>
      <w:r>
        <w:t>Код бюджетной классификации (104)</w:t>
      </w:r>
    </w:p>
    <w:p w14:paraId="58282376" w14:textId="77777777" w:rsidR="00D834B6" w:rsidRDefault="00D834B6" w:rsidP="00AE731F">
      <w:pPr>
        <w:pStyle w:val="a"/>
        <w:numPr>
          <w:ilvl w:val="0"/>
          <w:numId w:val="58"/>
        </w:numPr>
      </w:pPr>
      <w:r>
        <w:t>Код ОКАТО (105)</w:t>
      </w:r>
    </w:p>
    <w:p w14:paraId="16E54255" w14:textId="77777777" w:rsidR="00D834B6" w:rsidRDefault="00D834B6" w:rsidP="00AE731F">
      <w:pPr>
        <w:pStyle w:val="a"/>
        <w:numPr>
          <w:ilvl w:val="0"/>
          <w:numId w:val="58"/>
        </w:numPr>
      </w:pPr>
      <w:r>
        <w:t>Показатель основания платежа (106)</w:t>
      </w:r>
    </w:p>
    <w:p w14:paraId="742E6FE5" w14:textId="77777777" w:rsidR="00D834B6" w:rsidRDefault="00D834B6" w:rsidP="00AE731F">
      <w:pPr>
        <w:pStyle w:val="a"/>
        <w:numPr>
          <w:ilvl w:val="0"/>
          <w:numId w:val="58"/>
        </w:numPr>
      </w:pPr>
      <w:r>
        <w:t>Налоговый период (107)</w:t>
      </w:r>
    </w:p>
    <w:p w14:paraId="3487AD29" w14:textId="77777777" w:rsidR="00D834B6" w:rsidRDefault="00D834B6" w:rsidP="00AE731F">
      <w:pPr>
        <w:pStyle w:val="a"/>
        <w:numPr>
          <w:ilvl w:val="0"/>
          <w:numId w:val="58"/>
        </w:numPr>
      </w:pPr>
      <w:r>
        <w:t>Номер налогового документа (108)</w:t>
      </w:r>
    </w:p>
    <w:p w14:paraId="540AD93B" w14:textId="77777777" w:rsidR="00D834B6" w:rsidRDefault="00D834B6" w:rsidP="00AE731F">
      <w:pPr>
        <w:pStyle w:val="a"/>
        <w:numPr>
          <w:ilvl w:val="0"/>
          <w:numId w:val="58"/>
        </w:numPr>
      </w:pPr>
      <w:r>
        <w:t>Дата налогового документа (109)</w:t>
      </w:r>
    </w:p>
    <w:p w14:paraId="3F3C9662" w14:textId="77777777" w:rsidR="00D834B6" w:rsidRDefault="00D834B6" w:rsidP="00AE731F">
      <w:pPr>
        <w:pStyle w:val="a"/>
        <w:numPr>
          <w:ilvl w:val="0"/>
          <w:numId w:val="58"/>
        </w:numPr>
      </w:pPr>
      <w:r>
        <w:t>Тип налогового платежа</w:t>
      </w:r>
    </w:p>
    <w:p w14:paraId="1262014D" w14:textId="77777777" w:rsidR="00D834B6" w:rsidRDefault="00D834B6" w:rsidP="00AE731F">
      <w:pPr>
        <w:pStyle w:val="a"/>
        <w:numPr>
          <w:ilvl w:val="0"/>
          <w:numId w:val="58"/>
        </w:numPr>
      </w:pPr>
      <w:r>
        <w:t>КПП Получателя</w:t>
      </w:r>
    </w:p>
    <w:p w14:paraId="54D89654" w14:textId="77777777" w:rsidR="00D834B6" w:rsidRDefault="00D834B6" w:rsidP="00AE731F">
      <w:pPr>
        <w:pStyle w:val="a"/>
        <w:numPr>
          <w:ilvl w:val="0"/>
          <w:numId w:val="58"/>
        </w:numPr>
      </w:pPr>
      <w:r>
        <w:t>КПП Плательщика</w:t>
      </w:r>
    </w:p>
    <w:p w14:paraId="140BE691" w14:textId="77777777" w:rsidR="00D834B6" w:rsidRDefault="00D834B6" w:rsidP="00AE731F">
      <w:pPr>
        <w:pStyle w:val="a"/>
        <w:numPr>
          <w:ilvl w:val="0"/>
          <w:numId w:val="58"/>
        </w:numPr>
      </w:pPr>
      <w:r>
        <w:t>Условие оплаты (для 02)</w:t>
      </w:r>
    </w:p>
    <w:p w14:paraId="2798F82F" w14:textId="77777777" w:rsidR="00D834B6" w:rsidRDefault="00D834B6" w:rsidP="00AE731F">
      <w:pPr>
        <w:pStyle w:val="a"/>
        <w:numPr>
          <w:ilvl w:val="0"/>
          <w:numId w:val="58"/>
        </w:numPr>
      </w:pPr>
      <w:r>
        <w:t>Вид аккредитива (для 08)</w:t>
      </w:r>
    </w:p>
    <w:p w14:paraId="3275DCB2" w14:textId="77777777" w:rsidR="00D834B6" w:rsidRDefault="00D834B6" w:rsidP="00AE731F">
      <w:pPr>
        <w:pStyle w:val="a"/>
        <w:numPr>
          <w:ilvl w:val="0"/>
          <w:numId w:val="58"/>
        </w:numPr>
      </w:pPr>
      <w:r>
        <w:t>Содержание операции (для 16)</w:t>
      </w:r>
    </w:p>
    <w:p w14:paraId="6EA0664A" w14:textId="77777777" w:rsidR="00D834B6" w:rsidRDefault="00D834B6" w:rsidP="00AE731F">
      <w:pPr>
        <w:pStyle w:val="a"/>
        <w:numPr>
          <w:ilvl w:val="0"/>
          <w:numId w:val="58"/>
        </w:numPr>
      </w:pPr>
      <w:r>
        <w:t>Условие оплаты аккредитива (для 08)</w:t>
      </w:r>
    </w:p>
    <w:p w14:paraId="1A81059E" w14:textId="77777777" w:rsidR="00D834B6" w:rsidRDefault="00D834B6" w:rsidP="00AE731F">
      <w:pPr>
        <w:pStyle w:val="a"/>
        <w:numPr>
          <w:ilvl w:val="0"/>
          <w:numId w:val="58"/>
        </w:numPr>
      </w:pPr>
      <w:r>
        <w:t>Требуемые документы (для 08)</w:t>
      </w:r>
    </w:p>
    <w:p w14:paraId="62C1450E" w14:textId="77777777" w:rsidR="00D834B6" w:rsidRDefault="00D834B6" w:rsidP="00AE731F">
      <w:pPr>
        <w:pStyle w:val="a"/>
        <w:numPr>
          <w:ilvl w:val="0"/>
          <w:numId w:val="58"/>
        </w:numPr>
      </w:pPr>
      <w:r>
        <w:t>Дополнительные условия аккредитива (для 08)</w:t>
      </w:r>
    </w:p>
    <w:p w14:paraId="2B830EF1" w14:textId="77777777" w:rsidR="00D834B6" w:rsidRDefault="00D834B6" w:rsidP="00AE731F">
      <w:pPr>
        <w:pStyle w:val="a"/>
        <w:numPr>
          <w:ilvl w:val="0"/>
          <w:numId w:val="58"/>
        </w:numPr>
      </w:pPr>
      <w:r>
        <w:t>Срок действия аккредитива (для 08)</w:t>
      </w:r>
    </w:p>
    <w:p w14:paraId="5DE0F9C2" w14:textId="77777777" w:rsidR="00D834B6" w:rsidRDefault="00D834B6" w:rsidP="00AE731F">
      <w:pPr>
        <w:pStyle w:val="a"/>
        <w:numPr>
          <w:ilvl w:val="0"/>
          <w:numId w:val="58"/>
        </w:numPr>
      </w:pPr>
      <w:r>
        <w:t>Номер счета поставщика (для 08)</w:t>
      </w:r>
    </w:p>
    <w:p w14:paraId="1ADA68E3" w14:textId="77777777" w:rsidR="00D834B6" w:rsidRDefault="00D834B6" w:rsidP="00AE731F">
      <w:pPr>
        <w:pStyle w:val="a"/>
        <w:numPr>
          <w:ilvl w:val="0"/>
          <w:numId w:val="58"/>
        </w:numPr>
      </w:pPr>
      <w:r>
        <w:t>Шифр документа (картотека) (для 16)</w:t>
      </w:r>
    </w:p>
    <w:p w14:paraId="47F68509" w14:textId="77777777" w:rsidR="00D834B6" w:rsidRDefault="00D834B6" w:rsidP="00AE731F">
      <w:pPr>
        <w:pStyle w:val="a"/>
        <w:numPr>
          <w:ilvl w:val="0"/>
          <w:numId w:val="58"/>
        </w:numPr>
      </w:pPr>
      <w:r>
        <w:t>Дата документа (картотека) (для 16)</w:t>
      </w:r>
    </w:p>
    <w:p w14:paraId="575A896D" w14:textId="77777777" w:rsidR="00D834B6" w:rsidRDefault="00D834B6" w:rsidP="00AE731F">
      <w:pPr>
        <w:pStyle w:val="a"/>
        <w:numPr>
          <w:ilvl w:val="0"/>
          <w:numId w:val="58"/>
        </w:numPr>
      </w:pPr>
      <w:r>
        <w:t>Номер документа (картотека) (для 16)</w:t>
      </w:r>
    </w:p>
    <w:p w14:paraId="47570EA9" w14:textId="77777777" w:rsidR="00D834B6" w:rsidRDefault="00D834B6" w:rsidP="00AE731F">
      <w:pPr>
        <w:pStyle w:val="a"/>
        <w:numPr>
          <w:ilvl w:val="0"/>
          <w:numId w:val="58"/>
        </w:numPr>
      </w:pPr>
      <w:r>
        <w:t>Сумма остатка платежа (картотека) (для 16)</w:t>
      </w:r>
    </w:p>
    <w:p w14:paraId="71DA5118" w14:textId="77777777" w:rsidR="00D834B6" w:rsidRDefault="00D834B6" w:rsidP="00AE731F">
      <w:pPr>
        <w:pStyle w:val="a"/>
        <w:numPr>
          <w:ilvl w:val="0"/>
          <w:numId w:val="58"/>
        </w:numPr>
      </w:pPr>
      <w:r>
        <w:t>Номер платежа (картотека) (для 16)</w:t>
      </w:r>
    </w:p>
    <w:p w14:paraId="5F65EE8B" w14:textId="77777777" w:rsidR="00D834B6" w:rsidRDefault="00D834B6" w:rsidP="00AE731F">
      <w:pPr>
        <w:pStyle w:val="a"/>
        <w:numPr>
          <w:ilvl w:val="0"/>
          <w:numId w:val="58"/>
        </w:numPr>
      </w:pPr>
      <w:r>
        <w:t>Срок акцепта, количество дней (для 02)</w:t>
      </w:r>
    </w:p>
    <w:p w14:paraId="647D28D4" w14:textId="77777777" w:rsidR="00D834B6" w:rsidRDefault="00D834B6" w:rsidP="00AE731F">
      <w:pPr>
        <w:pStyle w:val="a"/>
        <w:numPr>
          <w:ilvl w:val="0"/>
          <w:numId w:val="58"/>
        </w:numPr>
      </w:pPr>
      <w:r>
        <w:t>Кассовый символ</w:t>
      </w:r>
    </w:p>
    <w:p w14:paraId="30944128" w14:textId="77777777" w:rsidR="00D834B6" w:rsidRDefault="00D834B6" w:rsidP="00AE731F">
      <w:pPr>
        <w:pStyle w:val="a"/>
        <w:numPr>
          <w:ilvl w:val="0"/>
          <w:numId w:val="58"/>
        </w:numPr>
      </w:pPr>
      <w:r>
        <w:t>Окончание срока акцепта (для 02)</w:t>
      </w:r>
    </w:p>
    <w:p w14:paraId="429463D6" w14:textId="77777777" w:rsidR="00D834B6" w:rsidRDefault="00D834B6" w:rsidP="00AE731F">
      <w:pPr>
        <w:pStyle w:val="a"/>
        <w:numPr>
          <w:ilvl w:val="0"/>
          <w:numId w:val="58"/>
        </w:numPr>
        <w:rPr>
          <w:ins w:id="5828" w:author="Беликова Маргарита Николаевна" w:date="2018-09-28T15:08:00Z"/>
        </w:rPr>
      </w:pPr>
      <w:r>
        <w:t xml:space="preserve">Доп. </w:t>
      </w:r>
      <w:r w:rsidR="000668C9">
        <w:t>И</w:t>
      </w:r>
      <w:r>
        <w:t>нформация</w:t>
      </w:r>
    </w:p>
    <w:p w14:paraId="208C67A9" w14:textId="30DBD3A0" w:rsidR="00EB0CE3" w:rsidRDefault="00EB0CE3" w:rsidP="00AE731F">
      <w:pPr>
        <w:pStyle w:val="a"/>
        <w:numPr>
          <w:ilvl w:val="0"/>
          <w:numId w:val="58"/>
        </w:numPr>
      </w:pPr>
      <w:ins w:id="5829" w:author="Беликова Маргарита Николаевна" w:date="2018-09-28T15:08:00Z">
        <w:r>
          <w:t>Рез. поле (23)</w:t>
        </w:r>
      </w:ins>
    </w:p>
    <w:p w14:paraId="51C6ED72" w14:textId="77777777" w:rsidR="000668C9" w:rsidRDefault="000668C9" w:rsidP="000668C9">
      <w:r>
        <w:t>Шаблон файла Мастера экспорта данных по проводкам в выписке представлен в п.</w:t>
      </w:r>
      <w:r>
        <w:fldChar w:fldCharType="begin"/>
      </w:r>
      <w:r>
        <w:instrText xml:space="preserve"> REF _Ref450656575 \r \h  \* MERGEFORMAT </w:instrText>
      </w:r>
      <w:r>
        <w:fldChar w:fldCharType="separate"/>
      </w:r>
      <w:ins w:id="5830" w:author="Феданкова Любовь Анатольевна" w:date="2019-10-09T12:38:00Z">
        <w:r w:rsidR="00031B2C">
          <w:t>30.3</w:t>
        </w:r>
      </w:ins>
      <w:ins w:id="5831" w:author="Воронов Алексей Алексеевич" w:date="2018-01-30T12:27:00Z">
        <w:del w:id="5832" w:author="Феданкова Любовь Анатольевна" w:date="2019-10-09T12:38:00Z">
          <w:r w:rsidR="00DB3D2B" w:rsidDel="00031B2C">
            <w:delText>27.3</w:delText>
          </w:r>
        </w:del>
      </w:ins>
      <w:del w:id="5833" w:author="Феданкова Любовь Анатольевна" w:date="2019-10-09T12:38:00Z">
        <w:r w:rsidDel="00031B2C">
          <w:delText>24.5</w:delText>
        </w:r>
      </w:del>
      <w:r>
        <w:fldChar w:fldCharType="end"/>
      </w:r>
    </w:p>
    <w:p w14:paraId="57900D0C" w14:textId="77777777" w:rsidR="00393A76" w:rsidRDefault="00393A76" w:rsidP="00DC7830">
      <w:pPr>
        <w:pStyle w:val="2"/>
      </w:pPr>
      <w:bookmarkStart w:id="5834" w:name="_Toc21517692"/>
      <w:r>
        <w:t>Клиентская часть</w:t>
      </w:r>
      <w:bookmarkEnd w:id="5136"/>
      <w:bookmarkEnd w:id="5137"/>
      <w:bookmarkEnd w:id="5138"/>
      <w:bookmarkEnd w:id="5834"/>
      <w:r>
        <w:t xml:space="preserve"> </w:t>
      </w:r>
    </w:p>
    <w:p w14:paraId="4C516F02" w14:textId="77777777" w:rsidR="004E0245" w:rsidRDefault="004E0245" w:rsidP="004E0245">
      <w:pPr>
        <w:pStyle w:val="3"/>
        <w:ind w:right="565"/>
      </w:pPr>
      <w:bookmarkStart w:id="5835" w:name="_Toc21517693"/>
      <w:r>
        <w:t>Доступ к скроллеру документов из меню системы</w:t>
      </w:r>
      <w:bookmarkEnd w:id="5835"/>
    </w:p>
    <w:p w14:paraId="6B1C7DE9" w14:textId="77777777" w:rsidR="004E0245" w:rsidRPr="004E0245" w:rsidRDefault="004E0245" w:rsidP="004E0245">
      <w:pPr>
        <w:pStyle w:val="42"/>
      </w:pPr>
      <w:r>
        <w:t>В разделе указ</w:t>
      </w:r>
      <w:r w:rsidR="006F6DFC">
        <w:t>аны</w:t>
      </w:r>
      <w:r>
        <w:t xml:space="preserve"> пункт</w:t>
      </w:r>
      <w:r w:rsidR="006F6DFC">
        <w:t>ы меню, по которым</w:t>
      </w:r>
      <w:r>
        <w:t xml:space="preserve"> должен осуществляться доступ к скроллеру документов на клиентской части</w:t>
      </w:r>
      <w:r w:rsidR="006F6DFC">
        <w:t>: «Счета» - «</w:t>
      </w:r>
      <w:r w:rsidR="00B7454B">
        <w:t>Выписки</w:t>
      </w:r>
      <w:r w:rsidR="006F6DFC">
        <w:t>»</w:t>
      </w:r>
    </w:p>
    <w:p w14:paraId="3F1739D9" w14:textId="10BB06FA" w:rsidR="00B7668F" w:rsidRDefault="00B7668F" w:rsidP="00B7668F">
      <w:pPr>
        <w:pStyle w:val="3"/>
        <w:ind w:right="565"/>
      </w:pPr>
      <w:del w:id="5836" w:author="Широбокова Алёна Сергеевна" w:date="2018-08-02T15:38:00Z">
        <w:r w:rsidRPr="00DA5497" w:rsidDel="0090345F">
          <w:delText xml:space="preserve">Списковые </w:delText>
        </w:r>
      </w:del>
      <w:bookmarkStart w:id="5837" w:name="_Toc21517694"/>
      <w:ins w:id="5838" w:author="Широбокова Алёна Сергеевна" w:date="2018-08-02T15:38:00Z">
        <w:r w:rsidR="0090345F" w:rsidRPr="00DA5497">
          <w:t>Списков</w:t>
        </w:r>
        <w:r w:rsidR="0090345F">
          <w:t>ая</w:t>
        </w:r>
        <w:r w:rsidR="0090345F" w:rsidRPr="00DA5497">
          <w:t xml:space="preserve"> </w:t>
        </w:r>
      </w:ins>
      <w:del w:id="5839" w:author="Широбокова Алёна Сергеевна" w:date="2018-08-02T15:38:00Z">
        <w:r w:rsidRPr="00DA5497" w:rsidDel="0090345F">
          <w:delText xml:space="preserve">формы </w:delText>
        </w:r>
      </w:del>
      <w:ins w:id="5840" w:author="Широбокова Алёна Сергеевна" w:date="2018-08-02T15:38:00Z">
        <w:r w:rsidR="0090345F" w:rsidRPr="00DA5497">
          <w:t>форм</w:t>
        </w:r>
        <w:r w:rsidR="0090345F">
          <w:t>а</w:t>
        </w:r>
        <w:r w:rsidR="0090345F" w:rsidRPr="00DA5497">
          <w:t xml:space="preserve"> </w:t>
        </w:r>
      </w:ins>
      <w:ins w:id="5841" w:author="Широбокова Алёна Сергеевна" w:date="2018-08-02T15:39:00Z">
        <w:r w:rsidR="0090345F">
          <w:t xml:space="preserve">«Выписки» </w:t>
        </w:r>
      </w:ins>
      <w:r w:rsidRPr="00DA5497">
        <w:t>(скроллер</w:t>
      </w:r>
      <w:del w:id="5842" w:author="Широбокова Алёна Сергеевна" w:date="2018-08-02T15:38:00Z">
        <w:r w:rsidRPr="00DA5497" w:rsidDel="0090345F">
          <w:delText>ы</w:delText>
        </w:r>
      </w:del>
      <w:r w:rsidRPr="00DA5497">
        <w:t>) документа</w:t>
      </w:r>
      <w:bookmarkEnd w:id="5837"/>
    </w:p>
    <w:p w14:paraId="79130A60" w14:textId="77777777" w:rsidR="00381464" w:rsidRDefault="00381464" w:rsidP="00381464">
      <w:pPr>
        <w:pStyle w:val="42"/>
      </w:pPr>
      <w:r w:rsidRPr="00D9532D">
        <w:t>Необходимо реализовать возможность просматривать документы в скроллере на стороне банка в двух режимах:</w:t>
      </w:r>
    </w:p>
    <w:p w14:paraId="6A820F31" w14:textId="77777777" w:rsidR="00381464" w:rsidRPr="00D9532D" w:rsidRDefault="00381464" w:rsidP="00650D72">
      <w:pPr>
        <w:pStyle w:val="42"/>
        <w:numPr>
          <w:ilvl w:val="0"/>
          <w:numId w:val="26"/>
        </w:numPr>
      </w:pPr>
      <w:r w:rsidRPr="00D9532D">
        <w:t>Рабочие документы</w:t>
      </w:r>
    </w:p>
    <w:p w14:paraId="1A8DB0A2" w14:textId="77777777" w:rsidR="00381464" w:rsidRPr="00D9532D" w:rsidRDefault="00381464" w:rsidP="00650D72">
      <w:pPr>
        <w:pStyle w:val="42"/>
        <w:numPr>
          <w:ilvl w:val="0"/>
          <w:numId w:val="26"/>
        </w:numPr>
      </w:pPr>
      <w:r w:rsidRPr="00D9532D">
        <w:t>Документы в архиве</w:t>
      </w:r>
    </w:p>
    <w:p w14:paraId="48BDE48F" w14:textId="77777777" w:rsidR="00381464" w:rsidRDefault="00381464" w:rsidP="00381464">
      <w:pPr>
        <w:pStyle w:val="42"/>
        <w:rPr>
          <w:ins w:id="5843" w:author="Широбокова Алёна Сергеевна" w:date="2017-11-23T13:43:00Z"/>
        </w:rPr>
      </w:pPr>
      <w:r w:rsidRPr="00D9532D">
        <w:t xml:space="preserve">Для переключения режима просмотра документов необходимо реализовать комбобокс, и расположить его в правом верхнем углу формы в строке с названием формы. </w:t>
      </w:r>
    </w:p>
    <w:p w14:paraId="55746258" w14:textId="77777777" w:rsidR="00683163" w:rsidRDefault="00683163" w:rsidP="00683163">
      <w:pPr>
        <w:pStyle w:val="42"/>
        <w:rPr>
          <w:ins w:id="5844" w:author="Широбокова Алёна Сергеевна" w:date="2017-11-23T13:43:00Z"/>
        </w:rPr>
      </w:pPr>
      <w:ins w:id="5845" w:author="Широбокова Алёна Сергеевна" w:date="2017-11-23T13:43:00Z">
        <w:r>
          <w:t xml:space="preserve">В случае, если настройка «Конфигурация ДБО. РКО. Выписка. Хранить неактуальные промежуточные выписки» = </w:t>
        </w:r>
        <w:r>
          <w:rPr>
            <w:lang w:val="en-US"/>
          </w:rPr>
          <w:t>false</w:t>
        </w:r>
        <w:r>
          <w:t>, и клиент последовательно получает 2 выписки по счету, отображающиеся в скроллере, при этом первая из выписок удалена согласно настройке, то при выделении записи удалённой выписки в скроллере, должно отображаться сообщение: «Осуществление действий с выбранным документом невозможны. Обновите скроллер»</w:t>
        </w:r>
      </w:ins>
    </w:p>
    <w:p w14:paraId="1C24D117" w14:textId="6CEDB257" w:rsidR="00683163" w:rsidRPr="00D9532D" w:rsidDel="00683163" w:rsidRDefault="00683163" w:rsidP="00381464">
      <w:pPr>
        <w:pStyle w:val="42"/>
        <w:rPr>
          <w:del w:id="5846" w:author="Широбокова Алёна Сергеевна" w:date="2017-11-23T13:43:00Z"/>
        </w:rPr>
      </w:pPr>
    </w:p>
    <w:p w14:paraId="37F61425" w14:textId="77777777" w:rsidR="00381464" w:rsidRDefault="00381464" w:rsidP="00381464">
      <w:pPr>
        <w:pStyle w:val="42"/>
      </w:pPr>
      <w:r>
        <w:t>Макет</w:t>
      </w:r>
      <w:r w:rsidR="00F0107F">
        <w:t>ы</w:t>
      </w:r>
      <w:r>
        <w:t xml:space="preserve"> скроллера представлен</w:t>
      </w:r>
      <w:r w:rsidR="00F0107F">
        <w:t>ы</w:t>
      </w:r>
      <w:r>
        <w:t xml:space="preserve"> на макет</w:t>
      </w:r>
      <w:r w:rsidR="00F0107F">
        <w:t>ах</w:t>
      </w:r>
      <w:r>
        <w:t xml:space="preserve"> ниже.</w:t>
      </w:r>
    </w:p>
    <w:p w14:paraId="766FB33E" w14:textId="56FA6BD4" w:rsidR="009720F8" w:rsidRDefault="009720F8" w:rsidP="009720F8">
      <w:pPr>
        <w:pStyle w:val="af6"/>
        <w:ind w:left="0"/>
      </w:pPr>
      <w:r>
        <w:t xml:space="preserve">Рисунок </w:t>
      </w:r>
      <w:ins w:id="5847"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848" w:author="Феданкова Любовь Анатольевна" w:date="2019-10-09T12:38:00Z">
        <w:r w:rsidR="00031B2C">
          <w:rPr>
            <w:noProof/>
          </w:rPr>
          <w:t>24</w:t>
        </w:r>
      </w:ins>
      <w:ins w:id="5849" w:author="Широбокова Алёна Сергеевна" w:date="2018-10-08T14:09:00Z">
        <w:r w:rsidR="006846C7">
          <w:fldChar w:fldCharType="end"/>
        </w:r>
      </w:ins>
      <w:ins w:id="5850" w:author="Беликова Маргарита Николаевна" w:date="2018-09-28T15:38:00Z">
        <w:del w:id="5851" w:author="Широбокова Алёна Сергеевна" w:date="2018-10-08T14:09:00Z">
          <w:r w:rsidR="00D4212C" w:rsidDel="006846C7">
            <w:fldChar w:fldCharType="begin"/>
          </w:r>
          <w:r w:rsidR="00D4212C" w:rsidDel="006846C7">
            <w:delInstrText xml:space="preserve"> SEQ Рисунок \* ARABIC </w:delInstrText>
          </w:r>
        </w:del>
      </w:ins>
      <w:del w:id="5852" w:author="Широбокова Алёна Сергеевна" w:date="2018-10-08T14:09:00Z">
        <w:r w:rsidR="00D4212C" w:rsidDel="006846C7">
          <w:fldChar w:fldCharType="separate"/>
        </w:r>
      </w:del>
      <w:ins w:id="5853" w:author="Беликова Маргарита Николаевна" w:date="2018-09-28T15:38:00Z">
        <w:del w:id="5854" w:author="Широбокова Алёна Сергеевна" w:date="2018-10-08T14:09:00Z">
          <w:r w:rsidR="00D4212C" w:rsidDel="006846C7">
            <w:rPr>
              <w:noProof/>
            </w:rPr>
            <w:delText>24</w:delText>
          </w:r>
          <w:r w:rsidR="00D4212C" w:rsidDel="006846C7">
            <w:fldChar w:fldCharType="end"/>
          </w:r>
        </w:del>
      </w:ins>
      <w:ins w:id="5855" w:author="Широбокова Алёна Сергеевна" w:date="2018-08-02T15:45:00Z">
        <w:del w:id="5856"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857" w:author="Беликова Маргарита Николаевна" w:date="2018-09-13T12:06:00Z">
        <w:r w:rsidR="0090345F" w:rsidDel="00363322">
          <w:fldChar w:fldCharType="separate"/>
        </w:r>
      </w:del>
      <w:ins w:id="5858" w:author="Широбокова Алёна Сергеевна" w:date="2018-08-02T15:45:00Z">
        <w:del w:id="5859" w:author="Беликова Маргарита Николаевна" w:date="2018-09-13T12:06:00Z">
          <w:r w:rsidR="0090345F" w:rsidDel="00363322">
            <w:rPr>
              <w:noProof/>
            </w:rPr>
            <w:delText>22</w:delText>
          </w:r>
          <w:r w:rsidR="0090345F" w:rsidDel="00363322">
            <w:fldChar w:fldCharType="end"/>
          </w:r>
        </w:del>
      </w:ins>
      <w:del w:id="5860"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861" w:author="Воронов Алексей Алексеевич" w:date="2018-01-30T12:27:00Z">
        <w:del w:id="5862" w:author="Широбокова Алёна Сергеевна" w:date="2018-08-02T15:45:00Z">
          <w:r w:rsidR="00DB3D2B" w:rsidDel="0090345F">
            <w:rPr>
              <w:noProof/>
            </w:rPr>
            <w:delText>22</w:delText>
          </w:r>
        </w:del>
      </w:ins>
      <w:del w:id="5863" w:author="Широбокова Алёна Сергеевна" w:date="2018-08-02T15:45:00Z">
        <w:r w:rsidR="00D91317" w:rsidDel="0090345F">
          <w:rPr>
            <w:noProof/>
          </w:rPr>
          <w:delText>21</w:delText>
        </w:r>
        <w:r w:rsidR="00BB3A71" w:rsidDel="0090345F">
          <w:rPr>
            <w:noProof/>
          </w:rPr>
          <w:fldChar w:fldCharType="end"/>
        </w:r>
      </w:del>
      <w:r>
        <w:t xml:space="preserve"> Макет скроллера «Выписки» </w:t>
      </w:r>
    </w:p>
    <w:p w14:paraId="363C4FA1" w14:textId="77777777" w:rsidR="00381464" w:rsidRDefault="00D3652B" w:rsidP="00D3652B">
      <w:pPr>
        <w:ind w:left="0" w:firstLine="0"/>
      </w:pPr>
      <w:r>
        <w:object w:dxaOrig="18933" w:dyaOrig="9827" w14:anchorId="0C0D8BBE">
          <v:shape id="_x0000_i1042" type="#_x0000_t75" style="width:497.1pt;height:259.2pt" o:ole="">
            <v:imagedata r:id="rId111" o:title=""/>
          </v:shape>
          <o:OLEObject Type="Embed" ProgID="Visio.Drawing.11" ShapeID="_x0000_i1042" DrawAspect="Content" ObjectID="_1632581004" r:id="rId112"/>
        </w:object>
      </w:r>
    </w:p>
    <w:p w14:paraId="42C7A1F0" w14:textId="77777777" w:rsidR="009720F8" w:rsidRDefault="009720F8" w:rsidP="00D3652B">
      <w:pPr>
        <w:ind w:left="0" w:firstLine="0"/>
      </w:pPr>
    </w:p>
    <w:p w14:paraId="7F9C54D7" w14:textId="10B08DA9" w:rsidR="009720F8" w:rsidRDefault="009720F8" w:rsidP="009720F8">
      <w:pPr>
        <w:pStyle w:val="af6"/>
        <w:ind w:left="0"/>
      </w:pPr>
      <w:r>
        <w:t xml:space="preserve">Рисунок </w:t>
      </w:r>
      <w:ins w:id="586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865" w:author="Феданкова Любовь Анатольевна" w:date="2019-10-09T12:38:00Z">
        <w:r w:rsidR="00031B2C">
          <w:rPr>
            <w:noProof/>
          </w:rPr>
          <w:t>25</w:t>
        </w:r>
      </w:ins>
      <w:ins w:id="5866" w:author="Широбокова Алёна Сергеевна" w:date="2018-10-08T14:09:00Z">
        <w:r w:rsidR="006846C7">
          <w:fldChar w:fldCharType="end"/>
        </w:r>
      </w:ins>
      <w:ins w:id="5867" w:author="Беликова Маргарита Николаевна" w:date="2018-09-28T15:38:00Z">
        <w:del w:id="5868" w:author="Широбокова Алёна Сергеевна" w:date="2018-10-08T14:09:00Z">
          <w:r w:rsidR="00D4212C" w:rsidDel="006846C7">
            <w:fldChar w:fldCharType="begin"/>
          </w:r>
          <w:r w:rsidR="00D4212C" w:rsidDel="006846C7">
            <w:delInstrText xml:space="preserve"> SEQ Рисунок \* ARABIC </w:delInstrText>
          </w:r>
        </w:del>
      </w:ins>
      <w:del w:id="5869" w:author="Широбокова Алёна Сергеевна" w:date="2018-10-08T14:09:00Z">
        <w:r w:rsidR="00D4212C" w:rsidDel="006846C7">
          <w:fldChar w:fldCharType="separate"/>
        </w:r>
      </w:del>
      <w:ins w:id="5870" w:author="Беликова Маргарита Николаевна" w:date="2018-09-28T15:38:00Z">
        <w:del w:id="5871" w:author="Широбокова Алёна Сергеевна" w:date="2018-10-08T14:09:00Z">
          <w:r w:rsidR="00D4212C" w:rsidDel="006846C7">
            <w:rPr>
              <w:noProof/>
            </w:rPr>
            <w:delText>25</w:delText>
          </w:r>
          <w:r w:rsidR="00D4212C" w:rsidDel="006846C7">
            <w:fldChar w:fldCharType="end"/>
          </w:r>
        </w:del>
      </w:ins>
      <w:ins w:id="5872" w:author="Широбокова Алёна Сергеевна" w:date="2018-08-02T15:45:00Z">
        <w:del w:id="5873"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874" w:author="Беликова Маргарита Николаевна" w:date="2018-09-13T12:06:00Z">
        <w:r w:rsidR="0090345F" w:rsidDel="00363322">
          <w:fldChar w:fldCharType="separate"/>
        </w:r>
      </w:del>
      <w:ins w:id="5875" w:author="Широбокова Алёна Сергеевна" w:date="2018-08-02T15:45:00Z">
        <w:del w:id="5876" w:author="Беликова Маргарита Николаевна" w:date="2018-09-13T12:06:00Z">
          <w:r w:rsidR="0090345F" w:rsidDel="00363322">
            <w:rPr>
              <w:noProof/>
            </w:rPr>
            <w:delText>23</w:delText>
          </w:r>
          <w:r w:rsidR="0090345F" w:rsidDel="00363322">
            <w:fldChar w:fldCharType="end"/>
          </w:r>
        </w:del>
      </w:ins>
      <w:del w:id="5877"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878" w:author="Воронов Алексей Алексеевич" w:date="2018-01-30T12:27:00Z">
        <w:del w:id="5879" w:author="Широбокова Алёна Сергеевна" w:date="2018-08-02T15:45:00Z">
          <w:r w:rsidR="00DB3D2B" w:rsidDel="0090345F">
            <w:rPr>
              <w:noProof/>
            </w:rPr>
            <w:delText>23</w:delText>
          </w:r>
        </w:del>
      </w:ins>
      <w:del w:id="5880" w:author="Широбокова Алёна Сергеевна" w:date="2018-08-02T15:45:00Z">
        <w:r w:rsidR="00D91317" w:rsidDel="0090345F">
          <w:rPr>
            <w:noProof/>
          </w:rPr>
          <w:delText>22</w:delText>
        </w:r>
        <w:r w:rsidR="00BB3A71" w:rsidDel="0090345F">
          <w:rPr>
            <w:noProof/>
          </w:rPr>
          <w:fldChar w:fldCharType="end"/>
        </w:r>
      </w:del>
      <w:r w:rsidRPr="009720F8">
        <w:t xml:space="preserve"> </w:t>
      </w:r>
      <w:r>
        <w:t xml:space="preserve">Макет скроллера «Выписки в архиве» </w:t>
      </w:r>
    </w:p>
    <w:p w14:paraId="2B6FC873" w14:textId="77777777" w:rsidR="009720F8" w:rsidRPr="00381464" w:rsidRDefault="00402AAD" w:rsidP="00D3652B">
      <w:pPr>
        <w:ind w:left="0" w:firstLine="0"/>
      </w:pPr>
      <w:r>
        <w:object w:dxaOrig="18938" w:dyaOrig="9559" w14:anchorId="7EB6A893">
          <v:shape id="_x0000_i1043" type="#_x0000_t75" style="width:497.1pt;height:251.7pt" o:ole="">
            <v:imagedata r:id="rId113" o:title=""/>
          </v:shape>
          <o:OLEObject Type="Embed" ProgID="Visio.Drawing.11" ShapeID="_x0000_i1043" DrawAspect="Content" ObjectID="_1632581005" r:id="rId114"/>
        </w:object>
      </w:r>
    </w:p>
    <w:p w14:paraId="7A699F7E" w14:textId="77777777" w:rsidR="00B7668F" w:rsidRDefault="00B7668F" w:rsidP="00B7668F">
      <w:pPr>
        <w:pStyle w:val="4"/>
        <w:ind w:right="565"/>
      </w:pPr>
      <w:bookmarkStart w:id="5881" w:name="_Toc21517695"/>
      <w:r>
        <w:t>Атрибуты документа, отображаемые в скроллере</w:t>
      </w:r>
      <w:bookmarkEnd w:id="5881"/>
    </w:p>
    <w:p w14:paraId="41189C0F" w14:textId="77777777" w:rsidR="00B7668F" w:rsidRDefault="00B7668F" w:rsidP="00B7668F">
      <w:pPr>
        <w:pStyle w:val="42"/>
      </w:pPr>
      <w:r>
        <w:t>В разделе приводится перечень атрибутов документа, выводимых в скроллере для каждой имеющейся рабочей области (Рабочие документы, Документы в архиве) в клиентской части системы.</w:t>
      </w:r>
    </w:p>
    <w:p w14:paraId="6827CBE1" w14:textId="3E9BBDB8" w:rsidR="00381464" w:rsidRPr="00381464" w:rsidRDefault="00381464" w:rsidP="00650D72">
      <w:pPr>
        <w:pStyle w:val="42"/>
        <w:numPr>
          <w:ilvl w:val="0"/>
          <w:numId w:val="40"/>
        </w:numPr>
        <w:rPr>
          <w:lang w:val="en-US"/>
        </w:rPr>
      </w:pPr>
      <w:r>
        <w:t>Счет</w:t>
      </w:r>
      <w:r w:rsidRPr="00381464">
        <w:rPr>
          <w:lang w:val="en-US"/>
        </w:rPr>
        <w:t xml:space="preserve"> </w:t>
      </w:r>
      <w:r w:rsidRPr="00BB7C30">
        <w:rPr>
          <w:lang w:val="en-US"/>
        </w:rPr>
        <w:t>(</w:t>
      </w:r>
      <w:r w:rsidRPr="007A6002">
        <w:rPr>
          <w:lang w:val="en-US"/>
        </w:rPr>
        <w:t>ACCOUNT</w:t>
      </w:r>
      <w:r w:rsidRPr="00BB7C30">
        <w:rPr>
          <w:lang w:val="en-US"/>
        </w:rPr>
        <w:t xml:space="preserve"> </w:t>
      </w:r>
      <w:r>
        <w:t>таблица</w:t>
      </w:r>
      <w:r w:rsidRPr="00BB7C30">
        <w:rPr>
          <w:lang w:val="en-US"/>
        </w:rPr>
        <w:t xml:space="preserve"> SBNS_RURSTATEMENT</w:t>
      </w:r>
      <w:del w:id="5882" w:author="Маслихова Олеся Анатольевна" w:date="2018-12-25T15:12:00Z">
        <w:r w:rsidRPr="00381464"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BB7C30">
        <w:rPr>
          <w:lang w:val="en-US"/>
        </w:rPr>
        <w:t>);</w:t>
      </w:r>
    </w:p>
    <w:p w14:paraId="59C56E2C" w14:textId="3EAD3DFA" w:rsidR="00381464" w:rsidRPr="00381464" w:rsidRDefault="00381464" w:rsidP="00650D72">
      <w:pPr>
        <w:pStyle w:val="42"/>
        <w:numPr>
          <w:ilvl w:val="0"/>
          <w:numId w:val="27"/>
        </w:numPr>
        <w:rPr>
          <w:lang w:val="en-US"/>
        </w:rPr>
      </w:pPr>
      <w:r>
        <w:t>Организация</w:t>
      </w:r>
      <w:r w:rsidRPr="00381464">
        <w:rPr>
          <w:lang w:val="en-US"/>
        </w:rPr>
        <w:t xml:space="preserve"> </w:t>
      </w:r>
      <w:r w:rsidRPr="00BB7C30">
        <w:rPr>
          <w:lang w:val="en-US"/>
        </w:rPr>
        <w:t>(</w:t>
      </w:r>
      <w:r w:rsidRPr="007A6002">
        <w:rPr>
          <w:lang w:val="en-US"/>
        </w:rPr>
        <w:t>ORGNAME</w:t>
      </w:r>
      <w:r w:rsidRPr="00BB7C30">
        <w:rPr>
          <w:lang w:val="en-US"/>
        </w:rPr>
        <w:t xml:space="preserve"> </w:t>
      </w:r>
      <w:r>
        <w:t>таблица</w:t>
      </w:r>
      <w:r w:rsidRPr="00BB7C30">
        <w:rPr>
          <w:lang w:val="en-US"/>
        </w:rPr>
        <w:t xml:space="preserve"> SBNS_RURSTATEMENT</w:t>
      </w:r>
      <w:del w:id="5883" w:author="Маслихова Олеся Анатольевна" w:date="2018-12-25T15:12:00Z">
        <w:r w:rsidRPr="00381464"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BB7C30">
        <w:rPr>
          <w:lang w:val="en-US"/>
        </w:rPr>
        <w:t xml:space="preserve">); </w:t>
      </w:r>
    </w:p>
    <w:p w14:paraId="06207C5C" w14:textId="6C94BAA1" w:rsidR="00381464" w:rsidRPr="00381464" w:rsidRDefault="00381464" w:rsidP="00650D72">
      <w:pPr>
        <w:pStyle w:val="42"/>
        <w:numPr>
          <w:ilvl w:val="0"/>
          <w:numId w:val="40"/>
        </w:numPr>
        <w:rPr>
          <w:lang w:val="en-US"/>
        </w:rPr>
      </w:pPr>
      <w:r>
        <w:t>Дата</w:t>
      </w:r>
      <w:r w:rsidRPr="00381464">
        <w:rPr>
          <w:lang w:val="en-US"/>
        </w:rPr>
        <w:t xml:space="preserve"> </w:t>
      </w:r>
      <w:r>
        <w:t>выписки</w:t>
      </w:r>
      <w:r w:rsidRPr="00381464">
        <w:rPr>
          <w:lang w:val="en-US"/>
        </w:rPr>
        <w:t xml:space="preserve"> </w:t>
      </w:r>
      <w:r w:rsidRPr="00205A19">
        <w:rPr>
          <w:lang w:val="en-US"/>
        </w:rPr>
        <w:t xml:space="preserve">(FROMDATE </w:t>
      </w:r>
      <w:r>
        <w:t>таблица</w:t>
      </w:r>
      <w:r w:rsidRPr="00BB7C30">
        <w:rPr>
          <w:lang w:val="en-US"/>
        </w:rPr>
        <w:t xml:space="preserve"> SBNS_RURSTATEMENT</w:t>
      </w:r>
      <w:del w:id="5884" w:author="Маслихова Олеся Анатольевна" w:date="2018-12-25T15:13:00Z">
        <w:r w:rsidRPr="00381464"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205A19">
        <w:rPr>
          <w:lang w:val="en-US"/>
        </w:rPr>
        <w:t>);</w:t>
      </w:r>
    </w:p>
    <w:p w14:paraId="274F77E4" w14:textId="396890CE" w:rsidR="00381464" w:rsidRPr="00381464" w:rsidRDefault="00381464" w:rsidP="00650D72">
      <w:pPr>
        <w:pStyle w:val="42"/>
        <w:numPr>
          <w:ilvl w:val="0"/>
          <w:numId w:val="40"/>
        </w:numPr>
        <w:rPr>
          <w:lang w:val="en-US"/>
        </w:rPr>
      </w:pPr>
      <w:r>
        <w:t>Дата</w:t>
      </w:r>
      <w:r w:rsidRPr="00381464">
        <w:rPr>
          <w:lang w:val="en-US"/>
        </w:rPr>
        <w:t xml:space="preserve"> </w:t>
      </w:r>
      <w:r>
        <w:t>формирования</w:t>
      </w:r>
      <w:r w:rsidRPr="00381464">
        <w:rPr>
          <w:lang w:val="en-US"/>
        </w:rPr>
        <w:t xml:space="preserve"> </w:t>
      </w:r>
      <w:r w:rsidRPr="00072234">
        <w:rPr>
          <w:lang w:val="en-US"/>
        </w:rPr>
        <w:t>(</w:t>
      </w:r>
      <w:r w:rsidRPr="007A6002">
        <w:rPr>
          <w:lang w:val="en-US"/>
        </w:rPr>
        <w:t>DOCDATE</w:t>
      </w:r>
      <w:r w:rsidRPr="00072234">
        <w:rPr>
          <w:lang w:val="en-US"/>
        </w:rPr>
        <w:t xml:space="preserve"> </w:t>
      </w:r>
      <w:r>
        <w:t>таблица</w:t>
      </w:r>
      <w:r w:rsidRPr="00072234">
        <w:rPr>
          <w:lang w:val="en-US"/>
        </w:rPr>
        <w:t xml:space="preserve"> </w:t>
      </w:r>
      <w:r w:rsidRPr="00BB7C30">
        <w:rPr>
          <w:lang w:val="en-US"/>
        </w:rPr>
        <w:t>SBNS</w:t>
      </w:r>
      <w:r w:rsidRPr="00072234">
        <w:rPr>
          <w:lang w:val="en-US"/>
        </w:rPr>
        <w:t>_</w:t>
      </w:r>
      <w:r w:rsidRPr="00BB7C30">
        <w:rPr>
          <w:lang w:val="en-US"/>
        </w:rPr>
        <w:t>RURSTATEMENT</w:t>
      </w:r>
      <w:del w:id="5885" w:author="Маслихова Олеся Анатольевна" w:date="2018-12-25T15:13:00Z">
        <w:r w:rsidRPr="00381464"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072234">
        <w:rPr>
          <w:lang w:val="en-US"/>
        </w:rPr>
        <w:t>);</w:t>
      </w:r>
    </w:p>
    <w:p w14:paraId="2EB72E96" w14:textId="2302DC91" w:rsidR="00381464" w:rsidRPr="00381464" w:rsidRDefault="00381464" w:rsidP="00650D72">
      <w:pPr>
        <w:pStyle w:val="42"/>
        <w:numPr>
          <w:ilvl w:val="0"/>
          <w:numId w:val="40"/>
        </w:numPr>
        <w:rPr>
          <w:lang w:val="en-US"/>
        </w:rPr>
      </w:pPr>
      <w:r>
        <w:t>Вх</w:t>
      </w:r>
      <w:r w:rsidRPr="00381464">
        <w:rPr>
          <w:lang w:val="en-US"/>
        </w:rPr>
        <w:t xml:space="preserve">. </w:t>
      </w:r>
      <w:r>
        <w:t>остаток</w:t>
      </w:r>
      <w:r w:rsidRPr="00381464">
        <w:rPr>
          <w:lang w:val="en-US"/>
        </w:rPr>
        <w:t xml:space="preserve"> </w:t>
      </w:r>
      <w:r w:rsidRPr="00BB7C30">
        <w:rPr>
          <w:lang w:val="en-US"/>
        </w:rPr>
        <w:t>(</w:t>
      </w:r>
      <w:r w:rsidRPr="007A6002">
        <w:rPr>
          <w:lang w:val="en-US"/>
        </w:rPr>
        <w:t>INBOUNDBALANCE</w:t>
      </w:r>
      <w:r w:rsidRPr="00BB7C30">
        <w:rPr>
          <w:lang w:val="en-US"/>
        </w:rPr>
        <w:t xml:space="preserve"> </w:t>
      </w:r>
      <w:r>
        <w:t>таблица</w:t>
      </w:r>
      <w:r w:rsidRPr="00BB7C30">
        <w:rPr>
          <w:lang w:val="en-US"/>
        </w:rPr>
        <w:t xml:space="preserve"> SBNS_RURSTATEMENT</w:t>
      </w:r>
      <w:del w:id="5886" w:author="Маслихова Олеся Анатольевна" w:date="2018-12-25T15:13:00Z">
        <w:r w:rsidRPr="00381464"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BB7C30">
        <w:rPr>
          <w:lang w:val="en-US"/>
        </w:rPr>
        <w:t>);</w:t>
      </w:r>
    </w:p>
    <w:p w14:paraId="4482F247" w14:textId="12D98E10" w:rsidR="00381464" w:rsidRPr="00D10566" w:rsidRDefault="00381464" w:rsidP="00650D72">
      <w:pPr>
        <w:pStyle w:val="42"/>
        <w:numPr>
          <w:ilvl w:val="0"/>
          <w:numId w:val="27"/>
        </w:numPr>
      </w:pPr>
      <w:r>
        <w:t>Сумма</w:t>
      </w:r>
      <w:r w:rsidRPr="00D10566">
        <w:t xml:space="preserve"> </w:t>
      </w:r>
      <w:r>
        <w:t>оборотов</w:t>
      </w:r>
      <w:r w:rsidRPr="00D10566">
        <w:t xml:space="preserve"> </w:t>
      </w:r>
      <w:r>
        <w:t>по</w:t>
      </w:r>
      <w:r w:rsidRPr="00D10566">
        <w:t xml:space="preserve"> </w:t>
      </w:r>
      <w:r>
        <w:t>кредиту</w:t>
      </w:r>
      <w:r w:rsidRPr="00D10566">
        <w:t xml:space="preserve"> (</w:t>
      </w:r>
      <w:r w:rsidRPr="007A6002">
        <w:rPr>
          <w:lang w:val="en-US"/>
        </w:rPr>
        <w:t>CREDITRETURN</w:t>
      </w:r>
      <w:r w:rsidRPr="00D10566">
        <w:t xml:space="preserve"> </w:t>
      </w:r>
      <w:r>
        <w:t>таблица</w:t>
      </w:r>
      <w:r w:rsidRPr="00D10566">
        <w:t xml:space="preserve"> </w:t>
      </w:r>
      <w:r w:rsidRPr="00BB7C30">
        <w:rPr>
          <w:lang w:val="en-US"/>
        </w:rPr>
        <w:t>SBNS</w:t>
      </w:r>
      <w:r w:rsidRPr="00D10566">
        <w:t>_</w:t>
      </w:r>
      <w:r w:rsidRPr="00BB7C30">
        <w:rPr>
          <w:lang w:val="en-US"/>
        </w:rPr>
        <w:t>RURSTATEMENT</w:t>
      </w:r>
      <w:del w:id="5887" w:author="Маслихова Олеся Анатольевна" w:date="2018-12-25T15:13:00Z">
        <w:r w:rsidRPr="00D10566" w:rsidDel="0070375E">
          <w:delText xml:space="preserve"> </w:delText>
        </w:r>
        <w:r w:rsidDel="0070375E">
          <w:delText>или</w:delText>
        </w:r>
        <w:r w:rsidRPr="00D10566" w:rsidDel="0070375E">
          <w:delText xml:space="preserve"> </w:delText>
        </w:r>
        <w:r w:rsidDel="0070375E">
          <w:rPr>
            <w:lang w:val="en-US" w:eastAsia="en-US"/>
          </w:rPr>
          <w:delText>SBNS</w:delText>
        </w:r>
        <w:r w:rsidRPr="00D10566" w:rsidDel="0070375E">
          <w:rPr>
            <w:lang w:eastAsia="en-US"/>
          </w:rPr>
          <w:delText>_</w:delText>
        </w:r>
        <w:r w:rsidDel="0070375E">
          <w:rPr>
            <w:lang w:val="en-US" w:eastAsia="en-US"/>
          </w:rPr>
          <w:delText>CURRSTATEMENT</w:delText>
        </w:r>
      </w:del>
      <w:r w:rsidRPr="00D10566">
        <w:t>);</w:t>
      </w:r>
    </w:p>
    <w:p w14:paraId="6E957A10" w14:textId="26E19F71" w:rsidR="00381464" w:rsidRPr="00D10566" w:rsidRDefault="00381464" w:rsidP="00650D72">
      <w:pPr>
        <w:pStyle w:val="42"/>
        <w:numPr>
          <w:ilvl w:val="0"/>
          <w:numId w:val="40"/>
        </w:numPr>
      </w:pPr>
      <w:r>
        <w:t>Сумма</w:t>
      </w:r>
      <w:r w:rsidRPr="00D10566">
        <w:t xml:space="preserve"> </w:t>
      </w:r>
      <w:r>
        <w:t>оборотов</w:t>
      </w:r>
      <w:r w:rsidRPr="00D10566">
        <w:t xml:space="preserve"> </w:t>
      </w:r>
      <w:r>
        <w:t>по</w:t>
      </w:r>
      <w:r w:rsidRPr="00D10566">
        <w:t xml:space="preserve"> </w:t>
      </w:r>
      <w:r>
        <w:t>дебету</w:t>
      </w:r>
      <w:r w:rsidRPr="00D10566">
        <w:t xml:space="preserve"> (</w:t>
      </w:r>
      <w:r w:rsidRPr="000C7493">
        <w:rPr>
          <w:lang w:val="en-US"/>
        </w:rPr>
        <w:t>DEBETRETURN</w:t>
      </w:r>
      <w:r w:rsidRPr="00D10566">
        <w:t xml:space="preserve"> </w:t>
      </w:r>
      <w:r>
        <w:t>таблица</w:t>
      </w:r>
      <w:r w:rsidRPr="00D10566">
        <w:t xml:space="preserve"> </w:t>
      </w:r>
      <w:r w:rsidRPr="00BB7C30">
        <w:rPr>
          <w:lang w:val="en-US"/>
        </w:rPr>
        <w:t>SBNS</w:t>
      </w:r>
      <w:r w:rsidRPr="00D10566">
        <w:t>_</w:t>
      </w:r>
      <w:r w:rsidRPr="00BB7C30">
        <w:rPr>
          <w:lang w:val="en-US"/>
        </w:rPr>
        <w:t>RURSTATEMENT</w:t>
      </w:r>
      <w:del w:id="5888" w:author="Маслихова Олеся Анатольевна" w:date="2018-12-25T15:13:00Z">
        <w:r w:rsidRPr="00D10566" w:rsidDel="0070375E">
          <w:delText xml:space="preserve"> </w:delText>
        </w:r>
        <w:r w:rsidDel="0070375E">
          <w:delText>или</w:delText>
        </w:r>
        <w:r w:rsidRPr="00D10566" w:rsidDel="0070375E">
          <w:delText xml:space="preserve"> </w:delText>
        </w:r>
        <w:r w:rsidDel="0070375E">
          <w:rPr>
            <w:lang w:val="en-US" w:eastAsia="en-US"/>
          </w:rPr>
          <w:delText>SBNS</w:delText>
        </w:r>
        <w:r w:rsidRPr="00D10566" w:rsidDel="0070375E">
          <w:rPr>
            <w:lang w:eastAsia="en-US"/>
          </w:rPr>
          <w:delText>_</w:delText>
        </w:r>
        <w:r w:rsidDel="0070375E">
          <w:rPr>
            <w:lang w:val="en-US" w:eastAsia="en-US"/>
          </w:rPr>
          <w:delText>CURRSTATEMENT</w:delText>
        </w:r>
      </w:del>
      <w:r w:rsidRPr="00D10566">
        <w:t>);</w:t>
      </w:r>
    </w:p>
    <w:p w14:paraId="7778A3B5" w14:textId="3946E7E4" w:rsidR="00381464" w:rsidRPr="00381464" w:rsidRDefault="00381464" w:rsidP="00650D72">
      <w:pPr>
        <w:pStyle w:val="42"/>
        <w:numPr>
          <w:ilvl w:val="0"/>
          <w:numId w:val="40"/>
        </w:numPr>
        <w:rPr>
          <w:lang w:val="en-US"/>
        </w:rPr>
      </w:pPr>
      <w:r>
        <w:t>Исх</w:t>
      </w:r>
      <w:r w:rsidRPr="00381464">
        <w:rPr>
          <w:lang w:val="en-US"/>
        </w:rPr>
        <w:t xml:space="preserve">. </w:t>
      </w:r>
      <w:r>
        <w:t>остаток</w:t>
      </w:r>
      <w:r w:rsidRPr="00381464">
        <w:rPr>
          <w:lang w:val="en-US"/>
        </w:rPr>
        <w:t xml:space="preserve"> </w:t>
      </w:r>
      <w:r w:rsidRPr="00BB7C30">
        <w:rPr>
          <w:lang w:val="en-US"/>
        </w:rPr>
        <w:t>(</w:t>
      </w:r>
      <w:r w:rsidRPr="007A6002">
        <w:rPr>
          <w:lang w:val="en-US"/>
        </w:rPr>
        <w:t>OUTBOUNDBALANCE</w:t>
      </w:r>
      <w:r w:rsidRPr="00BB7C30">
        <w:rPr>
          <w:lang w:val="en-US"/>
        </w:rPr>
        <w:t xml:space="preserve"> </w:t>
      </w:r>
      <w:r>
        <w:t>таблица</w:t>
      </w:r>
      <w:r w:rsidRPr="00BB7C30">
        <w:rPr>
          <w:lang w:val="en-US"/>
        </w:rPr>
        <w:t xml:space="preserve"> SBNS_RURSTATEMENT</w:t>
      </w:r>
      <w:del w:id="5889" w:author="Маслихова Олеся Анатольевна" w:date="2018-12-25T15:13:00Z">
        <w:r w:rsidRPr="000C7493"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BB7C30">
        <w:rPr>
          <w:lang w:val="en-US"/>
        </w:rPr>
        <w:t>);</w:t>
      </w:r>
    </w:p>
    <w:p w14:paraId="6A2D462C" w14:textId="09245DBA" w:rsidR="00381464" w:rsidRPr="00381464" w:rsidRDefault="00381464" w:rsidP="00650D72">
      <w:pPr>
        <w:pStyle w:val="42"/>
        <w:numPr>
          <w:ilvl w:val="0"/>
          <w:numId w:val="40"/>
        </w:numPr>
        <w:rPr>
          <w:lang w:val="en-US"/>
        </w:rPr>
      </w:pPr>
      <w:r>
        <w:t>Валюта</w:t>
      </w:r>
      <w:r w:rsidRPr="00381464">
        <w:rPr>
          <w:lang w:val="en-US"/>
        </w:rPr>
        <w:t xml:space="preserve"> </w:t>
      </w:r>
      <w:r w:rsidRPr="00BB7C30">
        <w:rPr>
          <w:lang w:val="en-US"/>
        </w:rPr>
        <w:t>(</w:t>
      </w:r>
      <w:r w:rsidRPr="007A6002">
        <w:rPr>
          <w:lang w:val="en-US"/>
        </w:rPr>
        <w:t>CURRISOCODE</w:t>
      </w:r>
      <w:r w:rsidRPr="00BB7C30">
        <w:rPr>
          <w:lang w:val="en-US"/>
        </w:rPr>
        <w:t xml:space="preserve"> </w:t>
      </w:r>
      <w:r>
        <w:t>таблица</w:t>
      </w:r>
      <w:r w:rsidRPr="00BB7C30">
        <w:rPr>
          <w:lang w:val="en-US"/>
        </w:rPr>
        <w:t xml:space="preserve"> SBNS_RURSTATEMENT</w:t>
      </w:r>
      <w:del w:id="5890" w:author="Маслихова Олеся Анатольевна" w:date="2018-12-25T15:13:00Z">
        <w:r w:rsidRPr="000C7493" w:rsidDel="0070375E">
          <w:rPr>
            <w:lang w:val="en-US"/>
          </w:rPr>
          <w:delText xml:space="preserve"> </w:delText>
        </w:r>
        <w:r w:rsidDel="0070375E">
          <w:delText>или</w:delText>
        </w:r>
        <w:r w:rsidRPr="000C7493" w:rsidDel="0070375E">
          <w:rPr>
            <w:lang w:val="en-US"/>
          </w:rPr>
          <w:delText xml:space="preserve"> </w:delText>
        </w:r>
        <w:r w:rsidDel="0070375E">
          <w:rPr>
            <w:lang w:val="en-US" w:eastAsia="en-US"/>
          </w:rPr>
          <w:delText>SBNS</w:delText>
        </w:r>
        <w:r w:rsidRPr="000C7493" w:rsidDel="0070375E">
          <w:rPr>
            <w:lang w:val="en-US" w:eastAsia="en-US"/>
          </w:rPr>
          <w:delText>_</w:delText>
        </w:r>
        <w:r w:rsidDel="0070375E">
          <w:rPr>
            <w:lang w:val="en-US" w:eastAsia="en-US"/>
          </w:rPr>
          <w:delText>CURRSTATEMENT</w:delText>
        </w:r>
      </w:del>
      <w:r w:rsidRPr="00BB7C30">
        <w:rPr>
          <w:lang w:val="en-US"/>
        </w:rPr>
        <w:t>);</w:t>
      </w:r>
    </w:p>
    <w:p w14:paraId="65E9E3B8" w14:textId="2778D5C7" w:rsidR="00381464" w:rsidRPr="00381464" w:rsidRDefault="00381464" w:rsidP="00650D72">
      <w:pPr>
        <w:pStyle w:val="42"/>
        <w:numPr>
          <w:ilvl w:val="0"/>
          <w:numId w:val="40"/>
        </w:numPr>
        <w:rPr>
          <w:lang w:val="en-US"/>
        </w:rPr>
      </w:pPr>
      <w:r>
        <w:t>БИК</w:t>
      </w:r>
      <w:r w:rsidRPr="00381464">
        <w:rPr>
          <w:lang w:val="en-US"/>
        </w:rPr>
        <w:t xml:space="preserve"> </w:t>
      </w:r>
      <w:r w:rsidRPr="00BB7C30">
        <w:rPr>
          <w:lang w:val="en-US"/>
        </w:rPr>
        <w:t>(</w:t>
      </w:r>
      <w:r w:rsidRPr="007A6002">
        <w:rPr>
          <w:lang w:val="en-US"/>
        </w:rPr>
        <w:t>BANKBIC</w:t>
      </w:r>
      <w:r w:rsidRPr="00BB7C30">
        <w:rPr>
          <w:lang w:val="en-US"/>
        </w:rPr>
        <w:t xml:space="preserve"> </w:t>
      </w:r>
      <w:r>
        <w:t>таблица</w:t>
      </w:r>
      <w:r w:rsidRPr="00BB7C30">
        <w:rPr>
          <w:lang w:val="en-US"/>
        </w:rPr>
        <w:t xml:space="preserve"> SBNS_RURSTATEMENT</w:t>
      </w:r>
      <w:del w:id="5891"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58D1EC99" w14:textId="32CFA1ED" w:rsidR="00381464" w:rsidRPr="00381464" w:rsidRDefault="00381464" w:rsidP="00650D72">
      <w:pPr>
        <w:pStyle w:val="42"/>
        <w:numPr>
          <w:ilvl w:val="0"/>
          <w:numId w:val="40"/>
        </w:numPr>
        <w:rPr>
          <w:lang w:val="en-US"/>
        </w:rPr>
      </w:pPr>
      <w:r>
        <w:t>Наименование</w:t>
      </w:r>
      <w:r w:rsidRPr="00381464">
        <w:rPr>
          <w:lang w:val="en-US"/>
        </w:rPr>
        <w:t xml:space="preserve"> </w:t>
      </w:r>
      <w:r>
        <w:t>банка</w:t>
      </w:r>
      <w:r w:rsidRPr="00381464">
        <w:rPr>
          <w:lang w:val="en-US"/>
        </w:rPr>
        <w:t xml:space="preserve"> </w:t>
      </w:r>
      <w:r w:rsidRPr="00BB7C30">
        <w:rPr>
          <w:lang w:val="en-US"/>
        </w:rPr>
        <w:t>(</w:t>
      </w:r>
      <w:r w:rsidRPr="007A6002">
        <w:rPr>
          <w:lang w:val="en-US"/>
        </w:rPr>
        <w:t>BANKNAME</w:t>
      </w:r>
      <w:r w:rsidRPr="00BB7C30">
        <w:rPr>
          <w:lang w:val="en-US"/>
        </w:rPr>
        <w:t xml:space="preserve"> </w:t>
      </w:r>
      <w:r>
        <w:t>таблица</w:t>
      </w:r>
      <w:r w:rsidRPr="00BB7C30">
        <w:rPr>
          <w:lang w:val="en-US"/>
        </w:rPr>
        <w:t xml:space="preserve"> SBNS_RURSTATEMENT</w:t>
      </w:r>
      <w:del w:id="5892"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086E92DC" w14:textId="0D647E86" w:rsidR="00381464" w:rsidRPr="00381464" w:rsidRDefault="00381464" w:rsidP="00650D72">
      <w:pPr>
        <w:pStyle w:val="42"/>
        <w:numPr>
          <w:ilvl w:val="0"/>
          <w:numId w:val="40"/>
        </w:numPr>
        <w:rPr>
          <w:lang w:val="en-US"/>
        </w:rPr>
      </w:pPr>
      <w:r>
        <w:t>Итоговая</w:t>
      </w:r>
      <w:r w:rsidRPr="00381464">
        <w:rPr>
          <w:lang w:val="en-US"/>
        </w:rPr>
        <w:t xml:space="preserve"> </w:t>
      </w:r>
      <w:r w:rsidRPr="00BB7C30">
        <w:rPr>
          <w:lang w:val="en-US"/>
        </w:rPr>
        <w:t>(</w:t>
      </w:r>
      <w:r w:rsidRPr="007A6002">
        <w:rPr>
          <w:lang w:val="en-US"/>
        </w:rPr>
        <w:t>ISFINAL</w:t>
      </w:r>
      <w:r w:rsidRPr="00BB7C30">
        <w:rPr>
          <w:lang w:val="en-US"/>
        </w:rPr>
        <w:t xml:space="preserve"> </w:t>
      </w:r>
      <w:r>
        <w:t>таблица</w:t>
      </w:r>
      <w:r w:rsidRPr="00BB7C30">
        <w:rPr>
          <w:lang w:val="en-US"/>
        </w:rPr>
        <w:t xml:space="preserve"> SBNS_RURSTATEMENT</w:t>
      </w:r>
      <w:del w:id="5893"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1504BD45" w14:textId="77777777" w:rsidR="00B7668F" w:rsidRDefault="00B7668F" w:rsidP="00B7668F">
      <w:pPr>
        <w:pStyle w:val="4"/>
        <w:ind w:right="565"/>
      </w:pPr>
      <w:bookmarkStart w:id="5894" w:name="_Toc21517696"/>
      <w:r w:rsidRPr="00681E80">
        <w:t>Возможности поиска и сортировки</w:t>
      </w:r>
      <w:bookmarkEnd w:id="5894"/>
    </w:p>
    <w:p w14:paraId="71DDAE25" w14:textId="77777777" w:rsidR="00B7668F" w:rsidRDefault="00B7668F" w:rsidP="00B7668F">
      <w:pPr>
        <w:pStyle w:val="42"/>
      </w:pPr>
      <w:r>
        <w:t>В разделе описываются возможности быстрого и расширенного поиска и сортировки в скроллере для каждой имеющейся рабочей области (Рабочие документы, Документы в архиве, Удаленные документы) в клиентской части системы.</w:t>
      </w:r>
    </w:p>
    <w:p w14:paraId="606EB67A" w14:textId="77777777" w:rsidR="00E54047" w:rsidRDefault="00E54047" w:rsidP="00B7668F">
      <w:pPr>
        <w:pStyle w:val="42"/>
      </w:pPr>
      <w:r>
        <w:t>Требуется реализовать панель быстрого поиска, включающую следующие атрибуты:</w:t>
      </w:r>
    </w:p>
    <w:p w14:paraId="125B5C09" w14:textId="5888733C" w:rsidR="00E54047" w:rsidRPr="00E54047" w:rsidRDefault="00E54047" w:rsidP="00650D72">
      <w:pPr>
        <w:pStyle w:val="42"/>
        <w:numPr>
          <w:ilvl w:val="0"/>
          <w:numId w:val="40"/>
        </w:numPr>
        <w:rPr>
          <w:lang w:val="en-US"/>
        </w:rPr>
      </w:pPr>
      <w:r>
        <w:t>Дата</w:t>
      </w:r>
      <w:r w:rsidRPr="00E54047">
        <w:rPr>
          <w:lang w:val="en-US"/>
        </w:rPr>
        <w:t xml:space="preserve"> </w:t>
      </w:r>
      <w:r>
        <w:t>с</w:t>
      </w:r>
      <w:r w:rsidRPr="00E54047">
        <w:rPr>
          <w:lang w:val="en-US"/>
        </w:rPr>
        <w:t xml:space="preserve"> </w:t>
      </w:r>
      <w:r w:rsidRPr="00BB7C30">
        <w:rPr>
          <w:lang w:val="en-US"/>
        </w:rPr>
        <w:t>(</w:t>
      </w:r>
      <w:r w:rsidRPr="007A6002">
        <w:rPr>
          <w:lang w:val="en-US"/>
        </w:rPr>
        <w:t>DOCDATE</w:t>
      </w:r>
      <w:r w:rsidRPr="00BB7C30">
        <w:rPr>
          <w:lang w:val="en-US"/>
        </w:rPr>
        <w:t xml:space="preserve"> </w:t>
      </w:r>
      <w:r>
        <w:t>таблица</w:t>
      </w:r>
      <w:r w:rsidRPr="00BB7C30">
        <w:rPr>
          <w:lang w:val="en-US"/>
        </w:rPr>
        <w:t xml:space="preserve"> SBNS_RURSTATEMENT</w:t>
      </w:r>
      <w:del w:id="5895"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55E68675" w14:textId="37C5AB33" w:rsidR="00E54047" w:rsidRPr="00E54047" w:rsidRDefault="00E54047" w:rsidP="00650D72">
      <w:pPr>
        <w:pStyle w:val="42"/>
        <w:numPr>
          <w:ilvl w:val="0"/>
          <w:numId w:val="27"/>
        </w:numPr>
        <w:rPr>
          <w:lang w:val="en-US"/>
        </w:rPr>
      </w:pPr>
      <w:r>
        <w:t>По</w:t>
      </w:r>
      <w:r w:rsidRPr="00E54047">
        <w:rPr>
          <w:lang w:val="en-US"/>
        </w:rPr>
        <w:t xml:space="preserve"> </w:t>
      </w:r>
      <w:r w:rsidRPr="00BB7C30">
        <w:rPr>
          <w:lang w:val="en-US"/>
        </w:rPr>
        <w:t>(</w:t>
      </w:r>
      <w:r w:rsidRPr="007A6002">
        <w:rPr>
          <w:lang w:val="en-US"/>
        </w:rPr>
        <w:t>DOCDATE</w:t>
      </w:r>
      <w:r w:rsidRPr="00BB7C30">
        <w:rPr>
          <w:lang w:val="en-US"/>
        </w:rPr>
        <w:t xml:space="preserve"> </w:t>
      </w:r>
      <w:r>
        <w:t>таблица</w:t>
      </w:r>
      <w:r w:rsidRPr="00BB7C30">
        <w:rPr>
          <w:lang w:val="en-US"/>
        </w:rPr>
        <w:t xml:space="preserve"> SBNS_RURSTATEMENT</w:t>
      </w:r>
      <w:del w:id="5896"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07C11165" w14:textId="77777777" w:rsidR="00E54047" w:rsidRPr="00401E8A" w:rsidRDefault="00E54047" w:rsidP="00401E8A">
      <w:pPr>
        <w:pStyle w:val="42"/>
        <w:numPr>
          <w:ilvl w:val="0"/>
          <w:numId w:val="27"/>
        </w:numPr>
        <w:rPr>
          <w:lang w:val="en-US"/>
        </w:rPr>
      </w:pPr>
      <w:r>
        <w:t>Актуал</w:t>
      </w:r>
      <w:r w:rsidRPr="00401E8A">
        <w:rPr>
          <w:lang w:val="en-US"/>
        </w:rPr>
        <w:t>.</w:t>
      </w:r>
      <w:r w:rsidR="00401E8A" w:rsidRPr="00401E8A">
        <w:rPr>
          <w:lang w:val="en-US"/>
        </w:rPr>
        <w:t xml:space="preserve"> </w:t>
      </w:r>
      <w:r w:rsidR="00401E8A" w:rsidRPr="00BB7C30">
        <w:rPr>
          <w:lang w:val="en-US"/>
        </w:rPr>
        <w:t>(</w:t>
      </w:r>
      <w:r w:rsidR="00401E8A" w:rsidRPr="007A6002">
        <w:rPr>
          <w:lang w:val="en-US"/>
        </w:rPr>
        <w:t>ACTUAL</w:t>
      </w:r>
      <w:r w:rsidR="00401E8A" w:rsidRPr="00BB7C30">
        <w:rPr>
          <w:lang w:val="en-US"/>
        </w:rPr>
        <w:t xml:space="preserve"> </w:t>
      </w:r>
      <w:r w:rsidR="00401E8A">
        <w:t>таблица</w:t>
      </w:r>
      <w:r w:rsidR="00401E8A" w:rsidRPr="00BB7C30">
        <w:rPr>
          <w:lang w:val="en-US"/>
        </w:rPr>
        <w:t xml:space="preserve"> SBNS_RURSTATEMENT);</w:t>
      </w:r>
    </w:p>
    <w:p w14:paraId="14C50FD5" w14:textId="619DF969" w:rsidR="00E54047" w:rsidRPr="00E54047" w:rsidRDefault="00E54047" w:rsidP="00650D72">
      <w:pPr>
        <w:pStyle w:val="42"/>
        <w:numPr>
          <w:ilvl w:val="0"/>
          <w:numId w:val="40"/>
        </w:numPr>
        <w:rPr>
          <w:lang w:val="en-US"/>
        </w:rPr>
      </w:pPr>
      <w:r>
        <w:t>Счет</w:t>
      </w:r>
      <w:r w:rsidRPr="00E54047">
        <w:rPr>
          <w:lang w:val="en-US"/>
        </w:rPr>
        <w:t xml:space="preserve"> </w:t>
      </w:r>
      <w:r w:rsidRPr="00BB7C30">
        <w:rPr>
          <w:lang w:val="en-US"/>
        </w:rPr>
        <w:t>(</w:t>
      </w:r>
      <w:r w:rsidRPr="007A6002">
        <w:rPr>
          <w:lang w:val="en-US"/>
        </w:rPr>
        <w:t>ACCOUNT</w:t>
      </w:r>
      <w:r w:rsidRPr="00BB7C30">
        <w:rPr>
          <w:lang w:val="en-US"/>
        </w:rPr>
        <w:t xml:space="preserve"> </w:t>
      </w:r>
      <w:r>
        <w:t>таблица</w:t>
      </w:r>
      <w:r w:rsidRPr="00BB7C30">
        <w:rPr>
          <w:lang w:val="en-US"/>
        </w:rPr>
        <w:t xml:space="preserve"> SBNS_RURSTATEMENT</w:t>
      </w:r>
      <w:del w:id="5897"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66FD246F" w14:textId="0E595F70" w:rsidR="00E54047" w:rsidRDefault="00E54047" w:rsidP="00E54047">
      <w:pPr>
        <w:pStyle w:val="af6"/>
        <w:ind w:left="0"/>
      </w:pPr>
      <w:r>
        <w:t xml:space="preserve">Рисунок </w:t>
      </w:r>
      <w:ins w:id="589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899" w:author="Феданкова Любовь Анатольевна" w:date="2019-10-09T12:38:00Z">
        <w:r w:rsidR="00031B2C">
          <w:rPr>
            <w:noProof/>
          </w:rPr>
          <w:t>26</w:t>
        </w:r>
      </w:ins>
      <w:ins w:id="5900" w:author="Широбокова Алёна Сергеевна" w:date="2018-10-08T14:09:00Z">
        <w:r w:rsidR="006846C7">
          <w:fldChar w:fldCharType="end"/>
        </w:r>
      </w:ins>
      <w:ins w:id="5901" w:author="Беликова Маргарита Николаевна" w:date="2018-09-28T15:38:00Z">
        <w:del w:id="5902" w:author="Широбокова Алёна Сергеевна" w:date="2018-10-08T14:09:00Z">
          <w:r w:rsidR="00D4212C" w:rsidDel="006846C7">
            <w:fldChar w:fldCharType="begin"/>
          </w:r>
          <w:r w:rsidR="00D4212C" w:rsidDel="006846C7">
            <w:delInstrText xml:space="preserve"> SEQ Рисунок \* ARABIC </w:delInstrText>
          </w:r>
        </w:del>
      </w:ins>
      <w:del w:id="5903" w:author="Широбокова Алёна Сергеевна" w:date="2018-10-08T14:09:00Z">
        <w:r w:rsidR="00D4212C" w:rsidDel="006846C7">
          <w:fldChar w:fldCharType="separate"/>
        </w:r>
      </w:del>
      <w:ins w:id="5904" w:author="Беликова Маргарита Николаевна" w:date="2018-09-28T15:38:00Z">
        <w:del w:id="5905" w:author="Широбокова Алёна Сергеевна" w:date="2018-10-08T14:09:00Z">
          <w:r w:rsidR="00D4212C" w:rsidDel="006846C7">
            <w:rPr>
              <w:noProof/>
            </w:rPr>
            <w:delText>26</w:delText>
          </w:r>
          <w:r w:rsidR="00D4212C" w:rsidDel="006846C7">
            <w:fldChar w:fldCharType="end"/>
          </w:r>
        </w:del>
      </w:ins>
      <w:ins w:id="5906" w:author="Широбокова Алёна Сергеевна" w:date="2018-08-02T15:45:00Z">
        <w:del w:id="5907"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908" w:author="Беликова Маргарита Николаевна" w:date="2018-09-13T12:06:00Z">
        <w:r w:rsidR="0090345F" w:rsidDel="00363322">
          <w:fldChar w:fldCharType="separate"/>
        </w:r>
      </w:del>
      <w:ins w:id="5909" w:author="Широбокова Алёна Сергеевна" w:date="2018-08-02T15:45:00Z">
        <w:del w:id="5910" w:author="Беликова Маргарита Николаевна" w:date="2018-09-13T12:06:00Z">
          <w:r w:rsidR="0090345F" w:rsidDel="00363322">
            <w:rPr>
              <w:noProof/>
            </w:rPr>
            <w:delText>24</w:delText>
          </w:r>
          <w:r w:rsidR="0090345F" w:rsidDel="00363322">
            <w:fldChar w:fldCharType="end"/>
          </w:r>
        </w:del>
      </w:ins>
      <w:del w:id="5911"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912" w:author="Воронов Алексей Алексеевич" w:date="2018-01-30T12:27:00Z">
        <w:del w:id="5913" w:author="Широбокова Алёна Сергеевна" w:date="2018-08-02T15:45:00Z">
          <w:r w:rsidR="00DB3D2B" w:rsidDel="0090345F">
            <w:rPr>
              <w:noProof/>
            </w:rPr>
            <w:delText>24</w:delText>
          </w:r>
        </w:del>
      </w:ins>
      <w:del w:id="5914" w:author="Широбокова Алёна Сергеевна" w:date="2018-08-02T15:45:00Z">
        <w:r w:rsidR="00D91317" w:rsidDel="0090345F">
          <w:rPr>
            <w:noProof/>
          </w:rPr>
          <w:delText>23</w:delText>
        </w:r>
        <w:r w:rsidR="00BB3A71" w:rsidDel="0090345F">
          <w:rPr>
            <w:noProof/>
          </w:rPr>
          <w:fldChar w:fldCharType="end"/>
        </w:r>
      </w:del>
      <w:r>
        <w:t>. Макет панели быстрого поиска</w:t>
      </w:r>
    </w:p>
    <w:p w14:paraId="186BB029" w14:textId="77777777" w:rsidR="00E54047" w:rsidRDefault="00E54047" w:rsidP="00E54047">
      <w:pPr>
        <w:pStyle w:val="42"/>
        <w:ind w:left="0" w:firstLine="0"/>
      </w:pPr>
      <w:r>
        <w:rPr>
          <w:noProof/>
        </w:rPr>
        <w:drawing>
          <wp:inline distT="0" distB="0" distL="0" distR="0" wp14:anchorId="406E0437" wp14:editId="57A492B6">
            <wp:extent cx="6301756" cy="327803"/>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303683" cy="327903"/>
                    </a:xfrm>
                    <a:prstGeom prst="rect">
                      <a:avLst/>
                    </a:prstGeom>
                  </pic:spPr>
                </pic:pic>
              </a:graphicData>
            </a:graphic>
          </wp:inline>
        </w:drawing>
      </w:r>
    </w:p>
    <w:p w14:paraId="7651D5B4" w14:textId="77777777" w:rsidR="00AE59E0" w:rsidRDefault="00AE59E0" w:rsidP="00AE59E0">
      <w:pPr>
        <w:pStyle w:val="42"/>
      </w:pPr>
      <w:r>
        <w:t>Для фильтра необходимо реализовать следующие кнопки:</w:t>
      </w:r>
    </w:p>
    <w:p w14:paraId="3C805F2A" w14:textId="77777777" w:rsidR="00AE59E0" w:rsidRDefault="00AE59E0" w:rsidP="00650D72">
      <w:pPr>
        <w:pStyle w:val="42"/>
        <w:numPr>
          <w:ilvl w:val="0"/>
          <w:numId w:val="28"/>
        </w:numPr>
      </w:pPr>
      <w:r>
        <w:rPr>
          <w:lang w:eastAsia="x-none"/>
        </w:rPr>
        <w:t>«</w:t>
      </w:r>
      <w:r w:rsidR="0037007A">
        <w:t>Показать</w:t>
      </w:r>
      <w:r>
        <w:t xml:space="preserve">» - по кнопке должна осуществляться фильтрация записей в скроллере, </w:t>
      </w:r>
      <w:r w:rsidRPr="00FC1543">
        <w:t>ф</w:t>
      </w:r>
      <w:r>
        <w:t>ормирование списка значений, по</w:t>
      </w:r>
      <w:r w:rsidRPr="00FC1543">
        <w:t xml:space="preserve">падающего под настроенный фильтр и отображение </w:t>
      </w:r>
      <w:r>
        <w:t xml:space="preserve">результата </w:t>
      </w:r>
      <w:r w:rsidRPr="00FC1543">
        <w:t>в с</w:t>
      </w:r>
      <w:r>
        <w:t>кроллере;</w:t>
      </w:r>
    </w:p>
    <w:p w14:paraId="23CFA301" w14:textId="77777777" w:rsidR="00E54047" w:rsidRDefault="00AE59E0" w:rsidP="00650D72">
      <w:pPr>
        <w:pStyle w:val="42"/>
        <w:numPr>
          <w:ilvl w:val="0"/>
          <w:numId w:val="28"/>
        </w:numPr>
      </w:pPr>
      <w:r>
        <w:t>«</w:t>
      </w:r>
      <w:r w:rsidR="0037007A">
        <w:t>Расширенный поиск</w:t>
      </w:r>
      <w:r>
        <w:t xml:space="preserve">» - переход к панели «расширенного фильтра». </w:t>
      </w:r>
    </w:p>
    <w:p w14:paraId="6FAD218C" w14:textId="77777777" w:rsidR="004325C5" w:rsidRDefault="004325C5" w:rsidP="004325C5">
      <w:pPr>
        <w:pStyle w:val="42"/>
      </w:pPr>
      <w:r w:rsidRPr="004325C5">
        <w:t>Должна быть реализована возможность расширенного поиска. Расширенный поиск должен включать в себя следующие атрибуты:</w:t>
      </w:r>
    </w:p>
    <w:p w14:paraId="5FECDCF0" w14:textId="16AC9878" w:rsidR="004325C5" w:rsidRPr="00DF54B7" w:rsidRDefault="00DF54B7" w:rsidP="00650D72">
      <w:pPr>
        <w:pStyle w:val="42"/>
        <w:numPr>
          <w:ilvl w:val="0"/>
          <w:numId w:val="28"/>
        </w:numPr>
        <w:rPr>
          <w:lang w:val="en-US" w:eastAsia="x-none"/>
        </w:rPr>
      </w:pPr>
      <w:r>
        <w:rPr>
          <w:lang w:eastAsia="x-none"/>
        </w:rPr>
        <w:t>Дата</w:t>
      </w:r>
      <w:r w:rsidRPr="00DF54B7">
        <w:rPr>
          <w:lang w:val="en-US" w:eastAsia="x-none"/>
        </w:rPr>
        <w:t xml:space="preserve"> </w:t>
      </w:r>
      <w:r w:rsidRPr="00205A19">
        <w:rPr>
          <w:lang w:val="en-US"/>
        </w:rPr>
        <w:t>(</w:t>
      </w:r>
      <w:r>
        <w:rPr>
          <w:lang w:val="en-US"/>
        </w:rPr>
        <w:t>FROM</w:t>
      </w:r>
      <w:r w:rsidRPr="00205A19">
        <w:rPr>
          <w:lang w:val="en-US"/>
        </w:rPr>
        <w:t xml:space="preserve">DATE </w:t>
      </w:r>
      <w:r>
        <w:t>таблица</w:t>
      </w:r>
      <w:r w:rsidRPr="00BB7C30">
        <w:rPr>
          <w:lang w:val="en-US"/>
        </w:rPr>
        <w:t xml:space="preserve"> SBNS_RURSTATEMENT</w:t>
      </w:r>
      <w:del w:id="5915" w:author="Маслихова Олеся Анатольевна" w:date="2018-12-25T15:16: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205A19">
        <w:rPr>
          <w:lang w:val="en-US"/>
        </w:rPr>
        <w:t>);</w:t>
      </w:r>
    </w:p>
    <w:p w14:paraId="1CE4BE61" w14:textId="77777777" w:rsidR="00DF54B7" w:rsidRDefault="00DF54B7" w:rsidP="00650D72">
      <w:pPr>
        <w:pStyle w:val="42"/>
        <w:numPr>
          <w:ilvl w:val="0"/>
          <w:numId w:val="28"/>
        </w:numPr>
        <w:rPr>
          <w:lang w:eastAsia="x-none"/>
        </w:rPr>
      </w:pPr>
      <w:r>
        <w:rPr>
          <w:lang w:eastAsia="x-none"/>
        </w:rPr>
        <w:t xml:space="preserve">Период </w:t>
      </w:r>
      <w:r>
        <w:t>(выбор из списка значений);</w:t>
      </w:r>
    </w:p>
    <w:p w14:paraId="0E6844E4" w14:textId="795FB51B" w:rsidR="00DF54B7" w:rsidRPr="00DF54B7" w:rsidRDefault="00DF54B7" w:rsidP="00650D72">
      <w:pPr>
        <w:pStyle w:val="42"/>
        <w:numPr>
          <w:ilvl w:val="0"/>
          <w:numId w:val="28"/>
        </w:numPr>
        <w:rPr>
          <w:lang w:val="en-US" w:eastAsia="x-none"/>
        </w:rPr>
      </w:pPr>
      <w:r>
        <w:rPr>
          <w:lang w:eastAsia="x-none"/>
        </w:rPr>
        <w:t>С</w:t>
      </w:r>
      <w:r w:rsidRPr="00DF54B7">
        <w:rPr>
          <w:lang w:val="en-US" w:eastAsia="x-none"/>
        </w:rPr>
        <w:t xml:space="preserve"> </w:t>
      </w:r>
      <w:r w:rsidRPr="00BB7C30">
        <w:rPr>
          <w:lang w:val="en-US"/>
        </w:rPr>
        <w:t>(</w:t>
      </w:r>
      <w:r w:rsidRPr="007A6002">
        <w:rPr>
          <w:lang w:val="en-US"/>
        </w:rPr>
        <w:t>DOCDATE</w:t>
      </w:r>
      <w:r w:rsidRPr="00BB7C30">
        <w:rPr>
          <w:lang w:val="en-US"/>
        </w:rPr>
        <w:t xml:space="preserve"> </w:t>
      </w:r>
      <w:r>
        <w:t>таблица</w:t>
      </w:r>
      <w:r w:rsidRPr="00BB7C30">
        <w:rPr>
          <w:lang w:val="en-US"/>
        </w:rPr>
        <w:t xml:space="preserve"> SBNS_RURSTATEMENT</w:t>
      </w:r>
      <w:del w:id="5916" w:author="Маслихова Олеся Анатольевна" w:date="2018-12-25T15:17: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51279467" w14:textId="54A18BD2" w:rsidR="00DF54B7" w:rsidRPr="00DF54B7" w:rsidRDefault="00DF54B7" w:rsidP="00650D72">
      <w:pPr>
        <w:pStyle w:val="42"/>
        <w:numPr>
          <w:ilvl w:val="0"/>
          <w:numId w:val="28"/>
        </w:numPr>
        <w:rPr>
          <w:lang w:val="en-US" w:eastAsia="x-none"/>
        </w:rPr>
      </w:pPr>
      <w:r>
        <w:rPr>
          <w:lang w:eastAsia="x-none"/>
        </w:rPr>
        <w:t>По</w:t>
      </w:r>
      <w:r w:rsidRPr="00DF54B7">
        <w:rPr>
          <w:lang w:val="en-US" w:eastAsia="x-none"/>
        </w:rPr>
        <w:t xml:space="preserve"> </w:t>
      </w:r>
      <w:r w:rsidRPr="00BB7C30">
        <w:rPr>
          <w:lang w:val="en-US"/>
        </w:rPr>
        <w:t>(</w:t>
      </w:r>
      <w:r w:rsidRPr="007A6002">
        <w:rPr>
          <w:lang w:val="en-US"/>
        </w:rPr>
        <w:t>DOCDATE</w:t>
      </w:r>
      <w:r w:rsidRPr="00BB7C30">
        <w:rPr>
          <w:lang w:val="en-US"/>
        </w:rPr>
        <w:t xml:space="preserve"> </w:t>
      </w:r>
      <w:r>
        <w:t>таблица</w:t>
      </w:r>
      <w:r w:rsidRPr="00BB7C30">
        <w:rPr>
          <w:lang w:val="en-US"/>
        </w:rPr>
        <w:t xml:space="preserve"> SBNS_RURSTATEMENT</w:t>
      </w:r>
      <w:del w:id="5917" w:author="Маслихова Олеся Анатольевна" w:date="2018-12-25T15:17: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r w:rsidRPr="00BB7C30">
        <w:rPr>
          <w:lang w:val="en-US"/>
        </w:rPr>
        <w:t>);</w:t>
      </w:r>
    </w:p>
    <w:p w14:paraId="76750862" w14:textId="5DD9C0BF" w:rsidR="00DF54B7" w:rsidRPr="00BD0C64" w:rsidRDefault="00DF54B7" w:rsidP="00650D72">
      <w:pPr>
        <w:pStyle w:val="42"/>
        <w:numPr>
          <w:ilvl w:val="0"/>
          <w:numId w:val="28"/>
        </w:numPr>
        <w:rPr>
          <w:lang w:val="en-US" w:eastAsia="x-none"/>
        </w:rPr>
      </w:pPr>
      <w:r>
        <w:rPr>
          <w:lang w:eastAsia="x-none"/>
        </w:rPr>
        <w:t>Организация</w:t>
      </w:r>
      <w:r w:rsidRPr="00BD0C64">
        <w:rPr>
          <w:lang w:val="en-US" w:eastAsia="x-none"/>
        </w:rPr>
        <w:t xml:space="preserve"> </w:t>
      </w:r>
      <w:r w:rsidR="00BD0C64" w:rsidRPr="00BB7C30">
        <w:rPr>
          <w:lang w:val="en-US"/>
        </w:rPr>
        <w:t>(</w:t>
      </w:r>
      <w:r w:rsidR="00BD0C64" w:rsidRPr="007A6002">
        <w:rPr>
          <w:lang w:val="en-US"/>
        </w:rPr>
        <w:t>ORGNAME</w:t>
      </w:r>
      <w:r w:rsidR="00BD0C64" w:rsidRPr="00BB7C30">
        <w:rPr>
          <w:lang w:val="en-US"/>
        </w:rPr>
        <w:t xml:space="preserve"> </w:t>
      </w:r>
      <w:r w:rsidR="00BD0C64">
        <w:t>таблица</w:t>
      </w:r>
      <w:r w:rsidR="00BD0C64" w:rsidRPr="00BB7C30">
        <w:rPr>
          <w:lang w:val="en-US"/>
        </w:rPr>
        <w:t xml:space="preserve"> SBNS_RURSTATEMENT</w:t>
      </w:r>
      <w:del w:id="5918" w:author="Маслихова Олеся Анатольевна" w:date="2018-12-25T15:17:00Z">
        <w:r w:rsidR="00BD0C64" w:rsidRPr="00BD0C64" w:rsidDel="002B67EA">
          <w:rPr>
            <w:lang w:val="en-US"/>
          </w:rPr>
          <w:delText xml:space="preserve"> </w:delText>
        </w:r>
        <w:r w:rsidR="00BD0C64" w:rsidDel="002B67EA">
          <w:delText>или</w:delText>
        </w:r>
        <w:r w:rsidR="00BD0C64" w:rsidRPr="000C7493" w:rsidDel="002B67EA">
          <w:rPr>
            <w:lang w:val="en-US"/>
          </w:rPr>
          <w:delText xml:space="preserve"> </w:delText>
        </w:r>
        <w:r w:rsidR="00BD0C64" w:rsidDel="002B67EA">
          <w:rPr>
            <w:lang w:val="en-US" w:eastAsia="en-US"/>
          </w:rPr>
          <w:delText>SBNS</w:delText>
        </w:r>
        <w:r w:rsidR="00BD0C64" w:rsidRPr="000C7493" w:rsidDel="002B67EA">
          <w:rPr>
            <w:lang w:val="en-US" w:eastAsia="en-US"/>
          </w:rPr>
          <w:delText>_</w:delText>
        </w:r>
        <w:r w:rsidR="00BD0C64" w:rsidDel="002B67EA">
          <w:rPr>
            <w:lang w:val="en-US" w:eastAsia="en-US"/>
          </w:rPr>
          <w:delText>CURRSTATEMENT</w:delText>
        </w:r>
      </w:del>
      <w:r w:rsidR="00BD0C64" w:rsidRPr="00BB7C30">
        <w:rPr>
          <w:lang w:val="en-US"/>
        </w:rPr>
        <w:t>);</w:t>
      </w:r>
    </w:p>
    <w:p w14:paraId="02CF970F" w14:textId="77777777" w:rsidR="00DF54B7" w:rsidRDefault="00DF54B7" w:rsidP="00650D72">
      <w:pPr>
        <w:pStyle w:val="42"/>
        <w:numPr>
          <w:ilvl w:val="0"/>
          <w:numId w:val="28"/>
        </w:numPr>
        <w:rPr>
          <w:lang w:eastAsia="x-none"/>
        </w:rPr>
      </w:pPr>
      <w:r>
        <w:rPr>
          <w:lang w:eastAsia="x-none"/>
        </w:rPr>
        <w:t>Денежные средства</w:t>
      </w:r>
      <w:r w:rsidR="00BD0C64">
        <w:rPr>
          <w:lang w:eastAsia="x-none"/>
        </w:rPr>
        <w:t xml:space="preserve"> </w:t>
      </w:r>
      <w:r w:rsidR="00BD0C64">
        <w:t>(</w:t>
      </w:r>
      <w:r w:rsidR="00AC400F">
        <w:rPr>
          <w:lang w:val="en-US"/>
        </w:rPr>
        <w:t>ACCOUNT</w:t>
      </w:r>
      <w:r w:rsidR="00AC400F">
        <w:t>,</w:t>
      </w:r>
      <w:r w:rsidR="00AC400F" w:rsidRPr="00DC0DA3">
        <w:t xml:space="preserve"> </w:t>
      </w:r>
      <w:r w:rsidR="00AC400F">
        <w:t>проверка по номеру счета: если есть 810 – рубли, если нет - валюта</w:t>
      </w:r>
      <w:r w:rsidR="00BD0C64">
        <w:t>);</w:t>
      </w:r>
    </w:p>
    <w:p w14:paraId="70E2CCE0" w14:textId="43A9CC99" w:rsidR="00DF54B7" w:rsidRPr="00BD0C64" w:rsidRDefault="00DF54B7" w:rsidP="00650D72">
      <w:pPr>
        <w:pStyle w:val="42"/>
        <w:numPr>
          <w:ilvl w:val="0"/>
          <w:numId w:val="28"/>
        </w:numPr>
        <w:rPr>
          <w:lang w:val="en-US" w:eastAsia="x-none"/>
        </w:rPr>
      </w:pPr>
      <w:r>
        <w:rPr>
          <w:lang w:eastAsia="x-none"/>
        </w:rPr>
        <w:t>Счет</w:t>
      </w:r>
      <w:r w:rsidR="00BD0C64" w:rsidRPr="00BD0C64">
        <w:rPr>
          <w:lang w:val="en-US" w:eastAsia="x-none"/>
        </w:rPr>
        <w:t xml:space="preserve"> </w:t>
      </w:r>
      <w:r w:rsidR="00BD0C64" w:rsidRPr="00BB7C30">
        <w:rPr>
          <w:lang w:val="en-US"/>
        </w:rPr>
        <w:t>(</w:t>
      </w:r>
      <w:r w:rsidR="00BD0C64" w:rsidRPr="007A6002">
        <w:rPr>
          <w:lang w:val="en-US"/>
        </w:rPr>
        <w:t>ACCOUNT</w:t>
      </w:r>
      <w:r w:rsidR="00BD0C64" w:rsidRPr="00BB7C30">
        <w:rPr>
          <w:lang w:val="en-US"/>
        </w:rPr>
        <w:t xml:space="preserve"> </w:t>
      </w:r>
      <w:r w:rsidR="00BD0C64">
        <w:t>таблица</w:t>
      </w:r>
      <w:r w:rsidR="00BD0C64" w:rsidRPr="00BB7C30">
        <w:rPr>
          <w:lang w:val="en-US"/>
        </w:rPr>
        <w:t xml:space="preserve"> SBNS_RURSTATEMENT</w:t>
      </w:r>
      <w:del w:id="5919" w:author="Маслихова Олеся Анатольевна" w:date="2018-12-25T15:17:00Z">
        <w:r w:rsidR="00BD0C64" w:rsidRPr="000C7493" w:rsidDel="002B67EA">
          <w:rPr>
            <w:lang w:val="en-US"/>
          </w:rPr>
          <w:delText xml:space="preserve"> </w:delText>
        </w:r>
        <w:r w:rsidR="00BD0C64" w:rsidDel="002B67EA">
          <w:delText>или</w:delText>
        </w:r>
        <w:r w:rsidR="00BD0C64" w:rsidRPr="000C7493" w:rsidDel="002B67EA">
          <w:rPr>
            <w:lang w:val="en-US"/>
          </w:rPr>
          <w:delText xml:space="preserve"> </w:delText>
        </w:r>
        <w:r w:rsidR="00BD0C64" w:rsidDel="002B67EA">
          <w:rPr>
            <w:lang w:val="en-US" w:eastAsia="en-US"/>
          </w:rPr>
          <w:delText>SBNS</w:delText>
        </w:r>
        <w:r w:rsidR="00BD0C64" w:rsidRPr="000C7493" w:rsidDel="002B67EA">
          <w:rPr>
            <w:lang w:val="en-US" w:eastAsia="en-US"/>
          </w:rPr>
          <w:delText>_</w:delText>
        </w:r>
        <w:r w:rsidR="00BD0C64" w:rsidDel="002B67EA">
          <w:rPr>
            <w:lang w:val="en-US" w:eastAsia="en-US"/>
          </w:rPr>
          <w:delText>CURRSTATEMENT</w:delText>
        </w:r>
      </w:del>
      <w:r w:rsidR="00BD0C64" w:rsidRPr="00BB7C30">
        <w:rPr>
          <w:lang w:val="en-US"/>
        </w:rPr>
        <w:t>);</w:t>
      </w:r>
    </w:p>
    <w:p w14:paraId="47DA9095" w14:textId="77777777" w:rsidR="00DF54B7" w:rsidRPr="00BD0C64" w:rsidRDefault="00DF54B7" w:rsidP="00650D72">
      <w:pPr>
        <w:pStyle w:val="42"/>
        <w:numPr>
          <w:ilvl w:val="0"/>
          <w:numId w:val="27"/>
        </w:numPr>
        <w:rPr>
          <w:lang w:val="en-US"/>
        </w:rPr>
      </w:pPr>
      <w:r>
        <w:rPr>
          <w:lang w:eastAsia="x-none"/>
        </w:rPr>
        <w:t>Актуальные</w:t>
      </w:r>
      <w:r w:rsidR="00BD0C64" w:rsidRPr="00BD0C64">
        <w:rPr>
          <w:lang w:val="en-US" w:eastAsia="x-none"/>
        </w:rPr>
        <w:t xml:space="preserve"> </w:t>
      </w:r>
      <w:r w:rsidR="00BD0C64" w:rsidRPr="00BB7C30">
        <w:rPr>
          <w:lang w:val="en-US"/>
        </w:rPr>
        <w:t>(</w:t>
      </w:r>
      <w:r w:rsidR="00BD0C64" w:rsidRPr="007A6002">
        <w:rPr>
          <w:lang w:val="en-US"/>
        </w:rPr>
        <w:t>ACTUAL</w:t>
      </w:r>
      <w:r w:rsidR="00BD0C64" w:rsidRPr="00BB7C30">
        <w:rPr>
          <w:lang w:val="en-US"/>
        </w:rPr>
        <w:t xml:space="preserve"> </w:t>
      </w:r>
      <w:r w:rsidR="00BD0C64">
        <w:t>таблица</w:t>
      </w:r>
      <w:r w:rsidR="00BD0C64" w:rsidRPr="00BB7C30">
        <w:rPr>
          <w:lang w:val="en-US"/>
        </w:rPr>
        <w:t xml:space="preserve"> SBNS_RURSTATEMENT);</w:t>
      </w:r>
    </w:p>
    <w:p w14:paraId="26E98191" w14:textId="37EEE7C2" w:rsidR="00DF54B7" w:rsidRPr="00BD0C64" w:rsidRDefault="00DF54B7" w:rsidP="00650D72">
      <w:pPr>
        <w:pStyle w:val="42"/>
        <w:numPr>
          <w:ilvl w:val="0"/>
          <w:numId w:val="28"/>
        </w:numPr>
        <w:rPr>
          <w:lang w:val="en-US" w:eastAsia="x-none"/>
        </w:rPr>
      </w:pPr>
      <w:r>
        <w:rPr>
          <w:lang w:eastAsia="x-none"/>
        </w:rPr>
        <w:t>Не</w:t>
      </w:r>
      <w:r w:rsidRPr="00BD0C64">
        <w:rPr>
          <w:lang w:val="en-US" w:eastAsia="x-none"/>
        </w:rPr>
        <w:t xml:space="preserve"> </w:t>
      </w:r>
      <w:r>
        <w:rPr>
          <w:lang w:eastAsia="x-none"/>
        </w:rPr>
        <w:t>пок</w:t>
      </w:r>
      <w:r w:rsidRPr="00BD0C64">
        <w:rPr>
          <w:lang w:val="en-US" w:eastAsia="x-none"/>
        </w:rPr>
        <w:t xml:space="preserve">. </w:t>
      </w:r>
      <w:r w:rsidR="00BD0C64">
        <w:rPr>
          <w:lang w:eastAsia="x-none"/>
        </w:rPr>
        <w:t>нул</w:t>
      </w:r>
      <w:r w:rsidR="00BD0C64" w:rsidRPr="00BD0C64">
        <w:rPr>
          <w:lang w:val="en-US" w:eastAsia="x-none"/>
        </w:rPr>
        <w:t xml:space="preserve">. </w:t>
      </w:r>
      <w:r w:rsidR="00BD0C64">
        <w:rPr>
          <w:lang w:eastAsia="x-none"/>
        </w:rPr>
        <w:t>обороты</w:t>
      </w:r>
      <w:r w:rsidR="00BD0C64" w:rsidRPr="00BD0C64">
        <w:rPr>
          <w:lang w:val="en-US" w:eastAsia="x-none"/>
        </w:rPr>
        <w:t xml:space="preserve"> </w:t>
      </w:r>
      <w:r w:rsidR="00BD0C64" w:rsidRPr="00BB7C30">
        <w:rPr>
          <w:lang w:val="en-US"/>
        </w:rPr>
        <w:t>(</w:t>
      </w:r>
      <w:r w:rsidR="00BD0C64" w:rsidRPr="007A6002">
        <w:rPr>
          <w:lang w:val="en-US"/>
        </w:rPr>
        <w:t>CREDITRETURN</w:t>
      </w:r>
      <w:r w:rsidR="00BD0C64" w:rsidRPr="00BB7C30">
        <w:rPr>
          <w:lang w:val="en-US"/>
        </w:rPr>
        <w:t xml:space="preserve">, </w:t>
      </w:r>
      <w:r w:rsidR="00BD0C64" w:rsidRPr="007A6002">
        <w:rPr>
          <w:lang w:val="en-US"/>
        </w:rPr>
        <w:t>DEBETRETURN</w:t>
      </w:r>
      <w:r w:rsidR="00BD0C64" w:rsidRPr="00BB7C30">
        <w:rPr>
          <w:lang w:val="en-US"/>
        </w:rPr>
        <w:t xml:space="preserve"> </w:t>
      </w:r>
      <w:r w:rsidR="00BD0C64">
        <w:t>таблица</w:t>
      </w:r>
      <w:r w:rsidR="00BD0C64" w:rsidRPr="00BB7C30">
        <w:rPr>
          <w:lang w:val="en-US"/>
        </w:rPr>
        <w:t xml:space="preserve"> SBNS_RURSTATEMENT</w:t>
      </w:r>
      <w:del w:id="5920" w:author="Маслихова Олеся Анатольевна" w:date="2018-12-25T15:17:00Z">
        <w:r w:rsidR="00BD0C64" w:rsidRPr="000C7493" w:rsidDel="002B67EA">
          <w:rPr>
            <w:lang w:val="en-US"/>
          </w:rPr>
          <w:delText xml:space="preserve"> </w:delText>
        </w:r>
        <w:r w:rsidR="00BD0C64" w:rsidDel="002B67EA">
          <w:delText>или</w:delText>
        </w:r>
        <w:r w:rsidR="00BD0C64" w:rsidRPr="000C7493" w:rsidDel="002B67EA">
          <w:rPr>
            <w:lang w:val="en-US"/>
          </w:rPr>
          <w:delText xml:space="preserve"> </w:delText>
        </w:r>
        <w:r w:rsidR="00BD0C64" w:rsidDel="002B67EA">
          <w:rPr>
            <w:lang w:val="en-US" w:eastAsia="en-US"/>
          </w:rPr>
          <w:delText>SBNS</w:delText>
        </w:r>
        <w:r w:rsidR="00BD0C64" w:rsidRPr="000C7493" w:rsidDel="002B67EA">
          <w:rPr>
            <w:lang w:val="en-US" w:eastAsia="en-US"/>
          </w:rPr>
          <w:delText>_</w:delText>
        </w:r>
        <w:r w:rsidR="00BD0C64" w:rsidDel="002B67EA">
          <w:rPr>
            <w:lang w:val="en-US" w:eastAsia="en-US"/>
          </w:rPr>
          <w:delText>CURRSTATEMENT</w:delText>
        </w:r>
      </w:del>
      <w:r w:rsidR="00BD0C64" w:rsidRPr="00BB7C30">
        <w:rPr>
          <w:lang w:val="en-US"/>
        </w:rPr>
        <w:t>);</w:t>
      </w:r>
    </w:p>
    <w:p w14:paraId="671C5E8E" w14:textId="77777777" w:rsidR="00DF54B7" w:rsidRDefault="00DF54B7" w:rsidP="00650D72">
      <w:pPr>
        <w:pStyle w:val="42"/>
        <w:numPr>
          <w:ilvl w:val="0"/>
          <w:numId w:val="28"/>
        </w:numPr>
        <w:rPr>
          <w:lang w:eastAsia="x-none"/>
        </w:rPr>
      </w:pPr>
      <w:r>
        <w:rPr>
          <w:lang w:eastAsia="x-none"/>
        </w:rPr>
        <w:t>Данные контрагента</w:t>
      </w:r>
      <w:r w:rsidR="00BD0C64">
        <w:rPr>
          <w:lang w:eastAsia="x-none"/>
        </w:rPr>
        <w:t xml:space="preserve"> </w:t>
      </w:r>
    </w:p>
    <w:p w14:paraId="46646758" w14:textId="77777777" w:rsidR="00DF54B7" w:rsidRPr="00AC400F" w:rsidRDefault="00DF54B7" w:rsidP="00AC400F">
      <w:pPr>
        <w:pStyle w:val="42"/>
        <w:numPr>
          <w:ilvl w:val="1"/>
          <w:numId w:val="28"/>
        </w:numPr>
        <w:rPr>
          <w:lang w:val="en-US" w:eastAsia="x-none"/>
        </w:rPr>
      </w:pPr>
      <w:r>
        <w:rPr>
          <w:lang w:eastAsia="x-none"/>
        </w:rPr>
        <w:t>Наименование</w:t>
      </w:r>
      <w:r w:rsidR="00AC400F" w:rsidRPr="00AC400F">
        <w:rPr>
          <w:lang w:val="en-US" w:eastAsia="x-none"/>
        </w:rPr>
        <w:t xml:space="preserve"> (PAYERNAME </w:t>
      </w:r>
      <w:r w:rsidR="00AC400F" w:rsidRPr="00AC400F">
        <w:rPr>
          <w:lang w:eastAsia="x-none"/>
        </w:rPr>
        <w:t>или</w:t>
      </w:r>
      <w:r w:rsidR="00AC400F" w:rsidRPr="00AC400F">
        <w:rPr>
          <w:lang w:val="en-US" w:eastAsia="x-none"/>
        </w:rPr>
        <w:t xml:space="preserve"> RECEIVERNAME SBNS_RURSTATEMENT_OPER)</w:t>
      </w:r>
    </w:p>
    <w:p w14:paraId="14DD7B2E" w14:textId="77777777" w:rsidR="00DF54B7" w:rsidRPr="00AC400F" w:rsidRDefault="00DF54B7" w:rsidP="00650D72">
      <w:pPr>
        <w:pStyle w:val="42"/>
        <w:numPr>
          <w:ilvl w:val="1"/>
          <w:numId w:val="28"/>
        </w:numPr>
        <w:rPr>
          <w:lang w:val="en-US" w:eastAsia="x-none"/>
        </w:rPr>
      </w:pPr>
      <w:r>
        <w:rPr>
          <w:lang w:eastAsia="x-none"/>
        </w:rPr>
        <w:t>Счет</w:t>
      </w:r>
      <w:r w:rsidR="00AC400F" w:rsidRPr="00AC400F">
        <w:rPr>
          <w:lang w:val="en-US" w:eastAsia="x-none"/>
        </w:rPr>
        <w:t xml:space="preserve"> (PAYERACCOUNT/ RECEIVERACCOUNT </w:t>
      </w:r>
      <w:r w:rsidR="00AC400F">
        <w:rPr>
          <w:lang w:eastAsia="x-none"/>
        </w:rPr>
        <w:t>таблица</w:t>
      </w:r>
      <w:r w:rsidR="00AC400F" w:rsidRPr="00AC400F">
        <w:rPr>
          <w:lang w:val="en-US" w:eastAsia="x-none"/>
        </w:rPr>
        <w:t xml:space="preserve"> SBNS_RURSTATEMENT_OPER, ACCOUNT </w:t>
      </w:r>
      <w:r w:rsidR="00AC400F">
        <w:rPr>
          <w:lang w:eastAsia="x-none"/>
        </w:rPr>
        <w:t>таблица</w:t>
      </w:r>
      <w:r w:rsidR="00AC400F" w:rsidRPr="00AC400F">
        <w:rPr>
          <w:lang w:val="en-US" w:eastAsia="x-none"/>
        </w:rPr>
        <w:t xml:space="preserve"> SBNS_RURSTATEMENT)</w:t>
      </w:r>
    </w:p>
    <w:p w14:paraId="0FCB4FE2" w14:textId="4FD5987D" w:rsidR="00E54047" w:rsidRDefault="00E54047" w:rsidP="00E54047">
      <w:pPr>
        <w:pStyle w:val="af6"/>
        <w:ind w:left="0"/>
      </w:pPr>
      <w:r>
        <w:t xml:space="preserve">Рисунок </w:t>
      </w:r>
      <w:ins w:id="592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922" w:author="Феданкова Любовь Анатольевна" w:date="2019-10-09T12:38:00Z">
        <w:r w:rsidR="00031B2C">
          <w:rPr>
            <w:noProof/>
          </w:rPr>
          <w:t>27</w:t>
        </w:r>
      </w:ins>
      <w:ins w:id="5923" w:author="Широбокова Алёна Сергеевна" w:date="2018-10-08T14:09:00Z">
        <w:r w:rsidR="006846C7">
          <w:fldChar w:fldCharType="end"/>
        </w:r>
      </w:ins>
      <w:ins w:id="5924" w:author="Беликова Маргарита Николаевна" w:date="2018-09-28T15:38:00Z">
        <w:del w:id="5925" w:author="Широбокова Алёна Сергеевна" w:date="2018-10-08T14:09:00Z">
          <w:r w:rsidR="00D4212C" w:rsidDel="006846C7">
            <w:fldChar w:fldCharType="begin"/>
          </w:r>
          <w:r w:rsidR="00D4212C" w:rsidDel="006846C7">
            <w:delInstrText xml:space="preserve"> SEQ Рисунок \* ARABIC </w:delInstrText>
          </w:r>
        </w:del>
      </w:ins>
      <w:del w:id="5926" w:author="Широбокова Алёна Сергеевна" w:date="2018-10-08T14:09:00Z">
        <w:r w:rsidR="00D4212C" w:rsidDel="006846C7">
          <w:fldChar w:fldCharType="separate"/>
        </w:r>
      </w:del>
      <w:ins w:id="5927" w:author="Беликова Маргарита Николаевна" w:date="2018-09-28T15:38:00Z">
        <w:del w:id="5928" w:author="Широбокова Алёна Сергеевна" w:date="2018-10-08T14:09:00Z">
          <w:r w:rsidR="00D4212C" w:rsidDel="006846C7">
            <w:rPr>
              <w:noProof/>
            </w:rPr>
            <w:delText>27</w:delText>
          </w:r>
          <w:r w:rsidR="00D4212C" w:rsidDel="006846C7">
            <w:fldChar w:fldCharType="end"/>
          </w:r>
        </w:del>
      </w:ins>
      <w:ins w:id="5929" w:author="Широбокова Алёна Сергеевна" w:date="2018-08-02T15:45:00Z">
        <w:del w:id="593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931" w:author="Беликова Маргарита Николаевна" w:date="2018-09-13T12:06:00Z">
        <w:r w:rsidR="0090345F" w:rsidDel="00363322">
          <w:fldChar w:fldCharType="separate"/>
        </w:r>
      </w:del>
      <w:ins w:id="5932" w:author="Широбокова Алёна Сергеевна" w:date="2018-08-02T15:45:00Z">
        <w:del w:id="5933" w:author="Беликова Маргарита Николаевна" w:date="2018-09-13T12:06:00Z">
          <w:r w:rsidR="0090345F" w:rsidDel="00363322">
            <w:rPr>
              <w:noProof/>
            </w:rPr>
            <w:delText>25</w:delText>
          </w:r>
          <w:r w:rsidR="0090345F" w:rsidDel="00363322">
            <w:fldChar w:fldCharType="end"/>
          </w:r>
        </w:del>
      </w:ins>
      <w:del w:id="593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935" w:author="Воронов Алексей Алексеевич" w:date="2018-01-30T12:27:00Z">
        <w:del w:id="5936" w:author="Широбокова Алёна Сергеевна" w:date="2018-08-02T15:45:00Z">
          <w:r w:rsidR="00DB3D2B" w:rsidDel="0090345F">
            <w:rPr>
              <w:noProof/>
            </w:rPr>
            <w:delText>25</w:delText>
          </w:r>
        </w:del>
      </w:ins>
      <w:del w:id="5937" w:author="Широбокова Алёна Сергеевна" w:date="2018-08-02T15:45:00Z">
        <w:r w:rsidR="00D91317" w:rsidDel="0090345F">
          <w:rPr>
            <w:noProof/>
          </w:rPr>
          <w:delText>24</w:delText>
        </w:r>
        <w:r w:rsidR="00BB3A71" w:rsidDel="0090345F">
          <w:rPr>
            <w:noProof/>
          </w:rPr>
          <w:fldChar w:fldCharType="end"/>
        </w:r>
      </w:del>
      <w:r w:rsidRPr="00E54047">
        <w:t xml:space="preserve"> </w:t>
      </w:r>
      <w:r>
        <w:t>Макет панели расширенного поиска</w:t>
      </w:r>
    </w:p>
    <w:p w14:paraId="05C43F1D" w14:textId="77777777" w:rsidR="00E54047" w:rsidRDefault="00193C50" w:rsidP="00E54047">
      <w:pPr>
        <w:pStyle w:val="42"/>
        <w:ind w:left="0" w:firstLine="0"/>
      </w:pPr>
      <w:r>
        <w:rPr>
          <w:noProof/>
        </w:rPr>
        <w:drawing>
          <wp:inline distT="0" distB="0" distL="0" distR="0" wp14:anchorId="5F9D3D10" wp14:editId="2E3C6CB3">
            <wp:extent cx="6152515" cy="777875"/>
            <wp:effectExtent l="0" t="0" r="63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777875"/>
                    </a:xfrm>
                    <a:prstGeom prst="rect">
                      <a:avLst/>
                    </a:prstGeom>
                  </pic:spPr>
                </pic:pic>
              </a:graphicData>
            </a:graphic>
          </wp:inline>
        </w:drawing>
      </w:r>
    </w:p>
    <w:p w14:paraId="54B5DCE1" w14:textId="77777777" w:rsidR="00BD0C64" w:rsidRDefault="00193C50" w:rsidP="004325C5">
      <w:pPr>
        <w:pStyle w:val="42"/>
        <w:ind w:left="1276" w:firstLine="425"/>
      </w:pPr>
      <w:r>
        <w:t>По умолчанию в фильтре должна быть настроена следующая фильтрация:</w:t>
      </w:r>
    </w:p>
    <w:p w14:paraId="5FE7770F" w14:textId="77777777" w:rsidR="00193C50" w:rsidRDefault="00193C50" w:rsidP="00650D72">
      <w:pPr>
        <w:pStyle w:val="42"/>
        <w:numPr>
          <w:ilvl w:val="0"/>
          <w:numId w:val="28"/>
        </w:numPr>
        <w:rPr>
          <w:lang w:eastAsia="x-none"/>
        </w:rPr>
      </w:pPr>
      <w:r>
        <w:rPr>
          <w:lang w:eastAsia="x-none"/>
        </w:rPr>
        <w:t>в поле «Дата» должно быть выбрано «выписки»;</w:t>
      </w:r>
    </w:p>
    <w:p w14:paraId="4DCF53B0" w14:textId="77777777" w:rsidR="00193C50" w:rsidRDefault="00193C50" w:rsidP="00650D72">
      <w:pPr>
        <w:pStyle w:val="42"/>
        <w:numPr>
          <w:ilvl w:val="0"/>
          <w:numId w:val="28"/>
        </w:numPr>
        <w:rPr>
          <w:lang w:eastAsia="x-none"/>
        </w:rPr>
      </w:pPr>
      <w:r>
        <w:rPr>
          <w:lang w:eastAsia="x-none"/>
        </w:rPr>
        <w:t>в поле указания денежных средств должно быть выбрано «валюта».</w:t>
      </w:r>
    </w:p>
    <w:p w14:paraId="25CA6D97" w14:textId="77777777" w:rsidR="00193C50" w:rsidRDefault="00193C50" w:rsidP="00193C50">
      <w:pPr>
        <w:pStyle w:val="42"/>
      </w:pPr>
      <w:r>
        <w:t>Для фильтра необходимо реализовать следующие кнопки:</w:t>
      </w:r>
    </w:p>
    <w:p w14:paraId="61DB0DD9" w14:textId="77777777" w:rsidR="00193C50" w:rsidRDefault="00193C50" w:rsidP="00650D72">
      <w:pPr>
        <w:pStyle w:val="42"/>
        <w:numPr>
          <w:ilvl w:val="0"/>
          <w:numId w:val="28"/>
        </w:numPr>
      </w:pPr>
      <w:r>
        <w:rPr>
          <w:lang w:eastAsia="x-none"/>
        </w:rPr>
        <w:t>«</w:t>
      </w:r>
      <w:r>
        <w:t xml:space="preserve">Показать» - по кнопке должна осуществляться фильтрация записей в скроллере, </w:t>
      </w:r>
      <w:r w:rsidRPr="00FC1543">
        <w:t>ф</w:t>
      </w:r>
      <w:r>
        <w:t>ормирование списка значений, по</w:t>
      </w:r>
      <w:r w:rsidRPr="00FC1543">
        <w:t xml:space="preserve">падающего под настроенный фильтр и отображение </w:t>
      </w:r>
      <w:r>
        <w:t xml:space="preserve">результата </w:t>
      </w:r>
      <w:r w:rsidRPr="00FC1543">
        <w:t>в с</w:t>
      </w:r>
      <w:r>
        <w:t>кроллере;</w:t>
      </w:r>
    </w:p>
    <w:p w14:paraId="2BAF2F6D" w14:textId="77777777" w:rsidR="00193C50" w:rsidRDefault="00193C50" w:rsidP="00650D72">
      <w:pPr>
        <w:pStyle w:val="42"/>
        <w:numPr>
          <w:ilvl w:val="0"/>
          <w:numId w:val="28"/>
        </w:numPr>
      </w:pPr>
      <w:r>
        <w:t xml:space="preserve">«Очистить» - </w:t>
      </w:r>
      <w:r w:rsidRPr="00FC1543">
        <w:t>очистить все ранее заполненные поля панели фильтрации</w:t>
      </w:r>
      <w:r>
        <w:t>;</w:t>
      </w:r>
    </w:p>
    <w:p w14:paraId="7ABB2A28" w14:textId="77777777" w:rsidR="00193C50" w:rsidRDefault="00193C50" w:rsidP="00650D72">
      <w:pPr>
        <w:pStyle w:val="42"/>
        <w:numPr>
          <w:ilvl w:val="0"/>
          <w:numId w:val="28"/>
        </w:numPr>
      </w:pPr>
      <w:r>
        <w:t xml:space="preserve">«Скрыть» - </w:t>
      </w:r>
      <w:r w:rsidRPr="00FC1543">
        <w:t>скрыть панель фильтрации</w:t>
      </w:r>
      <w:r>
        <w:t>;</w:t>
      </w:r>
    </w:p>
    <w:p w14:paraId="794D3E42" w14:textId="77777777" w:rsidR="00193C50" w:rsidRDefault="00193C50" w:rsidP="00650D72">
      <w:pPr>
        <w:pStyle w:val="42"/>
        <w:numPr>
          <w:ilvl w:val="0"/>
          <w:numId w:val="28"/>
        </w:numPr>
      </w:pPr>
      <w:r>
        <w:t>«Сокращенный поиск» - переключиться на «сокращённый фильтр».</w:t>
      </w:r>
    </w:p>
    <w:p w14:paraId="235A6263" w14:textId="77777777" w:rsidR="004325C5" w:rsidRDefault="004325C5" w:rsidP="004325C5">
      <w:pPr>
        <w:pStyle w:val="42"/>
        <w:ind w:left="1276" w:firstLine="425"/>
      </w:pPr>
      <w:r>
        <w:t>Дополнительно на панелях фильтрации необходимо реализовать чекбокс «Быстрый просмотр» для быстрого просмотра документов скроллера.</w:t>
      </w:r>
    </w:p>
    <w:p w14:paraId="5D7D45E8" w14:textId="77777777" w:rsidR="00A60F9A" w:rsidRDefault="00A60F9A" w:rsidP="00A60F9A">
      <w:pPr>
        <w:pStyle w:val="42"/>
      </w:pPr>
      <w:r>
        <w:t xml:space="preserve">На клиентской части необходимо реализовать функционал Профилей, позволяющий сохранять заданные значения на панели фильтрации (по кнопке </w:t>
      </w:r>
      <w:r>
        <w:rPr>
          <w:noProof/>
        </w:rPr>
        <w:drawing>
          <wp:inline distT="0" distB="0" distL="0" distR="0" wp14:anchorId="5F22D95B" wp14:editId="56F95917">
            <wp:extent cx="171429" cy="16190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1429" cy="161905"/>
                    </a:xfrm>
                    <a:prstGeom prst="rect">
                      <a:avLst/>
                    </a:prstGeom>
                  </pic:spPr>
                </pic:pic>
              </a:graphicData>
            </a:graphic>
          </wp:inline>
        </w:drawing>
      </w:r>
      <w:r>
        <w:t>) с возможностью последующего обращения к настроенному профилю и работы с ним. Требуется реализовать возможность удаления сохраненного ранее профиля (по кнопке</w:t>
      </w:r>
      <w:r w:rsidRPr="00443BC5">
        <w:rPr>
          <w:noProof/>
        </w:rPr>
        <w:t xml:space="preserve"> </w:t>
      </w:r>
      <w:r>
        <w:rPr>
          <w:noProof/>
        </w:rPr>
        <w:drawing>
          <wp:inline distT="0" distB="0" distL="0" distR="0" wp14:anchorId="36DBA9D0" wp14:editId="240E5DF7">
            <wp:extent cx="161905" cy="152381"/>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61905" cy="152381"/>
                    </a:xfrm>
                    <a:prstGeom prst="rect">
                      <a:avLst/>
                    </a:prstGeom>
                  </pic:spPr>
                </pic:pic>
              </a:graphicData>
            </a:graphic>
          </wp:inline>
        </w:drawing>
      </w:r>
      <w:r>
        <w:t>).</w:t>
      </w:r>
    </w:p>
    <w:p w14:paraId="29EFBC3C" w14:textId="77777777" w:rsidR="00A60F9A" w:rsidRDefault="00A60F9A" w:rsidP="00A60F9A">
      <w:pPr>
        <w:pStyle w:val="42"/>
      </w:pPr>
      <w:r>
        <w:t xml:space="preserve">Макет профиля представлен на рисунке ниже. </w:t>
      </w:r>
    </w:p>
    <w:p w14:paraId="6D15134D" w14:textId="5AA278D2" w:rsidR="00A60F9A" w:rsidRDefault="00A60F9A" w:rsidP="00A60F9A">
      <w:pPr>
        <w:pStyle w:val="af6"/>
        <w:spacing w:before="240"/>
        <w:ind w:right="425"/>
      </w:pPr>
      <w:r>
        <w:t xml:space="preserve">Рисунок </w:t>
      </w:r>
      <w:ins w:id="5938"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939" w:author="Феданкова Любовь Анатольевна" w:date="2019-10-09T12:38:00Z">
        <w:r w:rsidR="00031B2C">
          <w:rPr>
            <w:noProof/>
          </w:rPr>
          <w:t>28</w:t>
        </w:r>
      </w:ins>
      <w:ins w:id="5940" w:author="Широбокова Алёна Сергеевна" w:date="2018-10-08T14:09:00Z">
        <w:r w:rsidR="006846C7">
          <w:fldChar w:fldCharType="end"/>
        </w:r>
      </w:ins>
      <w:ins w:id="5941" w:author="Беликова Маргарита Николаевна" w:date="2018-09-28T15:38:00Z">
        <w:del w:id="5942" w:author="Широбокова Алёна Сергеевна" w:date="2018-10-08T14:09:00Z">
          <w:r w:rsidR="00D4212C" w:rsidDel="006846C7">
            <w:fldChar w:fldCharType="begin"/>
          </w:r>
          <w:r w:rsidR="00D4212C" w:rsidDel="006846C7">
            <w:delInstrText xml:space="preserve"> SEQ Рисунок \* ARABIC </w:delInstrText>
          </w:r>
        </w:del>
      </w:ins>
      <w:del w:id="5943" w:author="Широбокова Алёна Сергеевна" w:date="2018-10-08T14:09:00Z">
        <w:r w:rsidR="00D4212C" w:rsidDel="006846C7">
          <w:fldChar w:fldCharType="separate"/>
        </w:r>
      </w:del>
      <w:ins w:id="5944" w:author="Беликова Маргарита Николаевна" w:date="2018-09-28T15:38:00Z">
        <w:del w:id="5945" w:author="Широбокова Алёна Сергеевна" w:date="2018-10-08T14:09:00Z">
          <w:r w:rsidR="00D4212C" w:rsidDel="006846C7">
            <w:rPr>
              <w:noProof/>
            </w:rPr>
            <w:delText>28</w:delText>
          </w:r>
          <w:r w:rsidR="00D4212C" w:rsidDel="006846C7">
            <w:fldChar w:fldCharType="end"/>
          </w:r>
        </w:del>
      </w:ins>
      <w:ins w:id="5946" w:author="Широбокова Алёна Сергеевна" w:date="2018-08-02T15:45:00Z">
        <w:del w:id="5947"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948" w:author="Беликова Маргарита Николаевна" w:date="2018-09-13T12:06:00Z">
        <w:r w:rsidR="0090345F" w:rsidDel="00363322">
          <w:fldChar w:fldCharType="separate"/>
        </w:r>
      </w:del>
      <w:ins w:id="5949" w:author="Широбокова Алёна Сергеевна" w:date="2018-08-02T15:45:00Z">
        <w:del w:id="5950" w:author="Беликова Маргарита Николаевна" w:date="2018-09-13T12:06:00Z">
          <w:r w:rsidR="0090345F" w:rsidDel="00363322">
            <w:rPr>
              <w:noProof/>
            </w:rPr>
            <w:delText>26</w:delText>
          </w:r>
          <w:r w:rsidR="0090345F" w:rsidDel="00363322">
            <w:fldChar w:fldCharType="end"/>
          </w:r>
        </w:del>
      </w:ins>
      <w:del w:id="5951"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952" w:author="Воронов Алексей Алексеевич" w:date="2018-01-30T12:27:00Z">
        <w:del w:id="5953" w:author="Широбокова Алёна Сергеевна" w:date="2018-08-02T15:45:00Z">
          <w:r w:rsidR="00DB3D2B" w:rsidDel="0090345F">
            <w:rPr>
              <w:noProof/>
            </w:rPr>
            <w:delText>26</w:delText>
          </w:r>
        </w:del>
      </w:ins>
      <w:del w:id="5954" w:author="Широбокова Алёна Сергеевна" w:date="2018-08-02T15:45:00Z">
        <w:r w:rsidR="00D91317" w:rsidDel="0090345F">
          <w:rPr>
            <w:noProof/>
          </w:rPr>
          <w:delText>25</w:delText>
        </w:r>
        <w:r w:rsidR="00BB3A71" w:rsidDel="0090345F">
          <w:rPr>
            <w:noProof/>
          </w:rPr>
          <w:fldChar w:fldCharType="end"/>
        </w:r>
      </w:del>
      <w:r w:rsidRPr="00443BC5">
        <w:t xml:space="preserve"> </w:t>
      </w:r>
      <w:r w:rsidRPr="00782E7B">
        <w:t>Макет</w:t>
      </w:r>
      <w:r>
        <w:t xml:space="preserve"> функционала профилей</w:t>
      </w:r>
    </w:p>
    <w:p w14:paraId="5C925214" w14:textId="77777777" w:rsidR="00A60F9A" w:rsidRDefault="00A60F9A" w:rsidP="00A60F9A">
      <w:pPr>
        <w:pStyle w:val="42"/>
        <w:ind w:left="0" w:right="0" w:firstLine="0"/>
        <w:jc w:val="center"/>
      </w:pPr>
      <w:r>
        <w:rPr>
          <w:noProof/>
        </w:rPr>
        <w:drawing>
          <wp:inline distT="0" distB="0" distL="0" distR="0" wp14:anchorId="5637988F" wp14:editId="2DE478E5">
            <wp:extent cx="2476191" cy="285714"/>
            <wp:effectExtent l="0" t="0" r="635"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476191" cy="285714"/>
                    </a:xfrm>
                    <a:prstGeom prst="rect">
                      <a:avLst/>
                    </a:prstGeom>
                  </pic:spPr>
                </pic:pic>
              </a:graphicData>
            </a:graphic>
          </wp:inline>
        </w:drawing>
      </w:r>
    </w:p>
    <w:p w14:paraId="7463B2B0" w14:textId="77777777" w:rsidR="00A60F9A" w:rsidRDefault="00A60F9A" w:rsidP="00193C50">
      <w:pPr>
        <w:pStyle w:val="42"/>
        <w:ind w:left="1276" w:firstLine="425"/>
      </w:pPr>
    </w:p>
    <w:p w14:paraId="2FCAF995" w14:textId="77777777" w:rsidR="004325C5" w:rsidRDefault="00193C50" w:rsidP="00193C50">
      <w:pPr>
        <w:pStyle w:val="42"/>
        <w:ind w:left="1276" w:firstLine="425"/>
      </w:pPr>
      <w:r w:rsidRPr="00193C50">
        <w:t>Должна быть реализована сортировка по столбцам скроллера</w:t>
      </w:r>
      <w:r>
        <w:t>. Макет сортировки по столбцам на клиентской части представлен на макете ниже.</w:t>
      </w:r>
    </w:p>
    <w:p w14:paraId="18D5957C" w14:textId="2A41F48D" w:rsidR="00193C50" w:rsidRDefault="00193C50" w:rsidP="00193C50">
      <w:pPr>
        <w:pStyle w:val="af6"/>
        <w:ind w:left="0"/>
      </w:pPr>
      <w:r>
        <w:t xml:space="preserve">Рисунок </w:t>
      </w:r>
      <w:ins w:id="595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5956" w:author="Феданкова Любовь Анатольевна" w:date="2019-10-09T12:38:00Z">
        <w:r w:rsidR="00031B2C">
          <w:rPr>
            <w:noProof/>
          </w:rPr>
          <w:t>29</w:t>
        </w:r>
      </w:ins>
      <w:ins w:id="5957" w:author="Широбокова Алёна Сергеевна" w:date="2018-10-08T14:09:00Z">
        <w:r w:rsidR="006846C7">
          <w:fldChar w:fldCharType="end"/>
        </w:r>
      </w:ins>
      <w:ins w:id="5958" w:author="Беликова Маргарита Николаевна" w:date="2018-09-28T15:38:00Z">
        <w:del w:id="5959" w:author="Широбокова Алёна Сергеевна" w:date="2018-10-08T14:09:00Z">
          <w:r w:rsidR="00D4212C" w:rsidDel="006846C7">
            <w:fldChar w:fldCharType="begin"/>
          </w:r>
          <w:r w:rsidR="00D4212C" w:rsidDel="006846C7">
            <w:delInstrText xml:space="preserve"> SEQ Рисунок \* ARABIC </w:delInstrText>
          </w:r>
        </w:del>
      </w:ins>
      <w:del w:id="5960" w:author="Широбокова Алёна Сергеевна" w:date="2018-10-08T14:09:00Z">
        <w:r w:rsidR="00D4212C" w:rsidDel="006846C7">
          <w:fldChar w:fldCharType="separate"/>
        </w:r>
      </w:del>
      <w:ins w:id="5961" w:author="Беликова Маргарита Николаевна" w:date="2018-09-28T15:38:00Z">
        <w:del w:id="5962" w:author="Широбокова Алёна Сергеевна" w:date="2018-10-08T14:09:00Z">
          <w:r w:rsidR="00D4212C" w:rsidDel="006846C7">
            <w:rPr>
              <w:noProof/>
            </w:rPr>
            <w:delText>29</w:delText>
          </w:r>
          <w:r w:rsidR="00D4212C" w:rsidDel="006846C7">
            <w:fldChar w:fldCharType="end"/>
          </w:r>
        </w:del>
      </w:ins>
      <w:ins w:id="5963" w:author="Широбокова Алёна Сергеевна" w:date="2018-08-02T15:45:00Z">
        <w:del w:id="596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5965" w:author="Беликова Маргарита Николаевна" w:date="2018-09-13T12:06:00Z">
        <w:r w:rsidR="0090345F" w:rsidDel="00363322">
          <w:fldChar w:fldCharType="separate"/>
        </w:r>
      </w:del>
      <w:ins w:id="5966" w:author="Широбокова Алёна Сергеевна" w:date="2018-08-02T15:45:00Z">
        <w:del w:id="5967" w:author="Беликова Маргарита Николаевна" w:date="2018-09-13T12:06:00Z">
          <w:r w:rsidR="0090345F" w:rsidDel="00363322">
            <w:rPr>
              <w:noProof/>
            </w:rPr>
            <w:delText>27</w:delText>
          </w:r>
          <w:r w:rsidR="0090345F" w:rsidDel="00363322">
            <w:fldChar w:fldCharType="end"/>
          </w:r>
        </w:del>
      </w:ins>
      <w:del w:id="5968"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5969" w:author="Воронов Алексей Алексеевич" w:date="2018-01-30T12:27:00Z">
        <w:del w:id="5970" w:author="Широбокова Алёна Сергеевна" w:date="2018-08-02T15:45:00Z">
          <w:r w:rsidR="00DB3D2B" w:rsidDel="0090345F">
            <w:rPr>
              <w:noProof/>
            </w:rPr>
            <w:delText>27</w:delText>
          </w:r>
        </w:del>
      </w:ins>
      <w:del w:id="5971" w:author="Широбокова Алёна Сергеевна" w:date="2018-08-02T15:45:00Z">
        <w:r w:rsidR="00D91317" w:rsidDel="0090345F">
          <w:rPr>
            <w:noProof/>
          </w:rPr>
          <w:delText>26</w:delText>
        </w:r>
        <w:r w:rsidR="00BB3A71" w:rsidDel="0090345F">
          <w:rPr>
            <w:noProof/>
          </w:rPr>
          <w:fldChar w:fldCharType="end"/>
        </w:r>
      </w:del>
      <w:r w:rsidRPr="00193C50">
        <w:t xml:space="preserve"> </w:t>
      </w:r>
      <w:r>
        <w:t>Макет сортировки скроллера «Выписки» по столбцам</w:t>
      </w:r>
    </w:p>
    <w:p w14:paraId="54D46D0B" w14:textId="77777777" w:rsidR="00193C50" w:rsidRPr="00A01E15" w:rsidRDefault="00193C50" w:rsidP="00193C50">
      <w:pPr>
        <w:pStyle w:val="42"/>
        <w:ind w:left="0" w:firstLine="0"/>
      </w:pPr>
      <w:r>
        <w:rPr>
          <w:noProof/>
        </w:rPr>
        <w:drawing>
          <wp:inline distT="0" distB="0" distL="0" distR="0" wp14:anchorId="30FEC5F4" wp14:editId="38FCF689">
            <wp:extent cx="6378579" cy="25016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380530" cy="250243"/>
                    </a:xfrm>
                    <a:prstGeom prst="rect">
                      <a:avLst/>
                    </a:prstGeom>
                  </pic:spPr>
                </pic:pic>
              </a:graphicData>
            </a:graphic>
          </wp:inline>
        </w:drawing>
      </w:r>
    </w:p>
    <w:p w14:paraId="74682545" w14:textId="77777777" w:rsidR="00B7668F" w:rsidRDefault="00B7668F" w:rsidP="00B7668F">
      <w:pPr>
        <w:pStyle w:val="4"/>
        <w:ind w:right="565"/>
      </w:pPr>
      <w:bookmarkStart w:id="5972" w:name="_Ref450745802"/>
      <w:bookmarkStart w:id="5973" w:name="_Toc21517697"/>
      <w:r w:rsidRPr="00681E80">
        <w:t>Панель инструментов скроллера</w:t>
      </w:r>
      <w:bookmarkEnd w:id="5972"/>
      <w:bookmarkEnd w:id="5973"/>
    </w:p>
    <w:p w14:paraId="5A6AC5F2" w14:textId="77777777" w:rsidR="00B7668F" w:rsidRDefault="00B7668F" w:rsidP="00B7668F">
      <w:pPr>
        <w:pStyle w:val="42"/>
      </w:pPr>
      <w:r>
        <w:t>В разделе описываются панели инструментов для каждой имеющейся рабочей области (Рабочие документы, Документы в архиве, Удаленные документы) в банковской части системы.</w:t>
      </w:r>
    </w:p>
    <w:p w14:paraId="4D38B4BF" w14:textId="77777777" w:rsidR="00B7668F" w:rsidRDefault="00B7668F" w:rsidP="00B7668F">
      <w:pPr>
        <w:pStyle w:val="42"/>
      </w:pPr>
      <w:r>
        <w:t>Кнопки формы описываются в следующем формате (описание кнопок для каждого прототипа делается отдельное):</w:t>
      </w:r>
    </w:p>
    <w:p w14:paraId="137AE971" w14:textId="6BF489F2" w:rsidR="00B7668F" w:rsidRDefault="00B7668F" w:rsidP="00B7668F">
      <w:pPr>
        <w:pStyle w:val="af6"/>
      </w:pPr>
      <w:bookmarkStart w:id="5974" w:name="_Ref450745810"/>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5975" w:author="Феданкова Любовь Анатольевна" w:date="2019-10-09T12:38:00Z">
        <w:r w:rsidR="00031B2C">
          <w:rPr>
            <w:noProof/>
          </w:rPr>
          <w:t>34</w:t>
        </w:r>
      </w:ins>
      <w:ins w:id="5976" w:author="Воронов Алексей Алексеевич" w:date="2018-01-30T12:27:00Z">
        <w:del w:id="5977" w:author="Феданкова Любовь Анатольевна" w:date="2019-10-09T12:38:00Z">
          <w:r w:rsidR="00DB3D2B" w:rsidDel="00031B2C">
            <w:rPr>
              <w:noProof/>
            </w:rPr>
            <w:delText>36</w:delText>
          </w:r>
        </w:del>
      </w:ins>
      <w:del w:id="5978" w:author="Феданкова Любовь Анатольевна" w:date="2019-10-09T12:38:00Z">
        <w:r w:rsidR="00D91317" w:rsidDel="00031B2C">
          <w:rPr>
            <w:noProof/>
          </w:rPr>
          <w:delText>23</w:delText>
        </w:r>
      </w:del>
      <w:r w:rsidR="00330166">
        <w:rPr>
          <w:noProof/>
        </w:rPr>
        <w:fldChar w:fldCharType="end"/>
      </w:r>
      <w:bookmarkEnd w:id="5974"/>
      <w:r>
        <w:t xml:space="preserve">. Кнопки </w:t>
      </w:r>
      <w:r w:rsidR="00A60F9A">
        <w:t>панели инструментов скроллера</w:t>
      </w:r>
      <w:r w:rsidR="00037D3C">
        <w:t xml:space="preserve"> «</w:t>
      </w:r>
      <w:r w:rsidR="00A60F9A">
        <w:t>Выписки</w:t>
      </w:r>
      <w:r w:rsidR="00037D3C">
        <w:t xml:space="preserve">» на </w:t>
      </w:r>
      <w:ins w:id="5979" w:author="Скопа Полина Викторовна" w:date="2019-05-22T12:49:00Z">
        <w:r w:rsidR="00A04142">
          <w:t>клиентской</w:t>
        </w:r>
      </w:ins>
      <w:del w:id="5980" w:author="Скопа Полина Викторовна" w:date="2019-05-22T12:49:00Z">
        <w:r w:rsidR="00037D3C" w:rsidDel="00A04142">
          <w:delText>банковской</w:delText>
        </w:r>
      </w:del>
      <w:r w:rsidR="00037D3C">
        <w:t xml:space="preserve"> части</w:t>
      </w:r>
    </w:p>
    <w:tbl>
      <w:tblPr>
        <w:tblStyle w:val="ae"/>
        <w:tblW w:w="9639" w:type="dxa"/>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41"/>
        <w:gridCol w:w="3516"/>
        <w:gridCol w:w="1402"/>
        <w:gridCol w:w="1377"/>
        <w:gridCol w:w="2803"/>
      </w:tblGrid>
      <w:tr w:rsidR="00F41FBC" w14:paraId="6BEA1C15" w14:textId="77777777" w:rsidTr="003A32DD">
        <w:trPr>
          <w:tblHeader/>
        </w:trPr>
        <w:tc>
          <w:tcPr>
            <w:tcW w:w="541" w:type="dxa"/>
          </w:tcPr>
          <w:p w14:paraId="6D5A56A9" w14:textId="77777777" w:rsidR="00B7668F" w:rsidRDefault="00B7668F" w:rsidP="003154A7">
            <w:pPr>
              <w:pStyle w:val="af8"/>
            </w:pPr>
            <w:r>
              <w:t>№ п/п</w:t>
            </w:r>
          </w:p>
        </w:tc>
        <w:tc>
          <w:tcPr>
            <w:tcW w:w="3516" w:type="dxa"/>
          </w:tcPr>
          <w:p w14:paraId="3DBB7D97" w14:textId="77777777" w:rsidR="00B7668F" w:rsidRPr="00BC0471" w:rsidRDefault="00B7668F" w:rsidP="003154A7">
            <w:pPr>
              <w:pStyle w:val="af8"/>
            </w:pPr>
            <w:r>
              <w:t>Название или иконка</w:t>
            </w:r>
          </w:p>
        </w:tc>
        <w:tc>
          <w:tcPr>
            <w:tcW w:w="1402" w:type="dxa"/>
          </w:tcPr>
          <w:p w14:paraId="5CCDEEC8" w14:textId="77777777" w:rsidR="00B7668F" w:rsidRPr="00BC0471" w:rsidRDefault="00B7668F" w:rsidP="003154A7">
            <w:pPr>
              <w:pStyle w:val="af8"/>
            </w:pPr>
            <w:r>
              <w:t>Номер на макете</w:t>
            </w:r>
          </w:p>
        </w:tc>
        <w:tc>
          <w:tcPr>
            <w:tcW w:w="1377" w:type="dxa"/>
          </w:tcPr>
          <w:p w14:paraId="634E6232" w14:textId="77777777" w:rsidR="00B7668F" w:rsidRPr="00BC0471" w:rsidRDefault="00B7668F" w:rsidP="003154A7">
            <w:pPr>
              <w:pStyle w:val="af8"/>
            </w:pPr>
            <w:r w:rsidRPr="00BC0471">
              <w:t>Hint</w:t>
            </w:r>
          </w:p>
        </w:tc>
        <w:tc>
          <w:tcPr>
            <w:tcW w:w="2803" w:type="dxa"/>
          </w:tcPr>
          <w:p w14:paraId="5119F573" w14:textId="77777777" w:rsidR="00B7668F" w:rsidRDefault="00B7668F" w:rsidP="003154A7">
            <w:pPr>
              <w:pStyle w:val="af8"/>
            </w:pPr>
            <w:r>
              <w:t>Бизнес-описание,</w:t>
            </w:r>
            <w:r>
              <w:br/>
              <w:t>ограничения по доступности</w:t>
            </w:r>
          </w:p>
        </w:tc>
      </w:tr>
      <w:tr w:rsidR="00402AAD" w14:paraId="4B492706" w14:textId="77777777" w:rsidTr="00B15A9B">
        <w:tc>
          <w:tcPr>
            <w:tcW w:w="9639" w:type="dxa"/>
            <w:gridSpan w:val="5"/>
          </w:tcPr>
          <w:p w14:paraId="0F4453A2" w14:textId="77777777" w:rsidR="00402AAD" w:rsidRPr="00402AAD" w:rsidRDefault="00402AAD" w:rsidP="003154A7">
            <w:pPr>
              <w:pStyle w:val="af8"/>
              <w:rPr>
                <w:rFonts w:ascii="Times New Roman" w:hAnsi="Times New Roman"/>
                <w:i/>
              </w:rPr>
            </w:pPr>
            <w:r w:rsidRPr="00402AAD">
              <w:rPr>
                <w:rFonts w:ascii="Times New Roman" w:hAnsi="Times New Roman"/>
                <w:i/>
              </w:rPr>
              <w:t>Кнопки, отображающиеся в обеих рабочих областях: «Рабочие документы», «Документы в архиве»</w:t>
            </w:r>
          </w:p>
        </w:tc>
      </w:tr>
      <w:tr w:rsidR="00F41FBC" w14:paraId="3BD89530" w14:textId="77777777" w:rsidTr="00402AAD">
        <w:tc>
          <w:tcPr>
            <w:tcW w:w="541" w:type="dxa"/>
          </w:tcPr>
          <w:p w14:paraId="506ADB5C" w14:textId="77777777" w:rsidR="00B7668F" w:rsidRPr="00BC0471" w:rsidRDefault="00B7668F" w:rsidP="00650D72">
            <w:pPr>
              <w:pStyle w:val="afa"/>
              <w:numPr>
                <w:ilvl w:val="0"/>
                <w:numId w:val="16"/>
              </w:numPr>
              <w:rPr>
                <w:rStyle w:val="af9"/>
              </w:rPr>
            </w:pPr>
          </w:p>
        </w:tc>
        <w:tc>
          <w:tcPr>
            <w:tcW w:w="3516" w:type="dxa"/>
            <w:vAlign w:val="center"/>
          </w:tcPr>
          <w:p w14:paraId="2E6E2B85" w14:textId="77777777" w:rsidR="00B7668F" w:rsidRDefault="00F41FBC" w:rsidP="00F41FBC">
            <w:pPr>
              <w:ind w:left="-358" w:right="1" w:firstLine="425"/>
              <w:jc w:val="center"/>
            </w:pPr>
            <w:r>
              <w:rPr>
                <w:noProof/>
              </w:rPr>
              <w:drawing>
                <wp:inline distT="0" distB="0" distL="0" distR="0" wp14:anchorId="5B8AB7E4" wp14:editId="73BD82A9">
                  <wp:extent cx="1061050" cy="275386"/>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смотр клиент.png"/>
                          <pic:cNvPicPr/>
                        </pic:nvPicPr>
                        <pic:blipFill>
                          <a:blip r:embed="rId121">
                            <a:extLst>
                              <a:ext uri="{28A0092B-C50C-407E-A947-70E740481C1C}">
                                <a14:useLocalDpi xmlns:a14="http://schemas.microsoft.com/office/drawing/2010/main" val="0"/>
                              </a:ext>
                            </a:extLst>
                          </a:blip>
                          <a:stretch>
                            <a:fillRect/>
                          </a:stretch>
                        </pic:blipFill>
                        <pic:spPr>
                          <a:xfrm>
                            <a:off x="0" y="0"/>
                            <a:ext cx="1077073" cy="279545"/>
                          </a:xfrm>
                          <a:prstGeom prst="rect">
                            <a:avLst/>
                          </a:prstGeom>
                        </pic:spPr>
                      </pic:pic>
                    </a:graphicData>
                  </a:graphic>
                </wp:inline>
              </w:drawing>
            </w:r>
          </w:p>
        </w:tc>
        <w:tc>
          <w:tcPr>
            <w:tcW w:w="1402" w:type="dxa"/>
            <w:vAlign w:val="center"/>
          </w:tcPr>
          <w:p w14:paraId="538851A6" w14:textId="77777777" w:rsidR="00B7668F" w:rsidRDefault="00F41FBC" w:rsidP="00F41FBC">
            <w:pPr>
              <w:ind w:left="184" w:right="176" w:hanging="14"/>
              <w:jc w:val="center"/>
            </w:pPr>
            <w:r>
              <w:t>1</w:t>
            </w:r>
          </w:p>
        </w:tc>
        <w:tc>
          <w:tcPr>
            <w:tcW w:w="1377" w:type="dxa"/>
          </w:tcPr>
          <w:p w14:paraId="2FB14052" w14:textId="77777777" w:rsidR="00B7668F" w:rsidRDefault="00B7668F" w:rsidP="003154A7">
            <w:pPr>
              <w:ind w:right="565"/>
            </w:pPr>
          </w:p>
        </w:tc>
        <w:tc>
          <w:tcPr>
            <w:tcW w:w="2803" w:type="dxa"/>
          </w:tcPr>
          <w:p w14:paraId="50F445C8" w14:textId="77777777" w:rsidR="00A04142" w:rsidRDefault="00F41FBC" w:rsidP="009720F8">
            <w:pPr>
              <w:ind w:left="0" w:right="34" w:firstLine="0"/>
              <w:rPr>
                <w:ins w:id="5981" w:author="Скопа Полина Викторовна" w:date="2019-05-22T12:52:00Z"/>
              </w:rPr>
            </w:pPr>
            <w:r>
              <w:t>Просмотр выписки. Кнопка неактивна по умолчанию. Кнопка становится активна при выборе документа из списка. При нажатии на кнопку открывается форма «Выписки» на просмотр</w:t>
            </w:r>
            <w:ins w:id="5982" w:author="Скопа Полина Викторовна" w:date="2019-05-22T12:50:00Z">
              <w:r w:rsidR="00A04142">
                <w:t xml:space="preserve">, с возможностью печати документа в форматах </w:t>
              </w:r>
            </w:ins>
            <w:ins w:id="5983" w:author="Скопа Полина Викторовна" w:date="2019-05-22T12:51:00Z">
              <w:r w:rsidR="00A04142">
                <w:rPr>
                  <w:lang w:val="en-US"/>
                </w:rPr>
                <w:t>PDF</w:t>
              </w:r>
              <w:r w:rsidR="00A04142">
                <w:t>,</w:t>
              </w:r>
              <w:r w:rsidR="00A04142" w:rsidRPr="00A04142">
                <w:t xml:space="preserve"> </w:t>
              </w:r>
              <w:r w:rsidR="00A04142">
                <w:rPr>
                  <w:lang w:val="en-US"/>
                </w:rPr>
                <w:t>RTF</w:t>
              </w:r>
              <w:r w:rsidR="00A04142" w:rsidRPr="00A04142">
                <w:t xml:space="preserve">, </w:t>
              </w:r>
              <w:r w:rsidR="00A04142">
                <w:rPr>
                  <w:lang w:val="en-US"/>
                </w:rPr>
                <w:t>XLS</w:t>
              </w:r>
              <w:r w:rsidR="00A04142">
                <w:t xml:space="preserve">. Печать отдельно приложений к выписке в данном меню не предусмотрено. </w:t>
              </w:r>
            </w:ins>
          </w:p>
          <w:p w14:paraId="3DFD5CA9" w14:textId="540C4000" w:rsidR="00B7668F" w:rsidRDefault="00A04142" w:rsidP="009720F8">
            <w:pPr>
              <w:ind w:left="0" w:right="34" w:firstLine="0"/>
            </w:pPr>
            <w:ins w:id="5984" w:author="Скопа Полина Викторовна" w:date="2019-05-22T12:52:00Z">
              <w:r>
                <w:t xml:space="preserve">Если выбран документ для печати в формате </w:t>
              </w:r>
              <w:r>
                <w:rPr>
                  <w:lang w:val="en-US"/>
                </w:rPr>
                <w:t>PDF</w:t>
              </w:r>
              <w:r>
                <w:t xml:space="preserve">, то он открывается в новой вкладке, если выбран </w:t>
              </w:r>
              <w:r>
                <w:rPr>
                  <w:lang w:val="en-US"/>
                </w:rPr>
                <w:t>RTF</w:t>
              </w:r>
              <w:r w:rsidRPr="00213D34">
                <w:t xml:space="preserve"> </w:t>
              </w:r>
              <w:r>
                <w:t xml:space="preserve">или </w:t>
              </w:r>
              <w:r>
                <w:rPr>
                  <w:lang w:val="en-US"/>
                </w:rPr>
                <w:t>XLS</w:t>
              </w:r>
              <w:r>
                <w:t xml:space="preserve"> - документ скачивается.</w:t>
              </w:r>
            </w:ins>
            <w:del w:id="5985" w:author="Скопа Полина Викторовна" w:date="2019-05-22T12:50:00Z">
              <w:r w:rsidR="00F41FBC" w:rsidDel="00A04142">
                <w:delText>.</w:delText>
              </w:r>
            </w:del>
          </w:p>
        </w:tc>
      </w:tr>
      <w:tr w:rsidR="00F41FBC" w14:paraId="67D8F0DB" w14:textId="77777777" w:rsidTr="00402AAD">
        <w:tc>
          <w:tcPr>
            <w:tcW w:w="541" w:type="dxa"/>
          </w:tcPr>
          <w:p w14:paraId="7EE02B73" w14:textId="77777777" w:rsidR="00B7668F" w:rsidRPr="00BC0471" w:rsidRDefault="00B7668F" w:rsidP="00650D72">
            <w:pPr>
              <w:pStyle w:val="afa"/>
              <w:numPr>
                <w:ilvl w:val="0"/>
                <w:numId w:val="16"/>
              </w:numPr>
              <w:rPr>
                <w:rStyle w:val="af9"/>
              </w:rPr>
            </w:pPr>
          </w:p>
        </w:tc>
        <w:tc>
          <w:tcPr>
            <w:tcW w:w="3516" w:type="dxa"/>
            <w:vAlign w:val="center"/>
          </w:tcPr>
          <w:p w14:paraId="78EFD2E2" w14:textId="77777777" w:rsidR="00B7668F" w:rsidRDefault="00F41FBC" w:rsidP="00F41FBC">
            <w:pPr>
              <w:ind w:left="0" w:firstLine="0"/>
              <w:jc w:val="center"/>
            </w:pPr>
            <w:r>
              <w:rPr>
                <w:noProof/>
              </w:rPr>
              <w:drawing>
                <wp:inline distT="0" distB="0" distL="0" distR="0" wp14:anchorId="484A8F9F" wp14:editId="6F7494E9">
                  <wp:extent cx="1656272" cy="256124"/>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662335" cy="257062"/>
                          </a:xfrm>
                          <a:prstGeom prst="rect">
                            <a:avLst/>
                          </a:prstGeom>
                        </pic:spPr>
                      </pic:pic>
                    </a:graphicData>
                  </a:graphic>
                </wp:inline>
              </w:drawing>
            </w:r>
          </w:p>
        </w:tc>
        <w:tc>
          <w:tcPr>
            <w:tcW w:w="1402" w:type="dxa"/>
            <w:vAlign w:val="center"/>
          </w:tcPr>
          <w:p w14:paraId="237A2EE6" w14:textId="77777777" w:rsidR="00B7668F" w:rsidRDefault="00F41FBC" w:rsidP="00F41FBC">
            <w:pPr>
              <w:ind w:left="184" w:right="176" w:hanging="14"/>
              <w:jc w:val="center"/>
            </w:pPr>
            <w:r>
              <w:t>2</w:t>
            </w:r>
          </w:p>
        </w:tc>
        <w:tc>
          <w:tcPr>
            <w:tcW w:w="1377" w:type="dxa"/>
          </w:tcPr>
          <w:p w14:paraId="2165FEB4" w14:textId="77777777" w:rsidR="00B7668F" w:rsidRDefault="00B7668F" w:rsidP="003154A7">
            <w:pPr>
              <w:ind w:right="565"/>
            </w:pPr>
          </w:p>
        </w:tc>
        <w:tc>
          <w:tcPr>
            <w:tcW w:w="2803" w:type="dxa"/>
          </w:tcPr>
          <w:p w14:paraId="60E90E5D" w14:textId="77777777" w:rsidR="00B7668F" w:rsidRDefault="00C529A1" w:rsidP="009720F8">
            <w:pPr>
              <w:ind w:left="0" w:right="34" w:firstLine="0"/>
            </w:pPr>
            <w:r>
              <w:t xml:space="preserve">Выписка за период. Кнопка активна по умолчанию. При нажатии на кнопку открывается форма «Печать выписки за период». </w:t>
            </w:r>
          </w:p>
        </w:tc>
      </w:tr>
      <w:tr w:rsidR="002D5DD2" w14:paraId="416AA509" w14:textId="77777777" w:rsidTr="00402AAD">
        <w:tc>
          <w:tcPr>
            <w:tcW w:w="541" w:type="dxa"/>
          </w:tcPr>
          <w:p w14:paraId="089CF10E" w14:textId="77777777" w:rsidR="00F41FBC" w:rsidRPr="00BC0471" w:rsidRDefault="00F41FBC" w:rsidP="00650D72">
            <w:pPr>
              <w:pStyle w:val="afa"/>
              <w:numPr>
                <w:ilvl w:val="0"/>
                <w:numId w:val="16"/>
              </w:numPr>
              <w:rPr>
                <w:rStyle w:val="af9"/>
              </w:rPr>
            </w:pPr>
          </w:p>
        </w:tc>
        <w:tc>
          <w:tcPr>
            <w:tcW w:w="3516" w:type="dxa"/>
            <w:vAlign w:val="center"/>
          </w:tcPr>
          <w:p w14:paraId="07D8645B" w14:textId="77777777" w:rsidR="00F41FBC" w:rsidRDefault="00F41FBC" w:rsidP="00F41FBC">
            <w:pPr>
              <w:ind w:left="0" w:firstLine="0"/>
              <w:jc w:val="center"/>
              <w:rPr>
                <w:noProof/>
              </w:rPr>
            </w:pPr>
            <w:r>
              <w:rPr>
                <w:noProof/>
              </w:rPr>
              <w:drawing>
                <wp:inline distT="0" distB="0" distL="0" distR="0" wp14:anchorId="668199CA" wp14:editId="14F5D0FF">
                  <wp:extent cx="621102" cy="265004"/>
                  <wp:effectExtent l="0" t="0" r="762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26940" cy="267495"/>
                          </a:xfrm>
                          <a:prstGeom prst="rect">
                            <a:avLst/>
                          </a:prstGeom>
                        </pic:spPr>
                      </pic:pic>
                    </a:graphicData>
                  </a:graphic>
                </wp:inline>
              </w:drawing>
            </w:r>
          </w:p>
        </w:tc>
        <w:tc>
          <w:tcPr>
            <w:tcW w:w="1402" w:type="dxa"/>
            <w:vAlign w:val="center"/>
          </w:tcPr>
          <w:p w14:paraId="138EA85D" w14:textId="77777777" w:rsidR="00F41FBC" w:rsidRDefault="00F41FBC" w:rsidP="00F41FBC">
            <w:pPr>
              <w:ind w:left="184" w:right="176" w:hanging="14"/>
              <w:jc w:val="center"/>
            </w:pPr>
            <w:r>
              <w:t>3</w:t>
            </w:r>
          </w:p>
        </w:tc>
        <w:tc>
          <w:tcPr>
            <w:tcW w:w="1377" w:type="dxa"/>
          </w:tcPr>
          <w:p w14:paraId="62DDBF31" w14:textId="77777777" w:rsidR="00F41FBC" w:rsidRDefault="00F41FBC" w:rsidP="003154A7">
            <w:pPr>
              <w:ind w:right="565"/>
            </w:pPr>
          </w:p>
        </w:tc>
        <w:tc>
          <w:tcPr>
            <w:tcW w:w="2803" w:type="dxa"/>
          </w:tcPr>
          <w:p w14:paraId="6FFC989C" w14:textId="77777777" w:rsidR="00F41FBC" w:rsidRDefault="009720F8" w:rsidP="009720F8">
            <w:pPr>
              <w:ind w:left="0" w:right="34" w:firstLine="0"/>
            </w:pPr>
            <w:r>
              <w:t>Кнопка активна по умолчанию. При нажатии на кнопку открывается список возможный действий над документами в скроллере</w:t>
            </w:r>
            <w:r w:rsidR="002D5DD2">
              <w:t>:</w:t>
            </w:r>
          </w:p>
          <w:p w14:paraId="48778265" w14:textId="77777777" w:rsidR="002D5DD2" w:rsidRDefault="002D5DD2" w:rsidP="00650D72">
            <w:pPr>
              <w:pStyle w:val="a"/>
              <w:numPr>
                <w:ilvl w:val="0"/>
                <w:numId w:val="41"/>
              </w:numPr>
              <w:ind w:right="34"/>
            </w:pPr>
            <w:r>
              <w:t>Поместить в архив;</w:t>
            </w:r>
          </w:p>
          <w:p w14:paraId="2BD241EC" w14:textId="77777777" w:rsidR="002D5DD2" w:rsidRDefault="002D5DD2" w:rsidP="00650D72">
            <w:pPr>
              <w:pStyle w:val="a"/>
              <w:numPr>
                <w:ilvl w:val="0"/>
                <w:numId w:val="41"/>
              </w:numPr>
              <w:ind w:right="34"/>
            </w:pPr>
            <w:r>
              <w:t>Проверка подписи;</w:t>
            </w:r>
          </w:p>
          <w:p w14:paraId="3C37BD6C" w14:textId="77777777" w:rsidR="002D5DD2" w:rsidRDefault="002D5DD2" w:rsidP="00650D72">
            <w:pPr>
              <w:pStyle w:val="a"/>
              <w:numPr>
                <w:ilvl w:val="0"/>
                <w:numId w:val="41"/>
              </w:numPr>
              <w:ind w:right="34"/>
            </w:pPr>
            <w:r>
              <w:t>Подсчет документов в скроллере.</w:t>
            </w:r>
          </w:p>
        </w:tc>
      </w:tr>
      <w:tr w:rsidR="002D5DD2" w14:paraId="3FB2413A" w14:textId="77777777" w:rsidTr="00402AAD">
        <w:tc>
          <w:tcPr>
            <w:tcW w:w="541" w:type="dxa"/>
          </w:tcPr>
          <w:p w14:paraId="334A2B14" w14:textId="77777777" w:rsidR="00F41FBC" w:rsidRPr="00BC0471" w:rsidRDefault="00F41FBC" w:rsidP="00650D72">
            <w:pPr>
              <w:pStyle w:val="afa"/>
              <w:numPr>
                <w:ilvl w:val="0"/>
                <w:numId w:val="16"/>
              </w:numPr>
              <w:rPr>
                <w:rStyle w:val="af9"/>
              </w:rPr>
            </w:pPr>
          </w:p>
        </w:tc>
        <w:tc>
          <w:tcPr>
            <w:tcW w:w="3516" w:type="dxa"/>
            <w:vAlign w:val="center"/>
          </w:tcPr>
          <w:p w14:paraId="3F636BD1" w14:textId="77777777" w:rsidR="00F41FBC" w:rsidRDefault="00F41FBC" w:rsidP="00F41FBC">
            <w:pPr>
              <w:ind w:left="0" w:firstLine="0"/>
              <w:jc w:val="center"/>
              <w:rPr>
                <w:noProof/>
              </w:rPr>
            </w:pPr>
            <w:r>
              <w:rPr>
                <w:noProof/>
              </w:rPr>
              <w:drawing>
                <wp:inline distT="0" distB="0" distL="0" distR="0" wp14:anchorId="355F8EB8" wp14:editId="2DF2F8A5">
                  <wp:extent cx="1362974" cy="202248"/>
                  <wp:effectExtent l="19050" t="19050" r="889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63965" cy="202395"/>
                          </a:xfrm>
                          <a:prstGeom prst="rect">
                            <a:avLst/>
                          </a:prstGeom>
                          <a:ln w="3175">
                            <a:solidFill>
                              <a:schemeClr val="bg1">
                                <a:lumMod val="65000"/>
                              </a:schemeClr>
                            </a:solidFill>
                          </a:ln>
                        </pic:spPr>
                      </pic:pic>
                    </a:graphicData>
                  </a:graphic>
                </wp:inline>
              </w:drawing>
            </w:r>
          </w:p>
        </w:tc>
        <w:tc>
          <w:tcPr>
            <w:tcW w:w="1402" w:type="dxa"/>
            <w:vAlign w:val="center"/>
          </w:tcPr>
          <w:p w14:paraId="642C0AB0" w14:textId="77777777" w:rsidR="00F41FBC" w:rsidRDefault="00F41FBC" w:rsidP="00F41FBC">
            <w:pPr>
              <w:ind w:left="184" w:right="176" w:hanging="14"/>
              <w:jc w:val="center"/>
            </w:pPr>
            <w:r>
              <w:t>4</w:t>
            </w:r>
          </w:p>
        </w:tc>
        <w:tc>
          <w:tcPr>
            <w:tcW w:w="1377" w:type="dxa"/>
          </w:tcPr>
          <w:p w14:paraId="08A2F302" w14:textId="77777777" w:rsidR="00F41FBC" w:rsidRDefault="00F41FBC" w:rsidP="003154A7">
            <w:pPr>
              <w:ind w:right="565"/>
            </w:pPr>
          </w:p>
        </w:tc>
        <w:tc>
          <w:tcPr>
            <w:tcW w:w="2803" w:type="dxa"/>
          </w:tcPr>
          <w:p w14:paraId="6E514ADF" w14:textId="77777777" w:rsidR="00402AAD" w:rsidRDefault="002D5DD2" w:rsidP="00402AAD">
            <w:pPr>
              <w:ind w:left="0" w:right="34" w:firstLine="0"/>
            </w:pPr>
            <w:r>
              <w:t>Помещение документа</w:t>
            </w:r>
            <w:r w:rsidR="00402AAD">
              <w:t>(ов)</w:t>
            </w:r>
            <w:r>
              <w:t xml:space="preserve"> в архив. </w:t>
            </w:r>
            <w:r w:rsidR="00402AAD">
              <w:t>Кнопка доступна из выпадающего списка кнопки «Ещё». Кнопка по умолчанию неактивна. Кнопка становится активна при выборе документа из списка. При нажатии на кнопку документ перемещается в архив и отображается в рабочей области «Документы в архиве».</w:t>
            </w:r>
          </w:p>
        </w:tc>
      </w:tr>
      <w:tr w:rsidR="002D5DD2" w14:paraId="0FFA6CD0" w14:textId="77777777" w:rsidTr="00402AAD">
        <w:tc>
          <w:tcPr>
            <w:tcW w:w="541" w:type="dxa"/>
          </w:tcPr>
          <w:p w14:paraId="347D1D6C" w14:textId="77777777" w:rsidR="00F41FBC" w:rsidRPr="00BC0471" w:rsidRDefault="00F41FBC" w:rsidP="00650D72">
            <w:pPr>
              <w:pStyle w:val="afa"/>
              <w:numPr>
                <w:ilvl w:val="0"/>
                <w:numId w:val="16"/>
              </w:numPr>
              <w:rPr>
                <w:rStyle w:val="af9"/>
              </w:rPr>
            </w:pPr>
          </w:p>
        </w:tc>
        <w:tc>
          <w:tcPr>
            <w:tcW w:w="3516" w:type="dxa"/>
            <w:vAlign w:val="center"/>
          </w:tcPr>
          <w:p w14:paraId="3EDE796C" w14:textId="77777777" w:rsidR="00F41FBC" w:rsidRDefault="00F41FBC" w:rsidP="00F41FBC">
            <w:pPr>
              <w:ind w:left="0" w:firstLine="0"/>
              <w:jc w:val="center"/>
              <w:rPr>
                <w:noProof/>
              </w:rPr>
            </w:pPr>
            <w:r>
              <w:rPr>
                <w:noProof/>
              </w:rPr>
              <w:drawing>
                <wp:inline distT="0" distB="0" distL="0" distR="0" wp14:anchorId="5D399693" wp14:editId="05526DEE">
                  <wp:extent cx="1362974" cy="184661"/>
                  <wp:effectExtent l="19050" t="19050" r="8890" b="2540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368228" cy="185373"/>
                          </a:xfrm>
                          <a:prstGeom prst="rect">
                            <a:avLst/>
                          </a:prstGeom>
                          <a:ln w="3175">
                            <a:solidFill>
                              <a:schemeClr val="bg1">
                                <a:lumMod val="65000"/>
                              </a:schemeClr>
                            </a:solidFill>
                          </a:ln>
                        </pic:spPr>
                      </pic:pic>
                    </a:graphicData>
                  </a:graphic>
                </wp:inline>
              </w:drawing>
            </w:r>
          </w:p>
        </w:tc>
        <w:tc>
          <w:tcPr>
            <w:tcW w:w="1402" w:type="dxa"/>
            <w:vAlign w:val="center"/>
          </w:tcPr>
          <w:p w14:paraId="77E4FF1F" w14:textId="77777777" w:rsidR="00F41FBC" w:rsidRDefault="00F41FBC" w:rsidP="00F41FBC">
            <w:pPr>
              <w:ind w:left="184" w:right="176" w:hanging="14"/>
              <w:jc w:val="center"/>
            </w:pPr>
            <w:r>
              <w:t>5</w:t>
            </w:r>
          </w:p>
        </w:tc>
        <w:tc>
          <w:tcPr>
            <w:tcW w:w="1377" w:type="dxa"/>
          </w:tcPr>
          <w:p w14:paraId="271C2EC4" w14:textId="77777777" w:rsidR="00F41FBC" w:rsidRDefault="00F41FBC" w:rsidP="003154A7">
            <w:pPr>
              <w:ind w:right="565"/>
            </w:pPr>
          </w:p>
        </w:tc>
        <w:tc>
          <w:tcPr>
            <w:tcW w:w="2803" w:type="dxa"/>
          </w:tcPr>
          <w:p w14:paraId="7F3ADB42" w14:textId="77777777" w:rsidR="00F41FBC" w:rsidRPr="004C0D7B" w:rsidRDefault="00F0107F" w:rsidP="004C0D7B">
            <w:pPr>
              <w:ind w:left="0" w:right="34" w:firstLine="0"/>
            </w:pPr>
            <w:r>
              <w:t>Проверка подписи документа. Кнопка доступна из выпадающего списка кнопки «Ещё». Кнопка по умолчанию неактивна. Кнопка становится активна при выборе документа (ов) из списка.</w:t>
            </w:r>
            <w:r w:rsidR="004C0D7B">
              <w:t xml:space="preserve"> При нажатии на кнопку открывается форма «Результаты проверки подписи», где представлена информация о документе и успешности его подписания. На форме «Результаты проверки подписи» есть возможность выгрузить подпись в файле формата </w:t>
            </w:r>
            <w:r w:rsidR="004C0D7B">
              <w:rPr>
                <w:lang w:val="en-US"/>
              </w:rPr>
              <w:t>zip</w:t>
            </w:r>
            <w:r w:rsidR="004C0D7B">
              <w:t>, есть возможность распечатать результат проверки подписи или нажать отмена для закрытия текущего диалогового окна.</w:t>
            </w:r>
          </w:p>
        </w:tc>
      </w:tr>
      <w:tr w:rsidR="00F41FBC" w14:paraId="6C659C91" w14:textId="77777777" w:rsidTr="00402AAD">
        <w:tc>
          <w:tcPr>
            <w:tcW w:w="541" w:type="dxa"/>
          </w:tcPr>
          <w:p w14:paraId="152D2887" w14:textId="77777777" w:rsidR="00F41FBC" w:rsidRPr="00BC0471" w:rsidRDefault="00F41FBC" w:rsidP="00650D72">
            <w:pPr>
              <w:pStyle w:val="afa"/>
              <w:numPr>
                <w:ilvl w:val="0"/>
                <w:numId w:val="16"/>
              </w:numPr>
              <w:rPr>
                <w:rStyle w:val="af9"/>
              </w:rPr>
            </w:pPr>
          </w:p>
        </w:tc>
        <w:tc>
          <w:tcPr>
            <w:tcW w:w="3516" w:type="dxa"/>
            <w:vAlign w:val="center"/>
          </w:tcPr>
          <w:p w14:paraId="00788908" w14:textId="77777777" w:rsidR="00F41FBC" w:rsidRDefault="00F41FBC" w:rsidP="00F41FBC">
            <w:pPr>
              <w:ind w:left="0" w:firstLine="0"/>
              <w:jc w:val="center"/>
              <w:rPr>
                <w:noProof/>
              </w:rPr>
            </w:pPr>
            <w:r>
              <w:rPr>
                <w:noProof/>
              </w:rPr>
              <w:drawing>
                <wp:inline distT="0" distB="0" distL="0" distR="0" wp14:anchorId="465005D9" wp14:editId="06FD2D21">
                  <wp:extent cx="2053087" cy="173990"/>
                  <wp:effectExtent l="19050" t="19050" r="23495" b="165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084444" cy="176647"/>
                          </a:xfrm>
                          <a:prstGeom prst="rect">
                            <a:avLst/>
                          </a:prstGeom>
                          <a:ln w="3175">
                            <a:solidFill>
                              <a:schemeClr val="bg1">
                                <a:lumMod val="65000"/>
                              </a:schemeClr>
                            </a:solidFill>
                          </a:ln>
                        </pic:spPr>
                      </pic:pic>
                    </a:graphicData>
                  </a:graphic>
                </wp:inline>
              </w:drawing>
            </w:r>
          </w:p>
        </w:tc>
        <w:tc>
          <w:tcPr>
            <w:tcW w:w="1402" w:type="dxa"/>
            <w:vAlign w:val="center"/>
          </w:tcPr>
          <w:p w14:paraId="2B2D9E0C" w14:textId="77777777" w:rsidR="00F41FBC" w:rsidRDefault="00F41FBC" w:rsidP="00F41FBC">
            <w:pPr>
              <w:ind w:left="184" w:right="176" w:hanging="14"/>
              <w:jc w:val="center"/>
            </w:pPr>
            <w:r>
              <w:t>6</w:t>
            </w:r>
          </w:p>
        </w:tc>
        <w:tc>
          <w:tcPr>
            <w:tcW w:w="1377" w:type="dxa"/>
          </w:tcPr>
          <w:p w14:paraId="1014F74C" w14:textId="77777777" w:rsidR="00F41FBC" w:rsidRDefault="00F41FBC" w:rsidP="003154A7">
            <w:pPr>
              <w:ind w:right="565"/>
            </w:pPr>
          </w:p>
        </w:tc>
        <w:tc>
          <w:tcPr>
            <w:tcW w:w="2803" w:type="dxa"/>
          </w:tcPr>
          <w:p w14:paraId="0F5FE1C9" w14:textId="77777777" w:rsidR="00F41FBC" w:rsidRPr="00F46E01" w:rsidRDefault="004C0D7B" w:rsidP="00F46E01">
            <w:pPr>
              <w:ind w:left="0" w:right="34" w:firstLine="0"/>
            </w:pPr>
            <w:r>
              <w:t>Подсчет количества документов в скроллере. Кнопка доступна из выпадающего списка кно</w:t>
            </w:r>
            <w:r w:rsidR="00F46E01">
              <w:t xml:space="preserve">пки «Ещё». Кнопка по умолчанию </w:t>
            </w:r>
            <w:r>
              <w:t xml:space="preserve">активна. </w:t>
            </w:r>
            <w:r w:rsidR="00F46E01">
              <w:t xml:space="preserve">При нажатии на кнопку открывается форма «Количество документов </w:t>
            </w:r>
            <w:r w:rsidR="00F46E01" w:rsidRPr="00F46E01">
              <w:t>‘</w:t>
            </w:r>
            <w:r w:rsidR="00F46E01">
              <w:t>Информация о движении денежных средств</w:t>
            </w:r>
            <w:r w:rsidR="00F46E01" w:rsidRPr="00F46E01">
              <w:t>’</w:t>
            </w:r>
            <w:r w:rsidR="00F46E01">
              <w:t xml:space="preserve">» с текстом «Всего документов </w:t>
            </w:r>
            <w:r w:rsidR="00F46E01">
              <w:rPr>
                <w:lang w:val="en-US"/>
              </w:rPr>
              <w:t>N</w:t>
            </w:r>
            <w:r w:rsidR="00F46E01">
              <w:t xml:space="preserve">», где </w:t>
            </w:r>
            <w:r w:rsidR="00F46E01">
              <w:rPr>
                <w:lang w:val="en-US"/>
              </w:rPr>
              <w:t>N</w:t>
            </w:r>
            <w:r w:rsidR="00F46E01">
              <w:t xml:space="preserve"> – подсчитанное количество документов.</w:t>
            </w:r>
          </w:p>
        </w:tc>
      </w:tr>
      <w:tr w:rsidR="004C28E3" w14:paraId="1B7294CD" w14:textId="77777777" w:rsidTr="00402AAD">
        <w:tc>
          <w:tcPr>
            <w:tcW w:w="541" w:type="dxa"/>
          </w:tcPr>
          <w:p w14:paraId="1134663F" w14:textId="77777777" w:rsidR="004C28E3" w:rsidRPr="00BC0471" w:rsidRDefault="004C28E3" w:rsidP="00650D72">
            <w:pPr>
              <w:pStyle w:val="afa"/>
              <w:numPr>
                <w:ilvl w:val="0"/>
                <w:numId w:val="16"/>
              </w:numPr>
              <w:rPr>
                <w:rStyle w:val="af9"/>
              </w:rPr>
            </w:pPr>
          </w:p>
        </w:tc>
        <w:tc>
          <w:tcPr>
            <w:tcW w:w="3516" w:type="dxa"/>
            <w:vAlign w:val="center"/>
          </w:tcPr>
          <w:p w14:paraId="224328A0" w14:textId="77777777" w:rsidR="004C28E3" w:rsidRDefault="004C28E3" w:rsidP="00F41FBC">
            <w:pPr>
              <w:ind w:left="0" w:firstLine="0"/>
              <w:jc w:val="center"/>
              <w:rPr>
                <w:noProof/>
              </w:rPr>
            </w:pPr>
            <w:r>
              <w:rPr>
                <w:noProof/>
              </w:rPr>
              <w:drawing>
                <wp:inline distT="0" distB="0" distL="0" distR="0" wp14:anchorId="39B8EF8E" wp14:editId="06CAE6A4">
                  <wp:extent cx="790685"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кспорт клиент.png"/>
                          <pic:cNvPicPr/>
                        </pic:nvPicPr>
                        <pic:blipFill>
                          <a:blip r:embed="rId127">
                            <a:extLst>
                              <a:ext uri="{28A0092B-C50C-407E-A947-70E740481C1C}">
                                <a14:useLocalDpi xmlns:a14="http://schemas.microsoft.com/office/drawing/2010/main" val="0"/>
                              </a:ext>
                            </a:extLst>
                          </a:blip>
                          <a:stretch>
                            <a:fillRect/>
                          </a:stretch>
                        </pic:blipFill>
                        <pic:spPr>
                          <a:xfrm>
                            <a:off x="0" y="0"/>
                            <a:ext cx="790685" cy="257211"/>
                          </a:xfrm>
                          <a:prstGeom prst="rect">
                            <a:avLst/>
                          </a:prstGeom>
                        </pic:spPr>
                      </pic:pic>
                    </a:graphicData>
                  </a:graphic>
                </wp:inline>
              </w:drawing>
            </w:r>
          </w:p>
        </w:tc>
        <w:tc>
          <w:tcPr>
            <w:tcW w:w="1402" w:type="dxa"/>
            <w:vAlign w:val="center"/>
          </w:tcPr>
          <w:p w14:paraId="057A3C46" w14:textId="77777777" w:rsidR="004C28E3" w:rsidRDefault="004C28E3" w:rsidP="00F41FBC">
            <w:pPr>
              <w:ind w:left="184" w:right="176" w:hanging="14"/>
              <w:jc w:val="center"/>
            </w:pPr>
            <w:r>
              <w:t>7</w:t>
            </w:r>
          </w:p>
        </w:tc>
        <w:tc>
          <w:tcPr>
            <w:tcW w:w="1377" w:type="dxa"/>
          </w:tcPr>
          <w:p w14:paraId="3D66FB1C" w14:textId="77777777" w:rsidR="004C28E3" w:rsidRDefault="004C28E3" w:rsidP="003154A7">
            <w:pPr>
              <w:ind w:right="565"/>
            </w:pPr>
          </w:p>
        </w:tc>
        <w:tc>
          <w:tcPr>
            <w:tcW w:w="2803" w:type="dxa"/>
          </w:tcPr>
          <w:p w14:paraId="32BC250F" w14:textId="77777777" w:rsidR="004C28E3" w:rsidRDefault="00F46E01" w:rsidP="00F46E01">
            <w:pPr>
              <w:ind w:left="0" w:right="34" w:firstLine="0"/>
            </w:pPr>
            <w:r>
              <w:t>Экспорт документа(ов). Кнопка активна по умолчанию. При нажатии на кнопку открывается список возможных действия экспорта:</w:t>
            </w:r>
          </w:p>
          <w:p w14:paraId="76E679A7" w14:textId="77777777" w:rsidR="00F46E01" w:rsidRDefault="00C31F63" w:rsidP="00650D72">
            <w:pPr>
              <w:pStyle w:val="a"/>
              <w:numPr>
                <w:ilvl w:val="0"/>
                <w:numId w:val="43"/>
              </w:numPr>
              <w:ind w:left="427" w:right="34"/>
            </w:pPr>
            <w:r>
              <w:t xml:space="preserve">Экспорт в формат </w:t>
            </w:r>
            <w:r>
              <w:rPr>
                <w:lang w:val="en-US"/>
              </w:rPr>
              <w:t>1C;</w:t>
            </w:r>
          </w:p>
          <w:p w14:paraId="02D5E745" w14:textId="77777777" w:rsidR="00C31F63" w:rsidRDefault="00C31F63" w:rsidP="00650D72">
            <w:pPr>
              <w:pStyle w:val="a"/>
              <w:numPr>
                <w:ilvl w:val="0"/>
                <w:numId w:val="43"/>
              </w:numPr>
              <w:ind w:left="427" w:right="34"/>
            </w:pPr>
            <w:r>
              <w:t>Экспорт в формат</w:t>
            </w:r>
            <w:r>
              <w:rPr>
                <w:lang w:val="en-US"/>
              </w:rPr>
              <w:t xml:space="preserve"> XML;</w:t>
            </w:r>
          </w:p>
          <w:p w14:paraId="6315EF3F" w14:textId="77777777" w:rsidR="00C31F63" w:rsidRDefault="00C31F63" w:rsidP="00650D72">
            <w:pPr>
              <w:pStyle w:val="a"/>
              <w:numPr>
                <w:ilvl w:val="0"/>
                <w:numId w:val="43"/>
              </w:numPr>
              <w:ind w:left="427" w:right="34"/>
            </w:pPr>
            <w:r>
              <w:t>Экспорт в формат</w:t>
            </w:r>
            <w:r>
              <w:rPr>
                <w:lang w:val="en-US"/>
              </w:rPr>
              <w:t xml:space="preserve"> MT940;</w:t>
            </w:r>
          </w:p>
          <w:p w14:paraId="5B883208" w14:textId="77777777" w:rsidR="00C31F63" w:rsidRDefault="00C31F63" w:rsidP="00650D72">
            <w:pPr>
              <w:pStyle w:val="a"/>
              <w:numPr>
                <w:ilvl w:val="0"/>
                <w:numId w:val="43"/>
              </w:numPr>
              <w:ind w:left="427" w:right="34"/>
            </w:pPr>
            <w:r>
              <w:t>Экспорт в формат</w:t>
            </w:r>
            <w:r>
              <w:rPr>
                <w:lang w:val="en-US"/>
              </w:rPr>
              <w:t xml:space="preserve"> MultiCash;</w:t>
            </w:r>
          </w:p>
          <w:p w14:paraId="12F44E33" w14:textId="7500278C" w:rsidR="00C31F63" w:rsidRDefault="00C31F63" w:rsidP="00650D72">
            <w:pPr>
              <w:pStyle w:val="a"/>
              <w:numPr>
                <w:ilvl w:val="0"/>
                <w:numId w:val="43"/>
              </w:numPr>
              <w:ind w:left="427" w:right="34"/>
            </w:pPr>
            <w:r>
              <w:t>Экспорт</w:t>
            </w:r>
            <w:ins w:id="5986" w:author="Скопа Полина Викторовна" w:date="2019-05-22T12:53:00Z">
              <w:r w:rsidR="00A04142">
                <w:t xml:space="preserve"> списка выписок</w:t>
              </w:r>
            </w:ins>
            <w:r>
              <w:t xml:space="preserve"> в формат</w:t>
            </w:r>
            <w:r w:rsidRPr="00A04142">
              <w:t xml:space="preserve"> </w:t>
            </w:r>
            <w:r>
              <w:rPr>
                <w:lang w:val="en-US"/>
              </w:rPr>
              <w:t>XLS</w:t>
            </w:r>
            <w:r w:rsidRPr="00A04142">
              <w:t>;</w:t>
            </w:r>
          </w:p>
          <w:p w14:paraId="4168C694" w14:textId="77777777" w:rsidR="003A32DD" w:rsidRDefault="00C31F63" w:rsidP="00650D72">
            <w:pPr>
              <w:pStyle w:val="a"/>
              <w:numPr>
                <w:ilvl w:val="0"/>
                <w:numId w:val="43"/>
              </w:numPr>
              <w:ind w:left="427" w:right="34"/>
            </w:pPr>
            <w:r>
              <w:t>Мастер экспорта данных по проводкам (доступно при выборе одного документа)</w:t>
            </w:r>
            <w:r w:rsidRPr="00C31F63">
              <w:t>.</w:t>
            </w:r>
          </w:p>
          <w:p w14:paraId="6B97039D" w14:textId="77777777" w:rsidR="003A32DD" w:rsidRDefault="003A32DD" w:rsidP="003A32DD">
            <w:pPr>
              <w:ind w:left="67" w:right="34" w:firstLine="0"/>
            </w:pPr>
            <w:r>
              <w:t>Описание экранных форм, открывающихся при выборе вышеперечисленных действий, представлено в п.</w:t>
            </w:r>
            <w:r>
              <w:fldChar w:fldCharType="begin"/>
            </w:r>
            <w:r>
              <w:instrText xml:space="preserve"> REF _Ref450233082 \r \h </w:instrText>
            </w:r>
            <w:r>
              <w:fldChar w:fldCharType="separate"/>
            </w:r>
            <w:ins w:id="5987" w:author="Феданкова Любовь Анатольевна" w:date="2019-10-09T12:38:00Z">
              <w:r w:rsidR="00031B2C">
                <w:t>10.2.5</w:t>
              </w:r>
            </w:ins>
            <w:ins w:id="5988" w:author="Воронов Алексей Алексеевич" w:date="2018-01-30T12:27:00Z">
              <w:del w:id="5989" w:author="Феданкова Любовь Анатольевна" w:date="2019-10-09T12:38:00Z">
                <w:r w:rsidR="00DB3D2B" w:rsidDel="00031B2C">
                  <w:delText>10.2.5</w:delText>
                </w:r>
              </w:del>
            </w:ins>
            <w:del w:id="5990" w:author="Феданкова Любовь Анатольевна" w:date="2019-10-09T12:38:00Z">
              <w:r w:rsidDel="00031B2C">
                <w:delText>10.2.4</w:delText>
              </w:r>
            </w:del>
            <w:r>
              <w:fldChar w:fldCharType="end"/>
            </w:r>
          </w:p>
        </w:tc>
      </w:tr>
      <w:tr w:rsidR="004C28E3" w14:paraId="123CC106" w14:textId="77777777" w:rsidTr="00402AAD">
        <w:tc>
          <w:tcPr>
            <w:tcW w:w="541" w:type="dxa"/>
          </w:tcPr>
          <w:p w14:paraId="15C32C34" w14:textId="77777777" w:rsidR="004C28E3" w:rsidRPr="00BC0471" w:rsidRDefault="004C28E3" w:rsidP="00650D72">
            <w:pPr>
              <w:pStyle w:val="afa"/>
              <w:numPr>
                <w:ilvl w:val="0"/>
                <w:numId w:val="16"/>
              </w:numPr>
              <w:rPr>
                <w:rStyle w:val="af9"/>
              </w:rPr>
            </w:pPr>
          </w:p>
        </w:tc>
        <w:tc>
          <w:tcPr>
            <w:tcW w:w="3516" w:type="dxa"/>
            <w:vAlign w:val="center"/>
          </w:tcPr>
          <w:p w14:paraId="7B83956A" w14:textId="77777777" w:rsidR="004C28E3" w:rsidRDefault="004C28E3" w:rsidP="00F41FBC">
            <w:pPr>
              <w:ind w:left="0" w:firstLine="0"/>
              <w:jc w:val="center"/>
              <w:rPr>
                <w:noProof/>
              </w:rPr>
            </w:pPr>
            <w:r>
              <w:rPr>
                <w:noProof/>
              </w:rPr>
              <w:drawing>
                <wp:inline distT="0" distB="0" distL="0" distR="0" wp14:anchorId="30FEE311" wp14:editId="3D59D393">
                  <wp:extent cx="676369" cy="209579"/>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чать клиент.png"/>
                          <pic:cNvPicPr/>
                        </pic:nvPicPr>
                        <pic:blipFill>
                          <a:blip r:embed="rId128">
                            <a:extLst>
                              <a:ext uri="{28A0092B-C50C-407E-A947-70E740481C1C}">
                                <a14:useLocalDpi xmlns:a14="http://schemas.microsoft.com/office/drawing/2010/main" val="0"/>
                              </a:ext>
                            </a:extLst>
                          </a:blip>
                          <a:stretch>
                            <a:fillRect/>
                          </a:stretch>
                        </pic:blipFill>
                        <pic:spPr>
                          <a:xfrm>
                            <a:off x="0" y="0"/>
                            <a:ext cx="676369" cy="209579"/>
                          </a:xfrm>
                          <a:prstGeom prst="rect">
                            <a:avLst/>
                          </a:prstGeom>
                        </pic:spPr>
                      </pic:pic>
                    </a:graphicData>
                  </a:graphic>
                </wp:inline>
              </w:drawing>
            </w:r>
          </w:p>
        </w:tc>
        <w:tc>
          <w:tcPr>
            <w:tcW w:w="1402" w:type="dxa"/>
            <w:vAlign w:val="center"/>
          </w:tcPr>
          <w:p w14:paraId="0207EB23" w14:textId="77777777" w:rsidR="004C28E3" w:rsidRDefault="004C28E3" w:rsidP="00F41FBC">
            <w:pPr>
              <w:ind w:left="184" w:right="176" w:hanging="14"/>
              <w:jc w:val="center"/>
            </w:pPr>
            <w:r>
              <w:t>8</w:t>
            </w:r>
          </w:p>
        </w:tc>
        <w:tc>
          <w:tcPr>
            <w:tcW w:w="1377" w:type="dxa"/>
          </w:tcPr>
          <w:p w14:paraId="04D45949" w14:textId="77777777" w:rsidR="004C28E3" w:rsidRDefault="004C28E3" w:rsidP="003154A7">
            <w:pPr>
              <w:ind w:right="565"/>
            </w:pPr>
          </w:p>
        </w:tc>
        <w:tc>
          <w:tcPr>
            <w:tcW w:w="2803" w:type="dxa"/>
          </w:tcPr>
          <w:p w14:paraId="61720882" w14:textId="77777777" w:rsidR="00792CFE" w:rsidRDefault="00792CFE" w:rsidP="00792CFE">
            <w:pPr>
              <w:ind w:left="0" w:right="34" w:firstLine="0"/>
            </w:pPr>
            <w:r>
              <w:t xml:space="preserve">Печать документа(ов). Кнопка активна по умолчанию. При нажатии на кнопку открывается список возможных </w:t>
            </w:r>
            <w:r w:rsidR="00213D34">
              <w:t>форматов документов</w:t>
            </w:r>
            <w:r>
              <w:t xml:space="preserve"> печати:</w:t>
            </w:r>
          </w:p>
          <w:p w14:paraId="6EBD3C87" w14:textId="77777777" w:rsidR="00792CFE" w:rsidRPr="00792CFE" w:rsidRDefault="00792CFE" w:rsidP="00650D72">
            <w:pPr>
              <w:pStyle w:val="a"/>
              <w:numPr>
                <w:ilvl w:val="0"/>
                <w:numId w:val="43"/>
              </w:numPr>
              <w:ind w:left="427" w:right="34"/>
            </w:pPr>
            <w:r>
              <w:t>Печать выписки в</w:t>
            </w:r>
            <w:r w:rsidRPr="00792CFE">
              <w:t xml:space="preserve"> PDF</w:t>
            </w:r>
            <w:r>
              <w:t>;</w:t>
            </w:r>
          </w:p>
          <w:p w14:paraId="6CC80BBD" w14:textId="77777777" w:rsidR="00792CFE" w:rsidRPr="00792CFE" w:rsidRDefault="00792CFE" w:rsidP="00650D72">
            <w:pPr>
              <w:pStyle w:val="a"/>
              <w:numPr>
                <w:ilvl w:val="0"/>
                <w:numId w:val="43"/>
              </w:numPr>
              <w:ind w:left="427" w:right="34"/>
            </w:pPr>
            <w:r>
              <w:t>Печать выписки в</w:t>
            </w:r>
            <w:r w:rsidRPr="00792CFE">
              <w:t xml:space="preserve"> RTF</w:t>
            </w:r>
            <w:r>
              <w:t>;</w:t>
            </w:r>
          </w:p>
          <w:p w14:paraId="517745E0" w14:textId="77777777" w:rsidR="00792CFE" w:rsidRPr="00792CFE" w:rsidRDefault="00792CFE" w:rsidP="00650D72">
            <w:pPr>
              <w:pStyle w:val="a"/>
              <w:numPr>
                <w:ilvl w:val="0"/>
                <w:numId w:val="43"/>
              </w:numPr>
              <w:ind w:left="427" w:right="34"/>
              <w:rPr>
                <w:lang w:val="en-US"/>
              </w:rPr>
            </w:pPr>
            <w:r>
              <w:t>Печать выписки в</w:t>
            </w:r>
            <w:r w:rsidRPr="00792CFE">
              <w:t xml:space="preserve"> XLS</w:t>
            </w:r>
            <w:r>
              <w:t>.</w:t>
            </w:r>
          </w:p>
          <w:p w14:paraId="67C071B9" w14:textId="77777777" w:rsidR="00213D34" w:rsidRDefault="00213D34" w:rsidP="00792CFE">
            <w:pPr>
              <w:ind w:left="0" w:right="34" w:firstLine="0"/>
            </w:pPr>
            <w:r>
              <w:t>При наведении в списке на любое из действий открывается список 2 уровня возможных форматов печати документа:</w:t>
            </w:r>
          </w:p>
          <w:p w14:paraId="5CD7ADC2" w14:textId="77777777" w:rsidR="00792CFE" w:rsidRDefault="00213D34" w:rsidP="00650D72">
            <w:pPr>
              <w:pStyle w:val="a"/>
              <w:numPr>
                <w:ilvl w:val="0"/>
                <w:numId w:val="43"/>
              </w:numPr>
              <w:ind w:left="427" w:right="34"/>
            </w:pPr>
            <w:r>
              <w:t xml:space="preserve">Печать выписки </w:t>
            </w:r>
            <w:r w:rsidR="009313AE">
              <w:t>(печатная форма описана в п.</w:t>
            </w:r>
            <w:r w:rsidR="009313AE">
              <w:fldChar w:fldCharType="begin"/>
            </w:r>
            <w:r w:rsidR="009313AE">
              <w:instrText xml:space="preserve"> REF _Ref450300839 \r \h </w:instrText>
            </w:r>
            <w:r w:rsidR="009313AE">
              <w:fldChar w:fldCharType="separate"/>
            </w:r>
            <w:ins w:id="5991" w:author="Феданкова Любовь Анатольевна" w:date="2019-10-09T12:38:00Z">
              <w:r w:rsidR="00031B2C">
                <w:t>13.1</w:t>
              </w:r>
            </w:ins>
            <w:ins w:id="5992" w:author="Воронов Алексей Алексеевич" w:date="2018-01-30T12:27:00Z">
              <w:del w:id="5993" w:author="Феданкова Любовь Анатольевна" w:date="2019-10-09T12:38:00Z">
                <w:r w:rsidR="00DB3D2B" w:rsidDel="00031B2C">
                  <w:delText>13.1</w:delText>
                </w:r>
              </w:del>
            </w:ins>
            <w:del w:id="5994" w:author="Феданкова Любовь Анатольевна" w:date="2019-10-09T12:38:00Z">
              <w:r w:rsidR="009313AE" w:rsidDel="00031B2C">
                <w:delText>12.1</w:delText>
              </w:r>
            </w:del>
            <w:r w:rsidR="009313AE">
              <w:fldChar w:fldCharType="end"/>
            </w:r>
            <w:r w:rsidR="009313AE">
              <w:t>);</w:t>
            </w:r>
          </w:p>
          <w:p w14:paraId="5931C65D" w14:textId="77777777" w:rsidR="00213D34" w:rsidRDefault="00213D34" w:rsidP="00650D72">
            <w:pPr>
              <w:pStyle w:val="a"/>
              <w:numPr>
                <w:ilvl w:val="0"/>
                <w:numId w:val="43"/>
              </w:numPr>
              <w:ind w:left="427" w:right="34"/>
            </w:pPr>
            <w:r>
              <w:t>Печать выписки с приложениями</w:t>
            </w:r>
            <w:r w:rsidR="009313AE">
              <w:t xml:space="preserve"> (печатные формы приложений описаны в п.</w:t>
            </w:r>
            <w:r w:rsidR="009313AE">
              <w:fldChar w:fldCharType="begin"/>
            </w:r>
            <w:r w:rsidR="009313AE">
              <w:instrText xml:space="preserve"> REF _Ref450300885 \r \h </w:instrText>
            </w:r>
            <w:r w:rsidR="009313AE">
              <w:fldChar w:fldCharType="separate"/>
            </w:r>
            <w:ins w:id="5995" w:author="Феданкова Любовь Анатольевна" w:date="2019-10-09T12:38:00Z">
              <w:r w:rsidR="00031B2C">
                <w:t>13.4</w:t>
              </w:r>
            </w:ins>
            <w:ins w:id="5996" w:author="Воронов Алексей Алексеевич" w:date="2018-01-30T12:27:00Z">
              <w:del w:id="5997" w:author="Феданкова Любовь Анатольевна" w:date="2019-10-09T12:38:00Z">
                <w:r w:rsidR="00DB3D2B" w:rsidDel="00031B2C">
                  <w:delText>13.4</w:delText>
                </w:r>
              </w:del>
            </w:ins>
            <w:del w:id="5998" w:author="Феданкова Любовь Анатольевна" w:date="2019-10-09T12:38:00Z">
              <w:r w:rsidR="009313AE" w:rsidDel="00031B2C">
                <w:delText>12.4</w:delText>
              </w:r>
            </w:del>
            <w:r w:rsidR="009313AE">
              <w:fldChar w:fldCharType="end"/>
            </w:r>
            <w:r w:rsidR="009313AE">
              <w:t>-</w:t>
            </w:r>
            <w:r w:rsidR="009313AE">
              <w:fldChar w:fldCharType="begin"/>
            </w:r>
            <w:r w:rsidR="009313AE">
              <w:instrText xml:space="preserve"> REF _Ref450300889 \r \h </w:instrText>
            </w:r>
            <w:r w:rsidR="009313AE">
              <w:fldChar w:fldCharType="separate"/>
            </w:r>
            <w:ins w:id="5999" w:author="Феданкова Любовь Анатольевна" w:date="2019-10-09T12:38:00Z">
              <w:r w:rsidR="00031B2C">
                <w:t>13.9</w:t>
              </w:r>
            </w:ins>
            <w:ins w:id="6000" w:author="Воронов Алексей Алексеевич" w:date="2018-01-30T12:27:00Z">
              <w:del w:id="6001" w:author="Феданкова Любовь Анатольевна" w:date="2019-10-09T12:38:00Z">
                <w:r w:rsidR="00DB3D2B" w:rsidDel="00031B2C">
                  <w:delText>13.9</w:delText>
                </w:r>
              </w:del>
            </w:ins>
            <w:del w:id="6002" w:author="Феданкова Любовь Анатольевна" w:date="2019-10-09T12:38:00Z">
              <w:r w:rsidR="009313AE" w:rsidDel="00031B2C">
                <w:delText>12.9</w:delText>
              </w:r>
            </w:del>
            <w:r w:rsidR="009313AE">
              <w:fldChar w:fldCharType="end"/>
            </w:r>
            <w:r w:rsidR="009313AE">
              <w:t>);</w:t>
            </w:r>
          </w:p>
          <w:p w14:paraId="6593C449" w14:textId="77777777" w:rsidR="00213D34" w:rsidRDefault="00213D34" w:rsidP="00650D72">
            <w:pPr>
              <w:pStyle w:val="a"/>
              <w:numPr>
                <w:ilvl w:val="0"/>
                <w:numId w:val="43"/>
              </w:numPr>
              <w:ind w:left="427" w:right="34"/>
            </w:pPr>
            <w:r>
              <w:t>Печать расширенной выписки</w:t>
            </w:r>
            <w:r w:rsidR="009313AE">
              <w:t xml:space="preserve"> (печатная форма описана в п.</w:t>
            </w:r>
            <w:r w:rsidR="009313AE">
              <w:fldChar w:fldCharType="begin"/>
            </w:r>
            <w:r w:rsidR="009313AE">
              <w:instrText xml:space="preserve"> REF _Ref450300839 \r \h </w:instrText>
            </w:r>
            <w:r w:rsidR="009313AE">
              <w:fldChar w:fldCharType="separate"/>
            </w:r>
            <w:ins w:id="6003" w:author="Феданкова Любовь Анатольевна" w:date="2019-10-09T12:38:00Z">
              <w:r w:rsidR="00031B2C">
                <w:t>13.1</w:t>
              </w:r>
            </w:ins>
            <w:ins w:id="6004" w:author="Воронов Алексей Алексеевич" w:date="2018-01-30T12:27:00Z">
              <w:del w:id="6005" w:author="Феданкова Любовь Анатольевна" w:date="2019-10-09T12:38:00Z">
                <w:r w:rsidR="00DB3D2B" w:rsidDel="00031B2C">
                  <w:delText>13.1</w:delText>
                </w:r>
              </w:del>
            </w:ins>
            <w:del w:id="6006" w:author="Феданкова Любовь Анатольевна" w:date="2019-10-09T12:38:00Z">
              <w:r w:rsidR="009313AE" w:rsidDel="00031B2C">
                <w:delText>12.1</w:delText>
              </w:r>
            </w:del>
            <w:r w:rsidR="009313AE">
              <w:fldChar w:fldCharType="end"/>
            </w:r>
            <w:r w:rsidR="009313AE">
              <w:t>).</w:t>
            </w:r>
          </w:p>
          <w:p w14:paraId="70DE10F0" w14:textId="77777777" w:rsidR="00213D34" w:rsidRPr="00213D34" w:rsidRDefault="00213D34" w:rsidP="00213D34">
            <w:pPr>
              <w:ind w:left="0" w:right="34" w:firstLine="0"/>
            </w:pPr>
            <w:r>
              <w:t xml:space="preserve">Если выбран документ для печати в формате </w:t>
            </w:r>
            <w:r>
              <w:rPr>
                <w:lang w:val="en-US"/>
              </w:rPr>
              <w:t>PDF</w:t>
            </w:r>
            <w:r>
              <w:t xml:space="preserve">, то он открывается в новой вкладке, если выбран </w:t>
            </w:r>
            <w:r>
              <w:rPr>
                <w:lang w:val="en-US"/>
              </w:rPr>
              <w:t>RTF</w:t>
            </w:r>
            <w:r w:rsidRPr="00213D34">
              <w:t xml:space="preserve"> </w:t>
            </w:r>
            <w:r>
              <w:t xml:space="preserve">или </w:t>
            </w:r>
            <w:r>
              <w:rPr>
                <w:lang w:val="en-US"/>
              </w:rPr>
              <w:t>XLS</w:t>
            </w:r>
            <w:r>
              <w:t xml:space="preserve"> - документ скачивается.</w:t>
            </w:r>
          </w:p>
        </w:tc>
      </w:tr>
      <w:tr w:rsidR="004C28E3" w14:paraId="4FA079B2" w14:textId="77777777" w:rsidTr="00402AAD">
        <w:tc>
          <w:tcPr>
            <w:tcW w:w="541" w:type="dxa"/>
          </w:tcPr>
          <w:p w14:paraId="3FC5C425" w14:textId="77777777" w:rsidR="004C28E3" w:rsidRPr="00BC0471" w:rsidRDefault="004C28E3" w:rsidP="00650D72">
            <w:pPr>
              <w:pStyle w:val="afa"/>
              <w:numPr>
                <w:ilvl w:val="0"/>
                <w:numId w:val="16"/>
              </w:numPr>
              <w:rPr>
                <w:rStyle w:val="af9"/>
              </w:rPr>
            </w:pPr>
          </w:p>
        </w:tc>
        <w:tc>
          <w:tcPr>
            <w:tcW w:w="3516" w:type="dxa"/>
            <w:vAlign w:val="center"/>
          </w:tcPr>
          <w:p w14:paraId="2102856D" w14:textId="77777777" w:rsidR="004C28E3" w:rsidRDefault="004C28E3" w:rsidP="00F41FBC">
            <w:pPr>
              <w:ind w:left="0" w:firstLine="0"/>
              <w:jc w:val="center"/>
              <w:rPr>
                <w:noProof/>
              </w:rPr>
            </w:pPr>
            <w:r>
              <w:rPr>
                <w:noProof/>
              </w:rPr>
              <w:drawing>
                <wp:inline distT="0" distB="0" distL="0" distR="0" wp14:anchorId="3A16846C" wp14:editId="0CE2EACB">
                  <wp:extent cx="762106" cy="200053"/>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новить клиент.png"/>
                          <pic:cNvPicPr/>
                        </pic:nvPicPr>
                        <pic:blipFill>
                          <a:blip r:embed="rId129">
                            <a:extLst>
                              <a:ext uri="{28A0092B-C50C-407E-A947-70E740481C1C}">
                                <a14:useLocalDpi xmlns:a14="http://schemas.microsoft.com/office/drawing/2010/main" val="0"/>
                              </a:ext>
                            </a:extLst>
                          </a:blip>
                          <a:stretch>
                            <a:fillRect/>
                          </a:stretch>
                        </pic:blipFill>
                        <pic:spPr>
                          <a:xfrm>
                            <a:off x="0" y="0"/>
                            <a:ext cx="762106" cy="200053"/>
                          </a:xfrm>
                          <a:prstGeom prst="rect">
                            <a:avLst/>
                          </a:prstGeom>
                        </pic:spPr>
                      </pic:pic>
                    </a:graphicData>
                  </a:graphic>
                </wp:inline>
              </w:drawing>
            </w:r>
          </w:p>
        </w:tc>
        <w:tc>
          <w:tcPr>
            <w:tcW w:w="1402" w:type="dxa"/>
            <w:vAlign w:val="center"/>
          </w:tcPr>
          <w:p w14:paraId="78C57319" w14:textId="77777777" w:rsidR="004C28E3" w:rsidRDefault="004C28E3" w:rsidP="00F41FBC">
            <w:pPr>
              <w:ind w:left="184" w:right="176" w:hanging="14"/>
              <w:jc w:val="center"/>
            </w:pPr>
            <w:r>
              <w:t>9</w:t>
            </w:r>
          </w:p>
        </w:tc>
        <w:tc>
          <w:tcPr>
            <w:tcW w:w="1377" w:type="dxa"/>
          </w:tcPr>
          <w:p w14:paraId="49DD7161" w14:textId="77777777" w:rsidR="004C28E3" w:rsidRDefault="004C28E3" w:rsidP="003154A7">
            <w:pPr>
              <w:ind w:right="565"/>
            </w:pPr>
          </w:p>
        </w:tc>
        <w:tc>
          <w:tcPr>
            <w:tcW w:w="2803" w:type="dxa"/>
          </w:tcPr>
          <w:p w14:paraId="4F537446" w14:textId="77777777" w:rsidR="004C28E3" w:rsidRDefault="00213D34" w:rsidP="00213D34">
            <w:pPr>
              <w:ind w:left="0" w:right="34" w:firstLine="0"/>
            </w:pPr>
            <w:r>
              <w:t>Обновление скроллера документов. Кнопка активна по умолчанию. При нажатии на кнопку обновляется скроллер «Выписки»</w:t>
            </w:r>
          </w:p>
        </w:tc>
      </w:tr>
      <w:tr w:rsidR="00402AAD" w14:paraId="1B8B9759" w14:textId="77777777" w:rsidTr="00B15A9B">
        <w:tc>
          <w:tcPr>
            <w:tcW w:w="9639" w:type="dxa"/>
            <w:gridSpan w:val="5"/>
          </w:tcPr>
          <w:p w14:paraId="5A697A74" w14:textId="77777777" w:rsidR="00402AAD" w:rsidRDefault="00402AAD" w:rsidP="00402AAD">
            <w:pPr>
              <w:ind w:left="0" w:right="34" w:firstLine="0"/>
            </w:pPr>
            <w:r w:rsidRPr="00DD6493">
              <w:rPr>
                <w:b/>
                <w:i/>
                <w:sz w:val="18"/>
              </w:rPr>
              <w:t>Кнопки, отображающиеся в рабоч</w:t>
            </w:r>
            <w:r>
              <w:rPr>
                <w:b/>
                <w:i/>
                <w:sz w:val="18"/>
              </w:rPr>
              <w:t xml:space="preserve">ей </w:t>
            </w:r>
            <w:r w:rsidRPr="00DD6493">
              <w:rPr>
                <w:b/>
                <w:i/>
                <w:sz w:val="18"/>
              </w:rPr>
              <w:t>област</w:t>
            </w:r>
            <w:r>
              <w:rPr>
                <w:b/>
                <w:i/>
                <w:sz w:val="18"/>
              </w:rPr>
              <w:t xml:space="preserve">и </w:t>
            </w:r>
            <w:r w:rsidRPr="00DD6493">
              <w:rPr>
                <w:b/>
                <w:i/>
                <w:sz w:val="18"/>
              </w:rPr>
              <w:t xml:space="preserve"> «Документы в архиве»</w:t>
            </w:r>
          </w:p>
        </w:tc>
      </w:tr>
      <w:tr w:rsidR="00402AAD" w14:paraId="2058A911" w14:textId="77777777" w:rsidTr="004C28E3">
        <w:tc>
          <w:tcPr>
            <w:tcW w:w="541" w:type="dxa"/>
          </w:tcPr>
          <w:p w14:paraId="5539F7B0" w14:textId="77777777" w:rsidR="00402AAD" w:rsidRPr="00BC0471" w:rsidRDefault="00402AAD" w:rsidP="00650D72">
            <w:pPr>
              <w:pStyle w:val="afa"/>
              <w:numPr>
                <w:ilvl w:val="0"/>
                <w:numId w:val="16"/>
              </w:numPr>
              <w:rPr>
                <w:rStyle w:val="af9"/>
              </w:rPr>
            </w:pPr>
          </w:p>
        </w:tc>
        <w:tc>
          <w:tcPr>
            <w:tcW w:w="3516" w:type="dxa"/>
            <w:vAlign w:val="center"/>
          </w:tcPr>
          <w:p w14:paraId="2BE00A48" w14:textId="77777777" w:rsidR="00402AAD" w:rsidRDefault="004C28E3" w:rsidP="004C28E3">
            <w:pPr>
              <w:ind w:left="0" w:firstLine="0"/>
              <w:jc w:val="center"/>
              <w:rPr>
                <w:noProof/>
              </w:rPr>
            </w:pPr>
            <w:r>
              <w:rPr>
                <w:noProof/>
              </w:rPr>
              <w:drawing>
                <wp:inline distT="0" distB="0" distL="0" distR="0" wp14:anchorId="78563320" wp14:editId="1DF45A79">
                  <wp:extent cx="1571625" cy="219076"/>
                  <wp:effectExtent l="19050" t="19050" r="9525"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83123" cy="220679"/>
                          </a:xfrm>
                          <a:prstGeom prst="rect">
                            <a:avLst/>
                          </a:prstGeom>
                          <a:ln w="3175">
                            <a:solidFill>
                              <a:schemeClr val="bg1">
                                <a:lumMod val="65000"/>
                              </a:schemeClr>
                            </a:solidFill>
                          </a:ln>
                        </pic:spPr>
                      </pic:pic>
                    </a:graphicData>
                  </a:graphic>
                </wp:inline>
              </w:drawing>
            </w:r>
          </w:p>
        </w:tc>
        <w:tc>
          <w:tcPr>
            <w:tcW w:w="1402" w:type="dxa"/>
            <w:vAlign w:val="center"/>
          </w:tcPr>
          <w:p w14:paraId="4CF742D9" w14:textId="77777777" w:rsidR="00402AAD" w:rsidRDefault="004C28E3" w:rsidP="00F41FBC">
            <w:pPr>
              <w:ind w:left="184" w:right="176" w:hanging="14"/>
              <w:jc w:val="center"/>
            </w:pPr>
            <w:r>
              <w:t>10</w:t>
            </w:r>
          </w:p>
        </w:tc>
        <w:tc>
          <w:tcPr>
            <w:tcW w:w="1377" w:type="dxa"/>
          </w:tcPr>
          <w:p w14:paraId="44CC5EBE" w14:textId="77777777" w:rsidR="00402AAD" w:rsidRDefault="00402AAD" w:rsidP="003154A7">
            <w:pPr>
              <w:ind w:right="565"/>
            </w:pPr>
          </w:p>
        </w:tc>
        <w:tc>
          <w:tcPr>
            <w:tcW w:w="2803" w:type="dxa"/>
          </w:tcPr>
          <w:p w14:paraId="6F5B65AE" w14:textId="77777777" w:rsidR="00402AAD" w:rsidRDefault="00213D34" w:rsidP="00213D34">
            <w:pPr>
              <w:ind w:left="0" w:right="34" w:firstLine="0"/>
            </w:pPr>
            <w:r>
              <w:t>Вернуть документ из архива в рабочие. Кнопка по умолчанию неактивна. Кнопка становится активна при выборе документа(ов) из списка. При нажатии на кнопку документ из рабочей области «Документы в архиве» перемещается в «Рабочие документы»</w:t>
            </w:r>
          </w:p>
        </w:tc>
      </w:tr>
    </w:tbl>
    <w:p w14:paraId="2429DE68" w14:textId="77777777" w:rsidR="009B6275" w:rsidRDefault="009B6275" w:rsidP="009B6275">
      <w:pPr>
        <w:rPr>
          <w:ins w:id="6007" w:author="Широбокова Алёна Сергеевна" w:date="2018-02-13T11:46:00Z"/>
        </w:rPr>
      </w:pPr>
    </w:p>
    <w:p w14:paraId="75460881" w14:textId="6480FAB8" w:rsidR="009B6275" w:rsidRDefault="009B6275" w:rsidP="009B6275">
      <w:pPr>
        <w:pStyle w:val="4"/>
        <w:numPr>
          <w:ilvl w:val="4"/>
          <w:numId w:val="1"/>
        </w:numPr>
        <w:ind w:right="565"/>
        <w:rPr>
          <w:ins w:id="6008" w:author="Широбокова Алёна Сергеевна" w:date="2018-02-13T11:48:00Z"/>
        </w:rPr>
      </w:pPr>
      <w:bookmarkStart w:id="6009" w:name="_Ref506286455"/>
      <w:bookmarkStart w:id="6010" w:name="_Toc21517698"/>
      <w:ins w:id="6011" w:author="Широбокова Алёна Сергеевна" w:date="2018-02-13T11:48:00Z">
        <w:r>
          <w:t>Печать выписки за период</w:t>
        </w:r>
        <w:bookmarkEnd w:id="6009"/>
        <w:bookmarkEnd w:id="6010"/>
      </w:ins>
    </w:p>
    <w:p w14:paraId="758AAFA3" w14:textId="41A00582" w:rsidR="009B6275" w:rsidRPr="009B6275" w:rsidRDefault="009B6275" w:rsidP="009B6275">
      <w:pPr>
        <w:rPr>
          <w:ins w:id="6012" w:author="Широбокова Алёна Сергеевна" w:date="2018-02-13T11:46:00Z"/>
        </w:rPr>
      </w:pPr>
      <w:ins w:id="6013" w:author="Широбокова Алёна Сергеевна" w:date="2018-02-13T11:48:00Z">
        <w:r>
          <w:t>Форма «Печать выписки за период»  представлена ниже</w:t>
        </w:r>
      </w:ins>
    </w:p>
    <w:p w14:paraId="045AB78A" w14:textId="058F7832" w:rsidR="003D2564" w:rsidRDefault="003D2564" w:rsidP="009B6275">
      <w:pPr>
        <w:pStyle w:val="af6"/>
        <w:ind w:left="0"/>
      </w:pPr>
      <w:r>
        <w:t xml:space="preserve">Рисунок </w:t>
      </w:r>
      <w:ins w:id="601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015" w:author="Феданкова Любовь Анатольевна" w:date="2019-10-09T12:38:00Z">
        <w:r w:rsidR="00031B2C">
          <w:rPr>
            <w:noProof/>
          </w:rPr>
          <w:t>30</w:t>
        </w:r>
      </w:ins>
      <w:ins w:id="6016" w:author="Широбокова Алёна Сергеевна" w:date="2018-10-08T14:09:00Z">
        <w:r w:rsidR="006846C7">
          <w:fldChar w:fldCharType="end"/>
        </w:r>
      </w:ins>
      <w:ins w:id="6017" w:author="Беликова Маргарита Николаевна" w:date="2018-09-28T15:38:00Z">
        <w:del w:id="6018" w:author="Широбокова Алёна Сергеевна" w:date="2018-10-08T14:09:00Z">
          <w:r w:rsidR="00D4212C" w:rsidDel="006846C7">
            <w:fldChar w:fldCharType="begin"/>
          </w:r>
          <w:r w:rsidR="00D4212C" w:rsidDel="006846C7">
            <w:delInstrText xml:space="preserve"> SEQ Рисунок \* ARABIC </w:delInstrText>
          </w:r>
        </w:del>
      </w:ins>
      <w:del w:id="6019" w:author="Широбокова Алёна Сергеевна" w:date="2018-10-08T14:09:00Z">
        <w:r w:rsidR="00D4212C" w:rsidDel="006846C7">
          <w:fldChar w:fldCharType="separate"/>
        </w:r>
      </w:del>
      <w:ins w:id="6020" w:author="Беликова Маргарита Николаевна" w:date="2018-09-28T15:38:00Z">
        <w:del w:id="6021" w:author="Широбокова Алёна Сергеевна" w:date="2018-10-08T14:09:00Z">
          <w:r w:rsidR="00D4212C" w:rsidDel="006846C7">
            <w:rPr>
              <w:noProof/>
            </w:rPr>
            <w:delText>30</w:delText>
          </w:r>
          <w:r w:rsidR="00D4212C" w:rsidDel="006846C7">
            <w:fldChar w:fldCharType="end"/>
          </w:r>
        </w:del>
      </w:ins>
      <w:ins w:id="6022" w:author="Широбокова Алёна Сергеевна" w:date="2018-08-02T15:45:00Z">
        <w:del w:id="6023"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6024" w:author="Беликова Маргарита Николаевна" w:date="2018-09-13T12:06:00Z">
        <w:r w:rsidR="0090345F" w:rsidDel="00363322">
          <w:fldChar w:fldCharType="separate"/>
        </w:r>
      </w:del>
      <w:ins w:id="6025" w:author="Широбокова Алёна Сергеевна" w:date="2018-08-02T15:45:00Z">
        <w:del w:id="6026" w:author="Беликова Маргарита Николаевна" w:date="2018-09-13T12:06:00Z">
          <w:r w:rsidR="0090345F" w:rsidDel="00363322">
            <w:rPr>
              <w:noProof/>
            </w:rPr>
            <w:delText>28</w:delText>
          </w:r>
          <w:r w:rsidR="0090345F" w:rsidDel="00363322">
            <w:fldChar w:fldCharType="end"/>
          </w:r>
        </w:del>
      </w:ins>
      <w:del w:id="6027"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6028" w:author="Воронов Алексей Алексеевич" w:date="2018-01-30T12:27:00Z">
        <w:del w:id="6029" w:author="Широбокова Алёна Сергеевна" w:date="2018-08-02T15:45:00Z">
          <w:r w:rsidR="00DB3D2B" w:rsidDel="0090345F">
            <w:rPr>
              <w:noProof/>
            </w:rPr>
            <w:delText>28</w:delText>
          </w:r>
        </w:del>
      </w:ins>
      <w:del w:id="6030" w:author="Широбокова Алёна Сергеевна" w:date="2018-08-02T15:45:00Z">
        <w:r w:rsidR="00D91317" w:rsidDel="0090345F">
          <w:rPr>
            <w:noProof/>
          </w:rPr>
          <w:delText>27</w:delText>
        </w:r>
        <w:r w:rsidR="00BB3A71" w:rsidDel="0090345F">
          <w:rPr>
            <w:noProof/>
          </w:rPr>
          <w:fldChar w:fldCharType="end"/>
        </w:r>
      </w:del>
      <w:r>
        <w:t xml:space="preserve"> Макет экранной формы «Печать выписки за период»</w:t>
      </w:r>
    </w:p>
    <w:p w14:paraId="273FCBC0" w14:textId="77777777" w:rsidR="00B7668F" w:rsidRDefault="003D2564" w:rsidP="00B7668F">
      <w:pPr>
        <w:pStyle w:val="42"/>
      </w:pPr>
      <w:r>
        <w:object w:dxaOrig="8116" w:dyaOrig="4636" w14:anchorId="423F9392">
          <v:shape id="_x0000_i1044" type="#_x0000_t75" style="width:352.5pt;height:201.6pt" o:ole="">
            <v:imagedata r:id="rId131" o:title=""/>
          </v:shape>
          <o:OLEObject Type="Embed" ProgID="Visio.Drawing.11" ShapeID="_x0000_i1044" DrawAspect="Content" ObjectID="_1632581006" r:id="rId132"/>
        </w:object>
      </w:r>
    </w:p>
    <w:p w14:paraId="55785B71" w14:textId="77777777" w:rsidR="003D2564" w:rsidRDefault="003D2564" w:rsidP="00B7668F">
      <w:pPr>
        <w:pStyle w:val="42"/>
      </w:pPr>
    </w:p>
    <w:p w14:paraId="0558DDF7" w14:textId="77777777" w:rsidR="007164BD" w:rsidRDefault="007164BD" w:rsidP="007164BD">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031" w:author="Феданкова Любовь Анатольевна" w:date="2019-10-09T12:38:00Z">
        <w:r w:rsidR="00031B2C">
          <w:rPr>
            <w:noProof/>
          </w:rPr>
          <w:t>35</w:t>
        </w:r>
      </w:ins>
      <w:ins w:id="6032" w:author="Воронов Алексей Алексеевич" w:date="2018-01-30T12:27:00Z">
        <w:del w:id="6033" w:author="Феданкова Любовь Анатольевна" w:date="2019-10-09T12:38:00Z">
          <w:r w:rsidR="00DB3D2B" w:rsidDel="00031B2C">
            <w:rPr>
              <w:noProof/>
            </w:rPr>
            <w:delText>37</w:delText>
          </w:r>
        </w:del>
      </w:ins>
      <w:del w:id="6034" w:author="Феданкова Любовь Анатольевна" w:date="2019-10-09T12:38:00Z">
        <w:r w:rsidR="00D91317" w:rsidDel="00031B2C">
          <w:rPr>
            <w:noProof/>
          </w:rPr>
          <w:delText>24</w:delText>
        </w:r>
      </w:del>
      <w:r w:rsidR="00330166">
        <w:rPr>
          <w:noProof/>
        </w:rPr>
        <w:fldChar w:fldCharType="end"/>
      </w:r>
      <w:r>
        <w:t>. Поля экранной формы «Печать выписки за период»</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7164BD" w14:paraId="71289194" w14:textId="77777777" w:rsidTr="0055457C">
        <w:trPr>
          <w:cantSplit/>
          <w:trHeight w:val="2156"/>
          <w:tblHeader/>
        </w:trPr>
        <w:tc>
          <w:tcPr>
            <w:tcW w:w="568" w:type="dxa"/>
            <w:vAlign w:val="center"/>
          </w:tcPr>
          <w:p w14:paraId="3D47ED06" w14:textId="77777777" w:rsidR="007164BD" w:rsidRDefault="007164BD" w:rsidP="0055457C">
            <w:pPr>
              <w:pStyle w:val="af8"/>
              <w:rPr>
                <w:rStyle w:val="af9"/>
                <w:b/>
              </w:rPr>
            </w:pPr>
            <w:r>
              <w:t>№ п/п</w:t>
            </w:r>
          </w:p>
        </w:tc>
        <w:tc>
          <w:tcPr>
            <w:tcW w:w="1276" w:type="dxa"/>
            <w:vAlign w:val="center"/>
          </w:tcPr>
          <w:p w14:paraId="0B5CE409" w14:textId="77777777" w:rsidR="007164BD" w:rsidRDefault="007164BD" w:rsidP="0055457C">
            <w:pPr>
              <w:pStyle w:val="af8"/>
            </w:pPr>
            <w:r>
              <w:t xml:space="preserve">Наименование поля </w:t>
            </w:r>
            <w:r w:rsidRPr="00F33621">
              <w:t>(</w:t>
            </w:r>
            <w:r>
              <w:rPr>
                <w:lang w:val="en-US"/>
              </w:rPr>
              <w:t>Label</w:t>
            </w:r>
            <w:r w:rsidRPr="00F33621">
              <w:t>)</w:t>
            </w:r>
            <w:r>
              <w:t>/</w:t>
            </w:r>
          </w:p>
          <w:p w14:paraId="05A4F37B" w14:textId="77777777" w:rsidR="007164BD" w:rsidRPr="002C18CC" w:rsidRDefault="007164BD" w:rsidP="0055457C">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241D70BB" w14:textId="77777777" w:rsidR="007164BD" w:rsidRDefault="007164BD" w:rsidP="0055457C">
            <w:pPr>
              <w:pStyle w:val="af8"/>
            </w:pPr>
            <w:r>
              <w:t>Тип элемента управления</w:t>
            </w:r>
          </w:p>
        </w:tc>
        <w:tc>
          <w:tcPr>
            <w:tcW w:w="424" w:type="dxa"/>
            <w:textDirection w:val="btLr"/>
            <w:vAlign w:val="center"/>
          </w:tcPr>
          <w:p w14:paraId="187A6E82" w14:textId="77777777" w:rsidR="007164BD" w:rsidRDefault="007164BD" w:rsidP="0055457C">
            <w:pPr>
              <w:pStyle w:val="af8"/>
            </w:pPr>
            <w:r>
              <w:t>Номер на макете</w:t>
            </w:r>
          </w:p>
        </w:tc>
        <w:tc>
          <w:tcPr>
            <w:tcW w:w="1280" w:type="dxa"/>
            <w:vAlign w:val="center"/>
          </w:tcPr>
          <w:p w14:paraId="2BEE2A06" w14:textId="77777777" w:rsidR="007164BD" w:rsidRDefault="007164BD" w:rsidP="0055457C">
            <w:pPr>
              <w:pStyle w:val="af8"/>
            </w:pPr>
            <w:r>
              <w:t>Наименование атрибута сущности</w:t>
            </w:r>
          </w:p>
        </w:tc>
        <w:tc>
          <w:tcPr>
            <w:tcW w:w="1280" w:type="dxa"/>
            <w:vAlign w:val="center"/>
          </w:tcPr>
          <w:p w14:paraId="6ACEF5E1" w14:textId="77777777" w:rsidR="007164BD" w:rsidRDefault="007164BD" w:rsidP="0055457C">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20BBA071" w14:textId="77777777" w:rsidR="007164BD" w:rsidRDefault="007164BD" w:rsidP="0055457C">
            <w:pPr>
              <w:pStyle w:val="af8"/>
            </w:pPr>
            <w:r>
              <w:t>Подписываемое  Через «/»,</w:t>
            </w:r>
            <w:r w:rsidRPr="0015791C">
              <w:t xml:space="preserve"> </w:t>
            </w:r>
          </w:p>
          <w:p w14:paraId="5906D183" w14:textId="77777777" w:rsidR="007164BD" w:rsidRDefault="007164BD" w:rsidP="0055457C">
            <w:pPr>
              <w:pStyle w:val="af8"/>
            </w:pPr>
            <w:r w:rsidRPr="0015791C">
              <w:t xml:space="preserve">если дайджесты для </w:t>
            </w:r>
          </w:p>
          <w:p w14:paraId="75A06CD9" w14:textId="77777777" w:rsidR="007164BD" w:rsidRPr="0015791C" w:rsidRDefault="007164BD" w:rsidP="0055457C">
            <w:pPr>
              <w:pStyle w:val="af8"/>
            </w:pPr>
            <w:r w:rsidRPr="0015791C">
              <w:t>каналов разные</w:t>
            </w:r>
          </w:p>
        </w:tc>
        <w:tc>
          <w:tcPr>
            <w:tcW w:w="1411" w:type="dxa"/>
            <w:vAlign w:val="center"/>
          </w:tcPr>
          <w:p w14:paraId="267CAE01" w14:textId="77777777" w:rsidR="007164BD" w:rsidRPr="00BC0471" w:rsidRDefault="007164BD" w:rsidP="0055457C">
            <w:pPr>
              <w:pStyle w:val="af8"/>
            </w:pPr>
            <w:r>
              <w:t>Бизнес-описание, способ заполнения</w:t>
            </w:r>
            <w:r w:rsidRPr="00BC0471">
              <w:t xml:space="preserve">, </w:t>
            </w:r>
            <w:r>
              <w:t>ограничения</w:t>
            </w:r>
          </w:p>
        </w:tc>
        <w:tc>
          <w:tcPr>
            <w:tcW w:w="999" w:type="dxa"/>
            <w:vAlign w:val="center"/>
          </w:tcPr>
          <w:p w14:paraId="182C28DE" w14:textId="77777777" w:rsidR="007164BD" w:rsidRPr="00C53262" w:rsidRDefault="007164BD" w:rsidP="0055457C">
            <w:pPr>
              <w:pStyle w:val="af8"/>
            </w:pPr>
            <w:r>
              <w:rPr>
                <w:lang w:val="en-US"/>
              </w:rPr>
              <w:t>Hint</w:t>
            </w:r>
          </w:p>
        </w:tc>
      </w:tr>
      <w:tr w:rsidR="007164BD" w:rsidRPr="00BC0471" w14:paraId="74493022" w14:textId="77777777" w:rsidTr="0055457C">
        <w:trPr>
          <w:cantSplit/>
        </w:trPr>
        <w:tc>
          <w:tcPr>
            <w:tcW w:w="568" w:type="dxa"/>
            <w:vAlign w:val="center"/>
          </w:tcPr>
          <w:p w14:paraId="3C65DF2A" w14:textId="77777777" w:rsidR="007164BD" w:rsidRDefault="007164BD" w:rsidP="00904090">
            <w:pPr>
              <w:pStyle w:val="afa"/>
              <w:numPr>
                <w:ilvl w:val="0"/>
                <w:numId w:val="119"/>
              </w:numPr>
              <w:rPr>
                <w:rStyle w:val="af9"/>
              </w:rPr>
            </w:pPr>
          </w:p>
        </w:tc>
        <w:tc>
          <w:tcPr>
            <w:tcW w:w="1276" w:type="dxa"/>
            <w:vAlign w:val="center"/>
          </w:tcPr>
          <w:p w14:paraId="2B2F269A" w14:textId="77777777" w:rsidR="007164BD" w:rsidRPr="007E4949" w:rsidRDefault="007164BD" w:rsidP="0055457C">
            <w:pPr>
              <w:pStyle w:val="afa"/>
            </w:pPr>
            <w:r>
              <w:t xml:space="preserve">Счета </w:t>
            </w:r>
          </w:p>
        </w:tc>
        <w:tc>
          <w:tcPr>
            <w:tcW w:w="850" w:type="dxa"/>
            <w:vAlign w:val="center"/>
          </w:tcPr>
          <w:p w14:paraId="4AE89B57" w14:textId="77777777" w:rsidR="007164BD" w:rsidRPr="007164BD" w:rsidRDefault="007164BD" w:rsidP="0055457C">
            <w:pPr>
              <w:pStyle w:val="afa"/>
            </w:pPr>
            <w:r>
              <w:t>Выбор из списка</w:t>
            </w:r>
          </w:p>
        </w:tc>
        <w:tc>
          <w:tcPr>
            <w:tcW w:w="424" w:type="dxa"/>
            <w:vAlign w:val="center"/>
          </w:tcPr>
          <w:p w14:paraId="589C37B0" w14:textId="77777777" w:rsidR="007164BD" w:rsidRDefault="007164BD" w:rsidP="0055457C">
            <w:pPr>
              <w:pStyle w:val="afa"/>
            </w:pPr>
            <w:r>
              <w:t>1</w:t>
            </w:r>
          </w:p>
        </w:tc>
        <w:tc>
          <w:tcPr>
            <w:tcW w:w="1280" w:type="dxa"/>
            <w:vAlign w:val="center"/>
          </w:tcPr>
          <w:p w14:paraId="7C114808" w14:textId="77777777" w:rsidR="007164BD" w:rsidRPr="007164BD" w:rsidRDefault="007164BD" w:rsidP="0055457C">
            <w:pPr>
              <w:pStyle w:val="afa"/>
              <w:spacing w:beforeLines="40" w:before="96" w:afterLines="40" w:after="96"/>
              <w:rPr>
                <w:lang w:val="en-US"/>
              </w:rPr>
            </w:pPr>
            <w:r>
              <w:rPr>
                <w:lang w:val="en-US"/>
              </w:rPr>
              <w:t>ACCOUNT</w:t>
            </w:r>
          </w:p>
        </w:tc>
        <w:tc>
          <w:tcPr>
            <w:tcW w:w="1280" w:type="dxa"/>
            <w:vAlign w:val="center"/>
          </w:tcPr>
          <w:p w14:paraId="3E0546BA" w14:textId="77777777" w:rsidR="007164BD" w:rsidRPr="005619DF" w:rsidRDefault="007164BD" w:rsidP="0055457C">
            <w:pPr>
              <w:pStyle w:val="afa"/>
              <w:spacing w:beforeLines="40" w:before="96" w:afterLines="40" w:after="96"/>
            </w:pPr>
          </w:p>
        </w:tc>
        <w:tc>
          <w:tcPr>
            <w:tcW w:w="1409" w:type="dxa"/>
          </w:tcPr>
          <w:p w14:paraId="6B773618" w14:textId="77777777" w:rsidR="007164BD" w:rsidRDefault="007164BD" w:rsidP="0055457C">
            <w:pPr>
              <w:ind w:left="0" w:firstLine="0"/>
            </w:pPr>
          </w:p>
        </w:tc>
        <w:tc>
          <w:tcPr>
            <w:tcW w:w="1411" w:type="dxa"/>
            <w:vAlign w:val="center"/>
          </w:tcPr>
          <w:p w14:paraId="57631F78" w14:textId="77777777" w:rsidR="007164BD" w:rsidRPr="007164BD" w:rsidRDefault="007164BD" w:rsidP="0055457C">
            <w:pPr>
              <w:ind w:left="0" w:firstLine="0"/>
              <w:rPr>
                <w:rFonts w:ascii="Arial" w:hAnsi="Arial" w:cs="Arial"/>
                <w:sz w:val="16"/>
                <w:szCs w:val="16"/>
              </w:rPr>
            </w:pPr>
            <w:r>
              <w:rPr>
                <w:rFonts w:ascii="Arial" w:hAnsi="Arial" w:cs="Arial"/>
                <w:sz w:val="16"/>
                <w:szCs w:val="16"/>
              </w:rPr>
              <w:t>Выбор из списка значений счетов, доступных пользователю.</w:t>
            </w:r>
          </w:p>
        </w:tc>
        <w:tc>
          <w:tcPr>
            <w:tcW w:w="999" w:type="dxa"/>
            <w:vAlign w:val="center"/>
          </w:tcPr>
          <w:p w14:paraId="10BB160A" w14:textId="77777777" w:rsidR="007164BD" w:rsidRDefault="007164BD" w:rsidP="0055457C">
            <w:pPr>
              <w:pStyle w:val="afa"/>
              <w:rPr>
                <w:lang w:eastAsia="en-US"/>
              </w:rPr>
            </w:pPr>
          </w:p>
        </w:tc>
      </w:tr>
      <w:tr w:rsidR="007164BD" w:rsidRPr="00BC0471" w14:paraId="0E6B9D1B" w14:textId="77777777" w:rsidTr="0055457C">
        <w:trPr>
          <w:cantSplit/>
        </w:trPr>
        <w:tc>
          <w:tcPr>
            <w:tcW w:w="568" w:type="dxa"/>
            <w:vAlign w:val="center"/>
          </w:tcPr>
          <w:p w14:paraId="36C87287" w14:textId="77777777" w:rsidR="007164BD" w:rsidRDefault="007164BD" w:rsidP="00904090">
            <w:pPr>
              <w:pStyle w:val="afa"/>
              <w:numPr>
                <w:ilvl w:val="0"/>
                <w:numId w:val="119"/>
              </w:numPr>
              <w:rPr>
                <w:rStyle w:val="af9"/>
              </w:rPr>
            </w:pPr>
          </w:p>
        </w:tc>
        <w:tc>
          <w:tcPr>
            <w:tcW w:w="1276" w:type="dxa"/>
            <w:vAlign w:val="center"/>
          </w:tcPr>
          <w:p w14:paraId="42DE675B" w14:textId="77777777" w:rsidR="007164BD" w:rsidRDefault="007164BD" w:rsidP="0055457C">
            <w:pPr>
              <w:pStyle w:val="afa"/>
            </w:pPr>
            <w:r>
              <w:t>Период</w:t>
            </w:r>
          </w:p>
        </w:tc>
        <w:tc>
          <w:tcPr>
            <w:tcW w:w="850" w:type="dxa"/>
            <w:vAlign w:val="center"/>
          </w:tcPr>
          <w:p w14:paraId="692FDE61" w14:textId="77777777" w:rsidR="007164BD" w:rsidRPr="00EE21B5" w:rsidRDefault="007164BD" w:rsidP="0055457C">
            <w:pPr>
              <w:pStyle w:val="afa"/>
            </w:pPr>
            <w:r>
              <w:t>Выбор из списка</w:t>
            </w:r>
          </w:p>
        </w:tc>
        <w:tc>
          <w:tcPr>
            <w:tcW w:w="424" w:type="dxa"/>
            <w:vAlign w:val="center"/>
          </w:tcPr>
          <w:p w14:paraId="6C7324A6" w14:textId="77777777" w:rsidR="007164BD" w:rsidRDefault="007164BD" w:rsidP="0055457C">
            <w:pPr>
              <w:pStyle w:val="afa"/>
            </w:pPr>
            <w:r>
              <w:t>2</w:t>
            </w:r>
          </w:p>
        </w:tc>
        <w:tc>
          <w:tcPr>
            <w:tcW w:w="1280" w:type="dxa"/>
            <w:vAlign w:val="center"/>
          </w:tcPr>
          <w:p w14:paraId="1851E659" w14:textId="77777777" w:rsidR="007164BD" w:rsidRPr="0079221D" w:rsidRDefault="007164BD" w:rsidP="0055457C">
            <w:pPr>
              <w:pStyle w:val="afa"/>
              <w:spacing w:beforeLines="40" w:before="96" w:afterLines="40" w:after="96"/>
            </w:pPr>
          </w:p>
        </w:tc>
        <w:tc>
          <w:tcPr>
            <w:tcW w:w="1280" w:type="dxa"/>
            <w:vAlign w:val="center"/>
          </w:tcPr>
          <w:p w14:paraId="18FEA97E" w14:textId="77777777" w:rsidR="007164BD" w:rsidRPr="005619DF" w:rsidRDefault="007164BD" w:rsidP="0055457C">
            <w:pPr>
              <w:pStyle w:val="afa"/>
              <w:spacing w:beforeLines="40" w:before="96" w:afterLines="40" w:after="96"/>
            </w:pPr>
          </w:p>
        </w:tc>
        <w:tc>
          <w:tcPr>
            <w:tcW w:w="1409" w:type="dxa"/>
          </w:tcPr>
          <w:p w14:paraId="7CB91359" w14:textId="77777777" w:rsidR="007164BD" w:rsidRDefault="007164BD" w:rsidP="0055457C">
            <w:pPr>
              <w:ind w:left="0" w:firstLine="0"/>
            </w:pPr>
          </w:p>
        </w:tc>
        <w:tc>
          <w:tcPr>
            <w:tcW w:w="1411" w:type="dxa"/>
            <w:vAlign w:val="center"/>
          </w:tcPr>
          <w:p w14:paraId="63282F99" w14:textId="77777777" w:rsidR="007164BD" w:rsidRDefault="007164BD" w:rsidP="0055457C">
            <w:pPr>
              <w:ind w:left="0" w:firstLine="0"/>
              <w:rPr>
                <w:rFonts w:ascii="Arial" w:hAnsi="Arial" w:cs="Arial"/>
                <w:sz w:val="16"/>
                <w:szCs w:val="16"/>
              </w:rPr>
            </w:pPr>
            <w:r>
              <w:rPr>
                <w:rFonts w:ascii="Arial" w:hAnsi="Arial" w:cs="Arial"/>
                <w:sz w:val="16"/>
                <w:szCs w:val="16"/>
              </w:rPr>
              <w:t>Периоды, за который необходимо найти документ.</w:t>
            </w:r>
          </w:p>
          <w:p w14:paraId="17B6DA93" w14:textId="77777777" w:rsidR="007164BD" w:rsidRPr="007164BD" w:rsidRDefault="007164BD" w:rsidP="007164BD">
            <w:pPr>
              <w:ind w:left="0" w:firstLine="0"/>
              <w:rPr>
                <w:rFonts w:ascii="Arial" w:hAnsi="Arial" w:cs="Arial"/>
                <w:sz w:val="16"/>
                <w:szCs w:val="16"/>
              </w:rPr>
            </w:pPr>
            <w:r w:rsidRPr="007164BD">
              <w:rPr>
                <w:rFonts w:ascii="Arial" w:hAnsi="Arial" w:cs="Arial"/>
                <w:sz w:val="16"/>
                <w:szCs w:val="16"/>
              </w:rPr>
              <w:t>Выбор из списка значений:</w:t>
            </w:r>
          </w:p>
          <w:p w14:paraId="5CEBF2A5" w14:textId="77777777" w:rsidR="007164BD" w:rsidRPr="007164BD" w:rsidRDefault="007164BD"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текущий день</w:t>
            </w:r>
          </w:p>
          <w:p w14:paraId="62C89B73" w14:textId="77777777" w:rsidR="007164BD" w:rsidRPr="007164BD" w:rsidRDefault="007164BD"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предыдущий день</w:t>
            </w:r>
          </w:p>
          <w:p w14:paraId="4500801D" w14:textId="77777777" w:rsidR="007164BD" w:rsidRPr="007164BD" w:rsidRDefault="007164BD"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последние 3 дня</w:t>
            </w:r>
          </w:p>
          <w:p w14:paraId="3F3FC39C" w14:textId="77777777" w:rsidR="007164BD" w:rsidRPr="007164BD" w:rsidRDefault="007164BD" w:rsidP="00EE3682">
            <w:pPr>
              <w:pStyle w:val="a"/>
              <w:numPr>
                <w:ilvl w:val="0"/>
                <w:numId w:val="67"/>
              </w:numPr>
              <w:ind w:left="318" w:hanging="284"/>
              <w:rPr>
                <w:rFonts w:ascii="Arial" w:hAnsi="Arial" w:cs="Arial"/>
                <w:sz w:val="16"/>
                <w:szCs w:val="16"/>
              </w:rPr>
            </w:pPr>
            <w:r w:rsidRPr="007164BD">
              <w:rPr>
                <w:rFonts w:ascii="Arial" w:hAnsi="Arial" w:cs="Arial"/>
                <w:sz w:val="16"/>
                <w:szCs w:val="16"/>
              </w:rPr>
              <w:t>За период</w:t>
            </w:r>
          </w:p>
        </w:tc>
        <w:tc>
          <w:tcPr>
            <w:tcW w:w="999" w:type="dxa"/>
            <w:vAlign w:val="center"/>
          </w:tcPr>
          <w:p w14:paraId="0C4000CE" w14:textId="77777777" w:rsidR="007164BD" w:rsidRDefault="007164BD" w:rsidP="0055457C">
            <w:pPr>
              <w:pStyle w:val="afa"/>
              <w:rPr>
                <w:lang w:eastAsia="en-US"/>
              </w:rPr>
            </w:pPr>
          </w:p>
        </w:tc>
      </w:tr>
      <w:tr w:rsidR="007164BD" w:rsidRPr="00BC0471" w14:paraId="7F092E67" w14:textId="77777777" w:rsidTr="0055457C">
        <w:trPr>
          <w:cantSplit/>
        </w:trPr>
        <w:tc>
          <w:tcPr>
            <w:tcW w:w="568" w:type="dxa"/>
            <w:vAlign w:val="center"/>
          </w:tcPr>
          <w:p w14:paraId="5176C61C" w14:textId="77777777" w:rsidR="007164BD" w:rsidRDefault="007164BD" w:rsidP="00904090">
            <w:pPr>
              <w:pStyle w:val="afa"/>
              <w:numPr>
                <w:ilvl w:val="0"/>
                <w:numId w:val="119"/>
              </w:numPr>
              <w:rPr>
                <w:rStyle w:val="af9"/>
              </w:rPr>
            </w:pPr>
          </w:p>
        </w:tc>
        <w:tc>
          <w:tcPr>
            <w:tcW w:w="1276" w:type="dxa"/>
            <w:vAlign w:val="center"/>
          </w:tcPr>
          <w:p w14:paraId="549B0DF1" w14:textId="77777777" w:rsidR="007164BD" w:rsidRDefault="007164BD" w:rsidP="0055457C">
            <w:pPr>
              <w:pStyle w:val="afa"/>
            </w:pPr>
            <w:r>
              <w:t>С</w:t>
            </w:r>
          </w:p>
        </w:tc>
        <w:tc>
          <w:tcPr>
            <w:tcW w:w="850" w:type="dxa"/>
            <w:vAlign w:val="center"/>
          </w:tcPr>
          <w:p w14:paraId="5B72B45C" w14:textId="77777777" w:rsidR="007164BD" w:rsidRPr="00EE21B5" w:rsidRDefault="007164BD" w:rsidP="0055457C">
            <w:pPr>
              <w:pStyle w:val="afa"/>
            </w:pPr>
            <w:r>
              <w:t>Дата</w:t>
            </w:r>
          </w:p>
        </w:tc>
        <w:tc>
          <w:tcPr>
            <w:tcW w:w="424" w:type="dxa"/>
            <w:vAlign w:val="center"/>
          </w:tcPr>
          <w:p w14:paraId="5A7E1725" w14:textId="77777777" w:rsidR="007164BD" w:rsidRDefault="007164BD" w:rsidP="0055457C">
            <w:pPr>
              <w:pStyle w:val="afa"/>
            </w:pPr>
            <w:r>
              <w:t>3</w:t>
            </w:r>
          </w:p>
        </w:tc>
        <w:tc>
          <w:tcPr>
            <w:tcW w:w="1280" w:type="dxa"/>
            <w:vAlign w:val="center"/>
          </w:tcPr>
          <w:p w14:paraId="324ACB99" w14:textId="77777777" w:rsidR="007164BD" w:rsidRPr="007164BD" w:rsidRDefault="007164BD" w:rsidP="0055457C">
            <w:pPr>
              <w:pStyle w:val="afa"/>
              <w:spacing w:beforeLines="40" w:before="96" w:afterLines="40" w:after="96"/>
              <w:rPr>
                <w:lang w:val="en-US"/>
              </w:rPr>
            </w:pPr>
            <w:r>
              <w:rPr>
                <w:lang w:val="en-US"/>
              </w:rPr>
              <w:t>DOCDATE</w:t>
            </w:r>
          </w:p>
        </w:tc>
        <w:tc>
          <w:tcPr>
            <w:tcW w:w="1280" w:type="dxa"/>
            <w:vAlign w:val="center"/>
          </w:tcPr>
          <w:p w14:paraId="7A71684C" w14:textId="77777777" w:rsidR="007164BD" w:rsidRPr="005619DF" w:rsidRDefault="007164BD" w:rsidP="0055457C">
            <w:pPr>
              <w:pStyle w:val="afa"/>
              <w:spacing w:beforeLines="40" w:before="96" w:afterLines="40" w:after="96"/>
            </w:pPr>
          </w:p>
        </w:tc>
        <w:tc>
          <w:tcPr>
            <w:tcW w:w="1409" w:type="dxa"/>
          </w:tcPr>
          <w:p w14:paraId="6BBB22E5" w14:textId="77777777" w:rsidR="007164BD" w:rsidRDefault="007164BD" w:rsidP="0055457C">
            <w:pPr>
              <w:ind w:left="0" w:firstLine="0"/>
            </w:pPr>
          </w:p>
        </w:tc>
        <w:tc>
          <w:tcPr>
            <w:tcW w:w="1411" w:type="dxa"/>
            <w:vAlign w:val="center"/>
          </w:tcPr>
          <w:p w14:paraId="05368BA1" w14:textId="77777777" w:rsidR="007164BD" w:rsidRPr="00175ED0" w:rsidRDefault="002C6DE1" w:rsidP="0055457C">
            <w:pPr>
              <w:ind w:left="0" w:firstLine="0"/>
              <w:rPr>
                <w:rFonts w:ascii="Arial" w:hAnsi="Arial" w:cs="Arial"/>
                <w:sz w:val="16"/>
                <w:szCs w:val="16"/>
              </w:rPr>
            </w:pPr>
            <w:r>
              <w:rPr>
                <w:rFonts w:ascii="Arial" w:hAnsi="Arial" w:cs="Arial"/>
                <w:sz w:val="16"/>
                <w:szCs w:val="16"/>
              </w:rPr>
              <w:t>Дата начала периода. По умолчанию установлена текущая дата. Поле недоступно для редактирования. Поле становится доступно для редактирования при выборе в поле «Период» значения «</w:t>
            </w:r>
            <w:r w:rsidRPr="007164BD">
              <w:rPr>
                <w:rFonts w:ascii="Arial" w:hAnsi="Arial" w:cs="Arial"/>
                <w:sz w:val="16"/>
                <w:szCs w:val="16"/>
              </w:rPr>
              <w:t>За период</w:t>
            </w:r>
            <w:r>
              <w:rPr>
                <w:rFonts w:ascii="Arial" w:hAnsi="Arial" w:cs="Arial"/>
                <w:sz w:val="16"/>
                <w:szCs w:val="16"/>
              </w:rPr>
              <w:t>»</w:t>
            </w:r>
          </w:p>
        </w:tc>
        <w:tc>
          <w:tcPr>
            <w:tcW w:w="999" w:type="dxa"/>
            <w:vAlign w:val="center"/>
          </w:tcPr>
          <w:p w14:paraId="18974A46" w14:textId="77777777" w:rsidR="007164BD" w:rsidRDefault="007164BD" w:rsidP="0055457C">
            <w:pPr>
              <w:pStyle w:val="afa"/>
              <w:rPr>
                <w:lang w:eastAsia="en-US"/>
              </w:rPr>
            </w:pPr>
          </w:p>
        </w:tc>
      </w:tr>
      <w:tr w:rsidR="007164BD" w:rsidRPr="00BC0471" w14:paraId="5DA94D04" w14:textId="77777777" w:rsidTr="0055457C">
        <w:trPr>
          <w:cantSplit/>
        </w:trPr>
        <w:tc>
          <w:tcPr>
            <w:tcW w:w="568" w:type="dxa"/>
            <w:vAlign w:val="center"/>
          </w:tcPr>
          <w:p w14:paraId="1E46107E" w14:textId="77777777" w:rsidR="007164BD" w:rsidRDefault="007164BD" w:rsidP="00904090">
            <w:pPr>
              <w:pStyle w:val="afa"/>
              <w:numPr>
                <w:ilvl w:val="0"/>
                <w:numId w:val="119"/>
              </w:numPr>
              <w:rPr>
                <w:rStyle w:val="af9"/>
              </w:rPr>
            </w:pPr>
          </w:p>
        </w:tc>
        <w:tc>
          <w:tcPr>
            <w:tcW w:w="1276" w:type="dxa"/>
            <w:vAlign w:val="center"/>
          </w:tcPr>
          <w:p w14:paraId="00F37AFC" w14:textId="77777777" w:rsidR="007164BD" w:rsidRDefault="007164BD" w:rsidP="0055457C">
            <w:pPr>
              <w:pStyle w:val="afa"/>
            </w:pPr>
            <w:r>
              <w:t>По</w:t>
            </w:r>
          </w:p>
        </w:tc>
        <w:tc>
          <w:tcPr>
            <w:tcW w:w="850" w:type="dxa"/>
            <w:vAlign w:val="center"/>
          </w:tcPr>
          <w:p w14:paraId="17C1B46C" w14:textId="77777777" w:rsidR="007164BD" w:rsidRPr="00EE21B5" w:rsidRDefault="007164BD" w:rsidP="0055457C">
            <w:pPr>
              <w:pStyle w:val="afa"/>
            </w:pPr>
            <w:r>
              <w:t>Дата</w:t>
            </w:r>
          </w:p>
        </w:tc>
        <w:tc>
          <w:tcPr>
            <w:tcW w:w="424" w:type="dxa"/>
            <w:vAlign w:val="center"/>
          </w:tcPr>
          <w:p w14:paraId="7D33406A" w14:textId="77777777" w:rsidR="007164BD" w:rsidRDefault="007164BD" w:rsidP="0055457C">
            <w:pPr>
              <w:pStyle w:val="afa"/>
            </w:pPr>
            <w:r>
              <w:t>4</w:t>
            </w:r>
          </w:p>
        </w:tc>
        <w:tc>
          <w:tcPr>
            <w:tcW w:w="1280" w:type="dxa"/>
            <w:vAlign w:val="center"/>
          </w:tcPr>
          <w:p w14:paraId="323B1C28" w14:textId="77777777" w:rsidR="007164BD" w:rsidRPr="0079221D" w:rsidRDefault="007164BD" w:rsidP="0055457C">
            <w:pPr>
              <w:pStyle w:val="afa"/>
              <w:spacing w:beforeLines="40" w:before="96" w:afterLines="40" w:after="96"/>
            </w:pPr>
            <w:r>
              <w:rPr>
                <w:lang w:val="en-US"/>
              </w:rPr>
              <w:t>DOCDATE</w:t>
            </w:r>
          </w:p>
        </w:tc>
        <w:tc>
          <w:tcPr>
            <w:tcW w:w="1280" w:type="dxa"/>
            <w:vAlign w:val="center"/>
          </w:tcPr>
          <w:p w14:paraId="20B3ED25" w14:textId="77777777" w:rsidR="007164BD" w:rsidRPr="005619DF" w:rsidRDefault="007164BD" w:rsidP="0055457C">
            <w:pPr>
              <w:pStyle w:val="afa"/>
              <w:spacing w:beforeLines="40" w:before="96" w:afterLines="40" w:after="96"/>
            </w:pPr>
          </w:p>
        </w:tc>
        <w:tc>
          <w:tcPr>
            <w:tcW w:w="1409" w:type="dxa"/>
          </w:tcPr>
          <w:p w14:paraId="319D6A47" w14:textId="77777777" w:rsidR="007164BD" w:rsidRDefault="007164BD" w:rsidP="0055457C">
            <w:pPr>
              <w:ind w:left="0" w:firstLine="0"/>
            </w:pPr>
          </w:p>
        </w:tc>
        <w:tc>
          <w:tcPr>
            <w:tcW w:w="1411" w:type="dxa"/>
            <w:vAlign w:val="center"/>
          </w:tcPr>
          <w:p w14:paraId="7F02E45B" w14:textId="77777777" w:rsidR="007164BD" w:rsidRPr="00175ED0" w:rsidRDefault="002C6DE1" w:rsidP="002C6DE1">
            <w:pPr>
              <w:ind w:left="0" w:firstLine="0"/>
              <w:rPr>
                <w:rFonts w:ascii="Arial" w:hAnsi="Arial" w:cs="Arial"/>
                <w:sz w:val="16"/>
                <w:szCs w:val="16"/>
              </w:rPr>
            </w:pPr>
            <w:r>
              <w:rPr>
                <w:rFonts w:ascii="Arial" w:hAnsi="Arial" w:cs="Arial"/>
                <w:sz w:val="16"/>
                <w:szCs w:val="16"/>
              </w:rPr>
              <w:t>Дата окончания периода. По умолчанию установлена текущая дата. Поле недоступно для редактирования. Поле становится доступно для редактирования при выборе в поле «Период» значения «</w:t>
            </w:r>
            <w:r w:rsidRPr="007164BD">
              <w:rPr>
                <w:rFonts w:ascii="Arial" w:hAnsi="Arial" w:cs="Arial"/>
                <w:sz w:val="16"/>
                <w:szCs w:val="16"/>
              </w:rPr>
              <w:t>За период</w:t>
            </w:r>
            <w:r>
              <w:rPr>
                <w:rFonts w:ascii="Arial" w:hAnsi="Arial" w:cs="Arial"/>
                <w:sz w:val="16"/>
                <w:szCs w:val="16"/>
              </w:rPr>
              <w:t>»</w:t>
            </w:r>
          </w:p>
        </w:tc>
        <w:tc>
          <w:tcPr>
            <w:tcW w:w="999" w:type="dxa"/>
            <w:vAlign w:val="center"/>
          </w:tcPr>
          <w:p w14:paraId="2CFF6A99" w14:textId="77777777" w:rsidR="007164BD" w:rsidRDefault="007164BD" w:rsidP="0055457C">
            <w:pPr>
              <w:pStyle w:val="afa"/>
              <w:rPr>
                <w:lang w:eastAsia="en-US"/>
              </w:rPr>
            </w:pPr>
          </w:p>
        </w:tc>
      </w:tr>
      <w:tr w:rsidR="007164BD" w:rsidRPr="00BC0471" w14:paraId="41AB70DD" w14:textId="77777777" w:rsidTr="0055457C">
        <w:trPr>
          <w:cantSplit/>
        </w:trPr>
        <w:tc>
          <w:tcPr>
            <w:tcW w:w="568" w:type="dxa"/>
            <w:vAlign w:val="center"/>
          </w:tcPr>
          <w:p w14:paraId="42FC7FB3" w14:textId="77777777" w:rsidR="007164BD" w:rsidRDefault="007164BD" w:rsidP="00904090">
            <w:pPr>
              <w:pStyle w:val="afa"/>
              <w:numPr>
                <w:ilvl w:val="0"/>
                <w:numId w:val="119"/>
              </w:numPr>
              <w:rPr>
                <w:rStyle w:val="af9"/>
              </w:rPr>
            </w:pPr>
          </w:p>
        </w:tc>
        <w:tc>
          <w:tcPr>
            <w:tcW w:w="1276" w:type="dxa"/>
            <w:vAlign w:val="center"/>
          </w:tcPr>
          <w:p w14:paraId="6BBBC96C" w14:textId="77777777" w:rsidR="007164BD" w:rsidRDefault="007164BD" w:rsidP="0055457C">
            <w:pPr>
              <w:pStyle w:val="afa"/>
            </w:pPr>
            <w:r>
              <w:t>Дебетовые документы</w:t>
            </w:r>
          </w:p>
        </w:tc>
        <w:tc>
          <w:tcPr>
            <w:tcW w:w="850" w:type="dxa"/>
            <w:vAlign w:val="center"/>
          </w:tcPr>
          <w:p w14:paraId="1E2B1472" w14:textId="77777777" w:rsidR="007164BD" w:rsidRPr="00EE21B5" w:rsidRDefault="007164BD" w:rsidP="007164BD">
            <w:pPr>
              <w:pStyle w:val="afa"/>
            </w:pPr>
            <w:r>
              <w:t>Флажок</w:t>
            </w:r>
          </w:p>
        </w:tc>
        <w:tc>
          <w:tcPr>
            <w:tcW w:w="424" w:type="dxa"/>
            <w:vAlign w:val="center"/>
          </w:tcPr>
          <w:p w14:paraId="75BC1594" w14:textId="77777777" w:rsidR="007164BD" w:rsidRDefault="007164BD" w:rsidP="0055457C">
            <w:pPr>
              <w:pStyle w:val="afa"/>
            </w:pPr>
            <w:r>
              <w:t>5</w:t>
            </w:r>
          </w:p>
        </w:tc>
        <w:tc>
          <w:tcPr>
            <w:tcW w:w="1280" w:type="dxa"/>
            <w:vAlign w:val="center"/>
          </w:tcPr>
          <w:p w14:paraId="4B94C97F" w14:textId="77777777" w:rsidR="007164BD" w:rsidRPr="0079221D" w:rsidRDefault="007164BD" w:rsidP="0055457C">
            <w:pPr>
              <w:pStyle w:val="afa"/>
              <w:spacing w:beforeLines="40" w:before="96" w:afterLines="40" w:after="96"/>
            </w:pPr>
          </w:p>
        </w:tc>
        <w:tc>
          <w:tcPr>
            <w:tcW w:w="1280" w:type="dxa"/>
            <w:vAlign w:val="center"/>
          </w:tcPr>
          <w:p w14:paraId="2602FB5C" w14:textId="77777777" w:rsidR="007164BD" w:rsidRPr="005619DF" w:rsidRDefault="007164BD" w:rsidP="0055457C">
            <w:pPr>
              <w:pStyle w:val="afa"/>
              <w:spacing w:beforeLines="40" w:before="96" w:afterLines="40" w:after="96"/>
            </w:pPr>
          </w:p>
        </w:tc>
        <w:tc>
          <w:tcPr>
            <w:tcW w:w="1409" w:type="dxa"/>
          </w:tcPr>
          <w:p w14:paraId="5B71B350" w14:textId="77777777" w:rsidR="007164BD" w:rsidRDefault="007164BD" w:rsidP="0055457C">
            <w:pPr>
              <w:ind w:left="0" w:firstLine="0"/>
            </w:pPr>
          </w:p>
        </w:tc>
        <w:tc>
          <w:tcPr>
            <w:tcW w:w="1411" w:type="dxa"/>
            <w:vAlign w:val="center"/>
          </w:tcPr>
          <w:p w14:paraId="33F8FB6D" w14:textId="77777777" w:rsidR="002C6DE1" w:rsidRDefault="002C6DE1" w:rsidP="002C6DE1">
            <w:pPr>
              <w:ind w:left="0" w:firstLine="0"/>
              <w:rPr>
                <w:rFonts w:ascii="Arial" w:hAnsi="Arial" w:cs="Arial"/>
                <w:sz w:val="16"/>
                <w:szCs w:val="16"/>
              </w:rPr>
            </w:pPr>
            <w:r>
              <w:rPr>
                <w:rFonts w:ascii="Arial" w:hAnsi="Arial" w:cs="Arial"/>
                <w:sz w:val="16"/>
                <w:szCs w:val="16"/>
              </w:rPr>
              <w:t>Отметка/ снятие отметки:</w:t>
            </w:r>
          </w:p>
          <w:p w14:paraId="71D245A2" w14:textId="77777777" w:rsidR="002C6DE1" w:rsidRDefault="002C6DE1" w:rsidP="002C6DE1">
            <w:pPr>
              <w:ind w:left="0" w:firstLine="0"/>
              <w:rPr>
                <w:rFonts w:ascii="Arial" w:hAnsi="Arial" w:cs="Arial"/>
                <w:sz w:val="16"/>
                <w:szCs w:val="16"/>
              </w:rPr>
            </w:pPr>
            <w:r>
              <w:rPr>
                <w:rFonts w:ascii="Arial" w:hAnsi="Arial" w:cs="Arial"/>
                <w:sz w:val="16"/>
                <w:szCs w:val="16"/>
              </w:rPr>
              <w:t>1 – да</w:t>
            </w:r>
          </w:p>
          <w:p w14:paraId="2AC64B2B" w14:textId="77777777" w:rsidR="002C6DE1" w:rsidRDefault="002C6DE1" w:rsidP="002C6DE1">
            <w:pPr>
              <w:ind w:left="0" w:firstLine="0"/>
              <w:rPr>
                <w:rFonts w:ascii="Arial" w:hAnsi="Arial" w:cs="Arial"/>
                <w:sz w:val="16"/>
                <w:szCs w:val="16"/>
              </w:rPr>
            </w:pPr>
            <w:r>
              <w:rPr>
                <w:rFonts w:ascii="Arial" w:hAnsi="Arial" w:cs="Arial"/>
                <w:sz w:val="16"/>
                <w:szCs w:val="16"/>
              </w:rPr>
              <w:t>0 – нет</w:t>
            </w:r>
          </w:p>
          <w:p w14:paraId="143E7914" w14:textId="77777777" w:rsidR="002C6DE1" w:rsidRDefault="002C6DE1" w:rsidP="002C6DE1">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3BB7C08B" w14:textId="77777777" w:rsidR="007164BD" w:rsidRPr="00175ED0" w:rsidRDefault="002C6DE1" w:rsidP="002C6DE1">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включить в </w:t>
            </w:r>
            <w:r>
              <w:rPr>
                <w:rFonts w:ascii="Arial" w:hAnsi="Arial" w:cs="Arial"/>
                <w:sz w:val="16"/>
                <w:szCs w:val="16"/>
              </w:rPr>
              <w:t>печать</w:t>
            </w:r>
            <w:r w:rsidRPr="009420AE">
              <w:rPr>
                <w:rFonts w:ascii="Arial" w:hAnsi="Arial" w:cs="Arial"/>
                <w:sz w:val="16"/>
                <w:szCs w:val="16"/>
              </w:rPr>
              <w:t xml:space="preserve"> выписки </w:t>
            </w:r>
            <w:r>
              <w:rPr>
                <w:rFonts w:ascii="Arial" w:hAnsi="Arial" w:cs="Arial"/>
                <w:sz w:val="16"/>
                <w:szCs w:val="16"/>
              </w:rPr>
              <w:t>дебетовые документы</w:t>
            </w:r>
          </w:p>
        </w:tc>
        <w:tc>
          <w:tcPr>
            <w:tcW w:w="999" w:type="dxa"/>
            <w:vAlign w:val="center"/>
          </w:tcPr>
          <w:p w14:paraId="13626AE4" w14:textId="77777777" w:rsidR="007164BD" w:rsidRDefault="007164BD" w:rsidP="0055457C">
            <w:pPr>
              <w:pStyle w:val="afa"/>
              <w:rPr>
                <w:lang w:eastAsia="en-US"/>
              </w:rPr>
            </w:pPr>
          </w:p>
        </w:tc>
      </w:tr>
      <w:tr w:rsidR="007164BD" w:rsidRPr="00BC0471" w14:paraId="2EDA289A" w14:textId="77777777" w:rsidTr="0055457C">
        <w:trPr>
          <w:cantSplit/>
        </w:trPr>
        <w:tc>
          <w:tcPr>
            <w:tcW w:w="568" w:type="dxa"/>
            <w:vAlign w:val="center"/>
          </w:tcPr>
          <w:p w14:paraId="6915A56D" w14:textId="77777777" w:rsidR="007164BD" w:rsidRDefault="007164BD" w:rsidP="00904090">
            <w:pPr>
              <w:pStyle w:val="afa"/>
              <w:numPr>
                <w:ilvl w:val="0"/>
                <w:numId w:val="119"/>
              </w:numPr>
              <w:rPr>
                <w:rStyle w:val="af9"/>
              </w:rPr>
            </w:pPr>
          </w:p>
        </w:tc>
        <w:tc>
          <w:tcPr>
            <w:tcW w:w="1276" w:type="dxa"/>
            <w:vAlign w:val="center"/>
          </w:tcPr>
          <w:p w14:paraId="7E7829F3" w14:textId="77777777" w:rsidR="007164BD" w:rsidRDefault="007164BD" w:rsidP="0055457C">
            <w:pPr>
              <w:pStyle w:val="afa"/>
            </w:pPr>
            <w:r>
              <w:t>Кредитовые документы</w:t>
            </w:r>
          </w:p>
        </w:tc>
        <w:tc>
          <w:tcPr>
            <w:tcW w:w="850" w:type="dxa"/>
            <w:vAlign w:val="center"/>
          </w:tcPr>
          <w:p w14:paraId="62EE49EF" w14:textId="77777777" w:rsidR="007164BD" w:rsidRPr="00EE21B5" w:rsidRDefault="007164BD" w:rsidP="0055457C">
            <w:pPr>
              <w:pStyle w:val="afa"/>
            </w:pPr>
            <w:r>
              <w:t>Флажок</w:t>
            </w:r>
          </w:p>
        </w:tc>
        <w:tc>
          <w:tcPr>
            <w:tcW w:w="424" w:type="dxa"/>
            <w:vAlign w:val="center"/>
          </w:tcPr>
          <w:p w14:paraId="6A973D00" w14:textId="77777777" w:rsidR="007164BD" w:rsidRDefault="007164BD" w:rsidP="0055457C">
            <w:pPr>
              <w:pStyle w:val="afa"/>
            </w:pPr>
            <w:r>
              <w:t>6</w:t>
            </w:r>
          </w:p>
        </w:tc>
        <w:tc>
          <w:tcPr>
            <w:tcW w:w="1280" w:type="dxa"/>
            <w:vAlign w:val="center"/>
          </w:tcPr>
          <w:p w14:paraId="470C0769" w14:textId="77777777" w:rsidR="007164BD" w:rsidRPr="0079221D" w:rsidRDefault="007164BD" w:rsidP="0055457C">
            <w:pPr>
              <w:pStyle w:val="afa"/>
              <w:spacing w:beforeLines="40" w:before="96" w:afterLines="40" w:after="96"/>
            </w:pPr>
          </w:p>
        </w:tc>
        <w:tc>
          <w:tcPr>
            <w:tcW w:w="1280" w:type="dxa"/>
            <w:vAlign w:val="center"/>
          </w:tcPr>
          <w:p w14:paraId="33851BE4" w14:textId="77777777" w:rsidR="007164BD" w:rsidRPr="005619DF" w:rsidRDefault="007164BD" w:rsidP="0055457C">
            <w:pPr>
              <w:pStyle w:val="afa"/>
              <w:spacing w:beforeLines="40" w:before="96" w:afterLines="40" w:after="96"/>
            </w:pPr>
          </w:p>
        </w:tc>
        <w:tc>
          <w:tcPr>
            <w:tcW w:w="1409" w:type="dxa"/>
          </w:tcPr>
          <w:p w14:paraId="148BBE04" w14:textId="77777777" w:rsidR="007164BD" w:rsidRDefault="007164BD" w:rsidP="0055457C">
            <w:pPr>
              <w:ind w:left="0" w:firstLine="0"/>
            </w:pPr>
          </w:p>
        </w:tc>
        <w:tc>
          <w:tcPr>
            <w:tcW w:w="1411" w:type="dxa"/>
            <w:vAlign w:val="center"/>
          </w:tcPr>
          <w:p w14:paraId="50055E2B" w14:textId="77777777" w:rsidR="002C6DE1" w:rsidRDefault="002C6DE1" w:rsidP="002C6DE1">
            <w:pPr>
              <w:ind w:left="0" w:firstLine="0"/>
              <w:rPr>
                <w:rFonts w:ascii="Arial" w:hAnsi="Arial" w:cs="Arial"/>
                <w:sz w:val="16"/>
                <w:szCs w:val="16"/>
              </w:rPr>
            </w:pPr>
            <w:r>
              <w:rPr>
                <w:rFonts w:ascii="Arial" w:hAnsi="Arial" w:cs="Arial"/>
                <w:sz w:val="16"/>
                <w:szCs w:val="16"/>
              </w:rPr>
              <w:t>Отметка/ снятие отметки:</w:t>
            </w:r>
          </w:p>
          <w:p w14:paraId="78FA72BB" w14:textId="77777777" w:rsidR="002C6DE1" w:rsidRDefault="002C6DE1" w:rsidP="002C6DE1">
            <w:pPr>
              <w:ind w:left="0" w:firstLine="0"/>
              <w:rPr>
                <w:rFonts w:ascii="Arial" w:hAnsi="Arial" w:cs="Arial"/>
                <w:sz w:val="16"/>
                <w:szCs w:val="16"/>
              </w:rPr>
            </w:pPr>
            <w:r>
              <w:rPr>
                <w:rFonts w:ascii="Arial" w:hAnsi="Arial" w:cs="Arial"/>
                <w:sz w:val="16"/>
                <w:szCs w:val="16"/>
              </w:rPr>
              <w:t>1 – да</w:t>
            </w:r>
          </w:p>
          <w:p w14:paraId="3B106B57" w14:textId="77777777" w:rsidR="002C6DE1" w:rsidRDefault="002C6DE1" w:rsidP="002C6DE1">
            <w:pPr>
              <w:ind w:left="0" w:firstLine="0"/>
              <w:rPr>
                <w:rFonts w:ascii="Arial" w:hAnsi="Arial" w:cs="Arial"/>
                <w:sz w:val="16"/>
                <w:szCs w:val="16"/>
              </w:rPr>
            </w:pPr>
            <w:r>
              <w:rPr>
                <w:rFonts w:ascii="Arial" w:hAnsi="Arial" w:cs="Arial"/>
                <w:sz w:val="16"/>
                <w:szCs w:val="16"/>
              </w:rPr>
              <w:t>0 – нет</w:t>
            </w:r>
          </w:p>
          <w:p w14:paraId="7FF2C8BC" w14:textId="77777777" w:rsidR="002C6DE1" w:rsidRDefault="002C6DE1" w:rsidP="002C6DE1">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200BD63A" w14:textId="77777777" w:rsidR="007164BD" w:rsidRPr="00175ED0" w:rsidRDefault="002C6DE1" w:rsidP="002C6DE1">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включить в </w:t>
            </w:r>
            <w:r>
              <w:rPr>
                <w:rFonts w:ascii="Arial" w:hAnsi="Arial" w:cs="Arial"/>
                <w:sz w:val="16"/>
                <w:szCs w:val="16"/>
              </w:rPr>
              <w:t>печать</w:t>
            </w:r>
            <w:r w:rsidRPr="009420AE">
              <w:rPr>
                <w:rFonts w:ascii="Arial" w:hAnsi="Arial" w:cs="Arial"/>
                <w:sz w:val="16"/>
                <w:szCs w:val="16"/>
              </w:rPr>
              <w:t xml:space="preserve"> выписки </w:t>
            </w:r>
            <w:r>
              <w:rPr>
                <w:rFonts w:ascii="Arial" w:hAnsi="Arial" w:cs="Arial"/>
                <w:sz w:val="16"/>
                <w:szCs w:val="16"/>
              </w:rPr>
              <w:t>кредитовые документы</w:t>
            </w:r>
          </w:p>
        </w:tc>
        <w:tc>
          <w:tcPr>
            <w:tcW w:w="999" w:type="dxa"/>
            <w:vAlign w:val="center"/>
          </w:tcPr>
          <w:p w14:paraId="0126215A" w14:textId="77777777" w:rsidR="007164BD" w:rsidRDefault="007164BD" w:rsidP="0055457C">
            <w:pPr>
              <w:pStyle w:val="afa"/>
              <w:rPr>
                <w:lang w:eastAsia="en-US"/>
              </w:rPr>
            </w:pPr>
          </w:p>
        </w:tc>
      </w:tr>
      <w:tr w:rsidR="007164BD" w:rsidRPr="00BC0471" w14:paraId="27400B3B" w14:textId="77777777" w:rsidTr="0055457C">
        <w:trPr>
          <w:cantSplit/>
        </w:trPr>
        <w:tc>
          <w:tcPr>
            <w:tcW w:w="568" w:type="dxa"/>
            <w:vAlign w:val="center"/>
          </w:tcPr>
          <w:p w14:paraId="02546A8D" w14:textId="77777777" w:rsidR="007164BD" w:rsidRDefault="007164BD" w:rsidP="00904090">
            <w:pPr>
              <w:pStyle w:val="afa"/>
              <w:numPr>
                <w:ilvl w:val="0"/>
                <w:numId w:val="119"/>
              </w:numPr>
              <w:rPr>
                <w:rStyle w:val="af9"/>
              </w:rPr>
            </w:pPr>
          </w:p>
        </w:tc>
        <w:tc>
          <w:tcPr>
            <w:tcW w:w="1276" w:type="dxa"/>
            <w:vAlign w:val="center"/>
          </w:tcPr>
          <w:p w14:paraId="7B885097" w14:textId="77777777" w:rsidR="007164BD" w:rsidRDefault="007164BD" w:rsidP="0055457C">
            <w:pPr>
              <w:pStyle w:val="afa"/>
            </w:pPr>
            <w:r>
              <w:t>Проводки по переоценке</w:t>
            </w:r>
          </w:p>
        </w:tc>
        <w:tc>
          <w:tcPr>
            <w:tcW w:w="850" w:type="dxa"/>
            <w:vAlign w:val="center"/>
          </w:tcPr>
          <w:p w14:paraId="37889D3E" w14:textId="77777777" w:rsidR="007164BD" w:rsidRPr="00EE21B5" w:rsidRDefault="007164BD" w:rsidP="0055457C">
            <w:pPr>
              <w:pStyle w:val="afa"/>
            </w:pPr>
            <w:r>
              <w:t>Флажок</w:t>
            </w:r>
          </w:p>
        </w:tc>
        <w:tc>
          <w:tcPr>
            <w:tcW w:w="424" w:type="dxa"/>
            <w:vAlign w:val="center"/>
          </w:tcPr>
          <w:p w14:paraId="0F05275F" w14:textId="77777777" w:rsidR="007164BD" w:rsidRDefault="007164BD" w:rsidP="0055457C">
            <w:pPr>
              <w:pStyle w:val="afa"/>
            </w:pPr>
            <w:r>
              <w:t>7</w:t>
            </w:r>
          </w:p>
        </w:tc>
        <w:tc>
          <w:tcPr>
            <w:tcW w:w="1280" w:type="dxa"/>
            <w:vAlign w:val="center"/>
          </w:tcPr>
          <w:p w14:paraId="53C424CD" w14:textId="77777777" w:rsidR="007164BD" w:rsidRPr="0079221D" w:rsidRDefault="007164BD" w:rsidP="0055457C">
            <w:pPr>
              <w:pStyle w:val="afa"/>
              <w:spacing w:beforeLines="40" w:before="96" w:afterLines="40" w:after="96"/>
            </w:pPr>
          </w:p>
        </w:tc>
        <w:tc>
          <w:tcPr>
            <w:tcW w:w="1280" w:type="dxa"/>
            <w:vAlign w:val="center"/>
          </w:tcPr>
          <w:p w14:paraId="26C4BCA4" w14:textId="77777777" w:rsidR="007164BD" w:rsidRPr="005619DF" w:rsidRDefault="007164BD" w:rsidP="0055457C">
            <w:pPr>
              <w:pStyle w:val="afa"/>
              <w:spacing w:beforeLines="40" w:before="96" w:afterLines="40" w:after="96"/>
            </w:pPr>
          </w:p>
        </w:tc>
        <w:tc>
          <w:tcPr>
            <w:tcW w:w="1409" w:type="dxa"/>
          </w:tcPr>
          <w:p w14:paraId="6485B631" w14:textId="77777777" w:rsidR="007164BD" w:rsidRDefault="007164BD" w:rsidP="0055457C">
            <w:pPr>
              <w:ind w:left="0" w:firstLine="0"/>
            </w:pPr>
          </w:p>
        </w:tc>
        <w:tc>
          <w:tcPr>
            <w:tcW w:w="1411" w:type="dxa"/>
            <w:vAlign w:val="center"/>
          </w:tcPr>
          <w:p w14:paraId="78AB751A" w14:textId="77777777" w:rsidR="002C6DE1" w:rsidRDefault="002C6DE1" w:rsidP="002C6DE1">
            <w:pPr>
              <w:ind w:left="0" w:firstLine="0"/>
              <w:rPr>
                <w:rFonts w:ascii="Arial" w:hAnsi="Arial" w:cs="Arial"/>
                <w:sz w:val="16"/>
                <w:szCs w:val="16"/>
              </w:rPr>
            </w:pPr>
            <w:r>
              <w:rPr>
                <w:rFonts w:ascii="Arial" w:hAnsi="Arial" w:cs="Arial"/>
                <w:sz w:val="16"/>
                <w:szCs w:val="16"/>
              </w:rPr>
              <w:t>Отметка/ снятие отметки:</w:t>
            </w:r>
          </w:p>
          <w:p w14:paraId="64B85796" w14:textId="77777777" w:rsidR="002C6DE1" w:rsidRDefault="002C6DE1" w:rsidP="002C6DE1">
            <w:pPr>
              <w:ind w:left="0" w:firstLine="0"/>
              <w:rPr>
                <w:rFonts w:ascii="Arial" w:hAnsi="Arial" w:cs="Arial"/>
                <w:sz w:val="16"/>
                <w:szCs w:val="16"/>
              </w:rPr>
            </w:pPr>
            <w:r>
              <w:rPr>
                <w:rFonts w:ascii="Arial" w:hAnsi="Arial" w:cs="Arial"/>
                <w:sz w:val="16"/>
                <w:szCs w:val="16"/>
              </w:rPr>
              <w:t>1 – да</w:t>
            </w:r>
          </w:p>
          <w:p w14:paraId="0F04FA20" w14:textId="77777777" w:rsidR="002C6DE1" w:rsidRDefault="002C6DE1" w:rsidP="002C6DE1">
            <w:pPr>
              <w:ind w:left="0" w:firstLine="0"/>
              <w:rPr>
                <w:rFonts w:ascii="Arial" w:hAnsi="Arial" w:cs="Arial"/>
                <w:sz w:val="16"/>
                <w:szCs w:val="16"/>
              </w:rPr>
            </w:pPr>
            <w:r>
              <w:rPr>
                <w:rFonts w:ascii="Arial" w:hAnsi="Arial" w:cs="Arial"/>
                <w:sz w:val="16"/>
                <w:szCs w:val="16"/>
              </w:rPr>
              <w:t>0 – нет</w:t>
            </w:r>
          </w:p>
          <w:p w14:paraId="4CFC4EED" w14:textId="77777777" w:rsidR="002C6DE1" w:rsidRDefault="002C6DE1" w:rsidP="002C6DE1">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066CC7DF" w14:textId="77777777" w:rsidR="007164BD" w:rsidRPr="00175ED0" w:rsidRDefault="002C6DE1" w:rsidP="002C6DE1">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 xml:space="preserve">ребуется включить в </w:t>
            </w:r>
            <w:r>
              <w:rPr>
                <w:rFonts w:ascii="Arial" w:hAnsi="Arial" w:cs="Arial"/>
                <w:sz w:val="16"/>
                <w:szCs w:val="16"/>
              </w:rPr>
              <w:t>печать</w:t>
            </w:r>
            <w:r w:rsidRPr="009420AE">
              <w:rPr>
                <w:rFonts w:ascii="Arial" w:hAnsi="Arial" w:cs="Arial"/>
                <w:sz w:val="16"/>
                <w:szCs w:val="16"/>
              </w:rPr>
              <w:t xml:space="preserve"> выписки проводки по переоценке</w:t>
            </w:r>
            <w:r>
              <w:rPr>
                <w:rFonts w:ascii="Arial" w:hAnsi="Arial" w:cs="Arial"/>
                <w:sz w:val="16"/>
                <w:szCs w:val="16"/>
              </w:rPr>
              <w:t>.</w:t>
            </w:r>
          </w:p>
        </w:tc>
        <w:tc>
          <w:tcPr>
            <w:tcW w:w="999" w:type="dxa"/>
            <w:vAlign w:val="center"/>
          </w:tcPr>
          <w:p w14:paraId="163C6D76" w14:textId="77777777" w:rsidR="007164BD" w:rsidRDefault="007164BD" w:rsidP="0055457C">
            <w:pPr>
              <w:pStyle w:val="afa"/>
              <w:rPr>
                <w:lang w:eastAsia="en-US"/>
              </w:rPr>
            </w:pPr>
          </w:p>
        </w:tc>
      </w:tr>
      <w:tr w:rsidR="007164BD" w:rsidRPr="00BC0471" w14:paraId="051EFD26" w14:textId="77777777" w:rsidTr="0055457C">
        <w:trPr>
          <w:cantSplit/>
        </w:trPr>
        <w:tc>
          <w:tcPr>
            <w:tcW w:w="568" w:type="dxa"/>
            <w:vAlign w:val="center"/>
          </w:tcPr>
          <w:p w14:paraId="5EFB9539" w14:textId="77777777" w:rsidR="007164BD" w:rsidRDefault="007164BD" w:rsidP="00904090">
            <w:pPr>
              <w:pStyle w:val="afa"/>
              <w:numPr>
                <w:ilvl w:val="0"/>
                <w:numId w:val="119"/>
              </w:numPr>
              <w:rPr>
                <w:rStyle w:val="af9"/>
              </w:rPr>
            </w:pPr>
          </w:p>
        </w:tc>
        <w:tc>
          <w:tcPr>
            <w:tcW w:w="1276" w:type="dxa"/>
            <w:vAlign w:val="center"/>
          </w:tcPr>
          <w:p w14:paraId="74988DC9" w14:textId="77777777" w:rsidR="007164BD" w:rsidRDefault="007164BD" w:rsidP="007164BD">
            <w:pPr>
              <w:pStyle w:val="afa"/>
            </w:pPr>
            <w:r>
              <w:t>Форма 1 (Обычная выписка)</w:t>
            </w:r>
          </w:p>
        </w:tc>
        <w:tc>
          <w:tcPr>
            <w:tcW w:w="850" w:type="dxa"/>
            <w:vAlign w:val="center"/>
          </w:tcPr>
          <w:p w14:paraId="1B844F4F" w14:textId="77777777" w:rsidR="007164BD" w:rsidRPr="00EE21B5" w:rsidRDefault="007164BD" w:rsidP="0055457C">
            <w:pPr>
              <w:pStyle w:val="afa"/>
            </w:pPr>
            <w:r>
              <w:t xml:space="preserve">Радиокнопка </w:t>
            </w:r>
          </w:p>
        </w:tc>
        <w:tc>
          <w:tcPr>
            <w:tcW w:w="424" w:type="dxa"/>
            <w:vAlign w:val="center"/>
          </w:tcPr>
          <w:p w14:paraId="3DE343C5" w14:textId="77777777" w:rsidR="007164BD" w:rsidRDefault="007164BD" w:rsidP="0055457C">
            <w:pPr>
              <w:pStyle w:val="afa"/>
            </w:pPr>
            <w:r>
              <w:t>8</w:t>
            </w:r>
          </w:p>
        </w:tc>
        <w:tc>
          <w:tcPr>
            <w:tcW w:w="1280" w:type="dxa"/>
            <w:vAlign w:val="center"/>
          </w:tcPr>
          <w:p w14:paraId="52ABADA3" w14:textId="77777777" w:rsidR="007164BD" w:rsidRPr="0079221D" w:rsidRDefault="007164BD" w:rsidP="0055457C">
            <w:pPr>
              <w:pStyle w:val="afa"/>
              <w:spacing w:beforeLines="40" w:before="96" w:afterLines="40" w:after="96"/>
            </w:pPr>
          </w:p>
        </w:tc>
        <w:tc>
          <w:tcPr>
            <w:tcW w:w="1280" w:type="dxa"/>
            <w:vAlign w:val="center"/>
          </w:tcPr>
          <w:p w14:paraId="1F313496" w14:textId="77777777" w:rsidR="007164BD" w:rsidRPr="005619DF" w:rsidRDefault="007164BD" w:rsidP="0055457C">
            <w:pPr>
              <w:pStyle w:val="afa"/>
              <w:spacing w:beforeLines="40" w:before="96" w:afterLines="40" w:after="96"/>
            </w:pPr>
          </w:p>
        </w:tc>
        <w:tc>
          <w:tcPr>
            <w:tcW w:w="1409" w:type="dxa"/>
          </w:tcPr>
          <w:p w14:paraId="3DBB2753" w14:textId="77777777" w:rsidR="007164BD" w:rsidRDefault="007164BD" w:rsidP="0055457C">
            <w:pPr>
              <w:ind w:left="0" w:firstLine="0"/>
            </w:pPr>
          </w:p>
        </w:tc>
        <w:tc>
          <w:tcPr>
            <w:tcW w:w="1411" w:type="dxa"/>
            <w:vAlign w:val="center"/>
          </w:tcPr>
          <w:p w14:paraId="4FE063E8" w14:textId="77777777" w:rsidR="002C6DE1" w:rsidRDefault="002C6DE1" w:rsidP="002C6DE1">
            <w:pPr>
              <w:ind w:left="0" w:firstLine="0"/>
              <w:rPr>
                <w:rFonts w:ascii="Arial" w:hAnsi="Arial" w:cs="Arial"/>
                <w:sz w:val="16"/>
                <w:szCs w:val="16"/>
              </w:rPr>
            </w:pPr>
            <w:r>
              <w:rPr>
                <w:rFonts w:ascii="Arial" w:hAnsi="Arial" w:cs="Arial"/>
                <w:sz w:val="16"/>
                <w:szCs w:val="16"/>
              </w:rPr>
              <w:t>Отметка/ снятие отметки:</w:t>
            </w:r>
          </w:p>
          <w:p w14:paraId="6E65A36E" w14:textId="77777777" w:rsidR="002C6DE1" w:rsidRDefault="002C6DE1" w:rsidP="002C6DE1">
            <w:pPr>
              <w:ind w:left="0" w:firstLine="0"/>
              <w:rPr>
                <w:rFonts w:ascii="Arial" w:hAnsi="Arial" w:cs="Arial"/>
                <w:sz w:val="16"/>
                <w:szCs w:val="16"/>
              </w:rPr>
            </w:pPr>
            <w:r>
              <w:rPr>
                <w:rFonts w:ascii="Arial" w:hAnsi="Arial" w:cs="Arial"/>
                <w:sz w:val="16"/>
                <w:szCs w:val="16"/>
              </w:rPr>
              <w:t>1 – да</w:t>
            </w:r>
          </w:p>
          <w:p w14:paraId="4C3B9F3B" w14:textId="77777777" w:rsidR="002C6DE1" w:rsidRDefault="002C6DE1" w:rsidP="002C6DE1">
            <w:pPr>
              <w:ind w:left="0" w:firstLine="0"/>
              <w:rPr>
                <w:rFonts w:ascii="Arial" w:hAnsi="Arial" w:cs="Arial"/>
                <w:sz w:val="16"/>
                <w:szCs w:val="16"/>
              </w:rPr>
            </w:pPr>
            <w:r>
              <w:rPr>
                <w:rFonts w:ascii="Arial" w:hAnsi="Arial" w:cs="Arial"/>
                <w:sz w:val="16"/>
                <w:szCs w:val="16"/>
              </w:rPr>
              <w:t>0 – нет</w:t>
            </w:r>
          </w:p>
          <w:p w14:paraId="26588668" w14:textId="77777777" w:rsidR="002C6DE1" w:rsidRDefault="002C6DE1" w:rsidP="002C6DE1">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2D2913CE" w14:textId="77777777" w:rsidR="007164BD" w:rsidRDefault="002C6DE1" w:rsidP="0055457C">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стандартную выписку.</w:t>
            </w:r>
          </w:p>
          <w:p w14:paraId="1BE99F61" w14:textId="77777777" w:rsidR="002C6DE1" w:rsidRPr="00175ED0" w:rsidRDefault="002C6DE1" w:rsidP="002C6DE1">
            <w:pPr>
              <w:ind w:left="0" w:firstLine="0"/>
              <w:rPr>
                <w:rFonts w:ascii="Arial" w:hAnsi="Arial" w:cs="Arial"/>
                <w:sz w:val="16"/>
                <w:szCs w:val="16"/>
              </w:rPr>
            </w:pPr>
            <w:r>
              <w:rPr>
                <w:rFonts w:ascii="Arial" w:hAnsi="Arial" w:cs="Arial"/>
                <w:sz w:val="16"/>
                <w:szCs w:val="16"/>
              </w:rPr>
              <w:t>Если выбрано 1, то поле «</w:t>
            </w:r>
            <w:r w:rsidRPr="002C6DE1">
              <w:rPr>
                <w:rFonts w:ascii="Arial" w:hAnsi="Arial" w:cs="Arial"/>
                <w:i/>
                <w:sz w:val="16"/>
                <w:szCs w:val="16"/>
              </w:rPr>
              <w:t>Форма 2 (Обычная выписка с приложениями)</w:t>
            </w:r>
            <w:r>
              <w:rPr>
                <w:rFonts w:ascii="Arial" w:hAnsi="Arial" w:cs="Arial"/>
                <w:sz w:val="16"/>
                <w:szCs w:val="16"/>
              </w:rPr>
              <w:t>» =0 (выключено) и поле «</w:t>
            </w:r>
            <w:r w:rsidRPr="002C6DE1">
              <w:rPr>
                <w:rFonts w:ascii="Arial" w:hAnsi="Arial" w:cs="Arial"/>
                <w:i/>
                <w:sz w:val="16"/>
                <w:szCs w:val="16"/>
              </w:rPr>
              <w:t>Форма 3 (Расширенная выписка)</w:t>
            </w:r>
            <w:r>
              <w:rPr>
                <w:rFonts w:ascii="Arial" w:hAnsi="Arial" w:cs="Arial"/>
                <w:sz w:val="16"/>
                <w:szCs w:val="16"/>
              </w:rPr>
              <w:t>» =0 (выключено)</w:t>
            </w:r>
          </w:p>
        </w:tc>
        <w:tc>
          <w:tcPr>
            <w:tcW w:w="999" w:type="dxa"/>
            <w:vAlign w:val="center"/>
          </w:tcPr>
          <w:p w14:paraId="6C940209" w14:textId="77777777" w:rsidR="007164BD" w:rsidRDefault="007164BD" w:rsidP="0055457C">
            <w:pPr>
              <w:pStyle w:val="afa"/>
              <w:rPr>
                <w:lang w:eastAsia="en-US"/>
              </w:rPr>
            </w:pPr>
          </w:p>
        </w:tc>
      </w:tr>
      <w:tr w:rsidR="007164BD" w:rsidRPr="00BC0471" w14:paraId="1971387B" w14:textId="77777777" w:rsidTr="0055457C">
        <w:trPr>
          <w:cantSplit/>
        </w:trPr>
        <w:tc>
          <w:tcPr>
            <w:tcW w:w="568" w:type="dxa"/>
            <w:vAlign w:val="center"/>
          </w:tcPr>
          <w:p w14:paraId="10E2413F" w14:textId="77777777" w:rsidR="007164BD" w:rsidRDefault="007164BD" w:rsidP="00904090">
            <w:pPr>
              <w:pStyle w:val="afa"/>
              <w:numPr>
                <w:ilvl w:val="0"/>
                <w:numId w:val="119"/>
              </w:numPr>
              <w:rPr>
                <w:rStyle w:val="af9"/>
              </w:rPr>
            </w:pPr>
          </w:p>
        </w:tc>
        <w:tc>
          <w:tcPr>
            <w:tcW w:w="1276" w:type="dxa"/>
            <w:vAlign w:val="center"/>
          </w:tcPr>
          <w:p w14:paraId="52EDC854" w14:textId="77777777" w:rsidR="007164BD" w:rsidRDefault="007164BD" w:rsidP="007164BD">
            <w:pPr>
              <w:pStyle w:val="afa"/>
            </w:pPr>
            <w:r>
              <w:t>Форма 2 (Обычная выписка с приложениями)</w:t>
            </w:r>
          </w:p>
        </w:tc>
        <w:tc>
          <w:tcPr>
            <w:tcW w:w="850" w:type="dxa"/>
            <w:vAlign w:val="center"/>
          </w:tcPr>
          <w:p w14:paraId="072B326F" w14:textId="77777777" w:rsidR="007164BD" w:rsidRDefault="007164BD" w:rsidP="0055457C">
            <w:pPr>
              <w:pStyle w:val="afa"/>
            </w:pPr>
            <w:r>
              <w:t>Радиокнопка</w:t>
            </w:r>
          </w:p>
        </w:tc>
        <w:tc>
          <w:tcPr>
            <w:tcW w:w="424" w:type="dxa"/>
            <w:vAlign w:val="center"/>
          </w:tcPr>
          <w:p w14:paraId="1F3A7FBA" w14:textId="77777777" w:rsidR="007164BD" w:rsidRDefault="007164BD" w:rsidP="0055457C">
            <w:pPr>
              <w:pStyle w:val="afa"/>
            </w:pPr>
            <w:r>
              <w:t>9</w:t>
            </w:r>
          </w:p>
        </w:tc>
        <w:tc>
          <w:tcPr>
            <w:tcW w:w="1280" w:type="dxa"/>
            <w:vAlign w:val="center"/>
          </w:tcPr>
          <w:p w14:paraId="2242CD47" w14:textId="77777777" w:rsidR="007164BD" w:rsidRPr="0079221D" w:rsidRDefault="007164BD" w:rsidP="0055457C">
            <w:pPr>
              <w:pStyle w:val="afa"/>
              <w:spacing w:beforeLines="40" w:before="96" w:afterLines="40" w:after="96"/>
            </w:pPr>
          </w:p>
        </w:tc>
        <w:tc>
          <w:tcPr>
            <w:tcW w:w="1280" w:type="dxa"/>
            <w:vAlign w:val="center"/>
          </w:tcPr>
          <w:p w14:paraId="77C9D3F0" w14:textId="77777777" w:rsidR="007164BD" w:rsidRPr="005619DF" w:rsidRDefault="007164BD" w:rsidP="0055457C">
            <w:pPr>
              <w:pStyle w:val="afa"/>
              <w:spacing w:beforeLines="40" w:before="96" w:afterLines="40" w:after="96"/>
            </w:pPr>
          </w:p>
        </w:tc>
        <w:tc>
          <w:tcPr>
            <w:tcW w:w="1409" w:type="dxa"/>
          </w:tcPr>
          <w:p w14:paraId="14D49267" w14:textId="77777777" w:rsidR="007164BD" w:rsidRDefault="007164BD" w:rsidP="0055457C">
            <w:pPr>
              <w:ind w:left="0" w:firstLine="0"/>
            </w:pPr>
          </w:p>
        </w:tc>
        <w:tc>
          <w:tcPr>
            <w:tcW w:w="1411" w:type="dxa"/>
            <w:vAlign w:val="center"/>
          </w:tcPr>
          <w:p w14:paraId="3A0148C5" w14:textId="77777777" w:rsidR="002C6DE1" w:rsidRDefault="002C6DE1" w:rsidP="002C6DE1">
            <w:pPr>
              <w:ind w:left="0" w:firstLine="0"/>
              <w:rPr>
                <w:rFonts w:ascii="Arial" w:hAnsi="Arial" w:cs="Arial"/>
                <w:sz w:val="16"/>
                <w:szCs w:val="16"/>
              </w:rPr>
            </w:pPr>
            <w:r>
              <w:rPr>
                <w:rFonts w:ascii="Arial" w:hAnsi="Arial" w:cs="Arial"/>
                <w:sz w:val="16"/>
                <w:szCs w:val="16"/>
              </w:rPr>
              <w:t>Отметка/ снятие отметки:</w:t>
            </w:r>
          </w:p>
          <w:p w14:paraId="5E516EC1" w14:textId="77777777" w:rsidR="002C6DE1" w:rsidRDefault="002C6DE1" w:rsidP="002C6DE1">
            <w:pPr>
              <w:ind w:left="0" w:firstLine="0"/>
              <w:rPr>
                <w:rFonts w:ascii="Arial" w:hAnsi="Arial" w:cs="Arial"/>
                <w:sz w:val="16"/>
                <w:szCs w:val="16"/>
              </w:rPr>
            </w:pPr>
            <w:r>
              <w:rPr>
                <w:rFonts w:ascii="Arial" w:hAnsi="Arial" w:cs="Arial"/>
                <w:sz w:val="16"/>
                <w:szCs w:val="16"/>
              </w:rPr>
              <w:t>1 – да</w:t>
            </w:r>
          </w:p>
          <w:p w14:paraId="7512BD00" w14:textId="77777777" w:rsidR="002C6DE1" w:rsidRDefault="002C6DE1" w:rsidP="002C6DE1">
            <w:pPr>
              <w:ind w:left="0" w:firstLine="0"/>
              <w:rPr>
                <w:rFonts w:ascii="Arial" w:hAnsi="Arial" w:cs="Arial"/>
                <w:sz w:val="16"/>
                <w:szCs w:val="16"/>
              </w:rPr>
            </w:pPr>
            <w:r>
              <w:rPr>
                <w:rFonts w:ascii="Arial" w:hAnsi="Arial" w:cs="Arial"/>
                <w:sz w:val="16"/>
                <w:szCs w:val="16"/>
              </w:rPr>
              <w:t>0 – нет</w:t>
            </w:r>
          </w:p>
          <w:p w14:paraId="6AE98F80" w14:textId="77777777" w:rsidR="002C6DE1" w:rsidRDefault="002C6DE1" w:rsidP="002C6DE1">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нет</w:t>
            </w:r>
            <w:r w:rsidRPr="009420AE">
              <w:rPr>
                <w:rFonts w:ascii="Arial" w:hAnsi="Arial" w:cs="Arial"/>
                <w:sz w:val="16"/>
                <w:szCs w:val="16"/>
              </w:rPr>
              <w:t xml:space="preserve"> (</w:t>
            </w:r>
            <w:r>
              <w:rPr>
                <w:rFonts w:ascii="Arial" w:hAnsi="Arial" w:cs="Arial"/>
                <w:sz w:val="16"/>
                <w:szCs w:val="16"/>
              </w:rPr>
              <w:t>выключен</w:t>
            </w:r>
            <w:r w:rsidRPr="009420AE">
              <w:rPr>
                <w:rFonts w:ascii="Arial" w:hAnsi="Arial" w:cs="Arial"/>
                <w:sz w:val="16"/>
                <w:szCs w:val="16"/>
              </w:rPr>
              <w:t>).</w:t>
            </w:r>
          </w:p>
          <w:p w14:paraId="1D330DEC" w14:textId="77777777" w:rsidR="007164BD" w:rsidRDefault="002C6DE1" w:rsidP="002C6DE1">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выписку с приложениями. </w:t>
            </w:r>
          </w:p>
          <w:p w14:paraId="4AA9EA47" w14:textId="77777777" w:rsidR="002C6DE1" w:rsidRPr="00175ED0" w:rsidRDefault="002C6DE1" w:rsidP="00266BD4">
            <w:pPr>
              <w:ind w:left="0" w:firstLine="0"/>
              <w:rPr>
                <w:rFonts w:ascii="Arial" w:hAnsi="Arial" w:cs="Arial"/>
                <w:sz w:val="16"/>
                <w:szCs w:val="16"/>
              </w:rPr>
            </w:pPr>
            <w:r>
              <w:rPr>
                <w:rFonts w:ascii="Arial" w:hAnsi="Arial" w:cs="Arial"/>
                <w:sz w:val="16"/>
                <w:szCs w:val="16"/>
              </w:rPr>
              <w:t>Если выбрано 1, то</w:t>
            </w:r>
            <w:r w:rsidR="00266BD4">
              <w:rPr>
                <w:rFonts w:ascii="Arial" w:hAnsi="Arial" w:cs="Arial"/>
                <w:sz w:val="16"/>
                <w:szCs w:val="16"/>
              </w:rPr>
              <w:t xml:space="preserve"> поле «</w:t>
            </w:r>
            <w:r w:rsidR="00266BD4" w:rsidRPr="002C6DE1">
              <w:rPr>
                <w:rFonts w:ascii="Arial" w:hAnsi="Arial" w:cs="Arial"/>
                <w:i/>
                <w:sz w:val="16"/>
                <w:szCs w:val="16"/>
              </w:rPr>
              <w:t xml:space="preserve">Форма </w:t>
            </w:r>
            <w:r w:rsidR="00266BD4">
              <w:rPr>
                <w:rFonts w:ascii="Arial" w:hAnsi="Arial" w:cs="Arial"/>
                <w:i/>
                <w:sz w:val="16"/>
                <w:szCs w:val="16"/>
              </w:rPr>
              <w:t>1 (Обычная выписка</w:t>
            </w:r>
            <w:r w:rsidR="00266BD4" w:rsidRPr="002C6DE1">
              <w:rPr>
                <w:rFonts w:ascii="Arial" w:hAnsi="Arial" w:cs="Arial"/>
                <w:i/>
                <w:sz w:val="16"/>
                <w:szCs w:val="16"/>
              </w:rPr>
              <w:t>)</w:t>
            </w:r>
            <w:r w:rsidR="00266BD4">
              <w:rPr>
                <w:rFonts w:ascii="Arial" w:hAnsi="Arial" w:cs="Arial"/>
                <w:sz w:val="16"/>
                <w:szCs w:val="16"/>
              </w:rPr>
              <w:t>» =0 (выключено) и поле «</w:t>
            </w:r>
            <w:r w:rsidR="00266BD4" w:rsidRPr="002C6DE1">
              <w:rPr>
                <w:rFonts w:ascii="Arial" w:hAnsi="Arial" w:cs="Arial"/>
                <w:i/>
                <w:sz w:val="16"/>
                <w:szCs w:val="16"/>
              </w:rPr>
              <w:t>Форма 3 (Расширенная выписка)</w:t>
            </w:r>
            <w:r w:rsidR="00266BD4">
              <w:rPr>
                <w:rFonts w:ascii="Arial" w:hAnsi="Arial" w:cs="Arial"/>
                <w:sz w:val="16"/>
                <w:szCs w:val="16"/>
              </w:rPr>
              <w:t>» =0 (выключено)</w:t>
            </w:r>
          </w:p>
        </w:tc>
        <w:tc>
          <w:tcPr>
            <w:tcW w:w="999" w:type="dxa"/>
            <w:vAlign w:val="center"/>
          </w:tcPr>
          <w:p w14:paraId="738D93EF" w14:textId="77777777" w:rsidR="007164BD" w:rsidRDefault="007164BD" w:rsidP="0055457C">
            <w:pPr>
              <w:pStyle w:val="afa"/>
              <w:rPr>
                <w:lang w:eastAsia="en-US"/>
              </w:rPr>
            </w:pPr>
          </w:p>
        </w:tc>
      </w:tr>
      <w:tr w:rsidR="007164BD" w:rsidRPr="00BC0471" w14:paraId="3139D900" w14:textId="77777777" w:rsidTr="0055457C">
        <w:trPr>
          <w:cantSplit/>
        </w:trPr>
        <w:tc>
          <w:tcPr>
            <w:tcW w:w="568" w:type="dxa"/>
            <w:vAlign w:val="center"/>
          </w:tcPr>
          <w:p w14:paraId="27907584" w14:textId="77777777" w:rsidR="007164BD" w:rsidRDefault="007164BD" w:rsidP="00904090">
            <w:pPr>
              <w:pStyle w:val="afa"/>
              <w:numPr>
                <w:ilvl w:val="0"/>
                <w:numId w:val="119"/>
              </w:numPr>
              <w:rPr>
                <w:rStyle w:val="af9"/>
              </w:rPr>
            </w:pPr>
          </w:p>
        </w:tc>
        <w:tc>
          <w:tcPr>
            <w:tcW w:w="1276" w:type="dxa"/>
            <w:vAlign w:val="center"/>
          </w:tcPr>
          <w:p w14:paraId="6BF91095" w14:textId="77777777" w:rsidR="007164BD" w:rsidRDefault="007164BD" w:rsidP="007164BD">
            <w:pPr>
              <w:pStyle w:val="afa"/>
            </w:pPr>
            <w:r>
              <w:t>Форма 3 (Расширенная выписка)</w:t>
            </w:r>
          </w:p>
        </w:tc>
        <w:tc>
          <w:tcPr>
            <w:tcW w:w="850" w:type="dxa"/>
            <w:vAlign w:val="center"/>
          </w:tcPr>
          <w:p w14:paraId="4CFE16D8" w14:textId="77777777" w:rsidR="007164BD" w:rsidRDefault="007164BD" w:rsidP="0055457C">
            <w:pPr>
              <w:pStyle w:val="afa"/>
            </w:pPr>
            <w:r>
              <w:t>Радиокнопка</w:t>
            </w:r>
          </w:p>
        </w:tc>
        <w:tc>
          <w:tcPr>
            <w:tcW w:w="424" w:type="dxa"/>
            <w:vAlign w:val="center"/>
          </w:tcPr>
          <w:p w14:paraId="4ABF39E7" w14:textId="77777777" w:rsidR="007164BD" w:rsidRDefault="007164BD" w:rsidP="0055457C">
            <w:pPr>
              <w:pStyle w:val="afa"/>
            </w:pPr>
            <w:r>
              <w:t>10</w:t>
            </w:r>
          </w:p>
        </w:tc>
        <w:tc>
          <w:tcPr>
            <w:tcW w:w="1280" w:type="dxa"/>
            <w:vAlign w:val="center"/>
          </w:tcPr>
          <w:p w14:paraId="251D402A" w14:textId="77777777" w:rsidR="007164BD" w:rsidRPr="0079221D" w:rsidRDefault="007164BD" w:rsidP="0055457C">
            <w:pPr>
              <w:pStyle w:val="afa"/>
              <w:spacing w:beforeLines="40" w:before="96" w:afterLines="40" w:after="96"/>
            </w:pPr>
          </w:p>
        </w:tc>
        <w:tc>
          <w:tcPr>
            <w:tcW w:w="1280" w:type="dxa"/>
            <w:vAlign w:val="center"/>
          </w:tcPr>
          <w:p w14:paraId="6E335EA7" w14:textId="77777777" w:rsidR="007164BD" w:rsidRPr="005619DF" w:rsidRDefault="007164BD" w:rsidP="0055457C">
            <w:pPr>
              <w:pStyle w:val="afa"/>
              <w:spacing w:beforeLines="40" w:before="96" w:afterLines="40" w:after="96"/>
            </w:pPr>
          </w:p>
        </w:tc>
        <w:tc>
          <w:tcPr>
            <w:tcW w:w="1409" w:type="dxa"/>
          </w:tcPr>
          <w:p w14:paraId="43C30CE0" w14:textId="77777777" w:rsidR="007164BD" w:rsidRDefault="007164BD" w:rsidP="0055457C">
            <w:pPr>
              <w:ind w:left="0" w:firstLine="0"/>
            </w:pPr>
          </w:p>
        </w:tc>
        <w:tc>
          <w:tcPr>
            <w:tcW w:w="1411" w:type="dxa"/>
            <w:vAlign w:val="center"/>
          </w:tcPr>
          <w:p w14:paraId="2CD1CFE8" w14:textId="77777777" w:rsidR="00266BD4" w:rsidRDefault="00266BD4" w:rsidP="00266BD4">
            <w:pPr>
              <w:ind w:left="0" w:firstLine="0"/>
              <w:rPr>
                <w:rFonts w:ascii="Arial" w:hAnsi="Arial" w:cs="Arial"/>
                <w:sz w:val="16"/>
                <w:szCs w:val="16"/>
              </w:rPr>
            </w:pPr>
            <w:r>
              <w:rPr>
                <w:rFonts w:ascii="Arial" w:hAnsi="Arial" w:cs="Arial"/>
                <w:sz w:val="16"/>
                <w:szCs w:val="16"/>
              </w:rPr>
              <w:t>Отметка/ снятие отметки:</w:t>
            </w:r>
          </w:p>
          <w:p w14:paraId="0821CBA7" w14:textId="77777777" w:rsidR="00266BD4" w:rsidRDefault="00266BD4" w:rsidP="00266BD4">
            <w:pPr>
              <w:ind w:left="0" w:firstLine="0"/>
              <w:rPr>
                <w:rFonts w:ascii="Arial" w:hAnsi="Arial" w:cs="Arial"/>
                <w:sz w:val="16"/>
                <w:szCs w:val="16"/>
              </w:rPr>
            </w:pPr>
            <w:r>
              <w:rPr>
                <w:rFonts w:ascii="Arial" w:hAnsi="Arial" w:cs="Arial"/>
                <w:sz w:val="16"/>
                <w:szCs w:val="16"/>
              </w:rPr>
              <w:t>1 – да</w:t>
            </w:r>
          </w:p>
          <w:p w14:paraId="138E8D61" w14:textId="77777777" w:rsidR="00266BD4" w:rsidRDefault="00266BD4" w:rsidP="00266BD4">
            <w:pPr>
              <w:ind w:left="0" w:firstLine="0"/>
              <w:rPr>
                <w:rFonts w:ascii="Arial" w:hAnsi="Arial" w:cs="Arial"/>
                <w:sz w:val="16"/>
                <w:szCs w:val="16"/>
              </w:rPr>
            </w:pPr>
            <w:r>
              <w:rPr>
                <w:rFonts w:ascii="Arial" w:hAnsi="Arial" w:cs="Arial"/>
                <w:sz w:val="16"/>
                <w:szCs w:val="16"/>
              </w:rPr>
              <w:t>0 – нет</w:t>
            </w:r>
          </w:p>
          <w:p w14:paraId="5ED26F32" w14:textId="77777777" w:rsidR="00266BD4" w:rsidRDefault="00266BD4" w:rsidP="00266BD4">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нет</w:t>
            </w:r>
            <w:r w:rsidRPr="009420AE">
              <w:rPr>
                <w:rFonts w:ascii="Arial" w:hAnsi="Arial" w:cs="Arial"/>
                <w:sz w:val="16"/>
                <w:szCs w:val="16"/>
              </w:rPr>
              <w:t xml:space="preserve"> (</w:t>
            </w:r>
            <w:r>
              <w:rPr>
                <w:rFonts w:ascii="Arial" w:hAnsi="Arial" w:cs="Arial"/>
                <w:sz w:val="16"/>
                <w:szCs w:val="16"/>
              </w:rPr>
              <w:t>выключен</w:t>
            </w:r>
            <w:r w:rsidRPr="009420AE">
              <w:rPr>
                <w:rFonts w:ascii="Arial" w:hAnsi="Arial" w:cs="Arial"/>
                <w:sz w:val="16"/>
                <w:szCs w:val="16"/>
              </w:rPr>
              <w:t>).</w:t>
            </w:r>
          </w:p>
          <w:p w14:paraId="4A00AA67" w14:textId="77777777" w:rsidR="00266BD4" w:rsidRDefault="00266BD4" w:rsidP="00266BD4">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w:t>
            </w:r>
            <w:r>
              <w:rPr>
                <w:rFonts w:ascii="Arial" w:hAnsi="Arial" w:cs="Arial"/>
                <w:sz w:val="16"/>
                <w:szCs w:val="16"/>
              </w:rPr>
              <w:t xml:space="preserve"> распечатать расширенную выписку. </w:t>
            </w:r>
          </w:p>
          <w:p w14:paraId="16961813" w14:textId="77777777" w:rsidR="007164BD" w:rsidRPr="00175ED0" w:rsidRDefault="00266BD4" w:rsidP="00266BD4">
            <w:pPr>
              <w:ind w:left="0" w:firstLine="0"/>
              <w:rPr>
                <w:rFonts w:ascii="Arial" w:hAnsi="Arial" w:cs="Arial"/>
                <w:sz w:val="16"/>
                <w:szCs w:val="16"/>
              </w:rPr>
            </w:pPr>
            <w:r>
              <w:rPr>
                <w:rFonts w:ascii="Arial" w:hAnsi="Arial" w:cs="Arial"/>
                <w:sz w:val="16"/>
                <w:szCs w:val="16"/>
              </w:rPr>
              <w:t>Если выбрано 1, то поле «</w:t>
            </w:r>
            <w:r w:rsidRPr="002C6DE1">
              <w:rPr>
                <w:rFonts w:ascii="Arial" w:hAnsi="Arial" w:cs="Arial"/>
                <w:i/>
                <w:sz w:val="16"/>
                <w:szCs w:val="16"/>
              </w:rPr>
              <w:t xml:space="preserve">Форма </w:t>
            </w:r>
            <w:r>
              <w:rPr>
                <w:rFonts w:ascii="Arial" w:hAnsi="Arial" w:cs="Arial"/>
                <w:i/>
                <w:sz w:val="16"/>
                <w:szCs w:val="16"/>
              </w:rPr>
              <w:t>1 (Обычная выписка</w:t>
            </w:r>
            <w:r w:rsidRPr="002C6DE1">
              <w:rPr>
                <w:rFonts w:ascii="Arial" w:hAnsi="Arial" w:cs="Arial"/>
                <w:i/>
                <w:sz w:val="16"/>
                <w:szCs w:val="16"/>
              </w:rPr>
              <w:t>)</w:t>
            </w:r>
            <w:r>
              <w:rPr>
                <w:rFonts w:ascii="Arial" w:hAnsi="Arial" w:cs="Arial"/>
                <w:sz w:val="16"/>
                <w:szCs w:val="16"/>
              </w:rPr>
              <w:t>» =0 (выключено) и поле «</w:t>
            </w:r>
            <w:r w:rsidRPr="002C6DE1">
              <w:rPr>
                <w:rFonts w:ascii="Arial" w:hAnsi="Arial" w:cs="Arial"/>
                <w:i/>
                <w:sz w:val="16"/>
                <w:szCs w:val="16"/>
              </w:rPr>
              <w:t xml:space="preserve">Форма </w:t>
            </w:r>
            <w:r>
              <w:rPr>
                <w:rFonts w:ascii="Arial" w:hAnsi="Arial" w:cs="Arial"/>
                <w:i/>
                <w:sz w:val="16"/>
                <w:szCs w:val="16"/>
              </w:rPr>
              <w:t>2</w:t>
            </w:r>
            <w:r w:rsidRPr="002C6DE1">
              <w:rPr>
                <w:rFonts w:ascii="Arial" w:hAnsi="Arial" w:cs="Arial"/>
                <w:i/>
                <w:sz w:val="16"/>
                <w:szCs w:val="16"/>
              </w:rPr>
              <w:t xml:space="preserve"> (</w:t>
            </w:r>
            <w:r>
              <w:rPr>
                <w:rFonts w:ascii="Arial" w:hAnsi="Arial" w:cs="Arial"/>
                <w:i/>
                <w:sz w:val="16"/>
                <w:szCs w:val="16"/>
              </w:rPr>
              <w:t>Обычная</w:t>
            </w:r>
            <w:r w:rsidRPr="002C6DE1">
              <w:rPr>
                <w:rFonts w:ascii="Arial" w:hAnsi="Arial" w:cs="Arial"/>
                <w:i/>
                <w:sz w:val="16"/>
                <w:szCs w:val="16"/>
              </w:rPr>
              <w:t xml:space="preserve"> выписка)</w:t>
            </w:r>
            <w:r>
              <w:rPr>
                <w:rFonts w:ascii="Arial" w:hAnsi="Arial" w:cs="Arial"/>
                <w:sz w:val="16"/>
                <w:szCs w:val="16"/>
              </w:rPr>
              <w:t>» =0 (выключено)</w:t>
            </w:r>
          </w:p>
        </w:tc>
        <w:tc>
          <w:tcPr>
            <w:tcW w:w="999" w:type="dxa"/>
            <w:vAlign w:val="center"/>
          </w:tcPr>
          <w:p w14:paraId="17263E89" w14:textId="77777777" w:rsidR="007164BD" w:rsidRDefault="007164BD" w:rsidP="0055457C">
            <w:pPr>
              <w:pStyle w:val="afa"/>
              <w:rPr>
                <w:lang w:eastAsia="en-US"/>
              </w:rPr>
            </w:pPr>
          </w:p>
        </w:tc>
      </w:tr>
    </w:tbl>
    <w:p w14:paraId="6F946553" w14:textId="77777777" w:rsidR="009B6275" w:rsidRDefault="009B6275" w:rsidP="009B6275">
      <w:pPr>
        <w:ind w:left="1409" w:hanging="360"/>
        <w:rPr>
          <w:ins w:id="6035" w:author="Широбокова Алёна Сергеевна" w:date="2018-02-13T11:48:00Z"/>
          <w:noProof/>
          <w:sz w:val="24"/>
        </w:rPr>
      </w:pPr>
    </w:p>
    <w:p w14:paraId="6D82496C" w14:textId="3A47B2B7" w:rsidR="009B6275" w:rsidRPr="009B6275" w:rsidRDefault="009B6275" w:rsidP="009B6275">
      <w:pPr>
        <w:ind w:left="1409" w:hanging="360"/>
        <w:rPr>
          <w:ins w:id="6036" w:author="Широбокова Алёна Сергеевна" w:date="2018-02-13T11:48:00Z"/>
          <w:b/>
          <w:noProof/>
          <w:sz w:val="24"/>
        </w:rPr>
      </w:pPr>
      <w:ins w:id="6037" w:author="Широбокова Алёна Сергеевна" w:date="2018-02-13T11:48:00Z">
        <w:r w:rsidRPr="009B6275">
          <w:rPr>
            <w:b/>
            <w:noProof/>
            <w:sz w:val="24"/>
          </w:rPr>
          <w:t>Условия печати выписки</w:t>
        </w:r>
      </w:ins>
    </w:p>
    <w:p w14:paraId="3423A7B7" w14:textId="147CF911" w:rsidR="00544D00" w:rsidRDefault="009B6275" w:rsidP="009B6275">
      <w:pPr>
        <w:ind w:left="0" w:firstLine="0"/>
        <w:rPr>
          <w:noProof/>
        </w:rPr>
      </w:pPr>
      <w:ins w:id="6038" w:author="Широбокова Алёна Сергеевна" w:date="2018-02-13T11:49:00Z">
        <w:r>
          <w:rPr>
            <w:noProof/>
            <w:sz w:val="24"/>
          </w:rPr>
          <w:t xml:space="preserve">1. </w:t>
        </w:r>
      </w:ins>
      <w:ins w:id="6039" w:author="Пияльцева Анна Анатольевна" w:date="2017-08-30T15:08:00Z">
        <w:r w:rsidR="00544D00" w:rsidRPr="009B6275">
          <w:rPr>
            <w:noProof/>
            <w:sz w:val="24"/>
          </w:rPr>
          <w:t xml:space="preserve">В случае </w:t>
        </w:r>
      </w:ins>
      <w:r w:rsidR="00544D00" w:rsidRPr="009B6275">
        <w:rPr>
          <w:noProof/>
          <w:sz w:val="24"/>
        </w:rPr>
        <w:t>если выписки по всем  счетам за  запрашиваемый  период отсутствуют, отображается</w:t>
      </w:r>
      <w:r w:rsidR="00544D00" w:rsidRPr="009B6275">
        <w:rPr>
          <w:noProof/>
          <w:sz w:val="24"/>
          <w:szCs w:val="20"/>
        </w:rPr>
        <w:t xml:space="preserve"> </w:t>
      </w:r>
      <w:r w:rsidR="00544D00" w:rsidRPr="009B6275">
        <w:rPr>
          <w:noProof/>
          <w:sz w:val="24"/>
        </w:rPr>
        <w:t>сообщение "Выписок за данный период не найдено"</w:t>
      </w:r>
      <w:ins w:id="6040" w:author="Пияльцева Анна Анатольевна" w:date="2017-08-30T15:08:00Z">
        <w:r w:rsidR="00544D00">
          <w:rPr>
            <w:noProof/>
          </w:rPr>
          <w:t xml:space="preserve"> </w:t>
        </w:r>
      </w:ins>
    </w:p>
    <w:p w14:paraId="56E5F01F" w14:textId="77777777" w:rsidR="00544D00" w:rsidRDefault="00544D00" w:rsidP="009B6275">
      <w:pPr>
        <w:jc w:val="center"/>
        <w:rPr>
          <w:ins w:id="6041" w:author="Широбокова Алёна Сергеевна" w:date="2018-02-13T11:49:00Z"/>
          <w:noProof/>
        </w:rPr>
      </w:pPr>
      <w:r>
        <w:rPr>
          <w:noProof/>
        </w:rPr>
        <w:drawing>
          <wp:inline distT="0" distB="0" distL="0" distR="0" wp14:anchorId="20FD87D1" wp14:editId="39502F0C">
            <wp:extent cx="3108960" cy="1371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8960" cy="1371600"/>
                    </a:xfrm>
                    <a:prstGeom prst="rect">
                      <a:avLst/>
                    </a:prstGeom>
                    <a:noFill/>
                    <a:ln>
                      <a:noFill/>
                    </a:ln>
                  </pic:spPr>
                </pic:pic>
              </a:graphicData>
            </a:graphic>
          </wp:inline>
        </w:drawing>
      </w:r>
    </w:p>
    <w:p w14:paraId="1F4EB06A" w14:textId="77777777" w:rsidR="009B6275" w:rsidRDefault="009B6275" w:rsidP="009B6275">
      <w:pPr>
        <w:jc w:val="center"/>
        <w:rPr>
          <w:noProof/>
        </w:rPr>
      </w:pPr>
    </w:p>
    <w:p w14:paraId="154FF202" w14:textId="3A6469FB" w:rsidR="00544D00" w:rsidRPr="000C75AD" w:rsidRDefault="009B6275" w:rsidP="00544D00">
      <w:pPr>
        <w:spacing w:before="0" w:after="0"/>
        <w:ind w:left="0" w:firstLine="0"/>
        <w:rPr>
          <w:ins w:id="6042" w:author="Широбокова Алёна Сергеевна" w:date="2018-02-13T11:49:00Z"/>
          <w:noProof/>
          <w:sz w:val="24"/>
        </w:rPr>
      </w:pPr>
      <w:ins w:id="6043" w:author="Широбокова Алёна Сергеевна" w:date="2018-02-13T11:49:00Z">
        <w:r>
          <w:rPr>
            <w:noProof/>
            <w:sz w:val="24"/>
          </w:rPr>
          <w:t xml:space="preserve">2. </w:t>
        </w:r>
      </w:ins>
      <w:r w:rsidR="00544D00" w:rsidRPr="009B6275">
        <w:rPr>
          <w:noProof/>
          <w:sz w:val="24"/>
        </w:rPr>
        <w:t>Е</w:t>
      </w:r>
      <w:r w:rsidR="00544D00" w:rsidRPr="00630509">
        <w:rPr>
          <w:noProof/>
          <w:sz w:val="24"/>
        </w:rPr>
        <w:t xml:space="preserve">сли за выбранный период </w:t>
      </w:r>
      <w:r w:rsidR="00544D00" w:rsidRPr="009B6275">
        <w:rPr>
          <w:noProof/>
          <w:sz w:val="24"/>
        </w:rPr>
        <w:t>или за день</w:t>
      </w:r>
      <w:r w:rsidR="00544D00" w:rsidRPr="00630509">
        <w:rPr>
          <w:noProof/>
          <w:sz w:val="24"/>
        </w:rPr>
        <w:t xml:space="preserve"> выписка есть </w:t>
      </w:r>
      <w:r w:rsidR="00544D00" w:rsidRPr="009B6275">
        <w:rPr>
          <w:noProof/>
          <w:sz w:val="24"/>
        </w:rPr>
        <w:t>не по всем счетам или не за все даты периода</w:t>
      </w:r>
      <w:r w:rsidR="00544D00" w:rsidRPr="00630509">
        <w:rPr>
          <w:noProof/>
          <w:sz w:val="24"/>
        </w:rPr>
        <w:t xml:space="preserve">, то </w:t>
      </w:r>
      <w:del w:id="6044" w:author="Широбокова Алёна Сергеевна" w:date="2018-02-13T11:49:00Z">
        <w:r w:rsidR="00544D00" w:rsidRPr="00630509" w:rsidDel="009B6275">
          <w:rPr>
            <w:noProof/>
            <w:sz w:val="24"/>
          </w:rPr>
          <w:delText xml:space="preserve"> </w:delText>
        </w:r>
      </w:del>
      <w:r w:rsidR="00544D00" w:rsidRPr="00630509">
        <w:rPr>
          <w:noProof/>
          <w:sz w:val="24"/>
        </w:rPr>
        <w:t xml:space="preserve">отображается </w:t>
      </w:r>
      <w:r w:rsidR="00544D00" w:rsidRPr="009B6275">
        <w:rPr>
          <w:noProof/>
          <w:sz w:val="24"/>
        </w:rPr>
        <w:t>сообщение</w:t>
      </w:r>
      <w:r w:rsidR="00544D00" w:rsidRPr="00630509">
        <w:rPr>
          <w:noProof/>
          <w:sz w:val="24"/>
        </w:rPr>
        <w:t xml:space="preserve"> </w:t>
      </w:r>
      <w:ins w:id="6045" w:author="Широбокова Алёна Сергеевна" w:date="2018-02-13T12:02:00Z">
        <w:r w:rsidR="00525221">
          <w:rPr>
            <w:noProof/>
            <w:sz w:val="24"/>
          </w:rPr>
          <w:t>«</w:t>
        </w:r>
      </w:ins>
      <w:del w:id="6046" w:author="Широбокова Алёна Сергеевна" w:date="2018-02-13T12:02:00Z">
        <w:r w:rsidR="00544D00" w:rsidRPr="00630509" w:rsidDel="00525221">
          <w:rPr>
            <w:noProof/>
            <w:sz w:val="24"/>
          </w:rPr>
          <w:delText>"</w:delText>
        </w:r>
      </w:del>
      <w:r w:rsidR="00544D00" w:rsidRPr="00630509">
        <w:rPr>
          <w:noProof/>
          <w:sz w:val="24"/>
        </w:rPr>
        <w:t xml:space="preserve">Выписок за часть </w:t>
      </w:r>
      <w:del w:id="6047" w:author="Широбокова Алёна Сергеевна" w:date="2018-02-13T14:15:00Z">
        <w:r w:rsidR="00544D00" w:rsidRPr="00630509" w:rsidDel="00737AB9">
          <w:rPr>
            <w:noProof/>
            <w:sz w:val="24"/>
          </w:rPr>
          <w:delText xml:space="preserve">данного </w:delText>
        </w:r>
      </w:del>
      <w:r w:rsidR="00544D00" w:rsidRPr="00630509">
        <w:rPr>
          <w:noProof/>
          <w:sz w:val="24"/>
        </w:rPr>
        <w:t>периода</w:t>
      </w:r>
      <w:ins w:id="6048" w:author="Широбокова Алёна Сергеевна" w:date="2018-02-13T14:15:00Z">
        <w:r w:rsidR="00737AB9">
          <w:rPr>
            <w:noProof/>
            <w:sz w:val="24"/>
          </w:rPr>
          <w:t xml:space="preserve"> </w:t>
        </w:r>
        <w:r w:rsidR="00737AB9">
          <w:rPr>
            <w:rFonts w:ascii="Arial" w:hAnsi="Arial" w:cs="Arial"/>
            <w:color w:val="333333"/>
            <w:sz w:val="21"/>
            <w:szCs w:val="21"/>
            <w:shd w:val="clear" w:color="auto" w:fill="FFFFFF"/>
          </w:rPr>
          <w:t>&lt;период, указанный клиентом для печати&gt; </w:t>
        </w:r>
      </w:ins>
      <w:r w:rsidR="00544D00" w:rsidRPr="00630509">
        <w:rPr>
          <w:noProof/>
          <w:sz w:val="24"/>
        </w:rPr>
        <w:t xml:space="preserve"> не найдено для следующих счетов: </w:t>
      </w:r>
      <w:ins w:id="6049" w:author="Широбокова Алёна Сергеевна" w:date="2018-02-13T11:50:00Z">
        <w:r w:rsidRPr="009B6275">
          <w:rPr>
            <w:noProof/>
            <w:sz w:val="24"/>
          </w:rPr>
          <w:t>&lt;</w:t>
        </w:r>
      </w:ins>
      <w:del w:id="6050" w:author="Широбокова Алёна Сергеевна" w:date="2018-02-13T11:54:00Z">
        <w:r w:rsidR="00544D00" w:rsidRPr="00630509" w:rsidDel="000C75AD">
          <w:rPr>
            <w:noProof/>
            <w:sz w:val="24"/>
          </w:rPr>
          <w:delText xml:space="preserve">" и перечислены </w:delText>
        </w:r>
      </w:del>
      <w:ins w:id="6051" w:author="Широбокова Алёна Сергеевна" w:date="2018-02-13T11:54:00Z">
        <w:r w:rsidR="000C75AD" w:rsidRPr="00630509">
          <w:rPr>
            <w:noProof/>
            <w:sz w:val="24"/>
          </w:rPr>
          <w:t>перечисл</w:t>
        </w:r>
        <w:r w:rsidR="000C75AD">
          <w:rPr>
            <w:noProof/>
            <w:sz w:val="24"/>
          </w:rPr>
          <w:t>яются</w:t>
        </w:r>
        <w:r w:rsidR="000C75AD" w:rsidRPr="00630509">
          <w:rPr>
            <w:noProof/>
            <w:sz w:val="24"/>
          </w:rPr>
          <w:t xml:space="preserve"> </w:t>
        </w:r>
      </w:ins>
      <w:r w:rsidR="00544D00" w:rsidRPr="00630509">
        <w:rPr>
          <w:noProof/>
          <w:sz w:val="24"/>
        </w:rPr>
        <w:t>все счета</w:t>
      </w:r>
      <w:ins w:id="6052" w:author="Широбокова Алёна Сергеевна" w:date="2018-02-13T14:18:00Z">
        <w:r w:rsidR="0042073D">
          <w:rPr>
            <w:noProof/>
            <w:sz w:val="24"/>
          </w:rPr>
          <w:t>, выбарнные для печати</w:t>
        </w:r>
      </w:ins>
      <w:r w:rsidR="00544D00" w:rsidRPr="00630509">
        <w:rPr>
          <w:noProof/>
          <w:sz w:val="24"/>
        </w:rPr>
        <w:t>, в том числе и счет, у которого есть выписка (только за один день из периода)</w:t>
      </w:r>
      <w:ins w:id="6053" w:author="Широбокова Алёна Сергеевна" w:date="2018-02-13T11:54:00Z">
        <w:r w:rsidR="000C75AD" w:rsidRPr="000C75AD">
          <w:rPr>
            <w:noProof/>
            <w:sz w:val="24"/>
          </w:rPr>
          <w:t>&gt;</w:t>
        </w:r>
        <w:r w:rsidR="000C75AD">
          <w:rPr>
            <w:noProof/>
            <w:sz w:val="24"/>
          </w:rPr>
          <w:t>.</w:t>
        </w:r>
        <w:r w:rsidR="000C75AD" w:rsidRPr="000C75AD">
          <w:rPr>
            <w:noProof/>
            <w:sz w:val="24"/>
          </w:rPr>
          <w:t xml:space="preserve"> </w:t>
        </w:r>
        <w:r w:rsidR="000C75AD" w:rsidRPr="009B6275">
          <w:rPr>
            <w:noProof/>
            <w:sz w:val="24"/>
          </w:rPr>
          <w:t xml:space="preserve">Запросите выписки за </w:t>
        </w:r>
        <w:r w:rsidR="000C75AD">
          <w:rPr>
            <w:noProof/>
            <w:sz w:val="24"/>
          </w:rPr>
          <w:t xml:space="preserve">период </w:t>
        </w:r>
        <w:r w:rsidR="000C75AD" w:rsidRPr="009B6275">
          <w:rPr>
            <w:noProof/>
            <w:sz w:val="24"/>
          </w:rPr>
          <w:t>&lt;</w:t>
        </w:r>
        <w:r w:rsidR="000C75AD">
          <w:rPr>
            <w:noProof/>
            <w:sz w:val="24"/>
          </w:rPr>
          <w:t>период, указанный клиентом для печати</w:t>
        </w:r>
        <w:r w:rsidR="000C75AD" w:rsidRPr="009B6275">
          <w:rPr>
            <w:noProof/>
            <w:sz w:val="24"/>
          </w:rPr>
          <w:t>&gt; и повторите операцию печати</w:t>
        </w:r>
        <w:r w:rsidR="000C75AD">
          <w:rPr>
            <w:noProof/>
            <w:sz w:val="24"/>
          </w:rPr>
          <w:t>»</w:t>
        </w:r>
      </w:ins>
    </w:p>
    <w:p w14:paraId="1BB58F7F" w14:textId="77777777" w:rsidR="009B6275" w:rsidRPr="009B6275" w:rsidRDefault="009B6275" w:rsidP="00544D00">
      <w:pPr>
        <w:spacing w:before="0" w:after="0"/>
        <w:ind w:left="0" w:firstLine="0"/>
        <w:rPr>
          <w:ins w:id="6054" w:author="Пияльцева Анна Анатольевна" w:date="2017-08-30T15:08:00Z"/>
          <w:noProof/>
          <w:sz w:val="24"/>
        </w:rPr>
      </w:pPr>
    </w:p>
    <w:p w14:paraId="3703FEF5" w14:textId="57D82FFB" w:rsidR="00544D00" w:rsidRPr="00544D00" w:rsidRDefault="009B6275" w:rsidP="009B6275">
      <w:pPr>
        <w:spacing w:before="0" w:after="0"/>
        <w:ind w:left="0" w:firstLine="0"/>
        <w:rPr>
          <w:ins w:id="6055" w:author="Николай Коробейников" w:date="2017-08-30T17:33:00Z"/>
          <w:noProof/>
          <w:sz w:val="24"/>
        </w:rPr>
      </w:pPr>
      <w:ins w:id="6056" w:author="Широбокова Алёна Сергеевна" w:date="2018-02-13T11:49:00Z">
        <w:r>
          <w:rPr>
            <w:noProof/>
            <w:sz w:val="24"/>
          </w:rPr>
          <w:t xml:space="preserve">3. </w:t>
        </w:r>
      </w:ins>
      <w:ins w:id="6057" w:author="Николай Коробейников" w:date="2017-08-30T17:33:00Z">
        <w:r w:rsidR="00544D00" w:rsidRPr="00544D00">
          <w:rPr>
            <w:noProof/>
            <w:sz w:val="24"/>
          </w:rPr>
          <w:t>Список выписок формируется по полю fromDate, дата в котором должна попадать в выбранный период. При печати сформированный список сортируется</w:t>
        </w:r>
      </w:ins>
      <w:ins w:id="6058" w:author="Беликова Маргарита Николаевна" w:date="2017-09-11T11:06:00Z">
        <w:r w:rsidR="00544D00" w:rsidRPr="00544D00">
          <w:rPr>
            <w:noProof/>
            <w:sz w:val="24"/>
          </w:rPr>
          <w:t xml:space="preserve"> также</w:t>
        </w:r>
      </w:ins>
      <w:ins w:id="6059" w:author="Николай Коробейников" w:date="2017-08-30T17:33:00Z">
        <w:r w:rsidR="00544D00" w:rsidRPr="00544D00">
          <w:rPr>
            <w:noProof/>
            <w:sz w:val="24"/>
          </w:rPr>
          <w:t xml:space="preserve"> по </w:t>
        </w:r>
      </w:ins>
      <w:ins w:id="6060" w:author="Беликова Маргарита Николаевна" w:date="2017-09-11T11:06:00Z">
        <w:r w:rsidR="00544D00" w:rsidRPr="00544D00">
          <w:rPr>
            <w:noProof/>
            <w:sz w:val="24"/>
          </w:rPr>
          <w:t>fromDate</w:t>
        </w:r>
      </w:ins>
      <w:ins w:id="6061" w:author="Николай Коробейников" w:date="2017-08-30T17:33:00Z">
        <w:del w:id="6062" w:author="Беликова Маргарита Николаевна" w:date="2017-09-11T11:06:00Z">
          <w:r w:rsidR="00544D00" w:rsidRPr="00544D00" w:rsidDel="008E7378">
            <w:rPr>
              <w:noProof/>
              <w:sz w:val="24"/>
            </w:rPr>
            <w:delText>acceptDate</w:delText>
          </w:r>
        </w:del>
        <w:r w:rsidR="00544D00" w:rsidRPr="00544D00">
          <w:rPr>
            <w:noProof/>
            <w:sz w:val="24"/>
          </w:rPr>
          <w:t xml:space="preserve">. </w:t>
        </w:r>
      </w:ins>
      <w:ins w:id="6063" w:author="Беликова Маргарита Николаевна" w:date="2017-09-11T11:06:00Z">
        <w:r w:rsidR="00544D00" w:rsidRPr="00544D00">
          <w:rPr>
            <w:noProof/>
            <w:sz w:val="24"/>
          </w:rPr>
          <w:t xml:space="preserve">Для определения </w:t>
        </w:r>
      </w:ins>
      <w:r w:rsidR="00544D00" w:rsidRPr="00544D00">
        <w:rPr>
          <w:noProof/>
          <w:sz w:val="24"/>
        </w:rPr>
        <w:t>вх</w:t>
      </w:r>
      <w:ins w:id="6064" w:author="Беликова Маргарита Николаевна" w:date="2017-09-11T11:06:00Z">
        <w:r w:rsidR="00544D00" w:rsidRPr="00544D00">
          <w:rPr>
            <w:noProof/>
            <w:sz w:val="24"/>
          </w:rPr>
          <w:t xml:space="preserve">одящего и </w:t>
        </w:r>
      </w:ins>
      <w:r w:rsidR="00544D00" w:rsidRPr="00544D00">
        <w:rPr>
          <w:noProof/>
          <w:sz w:val="24"/>
        </w:rPr>
        <w:t>исхо</w:t>
      </w:r>
      <w:ins w:id="6065" w:author="Беликова Маргарита Николаевна" w:date="2017-09-11T11:06:00Z">
        <w:r w:rsidR="00544D00" w:rsidRPr="00544D00">
          <w:rPr>
            <w:noProof/>
            <w:sz w:val="24"/>
          </w:rPr>
          <w:t>дящего остатков за период – необходимо: для входящего остатка брать самую актуальную (последнюю по acceptDate) за первый день периода, для исходящего -  самую актуальную (последнюю по acceptDate) за последний день периода.</w:t>
        </w:r>
      </w:ins>
      <w:ins w:id="6066" w:author="Николай Коробейников" w:date="2017-08-30T17:33:00Z">
        <w:del w:id="6067" w:author="Беликова Маргарита Николаевна" w:date="2017-09-11T11:06:00Z">
          <w:r w:rsidR="00544D00" w:rsidRPr="00544D00" w:rsidDel="008E7378">
            <w:rPr>
              <w:noProof/>
              <w:sz w:val="24"/>
            </w:rPr>
            <w:delText>Информация об исходящем остатке берется из последней выписки отсортированного списка. В случае если в списке несколько последних выписок с одинаковым acceptDate, то из них берется выписка с более поздним fromDat</w:delText>
          </w:r>
        </w:del>
      </w:ins>
    </w:p>
    <w:p w14:paraId="2F58DABE" w14:textId="77777777" w:rsidR="00544D00" w:rsidRPr="00544D00" w:rsidRDefault="00544D00" w:rsidP="00544D00">
      <w:pPr>
        <w:spacing w:before="0" w:after="0"/>
        <w:ind w:left="0" w:firstLine="0"/>
        <w:rPr>
          <w:ins w:id="6068" w:author="Пияльцева Анна Анатольевна" w:date="2017-08-30T15:08:00Z"/>
          <w:noProof/>
          <w:sz w:val="24"/>
        </w:rPr>
      </w:pPr>
      <w:ins w:id="6069" w:author="Пияльцева Анна Анатольевна" w:date="2017-08-30T15:08:00Z">
        <w:r w:rsidRPr="00544D00">
          <w:rPr>
            <w:noProof/>
            <w:sz w:val="24"/>
          </w:rPr>
          <w:t xml:space="preserve"> </w:t>
        </w:r>
      </w:ins>
    </w:p>
    <w:p w14:paraId="7ECC676A" w14:textId="77777777" w:rsidR="00544D00" w:rsidRPr="00544D00" w:rsidRDefault="00544D00" w:rsidP="00544D00">
      <w:pPr>
        <w:spacing w:before="0" w:after="0"/>
        <w:ind w:left="0" w:firstLine="0"/>
        <w:rPr>
          <w:noProof/>
        </w:rPr>
      </w:pPr>
    </w:p>
    <w:p w14:paraId="02A836C9" w14:textId="77777777" w:rsidR="00544D00" w:rsidRPr="00544D00" w:rsidRDefault="00544D00" w:rsidP="00544D00">
      <w:pPr>
        <w:rPr>
          <w:noProof/>
          <w:sz w:val="24"/>
        </w:rPr>
      </w:pPr>
    </w:p>
    <w:p w14:paraId="0A4A7871" w14:textId="77777777" w:rsidR="00544D00" w:rsidRPr="00544D00" w:rsidRDefault="00544D00" w:rsidP="00544D00">
      <w:pPr>
        <w:ind w:left="0" w:firstLine="0"/>
        <w:rPr>
          <w:noProof/>
          <w:sz w:val="24"/>
        </w:rPr>
      </w:pPr>
    </w:p>
    <w:p w14:paraId="65FB3C1A" w14:textId="77777777" w:rsidR="00544D00" w:rsidRPr="00544D00" w:rsidRDefault="00544D00" w:rsidP="00544D00">
      <w:pPr>
        <w:rPr>
          <w:noProof/>
          <w:sz w:val="24"/>
        </w:rPr>
      </w:pPr>
      <w:r w:rsidRPr="00544D00">
        <w:rPr>
          <w:noProof/>
          <w:sz w:val="24"/>
        </w:rPr>
        <w:t>Входящий остаток для выписки берется на начало периода:</w:t>
      </w:r>
    </w:p>
    <w:p w14:paraId="723D92FD" w14:textId="77777777" w:rsidR="00544D00" w:rsidRDefault="00544D00" w:rsidP="00544D00">
      <w:pPr>
        <w:ind w:left="0" w:firstLine="0"/>
        <w:rPr>
          <w:ins w:id="6070" w:author="Беликова Маргарита Николаевна" w:date="2018-03-06T15:10:00Z"/>
          <w:noProof/>
        </w:rPr>
      </w:pPr>
      <w:r>
        <w:rPr>
          <w:noProof/>
        </w:rPr>
        <w:drawing>
          <wp:inline distT="0" distB="0" distL="0" distR="0" wp14:anchorId="5429BC32" wp14:editId="6025A606">
            <wp:extent cx="6286500" cy="2057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86500" cy="2057400"/>
                    </a:xfrm>
                    <a:prstGeom prst="rect">
                      <a:avLst/>
                    </a:prstGeom>
                    <a:noFill/>
                    <a:ln>
                      <a:noFill/>
                    </a:ln>
                  </pic:spPr>
                </pic:pic>
              </a:graphicData>
            </a:graphic>
          </wp:inline>
        </w:drawing>
      </w:r>
    </w:p>
    <w:p w14:paraId="21DFFDB1" w14:textId="77777777" w:rsidR="0008437C" w:rsidRDefault="0008437C" w:rsidP="00544D00">
      <w:pPr>
        <w:ind w:left="0" w:firstLine="0"/>
        <w:rPr>
          <w:ins w:id="6071" w:author="Беликова Маргарита Николаевна" w:date="2018-03-06T15:12:00Z"/>
          <w:noProof/>
        </w:rPr>
      </w:pPr>
      <w:ins w:id="6072" w:author="Беликова Маргарита Николаевна" w:date="2018-03-06T15:10:00Z">
        <w:r>
          <w:rPr>
            <w:noProof/>
          </w:rPr>
          <w:t>В случае, если включен</w:t>
        </w:r>
      </w:ins>
      <w:ins w:id="6073" w:author="Беликова Маргарита Николаевна" w:date="2018-03-06T15:11:00Z">
        <w:r>
          <w:rPr>
            <w:noProof/>
          </w:rPr>
          <w:t>ы</w:t>
        </w:r>
      </w:ins>
      <w:ins w:id="6074" w:author="Беликова Маргарита Николаевна" w:date="2018-03-06T15:10:00Z">
        <w:r>
          <w:rPr>
            <w:noProof/>
          </w:rPr>
          <w:t xml:space="preserve"> настройк</w:t>
        </w:r>
      </w:ins>
      <w:ins w:id="6075" w:author="Беликова Маргарита Николаевна" w:date="2018-03-06T15:11:00Z">
        <w:r>
          <w:rPr>
            <w:noProof/>
          </w:rPr>
          <w:t>и</w:t>
        </w:r>
      </w:ins>
      <w:ins w:id="6076" w:author="Беликова Маргарита Николаевна" w:date="2018-03-06T15:10:00Z">
        <w:r>
          <w:rPr>
            <w:noProof/>
          </w:rPr>
          <w:t xml:space="preserve"> конфигурации:</w:t>
        </w:r>
      </w:ins>
      <w:ins w:id="6077" w:author="Беликова Маргарита Николаевна" w:date="2018-03-06T15:11:00Z">
        <w:r>
          <w:rPr>
            <w:noProof/>
          </w:rPr>
          <w:t xml:space="preserve"> </w:t>
        </w:r>
      </w:ins>
      <w:ins w:id="6078" w:author="Беликова Маргарита Николаевна" w:date="2018-03-06T15:10:00Z">
        <w:r>
          <w:rPr>
            <w:noProof/>
          </w:rPr>
          <w:t xml:space="preserve"> </w:t>
        </w:r>
      </w:ins>
    </w:p>
    <w:p w14:paraId="7BDDCF82" w14:textId="6E797047" w:rsidR="0008437C" w:rsidRDefault="0008437C" w:rsidP="0008437C">
      <w:pPr>
        <w:pStyle w:val="a"/>
        <w:numPr>
          <w:ilvl w:val="1"/>
          <w:numId w:val="66"/>
        </w:numPr>
        <w:ind w:hanging="17"/>
        <w:rPr>
          <w:ins w:id="6079" w:author="Беликова Маргарита Николаевна" w:date="2018-03-06T15:12:00Z"/>
        </w:rPr>
      </w:pPr>
      <w:ins w:id="6080" w:author="Беликова Маргарита Николаевна" w:date="2018-03-06T15:12:00Z">
        <w:r>
          <w:t>РКО. Выписка. Печать выписок в новом формате - true</w:t>
        </w:r>
        <w:r>
          <w:br/>
          <w:t>2) РКО. Выписка. Печать выписки за период - вывод подписи для каждой выписки - true</w:t>
        </w:r>
        <w:r>
          <w:br/>
          <w:t>4) РКО. Выписка. Выводить информацию об ЭП в документах выписки = true.</w:t>
        </w:r>
      </w:ins>
    </w:p>
    <w:p w14:paraId="4CE4AFA8" w14:textId="2BB69DB4" w:rsidR="0008437C" w:rsidRPr="0008437C" w:rsidRDefault="0008437C" w:rsidP="00144E90">
      <w:pPr>
        <w:rPr>
          <w:noProof/>
        </w:rPr>
      </w:pPr>
      <w:ins w:id="6081" w:author="Беликова Маргарита Николаевна" w:date="2018-03-06T15:11:00Z">
        <w:r>
          <w:rPr>
            <w:noProof/>
          </w:rPr>
          <w:t xml:space="preserve">то отчет формируется не </w:t>
        </w:r>
      </w:ins>
      <w:ins w:id="6082" w:author="Беликова Маргарита Николаевна" w:date="2018-03-06T15:12:00Z">
        <w:r w:rsidR="00144E90">
          <w:rPr>
            <w:noProof/>
          </w:rPr>
          <w:t>вобычном виде (один общий отчет)</w:t>
        </w:r>
      </w:ins>
      <w:ins w:id="6083" w:author="Беликова Маргарита Николаевна" w:date="2018-03-06T15:13:00Z">
        <w:r w:rsidR="00144E90">
          <w:rPr>
            <w:noProof/>
          </w:rPr>
          <w:t>, а в виде отдельных выписок, попавших в период (вывод аналогичен ПФ при печати выписко из скроллера НЕ как «выписки за период»).</w:t>
        </w:r>
      </w:ins>
    </w:p>
    <w:p w14:paraId="3F3CF7DC" w14:textId="77777777" w:rsidR="00544D00" w:rsidRDefault="00544D00" w:rsidP="00544D00">
      <w:pPr>
        <w:pStyle w:val="42"/>
        <w:ind w:left="0" w:firstLine="0"/>
      </w:pPr>
    </w:p>
    <w:p w14:paraId="6BE591F7" w14:textId="77777777" w:rsidR="00063973" w:rsidRDefault="00063973" w:rsidP="009B6275">
      <w:pPr>
        <w:pStyle w:val="4"/>
        <w:ind w:right="565"/>
        <w:rPr>
          <w:ins w:id="6084" w:author="Беликова Маргарита Николаевна" w:date="2017-10-26T15:20:00Z"/>
        </w:rPr>
      </w:pPr>
      <w:bookmarkStart w:id="6085" w:name="_Toc21517699"/>
      <w:ins w:id="6086" w:author="Беликова Маргарита Николаевна" w:date="2017-10-26T15:20:00Z">
        <w:r>
          <w:t>Область быстрого просмотра</w:t>
        </w:r>
        <w:bookmarkEnd w:id="6085"/>
      </w:ins>
    </w:p>
    <w:p w14:paraId="34B574F3" w14:textId="0C116F4D" w:rsidR="00DE635B" w:rsidRDefault="00063973" w:rsidP="00DE635B">
      <w:pPr>
        <w:rPr>
          <w:ins w:id="6087" w:author="Широбокова Алёна Сергеевна" w:date="2018-08-02T15:39:00Z"/>
          <w:noProof/>
        </w:rPr>
      </w:pPr>
      <w:ins w:id="6088" w:author="Беликова Маргарита Николаевна" w:date="2017-10-26T15:22:00Z">
        <w:r>
          <w:rPr>
            <w:noProof/>
          </w:rPr>
          <w:t xml:space="preserve">Область </w:t>
        </w:r>
      </w:ins>
      <w:ins w:id="6089" w:author="Беликова Маргарита Николаевна" w:date="2017-10-26T15:20:00Z">
        <w:r>
          <w:rPr>
            <w:noProof/>
          </w:rPr>
          <w:t xml:space="preserve"> быстрого просмотра на </w:t>
        </w:r>
      </w:ins>
      <w:ins w:id="6090" w:author="Беликова Маргарита Николаевна" w:date="2017-10-26T15:21:00Z">
        <w:r>
          <w:rPr>
            <w:noProof/>
          </w:rPr>
          <w:t xml:space="preserve">стороне </w:t>
        </w:r>
      </w:ins>
      <w:ins w:id="6091" w:author="Беликова Маргарита Николаевна" w:date="2017-10-26T15:20:00Z">
        <w:r>
          <w:rPr>
            <w:noProof/>
          </w:rPr>
          <w:t>клиент</w:t>
        </w:r>
      </w:ins>
      <w:ins w:id="6092" w:author="Беликова Маргарита Николаевна" w:date="2017-10-26T15:21:00Z">
        <w:r>
          <w:rPr>
            <w:noProof/>
          </w:rPr>
          <w:t xml:space="preserve">а должна быть реализована по аналогии с банковской частью. </w:t>
        </w:r>
      </w:ins>
      <w:ins w:id="6093" w:author="Беликова Маргарита Николаевна" w:date="2017-10-26T15:22:00Z">
        <w:r>
          <w:rPr>
            <w:noProof/>
          </w:rPr>
          <w:t xml:space="preserve">См. раздел </w:t>
        </w:r>
      </w:ins>
      <w:ins w:id="6094" w:author="Беликова Маргарита Николаевна" w:date="2017-10-26T15:50:00Z">
        <w:r w:rsidR="005C71FE">
          <w:rPr>
            <w:noProof/>
          </w:rPr>
          <w:fldChar w:fldCharType="begin"/>
        </w:r>
        <w:r w:rsidR="005C71FE">
          <w:rPr>
            <w:noProof/>
          </w:rPr>
          <w:instrText xml:space="preserve"> REF _Ref496796361 \n \h </w:instrText>
        </w:r>
      </w:ins>
      <w:r w:rsidR="005C71FE">
        <w:rPr>
          <w:noProof/>
        </w:rPr>
      </w:r>
      <w:r w:rsidR="005C71FE">
        <w:rPr>
          <w:noProof/>
        </w:rPr>
        <w:fldChar w:fldCharType="separate"/>
      </w:r>
      <w:ins w:id="6095" w:author="Феданкова Любовь Анатольевна" w:date="2019-10-09T12:38:00Z">
        <w:r w:rsidR="00031B2C">
          <w:rPr>
            <w:noProof/>
          </w:rPr>
          <w:t>10.1.2.4</w:t>
        </w:r>
      </w:ins>
      <w:ins w:id="6096" w:author="Беликова Маргарита Николаевна" w:date="2017-10-26T15:50:00Z">
        <w:r w:rsidR="005C71FE">
          <w:rPr>
            <w:noProof/>
          </w:rPr>
          <w:fldChar w:fldCharType="end"/>
        </w:r>
      </w:ins>
      <w:ins w:id="6097" w:author="Беликова Маргарита Николаевна" w:date="2017-10-26T15:52:00Z">
        <w:r w:rsidR="005C71FE">
          <w:rPr>
            <w:noProof/>
          </w:rPr>
          <w:t>.</w:t>
        </w:r>
      </w:ins>
    </w:p>
    <w:p w14:paraId="35372343" w14:textId="26B67FD5" w:rsidR="0090345F" w:rsidRDefault="0090345F" w:rsidP="0090345F">
      <w:pPr>
        <w:pStyle w:val="4"/>
        <w:rPr>
          <w:ins w:id="6098" w:author="Широбокова Алёна Сергеевна" w:date="2018-08-02T15:49:00Z"/>
        </w:rPr>
      </w:pPr>
      <w:bookmarkStart w:id="6099" w:name="_Ref520989299"/>
      <w:bookmarkStart w:id="6100" w:name="_Toc21517700"/>
      <w:ins w:id="6101" w:author="Широбокова Алёна Сергеевна" w:date="2018-08-02T15:40:00Z">
        <w:r>
          <w:t>Списковая форма операций по счету</w:t>
        </w:r>
      </w:ins>
      <w:bookmarkEnd w:id="6099"/>
      <w:bookmarkEnd w:id="6100"/>
    </w:p>
    <w:p w14:paraId="599517E0" w14:textId="7F300602" w:rsidR="00AD5F5D" w:rsidRPr="00AD5F5D" w:rsidRDefault="00941280" w:rsidP="00AD5F5D">
      <w:pPr>
        <w:rPr>
          <w:ins w:id="6102" w:author="Широбокова Алёна Сергеевна" w:date="2018-08-02T15:52:00Z"/>
        </w:rPr>
      </w:pPr>
      <w:ins w:id="6103" w:author="Широбокова Алёна Сергеевна" w:date="2018-08-02T16:04:00Z">
        <w:r>
          <w:t xml:space="preserve">Списковая форма операций по счета должна быть расположена под списковой формой счетов на вкладке «Выписки». </w:t>
        </w:r>
      </w:ins>
      <w:ins w:id="6104" w:author="Широбокова Алёна Сергеевна" w:date="2018-08-02T15:49:00Z">
        <w:r w:rsidR="00AD5F5D">
          <w:t>В списковой форме операций по счету должны отображаться оп</w:t>
        </w:r>
      </w:ins>
      <w:ins w:id="6105" w:author="Широбокова Алёна Сергеевна" w:date="2018-08-02T15:51:00Z">
        <w:r w:rsidR="00AD5F5D">
          <w:t>е</w:t>
        </w:r>
      </w:ins>
      <w:ins w:id="6106" w:author="Широбокова Алёна Сергеевна" w:date="2018-08-02T15:49:00Z">
        <w:r w:rsidR="00AD5F5D">
          <w:t>рации счета</w:t>
        </w:r>
      </w:ins>
      <w:ins w:id="6107" w:author="Широбокова Алёна Сергеевна" w:date="2018-08-02T15:56:00Z">
        <w:r w:rsidR="00AD5F5D">
          <w:t>/счетов</w:t>
        </w:r>
      </w:ins>
      <w:ins w:id="6108" w:author="Широбокова Алёна Сергеевна" w:date="2018-08-02T15:49:00Z">
        <w:r w:rsidR="00AD5F5D">
          <w:t>, выбранно</w:t>
        </w:r>
      </w:ins>
      <w:ins w:id="6109" w:author="Широбокова Алёна Сергеевна" w:date="2018-08-02T15:50:00Z">
        <w:r w:rsidR="00AD5F5D">
          <w:t>го</w:t>
        </w:r>
      </w:ins>
      <w:ins w:id="6110" w:author="Широбокова Алёна Сергеевна" w:date="2018-08-02T15:49:00Z">
        <w:r w:rsidR="00AD5F5D">
          <w:t xml:space="preserve"> в верхней части</w:t>
        </w:r>
      </w:ins>
      <w:ins w:id="6111" w:author="Широбокова Алёна Сергеевна" w:date="2018-08-02T16:05:00Z">
        <w:r>
          <w:t>со списком счетов</w:t>
        </w:r>
      </w:ins>
      <w:ins w:id="6112" w:author="Широбокова Алёна Сергеевна" w:date="2018-08-02T15:56:00Z">
        <w:r w:rsidR="00AD5F5D">
          <w:t xml:space="preserve"> или счета/счетов, выбранных в поле </w:t>
        </w:r>
      </w:ins>
      <w:ins w:id="6113" w:author="Широбокова Алёна Сергеевна" w:date="2018-08-02T15:57:00Z">
        <w:r w:rsidR="00AD5F5D" w:rsidRPr="00AD5F5D">
          <w:t>[</w:t>
        </w:r>
        <w:r w:rsidR="00AD5F5D">
          <w:t>1</w:t>
        </w:r>
        <w:r w:rsidR="00AD5F5D" w:rsidRPr="00AD5F5D">
          <w:t>]</w:t>
        </w:r>
      </w:ins>
    </w:p>
    <w:p w14:paraId="58D86366" w14:textId="34D69812" w:rsidR="00AD5F5D" w:rsidRPr="00AD5F5D" w:rsidRDefault="00AD5F5D" w:rsidP="00AD5F5D">
      <w:pPr>
        <w:rPr>
          <w:ins w:id="6114" w:author="Широбокова Алёна Сергеевна" w:date="2018-08-02T15:40:00Z"/>
        </w:rPr>
      </w:pPr>
      <w:ins w:id="6115" w:author="Широбокова Алёна Сергеевна" w:date="2018-08-02T15:52:00Z">
        <w:r>
          <w:t>В списке операций выводятся операции, подходящие под заданный период</w:t>
        </w:r>
      </w:ins>
      <w:ins w:id="6116" w:author="Широбокова Алёна Сергеевна" w:date="2018-08-02T15:55:00Z">
        <w:r>
          <w:t xml:space="preserve"> (</w:t>
        </w:r>
      </w:ins>
      <w:ins w:id="6117" w:author="Широбокова Алёна Сергеевна" w:date="2018-08-02T15:56:00Z">
        <w:r>
          <w:t xml:space="preserve">период задаётся в полях </w:t>
        </w:r>
        <w:r w:rsidRPr="00AD5F5D">
          <w:t>[</w:t>
        </w:r>
        <w:r>
          <w:t>2</w:t>
        </w:r>
        <w:r w:rsidRPr="00AD5F5D">
          <w:t>]</w:t>
        </w:r>
        <w:r>
          <w:t xml:space="preserve"> и</w:t>
        </w:r>
        <w:r w:rsidRPr="00AD5F5D">
          <w:t xml:space="preserve"> [3]</w:t>
        </w:r>
      </w:ins>
      <w:ins w:id="6118" w:author="Широбокова Алёна Сергеевна" w:date="2018-08-02T15:55:00Z">
        <w:r>
          <w:t>)</w:t>
        </w:r>
      </w:ins>
      <w:ins w:id="6119" w:author="Широбокова Алёна Сергеевна" w:date="2018-08-02T15:57:00Z">
        <w:r>
          <w:t xml:space="preserve">. При поиске операций, подходящих под выбранный период фильтрация должна осуществляться по полю </w:t>
        </w:r>
      </w:ins>
      <w:ins w:id="6120" w:author="Широбокова Алёна Сергеевна" w:date="2018-08-02T15:58:00Z">
        <w:r>
          <w:t xml:space="preserve">документов в выписке - </w:t>
        </w:r>
      </w:ins>
      <w:ins w:id="6121" w:author="Широбокова Алёна Сергеевна" w:date="2018-08-02T15:57:00Z">
        <w:r>
          <w:t>Дата операции</w:t>
        </w:r>
        <w:r w:rsidRPr="00AD5F5D">
          <w:t xml:space="preserve"> (</w:t>
        </w:r>
      </w:ins>
      <w:ins w:id="6122" w:author="Широбокова Алёна Сергеевна" w:date="2018-08-02T15:58:00Z">
        <w:r>
          <w:rPr>
            <w:lang w:val="en-US"/>
          </w:rPr>
          <w:t>operationDate</w:t>
        </w:r>
      </w:ins>
      <w:ins w:id="6123" w:author="Широбокова Алёна Сергеевна" w:date="2018-08-02T15:57:00Z">
        <w:r w:rsidRPr="00AD5F5D">
          <w:t>)</w:t>
        </w:r>
      </w:ins>
    </w:p>
    <w:p w14:paraId="51FAF159" w14:textId="1D30F7F1" w:rsidR="0090345F" w:rsidRDefault="0090345F" w:rsidP="0090345F">
      <w:pPr>
        <w:pStyle w:val="af6"/>
        <w:rPr>
          <w:ins w:id="6124" w:author="Широбокова Алёна Сергеевна" w:date="2018-08-02T15:45:00Z"/>
        </w:rPr>
      </w:pPr>
      <w:ins w:id="6125" w:author="Широбокова Алёна Сергеевна" w:date="2018-08-02T15:45:00Z">
        <w:r>
          <w:t xml:space="preserve">Рисунок </w:t>
        </w:r>
      </w:ins>
      <w:ins w:id="6126"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127" w:author="Феданкова Любовь Анатольевна" w:date="2019-10-09T12:38:00Z">
        <w:r w:rsidR="00031B2C">
          <w:rPr>
            <w:noProof/>
          </w:rPr>
          <w:t>31</w:t>
        </w:r>
      </w:ins>
      <w:ins w:id="6128" w:author="Широбокова Алёна Сергеевна" w:date="2018-10-08T14:09:00Z">
        <w:r w:rsidR="006846C7">
          <w:fldChar w:fldCharType="end"/>
        </w:r>
      </w:ins>
      <w:ins w:id="6129" w:author="Беликова Маргарита Николаевна" w:date="2018-09-28T15:38:00Z">
        <w:del w:id="6130" w:author="Широбокова Алёна Сергеевна" w:date="2018-10-08T14:09:00Z">
          <w:r w:rsidR="00D4212C" w:rsidDel="006846C7">
            <w:fldChar w:fldCharType="begin"/>
          </w:r>
          <w:r w:rsidR="00D4212C" w:rsidDel="006846C7">
            <w:delInstrText xml:space="preserve"> SEQ Рисунок \* ARABIC </w:delInstrText>
          </w:r>
        </w:del>
      </w:ins>
      <w:del w:id="6131" w:author="Широбокова Алёна Сергеевна" w:date="2018-10-08T14:09:00Z">
        <w:r w:rsidR="00D4212C" w:rsidDel="006846C7">
          <w:fldChar w:fldCharType="separate"/>
        </w:r>
      </w:del>
      <w:ins w:id="6132" w:author="Беликова Маргарита Николаевна" w:date="2018-09-28T15:38:00Z">
        <w:del w:id="6133" w:author="Широбокова Алёна Сергеевна" w:date="2018-10-08T14:09:00Z">
          <w:r w:rsidR="00D4212C" w:rsidDel="006846C7">
            <w:rPr>
              <w:noProof/>
            </w:rPr>
            <w:delText>31</w:delText>
          </w:r>
          <w:r w:rsidR="00D4212C" w:rsidDel="006846C7">
            <w:fldChar w:fldCharType="end"/>
          </w:r>
        </w:del>
      </w:ins>
      <w:ins w:id="6134" w:author="Широбокова Алёна Сергеевна" w:date="2018-08-02T15:45:00Z">
        <w:del w:id="6135" w:author="Беликова Маргарита Николаевна" w:date="2018-09-13T12:06:00Z">
          <w:r w:rsidDel="00363322">
            <w:fldChar w:fldCharType="begin"/>
          </w:r>
          <w:r w:rsidDel="00363322">
            <w:delInstrText xml:space="preserve"> SEQ Рисунок \* ARABIC </w:delInstrText>
          </w:r>
        </w:del>
      </w:ins>
      <w:del w:id="6136" w:author="Беликова Маргарита Николаевна" w:date="2018-09-13T12:06:00Z">
        <w:r w:rsidDel="00363322">
          <w:fldChar w:fldCharType="separate"/>
        </w:r>
      </w:del>
      <w:ins w:id="6137" w:author="Широбокова Алёна Сергеевна" w:date="2018-08-02T15:46:00Z">
        <w:del w:id="6138" w:author="Беликова Маргарита Николаевна" w:date="2018-09-13T12:06:00Z">
          <w:r w:rsidDel="00363322">
            <w:rPr>
              <w:noProof/>
            </w:rPr>
            <w:delText>29</w:delText>
          </w:r>
        </w:del>
      </w:ins>
      <w:ins w:id="6139" w:author="Широбокова Алёна Сергеевна" w:date="2018-08-02T15:45:00Z">
        <w:del w:id="6140" w:author="Беликова Маргарита Николаевна" w:date="2018-09-13T12:06:00Z">
          <w:r w:rsidDel="00363322">
            <w:fldChar w:fldCharType="end"/>
          </w:r>
        </w:del>
      </w:ins>
      <w:ins w:id="6141" w:author="Широбокова Алёна Сергеевна" w:date="2018-08-02T15:46:00Z">
        <w:r>
          <w:t xml:space="preserve">. </w:t>
        </w:r>
      </w:ins>
      <w:ins w:id="6142" w:author="Широбокова Алёна Сергеевна" w:date="2018-08-02T15:45:00Z">
        <w:r w:rsidRPr="0090345F">
          <w:t>Списковая форма операций по счету</w:t>
        </w:r>
      </w:ins>
    </w:p>
    <w:p w14:paraId="3E2BC84C" w14:textId="511D0C2B" w:rsidR="0090345F" w:rsidRDefault="00AD5F5D" w:rsidP="0090345F">
      <w:pPr>
        <w:ind w:left="0" w:hanging="56"/>
        <w:rPr>
          <w:ins w:id="6143" w:author="Широбокова Алёна Сергеевна" w:date="2018-08-02T15:44:00Z"/>
        </w:rPr>
      </w:pPr>
      <w:ins w:id="6144" w:author="Широбокова Алёна Сергеевна" w:date="2018-08-02T15:55:00Z">
        <w:r>
          <w:object w:dxaOrig="19680" w:dyaOrig="9435" w14:anchorId="231B779E">
            <v:shape id="_x0000_i1045" type="#_x0000_t75" style="width:490.2pt;height:237.9pt" o:ole="">
              <v:imagedata r:id="rId135" o:title=""/>
            </v:shape>
            <o:OLEObject Type="Embed" ProgID="Visio.Drawing.15" ShapeID="_x0000_i1045" DrawAspect="Content" ObjectID="_1632581007" r:id="rId136"/>
          </w:object>
        </w:r>
      </w:ins>
    </w:p>
    <w:p w14:paraId="6E575075" w14:textId="055BFBC6" w:rsidR="0090345F" w:rsidRDefault="0090345F" w:rsidP="0090345F">
      <w:pPr>
        <w:pStyle w:val="32"/>
        <w:rPr>
          <w:ins w:id="6145" w:author="Широбокова Алёна Сергеевна" w:date="2018-08-02T15:46:00Z"/>
        </w:rPr>
      </w:pPr>
      <w:ins w:id="6146" w:author="Широбокова Алёна Сергеевна" w:date="2018-08-02T15:44:00Z">
        <w:r>
          <w:t>П</w:t>
        </w:r>
        <w:r w:rsidRPr="0090345F">
          <w:t>еречень атрибутов д</w:t>
        </w:r>
        <w:r>
          <w:t xml:space="preserve">окумента, выводимых </w:t>
        </w:r>
      </w:ins>
      <w:ins w:id="6147" w:author="Широбокова Алёна Сергеевна" w:date="2018-08-02T15:58:00Z">
        <w:r w:rsidR="00AD5F5D">
          <w:t xml:space="preserve">в </w:t>
        </w:r>
      </w:ins>
      <w:ins w:id="6148" w:author="Широбокова Алёна Сергеевна" w:date="2018-08-02T15:45:00Z">
        <w:r>
          <w:t xml:space="preserve">списковой форме операций по счету </w:t>
        </w:r>
      </w:ins>
      <w:ins w:id="6149" w:author="Широбокова Алёна Сергеевна" w:date="2018-08-02T15:44:00Z">
        <w:r w:rsidR="00AD5F5D">
          <w:t>в клиентской части системы</w:t>
        </w:r>
      </w:ins>
      <w:ins w:id="6150" w:author="Широбокова Алёна Сергеевна" w:date="2018-08-02T15:58:00Z">
        <w:r w:rsidR="00AD5F5D">
          <w:t>:</w:t>
        </w:r>
      </w:ins>
    </w:p>
    <w:p w14:paraId="7E50359C" w14:textId="31643393" w:rsidR="0090345F" w:rsidRPr="00941280" w:rsidRDefault="0090345F" w:rsidP="0090345F">
      <w:pPr>
        <w:pStyle w:val="42"/>
        <w:numPr>
          <w:ilvl w:val="0"/>
          <w:numId w:val="40"/>
        </w:numPr>
        <w:rPr>
          <w:ins w:id="6151" w:author="Широбокова Алёна Сергеевна" w:date="2018-08-02T15:46:00Z"/>
          <w:lang w:val="en-US"/>
        </w:rPr>
      </w:pPr>
      <w:ins w:id="6152" w:author="Широбокова Алёна Сергеевна" w:date="2018-08-02T15:46:00Z">
        <w:r>
          <w:t>Дата</w:t>
        </w:r>
        <w:r w:rsidRPr="00941280">
          <w:rPr>
            <w:lang w:val="en-US"/>
          </w:rPr>
          <w:t xml:space="preserve"> </w:t>
        </w:r>
        <w:r>
          <w:t>операции</w:t>
        </w:r>
        <w:r w:rsidRPr="00941280">
          <w:rPr>
            <w:lang w:val="en-US"/>
          </w:rPr>
          <w:t xml:space="preserve"> [</w:t>
        </w:r>
      </w:ins>
      <w:ins w:id="6153" w:author="Широбокова Алёна Сергеевна" w:date="2018-08-02T15:55:00Z">
        <w:r w:rsidR="00AD5F5D" w:rsidRPr="00941280">
          <w:rPr>
            <w:lang w:val="en-US"/>
          </w:rPr>
          <w:t>5</w:t>
        </w:r>
      </w:ins>
      <w:ins w:id="6154" w:author="Широбокова Алёна Сергеевна" w:date="2018-08-02T15:46:00Z">
        <w:r w:rsidRPr="00941280">
          <w:rPr>
            <w:lang w:val="en-US"/>
          </w:rPr>
          <w:t>]</w:t>
        </w:r>
      </w:ins>
      <w:ins w:id="6155" w:author="Широбокова Алёна Сергеевна" w:date="2018-08-02T15:48:00Z">
        <w:r w:rsidRPr="00941280">
          <w:rPr>
            <w:lang w:val="en-US"/>
          </w:rPr>
          <w:t xml:space="preserve"> </w:t>
        </w:r>
        <w:r w:rsidR="00AD5F5D" w:rsidRPr="00941280">
          <w:rPr>
            <w:lang w:val="en-US"/>
          </w:rPr>
          <w:t xml:space="preserve"> </w:t>
        </w:r>
      </w:ins>
      <w:ins w:id="6156" w:author="Широбокова Алёна Сергеевна" w:date="2018-08-02T16:00:00Z">
        <w:r w:rsidR="00941280" w:rsidRPr="00941280">
          <w:rPr>
            <w:lang w:val="en-US"/>
          </w:rPr>
          <w:t xml:space="preserve">- </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OPERATIONDATE</w:t>
        </w:r>
      </w:ins>
    </w:p>
    <w:p w14:paraId="101647AF" w14:textId="2F20F0AA" w:rsidR="0090345F" w:rsidRPr="00941280" w:rsidRDefault="0090345F" w:rsidP="0090345F">
      <w:pPr>
        <w:pStyle w:val="42"/>
        <w:numPr>
          <w:ilvl w:val="0"/>
          <w:numId w:val="40"/>
        </w:numPr>
        <w:rPr>
          <w:ins w:id="6157" w:author="Широбокова Алёна Сергеевна" w:date="2018-08-02T15:47:00Z"/>
          <w:lang w:val="en-US"/>
        </w:rPr>
      </w:pPr>
      <w:ins w:id="6158" w:author="Широбокова Алёна Сергеевна" w:date="2018-08-02T15:47:00Z">
        <w:r>
          <w:t>Дата</w:t>
        </w:r>
        <w:r w:rsidRPr="00941280">
          <w:rPr>
            <w:lang w:val="en-US"/>
          </w:rPr>
          <w:t xml:space="preserve"> </w:t>
        </w:r>
        <w:r>
          <w:t>документа</w:t>
        </w:r>
        <w:r w:rsidRPr="00941280">
          <w:rPr>
            <w:lang w:val="en-US"/>
          </w:rPr>
          <w:t xml:space="preserve"> [</w:t>
        </w:r>
      </w:ins>
      <w:ins w:id="6159" w:author="Широбокова Алёна Сергеевна" w:date="2018-08-02T15:55:00Z">
        <w:r w:rsidR="00AD5F5D" w:rsidRPr="00941280">
          <w:rPr>
            <w:lang w:val="en-US"/>
          </w:rPr>
          <w:t>6</w:t>
        </w:r>
      </w:ins>
      <w:ins w:id="6160" w:author="Широбокова Алёна Сергеевна" w:date="2018-08-02T15:47:00Z">
        <w:r w:rsidRPr="00941280">
          <w:rPr>
            <w:lang w:val="en-US"/>
          </w:rPr>
          <w:t>]</w:t>
        </w:r>
      </w:ins>
      <w:ins w:id="6161" w:author="Широбокова Алёна Сергеевна" w:date="2018-08-02T16:00:00Z">
        <w:r w:rsidR="00941280" w:rsidRPr="00941280">
          <w:rPr>
            <w:lang w:val="en-US"/>
          </w:rPr>
          <w:t xml:space="preserve"> - </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DOCDATE</w:t>
        </w:r>
      </w:ins>
    </w:p>
    <w:p w14:paraId="39B14929" w14:textId="6C1B5715" w:rsidR="0090345F" w:rsidRDefault="0090345F" w:rsidP="0090345F">
      <w:pPr>
        <w:pStyle w:val="42"/>
        <w:numPr>
          <w:ilvl w:val="0"/>
          <w:numId w:val="40"/>
        </w:numPr>
        <w:rPr>
          <w:ins w:id="6162" w:author="Широбокова Алёна Сергеевна" w:date="2018-08-02T15:47:00Z"/>
        </w:rPr>
      </w:pPr>
      <w:ins w:id="6163" w:author="Широбокова Алёна Сергеевна" w:date="2018-08-02T15:47:00Z">
        <w:r>
          <w:t>№</w:t>
        </w:r>
        <w:r w:rsidRPr="0090345F">
          <w:t xml:space="preserve"> [</w:t>
        </w:r>
      </w:ins>
      <w:ins w:id="6164" w:author="Широбокова Алёна Сергеевна" w:date="2018-08-02T15:55:00Z">
        <w:r w:rsidR="00AD5F5D">
          <w:t>7</w:t>
        </w:r>
      </w:ins>
      <w:ins w:id="6165" w:author="Широбокова Алёна Сергеевна" w:date="2018-08-02T15:47:00Z">
        <w:r w:rsidRPr="0090345F">
          <w:t>]</w:t>
        </w:r>
      </w:ins>
      <w:ins w:id="6166" w:author="Широбокова Алёна Сергеевна" w:date="2018-08-02T16:00:00Z">
        <w:r w:rsidR="00941280">
          <w:t xml:space="preserve"> - </w:t>
        </w:r>
      </w:ins>
    </w:p>
    <w:p w14:paraId="698CCCF3" w14:textId="5985DEEC" w:rsidR="0090345F" w:rsidRDefault="0090345F" w:rsidP="0090345F">
      <w:pPr>
        <w:pStyle w:val="42"/>
        <w:numPr>
          <w:ilvl w:val="0"/>
          <w:numId w:val="40"/>
        </w:numPr>
        <w:rPr>
          <w:ins w:id="6167" w:author="Широбокова Алёна Сергеевна" w:date="2018-08-02T15:47:00Z"/>
        </w:rPr>
      </w:pPr>
      <w:ins w:id="6168" w:author="Широбокова Алёна Сергеевна" w:date="2018-08-02T15:47:00Z">
        <w:r>
          <w:t>Дебет</w:t>
        </w:r>
        <w:r w:rsidRPr="0090345F">
          <w:t xml:space="preserve"> [</w:t>
        </w:r>
      </w:ins>
      <w:ins w:id="6169" w:author="Широбокова Алёна Сергеевна" w:date="2018-08-02T15:55:00Z">
        <w:r w:rsidR="00AD5F5D">
          <w:t>8</w:t>
        </w:r>
      </w:ins>
      <w:ins w:id="6170" w:author="Широбокова Алёна Сергеевна" w:date="2018-08-02T15:47:00Z">
        <w:r w:rsidRPr="0090345F">
          <w:t>]</w:t>
        </w:r>
      </w:ins>
      <w:ins w:id="6171" w:author="Широбокова Алёна Сергеевна" w:date="2018-08-02T16:00:00Z">
        <w:r w:rsidR="00941280">
          <w:t xml:space="preserve"> - </w:t>
        </w:r>
        <w:r w:rsidR="00941280">
          <w:rPr>
            <w:lang w:val="en-US" w:eastAsia="en-US"/>
          </w:rPr>
          <w:t>SBNS</w:t>
        </w:r>
        <w:r w:rsidR="00941280" w:rsidRPr="00941280">
          <w:rPr>
            <w:lang w:val="en-US" w:eastAsia="en-US"/>
          </w:rPr>
          <w:t>_</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Pr>
            <w:lang w:val="en-US"/>
          </w:rPr>
          <w:t>CREDIT</w:t>
        </w:r>
      </w:ins>
    </w:p>
    <w:p w14:paraId="64302E40" w14:textId="555CE1F1" w:rsidR="0090345F" w:rsidRPr="00941280" w:rsidRDefault="0090345F" w:rsidP="0090345F">
      <w:pPr>
        <w:pStyle w:val="42"/>
        <w:numPr>
          <w:ilvl w:val="0"/>
          <w:numId w:val="40"/>
        </w:numPr>
        <w:rPr>
          <w:ins w:id="6172" w:author="Широбокова Алёна Сергеевна" w:date="2018-08-02T15:47:00Z"/>
          <w:lang w:val="en-US"/>
        </w:rPr>
      </w:pPr>
      <w:ins w:id="6173" w:author="Широбокова Алёна Сергеевна" w:date="2018-08-02T15:47:00Z">
        <w:r>
          <w:t>Кредит</w:t>
        </w:r>
      </w:ins>
      <w:ins w:id="6174" w:author="Широбокова Алёна Сергеевна" w:date="2018-08-02T15:48:00Z">
        <w:r w:rsidRPr="00941280">
          <w:rPr>
            <w:lang w:val="en-US"/>
          </w:rPr>
          <w:t xml:space="preserve"> [</w:t>
        </w:r>
      </w:ins>
      <w:ins w:id="6175" w:author="Широбокова Алёна Сергеевна" w:date="2018-08-02T15:55:00Z">
        <w:r w:rsidR="00AD5F5D" w:rsidRPr="00941280">
          <w:rPr>
            <w:lang w:val="en-US"/>
          </w:rPr>
          <w:t>9</w:t>
        </w:r>
      </w:ins>
      <w:ins w:id="6176" w:author="Широбокова Алёна Сергеевна" w:date="2018-08-02T15:48:00Z">
        <w:r w:rsidRPr="00941280">
          <w:rPr>
            <w:lang w:val="en-US"/>
          </w:rPr>
          <w:t>]</w:t>
        </w:r>
      </w:ins>
      <w:ins w:id="6177" w:author="Широбокова Алёна Сергеевна" w:date="2018-08-02T15:59:00Z">
        <w:r w:rsidR="00941280" w:rsidRPr="00941280">
          <w:rPr>
            <w:lang w:val="en-US"/>
          </w:rPr>
          <w:t xml:space="preserve"> - </w:t>
        </w:r>
        <w:r w:rsidR="00941280">
          <w:rPr>
            <w:lang w:val="en-US" w:eastAsia="en-US"/>
          </w:rPr>
          <w:t>SBNS</w:t>
        </w:r>
        <w:r w:rsidR="00941280" w:rsidRPr="00941280">
          <w:rPr>
            <w:lang w:val="en-US" w:eastAsia="en-US"/>
          </w:rPr>
          <w:t>_</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CREDIT</w:t>
        </w:r>
      </w:ins>
    </w:p>
    <w:p w14:paraId="01F5CCF4" w14:textId="39E44220" w:rsidR="0090345F" w:rsidRPr="00941280" w:rsidRDefault="0090345F" w:rsidP="0090345F">
      <w:pPr>
        <w:pStyle w:val="42"/>
        <w:numPr>
          <w:ilvl w:val="0"/>
          <w:numId w:val="40"/>
        </w:numPr>
        <w:rPr>
          <w:ins w:id="6178" w:author="Широбокова Алёна Сергеевна" w:date="2018-08-02T15:47:00Z"/>
          <w:lang w:val="en-US"/>
        </w:rPr>
      </w:pPr>
      <w:ins w:id="6179" w:author="Широбокова Алёна Сергеевна" w:date="2018-08-02T15:47:00Z">
        <w:r>
          <w:t>Контрагент</w:t>
        </w:r>
      </w:ins>
      <w:ins w:id="6180" w:author="Широбокова Алёна Сергеевна" w:date="2018-08-02T15:48:00Z">
        <w:r w:rsidRPr="00941280">
          <w:rPr>
            <w:lang w:val="en-US"/>
          </w:rPr>
          <w:t xml:space="preserve"> [</w:t>
        </w:r>
      </w:ins>
      <w:ins w:id="6181" w:author="Широбокова Алёна Сергеевна" w:date="2018-08-02T15:55:00Z">
        <w:r w:rsidR="00AD5F5D" w:rsidRPr="00941280">
          <w:rPr>
            <w:lang w:val="en-US"/>
          </w:rPr>
          <w:t>10</w:t>
        </w:r>
      </w:ins>
      <w:ins w:id="6182" w:author="Широбокова Алёна Сергеевна" w:date="2018-08-02T15:48:00Z">
        <w:r w:rsidRPr="00941280">
          <w:rPr>
            <w:lang w:val="en-US"/>
          </w:rPr>
          <w:t>]</w:t>
        </w:r>
      </w:ins>
      <w:ins w:id="6183" w:author="Широбокова Алёна Сергеевна" w:date="2018-08-02T16:01:00Z">
        <w:r w:rsidR="00941280" w:rsidRPr="00941280">
          <w:rPr>
            <w:lang w:val="en-US"/>
          </w:rPr>
          <w:t xml:space="preserve"> - </w:t>
        </w:r>
      </w:ins>
      <w:ins w:id="6184" w:author="Широбокова Алёна Сергеевна" w:date="2018-08-02T16:02:00Z">
        <w:r w:rsidR="00941280">
          <w:rPr>
            <w:lang w:val="en-US" w:eastAsia="en-US"/>
          </w:rPr>
          <w:t>SBNS</w:t>
        </w:r>
        <w:r w:rsidR="00941280" w:rsidRPr="00941280">
          <w:rPr>
            <w:lang w:val="en-US" w:eastAsia="en-US"/>
          </w:rPr>
          <w:t>_</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RECEIVERNAME</w:t>
        </w:r>
        <w:r w:rsidR="00941280" w:rsidRPr="00941280">
          <w:rPr>
            <w:lang w:val="en-US"/>
          </w:rPr>
          <w:t xml:space="preserve"> </w:t>
        </w:r>
        <w:r w:rsidR="00941280">
          <w:t>или</w:t>
        </w:r>
        <w:r w:rsidR="00941280" w:rsidRPr="00941280">
          <w:rPr>
            <w:lang w:val="en-US"/>
          </w:rPr>
          <w:t xml:space="preserve"> </w:t>
        </w:r>
        <w:r w:rsidR="00941280">
          <w:rPr>
            <w:lang w:val="en-US" w:eastAsia="en-US"/>
          </w:rPr>
          <w:t>SBNS</w:t>
        </w:r>
        <w:r w:rsidR="00941280" w:rsidRPr="00941280">
          <w:rPr>
            <w:lang w:val="en-US" w:eastAsia="en-US"/>
          </w:rPr>
          <w:t>_</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PAYERNAME</w:t>
        </w:r>
        <w:r w:rsidR="00941280" w:rsidRPr="00941280">
          <w:rPr>
            <w:lang w:val="en-US"/>
          </w:rPr>
          <w:t xml:space="preserve"> (</w:t>
        </w:r>
        <w:r w:rsidR="00941280">
          <w:t>в</w:t>
        </w:r>
        <w:r w:rsidR="00941280" w:rsidRPr="00941280">
          <w:rPr>
            <w:lang w:val="en-US"/>
          </w:rPr>
          <w:t xml:space="preserve"> </w:t>
        </w:r>
        <w:r w:rsidR="00941280">
          <w:t>зависимости</w:t>
        </w:r>
        <w:r w:rsidR="00941280" w:rsidRPr="00941280">
          <w:rPr>
            <w:lang w:val="en-US"/>
          </w:rPr>
          <w:t xml:space="preserve"> </w:t>
        </w:r>
        <w:r w:rsidR="00941280">
          <w:t>от</w:t>
        </w:r>
        <w:r w:rsidR="00941280" w:rsidRPr="00941280">
          <w:rPr>
            <w:lang w:val="en-US"/>
          </w:rPr>
          <w:t xml:space="preserve"> </w:t>
        </w:r>
        <w:r w:rsidR="00941280">
          <w:t>направления</w:t>
        </w:r>
        <w:r w:rsidR="00941280" w:rsidRPr="00941280">
          <w:rPr>
            <w:lang w:val="en-US"/>
          </w:rPr>
          <w:t xml:space="preserve"> </w:t>
        </w:r>
        <w:r w:rsidR="00941280">
          <w:t>операции</w:t>
        </w:r>
        <w:r w:rsidR="00941280" w:rsidRPr="00941280">
          <w:rPr>
            <w:lang w:val="en-US"/>
          </w:rPr>
          <w:t>)</w:t>
        </w:r>
      </w:ins>
    </w:p>
    <w:p w14:paraId="070ABE21" w14:textId="7BEF4885" w:rsidR="0090345F" w:rsidRPr="00941280" w:rsidRDefault="0090345F" w:rsidP="00941280">
      <w:pPr>
        <w:pStyle w:val="42"/>
        <w:numPr>
          <w:ilvl w:val="0"/>
          <w:numId w:val="40"/>
        </w:numPr>
        <w:jc w:val="left"/>
        <w:rPr>
          <w:ins w:id="6185" w:author="Широбокова Алёна Сергеевна" w:date="2018-08-02T15:40:00Z"/>
          <w:lang w:val="en-US"/>
        </w:rPr>
      </w:pPr>
      <w:ins w:id="6186" w:author="Широбокова Алёна Сергеевна" w:date="2018-08-02T15:47:00Z">
        <w:r>
          <w:t>Назначение</w:t>
        </w:r>
        <w:r w:rsidRPr="00941280">
          <w:rPr>
            <w:lang w:val="en-US"/>
          </w:rPr>
          <w:t xml:space="preserve"> </w:t>
        </w:r>
        <w:r>
          <w:t>платежа</w:t>
        </w:r>
      </w:ins>
      <w:ins w:id="6187" w:author="Широбокова Алёна Сергеевна" w:date="2018-08-02T15:48:00Z">
        <w:r w:rsidRPr="00941280">
          <w:rPr>
            <w:lang w:val="en-US"/>
          </w:rPr>
          <w:t xml:space="preserve"> [</w:t>
        </w:r>
      </w:ins>
      <w:ins w:id="6188" w:author="Широбокова Алёна Сергеевна" w:date="2018-08-02T15:55:00Z">
        <w:r w:rsidR="00AD5F5D" w:rsidRPr="00941280">
          <w:rPr>
            <w:lang w:val="en-US"/>
          </w:rPr>
          <w:t>11</w:t>
        </w:r>
      </w:ins>
      <w:ins w:id="6189" w:author="Широбокова Алёна Сергеевна" w:date="2018-08-02T15:48:00Z">
        <w:r w:rsidRPr="00941280">
          <w:rPr>
            <w:lang w:val="en-US"/>
          </w:rPr>
          <w:t>]</w:t>
        </w:r>
      </w:ins>
      <w:ins w:id="6190" w:author="Широбокова Алёна Сергеевна" w:date="2018-08-02T16:01:00Z">
        <w:r w:rsidR="00941280" w:rsidRPr="00941280">
          <w:rPr>
            <w:lang w:val="en-US"/>
          </w:rPr>
          <w:t xml:space="preserve"> - </w:t>
        </w:r>
        <w:r w:rsidR="00941280">
          <w:rPr>
            <w:lang w:val="en-US" w:eastAsia="en-US"/>
          </w:rPr>
          <w:t>SBNS</w:t>
        </w:r>
        <w:r w:rsidR="00941280" w:rsidRPr="00941280">
          <w:rPr>
            <w:lang w:val="en-US" w:eastAsia="en-US"/>
          </w:rPr>
          <w:t>_</w:t>
        </w:r>
        <w:r w:rsidR="00941280">
          <w:rPr>
            <w:lang w:val="en-US" w:eastAsia="en-US"/>
          </w:rPr>
          <w:t>RURSTATEMENT</w:t>
        </w:r>
        <w:r w:rsidR="00941280" w:rsidRPr="00941280">
          <w:rPr>
            <w:lang w:val="en-US" w:eastAsia="en-US"/>
          </w:rPr>
          <w:t>_</w:t>
        </w:r>
        <w:r w:rsidR="00941280">
          <w:rPr>
            <w:lang w:val="en-US" w:eastAsia="en-US"/>
          </w:rPr>
          <w:t>OPER</w:t>
        </w:r>
        <w:r w:rsidR="00941280" w:rsidRPr="00941280">
          <w:rPr>
            <w:lang w:val="en-US"/>
          </w:rPr>
          <w:t>.</w:t>
        </w:r>
        <w:r w:rsidR="00941280" w:rsidRPr="00775010">
          <w:rPr>
            <w:lang w:val="en-US"/>
          </w:rPr>
          <w:t>PAYMENTPURPOSE</w:t>
        </w:r>
      </w:ins>
    </w:p>
    <w:p w14:paraId="26B8C05D" w14:textId="77777777" w:rsidR="0090345F" w:rsidRPr="00941280" w:rsidRDefault="0090345F" w:rsidP="00DE635B">
      <w:pPr>
        <w:rPr>
          <w:noProof/>
          <w:lang w:val="en-US"/>
        </w:rPr>
      </w:pPr>
    </w:p>
    <w:p w14:paraId="160AE9AF" w14:textId="6B122C6C" w:rsidR="00B7668F" w:rsidRDefault="00B7668F" w:rsidP="00B7668F">
      <w:pPr>
        <w:pStyle w:val="3"/>
        <w:ind w:right="565"/>
      </w:pPr>
      <w:bookmarkStart w:id="6191" w:name="_Ref450744036"/>
      <w:bookmarkStart w:id="6192" w:name="_Toc21517701"/>
      <w:r>
        <w:t>Экранные формы документ</w:t>
      </w:r>
      <w:ins w:id="6193" w:author="Беликова Маргарита Николаевна" w:date="2017-09-18T12:40:00Z">
        <w:r w:rsidR="00EA4752">
          <w:t>а</w:t>
        </w:r>
      </w:ins>
      <w:del w:id="6194" w:author="Беликова Маргарита Николаевна" w:date="2017-09-18T12:40:00Z">
        <w:r w:rsidDel="00EA4752">
          <w:delText>ов</w:delText>
        </w:r>
      </w:del>
      <w:bookmarkEnd w:id="6191"/>
      <w:ins w:id="6195" w:author="Беликова Маргарита Николаевна" w:date="2017-09-18T12:40:00Z">
        <w:r w:rsidR="00EA4752">
          <w:t xml:space="preserve"> «Выписка»</w:t>
        </w:r>
      </w:ins>
      <w:bookmarkEnd w:id="6192"/>
    </w:p>
    <w:p w14:paraId="3BB38A1C" w14:textId="77777777" w:rsidR="00B7668F" w:rsidRDefault="00B7668F" w:rsidP="00B7668F">
      <w:pPr>
        <w:pStyle w:val="32"/>
      </w:pPr>
      <w:r>
        <w:t xml:space="preserve">В разделе приводится прототип экранной формы документа. </w:t>
      </w:r>
    </w:p>
    <w:p w14:paraId="71C61C1A" w14:textId="77777777" w:rsidR="00F666F7" w:rsidRDefault="00F666F7" w:rsidP="00B7668F">
      <w:pPr>
        <w:pStyle w:val="32"/>
      </w:pPr>
      <w:r>
        <w:t>На макете ниже представлен прототип экранной формы рублёвой выписки.</w:t>
      </w:r>
    </w:p>
    <w:p w14:paraId="5830F9AB" w14:textId="5EE03588" w:rsidR="00D91317" w:rsidRDefault="00D91317" w:rsidP="00D91317">
      <w:pPr>
        <w:pStyle w:val="af6"/>
      </w:pPr>
      <w:r>
        <w:t xml:space="preserve">Рисунок </w:t>
      </w:r>
      <w:ins w:id="6196"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197" w:author="Феданкова Любовь Анатольевна" w:date="2019-10-09T12:38:00Z">
        <w:r w:rsidR="00031B2C">
          <w:rPr>
            <w:noProof/>
          </w:rPr>
          <w:t>32</w:t>
        </w:r>
      </w:ins>
      <w:ins w:id="6198" w:author="Широбокова Алёна Сергеевна" w:date="2018-10-08T14:09:00Z">
        <w:r w:rsidR="006846C7">
          <w:fldChar w:fldCharType="end"/>
        </w:r>
      </w:ins>
      <w:ins w:id="6199" w:author="Беликова Маргарита Николаевна" w:date="2018-09-28T15:38:00Z">
        <w:del w:id="6200" w:author="Широбокова Алёна Сергеевна" w:date="2018-10-08T14:09:00Z">
          <w:r w:rsidR="00D4212C" w:rsidDel="006846C7">
            <w:fldChar w:fldCharType="begin"/>
          </w:r>
          <w:r w:rsidR="00D4212C" w:rsidDel="006846C7">
            <w:delInstrText xml:space="preserve"> SEQ Рисунок \* ARABIC </w:delInstrText>
          </w:r>
        </w:del>
      </w:ins>
      <w:del w:id="6201" w:author="Широбокова Алёна Сергеевна" w:date="2018-10-08T14:09:00Z">
        <w:r w:rsidR="00D4212C" w:rsidDel="006846C7">
          <w:fldChar w:fldCharType="separate"/>
        </w:r>
      </w:del>
      <w:ins w:id="6202" w:author="Беликова Маргарита Николаевна" w:date="2018-09-28T15:38:00Z">
        <w:del w:id="6203" w:author="Широбокова Алёна Сергеевна" w:date="2018-10-08T14:09:00Z">
          <w:r w:rsidR="00D4212C" w:rsidDel="006846C7">
            <w:rPr>
              <w:noProof/>
            </w:rPr>
            <w:delText>32</w:delText>
          </w:r>
          <w:r w:rsidR="00D4212C" w:rsidDel="006846C7">
            <w:fldChar w:fldCharType="end"/>
          </w:r>
        </w:del>
      </w:ins>
      <w:ins w:id="6204" w:author="Широбокова Алёна Сергеевна" w:date="2018-08-02T15:45:00Z">
        <w:del w:id="6205"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6206" w:author="Беликова Маргарита Николаевна" w:date="2018-09-13T12:06:00Z">
        <w:r w:rsidR="0090345F" w:rsidDel="00363322">
          <w:fldChar w:fldCharType="separate"/>
        </w:r>
      </w:del>
      <w:ins w:id="6207" w:author="Широбокова Алёна Сергеевна" w:date="2018-08-02T15:45:00Z">
        <w:del w:id="6208" w:author="Беликова Маргарита Николаевна" w:date="2018-09-13T12:06:00Z">
          <w:r w:rsidR="0090345F" w:rsidDel="00363322">
            <w:rPr>
              <w:noProof/>
            </w:rPr>
            <w:delText>30</w:delText>
          </w:r>
          <w:r w:rsidR="0090345F" w:rsidDel="00363322">
            <w:fldChar w:fldCharType="end"/>
          </w:r>
        </w:del>
      </w:ins>
      <w:del w:id="6209"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6210" w:author="Воронов Алексей Алексеевич" w:date="2018-01-30T12:27:00Z">
        <w:del w:id="6211" w:author="Широбокова Алёна Сергеевна" w:date="2018-08-02T15:45:00Z">
          <w:r w:rsidR="00DB3D2B" w:rsidDel="0090345F">
            <w:rPr>
              <w:noProof/>
            </w:rPr>
            <w:delText>29</w:delText>
          </w:r>
        </w:del>
      </w:ins>
      <w:del w:id="6212" w:author="Широбокова Алёна Сергеевна" w:date="2018-08-02T15:45:00Z">
        <w:r w:rsidDel="0090345F">
          <w:rPr>
            <w:noProof/>
          </w:rPr>
          <w:delText>28</w:delText>
        </w:r>
        <w:r w:rsidR="00BB3A71" w:rsidDel="0090345F">
          <w:rPr>
            <w:noProof/>
          </w:rPr>
          <w:fldChar w:fldCharType="end"/>
        </w:r>
      </w:del>
      <w:r>
        <w:t xml:space="preserve"> Макет экранной формы закладки «Заголовок» документа «Выписка» (рубли) на клиентской части</w:t>
      </w:r>
    </w:p>
    <w:p w14:paraId="69E7086F" w14:textId="77777777" w:rsidR="00FB193B" w:rsidRDefault="00D269B0" w:rsidP="00C31F63">
      <w:pPr>
        <w:pStyle w:val="32"/>
        <w:ind w:left="0" w:firstLine="0"/>
      </w:pPr>
      <w:r>
        <w:object w:dxaOrig="11730" w:dyaOrig="5280" w14:anchorId="1C0D2A0C">
          <v:shape id="_x0000_i1046" type="#_x0000_t75" style="width:496.5pt;height:222.9pt" o:ole="">
            <v:imagedata r:id="rId137" o:title=""/>
          </v:shape>
          <o:OLEObject Type="Embed" ProgID="Visio.Drawing.11" ShapeID="_x0000_i1046" DrawAspect="Content" ObjectID="_1632581008" r:id="rId138"/>
        </w:object>
      </w:r>
    </w:p>
    <w:p w14:paraId="5F3B7911" w14:textId="77777777" w:rsidR="00B7668F" w:rsidRDefault="00B7668F" w:rsidP="00B7668F">
      <w:pPr>
        <w:pStyle w:val="32"/>
      </w:pPr>
      <w:r>
        <w:t>Поля и кнопки на прототипе должны быть пронумерованы</w:t>
      </w:r>
    </w:p>
    <w:p w14:paraId="07A06CDA" w14:textId="77777777" w:rsidR="00B7668F" w:rsidRDefault="00B7668F" w:rsidP="00B7668F">
      <w:pPr>
        <w:pStyle w:val="32"/>
      </w:pPr>
      <w:r>
        <w:t>Поля формы описываются в следующем формате (описание полей для каждого прототипа делает отдельное):</w:t>
      </w:r>
    </w:p>
    <w:p w14:paraId="307C9B59" w14:textId="77777777" w:rsidR="00042750" w:rsidRDefault="00042750" w:rsidP="0004275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213" w:author="Феданкова Любовь Анатольевна" w:date="2019-10-09T12:38:00Z">
        <w:r w:rsidR="00031B2C">
          <w:rPr>
            <w:noProof/>
          </w:rPr>
          <w:t>36</w:t>
        </w:r>
      </w:ins>
      <w:ins w:id="6214" w:author="Воронов Алексей Алексеевич" w:date="2018-01-30T12:27:00Z">
        <w:del w:id="6215" w:author="Феданкова Любовь Анатольевна" w:date="2019-10-09T12:38:00Z">
          <w:r w:rsidR="00DB3D2B" w:rsidDel="00031B2C">
            <w:rPr>
              <w:noProof/>
            </w:rPr>
            <w:delText>38</w:delText>
          </w:r>
        </w:del>
      </w:ins>
      <w:del w:id="6216" w:author="Феданкова Любовь Анатольевна" w:date="2019-10-09T12:38:00Z">
        <w:r w:rsidR="00D91317" w:rsidDel="00031B2C">
          <w:rPr>
            <w:noProof/>
          </w:rPr>
          <w:delText>25</w:delText>
        </w:r>
      </w:del>
      <w:r w:rsidR="00330166">
        <w:rPr>
          <w:noProof/>
        </w:rPr>
        <w:fldChar w:fldCharType="end"/>
      </w:r>
      <w:r>
        <w:t>. Поля экранной формы закладки «Заголовок» документа «Выписка»</w:t>
      </w:r>
      <w:r w:rsidR="00CD0F85">
        <w:t xml:space="preserve"> (рубли)</w:t>
      </w:r>
      <w:r>
        <w:t xml:space="preserve"> на клиентской части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042750" w14:paraId="1DA22709" w14:textId="77777777" w:rsidTr="000234CC">
        <w:trPr>
          <w:cantSplit/>
          <w:trHeight w:val="2156"/>
          <w:tblHeader/>
        </w:trPr>
        <w:tc>
          <w:tcPr>
            <w:tcW w:w="568" w:type="dxa"/>
            <w:vAlign w:val="center"/>
          </w:tcPr>
          <w:p w14:paraId="376068FE" w14:textId="77777777" w:rsidR="00042750" w:rsidRDefault="00042750" w:rsidP="000234CC">
            <w:pPr>
              <w:pStyle w:val="af8"/>
              <w:rPr>
                <w:rStyle w:val="af9"/>
                <w:b/>
              </w:rPr>
            </w:pPr>
            <w:r>
              <w:t>№ п/п</w:t>
            </w:r>
          </w:p>
        </w:tc>
        <w:tc>
          <w:tcPr>
            <w:tcW w:w="1276" w:type="dxa"/>
            <w:vAlign w:val="center"/>
          </w:tcPr>
          <w:p w14:paraId="08A8B2F1" w14:textId="77777777" w:rsidR="00042750" w:rsidRDefault="00042750" w:rsidP="000234CC">
            <w:pPr>
              <w:pStyle w:val="af8"/>
            </w:pPr>
            <w:r>
              <w:t xml:space="preserve">Наименование поля </w:t>
            </w:r>
            <w:r w:rsidRPr="00F33621">
              <w:t>(</w:t>
            </w:r>
            <w:r>
              <w:rPr>
                <w:lang w:val="en-US"/>
              </w:rPr>
              <w:t>Label</w:t>
            </w:r>
            <w:r w:rsidRPr="00F33621">
              <w:t>)</w:t>
            </w:r>
            <w:r>
              <w:t>/</w:t>
            </w:r>
          </w:p>
          <w:p w14:paraId="4AE572C9" w14:textId="77777777" w:rsidR="00042750" w:rsidRPr="002C18CC" w:rsidRDefault="00042750" w:rsidP="000234CC">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5F715B70" w14:textId="77777777" w:rsidR="00042750" w:rsidRDefault="00042750" w:rsidP="000234CC">
            <w:pPr>
              <w:pStyle w:val="af8"/>
            </w:pPr>
            <w:r>
              <w:t>Тип элемента управления</w:t>
            </w:r>
          </w:p>
        </w:tc>
        <w:tc>
          <w:tcPr>
            <w:tcW w:w="424" w:type="dxa"/>
            <w:textDirection w:val="btLr"/>
            <w:vAlign w:val="center"/>
          </w:tcPr>
          <w:p w14:paraId="1ACDD066" w14:textId="77777777" w:rsidR="00042750" w:rsidRDefault="00042750" w:rsidP="000234CC">
            <w:pPr>
              <w:pStyle w:val="af8"/>
            </w:pPr>
            <w:r>
              <w:t>Номер на макете</w:t>
            </w:r>
          </w:p>
        </w:tc>
        <w:tc>
          <w:tcPr>
            <w:tcW w:w="1280" w:type="dxa"/>
            <w:vAlign w:val="center"/>
          </w:tcPr>
          <w:p w14:paraId="64C0A46E" w14:textId="77777777" w:rsidR="00042750" w:rsidRDefault="00042750" w:rsidP="000234CC">
            <w:pPr>
              <w:pStyle w:val="af8"/>
            </w:pPr>
            <w:r>
              <w:t>Наименование атрибута сущности</w:t>
            </w:r>
          </w:p>
        </w:tc>
        <w:tc>
          <w:tcPr>
            <w:tcW w:w="1280" w:type="dxa"/>
            <w:vAlign w:val="center"/>
          </w:tcPr>
          <w:p w14:paraId="4D7105D3" w14:textId="77777777" w:rsidR="00042750" w:rsidRDefault="00042750" w:rsidP="000234CC">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03F93EC8" w14:textId="77777777" w:rsidR="00042750" w:rsidRDefault="00042750" w:rsidP="000234CC">
            <w:pPr>
              <w:pStyle w:val="af8"/>
            </w:pPr>
            <w:r>
              <w:t>Подписываемое  Через «/»,</w:t>
            </w:r>
            <w:r w:rsidRPr="0015791C">
              <w:t xml:space="preserve"> </w:t>
            </w:r>
          </w:p>
          <w:p w14:paraId="0BEA2AF1" w14:textId="77777777" w:rsidR="00042750" w:rsidRDefault="00042750" w:rsidP="000234CC">
            <w:pPr>
              <w:pStyle w:val="af8"/>
            </w:pPr>
            <w:r w:rsidRPr="0015791C">
              <w:t xml:space="preserve">если дайджесты для </w:t>
            </w:r>
          </w:p>
          <w:p w14:paraId="317E2071" w14:textId="77777777" w:rsidR="00042750" w:rsidRPr="0015791C" w:rsidRDefault="00042750" w:rsidP="000234CC">
            <w:pPr>
              <w:pStyle w:val="af8"/>
            </w:pPr>
            <w:r w:rsidRPr="0015791C">
              <w:t>каналов разные</w:t>
            </w:r>
          </w:p>
        </w:tc>
        <w:tc>
          <w:tcPr>
            <w:tcW w:w="1411" w:type="dxa"/>
            <w:vAlign w:val="center"/>
          </w:tcPr>
          <w:p w14:paraId="4EAF4E11" w14:textId="77777777" w:rsidR="00042750" w:rsidRPr="00BC0471" w:rsidRDefault="00042750" w:rsidP="000234CC">
            <w:pPr>
              <w:pStyle w:val="af8"/>
            </w:pPr>
            <w:r>
              <w:t>Бизнес-описание, способ заполнения</w:t>
            </w:r>
            <w:r w:rsidRPr="00BC0471">
              <w:t xml:space="preserve">, </w:t>
            </w:r>
            <w:r>
              <w:t>ограничения</w:t>
            </w:r>
          </w:p>
        </w:tc>
        <w:tc>
          <w:tcPr>
            <w:tcW w:w="999" w:type="dxa"/>
            <w:vAlign w:val="center"/>
          </w:tcPr>
          <w:p w14:paraId="3652B2CD" w14:textId="77777777" w:rsidR="00042750" w:rsidRPr="00C53262" w:rsidRDefault="00042750" w:rsidP="000234CC">
            <w:pPr>
              <w:pStyle w:val="af8"/>
            </w:pPr>
            <w:r>
              <w:rPr>
                <w:lang w:val="en-US"/>
              </w:rPr>
              <w:t>Hint</w:t>
            </w:r>
          </w:p>
        </w:tc>
      </w:tr>
      <w:tr w:rsidR="00F8555E" w:rsidRPr="00BC0471" w14:paraId="5FD10DEB" w14:textId="77777777" w:rsidTr="00D30F76">
        <w:trPr>
          <w:cantSplit/>
        </w:trPr>
        <w:tc>
          <w:tcPr>
            <w:tcW w:w="568" w:type="dxa"/>
            <w:vAlign w:val="center"/>
          </w:tcPr>
          <w:p w14:paraId="70C03F76" w14:textId="77777777" w:rsidR="00F8555E" w:rsidRDefault="00F8555E" w:rsidP="00904090">
            <w:pPr>
              <w:pStyle w:val="afa"/>
              <w:numPr>
                <w:ilvl w:val="0"/>
                <w:numId w:val="119"/>
              </w:numPr>
              <w:rPr>
                <w:rStyle w:val="af9"/>
              </w:rPr>
            </w:pPr>
          </w:p>
        </w:tc>
        <w:tc>
          <w:tcPr>
            <w:tcW w:w="1276" w:type="dxa"/>
            <w:vAlign w:val="center"/>
          </w:tcPr>
          <w:p w14:paraId="1A4F7EBE" w14:textId="77777777" w:rsidR="00F8555E" w:rsidRPr="007E4949" w:rsidRDefault="00F8555E" w:rsidP="000234CC">
            <w:pPr>
              <w:pStyle w:val="afa"/>
            </w:pPr>
            <w:r>
              <w:t>Документ номер</w:t>
            </w:r>
          </w:p>
        </w:tc>
        <w:tc>
          <w:tcPr>
            <w:tcW w:w="850" w:type="dxa"/>
            <w:vAlign w:val="center"/>
          </w:tcPr>
          <w:p w14:paraId="76BDEFA6" w14:textId="77777777" w:rsidR="00F8555E" w:rsidRPr="00EE21B5" w:rsidRDefault="00F8555E" w:rsidP="000234CC">
            <w:pPr>
              <w:pStyle w:val="afa"/>
            </w:pPr>
            <w:r>
              <w:t>Текстовое поле</w:t>
            </w:r>
          </w:p>
        </w:tc>
        <w:tc>
          <w:tcPr>
            <w:tcW w:w="424" w:type="dxa"/>
            <w:vAlign w:val="center"/>
          </w:tcPr>
          <w:p w14:paraId="6F9FAF15" w14:textId="77777777" w:rsidR="00F8555E" w:rsidRDefault="00F8555E" w:rsidP="009C5DB0">
            <w:pPr>
              <w:pStyle w:val="afa"/>
            </w:pPr>
            <w:r>
              <w:t>1</w:t>
            </w:r>
          </w:p>
        </w:tc>
        <w:tc>
          <w:tcPr>
            <w:tcW w:w="1280" w:type="dxa"/>
            <w:vAlign w:val="center"/>
          </w:tcPr>
          <w:p w14:paraId="5C0CBB87" w14:textId="77777777" w:rsidR="00F8555E" w:rsidRPr="0079221D" w:rsidRDefault="00F8555E" w:rsidP="009C5DB0">
            <w:pPr>
              <w:pStyle w:val="afa"/>
              <w:spacing w:beforeLines="40" w:before="96" w:afterLines="40" w:after="96"/>
            </w:pPr>
            <w:r>
              <w:rPr>
                <w:lang w:val="en-US"/>
              </w:rPr>
              <w:t>DOCNUMBER</w:t>
            </w:r>
          </w:p>
        </w:tc>
        <w:tc>
          <w:tcPr>
            <w:tcW w:w="1280" w:type="dxa"/>
            <w:vAlign w:val="center"/>
          </w:tcPr>
          <w:p w14:paraId="6F831078" w14:textId="77777777" w:rsidR="00F8555E" w:rsidRDefault="00F8555E" w:rsidP="009C5DB0">
            <w:pPr>
              <w:pStyle w:val="afa"/>
              <w:spacing w:beforeLines="40" w:before="96" w:afterLines="40" w:after="96"/>
            </w:pPr>
            <w:r w:rsidRPr="00395F6B">
              <w:t>editable=false</w:t>
            </w:r>
          </w:p>
          <w:p w14:paraId="121BB10D" w14:textId="77777777" w:rsidR="00F8555E" w:rsidRPr="005619DF" w:rsidRDefault="00F8555E" w:rsidP="009C5DB0">
            <w:pPr>
              <w:pStyle w:val="afa"/>
              <w:spacing w:beforeLines="40" w:before="96" w:afterLines="40" w:after="96"/>
            </w:pPr>
            <w:r w:rsidRPr="00395F6B">
              <w:t>Только цифры 0..9, значение &gt; 0</w:t>
            </w:r>
            <w:r>
              <w:t>.</w:t>
            </w:r>
          </w:p>
        </w:tc>
        <w:tc>
          <w:tcPr>
            <w:tcW w:w="1409" w:type="dxa"/>
          </w:tcPr>
          <w:p w14:paraId="4B63F11A" w14:textId="77777777" w:rsidR="00F8555E" w:rsidRDefault="00F8555E" w:rsidP="00D30F76">
            <w:pPr>
              <w:ind w:left="0" w:firstLine="0"/>
            </w:pPr>
            <w:r w:rsidRPr="00F8555E">
              <w:rPr>
                <w:rFonts w:ascii="Arial" w:hAnsi="Arial" w:cs="Arial"/>
                <w:sz w:val="16"/>
                <w:szCs w:val="16"/>
              </w:rPr>
              <w:t>Да, R020SignDigest</w:t>
            </w:r>
          </w:p>
        </w:tc>
        <w:tc>
          <w:tcPr>
            <w:tcW w:w="1411" w:type="dxa"/>
            <w:vAlign w:val="center"/>
          </w:tcPr>
          <w:p w14:paraId="542540D2" w14:textId="77777777" w:rsidR="00F8555E" w:rsidRPr="00175ED0" w:rsidRDefault="00F8555E" w:rsidP="009C5DB0">
            <w:pPr>
              <w:ind w:left="0" w:firstLine="0"/>
              <w:rPr>
                <w:rFonts w:ascii="Arial" w:hAnsi="Arial" w:cs="Arial"/>
                <w:sz w:val="16"/>
                <w:szCs w:val="16"/>
              </w:rPr>
            </w:pPr>
            <w:r w:rsidRPr="00EB59B0">
              <w:rPr>
                <w:rFonts w:ascii="Arial" w:hAnsi="Arial" w:cs="Arial"/>
                <w:sz w:val="16"/>
                <w:szCs w:val="16"/>
              </w:rPr>
              <w:t>Номер документа</w:t>
            </w:r>
          </w:p>
        </w:tc>
        <w:tc>
          <w:tcPr>
            <w:tcW w:w="999" w:type="dxa"/>
            <w:vAlign w:val="center"/>
          </w:tcPr>
          <w:p w14:paraId="343491FB" w14:textId="77777777" w:rsidR="00F8555E" w:rsidRDefault="00F8555E" w:rsidP="000234CC">
            <w:pPr>
              <w:pStyle w:val="afa"/>
              <w:rPr>
                <w:lang w:eastAsia="en-US"/>
              </w:rPr>
            </w:pPr>
          </w:p>
        </w:tc>
      </w:tr>
      <w:tr w:rsidR="00F8555E" w14:paraId="321AB421" w14:textId="77777777" w:rsidTr="000234CC">
        <w:trPr>
          <w:cantSplit/>
        </w:trPr>
        <w:tc>
          <w:tcPr>
            <w:tcW w:w="568" w:type="dxa"/>
            <w:vAlign w:val="center"/>
          </w:tcPr>
          <w:p w14:paraId="720FD200" w14:textId="77777777" w:rsidR="00F8555E" w:rsidRDefault="00F8555E" w:rsidP="00904090">
            <w:pPr>
              <w:pStyle w:val="afa"/>
              <w:numPr>
                <w:ilvl w:val="0"/>
                <w:numId w:val="119"/>
              </w:numPr>
              <w:rPr>
                <w:rStyle w:val="af9"/>
              </w:rPr>
            </w:pPr>
          </w:p>
        </w:tc>
        <w:tc>
          <w:tcPr>
            <w:tcW w:w="1276" w:type="dxa"/>
            <w:vAlign w:val="center"/>
          </w:tcPr>
          <w:p w14:paraId="63F83DD6" w14:textId="77777777" w:rsidR="00F8555E" w:rsidRDefault="00F8555E" w:rsidP="000234CC">
            <w:pPr>
              <w:pStyle w:val="afa"/>
            </w:pPr>
            <w:r>
              <w:t>Дата</w:t>
            </w:r>
          </w:p>
        </w:tc>
        <w:tc>
          <w:tcPr>
            <w:tcW w:w="850" w:type="dxa"/>
            <w:vAlign w:val="center"/>
          </w:tcPr>
          <w:p w14:paraId="4569340D" w14:textId="77777777" w:rsidR="00F8555E" w:rsidRPr="00F65495" w:rsidRDefault="00F8555E" w:rsidP="000234CC">
            <w:pPr>
              <w:pStyle w:val="afa"/>
            </w:pPr>
            <w:r>
              <w:t>Дата</w:t>
            </w:r>
          </w:p>
        </w:tc>
        <w:tc>
          <w:tcPr>
            <w:tcW w:w="424" w:type="dxa"/>
            <w:vAlign w:val="center"/>
          </w:tcPr>
          <w:p w14:paraId="6FFEB37B" w14:textId="77777777" w:rsidR="00F8555E" w:rsidRDefault="00F8555E" w:rsidP="009C5DB0">
            <w:pPr>
              <w:pStyle w:val="afa"/>
            </w:pPr>
            <w:r>
              <w:t>2</w:t>
            </w:r>
          </w:p>
        </w:tc>
        <w:tc>
          <w:tcPr>
            <w:tcW w:w="1280" w:type="dxa"/>
            <w:vAlign w:val="center"/>
          </w:tcPr>
          <w:p w14:paraId="193870F1" w14:textId="77777777" w:rsidR="00F8555E" w:rsidRPr="00395F6B" w:rsidRDefault="00F8555E" w:rsidP="009C5DB0">
            <w:pPr>
              <w:pStyle w:val="afa"/>
            </w:pPr>
            <w:r>
              <w:rPr>
                <w:lang w:val="en-US"/>
              </w:rPr>
              <w:t>FROM</w:t>
            </w:r>
            <w:r w:rsidRPr="00395F6B">
              <w:t>DATE</w:t>
            </w:r>
          </w:p>
        </w:tc>
        <w:tc>
          <w:tcPr>
            <w:tcW w:w="1280" w:type="dxa"/>
            <w:vAlign w:val="center"/>
          </w:tcPr>
          <w:p w14:paraId="25519FC0" w14:textId="77777777" w:rsidR="00F8555E" w:rsidRDefault="00F8555E" w:rsidP="009C5DB0">
            <w:pPr>
              <w:pStyle w:val="afa"/>
            </w:pPr>
            <w:r w:rsidRPr="00395F6B">
              <w:t>editable=false</w:t>
            </w:r>
          </w:p>
          <w:p w14:paraId="476A4631" w14:textId="77777777" w:rsidR="00F8555E" w:rsidRPr="00711D8E" w:rsidRDefault="00F8555E" w:rsidP="009C5DB0">
            <w:pPr>
              <w:pStyle w:val="afa"/>
            </w:pPr>
            <w:r w:rsidRPr="00395F6B">
              <w:t>Формат ДД.ММ.ГГГГ, допустимо непустое значение</w:t>
            </w:r>
            <w:r>
              <w:t>.</w:t>
            </w:r>
          </w:p>
        </w:tc>
        <w:tc>
          <w:tcPr>
            <w:tcW w:w="1409" w:type="dxa"/>
            <w:vAlign w:val="center"/>
          </w:tcPr>
          <w:p w14:paraId="53139D8A" w14:textId="77777777" w:rsidR="00F8555E" w:rsidRDefault="00F8555E" w:rsidP="00D30F76">
            <w:pPr>
              <w:pStyle w:val="afa"/>
            </w:pPr>
            <w:r w:rsidRPr="00F8555E">
              <w:t>Да, R020SignDigest</w:t>
            </w:r>
          </w:p>
        </w:tc>
        <w:tc>
          <w:tcPr>
            <w:tcW w:w="1411" w:type="dxa"/>
            <w:vAlign w:val="center"/>
          </w:tcPr>
          <w:p w14:paraId="328FABDF" w14:textId="77777777" w:rsidR="00F8555E" w:rsidRPr="00175ED0" w:rsidRDefault="00F8555E" w:rsidP="009C5DB0">
            <w:pPr>
              <w:ind w:left="34" w:firstLine="0"/>
              <w:rPr>
                <w:lang w:eastAsia="en-US"/>
              </w:rPr>
            </w:pPr>
            <w:r w:rsidRPr="00175ED0">
              <w:rPr>
                <w:rFonts w:ascii="Arial" w:hAnsi="Arial" w:cs="Arial"/>
                <w:sz w:val="16"/>
                <w:szCs w:val="16"/>
                <w:lang w:eastAsia="en-US"/>
              </w:rPr>
              <w:t>Дата документа</w:t>
            </w:r>
          </w:p>
        </w:tc>
        <w:tc>
          <w:tcPr>
            <w:tcW w:w="999" w:type="dxa"/>
            <w:vAlign w:val="center"/>
          </w:tcPr>
          <w:p w14:paraId="4CC163B3" w14:textId="77777777" w:rsidR="00F8555E" w:rsidRDefault="00F8555E" w:rsidP="000234CC">
            <w:pPr>
              <w:pStyle w:val="afa"/>
            </w:pPr>
          </w:p>
        </w:tc>
      </w:tr>
      <w:tr w:rsidR="00F8555E" w14:paraId="397D8F40" w14:textId="77777777" w:rsidTr="000234CC">
        <w:trPr>
          <w:cantSplit/>
        </w:trPr>
        <w:tc>
          <w:tcPr>
            <w:tcW w:w="568" w:type="dxa"/>
            <w:vAlign w:val="center"/>
          </w:tcPr>
          <w:p w14:paraId="457D1142" w14:textId="77777777" w:rsidR="00F8555E" w:rsidRDefault="00F8555E" w:rsidP="00904090">
            <w:pPr>
              <w:pStyle w:val="afa"/>
              <w:numPr>
                <w:ilvl w:val="0"/>
                <w:numId w:val="119"/>
              </w:numPr>
              <w:rPr>
                <w:rStyle w:val="af9"/>
              </w:rPr>
            </w:pPr>
          </w:p>
        </w:tc>
        <w:tc>
          <w:tcPr>
            <w:tcW w:w="1276" w:type="dxa"/>
            <w:vAlign w:val="center"/>
          </w:tcPr>
          <w:p w14:paraId="6A0BDE73" w14:textId="77777777" w:rsidR="00F8555E" w:rsidRDefault="00F8555E" w:rsidP="000234CC">
            <w:pPr>
              <w:pStyle w:val="afa"/>
            </w:pPr>
            <w:r>
              <w:t>Данные актуальны на</w:t>
            </w:r>
          </w:p>
        </w:tc>
        <w:tc>
          <w:tcPr>
            <w:tcW w:w="850" w:type="dxa"/>
            <w:vAlign w:val="center"/>
          </w:tcPr>
          <w:p w14:paraId="6461DAEF" w14:textId="77777777" w:rsidR="00F8555E" w:rsidRPr="00F65495" w:rsidRDefault="00F8555E" w:rsidP="000234CC">
            <w:pPr>
              <w:pStyle w:val="afa"/>
            </w:pPr>
            <w:r>
              <w:t>Текстовое поле</w:t>
            </w:r>
          </w:p>
        </w:tc>
        <w:tc>
          <w:tcPr>
            <w:tcW w:w="424" w:type="dxa"/>
            <w:vAlign w:val="center"/>
          </w:tcPr>
          <w:p w14:paraId="1918F804" w14:textId="77777777" w:rsidR="00F8555E" w:rsidRDefault="00F8555E" w:rsidP="009C5DB0">
            <w:pPr>
              <w:pStyle w:val="afa"/>
            </w:pPr>
            <w:r>
              <w:t>3</w:t>
            </w:r>
          </w:p>
        </w:tc>
        <w:tc>
          <w:tcPr>
            <w:tcW w:w="1280" w:type="dxa"/>
            <w:vAlign w:val="center"/>
          </w:tcPr>
          <w:p w14:paraId="6DEF6839" w14:textId="77777777" w:rsidR="00F8555E" w:rsidRPr="00395F6B" w:rsidRDefault="00F8555E" w:rsidP="009C5DB0">
            <w:pPr>
              <w:pStyle w:val="afa"/>
            </w:pPr>
            <w:r w:rsidRPr="00EB59B0">
              <w:t>ACCEPTDATE</w:t>
            </w:r>
          </w:p>
        </w:tc>
        <w:tc>
          <w:tcPr>
            <w:tcW w:w="1280" w:type="dxa"/>
            <w:vAlign w:val="center"/>
          </w:tcPr>
          <w:p w14:paraId="147E4A72" w14:textId="77777777" w:rsidR="00F8555E" w:rsidRDefault="00F8555E" w:rsidP="009C5DB0">
            <w:pPr>
              <w:pStyle w:val="afa"/>
            </w:pPr>
            <w:r w:rsidRPr="00395F6B">
              <w:t>editable=false</w:t>
            </w:r>
          </w:p>
          <w:p w14:paraId="4BFAB514" w14:textId="77777777" w:rsidR="00F8555E" w:rsidRPr="00711D8E" w:rsidRDefault="00F8555E" w:rsidP="009C5DB0">
            <w:pPr>
              <w:pStyle w:val="afa"/>
            </w:pPr>
            <w:r w:rsidRPr="00EB59B0">
              <w:t>Формат: ДД.ММ.ГГГГ ЧЧ:ММ:СС</w:t>
            </w:r>
          </w:p>
        </w:tc>
        <w:tc>
          <w:tcPr>
            <w:tcW w:w="1409" w:type="dxa"/>
            <w:vAlign w:val="center"/>
          </w:tcPr>
          <w:p w14:paraId="6C01ACE9" w14:textId="77777777" w:rsidR="00F8555E" w:rsidRPr="000F0ED0" w:rsidRDefault="00F8555E" w:rsidP="00D30F76">
            <w:pPr>
              <w:pStyle w:val="afa"/>
            </w:pPr>
            <w:r w:rsidRPr="00F8555E">
              <w:t>Да, R020SignDigest</w:t>
            </w:r>
          </w:p>
        </w:tc>
        <w:tc>
          <w:tcPr>
            <w:tcW w:w="1411" w:type="dxa"/>
            <w:vAlign w:val="center"/>
          </w:tcPr>
          <w:p w14:paraId="17534F06" w14:textId="77777777" w:rsidR="00F8555E" w:rsidRPr="00EB59B0" w:rsidRDefault="00F8555E" w:rsidP="009C5DB0">
            <w:pPr>
              <w:pStyle w:val="afa"/>
              <w:spacing w:beforeLines="40" w:before="96" w:afterLines="40" w:after="96"/>
            </w:pPr>
            <w:r w:rsidRPr="00EB59B0">
              <w:t>Данные актуальны на</w:t>
            </w:r>
          </w:p>
          <w:p w14:paraId="720B4DB4" w14:textId="77777777" w:rsidR="00F8555E" w:rsidRPr="00861C94" w:rsidRDefault="00F8555E" w:rsidP="009C5DB0">
            <w:pPr>
              <w:pStyle w:val="afa"/>
              <w:spacing w:beforeLines="40" w:before="96" w:afterLines="40" w:after="96"/>
              <w:rPr>
                <w:lang w:eastAsia="en-US"/>
              </w:rPr>
            </w:pPr>
            <w:r w:rsidRPr="00EB59B0">
              <w:t>Формат: ДД.ММ.ГГГГ ЧЧ:ММ:СС</w:t>
            </w:r>
          </w:p>
        </w:tc>
        <w:tc>
          <w:tcPr>
            <w:tcW w:w="999" w:type="dxa"/>
            <w:vAlign w:val="center"/>
          </w:tcPr>
          <w:p w14:paraId="36B0D8E5" w14:textId="77777777" w:rsidR="00F8555E" w:rsidRDefault="00F8555E" w:rsidP="000234CC">
            <w:pPr>
              <w:pStyle w:val="afa"/>
            </w:pPr>
          </w:p>
        </w:tc>
      </w:tr>
      <w:tr w:rsidR="00F8555E" w14:paraId="108A9F65" w14:textId="77777777" w:rsidTr="000234CC">
        <w:trPr>
          <w:cantSplit/>
        </w:trPr>
        <w:tc>
          <w:tcPr>
            <w:tcW w:w="568" w:type="dxa"/>
            <w:vAlign w:val="center"/>
          </w:tcPr>
          <w:p w14:paraId="20ED5DB9" w14:textId="77777777" w:rsidR="00F8555E" w:rsidRDefault="00F8555E" w:rsidP="00904090">
            <w:pPr>
              <w:pStyle w:val="afa"/>
              <w:numPr>
                <w:ilvl w:val="0"/>
                <w:numId w:val="119"/>
              </w:numPr>
              <w:rPr>
                <w:rStyle w:val="af9"/>
              </w:rPr>
            </w:pPr>
          </w:p>
        </w:tc>
        <w:tc>
          <w:tcPr>
            <w:tcW w:w="1276" w:type="dxa"/>
            <w:vAlign w:val="center"/>
          </w:tcPr>
          <w:p w14:paraId="4D314305" w14:textId="77777777" w:rsidR="00F8555E" w:rsidRDefault="00F8555E" w:rsidP="000234CC">
            <w:pPr>
              <w:pStyle w:val="afa"/>
            </w:pPr>
            <w:r>
              <w:t>Счет №</w:t>
            </w:r>
          </w:p>
        </w:tc>
        <w:tc>
          <w:tcPr>
            <w:tcW w:w="850" w:type="dxa"/>
            <w:vAlign w:val="center"/>
          </w:tcPr>
          <w:p w14:paraId="75E4F539" w14:textId="77777777" w:rsidR="00F8555E" w:rsidRPr="00F65495" w:rsidRDefault="00F8555E" w:rsidP="000234CC">
            <w:pPr>
              <w:pStyle w:val="afa"/>
            </w:pPr>
            <w:r>
              <w:t>Текстовое поле</w:t>
            </w:r>
          </w:p>
        </w:tc>
        <w:tc>
          <w:tcPr>
            <w:tcW w:w="424" w:type="dxa"/>
            <w:vAlign w:val="center"/>
          </w:tcPr>
          <w:p w14:paraId="6BA086D0" w14:textId="77777777" w:rsidR="00F8555E" w:rsidRDefault="00F8555E" w:rsidP="009C5DB0">
            <w:pPr>
              <w:pStyle w:val="afa"/>
            </w:pPr>
            <w:r>
              <w:t>4</w:t>
            </w:r>
          </w:p>
        </w:tc>
        <w:tc>
          <w:tcPr>
            <w:tcW w:w="1280" w:type="dxa"/>
            <w:vAlign w:val="center"/>
          </w:tcPr>
          <w:p w14:paraId="0860C430" w14:textId="77777777" w:rsidR="00F8555E" w:rsidRPr="004E72DA" w:rsidRDefault="00F8555E" w:rsidP="009C5DB0">
            <w:pPr>
              <w:pStyle w:val="afa"/>
              <w:spacing w:beforeLines="40" w:before="96" w:afterLines="40" w:after="96"/>
              <w:rPr>
                <w:lang w:val="en-US"/>
              </w:rPr>
            </w:pPr>
            <w:r w:rsidRPr="003B7BFE">
              <w:rPr>
                <w:lang w:val="en-US"/>
              </w:rPr>
              <w:t>ACCOUNT</w:t>
            </w:r>
          </w:p>
        </w:tc>
        <w:tc>
          <w:tcPr>
            <w:tcW w:w="1280" w:type="dxa"/>
            <w:vAlign w:val="center"/>
          </w:tcPr>
          <w:p w14:paraId="03532B33" w14:textId="77777777" w:rsidR="00F8555E" w:rsidRPr="00072234" w:rsidRDefault="00F8555E" w:rsidP="009C5DB0">
            <w:pPr>
              <w:pStyle w:val="afa"/>
            </w:pPr>
            <w:r w:rsidRPr="00395F6B">
              <w:t>editable=false</w:t>
            </w:r>
            <w:r w:rsidRPr="003B7BFE">
              <w:t xml:space="preserve"> </w:t>
            </w:r>
          </w:p>
          <w:p w14:paraId="28ACFB20" w14:textId="77777777" w:rsidR="00F8555E" w:rsidRPr="00711D8E" w:rsidRDefault="00F8555E" w:rsidP="009C5DB0">
            <w:pPr>
              <w:pStyle w:val="afa"/>
            </w:pPr>
            <w:r w:rsidRPr="003B7BFE">
              <w:t>20-значный номер счета, отображение значения по маске счета.</w:t>
            </w:r>
          </w:p>
        </w:tc>
        <w:tc>
          <w:tcPr>
            <w:tcW w:w="1409" w:type="dxa"/>
            <w:vAlign w:val="center"/>
          </w:tcPr>
          <w:p w14:paraId="0F2ACBEE" w14:textId="77777777" w:rsidR="00F8555E" w:rsidRDefault="00F8555E" w:rsidP="00D30F76">
            <w:pPr>
              <w:pStyle w:val="afa"/>
            </w:pPr>
            <w:r w:rsidRPr="00F8555E">
              <w:t>Да, R020SignDigest</w:t>
            </w:r>
          </w:p>
        </w:tc>
        <w:tc>
          <w:tcPr>
            <w:tcW w:w="1411" w:type="dxa"/>
            <w:vAlign w:val="center"/>
          </w:tcPr>
          <w:p w14:paraId="77DE10A5" w14:textId="77777777" w:rsidR="00F8555E" w:rsidRPr="00777C8D" w:rsidRDefault="00F8555E" w:rsidP="009C5DB0">
            <w:pPr>
              <w:pStyle w:val="afa"/>
            </w:pPr>
            <w:r w:rsidRPr="003B7BFE">
              <w:t>Счет №</w:t>
            </w:r>
          </w:p>
        </w:tc>
        <w:tc>
          <w:tcPr>
            <w:tcW w:w="999" w:type="dxa"/>
            <w:vAlign w:val="center"/>
          </w:tcPr>
          <w:p w14:paraId="1D318A12" w14:textId="77777777" w:rsidR="00F8555E" w:rsidRDefault="00F8555E" w:rsidP="000234CC">
            <w:pPr>
              <w:pStyle w:val="afa"/>
            </w:pPr>
          </w:p>
        </w:tc>
      </w:tr>
      <w:tr w:rsidR="00F8555E" w14:paraId="5BE9A2FD" w14:textId="77777777" w:rsidTr="000234CC">
        <w:trPr>
          <w:cantSplit/>
        </w:trPr>
        <w:tc>
          <w:tcPr>
            <w:tcW w:w="568" w:type="dxa"/>
            <w:vAlign w:val="center"/>
          </w:tcPr>
          <w:p w14:paraId="3111AAC7" w14:textId="77777777" w:rsidR="00F8555E" w:rsidRDefault="00F8555E" w:rsidP="00904090">
            <w:pPr>
              <w:pStyle w:val="afa"/>
              <w:numPr>
                <w:ilvl w:val="0"/>
                <w:numId w:val="119"/>
              </w:numPr>
              <w:rPr>
                <w:rStyle w:val="af9"/>
              </w:rPr>
            </w:pPr>
          </w:p>
        </w:tc>
        <w:tc>
          <w:tcPr>
            <w:tcW w:w="1276" w:type="dxa"/>
            <w:vAlign w:val="center"/>
          </w:tcPr>
          <w:p w14:paraId="0DD159E8" w14:textId="77777777" w:rsidR="00F8555E" w:rsidRDefault="00F8555E" w:rsidP="000234CC">
            <w:pPr>
              <w:pStyle w:val="afa"/>
            </w:pPr>
            <w:r>
              <w:t>в</w:t>
            </w:r>
          </w:p>
        </w:tc>
        <w:tc>
          <w:tcPr>
            <w:tcW w:w="850" w:type="dxa"/>
            <w:vAlign w:val="center"/>
          </w:tcPr>
          <w:p w14:paraId="3372C2F1" w14:textId="77777777" w:rsidR="00F8555E" w:rsidRPr="00F65495" w:rsidRDefault="00F8555E" w:rsidP="000234CC">
            <w:pPr>
              <w:pStyle w:val="afa"/>
            </w:pPr>
            <w:r>
              <w:t>Текстовое поле</w:t>
            </w:r>
          </w:p>
        </w:tc>
        <w:tc>
          <w:tcPr>
            <w:tcW w:w="424" w:type="dxa"/>
            <w:vAlign w:val="center"/>
          </w:tcPr>
          <w:p w14:paraId="54AD7117" w14:textId="77777777" w:rsidR="00F8555E" w:rsidRDefault="00F8555E" w:rsidP="009C5DB0">
            <w:pPr>
              <w:pStyle w:val="afa"/>
            </w:pPr>
            <w:r>
              <w:t>5</w:t>
            </w:r>
          </w:p>
        </w:tc>
        <w:tc>
          <w:tcPr>
            <w:tcW w:w="1280" w:type="dxa"/>
            <w:vAlign w:val="center"/>
          </w:tcPr>
          <w:p w14:paraId="1CD85B85" w14:textId="77777777" w:rsidR="00F8555E" w:rsidRDefault="00F8555E" w:rsidP="009C5DB0">
            <w:pPr>
              <w:pStyle w:val="afa"/>
              <w:rPr>
                <w:lang w:val="en-US"/>
              </w:rPr>
            </w:pPr>
            <w:r w:rsidRPr="00E342A4">
              <w:t>BANKBIC</w:t>
            </w:r>
          </w:p>
        </w:tc>
        <w:tc>
          <w:tcPr>
            <w:tcW w:w="1280" w:type="dxa"/>
            <w:vAlign w:val="center"/>
          </w:tcPr>
          <w:p w14:paraId="333BC0D4" w14:textId="77777777" w:rsidR="00F8555E" w:rsidRDefault="00F8555E" w:rsidP="009C5DB0">
            <w:pPr>
              <w:pStyle w:val="afa"/>
              <w:rPr>
                <w:lang w:val="en-US"/>
              </w:rPr>
            </w:pPr>
            <w:r w:rsidRPr="00395F6B">
              <w:t>editable=false</w:t>
            </w:r>
            <w:r w:rsidRPr="004141B1">
              <w:t xml:space="preserve"> </w:t>
            </w:r>
          </w:p>
          <w:p w14:paraId="166151BF" w14:textId="77777777" w:rsidR="00F8555E" w:rsidRPr="00711D8E" w:rsidRDefault="00F8555E" w:rsidP="009C5DB0">
            <w:pPr>
              <w:pStyle w:val="afa"/>
            </w:pPr>
            <w:r w:rsidRPr="004141B1">
              <w:t xml:space="preserve">9 </w:t>
            </w:r>
            <w:r>
              <w:t>символов</w:t>
            </w:r>
          </w:p>
        </w:tc>
        <w:tc>
          <w:tcPr>
            <w:tcW w:w="1409" w:type="dxa"/>
            <w:vAlign w:val="center"/>
          </w:tcPr>
          <w:p w14:paraId="2E89BFDD" w14:textId="77777777" w:rsidR="00F8555E" w:rsidRDefault="00F8555E" w:rsidP="00D30F76">
            <w:pPr>
              <w:pStyle w:val="afa"/>
            </w:pPr>
            <w:r w:rsidRPr="00F8555E">
              <w:t>Да, R020SignDigest</w:t>
            </w:r>
          </w:p>
        </w:tc>
        <w:tc>
          <w:tcPr>
            <w:tcW w:w="1411" w:type="dxa"/>
            <w:vAlign w:val="center"/>
          </w:tcPr>
          <w:p w14:paraId="759252F4" w14:textId="77777777" w:rsidR="00F8555E" w:rsidRPr="00202AEE" w:rsidRDefault="00F8555E" w:rsidP="009C5DB0">
            <w:pPr>
              <w:pStyle w:val="afa"/>
              <w:spacing w:beforeLines="40" w:before="96" w:afterLines="40" w:after="96"/>
              <w:rPr>
                <w:b/>
                <w:lang w:eastAsia="en-US"/>
              </w:rPr>
            </w:pPr>
            <w:r w:rsidRPr="00E342A4">
              <w:t>БИК банка клиента</w:t>
            </w:r>
          </w:p>
        </w:tc>
        <w:tc>
          <w:tcPr>
            <w:tcW w:w="999" w:type="dxa"/>
            <w:vAlign w:val="center"/>
          </w:tcPr>
          <w:p w14:paraId="09855A66" w14:textId="77777777" w:rsidR="00F8555E" w:rsidRDefault="00F8555E" w:rsidP="000234CC">
            <w:pPr>
              <w:pStyle w:val="afa"/>
            </w:pPr>
          </w:p>
        </w:tc>
      </w:tr>
      <w:tr w:rsidR="00F8555E" w14:paraId="2DA7FA4E" w14:textId="77777777" w:rsidTr="000234CC">
        <w:trPr>
          <w:cantSplit/>
        </w:trPr>
        <w:tc>
          <w:tcPr>
            <w:tcW w:w="568" w:type="dxa"/>
            <w:vAlign w:val="center"/>
          </w:tcPr>
          <w:p w14:paraId="2D1EBCFF" w14:textId="77777777" w:rsidR="00F8555E" w:rsidRDefault="00F8555E" w:rsidP="00904090">
            <w:pPr>
              <w:pStyle w:val="afa"/>
              <w:numPr>
                <w:ilvl w:val="0"/>
                <w:numId w:val="119"/>
              </w:numPr>
              <w:rPr>
                <w:rStyle w:val="af9"/>
              </w:rPr>
            </w:pPr>
          </w:p>
        </w:tc>
        <w:tc>
          <w:tcPr>
            <w:tcW w:w="1276" w:type="dxa"/>
            <w:vAlign w:val="center"/>
          </w:tcPr>
          <w:p w14:paraId="0F454A7F" w14:textId="77777777" w:rsidR="00F8555E" w:rsidRDefault="00F8555E" w:rsidP="000234CC">
            <w:pPr>
              <w:pStyle w:val="afa"/>
            </w:pPr>
            <w:r>
              <w:t>Наименование банка</w:t>
            </w:r>
          </w:p>
        </w:tc>
        <w:tc>
          <w:tcPr>
            <w:tcW w:w="850" w:type="dxa"/>
            <w:vAlign w:val="center"/>
          </w:tcPr>
          <w:p w14:paraId="7047A507" w14:textId="77777777" w:rsidR="00F8555E" w:rsidRPr="00F65495" w:rsidRDefault="00F8555E" w:rsidP="000234CC">
            <w:pPr>
              <w:pStyle w:val="afa"/>
            </w:pPr>
            <w:r>
              <w:t>Текстовое поле</w:t>
            </w:r>
          </w:p>
        </w:tc>
        <w:tc>
          <w:tcPr>
            <w:tcW w:w="424" w:type="dxa"/>
            <w:vAlign w:val="center"/>
          </w:tcPr>
          <w:p w14:paraId="0792F4E8" w14:textId="77777777" w:rsidR="00F8555E" w:rsidRDefault="00F8555E" w:rsidP="009C5DB0">
            <w:pPr>
              <w:pStyle w:val="afa"/>
            </w:pPr>
            <w:r>
              <w:t>6</w:t>
            </w:r>
          </w:p>
        </w:tc>
        <w:tc>
          <w:tcPr>
            <w:tcW w:w="1280" w:type="dxa"/>
            <w:vAlign w:val="center"/>
          </w:tcPr>
          <w:p w14:paraId="2BCA2965" w14:textId="77777777" w:rsidR="00F8555E" w:rsidRPr="00205A19" w:rsidRDefault="00F8555E" w:rsidP="009C5DB0">
            <w:pPr>
              <w:pStyle w:val="afa"/>
            </w:pPr>
            <w:r w:rsidRPr="00205A19">
              <w:t>BANKNAME</w:t>
            </w:r>
          </w:p>
        </w:tc>
        <w:tc>
          <w:tcPr>
            <w:tcW w:w="1280" w:type="dxa"/>
            <w:vAlign w:val="center"/>
          </w:tcPr>
          <w:p w14:paraId="05A2DB9D" w14:textId="77777777" w:rsidR="00F8555E" w:rsidRPr="00711D8E" w:rsidRDefault="00F8555E" w:rsidP="009C5DB0">
            <w:pPr>
              <w:pStyle w:val="afa"/>
            </w:pPr>
            <w:r w:rsidRPr="00395F6B">
              <w:t>editable=false</w:t>
            </w:r>
          </w:p>
        </w:tc>
        <w:tc>
          <w:tcPr>
            <w:tcW w:w="1409" w:type="dxa"/>
            <w:vAlign w:val="center"/>
          </w:tcPr>
          <w:p w14:paraId="53CFDA4B" w14:textId="77777777" w:rsidR="00F8555E" w:rsidRDefault="00F8555E" w:rsidP="00D30F76">
            <w:pPr>
              <w:pStyle w:val="afa"/>
            </w:pPr>
            <w:r w:rsidRPr="00F8555E">
              <w:t>Да, R020SignDigest</w:t>
            </w:r>
          </w:p>
        </w:tc>
        <w:tc>
          <w:tcPr>
            <w:tcW w:w="1411" w:type="dxa"/>
            <w:vAlign w:val="center"/>
          </w:tcPr>
          <w:p w14:paraId="67F65B4A" w14:textId="77777777" w:rsidR="00F8555E" w:rsidRDefault="00F8555E" w:rsidP="009C5DB0">
            <w:pPr>
              <w:pStyle w:val="afa"/>
              <w:spacing w:beforeLines="40" w:before="96" w:afterLines="40" w:after="96"/>
            </w:pPr>
            <w:r w:rsidRPr="00F02D11">
              <w:t>Наименование и месторасположение банка клиента</w:t>
            </w:r>
            <w:r>
              <w:t>.</w:t>
            </w:r>
          </w:p>
          <w:p w14:paraId="7119233C" w14:textId="77777777" w:rsidR="00F8555E" w:rsidRPr="00861C94" w:rsidRDefault="00F8555E" w:rsidP="009C5DB0">
            <w:pPr>
              <w:pStyle w:val="afa"/>
              <w:spacing w:beforeLines="40" w:before="96" w:afterLines="40" w:after="96"/>
              <w:rPr>
                <w:lang w:eastAsia="en-US"/>
              </w:rPr>
            </w:pPr>
            <w:r>
              <w:t>Заполняется из справочника БИК РФ по БИКу счета</w:t>
            </w:r>
          </w:p>
        </w:tc>
        <w:tc>
          <w:tcPr>
            <w:tcW w:w="999" w:type="dxa"/>
            <w:vAlign w:val="center"/>
          </w:tcPr>
          <w:p w14:paraId="6C69B093" w14:textId="77777777" w:rsidR="00F8555E" w:rsidRDefault="00F8555E" w:rsidP="000234CC">
            <w:pPr>
              <w:pStyle w:val="afa"/>
            </w:pPr>
          </w:p>
        </w:tc>
      </w:tr>
      <w:tr w:rsidR="00F8555E" w14:paraId="79C10B42" w14:textId="77777777" w:rsidTr="000234CC">
        <w:trPr>
          <w:cantSplit/>
        </w:trPr>
        <w:tc>
          <w:tcPr>
            <w:tcW w:w="568" w:type="dxa"/>
            <w:vAlign w:val="center"/>
          </w:tcPr>
          <w:p w14:paraId="203A4267" w14:textId="77777777" w:rsidR="00F8555E" w:rsidRDefault="00F8555E" w:rsidP="00904090">
            <w:pPr>
              <w:pStyle w:val="afa"/>
              <w:numPr>
                <w:ilvl w:val="0"/>
                <w:numId w:val="119"/>
              </w:numPr>
              <w:rPr>
                <w:rStyle w:val="af9"/>
              </w:rPr>
            </w:pPr>
          </w:p>
        </w:tc>
        <w:tc>
          <w:tcPr>
            <w:tcW w:w="1276" w:type="dxa"/>
            <w:vAlign w:val="center"/>
          </w:tcPr>
          <w:p w14:paraId="76122881" w14:textId="77777777" w:rsidR="00F8555E" w:rsidRDefault="00F8555E" w:rsidP="000234CC">
            <w:pPr>
              <w:pStyle w:val="afa"/>
            </w:pPr>
            <w:r>
              <w:t>Организация</w:t>
            </w:r>
          </w:p>
        </w:tc>
        <w:tc>
          <w:tcPr>
            <w:tcW w:w="850" w:type="dxa"/>
            <w:vAlign w:val="center"/>
          </w:tcPr>
          <w:p w14:paraId="31A8DAD2" w14:textId="77777777" w:rsidR="00F8555E" w:rsidRPr="00F65495" w:rsidRDefault="00F8555E" w:rsidP="000234CC">
            <w:pPr>
              <w:pStyle w:val="afa"/>
            </w:pPr>
            <w:r>
              <w:t>Выбор из списка</w:t>
            </w:r>
          </w:p>
        </w:tc>
        <w:tc>
          <w:tcPr>
            <w:tcW w:w="424" w:type="dxa"/>
            <w:vAlign w:val="center"/>
          </w:tcPr>
          <w:p w14:paraId="35DF6ACE" w14:textId="77777777" w:rsidR="00F8555E" w:rsidRDefault="00F8555E" w:rsidP="009C5DB0">
            <w:pPr>
              <w:pStyle w:val="afa"/>
            </w:pPr>
            <w:r>
              <w:t>7</w:t>
            </w:r>
          </w:p>
        </w:tc>
        <w:tc>
          <w:tcPr>
            <w:tcW w:w="1280" w:type="dxa"/>
            <w:vAlign w:val="center"/>
          </w:tcPr>
          <w:p w14:paraId="5711235F" w14:textId="77777777" w:rsidR="00F8555E" w:rsidRPr="00C7481E" w:rsidRDefault="00F8555E" w:rsidP="009C5DB0">
            <w:pPr>
              <w:pStyle w:val="afa"/>
            </w:pPr>
            <w:r w:rsidRPr="006B350F">
              <w:t>ORGNAME</w:t>
            </w:r>
          </w:p>
        </w:tc>
        <w:tc>
          <w:tcPr>
            <w:tcW w:w="1280" w:type="dxa"/>
            <w:vAlign w:val="center"/>
          </w:tcPr>
          <w:p w14:paraId="4786D8BD" w14:textId="77777777" w:rsidR="00F8555E" w:rsidRPr="00711D8E" w:rsidRDefault="00F8555E" w:rsidP="009C5DB0">
            <w:pPr>
              <w:pStyle w:val="afa"/>
            </w:pPr>
            <w:r w:rsidRPr="00395F6B">
              <w:t>editable=false</w:t>
            </w:r>
          </w:p>
        </w:tc>
        <w:tc>
          <w:tcPr>
            <w:tcW w:w="1409" w:type="dxa"/>
            <w:vAlign w:val="center"/>
          </w:tcPr>
          <w:p w14:paraId="1B35B3B6" w14:textId="77777777" w:rsidR="00F8555E" w:rsidRDefault="00F8555E" w:rsidP="00D30F76">
            <w:pPr>
              <w:pStyle w:val="afa"/>
            </w:pPr>
            <w:r w:rsidRPr="00F8555E">
              <w:t>Да, R020SignDigest</w:t>
            </w:r>
          </w:p>
        </w:tc>
        <w:tc>
          <w:tcPr>
            <w:tcW w:w="1411" w:type="dxa"/>
            <w:vAlign w:val="center"/>
          </w:tcPr>
          <w:p w14:paraId="763C19EA" w14:textId="77777777" w:rsidR="00F8555E" w:rsidRPr="00777C8D" w:rsidRDefault="00F8555E" w:rsidP="009C5DB0">
            <w:pPr>
              <w:pStyle w:val="afa"/>
            </w:pPr>
            <w:r w:rsidRPr="006B350F">
              <w:rPr>
                <w:lang w:eastAsia="en-US"/>
              </w:rPr>
              <w:t>Организация</w:t>
            </w:r>
          </w:p>
        </w:tc>
        <w:tc>
          <w:tcPr>
            <w:tcW w:w="999" w:type="dxa"/>
            <w:vAlign w:val="center"/>
          </w:tcPr>
          <w:p w14:paraId="7ABB2D2D" w14:textId="77777777" w:rsidR="00F8555E" w:rsidRDefault="00F8555E" w:rsidP="000234CC">
            <w:pPr>
              <w:pStyle w:val="afa"/>
            </w:pPr>
          </w:p>
        </w:tc>
      </w:tr>
      <w:tr w:rsidR="00F8555E" w14:paraId="6C69F135" w14:textId="77777777" w:rsidTr="000234CC">
        <w:trPr>
          <w:cantSplit/>
        </w:trPr>
        <w:tc>
          <w:tcPr>
            <w:tcW w:w="568" w:type="dxa"/>
            <w:vAlign w:val="center"/>
          </w:tcPr>
          <w:p w14:paraId="7DD9E32D" w14:textId="77777777" w:rsidR="00F8555E" w:rsidRDefault="00F8555E" w:rsidP="00904090">
            <w:pPr>
              <w:pStyle w:val="afa"/>
              <w:numPr>
                <w:ilvl w:val="0"/>
                <w:numId w:val="119"/>
              </w:numPr>
              <w:rPr>
                <w:rStyle w:val="af9"/>
              </w:rPr>
            </w:pPr>
          </w:p>
        </w:tc>
        <w:tc>
          <w:tcPr>
            <w:tcW w:w="1276" w:type="dxa"/>
            <w:vAlign w:val="center"/>
          </w:tcPr>
          <w:p w14:paraId="2AED2D76" w14:textId="77777777" w:rsidR="00F8555E" w:rsidRDefault="00F8555E" w:rsidP="000234CC">
            <w:pPr>
              <w:pStyle w:val="afa"/>
            </w:pPr>
            <w:r>
              <w:t>Входящий остаток. Сумма</w:t>
            </w:r>
          </w:p>
        </w:tc>
        <w:tc>
          <w:tcPr>
            <w:tcW w:w="850" w:type="dxa"/>
            <w:vAlign w:val="center"/>
          </w:tcPr>
          <w:p w14:paraId="67F5C1EF" w14:textId="77777777" w:rsidR="00F8555E" w:rsidRPr="00F65495" w:rsidRDefault="00F8555E" w:rsidP="000234CC">
            <w:pPr>
              <w:pStyle w:val="afa"/>
            </w:pPr>
            <w:r w:rsidRPr="008A5A8E">
              <w:rPr>
                <w:color w:val="000000"/>
                <w:szCs w:val="20"/>
              </w:rPr>
              <w:t>Поле редактирования дробных чисел</w:t>
            </w:r>
          </w:p>
        </w:tc>
        <w:tc>
          <w:tcPr>
            <w:tcW w:w="424" w:type="dxa"/>
            <w:vAlign w:val="center"/>
          </w:tcPr>
          <w:p w14:paraId="5A1DE542" w14:textId="77777777" w:rsidR="00F8555E" w:rsidRDefault="00F8555E" w:rsidP="009C5DB0">
            <w:pPr>
              <w:pStyle w:val="afa"/>
            </w:pPr>
            <w:r>
              <w:t>8</w:t>
            </w:r>
          </w:p>
        </w:tc>
        <w:tc>
          <w:tcPr>
            <w:tcW w:w="1280" w:type="dxa"/>
            <w:vAlign w:val="center"/>
          </w:tcPr>
          <w:p w14:paraId="47F10359" w14:textId="77777777" w:rsidR="00F8555E" w:rsidRPr="00BB3F16" w:rsidRDefault="00F8555E" w:rsidP="009C5DB0">
            <w:pPr>
              <w:pStyle w:val="afa"/>
            </w:pPr>
            <w:r w:rsidRPr="00B664DC">
              <w:t>INBOUNDBALANCE</w:t>
            </w:r>
          </w:p>
        </w:tc>
        <w:tc>
          <w:tcPr>
            <w:tcW w:w="1280" w:type="dxa"/>
            <w:vAlign w:val="center"/>
          </w:tcPr>
          <w:p w14:paraId="041A362B" w14:textId="77777777" w:rsidR="00F8555E" w:rsidRPr="00072234" w:rsidRDefault="00F8555E" w:rsidP="009C5DB0">
            <w:pPr>
              <w:pStyle w:val="afa"/>
              <w:rPr>
                <w:lang w:val="en-US"/>
              </w:rPr>
            </w:pPr>
            <w:r w:rsidRPr="00072234">
              <w:rPr>
                <w:lang w:val="en-US"/>
              </w:rPr>
              <w:t>editable=false</w:t>
            </w:r>
          </w:p>
          <w:p w14:paraId="7C9CB203" w14:textId="77777777" w:rsidR="00F8555E" w:rsidRPr="00124215" w:rsidRDefault="00F8555E" w:rsidP="009C5DB0">
            <w:pPr>
              <w:pStyle w:val="afa"/>
            </w:pPr>
            <w:r>
              <w:t>Сумма</w:t>
            </w:r>
            <w:r w:rsidRPr="00124215">
              <w:t xml:space="preserve">:  </w:t>
            </w:r>
            <w:r w:rsidRPr="00234627">
              <w:t>Макс</w:t>
            </w:r>
            <w:r w:rsidRPr="00124215">
              <w:t>.</w:t>
            </w:r>
            <w:r w:rsidRPr="00234627">
              <w:t>зн</w:t>
            </w:r>
            <w:r w:rsidRPr="00124215">
              <w:t xml:space="preserve">. = </w:t>
            </w:r>
          </w:p>
          <w:p w14:paraId="2266053E" w14:textId="77777777" w:rsidR="00F8555E" w:rsidRPr="00711D8E" w:rsidRDefault="00F8555E" w:rsidP="009C5DB0">
            <w:pPr>
              <w:pStyle w:val="afa"/>
            </w:pPr>
            <w:r w:rsidRPr="00234627">
              <w:t>999 999 999 999 999.99, в формате всегда выводится дробная часть, значение &gt; 0</w:t>
            </w:r>
          </w:p>
        </w:tc>
        <w:tc>
          <w:tcPr>
            <w:tcW w:w="1409" w:type="dxa"/>
            <w:vAlign w:val="center"/>
          </w:tcPr>
          <w:p w14:paraId="3EE3E195" w14:textId="77777777" w:rsidR="00F8555E" w:rsidRDefault="00F8555E"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4751E499" w14:textId="77777777" w:rsidR="00F8555E" w:rsidRPr="002B2776" w:rsidRDefault="00F8555E" w:rsidP="009C5DB0">
            <w:pPr>
              <w:pStyle w:val="afa"/>
            </w:pPr>
            <w:r>
              <w:t>Входящий остаток.</w:t>
            </w:r>
          </w:p>
          <w:p w14:paraId="2BBBA8C3" w14:textId="77777777" w:rsidR="00F8555E" w:rsidRPr="00175ED0" w:rsidRDefault="00F8555E" w:rsidP="005619DF">
            <w:pPr>
              <w:pStyle w:val="afa"/>
            </w:pPr>
            <w:r w:rsidRPr="00B664DC">
              <w:t>Сумма</w:t>
            </w:r>
            <w:r>
              <w:t xml:space="preserve"> в</w:t>
            </w:r>
            <w:r w:rsidRPr="00B664DC">
              <w:t xml:space="preserve"> валюте выписки</w:t>
            </w:r>
            <w:r>
              <w:t xml:space="preserve"> </w:t>
            </w:r>
          </w:p>
        </w:tc>
        <w:tc>
          <w:tcPr>
            <w:tcW w:w="999" w:type="dxa"/>
            <w:vAlign w:val="center"/>
          </w:tcPr>
          <w:p w14:paraId="5945F8E3" w14:textId="77777777" w:rsidR="00F8555E" w:rsidRDefault="00F8555E" w:rsidP="000234CC">
            <w:pPr>
              <w:pStyle w:val="afa"/>
            </w:pPr>
          </w:p>
        </w:tc>
      </w:tr>
      <w:tr w:rsidR="00F8555E" w14:paraId="5BC75600" w14:textId="77777777" w:rsidTr="000234CC">
        <w:trPr>
          <w:cantSplit/>
        </w:trPr>
        <w:tc>
          <w:tcPr>
            <w:tcW w:w="568" w:type="dxa"/>
            <w:vAlign w:val="center"/>
          </w:tcPr>
          <w:p w14:paraId="375768CE" w14:textId="77777777" w:rsidR="00F8555E" w:rsidRDefault="00F8555E" w:rsidP="00904090">
            <w:pPr>
              <w:pStyle w:val="afa"/>
              <w:numPr>
                <w:ilvl w:val="0"/>
                <w:numId w:val="119"/>
              </w:numPr>
              <w:rPr>
                <w:rStyle w:val="af9"/>
              </w:rPr>
            </w:pPr>
          </w:p>
        </w:tc>
        <w:tc>
          <w:tcPr>
            <w:tcW w:w="1276" w:type="dxa"/>
            <w:vAlign w:val="center"/>
          </w:tcPr>
          <w:p w14:paraId="2F5C65B4" w14:textId="77777777" w:rsidR="00F8555E" w:rsidRDefault="00F8555E" w:rsidP="000234CC">
            <w:pPr>
              <w:pStyle w:val="afa"/>
            </w:pPr>
            <w:r>
              <w:t>Входящий остаток. Валюта</w:t>
            </w:r>
          </w:p>
        </w:tc>
        <w:tc>
          <w:tcPr>
            <w:tcW w:w="850" w:type="dxa"/>
            <w:vAlign w:val="center"/>
          </w:tcPr>
          <w:p w14:paraId="06B66D15" w14:textId="77777777" w:rsidR="00F8555E" w:rsidRPr="00F65495" w:rsidRDefault="00F8555E" w:rsidP="000234CC">
            <w:pPr>
              <w:pStyle w:val="afa"/>
            </w:pPr>
            <w:r>
              <w:t>Текстовое поле</w:t>
            </w:r>
          </w:p>
        </w:tc>
        <w:tc>
          <w:tcPr>
            <w:tcW w:w="424" w:type="dxa"/>
            <w:vAlign w:val="center"/>
          </w:tcPr>
          <w:p w14:paraId="1F836512" w14:textId="77777777" w:rsidR="00F8555E" w:rsidRDefault="00F8555E" w:rsidP="009C5DB0">
            <w:pPr>
              <w:pStyle w:val="afa"/>
            </w:pPr>
            <w:r>
              <w:t>9</w:t>
            </w:r>
          </w:p>
        </w:tc>
        <w:tc>
          <w:tcPr>
            <w:tcW w:w="1280" w:type="dxa"/>
            <w:vAlign w:val="center"/>
          </w:tcPr>
          <w:p w14:paraId="0EC91DFD" w14:textId="77777777" w:rsidR="00F8555E" w:rsidRPr="00395F6B" w:rsidRDefault="00F8555E" w:rsidP="009C5DB0">
            <w:pPr>
              <w:pStyle w:val="afa"/>
            </w:pPr>
            <w:r w:rsidRPr="007251CB">
              <w:t>IBCURRENCY</w:t>
            </w:r>
          </w:p>
        </w:tc>
        <w:tc>
          <w:tcPr>
            <w:tcW w:w="1280" w:type="dxa"/>
            <w:vAlign w:val="center"/>
          </w:tcPr>
          <w:p w14:paraId="54901A19" w14:textId="77777777" w:rsidR="00F8555E" w:rsidRPr="00711D8E" w:rsidRDefault="00F8555E" w:rsidP="009C5DB0">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37460AD9" w14:textId="77777777" w:rsidR="00F8555E" w:rsidRDefault="00F8555E" w:rsidP="00D30F76">
            <w:pPr>
              <w:pStyle w:val="afa"/>
            </w:pPr>
          </w:p>
        </w:tc>
        <w:tc>
          <w:tcPr>
            <w:tcW w:w="1411" w:type="dxa"/>
            <w:vAlign w:val="center"/>
          </w:tcPr>
          <w:p w14:paraId="151AF18A" w14:textId="77777777" w:rsidR="00F8555E" w:rsidRPr="002B2776" w:rsidRDefault="00F8555E" w:rsidP="005619DF">
            <w:pPr>
              <w:pStyle w:val="afa"/>
            </w:pPr>
            <w:r>
              <w:t>Входящий остаток.</w:t>
            </w:r>
          </w:p>
          <w:p w14:paraId="45B0F248" w14:textId="77777777" w:rsidR="00F8555E" w:rsidRPr="00175ED0" w:rsidRDefault="00F8555E" w:rsidP="005619DF">
            <w:pPr>
              <w:pStyle w:val="afa"/>
              <w:rPr>
                <w:lang w:eastAsia="en-US"/>
              </w:rPr>
            </w:pPr>
            <w:r w:rsidRPr="005619DF">
              <w:rPr>
                <w:lang w:val="en-US"/>
              </w:rPr>
              <w:t>ISO</w:t>
            </w:r>
            <w:r w:rsidRPr="00411359">
              <w:t>-код валюты</w:t>
            </w:r>
          </w:p>
        </w:tc>
        <w:tc>
          <w:tcPr>
            <w:tcW w:w="999" w:type="dxa"/>
            <w:vAlign w:val="center"/>
          </w:tcPr>
          <w:p w14:paraId="304B8202" w14:textId="77777777" w:rsidR="00F8555E" w:rsidRDefault="00F8555E" w:rsidP="000234CC">
            <w:pPr>
              <w:pStyle w:val="afa"/>
            </w:pPr>
          </w:p>
        </w:tc>
      </w:tr>
      <w:tr w:rsidR="00F8555E" w14:paraId="38B00942" w14:textId="77777777" w:rsidTr="000234CC">
        <w:trPr>
          <w:cantSplit/>
        </w:trPr>
        <w:tc>
          <w:tcPr>
            <w:tcW w:w="568" w:type="dxa"/>
            <w:vAlign w:val="center"/>
          </w:tcPr>
          <w:p w14:paraId="093B1E96" w14:textId="77777777" w:rsidR="00F8555E" w:rsidRDefault="00F8555E" w:rsidP="00904090">
            <w:pPr>
              <w:pStyle w:val="afa"/>
              <w:numPr>
                <w:ilvl w:val="0"/>
                <w:numId w:val="119"/>
              </w:numPr>
              <w:rPr>
                <w:rStyle w:val="af9"/>
              </w:rPr>
            </w:pPr>
          </w:p>
        </w:tc>
        <w:tc>
          <w:tcPr>
            <w:tcW w:w="1276" w:type="dxa"/>
            <w:vAlign w:val="center"/>
          </w:tcPr>
          <w:p w14:paraId="3C111923" w14:textId="77777777" w:rsidR="00F8555E" w:rsidRDefault="00F8555E" w:rsidP="000234CC">
            <w:pPr>
              <w:pStyle w:val="afa"/>
            </w:pPr>
            <w:r>
              <w:t>Дата предыдущей операции по счету</w:t>
            </w:r>
          </w:p>
        </w:tc>
        <w:tc>
          <w:tcPr>
            <w:tcW w:w="850" w:type="dxa"/>
            <w:vAlign w:val="center"/>
          </w:tcPr>
          <w:p w14:paraId="76FE39D7" w14:textId="77777777" w:rsidR="00F8555E" w:rsidRPr="00F65495" w:rsidRDefault="00F8555E" w:rsidP="000234CC">
            <w:pPr>
              <w:pStyle w:val="afa"/>
            </w:pPr>
            <w:r>
              <w:t xml:space="preserve">Дата </w:t>
            </w:r>
          </w:p>
        </w:tc>
        <w:tc>
          <w:tcPr>
            <w:tcW w:w="424" w:type="dxa"/>
            <w:vAlign w:val="center"/>
          </w:tcPr>
          <w:p w14:paraId="11FDDD0D" w14:textId="77777777" w:rsidR="00F8555E" w:rsidRDefault="00F8555E" w:rsidP="009C5DB0">
            <w:pPr>
              <w:pStyle w:val="afa"/>
            </w:pPr>
            <w:r>
              <w:t>10</w:t>
            </w:r>
          </w:p>
        </w:tc>
        <w:tc>
          <w:tcPr>
            <w:tcW w:w="1280" w:type="dxa"/>
            <w:vAlign w:val="center"/>
          </w:tcPr>
          <w:p w14:paraId="5315FD95" w14:textId="77777777" w:rsidR="00F8555E" w:rsidRPr="00395F6B" w:rsidRDefault="00F8555E" w:rsidP="009C5DB0">
            <w:pPr>
              <w:pStyle w:val="afa"/>
            </w:pPr>
            <w:r w:rsidRPr="00341250">
              <w:t>PREVOPERATIONDATE</w:t>
            </w:r>
          </w:p>
        </w:tc>
        <w:tc>
          <w:tcPr>
            <w:tcW w:w="1280" w:type="dxa"/>
            <w:vAlign w:val="center"/>
          </w:tcPr>
          <w:p w14:paraId="0DAE305F" w14:textId="77777777" w:rsidR="00F8555E" w:rsidRPr="00711D8E" w:rsidRDefault="00F8555E" w:rsidP="009C5DB0">
            <w:pPr>
              <w:pStyle w:val="afa"/>
            </w:pPr>
          </w:p>
        </w:tc>
        <w:tc>
          <w:tcPr>
            <w:tcW w:w="1409" w:type="dxa"/>
            <w:vAlign w:val="center"/>
          </w:tcPr>
          <w:p w14:paraId="6E826DEC" w14:textId="77777777" w:rsidR="00F8555E" w:rsidRDefault="00F8555E"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CBFE688" w14:textId="77777777" w:rsidR="00F8555E" w:rsidRPr="00175ED0" w:rsidRDefault="00F8555E" w:rsidP="005619DF">
            <w:pPr>
              <w:pStyle w:val="afa"/>
            </w:pPr>
            <w:r w:rsidRPr="00220040">
              <w:t>Дата последней операции по предыдущей выписке</w:t>
            </w:r>
          </w:p>
        </w:tc>
        <w:tc>
          <w:tcPr>
            <w:tcW w:w="999" w:type="dxa"/>
            <w:vAlign w:val="center"/>
          </w:tcPr>
          <w:p w14:paraId="08FBA32F" w14:textId="77777777" w:rsidR="00F8555E" w:rsidRDefault="00F8555E" w:rsidP="005619DF">
            <w:pPr>
              <w:pStyle w:val="afa"/>
            </w:pPr>
          </w:p>
        </w:tc>
      </w:tr>
      <w:tr w:rsidR="00F8555E" w14:paraId="2C02DDB8" w14:textId="77777777" w:rsidTr="000234CC">
        <w:trPr>
          <w:cantSplit/>
        </w:trPr>
        <w:tc>
          <w:tcPr>
            <w:tcW w:w="568" w:type="dxa"/>
            <w:vAlign w:val="center"/>
          </w:tcPr>
          <w:p w14:paraId="545FF1E2" w14:textId="77777777" w:rsidR="00F8555E" w:rsidRDefault="00F8555E" w:rsidP="00904090">
            <w:pPr>
              <w:pStyle w:val="afa"/>
              <w:numPr>
                <w:ilvl w:val="0"/>
                <w:numId w:val="119"/>
              </w:numPr>
              <w:rPr>
                <w:rStyle w:val="af9"/>
              </w:rPr>
            </w:pPr>
          </w:p>
        </w:tc>
        <w:tc>
          <w:tcPr>
            <w:tcW w:w="1276" w:type="dxa"/>
            <w:vAlign w:val="center"/>
          </w:tcPr>
          <w:p w14:paraId="7FCF3AD2" w14:textId="77777777" w:rsidR="00F8555E" w:rsidRDefault="00F8555E" w:rsidP="000234CC">
            <w:pPr>
              <w:pStyle w:val="afa"/>
            </w:pPr>
            <w:r>
              <w:t>Дебет. Сумма</w:t>
            </w:r>
          </w:p>
        </w:tc>
        <w:tc>
          <w:tcPr>
            <w:tcW w:w="850" w:type="dxa"/>
            <w:vAlign w:val="center"/>
          </w:tcPr>
          <w:p w14:paraId="4C1094AE" w14:textId="77777777" w:rsidR="00F8555E" w:rsidRPr="00F65495" w:rsidRDefault="00F8555E" w:rsidP="000234CC">
            <w:pPr>
              <w:pStyle w:val="afa"/>
            </w:pPr>
            <w:r w:rsidRPr="008A5A8E">
              <w:rPr>
                <w:color w:val="000000"/>
                <w:szCs w:val="20"/>
              </w:rPr>
              <w:t>Поле редактирования дробных чисел</w:t>
            </w:r>
          </w:p>
        </w:tc>
        <w:tc>
          <w:tcPr>
            <w:tcW w:w="424" w:type="dxa"/>
            <w:vAlign w:val="center"/>
          </w:tcPr>
          <w:p w14:paraId="3324C3EF" w14:textId="77777777" w:rsidR="00F8555E" w:rsidRDefault="00F8555E" w:rsidP="009C5DB0">
            <w:pPr>
              <w:pStyle w:val="afa"/>
            </w:pPr>
            <w:r>
              <w:t>11</w:t>
            </w:r>
          </w:p>
        </w:tc>
        <w:tc>
          <w:tcPr>
            <w:tcW w:w="1280" w:type="dxa"/>
            <w:vAlign w:val="center"/>
          </w:tcPr>
          <w:p w14:paraId="247D70CE" w14:textId="77777777" w:rsidR="00F8555E" w:rsidRPr="00395F6B" w:rsidRDefault="00F8555E" w:rsidP="009C5DB0">
            <w:pPr>
              <w:pStyle w:val="afa"/>
            </w:pPr>
            <w:r w:rsidRPr="00787AEA">
              <w:t>DEBETRETURN</w:t>
            </w:r>
          </w:p>
        </w:tc>
        <w:tc>
          <w:tcPr>
            <w:tcW w:w="1280" w:type="dxa"/>
            <w:vAlign w:val="center"/>
          </w:tcPr>
          <w:p w14:paraId="7B5D6586" w14:textId="77777777" w:rsidR="00F8555E" w:rsidRPr="00072234" w:rsidRDefault="00F8555E" w:rsidP="009C5DB0">
            <w:pPr>
              <w:pStyle w:val="afa"/>
              <w:rPr>
                <w:lang w:val="en-US"/>
              </w:rPr>
            </w:pPr>
            <w:r w:rsidRPr="00072234">
              <w:rPr>
                <w:lang w:val="en-US"/>
              </w:rPr>
              <w:t>editable=false</w:t>
            </w:r>
          </w:p>
          <w:p w14:paraId="490CCBF3" w14:textId="77777777" w:rsidR="00F8555E" w:rsidRPr="00532A05" w:rsidRDefault="00F8555E" w:rsidP="009C5DB0">
            <w:pPr>
              <w:pStyle w:val="afa"/>
              <w:rPr>
                <w:lang w:val="en-US"/>
              </w:rPr>
            </w:pPr>
            <w:r>
              <w:t>Сумма</w:t>
            </w:r>
            <w:r w:rsidRPr="00532A05">
              <w:rPr>
                <w:lang w:val="en-US"/>
              </w:rPr>
              <w:t xml:space="preserve">:  </w:t>
            </w:r>
            <w:r w:rsidRPr="00234627">
              <w:t>Макс</w:t>
            </w:r>
            <w:r w:rsidRPr="00532A05">
              <w:rPr>
                <w:lang w:val="en-US"/>
              </w:rPr>
              <w:t>.</w:t>
            </w:r>
            <w:r w:rsidRPr="00234627">
              <w:t>зн</w:t>
            </w:r>
            <w:r w:rsidRPr="00532A05">
              <w:rPr>
                <w:lang w:val="en-US"/>
              </w:rPr>
              <w:t xml:space="preserve">. = </w:t>
            </w:r>
          </w:p>
          <w:p w14:paraId="0AF9164D" w14:textId="77777777" w:rsidR="00F8555E" w:rsidRPr="00711D8E" w:rsidRDefault="00F8555E" w:rsidP="009C5DB0">
            <w:pPr>
              <w:pStyle w:val="afa"/>
            </w:pPr>
            <w:r w:rsidRPr="00234627">
              <w:t>999 999 999 999 999.99, в формате всегда выводится дробная часть, значение &gt; 0</w:t>
            </w:r>
          </w:p>
        </w:tc>
        <w:tc>
          <w:tcPr>
            <w:tcW w:w="1409" w:type="dxa"/>
            <w:vAlign w:val="center"/>
          </w:tcPr>
          <w:p w14:paraId="10D94677" w14:textId="77777777" w:rsidR="00F8555E" w:rsidRDefault="00F8555E" w:rsidP="00D30F76">
            <w:pPr>
              <w:pStyle w:val="afa"/>
            </w:pPr>
          </w:p>
        </w:tc>
        <w:tc>
          <w:tcPr>
            <w:tcW w:w="1411" w:type="dxa"/>
            <w:vAlign w:val="center"/>
          </w:tcPr>
          <w:p w14:paraId="7A71096F" w14:textId="77777777" w:rsidR="00F8555E" w:rsidRDefault="00F8555E" w:rsidP="005619DF">
            <w:pPr>
              <w:pStyle w:val="afa"/>
            </w:pPr>
            <w:r w:rsidRPr="00477CBC">
              <w:t xml:space="preserve">Дебет. </w:t>
            </w:r>
          </w:p>
          <w:p w14:paraId="5D83EF18" w14:textId="77777777" w:rsidR="00F8555E" w:rsidRDefault="00F8555E" w:rsidP="005619DF">
            <w:pPr>
              <w:pStyle w:val="afa"/>
            </w:pPr>
            <w:r w:rsidRPr="00477CBC">
              <w:t>Сумма в валюте выписки.</w:t>
            </w:r>
          </w:p>
          <w:p w14:paraId="29784AA8" w14:textId="77777777" w:rsidR="00F8555E" w:rsidRPr="005619DF" w:rsidRDefault="00F8555E" w:rsidP="000234CC">
            <w:pPr>
              <w:ind w:right="565"/>
              <w:rPr>
                <w:rFonts w:ascii="Arial" w:hAnsi="Arial" w:cs="Arial"/>
                <w:sz w:val="16"/>
                <w:szCs w:val="16"/>
              </w:rPr>
            </w:pPr>
          </w:p>
        </w:tc>
        <w:tc>
          <w:tcPr>
            <w:tcW w:w="999" w:type="dxa"/>
            <w:vAlign w:val="center"/>
          </w:tcPr>
          <w:p w14:paraId="06D4C7D5" w14:textId="77777777" w:rsidR="00F8555E" w:rsidRDefault="00F8555E" w:rsidP="000234CC">
            <w:pPr>
              <w:pStyle w:val="afa"/>
            </w:pPr>
          </w:p>
        </w:tc>
      </w:tr>
      <w:tr w:rsidR="00F8555E" w14:paraId="06A722EC" w14:textId="77777777" w:rsidTr="000234CC">
        <w:trPr>
          <w:cantSplit/>
        </w:trPr>
        <w:tc>
          <w:tcPr>
            <w:tcW w:w="568" w:type="dxa"/>
            <w:vAlign w:val="center"/>
          </w:tcPr>
          <w:p w14:paraId="05009D2F" w14:textId="77777777" w:rsidR="00F8555E" w:rsidRDefault="00F8555E" w:rsidP="00904090">
            <w:pPr>
              <w:pStyle w:val="afa"/>
              <w:numPr>
                <w:ilvl w:val="0"/>
                <w:numId w:val="119"/>
              </w:numPr>
              <w:rPr>
                <w:rStyle w:val="af9"/>
              </w:rPr>
            </w:pPr>
          </w:p>
        </w:tc>
        <w:tc>
          <w:tcPr>
            <w:tcW w:w="1276" w:type="dxa"/>
            <w:vAlign w:val="center"/>
          </w:tcPr>
          <w:p w14:paraId="039AD68A" w14:textId="77777777" w:rsidR="00F8555E" w:rsidRDefault="00F8555E" w:rsidP="000234CC">
            <w:pPr>
              <w:pStyle w:val="afa"/>
            </w:pPr>
            <w:r>
              <w:t>Дебет. Валюта</w:t>
            </w:r>
          </w:p>
        </w:tc>
        <w:tc>
          <w:tcPr>
            <w:tcW w:w="850" w:type="dxa"/>
            <w:vAlign w:val="center"/>
          </w:tcPr>
          <w:p w14:paraId="66252407" w14:textId="77777777" w:rsidR="00F8555E" w:rsidRPr="00F65495" w:rsidRDefault="00F8555E" w:rsidP="000234CC">
            <w:pPr>
              <w:pStyle w:val="afa"/>
            </w:pPr>
            <w:r>
              <w:t>Текстовое поле</w:t>
            </w:r>
          </w:p>
        </w:tc>
        <w:tc>
          <w:tcPr>
            <w:tcW w:w="424" w:type="dxa"/>
            <w:vAlign w:val="center"/>
          </w:tcPr>
          <w:p w14:paraId="39E40DB7" w14:textId="77777777" w:rsidR="00F8555E" w:rsidRDefault="00F8555E" w:rsidP="009C5DB0">
            <w:pPr>
              <w:pStyle w:val="afa"/>
            </w:pPr>
            <w:r>
              <w:t>12</w:t>
            </w:r>
          </w:p>
        </w:tc>
        <w:tc>
          <w:tcPr>
            <w:tcW w:w="1280" w:type="dxa"/>
            <w:vAlign w:val="center"/>
          </w:tcPr>
          <w:p w14:paraId="7CEEF1E7" w14:textId="77777777" w:rsidR="00F8555E" w:rsidRPr="00395F6B" w:rsidRDefault="00F8555E" w:rsidP="009C5DB0">
            <w:pPr>
              <w:pStyle w:val="afa"/>
            </w:pPr>
            <w:r w:rsidRPr="00061658">
              <w:t>DBCURRENCY</w:t>
            </w:r>
          </w:p>
        </w:tc>
        <w:tc>
          <w:tcPr>
            <w:tcW w:w="1280" w:type="dxa"/>
            <w:vAlign w:val="center"/>
          </w:tcPr>
          <w:p w14:paraId="75C3359B" w14:textId="77777777" w:rsidR="00F8555E" w:rsidRPr="00711D8E" w:rsidRDefault="00F8555E" w:rsidP="009C5DB0">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5CEC83E7" w14:textId="77777777" w:rsidR="00F8555E" w:rsidRDefault="00F8555E" w:rsidP="00D30F76">
            <w:pPr>
              <w:pStyle w:val="afa"/>
            </w:pPr>
          </w:p>
        </w:tc>
        <w:tc>
          <w:tcPr>
            <w:tcW w:w="1411" w:type="dxa"/>
            <w:vAlign w:val="center"/>
          </w:tcPr>
          <w:p w14:paraId="788D13D9" w14:textId="77777777" w:rsidR="00F8555E" w:rsidRDefault="00F8555E" w:rsidP="005619DF">
            <w:pPr>
              <w:pStyle w:val="afa"/>
            </w:pPr>
            <w:r w:rsidRPr="00477CBC">
              <w:t xml:space="preserve">Дебет. </w:t>
            </w:r>
          </w:p>
          <w:p w14:paraId="573F715A" w14:textId="77777777" w:rsidR="00F8555E" w:rsidRPr="005619DF" w:rsidRDefault="00F8555E" w:rsidP="005619DF">
            <w:pPr>
              <w:ind w:left="0" w:right="565" w:firstLine="0"/>
              <w:rPr>
                <w:rFonts w:ascii="Arial" w:hAnsi="Arial" w:cs="Arial"/>
                <w:sz w:val="16"/>
                <w:szCs w:val="16"/>
              </w:rPr>
            </w:pPr>
            <w:r w:rsidRPr="005619DF">
              <w:rPr>
                <w:rFonts w:ascii="Arial" w:hAnsi="Arial" w:cs="Arial"/>
                <w:sz w:val="16"/>
                <w:szCs w:val="16"/>
              </w:rPr>
              <w:t>ISO-код валюты.</w:t>
            </w:r>
          </w:p>
        </w:tc>
        <w:tc>
          <w:tcPr>
            <w:tcW w:w="999" w:type="dxa"/>
            <w:vAlign w:val="center"/>
          </w:tcPr>
          <w:p w14:paraId="37EC7DE9" w14:textId="77777777" w:rsidR="00F8555E" w:rsidRDefault="00F8555E" w:rsidP="000234CC">
            <w:pPr>
              <w:pStyle w:val="afa"/>
            </w:pPr>
          </w:p>
        </w:tc>
      </w:tr>
      <w:tr w:rsidR="00F8555E" w14:paraId="55B9A0D4" w14:textId="77777777" w:rsidTr="000234CC">
        <w:trPr>
          <w:cantSplit/>
        </w:trPr>
        <w:tc>
          <w:tcPr>
            <w:tcW w:w="568" w:type="dxa"/>
            <w:vAlign w:val="center"/>
          </w:tcPr>
          <w:p w14:paraId="54F371F4" w14:textId="77777777" w:rsidR="00F8555E" w:rsidRDefault="00F8555E" w:rsidP="00904090">
            <w:pPr>
              <w:pStyle w:val="afa"/>
              <w:numPr>
                <w:ilvl w:val="0"/>
                <w:numId w:val="119"/>
              </w:numPr>
              <w:rPr>
                <w:rStyle w:val="af9"/>
              </w:rPr>
            </w:pPr>
          </w:p>
        </w:tc>
        <w:tc>
          <w:tcPr>
            <w:tcW w:w="1276" w:type="dxa"/>
            <w:vAlign w:val="center"/>
          </w:tcPr>
          <w:p w14:paraId="1A677CA7" w14:textId="77777777" w:rsidR="00F8555E" w:rsidRDefault="00F8555E" w:rsidP="000234CC">
            <w:pPr>
              <w:pStyle w:val="afa"/>
            </w:pPr>
            <w:r>
              <w:t>Количество дебетовых проводок</w:t>
            </w:r>
          </w:p>
        </w:tc>
        <w:tc>
          <w:tcPr>
            <w:tcW w:w="850" w:type="dxa"/>
            <w:vAlign w:val="center"/>
          </w:tcPr>
          <w:p w14:paraId="0F25D26F" w14:textId="77777777" w:rsidR="00F8555E" w:rsidRPr="00F65495" w:rsidRDefault="00F8555E" w:rsidP="009C5DB0">
            <w:pPr>
              <w:pStyle w:val="afa"/>
            </w:pPr>
            <w:r>
              <w:t>Текстовое поле</w:t>
            </w:r>
          </w:p>
        </w:tc>
        <w:tc>
          <w:tcPr>
            <w:tcW w:w="424" w:type="dxa"/>
            <w:vAlign w:val="center"/>
          </w:tcPr>
          <w:p w14:paraId="3906B5E8" w14:textId="77777777" w:rsidR="00F8555E" w:rsidRDefault="00F8555E" w:rsidP="009C5DB0">
            <w:pPr>
              <w:pStyle w:val="afa"/>
            </w:pPr>
            <w:r>
              <w:t>13</w:t>
            </w:r>
          </w:p>
        </w:tc>
        <w:tc>
          <w:tcPr>
            <w:tcW w:w="1280" w:type="dxa"/>
            <w:vAlign w:val="center"/>
          </w:tcPr>
          <w:p w14:paraId="517D46FE" w14:textId="77777777" w:rsidR="00F8555E" w:rsidRPr="00395F6B" w:rsidRDefault="00F8555E" w:rsidP="009C5DB0">
            <w:pPr>
              <w:pStyle w:val="afa"/>
            </w:pPr>
            <w:r w:rsidRPr="000F0ED0">
              <w:t>DEBETCOUNT</w:t>
            </w:r>
          </w:p>
        </w:tc>
        <w:tc>
          <w:tcPr>
            <w:tcW w:w="1280" w:type="dxa"/>
            <w:vAlign w:val="center"/>
          </w:tcPr>
          <w:p w14:paraId="4E196393" w14:textId="77777777" w:rsidR="00F8555E" w:rsidRPr="00711D8E" w:rsidRDefault="00F8555E" w:rsidP="009C5DB0">
            <w:pPr>
              <w:pStyle w:val="afa"/>
            </w:pPr>
          </w:p>
        </w:tc>
        <w:tc>
          <w:tcPr>
            <w:tcW w:w="1409" w:type="dxa"/>
            <w:vAlign w:val="center"/>
          </w:tcPr>
          <w:p w14:paraId="3F0DEE6C" w14:textId="77777777" w:rsidR="00F8555E" w:rsidRDefault="00F8555E" w:rsidP="00D30F76">
            <w:pPr>
              <w:pStyle w:val="afa"/>
            </w:pPr>
          </w:p>
        </w:tc>
        <w:tc>
          <w:tcPr>
            <w:tcW w:w="1411" w:type="dxa"/>
            <w:vAlign w:val="center"/>
          </w:tcPr>
          <w:p w14:paraId="14806DEB" w14:textId="77777777" w:rsidR="00F8555E" w:rsidRPr="00175ED0" w:rsidRDefault="00F8555E" w:rsidP="005619DF">
            <w:pPr>
              <w:pStyle w:val="afa"/>
            </w:pPr>
            <w:r w:rsidRPr="00FD6C68">
              <w:t>Количество проводок по дебету</w:t>
            </w:r>
          </w:p>
        </w:tc>
        <w:tc>
          <w:tcPr>
            <w:tcW w:w="999" w:type="dxa"/>
            <w:vAlign w:val="center"/>
          </w:tcPr>
          <w:p w14:paraId="1E058B31" w14:textId="77777777" w:rsidR="00F8555E" w:rsidRDefault="00F8555E" w:rsidP="000234CC">
            <w:pPr>
              <w:pStyle w:val="afa"/>
            </w:pPr>
          </w:p>
        </w:tc>
      </w:tr>
      <w:tr w:rsidR="00F8555E" w14:paraId="6E0EE5E7" w14:textId="77777777" w:rsidTr="000234CC">
        <w:trPr>
          <w:cantSplit/>
        </w:trPr>
        <w:tc>
          <w:tcPr>
            <w:tcW w:w="568" w:type="dxa"/>
            <w:vAlign w:val="center"/>
          </w:tcPr>
          <w:p w14:paraId="4D5BD08A" w14:textId="77777777" w:rsidR="00F8555E" w:rsidRDefault="00F8555E" w:rsidP="00904090">
            <w:pPr>
              <w:pStyle w:val="afa"/>
              <w:numPr>
                <w:ilvl w:val="0"/>
                <w:numId w:val="119"/>
              </w:numPr>
              <w:rPr>
                <w:rStyle w:val="af9"/>
              </w:rPr>
            </w:pPr>
          </w:p>
        </w:tc>
        <w:tc>
          <w:tcPr>
            <w:tcW w:w="1276" w:type="dxa"/>
            <w:vAlign w:val="center"/>
          </w:tcPr>
          <w:p w14:paraId="565C0AB5" w14:textId="77777777" w:rsidR="00F8555E" w:rsidRDefault="00F8555E" w:rsidP="000234CC">
            <w:pPr>
              <w:pStyle w:val="afa"/>
            </w:pPr>
            <w:r>
              <w:t>Кредит. Сумма</w:t>
            </w:r>
          </w:p>
        </w:tc>
        <w:tc>
          <w:tcPr>
            <w:tcW w:w="850" w:type="dxa"/>
            <w:vAlign w:val="center"/>
          </w:tcPr>
          <w:p w14:paraId="2413B406" w14:textId="77777777" w:rsidR="00F8555E" w:rsidRPr="00F65495" w:rsidRDefault="00F8555E" w:rsidP="000234CC">
            <w:pPr>
              <w:pStyle w:val="afa"/>
            </w:pPr>
            <w:r w:rsidRPr="008A5A8E">
              <w:rPr>
                <w:color w:val="000000"/>
                <w:szCs w:val="20"/>
              </w:rPr>
              <w:t>Поле редактирования дробных чисел</w:t>
            </w:r>
          </w:p>
        </w:tc>
        <w:tc>
          <w:tcPr>
            <w:tcW w:w="424" w:type="dxa"/>
            <w:vAlign w:val="center"/>
          </w:tcPr>
          <w:p w14:paraId="22EDFDBC" w14:textId="77777777" w:rsidR="00F8555E" w:rsidRDefault="00F8555E" w:rsidP="009C5DB0">
            <w:pPr>
              <w:pStyle w:val="afa"/>
            </w:pPr>
            <w:r>
              <w:t>14</w:t>
            </w:r>
          </w:p>
        </w:tc>
        <w:tc>
          <w:tcPr>
            <w:tcW w:w="1280" w:type="dxa"/>
            <w:vAlign w:val="center"/>
          </w:tcPr>
          <w:p w14:paraId="1F2BC793" w14:textId="77777777" w:rsidR="00F8555E" w:rsidRPr="00395F6B" w:rsidRDefault="00F8555E" w:rsidP="009C5DB0">
            <w:pPr>
              <w:pStyle w:val="afa"/>
            </w:pPr>
            <w:r w:rsidRPr="003962EB">
              <w:t>CREDITRETURN</w:t>
            </w:r>
          </w:p>
        </w:tc>
        <w:tc>
          <w:tcPr>
            <w:tcW w:w="1280" w:type="dxa"/>
            <w:vAlign w:val="center"/>
          </w:tcPr>
          <w:p w14:paraId="6D9427AB" w14:textId="77777777" w:rsidR="00F8555E" w:rsidRPr="00072234" w:rsidRDefault="00F8555E" w:rsidP="009C5DB0">
            <w:pPr>
              <w:pStyle w:val="afa"/>
              <w:rPr>
                <w:lang w:val="en-US"/>
              </w:rPr>
            </w:pPr>
            <w:r w:rsidRPr="00072234">
              <w:rPr>
                <w:lang w:val="en-US"/>
              </w:rPr>
              <w:t>editable=false</w:t>
            </w:r>
          </w:p>
          <w:p w14:paraId="67C2C015" w14:textId="77777777" w:rsidR="00F8555E" w:rsidRPr="00124215" w:rsidRDefault="00F8555E" w:rsidP="009C5DB0">
            <w:pPr>
              <w:pStyle w:val="afa"/>
            </w:pPr>
            <w:r>
              <w:t>Сумма</w:t>
            </w:r>
            <w:r w:rsidRPr="00124215">
              <w:t xml:space="preserve">:  </w:t>
            </w:r>
            <w:r w:rsidRPr="00234627">
              <w:t>Макс</w:t>
            </w:r>
            <w:r w:rsidRPr="00124215">
              <w:t>.</w:t>
            </w:r>
            <w:r w:rsidRPr="00234627">
              <w:t>зн</w:t>
            </w:r>
            <w:r w:rsidRPr="00124215">
              <w:t xml:space="preserve">. = </w:t>
            </w:r>
          </w:p>
          <w:p w14:paraId="354FD44D" w14:textId="77777777" w:rsidR="00F8555E" w:rsidRPr="00711D8E" w:rsidRDefault="00F8555E" w:rsidP="009C5DB0">
            <w:pPr>
              <w:pStyle w:val="afa"/>
            </w:pPr>
            <w:r w:rsidRPr="00234627">
              <w:t>999 999 999 999 999.99, в формате всегда выводится дробная часть, значение &gt; 0</w:t>
            </w:r>
          </w:p>
        </w:tc>
        <w:tc>
          <w:tcPr>
            <w:tcW w:w="1409" w:type="dxa"/>
            <w:vAlign w:val="center"/>
          </w:tcPr>
          <w:p w14:paraId="52904C50" w14:textId="77777777" w:rsidR="00F8555E" w:rsidRDefault="00F8555E" w:rsidP="00D30F76">
            <w:pPr>
              <w:pStyle w:val="afa"/>
            </w:pPr>
          </w:p>
        </w:tc>
        <w:tc>
          <w:tcPr>
            <w:tcW w:w="1411" w:type="dxa"/>
            <w:vAlign w:val="center"/>
          </w:tcPr>
          <w:p w14:paraId="04CC77B3" w14:textId="77777777" w:rsidR="00F8555E" w:rsidRDefault="00F8555E" w:rsidP="009C5DB0">
            <w:pPr>
              <w:pStyle w:val="afa"/>
            </w:pPr>
            <w:r>
              <w:t>Кредит.</w:t>
            </w:r>
          </w:p>
          <w:p w14:paraId="3318D150" w14:textId="77777777" w:rsidR="00F8555E" w:rsidRDefault="00F8555E" w:rsidP="009C5DB0">
            <w:pPr>
              <w:pStyle w:val="afa"/>
            </w:pPr>
            <w:r w:rsidRPr="001D5F43">
              <w:t>Сумма в валюте выписки.</w:t>
            </w:r>
          </w:p>
          <w:p w14:paraId="5A22C83F" w14:textId="77777777" w:rsidR="00F8555E" w:rsidRPr="00477CBC" w:rsidRDefault="00F8555E" w:rsidP="009C5DB0">
            <w:pPr>
              <w:pStyle w:val="afa"/>
            </w:pPr>
          </w:p>
        </w:tc>
        <w:tc>
          <w:tcPr>
            <w:tcW w:w="999" w:type="dxa"/>
            <w:vAlign w:val="center"/>
          </w:tcPr>
          <w:p w14:paraId="0368FF18" w14:textId="77777777" w:rsidR="00F8555E" w:rsidRDefault="00F8555E" w:rsidP="000234CC">
            <w:pPr>
              <w:pStyle w:val="afa"/>
            </w:pPr>
          </w:p>
        </w:tc>
      </w:tr>
      <w:tr w:rsidR="00F8555E" w14:paraId="28A6DB62" w14:textId="77777777" w:rsidTr="000234CC">
        <w:trPr>
          <w:cantSplit/>
        </w:trPr>
        <w:tc>
          <w:tcPr>
            <w:tcW w:w="568" w:type="dxa"/>
            <w:vAlign w:val="center"/>
          </w:tcPr>
          <w:p w14:paraId="4C96B2DF" w14:textId="77777777" w:rsidR="00F8555E" w:rsidRDefault="00F8555E" w:rsidP="00904090">
            <w:pPr>
              <w:pStyle w:val="afa"/>
              <w:numPr>
                <w:ilvl w:val="0"/>
                <w:numId w:val="119"/>
              </w:numPr>
              <w:rPr>
                <w:rStyle w:val="af9"/>
              </w:rPr>
            </w:pPr>
          </w:p>
        </w:tc>
        <w:tc>
          <w:tcPr>
            <w:tcW w:w="1276" w:type="dxa"/>
            <w:vAlign w:val="center"/>
          </w:tcPr>
          <w:p w14:paraId="4C58FAD7" w14:textId="77777777" w:rsidR="00F8555E" w:rsidRDefault="00F8555E" w:rsidP="000234CC">
            <w:pPr>
              <w:pStyle w:val="afa"/>
            </w:pPr>
            <w:r>
              <w:t>Кредит. Валюта</w:t>
            </w:r>
          </w:p>
        </w:tc>
        <w:tc>
          <w:tcPr>
            <w:tcW w:w="850" w:type="dxa"/>
            <w:vAlign w:val="center"/>
          </w:tcPr>
          <w:p w14:paraId="0C9BDE2E" w14:textId="77777777" w:rsidR="00F8555E" w:rsidRPr="00F65495" w:rsidRDefault="00F8555E" w:rsidP="009C5DB0">
            <w:pPr>
              <w:pStyle w:val="afa"/>
            </w:pPr>
            <w:r>
              <w:t>Текстовое поле</w:t>
            </w:r>
          </w:p>
        </w:tc>
        <w:tc>
          <w:tcPr>
            <w:tcW w:w="424" w:type="dxa"/>
            <w:vAlign w:val="center"/>
          </w:tcPr>
          <w:p w14:paraId="52A7368B" w14:textId="77777777" w:rsidR="00F8555E" w:rsidRDefault="00F8555E" w:rsidP="009C5DB0">
            <w:pPr>
              <w:pStyle w:val="afa"/>
            </w:pPr>
            <w:r>
              <w:t>15</w:t>
            </w:r>
          </w:p>
        </w:tc>
        <w:tc>
          <w:tcPr>
            <w:tcW w:w="1280" w:type="dxa"/>
            <w:vAlign w:val="center"/>
          </w:tcPr>
          <w:p w14:paraId="73E4564C" w14:textId="77777777" w:rsidR="00F8555E" w:rsidRPr="00395F6B" w:rsidRDefault="00F8555E" w:rsidP="009C5DB0">
            <w:pPr>
              <w:pStyle w:val="afa"/>
            </w:pPr>
            <w:r w:rsidRPr="003962EB">
              <w:t>CRCURRENCY</w:t>
            </w:r>
          </w:p>
        </w:tc>
        <w:tc>
          <w:tcPr>
            <w:tcW w:w="1280" w:type="dxa"/>
            <w:vAlign w:val="center"/>
          </w:tcPr>
          <w:p w14:paraId="19CF9FB7" w14:textId="77777777" w:rsidR="00F8555E" w:rsidRPr="00711D8E" w:rsidRDefault="00F8555E" w:rsidP="009C5DB0">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4D2EFDEE" w14:textId="77777777" w:rsidR="00F8555E" w:rsidRDefault="00F8555E" w:rsidP="00D30F76">
            <w:pPr>
              <w:pStyle w:val="afa"/>
            </w:pPr>
          </w:p>
        </w:tc>
        <w:tc>
          <w:tcPr>
            <w:tcW w:w="1411" w:type="dxa"/>
            <w:vAlign w:val="center"/>
          </w:tcPr>
          <w:p w14:paraId="1ED0741F" w14:textId="77777777" w:rsidR="00F8555E" w:rsidRPr="00175ED0" w:rsidRDefault="00F8555E" w:rsidP="005619DF">
            <w:pPr>
              <w:pStyle w:val="afa"/>
            </w:pPr>
            <w:r>
              <w:t xml:space="preserve">Кредит. </w:t>
            </w:r>
            <w:r w:rsidRPr="005619DF">
              <w:t>ISO</w:t>
            </w:r>
            <w:r w:rsidRPr="004D0C62">
              <w:t>-</w:t>
            </w:r>
            <w:r>
              <w:t>код валюты.</w:t>
            </w:r>
          </w:p>
        </w:tc>
        <w:tc>
          <w:tcPr>
            <w:tcW w:w="999" w:type="dxa"/>
            <w:vAlign w:val="center"/>
          </w:tcPr>
          <w:p w14:paraId="3E0388E0" w14:textId="77777777" w:rsidR="00F8555E" w:rsidRDefault="00F8555E" w:rsidP="000234CC">
            <w:pPr>
              <w:pStyle w:val="afa"/>
            </w:pPr>
          </w:p>
        </w:tc>
      </w:tr>
      <w:tr w:rsidR="00F8555E" w14:paraId="54B2DE6F" w14:textId="77777777" w:rsidTr="000234CC">
        <w:trPr>
          <w:cantSplit/>
        </w:trPr>
        <w:tc>
          <w:tcPr>
            <w:tcW w:w="568" w:type="dxa"/>
            <w:vAlign w:val="center"/>
          </w:tcPr>
          <w:p w14:paraId="243B088F" w14:textId="77777777" w:rsidR="00F8555E" w:rsidRDefault="00F8555E" w:rsidP="00904090">
            <w:pPr>
              <w:pStyle w:val="afa"/>
              <w:numPr>
                <w:ilvl w:val="0"/>
                <w:numId w:val="119"/>
              </w:numPr>
              <w:rPr>
                <w:rStyle w:val="af9"/>
              </w:rPr>
            </w:pPr>
          </w:p>
        </w:tc>
        <w:tc>
          <w:tcPr>
            <w:tcW w:w="1276" w:type="dxa"/>
            <w:vAlign w:val="center"/>
          </w:tcPr>
          <w:p w14:paraId="07C41425" w14:textId="77777777" w:rsidR="00F8555E" w:rsidRDefault="00F8555E" w:rsidP="000234CC">
            <w:pPr>
              <w:pStyle w:val="afa"/>
            </w:pPr>
            <w:r>
              <w:t>Количество кредитовых проводок</w:t>
            </w:r>
          </w:p>
        </w:tc>
        <w:tc>
          <w:tcPr>
            <w:tcW w:w="850" w:type="dxa"/>
            <w:vAlign w:val="center"/>
          </w:tcPr>
          <w:p w14:paraId="084579C8" w14:textId="77777777" w:rsidR="00F8555E" w:rsidRPr="00F65495" w:rsidRDefault="00F8555E" w:rsidP="009C5DB0">
            <w:pPr>
              <w:pStyle w:val="afa"/>
            </w:pPr>
            <w:r>
              <w:t>Текстовое поле</w:t>
            </w:r>
          </w:p>
        </w:tc>
        <w:tc>
          <w:tcPr>
            <w:tcW w:w="424" w:type="dxa"/>
            <w:vAlign w:val="center"/>
          </w:tcPr>
          <w:p w14:paraId="6C5D92D1" w14:textId="77777777" w:rsidR="00F8555E" w:rsidRDefault="00F8555E" w:rsidP="009C5DB0">
            <w:pPr>
              <w:pStyle w:val="afa"/>
            </w:pPr>
            <w:r>
              <w:t>16</w:t>
            </w:r>
          </w:p>
        </w:tc>
        <w:tc>
          <w:tcPr>
            <w:tcW w:w="1280" w:type="dxa"/>
            <w:vAlign w:val="center"/>
          </w:tcPr>
          <w:p w14:paraId="5CD65FB9" w14:textId="77777777" w:rsidR="00F8555E" w:rsidRPr="00395F6B" w:rsidRDefault="00F8555E" w:rsidP="000234CC">
            <w:pPr>
              <w:pStyle w:val="afa"/>
            </w:pPr>
            <w:r w:rsidRPr="00563A20">
              <w:t>CREDITCOUNT</w:t>
            </w:r>
          </w:p>
        </w:tc>
        <w:tc>
          <w:tcPr>
            <w:tcW w:w="1280" w:type="dxa"/>
            <w:vAlign w:val="center"/>
          </w:tcPr>
          <w:p w14:paraId="27232987" w14:textId="77777777" w:rsidR="00F8555E" w:rsidRPr="00711D8E" w:rsidRDefault="00F8555E" w:rsidP="009C5DB0">
            <w:pPr>
              <w:pStyle w:val="afa"/>
            </w:pPr>
          </w:p>
        </w:tc>
        <w:tc>
          <w:tcPr>
            <w:tcW w:w="1409" w:type="dxa"/>
            <w:vAlign w:val="center"/>
          </w:tcPr>
          <w:p w14:paraId="0AFCFA69" w14:textId="77777777" w:rsidR="00F8555E" w:rsidRDefault="00F8555E" w:rsidP="000234CC">
            <w:pPr>
              <w:pStyle w:val="afa"/>
            </w:pPr>
          </w:p>
        </w:tc>
        <w:tc>
          <w:tcPr>
            <w:tcW w:w="1411" w:type="dxa"/>
            <w:vAlign w:val="center"/>
          </w:tcPr>
          <w:p w14:paraId="261F43DF" w14:textId="77777777" w:rsidR="00F8555E" w:rsidRPr="00175ED0" w:rsidRDefault="00F8555E" w:rsidP="005619DF">
            <w:pPr>
              <w:pStyle w:val="afa"/>
            </w:pPr>
            <w:r w:rsidRPr="00FD6C68">
              <w:t>Количество проводок по кредиту</w:t>
            </w:r>
          </w:p>
        </w:tc>
        <w:tc>
          <w:tcPr>
            <w:tcW w:w="999" w:type="dxa"/>
            <w:vAlign w:val="center"/>
          </w:tcPr>
          <w:p w14:paraId="187B7E8E" w14:textId="77777777" w:rsidR="00F8555E" w:rsidRDefault="00F8555E" w:rsidP="005619DF">
            <w:pPr>
              <w:pStyle w:val="afa"/>
            </w:pPr>
          </w:p>
        </w:tc>
      </w:tr>
      <w:tr w:rsidR="00F8555E" w14:paraId="3CA5933C" w14:textId="77777777" w:rsidTr="000234CC">
        <w:trPr>
          <w:cantSplit/>
        </w:trPr>
        <w:tc>
          <w:tcPr>
            <w:tcW w:w="568" w:type="dxa"/>
            <w:vAlign w:val="center"/>
          </w:tcPr>
          <w:p w14:paraId="6D0C21C9" w14:textId="77777777" w:rsidR="00F8555E" w:rsidRDefault="00F8555E" w:rsidP="00904090">
            <w:pPr>
              <w:pStyle w:val="afa"/>
              <w:numPr>
                <w:ilvl w:val="0"/>
                <w:numId w:val="119"/>
              </w:numPr>
              <w:rPr>
                <w:rStyle w:val="af9"/>
              </w:rPr>
            </w:pPr>
          </w:p>
        </w:tc>
        <w:tc>
          <w:tcPr>
            <w:tcW w:w="1276" w:type="dxa"/>
            <w:vAlign w:val="center"/>
          </w:tcPr>
          <w:p w14:paraId="05791795" w14:textId="77777777" w:rsidR="00F8555E" w:rsidRDefault="00F8555E" w:rsidP="000234CC">
            <w:pPr>
              <w:pStyle w:val="afa"/>
            </w:pPr>
            <w:r>
              <w:t>Исходящий остаток. Сумма</w:t>
            </w:r>
          </w:p>
        </w:tc>
        <w:tc>
          <w:tcPr>
            <w:tcW w:w="850" w:type="dxa"/>
            <w:vAlign w:val="center"/>
          </w:tcPr>
          <w:p w14:paraId="118A507A" w14:textId="77777777" w:rsidR="00F8555E" w:rsidRPr="00F65495" w:rsidRDefault="00F8555E" w:rsidP="000234CC">
            <w:pPr>
              <w:pStyle w:val="afa"/>
            </w:pPr>
            <w:r w:rsidRPr="008A5A8E">
              <w:rPr>
                <w:color w:val="000000"/>
                <w:szCs w:val="20"/>
              </w:rPr>
              <w:t>Поле редактирования дробных чисел</w:t>
            </w:r>
          </w:p>
        </w:tc>
        <w:tc>
          <w:tcPr>
            <w:tcW w:w="424" w:type="dxa"/>
            <w:vAlign w:val="center"/>
          </w:tcPr>
          <w:p w14:paraId="023E0548" w14:textId="77777777" w:rsidR="00F8555E" w:rsidRDefault="00F8555E" w:rsidP="000234CC">
            <w:pPr>
              <w:pStyle w:val="afa"/>
            </w:pPr>
            <w:r>
              <w:t>17</w:t>
            </w:r>
          </w:p>
        </w:tc>
        <w:tc>
          <w:tcPr>
            <w:tcW w:w="1280" w:type="dxa"/>
            <w:vAlign w:val="center"/>
          </w:tcPr>
          <w:p w14:paraId="205D4E09" w14:textId="77777777" w:rsidR="00F8555E" w:rsidRPr="00395F6B" w:rsidRDefault="00F8555E" w:rsidP="000234CC">
            <w:pPr>
              <w:pStyle w:val="afa"/>
            </w:pPr>
            <w:r w:rsidRPr="00563A20">
              <w:t>OUTBOUNDBALANCE</w:t>
            </w:r>
          </w:p>
        </w:tc>
        <w:tc>
          <w:tcPr>
            <w:tcW w:w="1280" w:type="dxa"/>
            <w:vAlign w:val="center"/>
          </w:tcPr>
          <w:p w14:paraId="36876F90" w14:textId="77777777" w:rsidR="00F8555E" w:rsidRPr="00072234" w:rsidRDefault="00F8555E" w:rsidP="009C5DB0">
            <w:pPr>
              <w:pStyle w:val="afa"/>
              <w:rPr>
                <w:lang w:val="en-US"/>
              </w:rPr>
            </w:pPr>
            <w:r w:rsidRPr="00072234">
              <w:rPr>
                <w:lang w:val="en-US"/>
              </w:rPr>
              <w:t>editable=false</w:t>
            </w:r>
          </w:p>
          <w:p w14:paraId="04CFABF3" w14:textId="77777777" w:rsidR="00F8555E" w:rsidRPr="00124215" w:rsidRDefault="00F8555E" w:rsidP="009C5DB0">
            <w:pPr>
              <w:pStyle w:val="afa"/>
            </w:pPr>
            <w:r>
              <w:t>Сумма</w:t>
            </w:r>
            <w:r w:rsidRPr="00124215">
              <w:t xml:space="preserve">:  </w:t>
            </w:r>
            <w:r w:rsidRPr="00234627">
              <w:t>Макс</w:t>
            </w:r>
            <w:r w:rsidRPr="00124215">
              <w:t>.</w:t>
            </w:r>
            <w:r w:rsidRPr="00234627">
              <w:t>зн</w:t>
            </w:r>
            <w:r w:rsidRPr="00124215">
              <w:t xml:space="preserve">. = </w:t>
            </w:r>
          </w:p>
          <w:p w14:paraId="2E044B71" w14:textId="77777777" w:rsidR="00F8555E" w:rsidRPr="00711D8E" w:rsidRDefault="00F8555E" w:rsidP="009C5DB0">
            <w:pPr>
              <w:pStyle w:val="afa"/>
            </w:pPr>
            <w:r w:rsidRPr="00234627">
              <w:t>999 999 999 999 999.99, в формате всегда выводится дробная часть, значение &gt; 0</w:t>
            </w:r>
          </w:p>
        </w:tc>
        <w:tc>
          <w:tcPr>
            <w:tcW w:w="1409" w:type="dxa"/>
            <w:vAlign w:val="center"/>
          </w:tcPr>
          <w:p w14:paraId="75CEF06F" w14:textId="77777777" w:rsidR="00F8555E" w:rsidRDefault="00F8555E"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EEACFFB" w14:textId="77777777" w:rsidR="00F8555E" w:rsidRDefault="00F8555E" w:rsidP="005619DF">
            <w:pPr>
              <w:ind w:left="34" w:firstLine="0"/>
              <w:rPr>
                <w:rFonts w:ascii="Arial" w:hAnsi="Arial" w:cs="Arial"/>
                <w:sz w:val="16"/>
                <w:szCs w:val="16"/>
              </w:rPr>
            </w:pPr>
            <w:r>
              <w:rPr>
                <w:rFonts w:ascii="Arial" w:hAnsi="Arial" w:cs="Arial"/>
                <w:sz w:val="16"/>
                <w:szCs w:val="16"/>
              </w:rPr>
              <w:t xml:space="preserve">Исходящий остаток. </w:t>
            </w:r>
            <w:r w:rsidRPr="00477CBC">
              <w:rPr>
                <w:rFonts w:ascii="Arial" w:hAnsi="Arial" w:cs="Arial"/>
                <w:sz w:val="16"/>
                <w:szCs w:val="16"/>
              </w:rPr>
              <w:t>Сумма. В валюте выписки</w:t>
            </w:r>
          </w:p>
          <w:p w14:paraId="31399B30" w14:textId="77777777" w:rsidR="00F8555E" w:rsidRPr="00175ED0" w:rsidRDefault="00F8555E" w:rsidP="005619DF">
            <w:pPr>
              <w:pStyle w:val="afa"/>
            </w:pPr>
          </w:p>
        </w:tc>
        <w:tc>
          <w:tcPr>
            <w:tcW w:w="999" w:type="dxa"/>
            <w:vAlign w:val="center"/>
          </w:tcPr>
          <w:p w14:paraId="0A035376" w14:textId="77777777" w:rsidR="00F8555E" w:rsidRDefault="00F8555E" w:rsidP="005619DF">
            <w:pPr>
              <w:pStyle w:val="afa"/>
            </w:pPr>
          </w:p>
        </w:tc>
      </w:tr>
      <w:tr w:rsidR="00F8555E" w14:paraId="08A10CBF" w14:textId="77777777" w:rsidTr="000234CC">
        <w:trPr>
          <w:cantSplit/>
        </w:trPr>
        <w:tc>
          <w:tcPr>
            <w:tcW w:w="568" w:type="dxa"/>
            <w:vAlign w:val="center"/>
          </w:tcPr>
          <w:p w14:paraId="370E3592" w14:textId="77777777" w:rsidR="00F8555E" w:rsidRDefault="00F8555E" w:rsidP="00904090">
            <w:pPr>
              <w:pStyle w:val="afa"/>
              <w:numPr>
                <w:ilvl w:val="0"/>
                <w:numId w:val="119"/>
              </w:numPr>
              <w:rPr>
                <w:rStyle w:val="af9"/>
              </w:rPr>
            </w:pPr>
          </w:p>
        </w:tc>
        <w:tc>
          <w:tcPr>
            <w:tcW w:w="1276" w:type="dxa"/>
            <w:vAlign w:val="center"/>
          </w:tcPr>
          <w:p w14:paraId="3729F489" w14:textId="77777777" w:rsidR="00F8555E" w:rsidRDefault="00F8555E" w:rsidP="000234CC">
            <w:pPr>
              <w:pStyle w:val="afa"/>
            </w:pPr>
            <w:r>
              <w:t>Исходящий остаток. Валюта</w:t>
            </w:r>
          </w:p>
        </w:tc>
        <w:tc>
          <w:tcPr>
            <w:tcW w:w="850" w:type="dxa"/>
            <w:vAlign w:val="center"/>
          </w:tcPr>
          <w:p w14:paraId="5F970515" w14:textId="77777777" w:rsidR="00F8555E" w:rsidRPr="00F65495" w:rsidRDefault="00F8555E" w:rsidP="009C5DB0">
            <w:pPr>
              <w:pStyle w:val="afa"/>
            </w:pPr>
            <w:r>
              <w:t>Текстовое поле</w:t>
            </w:r>
          </w:p>
        </w:tc>
        <w:tc>
          <w:tcPr>
            <w:tcW w:w="424" w:type="dxa"/>
            <w:vAlign w:val="center"/>
          </w:tcPr>
          <w:p w14:paraId="3FAAE440" w14:textId="77777777" w:rsidR="00F8555E" w:rsidRDefault="00F8555E" w:rsidP="000234CC">
            <w:pPr>
              <w:pStyle w:val="afa"/>
            </w:pPr>
            <w:r>
              <w:t>18</w:t>
            </w:r>
          </w:p>
        </w:tc>
        <w:tc>
          <w:tcPr>
            <w:tcW w:w="1280" w:type="dxa"/>
            <w:vAlign w:val="center"/>
          </w:tcPr>
          <w:p w14:paraId="1A033B20" w14:textId="77777777" w:rsidR="00F8555E" w:rsidRPr="00395F6B" w:rsidRDefault="00F8555E" w:rsidP="000234CC">
            <w:pPr>
              <w:pStyle w:val="afa"/>
            </w:pPr>
            <w:r w:rsidRPr="00563A20">
              <w:t>OBCURRENCY</w:t>
            </w:r>
          </w:p>
        </w:tc>
        <w:tc>
          <w:tcPr>
            <w:tcW w:w="1280" w:type="dxa"/>
            <w:vAlign w:val="center"/>
          </w:tcPr>
          <w:p w14:paraId="0900063B" w14:textId="77777777" w:rsidR="00F8555E" w:rsidRPr="00711D8E" w:rsidRDefault="00F8555E" w:rsidP="009C5DB0">
            <w:pPr>
              <w:pStyle w:val="afa"/>
            </w:pPr>
            <w:r>
              <w:t xml:space="preserve">Валюта: </w:t>
            </w:r>
            <w:r w:rsidRPr="00234627">
              <w:t>Только цифры 0..9 и заглавные латинские буквы, недопустимо пустое значение, 3-х значный  ISO-код валюты</w:t>
            </w:r>
          </w:p>
        </w:tc>
        <w:tc>
          <w:tcPr>
            <w:tcW w:w="1409" w:type="dxa"/>
            <w:vAlign w:val="center"/>
          </w:tcPr>
          <w:p w14:paraId="60FBC379" w14:textId="77777777" w:rsidR="00F8555E" w:rsidRDefault="00F8555E" w:rsidP="000234CC">
            <w:pPr>
              <w:pStyle w:val="afa"/>
            </w:pPr>
          </w:p>
        </w:tc>
        <w:tc>
          <w:tcPr>
            <w:tcW w:w="1411" w:type="dxa"/>
            <w:vAlign w:val="center"/>
          </w:tcPr>
          <w:p w14:paraId="3586E215" w14:textId="77777777" w:rsidR="00F8555E" w:rsidRPr="005619DF" w:rsidRDefault="00F8555E" w:rsidP="005619DF">
            <w:pPr>
              <w:ind w:left="34" w:firstLine="0"/>
              <w:rPr>
                <w:rFonts w:ascii="Arial" w:hAnsi="Arial" w:cs="Arial"/>
                <w:sz w:val="16"/>
                <w:szCs w:val="16"/>
              </w:rPr>
            </w:pPr>
            <w:r>
              <w:rPr>
                <w:rFonts w:ascii="Arial" w:hAnsi="Arial" w:cs="Arial"/>
                <w:sz w:val="16"/>
                <w:szCs w:val="16"/>
              </w:rPr>
              <w:t xml:space="preserve">Исходящий остаток. </w:t>
            </w:r>
            <w:r>
              <w:rPr>
                <w:rFonts w:ascii="Arial" w:hAnsi="Arial" w:cs="Arial"/>
                <w:sz w:val="16"/>
                <w:szCs w:val="16"/>
                <w:lang w:val="en-US"/>
              </w:rPr>
              <w:t>ISO</w:t>
            </w:r>
            <w:r w:rsidRPr="004D0C62">
              <w:rPr>
                <w:rFonts w:ascii="Arial" w:hAnsi="Arial" w:cs="Arial"/>
                <w:sz w:val="16"/>
                <w:szCs w:val="16"/>
              </w:rPr>
              <w:t>-</w:t>
            </w:r>
            <w:r>
              <w:rPr>
                <w:rFonts w:ascii="Arial" w:hAnsi="Arial" w:cs="Arial"/>
                <w:sz w:val="16"/>
                <w:szCs w:val="16"/>
              </w:rPr>
              <w:t>код валюты</w:t>
            </w:r>
            <w:r>
              <w:t>.</w:t>
            </w:r>
          </w:p>
        </w:tc>
        <w:tc>
          <w:tcPr>
            <w:tcW w:w="999" w:type="dxa"/>
            <w:vAlign w:val="center"/>
          </w:tcPr>
          <w:p w14:paraId="129C1367" w14:textId="77777777" w:rsidR="00F8555E" w:rsidRDefault="00F8555E" w:rsidP="005619DF">
            <w:pPr>
              <w:pStyle w:val="afa"/>
              <w:ind w:left="34"/>
            </w:pPr>
          </w:p>
        </w:tc>
      </w:tr>
      <w:tr w:rsidR="00F8555E" w:rsidRPr="00813D53" w14:paraId="09FC8282" w14:textId="77777777" w:rsidTr="000234CC">
        <w:trPr>
          <w:cantSplit/>
        </w:trPr>
        <w:tc>
          <w:tcPr>
            <w:tcW w:w="568" w:type="dxa"/>
            <w:vAlign w:val="center"/>
          </w:tcPr>
          <w:p w14:paraId="2572A2F3" w14:textId="77777777" w:rsidR="00F8555E" w:rsidRDefault="00F8555E" w:rsidP="00904090">
            <w:pPr>
              <w:pStyle w:val="afa"/>
              <w:numPr>
                <w:ilvl w:val="0"/>
                <w:numId w:val="119"/>
              </w:numPr>
              <w:rPr>
                <w:rStyle w:val="af9"/>
              </w:rPr>
            </w:pPr>
          </w:p>
        </w:tc>
        <w:tc>
          <w:tcPr>
            <w:tcW w:w="1276" w:type="dxa"/>
            <w:vAlign w:val="center"/>
          </w:tcPr>
          <w:p w14:paraId="39E21A85" w14:textId="77777777" w:rsidR="00F8555E" w:rsidRDefault="00F8555E" w:rsidP="000234CC">
            <w:pPr>
              <w:pStyle w:val="afa"/>
            </w:pPr>
            <w:r>
              <w:t>Дата последней операции по счету</w:t>
            </w:r>
          </w:p>
        </w:tc>
        <w:tc>
          <w:tcPr>
            <w:tcW w:w="850" w:type="dxa"/>
            <w:vAlign w:val="center"/>
          </w:tcPr>
          <w:p w14:paraId="32203CC7" w14:textId="77777777" w:rsidR="00F8555E" w:rsidRPr="00F65495" w:rsidRDefault="00F8555E" w:rsidP="000234CC">
            <w:pPr>
              <w:pStyle w:val="afa"/>
            </w:pPr>
            <w:r>
              <w:t>Дата</w:t>
            </w:r>
          </w:p>
        </w:tc>
        <w:tc>
          <w:tcPr>
            <w:tcW w:w="424" w:type="dxa"/>
            <w:vAlign w:val="center"/>
          </w:tcPr>
          <w:p w14:paraId="19C87DAE" w14:textId="77777777" w:rsidR="00F8555E" w:rsidRDefault="00F8555E" w:rsidP="000234CC">
            <w:pPr>
              <w:pStyle w:val="afa"/>
            </w:pPr>
            <w:r>
              <w:t>19</w:t>
            </w:r>
          </w:p>
        </w:tc>
        <w:tc>
          <w:tcPr>
            <w:tcW w:w="1280" w:type="dxa"/>
            <w:vAlign w:val="center"/>
          </w:tcPr>
          <w:p w14:paraId="3B8A3874" w14:textId="77777777" w:rsidR="00F8555E" w:rsidRPr="00395F6B" w:rsidRDefault="00F8555E" w:rsidP="000234CC">
            <w:pPr>
              <w:pStyle w:val="afa"/>
            </w:pPr>
            <w:r w:rsidRPr="00FC33E3">
              <w:t>LASTOPERATIONDATE</w:t>
            </w:r>
          </w:p>
        </w:tc>
        <w:tc>
          <w:tcPr>
            <w:tcW w:w="1280" w:type="dxa"/>
            <w:vAlign w:val="center"/>
          </w:tcPr>
          <w:p w14:paraId="40A4957A" w14:textId="77777777" w:rsidR="00F8555E" w:rsidRPr="00711D8E" w:rsidRDefault="00F8555E" w:rsidP="009C5DB0">
            <w:pPr>
              <w:pStyle w:val="afa"/>
            </w:pPr>
            <w:r w:rsidRPr="00395F6B">
              <w:t>editable=false</w:t>
            </w:r>
          </w:p>
        </w:tc>
        <w:tc>
          <w:tcPr>
            <w:tcW w:w="1409" w:type="dxa"/>
            <w:vAlign w:val="center"/>
          </w:tcPr>
          <w:p w14:paraId="05075346" w14:textId="77777777" w:rsidR="00F8555E" w:rsidRDefault="00F8555E"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51251C4" w14:textId="77777777" w:rsidR="00F8555E" w:rsidRDefault="00F8555E" w:rsidP="005619DF">
            <w:pPr>
              <w:ind w:left="34" w:firstLine="0"/>
              <w:rPr>
                <w:rFonts w:ascii="Arial" w:hAnsi="Arial" w:cs="Arial"/>
                <w:sz w:val="16"/>
                <w:szCs w:val="16"/>
              </w:rPr>
            </w:pPr>
            <w:r w:rsidRPr="00FD6C68">
              <w:rPr>
                <w:rFonts w:ascii="Arial" w:hAnsi="Arial" w:cs="Arial"/>
                <w:sz w:val="16"/>
                <w:szCs w:val="16"/>
              </w:rPr>
              <w:t>Д</w:t>
            </w:r>
            <w:r>
              <w:rPr>
                <w:rFonts w:ascii="Arial" w:hAnsi="Arial" w:cs="Arial"/>
                <w:sz w:val="16"/>
                <w:szCs w:val="16"/>
              </w:rPr>
              <w:t>ата последней операции по счету.</w:t>
            </w:r>
          </w:p>
          <w:p w14:paraId="2AD77B8F" w14:textId="77777777" w:rsidR="00F8555E" w:rsidRPr="00411359" w:rsidRDefault="00F8555E" w:rsidP="005619DF">
            <w:pPr>
              <w:ind w:left="0" w:firstLine="0"/>
              <w:rPr>
                <w:rFonts w:ascii="Arial" w:hAnsi="Arial" w:cs="Arial"/>
                <w:sz w:val="16"/>
                <w:szCs w:val="16"/>
                <w:lang w:val="en-US"/>
              </w:rPr>
            </w:pPr>
            <w:r w:rsidRPr="00FD6C68">
              <w:rPr>
                <w:rFonts w:ascii="Arial" w:hAnsi="Arial" w:cs="Arial"/>
                <w:sz w:val="16"/>
                <w:szCs w:val="16"/>
              </w:rPr>
              <w:t>Если</w:t>
            </w:r>
            <w:r w:rsidRPr="00411359">
              <w:rPr>
                <w:rFonts w:ascii="Arial" w:hAnsi="Arial" w:cs="Arial"/>
                <w:sz w:val="16"/>
                <w:szCs w:val="16"/>
                <w:lang w:val="en-US"/>
              </w:rPr>
              <w:t xml:space="preserve"> LastOperationDate = null </w:t>
            </w:r>
            <w:r w:rsidRPr="00FD6C68">
              <w:rPr>
                <w:rFonts w:ascii="Arial" w:hAnsi="Arial" w:cs="Arial"/>
                <w:sz w:val="16"/>
                <w:szCs w:val="16"/>
              </w:rPr>
              <w:t>или</w:t>
            </w:r>
            <w:r w:rsidRPr="00411359">
              <w:rPr>
                <w:rFonts w:ascii="Arial" w:hAnsi="Arial" w:cs="Arial"/>
                <w:sz w:val="16"/>
                <w:szCs w:val="16"/>
                <w:lang w:val="en-US"/>
              </w:rPr>
              <w:t xml:space="preserve"> 1900-01-01 00:00:00.0 </w:t>
            </w:r>
            <w:r w:rsidRPr="00FD6C68">
              <w:rPr>
                <w:rFonts w:ascii="Arial" w:hAnsi="Arial" w:cs="Arial"/>
                <w:sz w:val="16"/>
                <w:szCs w:val="16"/>
              </w:rPr>
              <w:t>то</w:t>
            </w:r>
            <w:r w:rsidRPr="00411359">
              <w:rPr>
                <w:rFonts w:ascii="Arial" w:hAnsi="Arial" w:cs="Arial"/>
                <w:sz w:val="16"/>
                <w:szCs w:val="16"/>
                <w:lang w:val="en-US"/>
              </w:rPr>
              <w:t xml:space="preserve"> LastOperationDate=OperationDate</w:t>
            </w:r>
          </w:p>
        </w:tc>
        <w:tc>
          <w:tcPr>
            <w:tcW w:w="999" w:type="dxa"/>
            <w:vAlign w:val="center"/>
          </w:tcPr>
          <w:p w14:paraId="27ABEEFF" w14:textId="77777777" w:rsidR="00F8555E" w:rsidRPr="00411359" w:rsidRDefault="00F8555E" w:rsidP="000234CC">
            <w:pPr>
              <w:pStyle w:val="afa"/>
              <w:rPr>
                <w:lang w:val="en-US"/>
              </w:rPr>
            </w:pPr>
          </w:p>
        </w:tc>
      </w:tr>
    </w:tbl>
    <w:p w14:paraId="37276ED9" w14:textId="77777777" w:rsidR="00042750" w:rsidRPr="005619DF" w:rsidRDefault="00042750" w:rsidP="00B7668F">
      <w:pPr>
        <w:pStyle w:val="32"/>
        <w:rPr>
          <w:lang w:val="en-US"/>
        </w:rPr>
      </w:pPr>
    </w:p>
    <w:p w14:paraId="7ED44874" w14:textId="6CE8EFBF" w:rsidR="00D91317" w:rsidRDefault="00D91317" w:rsidP="00D91317">
      <w:pPr>
        <w:pStyle w:val="af6"/>
      </w:pPr>
      <w:r>
        <w:t xml:space="preserve">Рисунок </w:t>
      </w:r>
      <w:ins w:id="6217"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218" w:author="Феданкова Любовь Анатольевна" w:date="2019-10-09T12:38:00Z">
        <w:r w:rsidR="00031B2C">
          <w:rPr>
            <w:noProof/>
          </w:rPr>
          <w:t>33</w:t>
        </w:r>
      </w:ins>
      <w:ins w:id="6219" w:author="Широбокова Алёна Сергеевна" w:date="2018-10-08T14:09:00Z">
        <w:r w:rsidR="006846C7">
          <w:fldChar w:fldCharType="end"/>
        </w:r>
      </w:ins>
      <w:ins w:id="6220" w:author="Беликова Маргарита Николаевна" w:date="2018-09-28T15:38:00Z">
        <w:del w:id="6221" w:author="Широбокова Алёна Сергеевна" w:date="2018-10-08T14:09:00Z">
          <w:r w:rsidR="00D4212C" w:rsidDel="006846C7">
            <w:fldChar w:fldCharType="begin"/>
          </w:r>
          <w:r w:rsidR="00D4212C" w:rsidDel="006846C7">
            <w:delInstrText xml:space="preserve"> SEQ Рисунок \* ARABIC </w:delInstrText>
          </w:r>
        </w:del>
      </w:ins>
      <w:del w:id="6222" w:author="Широбокова Алёна Сергеевна" w:date="2018-10-08T14:09:00Z">
        <w:r w:rsidR="00D4212C" w:rsidDel="006846C7">
          <w:fldChar w:fldCharType="separate"/>
        </w:r>
      </w:del>
      <w:ins w:id="6223" w:author="Беликова Маргарита Николаевна" w:date="2018-09-28T15:38:00Z">
        <w:del w:id="6224" w:author="Широбокова Алёна Сергеевна" w:date="2018-10-08T14:09:00Z">
          <w:r w:rsidR="00D4212C" w:rsidDel="006846C7">
            <w:rPr>
              <w:noProof/>
            </w:rPr>
            <w:delText>33</w:delText>
          </w:r>
          <w:r w:rsidR="00D4212C" w:rsidDel="006846C7">
            <w:fldChar w:fldCharType="end"/>
          </w:r>
        </w:del>
      </w:ins>
      <w:ins w:id="6225" w:author="Широбокова Алёна Сергеевна" w:date="2018-08-02T15:45:00Z">
        <w:del w:id="6226"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6227" w:author="Беликова Маргарита Николаевна" w:date="2018-09-13T12:06:00Z">
        <w:r w:rsidR="0090345F" w:rsidDel="00363322">
          <w:fldChar w:fldCharType="separate"/>
        </w:r>
      </w:del>
      <w:ins w:id="6228" w:author="Широбокова Алёна Сергеевна" w:date="2018-08-02T15:45:00Z">
        <w:del w:id="6229" w:author="Беликова Маргарита Николаевна" w:date="2018-09-13T12:06:00Z">
          <w:r w:rsidR="0090345F" w:rsidDel="00363322">
            <w:rPr>
              <w:noProof/>
            </w:rPr>
            <w:delText>31</w:delText>
          </w:r>
          <w:r w:rsidR="0090345F" w:rsidDel="00363322">
            <w:fldChar w:fldCharType="end"/>
          </w:r>
        </w:del>
      </w:ins>
      <w:del w:id="6230"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6231" w:author="Воронов Алексей Алексеевич" w:date="2018-01-30T12:27:00Z">
        <w:del w:id="6232" w:author="Широбокова Алёна Сергеевна" w:date="2018-08-02T15:45:00Z">
          <w:r w:rsidR="00DB3D2B" w:rsidDel="0090345F">
            <w:rPr>
              <w:noProof/>
            </w:rPr>
            <w:delText>30</w:delText>
          </w:r>
        </w:del>
      </w:ins>
      <w:del w:id="6233" w:author="Широбокова Алёна Сергеевна" w:date="2018-08-02T15:45:00Z">
        <w:r w:rsidDel="0090345F">
          <w:rPr>
            <w:noProof/>
          </w:rPr>
          <w:delText>29</w:delText>
        </w:r>
        <w:r w:rsidR="00BB3A71" w:rsidDel="0090345F">
          <w:rPr>
            <w:noProof/>
          </w:rPr>
          <w:fldChar w:fldCharType="end"/>
        </w:r>
      </w:del>
      <w:r>
        <w:t xml:space="preserve"> Макет закладки «Документы» экранной формы «Выписки»</w:t>
      </w:r>
    </w:p>
    <w:p w14:paraId="30EC913D" w14:textId="77777777" w:rsidR="00D91317" w:rsidRDefault="009C5DB0" w:rsidP="00D91317">
      <w:pPr>
        <w:pStyle w:val="32"/>
        <w:keepNext/>
        <w:ind w:left="0" w:firstLine="0"/>
      </w:pPr>
      <w:r>
        <w:object w:dxaOrig="20682" w:dyaOrig="8009" w14:anchorId="4012D850">
          <v:shape id="_x0000_i1047" type="#_x0000_t75" style="width:517.8pt;height:201.6pt" o:ole="">
            <v:imagedata r:id="rId139" o:title=""/>
          </v:shape>
          <o:OLEObject Type="Embed" ProgID="Visio.Drawing.11" ShapeID="_x0000_i1047" DrawAspect="Content" ObjectID="_1632581009" r:id="rId140"/>
        </w:object>
      </w:r>
    </w:p>
    <w:p w14:paraId="7E8C97D0" w14:textId="77777777" w:rsidR="00703E94" w:rsidRDefault="00703E94" w:rsidP="00D91317">
      <w:pPr>
        <w:pStyle w:val="aff9"/>
      </w:pPr>
    </w:p>
    <w:p w14:paraId="72A911C7" w14:textId="77777777" w:rsidR="009C5DB0" w:rsidRDefault="009C5DB0" w:rsidP="00411359">
      <w:pPr>
        <w:pStyle w:val="32"/>
        <w:ind w:left="0" w:firstLine="0"/>
      </w:pPr>
    </w:p>
    <w:p w14:paraId="5B1BEC03" w14:textId="34503676" w:rsidR="00D91317" w:rsidRDefault="00D91317" w:rsidP="00D91317">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234" w:author="Феданкова Любовь Анатольевна" w:date="2019-10-09T12:38:00Z">
        <w:r w:rsidR="00031B2C">
          <w:rPr>
            <w:noProof/>
          </w:rPr>
          <w:t>37</w:t>
        </w:r>
      </w:ins>
      <w:ins w:id="6235" w:author="Воронов Алексей Алексеевич" w:date="2018-01-30T12:27:00Z">
        <w:del w:id="6236" w:author="Феданкова Любовь Анатольевна" w:date="2019-10-09T12:38:00Z">
          <w:r w:rsidR="00DB3D2B" w:rsidDel="00031B2C">
            <w:rPr>
              <w:noProof/>
            </w:rPr>
            <w:delText>39</w:delText>
          </w:r>
        </w:del>
      </w:ins>
      <w:del w:id="6237" w:author="Феданкова Любовь Анатольевна" w:date="2019-10-09T12:38:00Z">
        <w:r w:rsidDel="00031B2C">
          <w:rPr>
            <w:noProof/>
          </w:rPr>
          <w:delText>26</w:delText>
        </w:r>
      </w:del>
      <w:r w:rsidR="00330166">
        <w:rPr>
          <w:noProof/>
        </w:rPr>
        <w:fldChar w:fldCharType="end"/>
      </w:r>
      <w:r>
        <w:t xml:space="preserve"> Поля закладки «Документы» экранной формы «Выписки»</w:t>
      </w:r>
      <w:ins w:id="6238" w:author="Беликова Маргарита Николаевна" w:date="2017-10-26T15:00:00Z">
        <w:r w:rsidR="00C60249">
          <w:t xml:space="preserve"> </w:t>
        </w:r>
      </w:ins>
      <w:ins w:id="6239" w:author="Беликова Маргарита Николаевна" w:date="2017-10-26T15:01:00Z">
        <w:r w:rsidR="00C60249">
          <w:rPr>
            <w:rStyle w:val="error"/>
          </w:rPr>
          <w:t>SBNS_RURSTATEMENT_OPER</w:t>
        </w:r>
      </w:ins>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9C5DB0" w:rsidRPr="00C53262" w14:paraId="5DBF82FD" w14:textId="77777777" w:rsidTr="009C5DB0">
        <w:trPr>
          <w:cantSplit/>
          <w:trHeight w:val="2156"/>
          <w:tblHeader/>
        </w:trPr>
        <w:tc>
          <w:tcPr>
            <w:tcW w:w="568" w:type="dxa"/>
            <w:vAlign w:val="center"/>
          </w:tcPr>
          <w:p w14:paraId="593A1E82" w14:textId="77777777" w:rsidR="009C5DB0" w:rsidRDefault="009C5DB0" w:rsidP="009C5DB0">
            <w:pPr>
              <w:pStyle w:val="af8"/>
              <w:rPr>
                <w:rStyle w:val="af9"/>
                <w:b/>
              </w:rPr>
            </w:pPr>
            <w:r>
              <w:t>№ п/п</w:t>
            </w:r>
          </w:p>
        </w:tc>
        <w:tc>
          <w:tcPr>
            <w:tcW w:w="1276" w:type="dxa"/>
            <w:vAlign w:val="center"/>
          </w:tcPr>
          <w:p w14:paraId="25B13EE4" w14:textId="77777777" w:rsidR="009C5DB0" w:rsidRDefault="009C5DB0" w:rsidP="009C5DB0">
            <w:pPr>
              <w:pStyle w:val="af8"/>
            </w:pPr>
            <w:r>
              <w:t xml:space="preserve">Наименование поля </w:t>
            </w:r>
            <w:r w:rsidRPr="00F33621">
              <w:t>(</w:t>
            </w:r>
            <w:r>
              <w:rPr>
                <w:lang w:val="en-US"/>
              </w:rPr>
              <w:t>Label</w:t>
            </w:r>
            <w:r w:rsidRPr="00F33621">
              <w:t>)</w:t>
            </w:r>
            <w:r>
              <w:t>/</w:t>
            </w:r>
          </w:p>
          <w:p w14:paraId="1BC66641" w14:textId="77777777" w:rsidR="009C5DB0" w:rsidRPr="002C18CC" w:rsidRDefault="009C5DB0" w:rsidP="009C5DB0">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254D92A6" w14:textId="77777777" w:rsidR="009C5DB0" w:rsidRDefault="009C5DB0" w:rsidP="009C5DB0">
            <w:pPr>
              <w:pStyle w:val="af8"/>
            </w:pPr>
            <w:r>
              <w:t>Тип элемента управления</w:t>
            </w:r>
          </w:p>
        </w:tc>
        <w:tc>
          <w:tcPr>
            <w:tcW w:w="424" w:type="dxa"/>
            <w:textDirection w:val="btLr"/>
            <w:vAlign w:val="center"/>
          </w:tcPr>
          <w:p w14:paraId="2BFFA546" w14:textId="77777777" w:rsidR="009C5DB0" w:rsidRDefault="009C5DB0" w:rsidP="009C5DB0">
            <w:pPr>
              <w:pStyle w:val="af8"/>
            </w:pPr>
            <w:r>
              <w:t>Номер на макете</w:t>
            </w:r>
          </w:p>
        </w:tc>
        <w:tc>
          <w:tcPr>
            <w:tcW w:w="1280" w:type="dxa"/>
            <w:vAlign w:val="center"/>
          </w:tcPr>
          <w:p w14:paraId="09744666" w14:textId="77777777" w:rsidR="009C5DB0" w:rsidRDefault="009C5DB0" w:rsidP="009C5DB0">
            <w:pPr>
              <w:pStyle w:val="af8"/>
            </w:pPr>
            <w:r>
              <w:t>Наименование атрибута сущности</w:t>
            </w:r>
          </w:p>
        </w:tc>
        <w:tc>
          <w:tcPr>
            <w:tcW w:w="1280" w:type="dxa"/>
            <w:vAlign w:val="center"/>
          </w:tcPr>
          <w:p w14:paraId="4CBD73F9" w14:textId="77777777" w:rsidR="009C5DB0" w:rsidRDefault="009C5DB0" w:rsidP="009C5DB0">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1B16E4C9" w14:textId="77777777" w:rsidR="009C5DB0" w:rsidRDefault="009C5DB0" w:rsidP="009C5DB0">
            <w:pPr>
              <w:pStyle w:val="af8"/>
            </w:pPr>
            <w:r>
              <w:t>Подписываемое  Через «/»,</w:t>
            </w:r>
            <w:r w:rsidRPr="0015791C">
              <w:t xml:space="preserve"> </w:t>
            </w:r>
          </w:p>
          <w:p w14:paraId="5853B7E1" w14:textId="77777777" w:rsidR="009C5DB0" w:rsidRDefault="009C5DB0" w:rsidP="009C5DB0">
            <w:pPr>
              <w:pStyle w:val="af8"/>
            </w:pPr>
            <w:r w:rsidRPr="0015791C">
              <w:t xml:space="preserve">если дайджесты для </w:t>
            </w:r>
          </w:p>
          <w:p w14:paraId="1EC209CF" w14:textId="77777777" w:rsidR="009C5DB0" w:rsidRPr="0015791C" w:rsidRDefault="009C5DB0" w:rsidP="009C5DB0">
            <w:pPr>
              <w:pStyle w:val="af8"/>
            </w:pPr>
            <w:r w:rsidRPr="0015791C">
              <w:t>каналов разные</w:t>
            </w:r>
          </w:p>
        </w:tc>
        <w:tc>
          <w:tcPr>
            <w:tcW w:w="1411" w:type="dxa"/>
            <w:vAlign w:val="center"/>
          </w:tcPr>
          <w:p w14:paraId="14FF003A" w14:textId="77777777" w:rsidR="009C5DB0" w:rsidRPr="00BC0471" w:rsidRDefault="009C5DB0" w:rsidP="009C5DB0">
            <w:pPr>
              <w:pStyle w:val="af8"/>
            </w:pPr>
            <w:r>
              <w:t>Бизнес-описание, способ заполнения</w:t>
            </w:r>
            <w:r w:rsidRPr="00BC0471">
              <w:t xml:space="preserve">, </w:t>
            </w:r>
            <w:r>
              <w:t>ограничения</w:t>
            </w:r>
          </w:p>
        </w:tc>
        <w:tc>
          <w:tcPr>
            <w:tcW w:w="999" w:type="dxa"/>
            <w:vAlign w:val="center"/>
          </w:tcPr>
          <w:p w14:paraId="15B86320" w14:textId="77777777" w:rsidR="009C5DB0" w:rsidRPr="00C53262" w:rsidRDefault="009C5DB0" w:rsidP="009C5DB0">
            <w:pPr>
              <w:pStyle w:val="af8"/>
            </w:pPr>
            <w:r>
              <w:rPr>
                <w:lang w:val="en-US"/>
              </w:rPr>
              <w:t>Hint</w:t>
            </w:r>
          </w:p>
        </w:tc>
      </w:tr>
      <w:tr w:rsidR="00311EC9" w14:paraId="20541987" w14:textId="77777777" w:rsidTr="009C5DB0">
        <w:trPr>
          <w:cantSplit/>
        </w:trPr>
        <w:tc>
          <w:tcPr>
            <w:tcW w:w="568" w:type="dxa"/>
            <w:vAlign w:val="center"/>
          </w:tcPr>
          <w:p w14:paraId="1710FEE0" w14:textId="77777777" w:rsidR="00311EC9" w:rsidRDefault="00311EC9" w:rsidP="00650D72">
            <w:pPr>
              <w:pStyle w:val="afa"/>
              <w:numPr>
                <w:ilvl w:val="0"/>
                <w:numId w:val="46"/>
              </w:numPr>
              <w:rPr>
                <w:rStyle w:val="af9"/>
              </w:rPr>
            </w:pPr>
          </w:p>
        </w:tc>
        <w:tc>
          <w:tcPr>
            <w:tcW w:w="1276" w:type="dxa"/>
            <w:vAlign w:val="center"/>
          </w:tcPr>
          <w:p w14:paraId="020E9E7C" w14:textId="77777777" w:rsidR="00311EC9" w:rsidRPr="004A3970" w:rsidRDefault="00311EC9" w:rsidP="009C5DB0">
            <w:pPr>
              <w:pStyle w:val="afa"/>
              <w:spacing w:beforeLines="40" w:before="96" w:afterLines="40" w:after="96"/>
            </w:pPr>
            <w:r w:rsidRPr="004A3970">
              <w:t>Дата опер.</w:t>
            </w:r>
          </w:p>
        </w:tc>
        <w:tc>
          <w:tcPr>
            <w:tcW w:w="850" w:type="dxa"/>
            <w:vAlign w:val="center"/>
          </w:tcPr>
          <w:p w14:paraId="05E2BCFD"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6678E364" w14:textId="77777777" w:rsidR="00311EC9" w:rsidRDefault="00311EC9" w:rsidP="009C5DB0">
            <w:pPr>
              <w:pStyle w:val="afa"/>
            </w:pPr>
            <w:r>
              <w:t>1</w:t>
            </w:r>
          </w:p>
        </w:tc>
        <w:tc>
          <w:tcPr>
            <w:tcW w:w="1280" w:type="dxa"/>
            <w:vAlign w:val="center"/>
          </w:tcPr>
          <w:p w14:paraId="46B86DFA" w14:textId="77777777" w:rsidR="00311EC9" w:rsidRPr="004D3ABA" w:rsidRDefault="00311EC9" w:rsidP="009C5DB0">
            <w:pPr>
              <w:pStyle w:val="afa"/>
            </w:pPr>
            <w:r w:rsidRPr="0023794C">
              <w:rPr>
                <w:caps/>
                <w:lang w:val="en-US"/>
              </w:rPr>
              <w:t>operationDate</w:t>
            </w:r>
          </w:p>
        </w:tc>
        <w:tc>
          <w:tcPr>
            <w:tcW w:w="1280" w:type="dxa"/>
            <w:vAlign w:val="center"/>
          </w:tcPr>
          <w:p w14:paraId="2C5FE7A3" w14:textId="77777777" w:rsidR="00311EC9" w:rsidRPr="009D736E" w:rsidRDefault="00311EC9" w:rsidP="009C5DB0">
            <w:pPr>
              <w:pStyle w:val="afa"/>
            </w:pPr>
            <w:r>
              <w:t>Дата в формате ДД.ММ.ГГГГ</w:t>
            </w:r>
          </w:p>
        </w:tc>
        <w:tc>
          <w:tcPr>
            <w:tcW w:w="1409" w:type="dxa"/>
            <w:vAlign w:val="center"/>
          </w:tcPr>
          <w:p w14:paraId="76462D8E"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7D4E9C84" w14:textId="77777777" w:rsidR="00311EC9" w:rsidRPr="004D3ABA" w:rsidRDefault="00311EC9" w:rsidP="009C5DB0">
            <w:pPr>
              <w:pStyle w:val="afa"/>
              <w:spacing w:beforeLines="40" w:before="96" w:afterLines="40" w:after="96"/>
            </w:pPr>
            <w:r>
              <w:t>Дата операции по счету</w:t>
            </w:r>
          </w:p>
        </w:tc>
        <w:tc>
          <w:tcPr>
            <w:tcW w:w="999" w:type="dxa"/>
            <w:vAlign w:val="center"/>
          </w:tcPr>
          <w:p w14:paraId="4BD75E93" w14:textId="77777777" w:rsidR="00311EC9" w:rsidRDefault="00311EC9" w:rsidP="009C5DB0">
            <w:pPr>
              <w:pStyle w:val="afa"/>
              <w:rPr>
                <w:lang w:eastAsia="en-US"/>
              </w:rPr>
            </w:pPr>
          </w:p>
        </w:tc>
      </w:tr>
      <w:tr w:rsidR="00311EC9" w14:paraId="6AFCA180" w14:textId="77777777" w:rsidTr="009C5DB0">
        <w:trPr>
          <w:cantSplit/>
        </w:trPr>
        <w:tc>
          <w:tcPr>
            <w:tcW w:w="568" w:type="dxa"/>
            <w:vAlign w:val="center"/>
          </w:tcPr>
          <w:p w14:paraId="556407A4" w14:textId="77777777" w:rsidR="00311EC9" w:rsidRDefault="00311EC9" w:rsidP="00650D72">
            <w:pPr>
              <w:pStyle w:val="afa"/>
              <w:numPr>
                <w:ilvl w:val="0"/>
                <w:numId w:val="46"/>
              </w:numPr>
              <w:rPr>
                <w:rStyle w:val="af9"/>
              </w:rPr>
            </w:pPr>
          </w:p>
        </w:tc>
        <w:tc>
          <w:tcPr>
            <w:tcW w:w="1276" w:type="dxa"/>
            <w:vAlign w:val="center"/>
          </w:tcPr>
          <w:p w14:paraId="7985EFDF" w14:textId="77777777" w:rsidR="00311EC9" w:rsidRPr="004A3970" w:rsidRDefault="00311EC9" w:rsidP="009C5DB0">
            <w:pPr>
              <w:pStyle w:val="afa"/>
              <w:spacing w:beforeLines="40" w:before="96" w:afterLines="40" w:after="96"/>
            </w:pPr>
            <w:r w:rsidRPr="004A3970">
              <w:t>№ док.</w:t>
            </w:r>
          </w:p>
        </w:tc>
        <w:tc>
          <w:tcPr>
            <w:tcW w:w="850" w:type="dxa"/>
            <w:vAlign w:val="center"/>
          </w:tcPr>
          <w:p w14:paraId="2250414A"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7BE57059" w14:textId="77777777" w:rsidR="00311EC9" w:rsidRDefault="00311EC9" w:rsidP="009C5DB0">
            <w:pPr>
              <w:pStyle w:val="afa"/>
            </w:pPr>
            <w:r>
              <w:t>2</w:t>
            </w:r>
          </w:p>
        </w:tc>
        <w:tc>
          <w:tcPr>
            <w:tcW w:w="1280" w:type="dxa"/>
            <w:vAlign w:val="center"/>
          </w:tcPr>
          <w:p w14:paraId="2C13F693" w14:textId="79472944" w:rsidR="00311EC9" w:rsidRPr="00F213E0" w:rsidRDefault="00C60249" w:rsidP="009C5DB0">
            <w:pPr>
              <w:pStyle w:val="afa"/>
            </w:pPr>
            <w:ins w:id="6240" w:author="Беликова Маргарита Николаевна" w:date="2017-10-26T15:00:00Z">
              <w:r>
                <w:rPr>
                  <w:rStyle w:val="error"/>
                </w:rPr>
                <w:t>DOCUMENTNUMBER</w:t>
              </w:r>
            </w:ins>
            <w:del w:id="6241" w:author="Беликова Маргарита Николаевна" w:date="2017-10-26T15:00:00Z">
              <w:r w:rsidR="00311EC9" w:rsidRPr="0023794C" w:rsidDel="00C60249">
                <w:rPr>
                  <w:caps/>
                  <w:lang w:val="en-US"/>
                </w:rPr>
                <w:delText>docNumber</w:delText>
              </w:r>
            </w:del>
          </w:p>
        </w:tc>
        <w:tc>
          <w:tcPr>
            <w:tcW w:w="1280" w:type="dxa"/>
            <w:vAlign w:val="center"/>
          </w:tcPr>
          <w:p w14:paraId="14E74324" w14:textId="77777777" w:rsidR="00311EC9" w:rsidRPr="00F213E0" w:rsidRDefault="00311EC9" w:rsidP="009C5DB0">
            <w:pPr>
              <w:pStyle w:val="afa"/>
            </w:pPr>
            <w:r>
              <w:t>Допускается непустое значение</w:t>
            </w:r>
          </w:p>
        </w:tc>
        <w:tc>
          <w:tcPr>
            <w:tcW w:w="1409" w:type="dxa"/>
            <w:vAlign w:val="center"/>
          </w:tcPr>
          <w:p w14:paraId="07077879"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44A57CDE" w14:textId="77777777" w:rsidR="00311EC9" w:rsidRPr="00395F6B" w:rsidRDefault="00311EC9" w:rsidP="009C5DB0">
            <w:pPr>
              <w:pStyle w:val="afa"/>
              <w:spacing w:beforeLines="40" w:before="96" w:afterLines="40" w:after="96"/>
            </w:pPr>
            <w:r>
              <w:t>Номер документа</w:t>
            </w:r>
          </w:p>
        </w:tc>
        <w:tc>
          <w:tcPr>
            <w:tcW w:w="999" w:type="dxa"/>
            <w:vAlign w:val="center"/>
          </w:tcPr>
          <w:p w14:paraId="1BB4325C" w14:textId="77777777" w:rsidR="00311EC9" w:rsidRDefault="00311EC9" w:rsidP="009C5DB0">
            <w:pPr>
              <w:pStyle w:val="afa"/>
            </w:pPr>
          </w:p>
        </w:tc>
      </w:tr>
      <w:tr w:rsidR="00311EC9" w14:paraId="0F39589F" w14:textId="77777777" w:rsidTr="009C5DB0">
        <w:trPr>
          <w:cantSplit/>
        </w:trPr>
        <w:tc>
          <w:tcPr>
            <w:tcW w:w="568" w:type="dxa"/>
            <w:vAlign w:val="center"/>
          </w:tcPr>
          <w:p w14:paraId="78CCA089" w14:textId="77777777" w:rsidR="00311EC9" w:rsidRDefault="00311EC9" w:rsidP="00650D72">
            <w:pPr>
              <w:pStyle w:val="afa"/>
              <w:numPr>
                <w:ilvl w:val="0"/>
                <w:numId w:val="46"/>
              </w:numPr>
              <w:rPr>
                <w:rStyle w:val="af9"/>
              </w:rPr>
            </w:pPr>
          </w:p>
        </w:tc>
        <w:tc>
          <w:tcPr>
            <w:tcW w:w="1276" w:type="dxa"/>
            <w:vAlign w:val="center"/>
          </w:tcPr>
          <w:p w14:paraId="5D379D7B" w14:textId="77777777" w:rsidR="00311EC9" w:rsidRPr="004A3970" w:rsidRDefault="00311EC9" w:rsidP="009C5DB0">
            <w:pPr>
              <w:pStyle w:val="afa"/>
              <w:spacing w:beforeLines="40" w:before="96" w:afterLines="40" w:after="96"/>
            </w:pPr>
            <w:r w:rsidRPr="004A3970">
              <w:t>Дата док.</w:t>
            </w:r>
          </w:p>
        </w:tc>
        <w:tc>
          <w:tcPr>
            <w:tcW w:w="850" w:type="dxa"/>
            <w:vAlign w:val="center"/>
          </w:tcPr>
          <w:p w14:paraId="39A15F4F"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7ED23B8D" w14:textId="77777777" w:rsidR="00311EC9" w:rsidRDefault="00311EC9" w:rsidP="009C5DB0">
            <w:pPr>
              <w:pStyle w:val="afa"/>
            </w:pPr>
            <w:r>
              <w:t>3</w:t>
            </w:r>
          </w:p>
        </w:tc>
        <w:tc>
          <w:tcPr>
            <w:tcW w:w="1280" w:type="dxa"/>
            <w:vAlign w:val="center"/>
          </w:tcPr>
          <w:p w14:paraId="624398F7" w14:textId="77777777" w:rsidR="00311EC9" w:rsidRPr="00F213E0" w:rsidRDefault="00311EC9" w:rsidP="009C5DB0">
            <w:pPr>
              <w:pStyle w:val="afa"/>
            </w:pPr>
            <w:r w:rsidRPr="0023794C">
              <w:rPr>
                <w:caps/>
                <w:lang w:val="en-US"/>
              </w:rPr>
              <w:t>documentDate</w:t>
            </w:r>
          </w:p>
        </w:tc>
        <w:tc>
          <w:tcPr>
            <w:tcW w:w="1280" w:type="dxa"/>
            <w:vAlign w:val="center"/>
          </w:tcPr>
          <w:p w14:paraId="5650289A" w14:textId="77777777" w:rsidR="00311EC9" w:rsidRPr="00F213E0" w:rsidRDefault="00311EC9" w:rsidP="009C5DB0">
            <w:pPr>
              <w:pStyle w:val="afa"/>
            </w:pPr>
            <w:r>
              <w:t>Дата в формате ДД.ММ.ГГГГ</w:t>
            </w:r>
          </w:p>
        </w:tc>
        <w:tc>
          <w:tcPr>
            <w:tcW w:w="1409" w:type="dxa"/>
            <w:vAlign w:val="center"/>
          </w:tcPr>
          <w:p w14:paraId="5C3272DC"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166D56BD" w14:textId="77777777" w:rsidR="00311EC9" w:rsidRPr="00395F6B" w:rsidRDefault="00311EC9" w:rsidP="009C5DB0">
            <w:pPr>
              <w:pStyle w:val="afa"/>
              <w:spacing w:beforeLines="40" w:before="96" w:afterLines="40" w:after="96"/>
            </w:pPr>
            <w:r>
              <w:t>Дата документа</w:t>
            </w:r>
          </w:p>
        </w:tc>
        <w:tc>
          <w:tcPr>
            <w:tcW w:w="999" w:type="dxa"/>
            <w:vAlign w:val="center"/>
          </w:tcPr>
          <w:p w14:paraId="7BA54AF3" w14:textId="77777777" w:rsidR="00311EC9" w:rsidRDefault="00311EC9" w:rsidP="009C5DB0">
            <w:pPr>
              <w:pStyle w:val="afa"/>
            </w:pPr>
          </w:p>
        </w:tc>
      </w:tr>
      <w:tr w:rsidR="00311EC9" w14:paraId="471E89C2" w14:textId="77777777" w:rsidTr="009C5DB0">
        <w:trPr>
          <w:cantSplit/>
        </w:trPr>
        <w:tc>
          <w:tcPr>
            <w:tcW w:w="568" w:type="dxa"/>
            <w:vAlign w:val="center"/>
          </w:tcPr>
          <w:p w14:paraId="2609877B" w14:textId="77777777" w:rsidR="00311EC9" w:rsidRDefault="00311EC9" w:rsidP="00650D72">
            <w:pPr>
              <w:pStyle w:val="afa"/>
              <w:numPr>
                <w:ilvl w:val="0"/>
                <w:numId w:val="46"/>
              </w:numPr>
              <w:rPr>
                <w:rStyle w:val="af9"/>
              </w:rPr>
            </w:pPr>
          </w:p>
        </w:tc>
        <w:tc>
          <w:tcPr>
            <w:tcW w:w="1276" w:type="dxa"/>
            <w:vAlign w:val="center"/>
          </w:tcPr>
          <w:p w14:paraId="569F4A9B" w14:textId="77777777" w:rsidR="00311EC9" w:rsidRPr="004A3970" w:rsidRDefault="00311EC9" w:rsidP="009C5DB0">
            <w:pPr>
              <w:pStyle w:val="afa"/>
              <w:spacing w:beforeLines="40" w:before="96" w:afterLines="40" w:after="96"/>
            </w:pPr>
            <w:r w:rsidRPr="004A3970">
              <w:t>ВО</w:t>
            </w:r>
          </w:p>
        </w:tc>
        <w:tc>
          <w:tcPr>
            <w:tcW w:w="850" w:type="dxa"/>
            <w:vAlign w:val="center"/>
          </w:tcPr>
          <w:p w14:paraId="37FDFCBE"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25D5D619" w14:textId="77777777" w:rsidR="00311EC9" w:rsidRDefault="00311EC9" w:rsidP="009C5DB0">
            <w:pPr>
              <w:pStyle w:val="afa"/>
            </w:pPr>
            <w:r>
              <w:t>4</w:t>
            </w:r>
          </w:p>
        </w:tc>
        <w:tc>
          <w:tcPr>
            <w:tcW w:w="1280" w:type="dxa"/>
            <w:vAlign w:val="center"/>
          </w:tcPr>
          <w:p w14:paraId="17834517" w14:textId="77777777" w:rsidR="00311EC9" w:rsidRPr="009B2902" w:rsidRDefault="00311EC9" w:rsidP="009C5DB0">
            <w:pPr>
              <w:pStyle w:val="afa"/>
            </w:pPr>
            <w:r w:rsidRPr="00FB04DD">
              <w:t>OPERATIONTYPE</w:t>
            </w:r>
          </w:p>
        </w:tc>
        <w:tc>
          <w:tcPr>
            <w:tcW w:w="1280" w:type="dxa"/>
            <w:vAlign w:val="center"/>
          </w:tcPr>
          <w:p w14:paraId="21FE4C30" w14:textId="77777777" w:rsidR="00311EC9" w:rsidRPr="00395F6B" w:rsidRDefault="00311EC9" w:rsidP="009C5DB0">
            <w:pPr>
              <w:pStyle w:val="afa"/>
            </w:pPr>
            <w:r>
              <w:t>2 символа</w:t>
            </w:r>
          </w:p>
        </w:tc>
        <w:tc>
          <w:tcPr>
            <w:tcW w:w="1409" w:type="dxa"/>
            <w:vAlign w:val="center"/>
          </w:tcPr>
          <w:p w14:paraId="33BD9632"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5D07AAFE" w14:textId="77777777" w:rsidR="00311EC9" w:rsidRDefault="00311EC9" w:rsidP="009C5DB0">
            <w:pPr>
              <w:pStyle w:val="afa"/>
              <w:spacing w:beforeLines="40" w:before="96" w:afterLines="40" w:after="96"/>
              <w:rPr>
                <w:ins w:id="6242" w:author="Шкабарня Александра Владимировна" w:date="2019-01-31T13:51:00Z"/>
              </w:rPr>
            </w:pPr>
            <w:r>
              <w:t>Вид операции</w:t>
            </w:r>
            <w:ins w:id="6243" w:author="Шкабарня Александра Владимировна" w:date="2019-01-31T13:51:00Z">
              <w:r w:rsidR="00A15D2D">
                <w:t>.</w:t>
              </w:r>
            </w:ins>
          </w:p>
          <w:p w14:paraId="17A9E57E" w14:textId="77777777" w:rsidR="00A15D2D" w:rsidRDefault="00A15D2D" w:rsidP="00A15D2D">
            <w:pPr>
              <w:pStyle w:val="afa"/>
              <w:spacing w:beforeLines="40" w:before="96" w:afterLines="40" w:after="96"/>
              <w:rPr>
                <w:ins w:id="6244" w:author="Шкабарня Александра Владимировна" w:date="2019-01-31T13:52:00Z"/>
              </w:rPr>
            </w:pPr>
            <w:ins w:id="6245" w:author="Шкабарня Александра Владимировна" w:date="2019-01-31T13:52:00Z">
              <w:r>
                <w:t>Возможные значения:</w:t>
              </w:r>
            </w:ins>
          </w:p>
          <w:p w14:paraId="6BD5BEFB" w14:textId="77777777" w:rsidR="00A15D2D" w:rsidRDefault="00A15D2D" w:rsidP="00A15D2D">
            <w:pPr>
              <w:pStyle w:val="afa"/>
              <w:spacing w:beforeLines="40" w:before="96" w:afterLines="40" w:after="96"/>
              <w:rPr>
                <w:ins w:id="6246" w:author="Шкабарня Александра Владимировна" w:date="2019-01-31T13:52:00Z"/>
              </w:rPr>
            </w:pPr>
            <w:ins w:id="6247" w:author="Шкабарня Александра Владимировна" w:date="2019-01-31T13:52:00Z">
              <w:r>
                <w:t>01 - Платежное поручение</w:t>
              </w:r>
            </w:ins>
          </w:p>
          <w:p w14:paraId="020C8378" w14:textId="77777777" w:rsidR="00A15D2D" w:rsidRDefault="00A15D2D" w:rsidP="00A15D2D">
            <w:pPr>
              <w:pStyle w:val="afa"/>
              <w:spacing w:beforeLines="40" w:before="96" w:afterLines="40" w:after="96"/>
              <w:rPr>
                <w:ins w:id="6248" w:author="Шкабарня Александра Владимировна" w:date="2019-01-31T13:52:00Z"/>
              </w:rPr>
            </w:pPr>
            <w:ins w:id="6249" w:author="Шкабарня Александра Владимировна" w:date="2019-01-31T13:52:00Z">
              <w:r>
                <w:t>02 - Платежное требование</w:t>
              </w:r>
            </w:ins>
          </w:p>
          <w:p w14:paraId="351C55CE" w14:textId="2D3E5CB6" w:rsidR="00A15D2D" w:rsidRPr="006D0215" w:rsidRDefault="00A15D2D" w:rsidP="00A15D2D">
            <w:pPr>
              <w:pStyle w:val="afa"/>
              <w:spacing w:beforeLines="40" w:before="96" w:afterLines="40" w:after="96"/>
              <w:rPr>
                <w:ins w:id="6250" w:author="Шкабарня Александра Владимировна" w:date="2019-01-31T13:52:00Z"/>
                <w:vertAlign w:val="subscript"/>
              </w:rPr>
            </w:pPr>
            <w:ins w:id="6251" w:author="Шкабарня Александра Владимировна" w:date="2019-01-31T13:52:00Z">
              <w:r>
                <w:t>03 - Р</w:t>
              </w:r>
              <w:r w:rsidRPr="009F7625">
                <w:t>асходный кассовый ордер</w:t>
              </w:r>
            </w:ins>
          </w:p>
          <w:p w14:paraId="7FF3CF0C" w14:textId="5DEB76ED" w:rsidR="00A15D2D" w:rsidRDefault="00A15D2D" w:rsidP="00A15D2D">
            <w:pPr>
              <w:pStyle w:val="afa"/>
              <w:spacing w:beforeLines="40" w:before="96" w:afterLines="40" w:after="96"/>
              <w:rPr>
                <w:ins w:id="6252" w:author="Шкабарня Александра Владимировна" w:date="2019-01-31T13:52:00Z"/>
              </w:rPr>
            </w:pPr>
            <w:ins w:id="6253" w:author="Шкабарня Александра Владимировна" w:date="2019-01-31T13:52:00Z">
              <w:r>
                <w:t>04 - П</w:t>
              </w:r>
              <w:r w:rsidR="006D0215">
                <w:t>риходный кассовый ордер</w:t>
              </w:r>
            </w:ins>
          </w:p>
          <w:p w14:paraId="475AECD4" w14:textId="77777777" w:rsidR="00A15D2D" w:rsidRDefault="00A15D2D" w:rsidP="00A15D2D">
            <w:pPr>
              <w:pStyle w:val="afa"/>
              <w:spacing w:beforeLines="40" w:before="96" w:afterLines="40" w:after="96"/>
              <w:rPr>
                <w:ins w:id="6254" w:author="Шкабарня Александра Владимировна" w:date="2019-01-31T13:52:00Z"/>
              </w:rPr>
            </w:pPr>
            <w:ins w:id="6255" w:author="Шкабарня Александра Владимировна" w:date="2019-01-31T13:52:00Z">
              <w:r>
                <w:t>06 - Инкассовое поручение</w:t>
              </w:r>
            </w:ins>
          </w:p>
          <w:p w14:paraId="063C6965" w14:textId="77777777" w:rsidR="00A15D2D" w:rsidRDefault="00A15D2D" w:rsidP="00A15D2D">
            <w:pPr>
              <w:pStyle w:val="afa"/>
              <w:spacing w:beforeLines="40" w:before="96" w:afterLines="40" w:after="96"/>
              <w:rPr>
                <w:ins w:id="6256" w:author="Шкабарня Александра Владимировна" w:date="2019-01-31T13:52:00Z"/>
              </w:rPr>
            </w:pPr>
            <w:ins w:id="6257" w:author="Шкабарня Александра Владимировна" w:date="2019-01-31T13:52:00Z">
              <w:r>
                <w:t>08 – Аккредитив</w:t>
              </w:r>
            </w:ins>
          </w:p>
          <w:p w14:paraId="56A3FC24" w14:textId="77777777" w:rsidR="00A15D2D" w:rsidRDefault="00A15D2D" w:rsidP="00A15D2D">
            <w:pPr>
              <w:pStyle w:val="afa"/>
              <w:spacing w:beforeLines="40" w:before="96" w:afterLines="40" w:after="96"/>
              <w:rPr>
                <w:ins w:id="6258" w:author="Шкабарня Александра Владимировна" w:date="2019-01-31T13:52:00Z"/>
              </w:rPr>
            </w:pPr>
            <w:ins w:id="6259" w:author="Шкабарня Александра Владимировна" w:date="2019-01-31T13:52:00Z">
              <w:r>
                <w:t>09 – Мемориальный ордер</w:t>
              </w:r>
            </w:ins>
          </w:p>
          <w:p w14:paraId="6C0CD09C" w14:textId="77777777" w:rsidR="00A15D2D" w:rsidRDefault="00A15D2D" w:rsidP="00A15D2D">
            <w:pPr>
              <w:pStyle w:val="afa"/>
              <w:spacing w:beforeLines="40" w:before="96" w:afterLines="40" w:after="96"/>
              <w:rPr>
                <w:ins w:id="6260" w:author="Шкабарня Александра Владимировна" w:date="2019-01-31T13:52:00Z"/>
              </w:rPr>
            </w:pPr>
            <w:ins w:id="6261" w:author="Шкабарня Александра Владимировна" w:date="2019-01-31T13:52:00Z">
              <w:r>
                <w:t>16 - Платежный ордер</w:t>
              </w:r>
            </w:ins>
          </w:p>
          <w:p w14:paraId="42ABE137" w14:textId="77777777" w:rsidR="00A15D2D" w:rsidRDefault="00A15D2D" w:rsidP="00A15D2D">
            <w:pPr>
              <w:pStyle w:val="afa"/>
              <w:spacing w:beforeLines="40" w:before="96" w:afterLines="40" w:after="96"/>
              <w:rPr>
                <w:ins w:id="6262" w:author="Шкабарня Александра Владимировна" w:date="2019-01-31T13:52:00Z"/>
              </w:rPr>
            </w:pPr>
            <w:ins w:id="6263" w:author="Шкабарня Александра Владимировна" w:date="2019-01-31T13:52:00Z">
              <w:r>
                <w:t>17 - Банковский ордер</w:t>
              </w:r>
            </w:ins>
          </w:p>
          <w:p w14:paraId="0B37BDF4" w14:textId="77777777" w:rsidR="00A15D2D" w:rsidRPr="00395F6B" w:rsidRDefault="00A15D2D" w:rsidP="009C5DB0">
            <w:pPr>
              <w:pStyle w:val="afa"/>
              <w:spacing w:beforeLines="40" w:before="96" w:afterLines="40" w:after="96"/>
            </w:pPr>
          </w:p>
        </w:tc>
        <w:tc>
          <w:tcPr>
            <w:tcW w:w="999" w:type="dxa"/>
            <w:vAlign w:val="center"/>
          </w:tcPr>
          <w:p w14:paraId="747EFF8C" w14:textId="77777777" w:rsidR="00311EC9" w:rsidRDefault="00311EC9" w:rsidP="009C5DB0">
            <w:pPr>
              <w:pStyle w:val="afa"/>
            </w:pPr>
          </w:p>
        </w:tc>
      </w:tr>
      <w:tr w:rsidR="00311EC9" w14:paraId="787F7094" w14:textId="77777777" w:rsidTr="009C5DB0">
        <w:trPr>
          <w:cantSplit/>
        </w:trPr>
        <w:tc>
          <w:tcPr>
            <w:tcW w:w="568" w:type="dxa"/>
            <w:vAlign w:val="center"/>
          </w:tcPr>
          <w:p w14:paraId="7997A087" w14:textId="0A37BF13" w:rsidR="00311EC9" w:rsidRDefault="00311EC9" w:rsidP="00650D72">
            <w:pPr>
              <w:pStyle w:val="afa"/>
              <w:numPr>
                <w:ilvl w:val="0"/>
                <w:numId w:val="46"/>
              </w:numPr>
              <w:rPr>
                <w:rStyle w:val="af9"/>
              </w:rPr>
            </w:pPr>
          </w:p>
        </w:tc>
        <w:tc>
          <w:tcPr>
            <w:tcW w:w="1276" w:type="dxa"/>
            <w:vAlign w:val="center"/>
          </w:tcPr>
          <w:p w14:paraId="48F65F11" w14:textId="77777777" w:rsidR="00311EC9" w:rsidRPr="004A3970" w:rsidRDefault="00311EC9" w:rsidP="009C5DB0">
            <w:pPr>
              <w:pStyle w:val="afa"/>
              <w:spacing w:beforeLines="40" w:before="96" w:afterLines="40" w:after="96"/>
            </w:pPr>
            <w:r w:rsidRPr="004A3970">
              <w:t>Код Банка</w:t>
            </w:r>
          </w:p>
        </w:tc>
        <w:tc>
          <w:tcPr>
            <w:tcW w:w="850" w:type="dxa"/>
            <w:vAlign w:val="center"/>
          </w:tcPr>
          <w:p w14:paraId="2EA9EB1D"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47AD8C81" w14:textId="77777777" w:rsidR="00311EC9" w:rsidRDefault="00311EC9" w:rsidP="009C5DB0">
            <w:pPr>
              <w:pStyle w:val="afa"/>
            </w:pPr>
            <w:r>
              <w:t>5</w:t>
            </w:r>
          </w:p>
        </w:tc>
        <w:tc>
          <w:tcPr>
            <w:tcW w:w="1280" w:type="dxa"/>
            <w:vAlign w:val="center"/>
          </w:tcPr>
          <w:p w14:paraId="67F409F3" w14:textId="77777777" w:rsidR="00311EC9" w:rsidRPr="00FB04DD" w:rsidRDefault="00311EC9" w:rsidP="009C5DB0">
            <w:pPr>
              <w:pStyle w:val="afa"/>
            </w:pPr>
            <w:r w:rsidRPr="00466C5D">
              <w:t>RECEIVERBANKBIC</w:t>
            </w:r>
          </w:p>
        </w:tc>
        <w:tc>
          <w:tcPr>
            <w:tcW w:w="1280" w:type="dxa"/>
            <w:vAlign w:val="center"/>
          </w:tcPr>
          <w:p w14:paraId="182EAE5C" w14:textId="77777777" w:rsidR="00311EC9" w:rsidRDefault="00311EC9" w:rsidP="009C5DB0">
            <w:pPr>
              <w:pStyle w:val="afa"/>
            </w:pPr>
            <w:r>
              <w:t>9 символов</w:t>
            </w:r>
          </w:p>
        </w:tc>
        <w:tc>
          <w:tcPr>
            <w:tcW w:w="1409" w:type="dxa"/>
            <w:vAlign w:val="center"/>
          </w:tcPr>
          <w:p w14:paraId="51E3B54B"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27AEEF17" w14:textId="77777777" w:rsidR="00311EC9" w:rsidRDefault="00311EC9" w:rsidP="009C5DB0">
            <w:pPr>
              <w:pStyle w:val="afa"/>
              <w:spacing w:beforeLines="40" w:before="96" w:afterLines="40" w:after="96"/>
            </w:pPr>
            <w:r>
              <w:t>БИК банка получателя</w:t>
            </w:r>
          </w:p>
        </w:tc>
        <w:tc>
          <w:tcPr>
            <w:tcW w:w="999" w:type="dxa"/>
            <w:vAlign w:val="center"/>
          </w:tcPr>
          <w:p w14:paraId="7D170DF5" w14:textId="77777777" w:rsidR="00311EC9" w:rsidRDefault="00311EC9" w:rsidP="009C5DB0">
            <w:pPr>
              <w:pStyle w:val="afa"/>
            </w:pPr>
          </w:p>
        </w:tc>
      </w:tr>
      <w:tr w:rsidR="00311EC9" w14:paraId="147296A0" w14:textId="77777777" w:rsidTr="009C5DB0">
        <w:trPr>
          <w:cantSplit/>
        </w:trPr>
        <w:tc>
          <w:tcPr>
            <w:tcW w:w="568" w:type="dxa"/>
            <w:vAlign w:val="center"/>
          </w:tcPr>
          <w:p w14:paraId="4C0ED247" w14:textId="77777777" w:rsidR="00311EC9" w:rsidRDefault="00311EC9" w:rsidP="00650D72">
            <w:pPr>
              <w:pStyle w:val="afa"/>
              <w:numPr>
                <w:ilvl w:val="0"/>
                <w:numId w:val="46"/>
              </w:numPr>
              <w:rPr>
                <w:rStyle w:val="af9"/>
              </w:rPr>
            </w:pPr>
          </w:p>
        </w:tc>
        <w:tc>
          <w:tcPr>
            <w:tcW w:w="1276" w:type="dxa"/>
            <w:vAlign w:val="center"/>
          </w:tcPr>
          <w:p w14:paraId="6FA5D903" w14:textId="77777777" w:rsidR="00311EC9" w:rsidRPr="004A3970" w:rsidRDefault="00311EC9" w:rsidP="009C5DB0">
            <w:pPr>
              <w:pStyle w:val="afa"/>
              <w:spacing w:beforeLines="40" w:before="96" w:afterLines="40" w:after="96"/>
            </w:pPr>
            <w:r w:rsidRPr="004A3970">
              <w:t>Дебет</w:t>
            </w:r>
          </w:p>
        </w:tc>
        <w:tc>
          <w:tcPr>
            <w:tcW w:w="850" w:type="dxa"/>
            <w:vAlign w:val="center"/>
          </w:tcPr>
          <w:p w14:paraId="48834585"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6F0EDBDA" w14:textId="77777777" w:rsidR="00311EC9" w:rsidRDefault="00311EC9" w:rsidP="009C5DB0">
            <w:pPr>
              <w:pStyle w:val="afa"/>
            </w:pPr>
            <w:r>
              <w:t>6</w:t>
            </w:r>
          </w:p>
        </w:tc>
        <w:tc>
          <w:tcPr>
            <w:tcW w:w="1280" w:type="dxa"/>
            <w:vAlign w:val="center"/>
          </w:tcPr>
          <w:p w14:paraId="2815208D" w14:textId="77777777" w:rsidR="00311EC9" w:rsidRPr="009B2902" w:rsidRDefault="00311EC9" w:rsidP="009C5DB0">
            <w:pPr>
              <w:pStyle w:val="afa"/>
            </w:pPr>
            <w:r w:rsidRPr="00FB04DD">
              <w:t>DEBET</w:t>
            </w:r>
          </w:p>
        </w:tc>
        <w:tc>
          <w:tcPr>
            <w:tcW w:w="1280" w:type="dxa"/>
            <w:vAlign w:val="center"/>
          </w:tcPr>
          <w:p w14:paraId="4D8E797E" w14:textId="77777777" w:rsidR="00311EC9" w:rsidRDefault="00311EC9" w:rsidP="009C5DB0">
            <w:pPr>
              <w:pStyle w:val="afa"/>
              <w:spacing w:beforeLines="40" w:before="96" w:afterLines="40" w:after="96"/>
            </w:pPr>
            <w:r>
              <w:t xml:space="preserve">Макс.зн. = </w:t>
            </w:r>
          </w:p>
          <w:p w14:paraId="6DD7C06B" w14:textId="77777777" w:rsidR="00311EC9" w:rsidRPr="00711D8E" w:rsidRDefault="00311EC9" w:rsidP="009C5DB0">
            <w:pPr>
              <w:pStyle w:val="afa"/>
            </w:pPr>
            <w:r>
              <w:t>999 999 999 999 999.99, в формате всегда выводится дробная часть, значение &gt; 0</w:t>
            </w:r>
          </w:p>
        </w:tc>
        <w:tc>
          <w:tcPr>
            <w:tcW w:w="1409" w:type="dxa"/>
            <w:vAlign w:val="center"/>
          </w:tcPr>
          <w:p w14:paraId="08FDCD6C"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BBE6827" w14:textId="77777777" w:rsidR="00311EC9" w:rsidRPr="00395F6B" w:rsidRDefault="00311EC9" w:rsidP="009C5DB0">
            <w:pPr>
              <w:pStyle w:val="afa"/>
              <w:spacing w:beforeLines="40" w:before="96" w:afterLines="40" w:after="96"/>
            </w:pPr>
            <w:r>
              <w:t>Сумма в валюте</w:t>
            </w:r>
          </w:p>
        </w:tc>
        <w:tc>
          <w:tcPr>
            <w:tcW w:w="999" w:type="dxa"/>
            <w:vAlign w:val="center"/>
          </w:tcPr>
          <w:p w14:paraId="22AE5153" w14:textId="77777777" w:rsidR="00311EC9" w:rsidRDefault="00311EC9" w:rsidP="009C5DB0">
            <w:pPr>
              <w:pStyle w:val="afa"/>
            </w:pPr>
          </w:p>
        </w:tc>
      </w:tr>
      <w:tr w:rsidR="00311EC9" w14:paraId="05FDF6B6" w14:textId="77777777" w:rsidTr="009C5DB0">
        <w:trPr>
          <w:cantSplit/>
        </w:trPr>
        <w:tc>
          <w:tcPr>
            <w:tcW w:w="568" w:type="dxa"/>
            <w:vAlign w:val="center"/>
          </w:tcPr>
          <w:p w14:paraId="0B0937D1" w14:textId="77777777" w:rsidR="00311EC9" w:rsidRDefault="00311EC9" w:rsidP="00650D72">
            <w:pPr>
              <w:pStyle w:val="afa"/>
              <w:numPr>
                <w:ilvl w:val="0"/>
                <w:numId w:val="46"/>
              </w:numPr>
              <w:rPr>
                <w:rStyle w:val="af9"/>
              </w:rPr>
            </w:pPr>
          </w:p>
        </w:tc>
        <w:tc>
          <w:tcPr>
            <w:tcW w:w="1276" w:type="dxa"/>
            <w:vAlign w:val="center"/>
          </w:tcPr>
          <w:p w14:paraId="7BAF0F89" w14:textId="77777777" w:rsidR="00311EC9" w:rsidRPr="004A3970" w:rsidRDefault="00311EC9" w:rsidP="009C5DB0">
            <w:pPr>
              <w:pStyle w:val="afa"/>
              <w:spacing w:beforeLines="40" w:before="96" w:afterLines="40" w:after="96"/>
            </w:pPr>
            <w:r w:rsidRPr="004A3970">
              <w:t>Кредит</w:t>
            </w:r>
          </w:p>
        </w:tc>
        <w:tc>
          <w:tcPr>
            <w:tcW w:w="850" w:type="dxa"/>
            <w:vAlign w:val="center"/>
          </w:tcPr>
          <w:p w14:paraId="05F3E6F8"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78F076A8" w14:textId="77777777" w:rsidR="00311EC9" w:rsidRDefault="00311EC9" w:rsidP="009C5DB0">
            <w:pPr>
              <w:pStyle w:val="afa"/>
            </w:pPr>
            <w:r>
              <w:t>7</w:t>
            </w:r>
          </w:p>
        </w:tc>
        <w:tc>
          <w:tcPr>
            <w:tcW w:w="1280" w:type="dxa"/>
            <w:vAlign w:val="center"/>
          </w:tcPr>
          <w:p w14:paraId="3C04FE92" w14:textId="77777777" w:rsidR="00311EC9" w:rsidRPr="004A3970" w:rsidRDefault="00311EC9" w:rsidP="009C5DB0">
            <w:pPr>
              <w:pStyle w:val="afa"/>
            </w:pPr>
            <w:r>
              <w:rPr>
                <w:lang w:val="en-US"/>
              </w:rPr>
              <w:t>CREDIT</w:t>
            </w:r>
          </w:p>
        </w:tc>
        <w:tc>
          <w:tcPr>
            <w:tcW w:w="1280" w:type="dxa"/>
            <w:vAlign w:val="center"/>
          </w:tcPr>
          <w:p w14:paraId="26A7047A" w14:textId="77777777" w:rsidR="00311EC9" w:rsidRDefault="00311EC9" w:rsidP="009C5DB0">
            <w:pPr>
              <w:pStyle w:val="afa"/>
              <w:spacing w:beforeLines="40" w:before="96" w:afterLines="40" w:after="96"/>
            </w:pPr>
            <w:r>
              <w:t xml:space="preserve">Макс.зн. = </w:t>
            </w:r>
          </w:p>
          <w:p w14:paraId="70638333" w14:textId="77777777" w:rsidR="00311EC9" w:rsidRPr="00711D8E" w:rsidRDefault="00311EC9" w:rsidP="009C5DB0">
            <w:pPr>
              <w:pStyle w:val="afa"/>
            </w:pPr>
            <w:r>
              <w:t>999 999 999 999 999.99, в формате всегда выводится дробная часть, значение &gt; 0</w:t>
            </w:r>
          </w:p>
        </w:tc>
        <w:tc>
          <w:tcPr>
            <w:tcW w:w="1409" w:type="dxa"/>
            <w:vAlign w:val="center"/>
          </w:tcPr>
          <w:p w14:paraId="34AD3549"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73E211CD" w14:textId="77777777" w:rsidR="00311EC9" w:rsidRPr="00202AEE" w:rsidRDefault="00311EC9" w:rsidP="009C5DB0">
            <w:pPr>
              <w:pStyle w:val="afa"/>
              <w:spacing w:beforeLines="40" w:before="96" w:afterLines="40" w:after="96"/>
              <w:rPr>
                <w:b/>
                <w:lang w:eastAsia="en-US"/>
              </w:rPr>
            </w:pPr>
            <w:r>
              <w:t>Сумма в валюте</w:t>
            </w:r>
          </w:p>
        </w:tc>
        <w:tc>
          <w:tcPr>
            <w:tcW w:w="999" w:type="dxa"/>
            <w:vAlign w:val="center"/>
          </w:tcPr>
          <w:p w14:paraId="42D1CEF9" w14:textId="77777777" w:rsidR="00311EC9" w:rsidRDefault="00311EC9" w:rsidP="009C5DB0">
            <w:pPr>
              <w:pStyle w:val="afa"/>
            </w:pPr>
          </w:p>
        </w:tc>
      </w:tr>
      <w:tr w:rsidR="00311EC9" w14:paraId="1E9CBA39" w14:textId="77777777" w:rsidTr="009C5DB0">
        <w:trPr>
          <w:cantSplit/>
        </w:trPr>
        <w:tc>
          <w:tcPr>
            <w:tcW w:w="568" w:type="dxa"/>
            <w:vAlign w:val="center"/>
          </w:tcPr>
          <w:p w14:paraId="7AEE45D5" w14:textId="77777777" w:rsidR="00311EC9" w:rsidRDefault="00311EC9" w:rsidP="00650D72">
            <w:pPr>
              <w:pStyle w:val="afa"/>
              <w:numPr>
                <w:ilvl w:val="0"/>
                <w:numId w:val="46"/>
              </w:numPr>
              <w:rPr>
                <w:rStyle w:val="af9"/>
              </w:rPr>
            </w:pPr>
          </w:p>
        </w:tc>
        <w:tc>
          <w:tcPr>
            <w:tcW w:w="1276" w:type="dxa"/>
            <w:vAlign w:val="center"/>
          </w:tcPr>
          <w:p w14:paraId="21F9F28B" w14:textId="77777777" w:rsidR="00311EC9" w:rsidRPr="004A3970" w:rsidRDefault="00311EC9" w:rsidP="009C5DB0">
            <w:pPr>
              <w:pStyle w:val="afa"/>
              <w:spacing w:beforeLines="40" w:before="96" w:afterLines="40" w:after="96"/>
            </w:pPr>
            <w:r w:rsidRPr="004A3970">
              <w:t>Плательщик</w:t>
            </w:r>
          </w:p>
        </w:tc>
        <w:tc>
          <w:tcPr>
            <w:tcW w:w="850" w:type="dxa"/>
            <w:vAlign w:val="center"/>
          </w:tcPr>
          <w:p w14:paraId="0CDA8335"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35E85163" w14:textId="77777777" w:rsidR="00311EC9" w:rsidRDefault="00311EC9" w:rsidP="009C5DB0">
            <w:pPr>
              <w:pStyle w:val="afa"/>
            </w:pPr>
            <w:r>
              <w:t>8</w:t>
            </w:r>
          </w:p>
        </w:tc>
        <w:tc>
          <w:tcPr>
            <w:tcW w:w="1280" w:type="dxa"/>
            <w:vAlign w:val="center"/>
          </w:tcPr>
          <w:p w14:paraId="2C87013B" w14:textId="77777777" w:rsidR="00311EC9" w:rsidRPr="009B2902" w:rsidRDefault="00311EC9" w:rsidP="009C5DB0">
            <w:pPr>
              <w:pStyle w:val="afa"/>
            </w:pPr>
            <w:r w:rsidRPr="0023794C">
              <w:rPr>
                <w:caps/>
                <w:lang w:val="en-US"/>
              </w:rPr>
              <w:t>payerName</w:t>
            </w:r>
          </w:p>
        </w:tc>
        <w:tc>
          <w:tcPr>
            <w:tcW w:w="1280" w:type="dxa"/>
            <w:vAlign w:val="center"/>
          </w:tcPr>
          <w:p w14:paraId="52470C19" w14:textId="77777777" w:rsidR="00311EC9" w:rsidRPr="00395F6B" w:rsidRDefault="00311EC9" w:rsidP="009C5DB0">
            <w:pPr>
              <w:pStyle w:val="afa"/>
            </w:pPr>
            <w:r>
              <w:t>Допускается непустое значение</w:t>
            </w:r>
          </w:p>
        </w:tc>
        <w:tc>
          <w:tcPr>
            <w:tcW w:w="1409" w:type="dxa"/>
            <w:vAlign w:val="center"/>
          </w:tcPr>
          <w:p w14:paraId="0AA808DB"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6B687101" w14:textId="77777777" w:rsidR="00311EC9" w:rsidRPr="00395F6B" w:rsidRDefault="00311EC9" w:rsidP="009C5DB0">
            <w:pPr>
              <w:pStyle w:val="afa"/>
              <w:spacing w:beforeLines="40" w:before="96" w:afterLines="40" w:after="96"/>
            </w:pPr>
            <w:r>
              <w:t>Наименование плательщика</w:t>
            </w:r>
          </w:p>
        </w:tc>
        <w:tc>
          <w:tcPr>
            <w:tcW w:w="999" w:type="dxa"/>
            <w:vAlign w:val="center"/>
          </w:tcPr>
          <w:p w14:paraId="20C41D17" w14:textId="77777777" w:rsidR="00311EC9" w:rsidRDefault="00311EC9" w:rsidP="009C5DB0">
            <w:pPr>
              <w:pStyle w:val="afa"/>
            </w:pPr>
          </w:p>
        </w:tc>
      </w:tr>
      <w:tr w:rsidR="00311EC9" w14:paraId="4C6B3EC4" w14:textId="77777777" w:rsidTr="009C5DB0">
        <w:trPr>
          <w:cantSplit/>
        </w:trPr>
        <w:tc>
          <w:tcPr>
            <w:tcW w:w="568" w:type="dxa"/>
            <w:vAlign w:val="center"/>
          </w:tcPr>
          <w:p w14:paraId="7DA0DF64" w14:textId="77777777" w:rsidR="00311EC9" w:rsidRDefault="00311EC9" w:rsidP="00650D72">
            <w:pPr>
              <w:pStyle w:val="afa"/>
              <w:numPr>
                <w:ilvl w:val="0"/>
                <w:numId w:val="46"/>
              </w:numPr>
              <w:rPr>
                <w:rStyle w:val="af9"/>
              </w:rPr>
            </w:pPr>
          </w:p>
        </w:tc>
        <w:tc>
          <w:tcPr>
            <w:tcW w:w="1276" w:type="dxa"/>
            <w:vAlign w:val="center"/>
          </w:tcPr>
          <w:p w14:paraId="1FA6F27F" w14:textId="77777777" w:rsidR="00311EC9" w:rsidRPr="004A3970" w:rsidRDefault="00311EC9" w:rsidP="009C5DB0">
            <w:pPr>
              <w:pStyle w:val="afa"/>
              <w:spacing w:beforeLines="40" w:before="96" w:afterLines="40" w:after="96"/>
            </w:pPr>
            <w:r w:rsidRPr="004A3970">
              <w:t>Счет плательщика</w:t>
            </w:r>
          </w:p>
        </w:tc>
        <w:tc>
          <w:tcPr>
            <w:tcW w:w="850" w:type="dxa"/>
            <w:vAlign w:val="center"/>
          </w:tcPr>
          <w:p w14:paraId="62B1ACA7"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55397D8D" w14:textId="77777777" w:rsidR="00311EC9" w:rsidRDefault="00311EC9" w:rsidP="009C5DB0">
            <w:pPr>
              <w:pStyle w:val="afa"/>
            </w:pPr>
            <w:r>
              <w:t>9</w:t>
            </w:r>
          </w:p>
        </w:tc>
        <w:tc>
          <w:tcPr>
            <w:tcW w:w="1280" w:type="dxa"/>
            <w:vAlign w:val="center"/>
          </w:tcPr>
          <w:p w14:paraId="19925FDE" w14:textId="77777777" w:rsidR="00311EC9" w:rsidRPr="0023794C" w:rsidRDefault="00311EC9" w:rsidP="009C5DB0">
            <w:pPr>
              <w:pStyle w:val="afa"/>
              <w:rPr>
                <w:caps/>
                <w:lang w:val="en-US"/>
              </w:rPr>
            </w:pPr>
            <w:r w:rsidRPr="00FB04DD">
              <w:rPr>
                <w:caps/>
                <w:lang w:val="en-US"/>
              </w:rPr>
              <w:t>PAYERACCOUNT</w:t>
            </w:r>
          </w:p>
        </w:tc>
        <w:tc>
          <w:tcPr>
            <w:tcW w:w="1280" w:type="dxa"/>
            <w:vAlign w:val="center"/>
          </w:tcPr>
          <w:p w14:paraId="1F7492BB" w14:textId="77777777" w:rsidR="00311EC9" w:rsidRDefault="00311EC9" w:rsidP="009C5DB0">
            <w:pPr>
              <w:pStyle w:val="afa"/>
            </w:pPr>
            <w:r>
              <w:t>Маска отображения</w:t>
            </w:r>
          </w:p>
          <w:p w14:paraId="562DC38F" w14:textId="77777777" w:rsidR="00311EC9" w:rsidRDefault="00311EC9" w:rsidP="009C5DB0">
            <w:pPr>
              <w:pStyle w:val="afa"/>
            </w:pPr>
            <w:r>
              <w:t>#####.###.#.####.#######“,</w:t>
            </w:r>
          </w:p>
          <w:p w14:paraId="34B4248F" w14:textId="77777777" w:rsidR="00311EC9" w:rsidRPr="00395F6B" w:rsidRDefault="00311EC9" w:rsidP="009C5DB0">
            <w:pPr>
              <w:pStyle w:val="afa"/>
            </w:pPr>
            <w:r>
              <w:t>20-значное значение</w:t>
            </w:r>
          </w:p>
        </w:tc>
        <w:tc>
          <w:tcPr>
            <w:tcW w:w="1409" w:type="dxa"/>
            <w:vAlign w:val="center"/>
          </w:tcPr>
          <w:p w14:paraId="7DEB5318"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47DFB50E" w14:textId="77777777" w:rsidR="00311EC9" w:rsidRPr="00395F6B" w:rsidRDefault="00311EC9" w:rsidP="009C5DB0">
            <w:pPr>
              <w:pStyle w:val="afa"/>
              <w:spacing w:beforeLines="40" w:before="96" w:afterLines="40" w:after="96"/>
            </w:pPr>
            <w:r>
              <w:t>Счет плательщика</w:t>
            </w:r>
          </w:p>
        </w:tc>
        <w:tc>
          <w:tcPr>
            <w:tcW w:w="999" w:type="dxa"/>
            <w:vAlign w:val="center"/>
          </w:tcPr>
          <w:p w14:paraId="6C31C54E" w14:textId="77777777" w:rsidR="00311EC9" w:rsidRDefault="00311EC9" w:rsidP="009C5DB0">
            <w:pPr>
              <w:pStyle w:val="afa"/>
            </w:pPr>
          </w:p>
        </w:tc>
      </w:tr>
      <w:tr w:rsidR="00311EC9" w14:paraId="3112E62A" w14:textId="77777777" w:rsidTr="009C5DB0">
        <w:trPr>
          <w:cantSplit/>
        </w:trPr>
        <w:tc>
          <w:tcPr>
            <w:tcW w:w="568" w:type="dxa"/>
            <w:vAlign w:val="center"/>
          </w:tcPr>
          <w:p w14:paraId="4953C1BD" w14:textId="77777777" w:rsidR="00311EC9" w:rsidRDefault="00311EC9" w:rsidP="00650D72">
            <w:pPr>
              <w:pStyle w:val="afa"/>
              <w:numPr>
                <w:ilvl w:val="0"/>
                <w:numId w:val="46"/>
              </w:numPr>
              <w:rPr>
                <w:rStyle w:val="af9"/>
              </w:rPr>
            </w:pPr>
          </w:p>
        </w:tc>
        <w:tc>
          <w:tcPr>
            <w:tcW w:w="1276" w:type="dxa"/>
            <w:vAlign w:val="center"/>
          </w:tcPr>
          <w:p w14:paraId="2D3C5604" w14:textId="77777777" w:rsidR="00311EC9" w:rsidRPr="004A3970" w:rsidRDefault="00311EC9" w:rsidP="009C5DB0">
            <w:pPr>
              <w:pStyle w:val="afa"/>
              <w:spacing w:beforeLines="40" w:before="96" w:afterLines="40" w:after="96"/>
            </w:pPr>
            <w:r w:rsidRPr="004A3970">
              <w:t>Получатель</w:t>
            </w:r>
          </w:p>
        </w:tc>
        <w:tc>
          <w:tcPr>
            <w:tcW w:w="850" w:type="dxa"/>
            <w:vAlign w:val="center"/>
          </w:tcPr>
          <w:p w14:paraId="7EBC8F92"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22DCD61E" w14:textId="77777777" w:rsidR="00311EC9" w:rsidRDefault="00311EC9" w:rsidP="009C5DB0">
            <w:pPr>
              <w:pStyle w:val="afa"/>
            </w:pPr>
            <w:r>
              <w:t>10</w:t>
            </w:r>
          </w:p>
        </w:tc>
        <w:tc>
          <w:tcPr>
            <w:tcW w:w="1280" w:type="dxa"/>
            <w:vAlign w:val="center"/>
          </w:tcPr>
          <w:p w14:paraId="0D0EFCF7" w14:textId="77777777" w:rsidR="00311EC9" w:rsidRPr="00FB04DD" w:rsidRDefault="00311EC9" w:rsidP="009C5DB0">
            <w:pPr>
              <w:pStyle w:val="afa"/>
              <w:rPr>
                <w:caps/>
                <w:lang w:val="en-US"/>
              </w:rPr>
            </w:pPr>
            <w:r w:rsidRPr="0023794C">
              <w:rPr>
                <w:caps/>
                <w:lang w:val="en-US"/>
              </w:rPr>
              <w:t>receiverName</w:t>
            </w:r>
          </w:p>
        </w:tc>
        <w:tc>
          <w:tcPr>
            <w:tcW w:w="1280" w:type="dxa"/>
            <w:vAlign w:val="center"/>
          </w:tcPr>
          <w:p w14:paraId="130B4ED3" w14:textId="77777777" w:rsidR="00311EC9" w:rsidRDefault="00311EC9" w:rsidP="009C5DB0">
            <w:pPr>
              <w:pStyle w:val="afa"/>
            </w:pPr>
            <w:r>
              <w:t>Допускается непустое значение</w:t>
            </w:r>
          </w:p>
        </w:tc>
        <w:tc>
          <w:tcPr>
            <w:tcW w:w="1409" w:type="dxa"/>
            <w:vAlign w:val="center"/>
          </w:tcPr>
          <w:p w14:paraId="33DBA5E2"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C778F8B" w14:textId="77777777" w:rsidR="00311EC9" w:rsidRPr="00395F6B" w:rsidRDefault="00311EC9" w:rsidP="009C5DB0">
            <w:pPr>
              <w:pStyle w:val="afa"/>
              <w:spacing w:beforeLines="40" w:before="96" w:afterLines="40" w:after="96"/>
            </w:pPr>
            <w:r>
              <w:t>Наименование получателя</w:t>
            </w:r>
          </w:p>
        </w:tc>
        <w:tc>
          <w:tcPr>
            <w:tcW w:w="999" w:type="dxa"/>
            <w:vAlign w:val="center"/>
          </w:tcPr>
          <w:p w14:paraId="61CA8310" w14:textId="77777777" w:rsidR="00311EC9" w:rsidRDefault="00311EC9" w:rsidP="009C5DB0">
            <w:pPr>
              <w:pStyle w:val="afa"/>
            </w:pPr>
          </w:p>
        </w:tc>
      </w:tr>
      <w:tr w:rsidR="00311EC9" w14:paraId="00CA2041" w14:textId="77777777" w:rsidTr="009C5DB0">
        <w:trPr>
          <w:cantSplit/>
        </w:trPr>
        <w:tc>
          <w:tcPr>
            <w:tcW w:w="568" w:type="dxa"/>
            <w:vAlign w:val="center"/>
          </w:tcPr>
          <w:p w14:paraId="3D149B92" w14:textId="77777777" w:rsidR="00311EC9" w:rsidRDefault="00311EC9" w:rsidP="00650D72">
            <w:pPr>
              <w:pStyle w:val="afa"/>
              <w:numPr>
                <w:ilvl w:val="0"/>
                <w:numId w:val="46"/>
              </w:numPr>
              <w:rPr>
                <w:rStyle w:val="af9"/>
              </w:rPr>
            </w:pPr>
          </w:p>
        </w:tc>
        <w:tc>
          <w:tcPr>
            <w:tcW w:w="1276" w:type="dxa"/>
            <w:vAlign w:val="center"/>
          </w:tcPr>
          <w:p w14:paraId="5AA1005C" w14:textId="77777777" w:rsidR="00311EC9" w:rsidRPr="004A3970" w:rsidRDefault="00311EC9" w:rsidP="009C5DB0">
            <w:pPr>
              <w:pStyle w:val="afa"/>
              <w:spacing w:beforeLines="40" w:before="96" w:afterLines="40" w:after="96"/>
            </w:pPr>
            <w:r w:rsidRPr="004A3970">
              <w:t>Счет получателя</w:t>
            </w:r>
          </w:p>
        </w:tc>
        <w:tc>
          <w:tcPr>
            <w:tcW w:w="850" w:type="dxa"/>
            <w:vAlign w:val="center"/>
          </w:tcPr>
          <w:p w14:paraId="6D97BED5"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7180E36B" w14:textId="77777777" w:rsidR="00311EC9" w:rsidRDefault="00311EC9" w:rsidP="009C5DB0">
            <w:pPr>
              <w:pStyle w:val="afa"/>
            </w:pPr>
            <w:r>
              <w:t>11</w:t>
            </w:r>
          </w:p>
        </w:tc>
        <w:tc>
          <w:tcPr>
            <w:tcW w:w="1280" w:type="dxa"/>
            <w:vAlign w:val="center"/>
          </w:tcPr>
          <w:p w14:paraId="78A16B64" w14:textId="77777777" w:rsidR="00311EC9" w:rsidRPr="0023794C" w:rsidRDefault="00311EC9" w:rsidP="009C5DB0">
            <w:pPr>
              <w:pStyle w:val="afa"/>
              <w:rPr>
                <w:caps/>
                <w:lang w:val="en-US"/>
              </w:rPr>
            </w:pPr>
            <w:r w:rsidRPr="00FB04DD">
              <w:rPr>
                <w:caps/>
                <w:lang w:val="en-US"/>
              </w:rPr>
              <w:t>RECEIVERACCOUNT</w:t>
            </w:r>
          </w:p>
        </w:tc>
        <w:tc>
          <w:tcPr>
            <w:tcW w:w="1280" w:type="dxa"/>
            <w:vAlign w:val="center"/>
          </w:tcPr>
          <w:p w14:paraId="63A1CE57" w14:textId="77777777" w:rsidR="00311EC9" w:rsidRDefault="00311EC9" w:rsidP="009C5DB0">
            <w:pPr>
              <w:pStyle w:val="afa"/>
            </w:pPr>
            <w:r>
              <w:t>Маска отображения</w:t>
            </w:r>
          </w:p>
          <w:p w14:paraId="5175D8EA" w14:textId="77777777" w:rsidR="00311EC9" w:rsidRDefault="00311EC9" w:rsidP="009C5DB0">
            <w:pPr>
              <w:pStyle w:val="afa"/>
            </w:pPr>
            <w:r>
              <w:t>#####.###.#.####.#######“,</w:t>
            </w:r>
          </w:p>
          <w:p w14:paraId="310F65C5" w14:textId="77777777" w:rsidR="00311EC9" w:rsidRDefault="00311EC9" w:rsidP="009C5DB0">
            <w:pPr>
              <w:pStyle w:val="afa"/>
            </w:pPr>
            <w:r>
              <w:t>20-значное значение</w:t>
            </w:r>
          </w:p>
        </w:tc>
        <w:tc>
          <w:tcPr>
            <w:tcW w:w="1409" w:type="dxa"/>
            <w:vAlign w:val="center"/>
          </w:tcPr>
          <w:p w14:paraId="36C00B76"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0847FFE" w14:textId="77777777" w:rsidR="00311EC9" w:rsidRPr="00395F6B" w:rsidRDefault="00311EC9" w:rsidP="009C5DB0">
            <w:pPr>
              <w:pStyle w:val="afa"/>
              <w:spacing w:beforeLines="40" w:before="96" w:afterLines="40" w:after="96"/>
            </w:pPr>
            <w:r>
              <w:t>Счет получателя</w:t>
            </w:r>
          </w:p>
        </w:tc>
        <w:tc>
          <w:tcPr>
            <w:tcW w:w="999" w:type="dxa"/>
            <w:vAlign w:val="center"/>
          </w:tcPr>
          <w:p w14:paraId="762EE9BE" w14:textId="77777777" w:rsidR="00311EC9" w:rsidRDefault="00311EC9" w:rsidP="009C5DB0">
            <w:pPr>
              <w:pStyle w:val="afa"/>
            </w:pPr>
          </w:p>
        </w:tc>
      </w:tr>
      <w:tr w:rsidR="00311EC9" w14:paraId="79D5FC8C" w14:textId="77777777" w:rsidTr="009C5DB0">
        <w:trPr>
          <w:cantSplit/>
        </w:trPr>
        <w:tc>
          <w:tcPr>
            <w:tcW w:w="568" w:type="dxa"/>
            <w:vAlign w:val="center"/>
          </w:tcPr>
          <w:p w14:paraId="654410CA" w14:textId="77777777" w:rsidR="00311EC9" w:rsidRDefault="00311EC9" w:rsidP="00650D72">
            <w:pPr>
              <w:pStyle w:val="afa"/>
              <w:numPr>
                <w:ilvl w:val="0"/>
                <w:numId w:val="46"/>
              </w:numPr>
              <w:rPr>
                <w:rStyle w:val="af9"/>
              </w:rPr>
            </w:pPr>
          </w:p>
        </w:tc>
        <w:tc>
          <w:tcPr>
            <w:tcW w:w="1276" w:type="dxa"/>
            <w:vAlign w:val="center"/>
          </w:tcPr>
          <w:p w14:paraId="7F44F18B" w14:textId="77777777" w:rsidR="00311EC9" w:rsidRPr="004A3970" w:rsidRDefault="00311EC9" w:rsidP="009C5DB0">
            <w:pPr>
              <w:pStyle w:val="afa"/>
              <w:spacing w:beforeLines="40" w:before="96" w:afterLines="40" w:after="96"/>
            </w:pPr>
            <w:r w:rsidRPr="004A3970">
              <w:t>Назначение платежа</w:t>
            </w:r>
          </w:p>
        </w:tc>
        <w:tc>
          <w:tcPr>
            <w:tcW w:w="850" w:type="dxa"/>
            <w:vAlign w:val="center"/>
          </w:tcPr>
          <w:p w14:paraId="12F356D6" w14:textId="77777777" w:rsidR="00311EC9" w:rsidRPr="008A5A8E" w:rsidRDefault="00311EC9" w:rsidP="009C5DB0">
            <w:pPr>
              <w:pStyle w:val="afa"/>
              <w:spacing w:beforeLines="40" w:before="96" w:afterLines="40" w:after="96"/>
              <w:jc w:val="center"/>
            </w:pPr>
            <w:r w:rsidRPr="008A5A8E">
              <w:rPr>
                <w:color w:val="000000"/>
                <w:szCs w:val="20"/>
              </w:rPr>
              <w:t>Текстовое поле</w:t>
            </w:r>
          </w:p>
        </w:tc>
        <w:tc>
          <w:tcPr>
            <w:tcW w:w="424" w:type="dxa"/>
            <w:vAlign w:val="center"/>
          </w:tcPr>
          <w:p w14:paraId="1C57149B" w14:textId="77777777" w:rsidR="00311EC9" w:rsidRDefault="00311EC9" w:rsidP="009C5DB0">
            <w:pPr>
              <w:pStyle w:val="afa"/>
            </w:pPr>
            <w:r>
              <w:t>12</w:t>
            </w:r>
          </w:p>
        </w:tc>
        <w:tc>
          <w:tcPr>
            <w:tcW w:w="1280" w:type="dxa"/>
            <w:vAlign w:val="center"/>
          </w:tcPr>
          <w:p w14:paraId="53BE2F03" w14:textId="77777777" w:rsidR="00311EC9" w:rsidRPr="00FB04DD" w:rsidRDefault="00311EC9" w:rsidP="009C5DB0">
            <w:pPr>
              <w:pStyle w:val="afa"/>
              <w:rPr>
                <w:caps/>
                <w:lang w:val="en-US"/>
              </w:rPr>
            </w:pPr>
            <w:r w:rsidRPr="00FB04DD">
              <w:rPr>
                <w:caps/>
                <w:lang w:val="en-US"/>
              </w:rPr>
              <w:t>PAYMENTPURPOSE</w:t>
            </w:r>
          </w:p>
        </w:tc>
        <w:tc>
          <w:tcPr>
            <w:tcW w:w="1280" w:type="dxa"/>
            <w:vAlign w:val="center"/>
          </w:tcPr>
          <w:p w14:paraId="421E627A" w14:textId="77777777" w:rsidR="00311EC9" w:rsidRDefault="00311EC9" w:rsidP="009C5DB0">
            <w:pPr>
              <w:pStyle w:val="afa"/>
            </w:pPr>
            <w:r w:rsidRPr="00603FC6">
              <w:rPr>
                <w:lang w:val="en-US"/>
              </w:rPr>
              <w:t>Допустимо непустое значение</w:t>
            </w:r>
          </w:p>
        </w:tc>
        <w:tc>
          <w:tcPr>
            <w:tcW w:w="1409" w:type="dxa"/>
            <w:vAlign w:val="center"/>
          </w:tcPr>
          <w:p w14:paraId="22B4BABD" w14:textId="77777777" w:rsidR="00311EC9" w:rsidRDefault="00311EC9" w:rsidP="00D30F76">
            <w:pPr>
              <w:pStyle w:val="afa"/>
            </w:pPr>
            <w:r>
              <w:rPr>
                <w:szCs w:val="20"/>
              </w:rPr>
              <w:t>Да</w:t>
            </w:r>
            <w:r>
              <w:rPr>
                <w:szCs w:val="20"/>
                <w:lang w:val="en-US"/>
              </w:rPr>
              <w:t xml:space="preserve">, </w:t>
            </w:r>
            <w:r w:rsidRPr="0086339F">
              <w:rPr>
                <w:szCs w:val="20"/>
                <w:lang w:val="en-US"/>
              </w:rPr>
              <w:t>R020SignDigest</w:t>
            </w:r>
          </w:p>
        </w:tc>
        <w:tc>
          <w:tcPr>
            <w:tcW w:w="1411" w:type="dxa"/>
            <w:vAlign w:val="center"/>
          </w:tcPr>
          <w:p w14:paraId="0A6CA507" w14:textId="77777777" w:rsidR="00311EC9" w:rsidRPr="00395F6B" w:rsidRDefault="00311EC9" w:rsidP="009C5DB0">
            <w:pPr>
              <w:pStyle w:val="afa"/>
              <w:spacing w:beforeLines="40" w:before="96" w:afterLines="40" w:after="96"/>
            </w:pPr>
            <w:r>
              <w:t>Назначение платежа</w:t>
            </w:r>
          </w:p>
        </w:tc>
        <w:tc>
          <w:tcPr>
            <w:tcW w:w="999" w:type="dxa"/>
            <w:vAlign w:val="center"/>
          </w:tcPr>
          <w:p w14:paraId="0503B226" w14:textId="77777777" w:rsidR="00311EC9" w:rsidRDefault="00311EC9" w:rsidP="009C5DB0">
            <w:pPr>
              <w:pStyle w:val="afa"/>
            </w:pPr>
          </w:p>
        </w:tc>
      </w:tr>
    </w:tbl>
    <w:p w14:paraId="21466F29" w14:textId="77777777" w:rsidR="009C5DB0" w:rsidRDefault="009C5DB0" w:rsidP="00411359">
      <w:pPr>
        <w:pStyle w:val="32"/>
        <w:ind w:left="0" w:firstLine="0"/>
      </w:pPr>
    </w:p>
    <w:p w14:paraId="26234BBE" w14:textId="77777777" w:rsidR="009C5DB0" w:rsidRDefault="009C5DB0" w:rsidP="009C5DB0">
      <w:pPr>
        <w:pStyle w:val="32"/>
      </w:pPr>
      <w:r>
        <w:t>Описание кнопок экранной формы выписки представлено в таблице ниже.</w:t>
      </w:r>
    </w:p>
    <w:p w14:paraId="331D7551" w14:textId="77777777" w:rsidR="009C5DB0" w:rsidRDefault="009C5DB0" w:rsidP="009C5DB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264" w:author="Феданкова Любовь Анатольевна" w:date="2019-10-09T12:38:00Z">
        <w:r w:rsidR="00031B2C">
          <w:rPr>
            <w:noProof/>
          </w:rPr>
          <w:t>38</w:t>
        </w:r>
      </w:ins>
      <w:ins w:id="6265" w:author="Воронов Алексей Алексеевич" w:date="2018-01-30T12:27:00Z">
        <w:del w:id="6266" w:author="Феданкова Любовь Анатольевна" w:date="2019-10-09T12:38:00Z">
          <w:r w:rsidR="00DB3D2B" w:rsidDel="00031B2C">
            <w:rPr>
              <w:noProof/>
            </w:rPr>
            <w:delText>40</w:delText>
          </w:r>
        </w:del>
      </w:ins>
      <w:del w:id="6267" w:author="Феданкова Любовь Анатольевна" w:date="2019-10-09T12:38:00Z">
        <w:r w:rsidR="00D91317" w:rsidDel="00031B2C">
          <w:rPr>
            <w:noProof/>
          </w:rPr>
          <w:delText>27</w:delText>
        </w:r>
      </w:del>
      <w:r w:rsidR="00330166">
        <w:rPr>
          <w:noProof/>
        </w:rPr>
        <w:fldChar w:fldCharType="end"/>
      </w:r>
      <w:r>
        <w:t>. Кнопки экра</w:t>
      </w:r>
      <w:r w:rsidR="00046BC1">
        <w:t>нной формы документа «Выписка»</w:t>
      </w:r>
      <w:r>
        <w:t xml:space="preserve"> на клиентской части</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652"/>
        <w:gridCol w:w="3790"/>
        <w:gridCol w:w="1646"/>
        <w:gridCol w:w="1226"/>
        <w:gridCol w:w="2433"/>
      </w:tblGrid>
      <w:tr w:rsidR="009C5DB0" w14:paraId="6628DBFA" w14:textId="77777777" w:rsidTr="00D91317">
        <w:trPr>
          <w:tblHeader/>
        </w:trPr>
        <w:tc>
          <w:tcPr>
            <w:tcW w:w="817" w:type="dxa"/>
          </w:tcPr>
          <w:p w14:paraId="0C2A6E3C" w14:textId="77777777" w:rsidR="009C5DB0" w:rsidRDefault="009C5DB0" w:rsidP="009C5DB0">
            <w:pPr>
              <w:pStyle w:val="af8"/>
            </w:pPr>
            <w:r>
              <w:t>№ п/п</w:t>
            </w:r>
          </w:p>
        </w:tc>
        <w:tc>
          <w:tcPr>
            <w:tcW w:w="2022" w:type="dxa"/>
          </w:tcPr>
          <w:p w14:paraId="52D3A40D" w14:textId="77777777" w:rsidR="009C5DB0" w:rsidRPr="00BC0471" w:rsidRDefault="009C5DB0" w:rsidP="009C5DB0">
            <w:pPr>
              <w:pStyle w:val="af8"/>
            </w:pPr>
            <w:r>
              <w:t>Название или иконка</w:t>
            </w:r>
          </w:p>
        </w:tc>
        <w:tc>
          <w:tcPr>
            <w:tcW w:w="2159" w:type="dxa"/>
          </w:tcPr>
          <w:p w14:paraId="1C495FAA" w14:textId="77777777" w:rsidR="009C5DB0" w:rsidRPr="00BC0471" w:rsidRDefault="009C5DB0" w:rsidP="009C5DB0">
            <w:pPr>
              <w:pStyle w:val="af8"/>
            </w:pPr>
            <w:r>
              <w:t>Номер на макете</w:t>
            </w:r>
          </w:p>
        </w:tc>
        <w:tc>
          <w:tcPr>
            <w:tcW w:w="1784" w:type="dxa"/>
          </w:tcPr>
          <w:p w14:paraId="45E7C789" w14:textId="77777777" w:rsidR="009C5DB0" w:rsidRPr="00BC0471" w:rsidRDefault="009C5DB0" w:rsidP="009C5DB0">
            <w:pPr>
              <w:pStyle w:val="af8"/>
            </w:pPr>
            <w:r w:rsidRPr="00BC0471">
              <w:t>Hint</w:t>
            </w:r>
          </w:p>
        </w:tc>
        <w:tc>
          <w:tcPr>
            <w:tcW w:w="2503" w:type="dxa"/>
          </w:tcPr>
          <w:p w14:paraId="67DEB73F" w14:textId="77777777" w:rsidR="009C5DB0" w:rsidRDefault="009C5DB0" w:rsidP="009C5DB0">
            <w:pPr>
              <w:pStyle w:val="af8"/>
            </w:pPr>
            <w:r>
              <w:t>Бизнес-описание,</w:t>
            </w:r>
            <w:r>
              <w:br/>
              <w:t>ограничения по доступности</w:t>
            </w:r>
          </w:p>
        </w:tc>
      </w:tr>
      <w:tr w:rsidR="009C5DB0" w14:paraId="3D48F771" w14:textId="77777777" w:rsidTr="009C5DB0">
        <w:tc>
          <w:tcPr>
            <w:tcW w:w="9285" w:type="dxa"/>
            <w:gridSpan w:val="5"/>
          </w:tcPr>
          <w:p w14:paraId="488BFBD5" w14:textId="77777777" w:rsidR="009C5DB0" w:rsidRDefault="009C5DB0" w:rsidP="009C5DB0">
            <w:pPr>
              <w:tabs>
                <w:tab w:val="left" w:pos="2236"/>
              </w:tabs>
              <w:ind w:left="0" w:firstLine="0"/>
            </w:pPr>
            <w:r w:rsidRPr="009C5DB0">
              <w:rPr>
                <w:b/>
                <w:i/>
              </w:rPr>
              <w:t>Кнопки закладки «</w:t>
            </w:r>
            <w:r>
              <w:rPr>
                <w:b/>
                <w:i/>
              </w:rPr>
              <w:t>Заголовок</w:t>
            </w:r>
            <w:r w:rsidRPr="009C5DB0">
              <w:rPr>
                <w:b/>
                <w:i/>
              </w:rPr>
              <w:t>» экранной формы документа «Выписка»</w:t>
            </w:r>
          </w:p>
        </w:tc>
      </w:tr>
      <w:tr w:rsidR="009C5DB0" w14:paraId="7DCE9AB9" w14:textId="77777777" w:rsidTr="009C5DB0">
        <w:tc>
          <w:tcPr>
            <w:tcW w:w="817" w:type="dxa"/>
          </w:tcPr>
          <w:p w14:paraId="33497475" w14:textId="77777777" w:rsidR="009C5DB0" w:rsidRPr="00BC0471" w:rsidRDefault="009C5DB0" w:rsidP="00650D72">
            <w:pPr>
              <w:pStyle w:val="afa"/>
              <w:numPr>
                <w:ilvl w:val="0"/>
                <w:numId w:val="47"/>
              </w:numPr>
              <w:rPr>
                <w:rStyle w:val="af9"/>
              </w:rPr>
            </w:pPr>
          </w:p>
        </w:tc>
        <w:tc>
          <w:tcPr>
            <w:tcW w:w="2022" w:type="dxa"/>
            <w:vAlign w:val="center"/>
          </w:tcPr>
          <w:p w14:paraId="24056E25" w14:textId="77777777" w:rsidR="009C5DB0" w:rsidRDefault="009C5DB0" w:rsidP="009C5DB0">
            <w:pPr>
              <w:ind w:right="565" w:firstLine="11"/>
              <w:jc w:val="left"/>
            </w:pPr>
            <w:r>
              <w:rPr>
                <w:noProof/>
              </w:rPr>
              <w:drawing>
                <wp:inline distT="0" distB="0" distL="0" distR="0" wp14:anchorId="2E01599E" wp14:editId="04D7D31A">
                  <wp:extent cx="572494" cy="15684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80638" cy="159078"/>
                          </a:xfrm>
                          <a:prstGeom prst="rect">
                            <a:avLst/>
                          </a:prstGeom>
                        </pic:spPr>
                      </pic:pic>
                    </a:graphicData>
                  </a:graphic>
                </wp:inline>
              </w:drawing>
            </w:r>
          </w:p>
        </w:tc>
        <w:tc>
          <w:tcPr>
            <w:tcW w:w="2159" w:type="dxa"/>
            <w:vAlign w:val="center"/>
          </w:tcPr>
          <w:p w14:paraId="7F5F3969" w14:textId="77777777" w:rsidR="009C5DB0" w:rsidRDefault="009C5DB0" w:rsidP="009C5DB0">
            <w:pPr>
              <w:ind w:left="0" w:right="565" w:firstLine="0"/>
              <w:jc w:val="left"/>
            </w:pPr>
            <w:r>
              <w:t>20</w:t>
            </w:r>
          </w:p>
        </w:tc>
        <w:tc>
          <w:tcPr>
            <w:tcW w:w="1784" w:type="dxa"/>
            <w:vAlign w:val="center"/>
          </w:tcPr>
          <w:p w14:paraId="032A654A" w14:textId="77777777" w:rsidR="009C5DB0" w:rsidRDefault="009C5DB0" w:rsidP="009C5DB0">
            <w:pPr>
              <w:ind w:left="0" w:right="565" w:firstLine="0"/>
              <w:jc w:val="left"/>
            </w:pPr>
          </w:p>
        </w:tc>
        <w:tc>
          <w:tcPr>
            <w:tcW w:w="2503" w:type="dxa"/>
          </w:tcPr>
          <w:p w14:paraId="0C7C69FB" w14:textId="77777777" w:rsidR="009C5DB0" w:rsidRDefault="009C5DB0" w:rsidP="009C5DB0">
            <w:pPr>
              <w:tabs>
                <w:tab w:val="left" w:pos="2236"/>
              </w:tabs>
              <w:ind w:left="0" w:firstLine="0"/>
            </w:pPr>
            <w:r>
              <w:t>Печать документа. Кнопка активна по умолчанию. При нажатии на кнопку открывается список видов печати:</w:t>
            </w:r>
          </w:p>
          <w:p w14:paraId="1BFA681A" w14:textId="77777777" w:rsidR="009C5DB0" w:rsidRDefault="009C5DB0" w:rsidP="00650D72">
            <w:pPr>
              <w:pStyle w:val="a"/>
              <w:numPr>
                <w:ilvl w:val="0"/>
                <w:numId w:val="38"/>
              </w:numPr>
              <w:tabs>
                <w:tab w:val="left" w:pos="2236"/>
              </w:tabs>
              <w:ind w:left="376"/>
            </w:pPr>
            <w:r>
              <w:t>Печать выписки</w:t>
            </w:r>
          </w:p>
          <w:p w14:paraId="70787477" w14:textId="77777777" w:rsidR="009C5DB0" w:rsidRDefault="009C5DB0" w:rsidP="00650D72">
            <w:pPr>
              <w:pStyle w:val="a"/>
              <w:numPr>
                <w:ilvl w:val="0"/>
                <w:numId w:val="38"/>
              </w:numPr>
              <w:tabs>
                <w:tab w:val="left" w:pos="2236"/>
              </w:tabs>
              <w:ind w:left="376"/>
            </w:pPr>
            <w:r>
              <w:t>Печать выписки с приложениями</w:t>
            </w:r>
          </w:p>
          <w:p w14:paraId="5818F1AD" w14:textId="77777777" w:rsidR="009C5DB0" w:rsidRDefault="009C5DB0" w:rsidP="00650D72">
            <w:pPr>
              <w:pStyle w:val="a"/>
              <w:numPr>
                <w:ilvl w:val="0"/>
                <w:numId w:val="38"/>
              </w:numPr>
              <w:tabs>
                <w:tab w:val="left" w:pos="2236"/>
              </w:tabs>
              <w:ind w:left="376"/>
            </w:pPr>
            <w:r>
              <w:t>Печать расширенной выписки</w:t>
            </w:r>
          </w:p>
          <w:p w14:paraId="4FFC666B" w14:textId="77777777" w:rsidR="009C5DB0" w:rsidRDefault="009C5DB0" w:rsidP="00650D72">
            <w:pPr>
              <w:pStyle w:val="a"/>
              <w:numPr>
                <w:ilvl w:val="0"/>
                <w:numId w:val="38"/>
              </w:numPr>
              <w:tabs>
                <w:tab w:val="left" w:pos="2236"/>
              </w:tabs>
              <w:ind w:left="376"/>
            </w:pPr>
            <w:r>
              <w:t>Печать приложения</w:t>
            </w:r>
          </w:p>
          <w:p w14:paraId="20F1F848" w14:textId="77777777" w:rsidR="009C5DB0" w:rsidRPr="00EF57F5" w:rsidRDefault="009C5DB0" w:rsidP="009C5DB0">
            <w:pPr>
              <w:tabs>
                <w:tab w:val="left" w:pos="2236"/>
              </w:tabs>
              <w:ind w:left="16" w:firstLine="0"/>
            </w:pPr>
            <w:r>
              <w:t>После выбора вида печати в новой вкладке</w:t>
            </w:r>
            <w:r w:rsidRPr="00EF57F5">
              <w:t xml:space="preserve"> </w:t>
            </w:r>
            <w:r>
              <w:t xml:space="preserve">открывается документ в формате </w:t>
            </w:r>
            <w:r>
              <w:rPr>
                <w:lang w:val="en-US"/>
              </w:rPr>
              <w:t>PDF</w:t>
            </w:r>
            <w:r>
              <w:t xml:space="preserve"> для печати.</w:t>
            </w:r>
          </w:p>
        </w:tc>
      </w:tr>
      <w:tr w:rsidR="009C5DB0" w14:paraId="3A12C3C9" w14:textId="77777777" w:rsidTr="009C5DB0">
        <w:tc>
          <w:tcPr>
            <w:tcW w:w="9285" w:type="dxa"/>
            <w:gridSpan w:val="5"/>
          </w:tcPr>
          <w:p w14:paraId="7A12B0BA" w14:textId="77777777" w:rsidR="009C5DB0" w:rsidRPr="009C5DB0" w:rsidRDefault="009C5DB0" w:rsidP="009C5DB0">
            <w:pPr>
              <w:ind w:left="0" w:firstLine="0"/>
              <w:rPr>
                <w:b/>
                <w:i/>
              </w:rPr>
            </w:pPr>
            <w:r w:rsidRPr="009C5DB0">
              <w:rPr>
                <w:b/>
                <w:i/>
              </w:rPr>
              <w:t>Кнопки закладки «Документы» экранной формы документа «Выписка»</w:t>
            </w:r>
          </w:p>
        </w:tc>
      </w:tr>
      <w:tr w:rsidR="009C5DB0" w14:paraId="2323ADD9" w14:textId="77777777" w:rsidTr="009C5DB0">
        <w:tc>
          <w:tcPr>
            <w:tcW w:w="817" w:type="dxa"/>
          </w:tcPr>
          <w:p w14:paraId="7CEDC55D" w14:textId="77777777" w:rsidR="009C5DB0" w:rsidRPr="00BC0471" w:rsidRDefault="009C5DB0" w:rsidP="00650D72">
            <w:pPr>
              <w:pStyle w:val="afa"/>
              <w:numPr>
                <w:ilvl w:val="0"/>
                <w:numId w:val="47"/>
              </w:numPr>
              <w:rPr>
                <w:rStyle w:val="af9"/>
              </w:rPr>
            </w:pPr>
          </w:p>
        </w:tc>
        <w:tc>
          <w:tcPr>
            <w:tcW w:w="2022" w:type="dxa"/>
            <w:vAlign w:val="center"/>
          </w:tcPr>
          <w:p w14:paraId="48B98EB3" w14:textId="77777777" w:rsidR="009C5DB0" w:rsidRDefault="009C5DB0" w:rsidP="009C5DB0">
            <w:pPr>
              <w:tabs>
                <w:tab w:val="left" w:pos="3845"/>
              </w:tabs>
              <w:ind w:left="0" w:firstLine="59"/>
              <w:jc w:val="left"/>
              <w:rPr>
                <w:noProof/>
              </w:rPr>
            </w:pPr>
            <w:r>
              <w:rPr>
                <w:noProof/>
              </w:rPr>
              <w:drawing>
                <wp:inline distT="0" distB="0" distL="0" distR="0" wp14:anchorId="66CA319C" wp14:editId="75DE0B1B">
                  <wp:extent cx="2083242" cy="2111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80537" cy="210865"/>
                          </a:xfrm>
                          <a:prstGeom prst="rect">
                            <a:avLst/>
                          </a:prstGeom>
                        </pic:spPr>
                      </pic:pic>
                    </a:graphicData>
                  </a:graphic>
                </wp:inline>
              </w:drawing>
            </w:r>
          </w:p>
        </w:tc>
        <w:tc>
          <w:tcPr>
            <w:tcW w:w="2159" w:type="dxa"/>
            <w:vAlign w:val="center"/>
          </w:tcPr>
          <w:p w14:paraId="11A44412" w14:textId="77777777" w:rsidR="009C5DB0" w:rsidRDefault="009C5DB0" w:rsidP="009C5DB0">
            <w:pPr>
              <w:ind w:left="0" w:right="565" w:firstLine="0"/>
              <w:jc w:val="left"/>
            </w:pPr>
            <w:r>
              <w:t>13</w:t>
            </w:r>
          </w:p>
        </w:tc>
        <w:tc>
          <w:tcPr>
            <w:tcW w:w="1784" w:type="dxa"/>
            <w:vAlign w:val="center"/>
          </w:tcPr>
          <w:p w14:paraId="65D40E40" w14:textId="77777777" w:rsidR="009C5DB0" w:rsidRPr="000D7837" w:rsidRDefault="009C5DB0" w:rsidP="009C5DB0">
            <w:pPr>
              <w:ind w:left="0" w:right="565" w:firstLine="0"/>
              <w:jc w:val="left"/>
            </w:pPr>
          </w:p>
        </w:tc>
        <w:tc>
          <w:tcPr>
            <w:tcW w:w="2503" w:type="dxa"/>
          </w:tcPr>
          <w:p w14:paraId="1333916F" w14:textId="77777777" w:rsidR="009C5DB0" w:rsidRDefault="009C5DB0" w:rsidP="00B76DA6">
            <w:pPr>
              <w:ind w:left="0" w:firstLine="0"/>
              <w:jc w:val="left"/>
            </w:pPr>
            <w:r>
              <w:t>Создать платёжное поручение. Кнопка неактивна по умолчанию. Кнопка становится активна при выборе документа из списка. При нажатии на кнопку открывается форма «Платёжное поручение»</w:t>
            </w:r>
          </w:p>
          <w:p w14:paraId="20BBEF79" w14:textId="77777777" w:rsidR="00B76DA6" w:rsidRDefault="00046BC1" w:rsidP="00B76DA6">
            <w:pPr>
              <w:ind w:left="0" w:firstLine="0"/>
              <w:jc w:val="left"/>
              <w:rPr>
                <w:ins w:id="6268" w:author="Скопа Полина Викторовна" w:date="2019-08-27T15:23:00Z"/>
              </w:rPr>
            </w:pPr>
            <w:r>
              <w:t>Кнопка не отображается в валютных выписках.</w:t>
            </w:r>
          </w:p>
          <w:p w14:paraId="6011E021" w14:textId="3056005F" w:rsidR="00B76DA6" w:rsidRDefault="00B76DA6" w:rsidP="00B76DA6">
            <w:pPr>
              <w:ind w:left="0" w:firstLine="0"/>
              <w:jc w:val="left"/>
              <w:rPr>
                <w:ins w:id="6269" w:author="Скопа Полина Викторовна" w:date="2019-08-27T15:26:00Z"/>
              </w:rPr>
            </w:pPr>
            <w:ins w:id="6270" w:author="Скопа Полина Викторовна" w:date="2019-08-27T15:26:00Z">
              <w:r>
                <w:t>Создание «Платежного поручения</w:t>
              </w:r>
            </w:ins>
            <w:ins w:id="6271" w:author="Скопа Полина Викторовна" w:date="2019-08-27T15:27:00Z">
              <w:r>
                <w:t>» на основании</w:t>
              </w:r>
            </w:ins>
            <w:ins w:id="6272" w:author="Скопа Полина Викторовна" w:date="2019-08-27T15:23:00Z">
              <w:r>
                <w:t xml:space="preserve"> «Дебетового» документ</w:t>
              </w:r>
            </w:ins>
            <w:ins w:id="6273" w:author="Скопа Полина Викторовна" w:date="2019-08-27T15:27:00Z">
              <w:r>
                <w:t xml:space="preserve">а - </w:t>
              </w:r>
            </w:ins>
            <w:ins w:id="6274" w:author="Скопа Полина Викторовна" w:date="2019-08-27T15:23:00Z">
              <w:r>
                <w:t xml:space="preserve"> является повторным</w:t>
              </w:r>
            </w:ins>
            <w:ins w:id="6275" w:author="Скопа Полина Викторовна" w:date="2019-08-27T15:33:00Z">
              <w:r w:rsidR="00A06804">
                <w:t xml:space="preserve"> платежом</w:t>
              </w:r>
            </w:ins>
            <w:ins w:id="6276" w:author="Скопа Полина Викторовна" w:date="2019-08-27T15:23:00Z">
              <w:r>
                <w:t xml:space="preserve">. </w:t>
              </w:r>
            </w:ins>
            <w:ins w:id="6277" w:author="Скопа Полина Викторовна" w:date="2019-08-27T15:27:00Z">
              <w:r>
                <w:t>Соответственно,</w:t>
              </w:r>
            </w:ins>
            <w:ins w:id="6278" w:author="Скопа Полина Викторовна" w:date="2019-08-27T15:24:00Z">
              <w:r>
                <w:t xml:space="preserve"> </w:t>
              </w:r>
            </w:ins>
            <w:ins w:id="6279" w:author="Скопа Полина Викторовна" w:date="2019-08-27T15:31:00Z">
              <w:r>
                <w:t xml:space="preserve">при создании </w:t>
              </w:r>
            </w:ins>
            <w:ins w:id="6280" w:author="Скопа Полина Викторовна" w:date="2019-08-27T15:24:00Z">
              <w:r>
                <w:t xml:space="preserve">данные о плательщике/получателе соответствуют документу. </w:t>
              </w:r>
            </w:ins>
          </w:p>
          <w:p w14:paraId="4EDF7545" w14:textId="6E591261" w:rsidR="00B76DA6" w:rsidRDefault="00B76DA6" w:rsidP="00B76DA6">
            <w:pPr>
              <w:ind w:left="0" w:firstLine="0"/>
              <w:jc w:val="left"/>
              <w:rPr>
                <w:ins w:id="6281" w:author="Скопа Полина Викторовна" w:date="2019-08-27T15:24:00Z"/>
              </w:rPr>
            </w:pPr>
            <w:ins w:id="6282" w:author="Скопа Полина Викторовна" w:date="2019-08-27T15:26:00Z">
              <w:r>
                <w:t>С</w:t>
              </w:r>
            </w:ins>
            <w:ins w:id="6283" w:author="Скопа Полина Викторовна" w:date="2019-08-27T15:25:00Z">
              <w:r>
                <w:t xml:space="preserve">оздание «Платежного поручения» на основании </w:t>
              </w:r>
            </w:ins>
            <w:ins w:id="6284" w:author="Скопа Полина Викторовна" w:date="2019-08-27T15:24:00Z">
              <w:r>
                <w:t>«Кредитового» документ</w:t>
              </w:r>
            </w:ins>
            <w:ins w:id="6285" w:author="Скопа Полина Викторовна" w:date="2019-08-27T15:25:00Z">
              <w:r>
                <w:t>а</w:t>
              </w:r>
            </w:ins>
            <w:ins w:id="6286" w:author="Скопа Полина Викторовна" w:date="2019-08-27T15:26:00Z">
              <w:r>
                <w:t xml:space="preserve"> -</w:t>
              </w:r>
            </w:ins>
            <w:ins w:id="6287" w:author="Скопа Полина Викторовна" w:date="2019-08-27T15:24:00Z">
              <w:r>
                <w:t xml:space="preserve"> </w:t>
              </w:r>
            </w:ins>
            <w:ins w:id="6288" w:author="Скопа Полина Викторовна" w:date="2019-08-27T15:25:00Z">
              <w:r>
                <w:t>является ответным платежом</w:t>
              </w:r>
            </w:ins>
            <w:ins w:id="6289" w:author="Скопа Полина Викторовна" w:date="2019-08-27T15:28:00Z">
              <w:r w:rsidR="00A06804">
                <w:t xml:space="preserve">. Соответственно, </w:t>
              </w:r>
            </w:ins>
            <w:ins w:id="6290" w:author="Скопа Полина Викторовна" w:date="2019-08-27T15:32:00Z">
              <w:r w:rsidR="00A06804">
                <w:t xml:space="preserve">при создании </w:t>
              </w:r>
            </w:ins>
            <w:ins w:id="6291" w:author="Скопа Полина Викторовна" w:date="2019-08-27T15:28:00Z">
              <w:r w:rsidR="00A06804">
                <w:t>плательщиком является получатель</w:t>
              </w:r>
              <w:r>
                <w:t xml:space="preserve"> и наоборот. При этом данные о плательщике/получателе должны предзаполняться корректно</w:t>
              </w:r>
            </w:ins>
            <w:ins w:id="6292" w:author="Скопа Полина Викторовна" w:date="2019-08-27T15:38:00Z">
              <w:r w:rsidR="00A06804">
                <w:t xml:space="preserve"> исходя из документа. </w:t>
              </w:r>
            </w:ins>
          </w:p>
          <w:p w14:paraId="3C5EFD2E" w14:textId="72ED691B" w:rsidR="00B76DA6" w:rsidRDefault="00B76DA6" w:rsidP="00B76DA6">
            <w:pPr>
              <w:ind w:left="0" w:firstLine="0"/>
              <w:jc w:val="left"/>
            </w:pPr>
          </w:p>
        </w:tc>
      </w:tr>
      <w:tr w:rsidR="009C5DB0" w14:paraId="07F0F476" w14:textId="77777777" w:rsidTr="009C5DB0">
        <w:tc>
          <w:tcPr>
            <w:tcW w:w="817" w:type="dxa"/>
          </w:tcPr>
          <w:p w14:paraId="2AD11308" w14:textId="77777777" w:rsidR="009C5DB0" w:rsidRPr="00BC0471" w:rsidRDefault="009C5DB0" w:rsidP="00650D72">
            <w:pPr>
              <w:pStyle w:val="afa"/>
              <w:numPr>
                <w:ilvl w:val="0"/>
                <w:numId w:val="47"/>
              </w:numPr>
              <w:rPr>
                <w:rStyle w:val="af9"/>
              </w:rPr>
            </w:pPr>
          </w:p>
        </w:tc>
        <w:tc>
          <w:tcPr>
            <w:tcW w:w="2022" w:type="dxa"/>
            <w:vAlign w:val="center"/>
          </w:tcPr>
          <w:p w14:paraId="31D3F266" w14:textId="77777777" w:rsidR="009C5DB0" w:rsidRDefault="00046BC1" w:rsidP="00046BC1">
            <w:pPr>
              <w:ind w:left="0" w:right="31" w:firstLine="0"/>
              <w:jc w:val="left"/>
              <w:rPr>
                <w:noProof/>
              </w:rPr>
            </w:pPr>
            <w:r>
              <w:rPr>
                <w:noProof/>
              </w:rPr>
              <w:drawing>
                <wp:inline distT="0" distB="0" distL="0" distR="0" wp14:anchorId="625CF80D" wp14:editId="23A504A2">
                  <wp:extent cx="2250219" cy="21498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aturation sat="400000"/>
                                    </a14:imgEffect>
                                    <a14:imgEffect>
                                      <a14:brightnessContrast contrast="-40000"/>
                                    </a14:imgEffect>
                                  </a14:imgLayer>
                                </a14:imgProps>
                              </a:ext>
                            </a:extLst>
                          </a:blip>
                          <a:stretch>
                            <a:fillRect/>
                          </a:stretch>
                        </pic:blipFill>
                        <pic:spPr>
                          <a:xfrm>
                            <a:off x="0" y="0"/>
                            <a:ext cx="2250810" cy="215045"/>
                          </a:xfrm>
                          <a:prstGeom prst="rect">
                            <a:avLst/>
                          </a:prstGeom>
                        </pic:spPr>
                      </pic:pic>
                    </a:graphicData>
                  </a:graphic>
                </wp:inline>
              </w:drawing>
            </w:r>
          </w:p>
        </w:tc>
        <w:tc>
          <w:tcPr>
            <w:tcW w:w="2159" w:type="dxa"/>
            <w:vAlign w:val="center"/>
          </w:tcPr>
          <w:p w14:paraId="2B06FA63" w14:textId="77777777" w:rsidR="009C5DB0" w:rsidRDefault="009C5DB0" w:rsidP="009C5DB0">
            <w:pPr>
              <w:ind w:left="0" w:right="565" w:firstLine="0"/>
              <w:jc w:val="left"/>
            </w:pPr>
            <w:r>
              <w:t>14</w:t>
            </w:r>
          </w:p>
        </w:tc>
        <w:tc>
          <w:tcPr>
            <w:tcW w:w="1784" w:type="dxa"/>
            <w:vAlign w:val="center"/>
          </w:tcPr>
          <w:p w14:paraId="45C07ECF" w14:textId="77777777" w:rsidR="009C5DB0" w:rsidRPr="000D7837" w:rsidRDefault="009C5DB0" w:rsidP="009C5DB0">
            <w:pPr>
              <w:ind w:left="0" w:right="565" w:firstLine="0"/>
              <w:jc w:val="left"/>
            </w:pPr>
          </w:p>
        </w:tc>
        <w:tc>
          <w:tcPr>
            <w:tcW w:w="2503" w:type="dxa"/>
          </w:tcPr>
          <w:p w14:paraId="04CD92AF" w14:textId="77777777" w:rsidR="009C5DB0" w:rsidRDefault="00D91317" w:rsidP="00D91317">
            <w:pPr>
              <w:ind w:left="0" w:firstLine="0"/>
            </w:pPr>
            <w:r>
              <w:t>Сформировать плановый платеж. Кнопка неактивна по умолчанию. Кнопка становится активна:</w:t>
            </w:r>
          </w:p>
          <w:p w14:paraId="5D8101FD" w14:textId="77777777" w:rsidR="00D91317" w:rsidRDefault="00D91317" w:rsidP="00EE3682">
            <w:pPr>
              <w:pStyle w:val="a"/>
              <w:numPr>
                <w:ilvl w:val="0"/>
                <w:numId w:val="68"/>
              </w:numPr>
              <w:ind w:left="472"/>
            </w:pPr>
            <w:r>
              <w:t>если подключена услуга «аналитика»;</w:t>
            </w:r>
          </w:p>
          <w:p w14:paraId="39362C83" w14:textId="77777777" w:rsidR="00D91317" w:rsidRDefault="00D91317" w:rsidP="00EE3682">
            <w:pPr>
              <w:pStyle w:val="a"/>
              <w:numPr>
                <w:ilvl w:val="0"/>
                <w:numId w:val="68"/>
              </w:numPr>
              <w:ind w:left="472"/>
            </w:pPr>
            <w:r>
              <w:t>если выбран документ в списке.</w:t>
            </w:r>
          </w:p>
          <w:p w14:paraId="6E56831D" w14:textId="77777777" w:rsidR="00D91317" w:rsidRPr="00EF57F5" w:rsidRDefault="00D91317" w:rsidP="00D91317">
            <w:pPr>
              <w:ind w:left="0" w:firstLine="0"/>
            </w:pPr>
            <w:r>
              <w:t>При нажатии на кнопку открывается экранная форма «Плановый платёж» с заполненными полями. Плановый платёж можно сохранить или закрыть форму, не сохраняя его.</w:t>
            </w:r>
          </w:p>
        </w:tc>
      </w:tr>
    </w:tbl>
    <w:p w14:paraId="41DF0F56" w14:textId="77777777" w:rsidR="00411359" w:rsidRPr="00411359" w:rsidRDefault="00411359" w:rsidP="00D91317">
      <w:pPr>
        <w:pStyle w:val="32"/>
        <w:ind w:left="0" w:firstLine="0"/>
      </w:pPr>
    </w:p>
    <w:p w14:paraId="255C2020" w14:textId="77777777" w:rsidR="00F666F7" w:rsidRDefault="00F666F7" w:rsidP="00B7668F">
      <w:pPr>
        <w:pStyle w:val="32"/>
      </w:pPr>
      <w:r>
        <w:t>На макете ниже представлен прототип валютной выписки.</w:t>
      </w:r>
    </w:p>
    <w:p w14:paraId="5A4922D9" w14:textId="2529D8F4" w:rsidR="001D49EA" w:rsidRPr="00D91317" w:rsidRDefault="001D49EA" w:rsidP="00D91317">
      <w:pPr>
        <w:pStyle w:val="af6"/>
      </w:pPr>
      <w:r w:rsidRPr="001D49EA">
        <w:t xml:space="preserve">Рисунок </w:t>
      </w:r>
      <w:ins w:id="6293"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294" w:author="Феданкова Любовь Анатольевна" w:date="2019-10-09T12:38:00Z">
        <w:r w:rsidR="00031B2C">
          <w:rPr>
            <w:noProof/>
          </w:rPr>
          <w:t>34</w:t>
        </w:r>
      </w:ins>
      <w:ins w:id="6295" w:author="Широбокова Алёна Сергеевна" w:date="2018-10-08T14:09:00Z">
        <w:r w:rsidR="006846C7">
          <w:fldChar w:fldCharType="end"/>
        </w:r>
      </w:ins>
      <w:ins w:id="6296" w:author="Беликова Маргарита Николаевна" w:date="2018-09-28T15:38:00Z">
        <w:del w:id="6297" w:author="Широбокова Алёна Сергеевна" w:date="2018-10-08T14:09:00Z">
          <w:r w:rsidR="00D4212C" w:rsidDel="006846C7">
            <w:fldChar w:fldCharType="begin"/>
          </w:r>
          <w:r w:rsidR="00D4212C" w:rsidDel="006846C7">
            <w:delInstrText xml:space="preserve"> SEQ Рисунок \* ARABIC </w:delInstrText>
          </w:r>
        </w:del>
      </w:ins>
      <w:del w:id="6298" w:author="Широбокова Алёна Сергеевна" w:date="2018-10-08T14:09:00Z">
        <w:r w:rsidR="00D4212C" w:rsidDel="006846C7">
          <w:fldChar w:fldCharType="separate"/>
        </w:r>
      </w:del>
      <w:ins w:id="6299" w:author="Беликова Маргарита Николаевна" w:date="2018-09-28T15:38:00Z">
        <w:del w:id="6300" w:author="Широбокова Алёна Сергеевна" w:date="2018-10-08T14:09:00Z">
          <w:r w:rsidR="00D4212C" w:rsidDel="006846C7">
            <w:rPr>
              <w:noProof/>
            </w:rPr>
            <w:delText>34</w:delText>
          </w:r>
          <w:r w:rsidR="00D4212C" w:rsidDel="006846C7">
            <w:fldChar w:fldCharType="end"/>
          </w:r>
        </w:del>
      </w:ins>
      <w:ins w:id="6301" w:author="Широбокова Алёна Сергеевна" w:date="2018-08-02T15:45:00Z">
        <w:del w:id="6302"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6303" w:author="Беликова Маргарита Николаевна" w:date="2018-09-13T12:06:00Z">
        <w:r w:rsidR="0090345F" w:rsidDel="00363322">
          <w:fldChar w:fldCharType="separate"/>
        </w:r>
      </w:del>
      <w:ins w:id="6304" w:author="Широбокова Алёна Сергеевна" w:date="2018-08-02T15:45:00Z">
        <w:del w:id="6305" w:author="Беликова Маргарита Николаевна" w:date="2018-09-13T12:06:00Z">
          <w:r w:rsidR="0090345F" w:rsidDel="00363322">
            <w:rPr>
              <w:noProof/>
            </w:rPr>
            <w:delText>32</w:delText>
          </w:r>
          <w:r w:rsidR="0090345F" w:rsidDel="00363322">
            <w:fldChar w:fldCharType="end"/>
          </w:r>
        </w:del>
      </w:ins>
      <w:del w:id="6306"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6307" w:author="Воронов Алексей Алексеевич" w:date="2018-01-30T12:27:00Z">
        <w:del w:id="6308" w:author="Широбокова Алёна Сергеевна" w:date="2018-08-02T15:45:00Z">
          <w:r w:rsidR="00DB3D2B" w:rsidDel="0090345F">
            <w:rPr>
              <w:noProof/>
            </w:rPr>
            <w:delText>31</w:delText>
          </w:r>
        </w:del>
      </w:ins>
      <w:del w:id="6309" w:author="Широбокова Алёна Сергеевна" w:date="2018-08-02T15:45:00Z">
        <w:r w:rsidR="00D91317" w:rsidDel="0090345F">
          <w:rPr>
            <w:noProof/>
          </w:rPr>
          <w:delText>30</w:delText>
        </w:r>
        <w:r w:rsidR="00BB3A71" w:rsidDel="0090345F">
          <w:rPr>
            <w:noProof/>
          </w:rPr>
          <w:fldChar w:fldCharType="end"/>
        </w:r>
      </w:del>
      <w:r w:rsidRPr="001D49EA">
        <w:t xml:space="preserve"> </w:t>
      </w:r>
      <w:r>
        <w:t>П</w:t>
      </w:r>
      <w:r w:rsidRPr="001D49EA">
        <w:t>рототип валютной выписки</w:t>
      </w:r>
    </w:p>
    <w:p w14:paraId="42CAB3A7" w14:textId="77777777" w:rsidR="00F666F7" w:rsidRDefault="00703E94" w:rsidP="00F666F7">
      <w:pPr>
        <w:pStyle w:val="32"/>
        <w:ind w:left="0" w:firstLine="0"/>
      </w:pPr>
      <w:r>
        <w:object w:dxaOrig="11730" w:dyaOrig="5940" w14:anchorId="0CAF82A3">
          <v:shape id="_x0000_i1048" type="#_x0000_t75" style="width:496.5pt;height:251.7pt" o:ole="">
            <v:imagedata r:id="rId145" o:title=""/>
          </v:shape>
          <o:OLEObject Type="Embed" ProgID="Visio.Drawing.11" ShapeID="_x0000_i1048" DrawAspect="Content" ObjectID="_1632581010" r:id="rId146"/>
        </w:object>
      </w:r>
    </w:p>
    <w:p w14:paraId="755AD8D1" w14:textId="77777777" w:rsidR="00CD0F85" w:rsidRDefault="00CD0F85" w:rsidP="00CD0F85">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310" w:author="Феданкова Любовь Анатольевна" w:date="2019-10-09T12:38:00Z">
        <w:r w:rsidR="00031B2C">
          <w:rPr>
            <w:noProof/>
          </w:rPr>
          <w:t>39</w:t>
        </w:r>
      </w:ins>
      <w:ins w:id="6311" w:author="Воронов Алексей Алексеевич" w:date="2018-01-30T12:27:00Z">
        <w:del w:id="6312" w:author="Феданкова Любовь Анатольевна" w:date="2019-10-09T12:38:00Z">
          <w:r w:rsidR="00DB3D2B" w:rsidDel="00031B2C">
            <w:rPr>
              <w:noProof/>
            </w:rPr>
            <w:delText>41</w:delText>
          </w:r>
        </w:del>
      </w:ins>
      <w:del w:id="6313" w:author="Феданкова Любовь Анатольевна" w:date="2019-10-09T12:38:00Z">
        <w:r w:rsidR="00D91317" w:rsidDel="00031B2C">
          <w:rPr>
            <w:noProof/>
          </w:rPr>
          <w:delText>28</w:delText>
        </w:r>
      </w:del>
      <w:r w:rsidR="00330166">
        <w:rPr>
          <w:noProof/>
        </w:rPr>
        <w:fldChar w:fldCharType="end"/>
      </w:r>
      <w:r>
        <w:t>. Поля экранной формы закладки «Заголовок» документа «Выписка» (</w:t>
      </w:r>
      <w:r w:rsidR="00354A15">
        <w:t>валюта</w:t>
      </w:r>
      <w:r>
        <w:t>) на клиентской части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49"/>
        <w:gridCol w:w="425"/>
        <w:gridCol w:w="1280"/>
        <w:gridCol w:w="1272"/>
        <w:gridCol w:w="1417"/>
        <w:gridCol w:w="1411"/>
        <w:gridCol w:w="999"/>
      </w:tblGrid>
      <w:tr w:rsidR="00354A15" w14:paraId="3C7F47CD" w14:textId="77777777" w:rsidTr="009C5DB0">
        <w:trPr>
          <w:cantSplit/>
          <w:trHeight w:val="2156"/>
          <w:tblHeader/>
        </w:trPr>
        <w:tc>
          <w:tcPr>
            <w:tcW w:w="568" w:type="dxa"/>
            <w:vAlign w:val="center"/>
          </w:tcPr>
          <w:p w14:paraId="393CD13F" w14:textId="77777777" w:rsidR="00354A15" w:rsidRDefault="00354A15" w:rsidP="009C5DB0">
            <w:pPr>
              <w:pStyle w:val="af8"/>
              <w:rPr>
                <w:rStyle w:val="af9"/>
                <w:b/>
              </w:rPr>
            </w:pPr>
            <w:r>
              <w:t>№ п/п</w:t>
            </w:r>
          </w:p>
        </w:tc>
        <w:tc>
          <w:tcPr>
            <w:tcW w:w="1276" w:type="dxa"/>
            <w:vAlign w:val="center"/>
          </w:tcPr>
          <w:p w14:paraId="6D343986" w14:textId="77777777" w:rsidR="00354A15" w:rsidRDefault="00354A15" w:rsidP="009C5DB0">
            <w:pPr>
              <w:pStyle w:val="af8"/>
            </w:pPr>
            <w:r>
              <w:t xml:space="preserve">Наименование поля </w:t>
            </w:r>
            <w:r w:rsidRPr="00F33621">
              <w:t>(</w:t>
            </w:r>
            <w:r>
              <w:rPr>
                <w:lang w:val="en-US"/>
              </w:rPr>
              <w:t>Label</w:t>
            </w:r>
            <w:r w:rsidRPr="00F33621">
              <w:t>)</w:t>
            </w:r>
            <w:r>
              <w:t>/</w:t>
            </w:r>
          </w:p>
          <w:p w14:paraId="078FA924" w14:textId="77777777" w:rsidR="00354A15" w:rsidRPr="002C18CC" w:rsidRDefault="00354A15" w:rsidP="009C5DB0">
            <w:pPr>
              <w:pStyle w:val="af8"/>
            </w:pPr>
            <w:r>
              <w:t xml:space="preserve">Наименование поля в дайджесте </w:t>
            </w:r>
            <w:r w:rsidRPr="0015791C">
              <w:t>(</w:t>
            </w:r>
            <w:r w:rsidRPr="0050161A">
              <w:rPr>
                <w:u w:val="single"/>
              </w:rPr>
              <w:t>если отличается</w:t>
            </w:r>
            <w:r w:rsidRPr="0015791C">
              <w:t>)</w:t>
            </w:r>
          </w:p>
        </w:tc>
        <w:tc>
          <w:tcPr>
            <w:tcW w:w="849" w:type="dxa"/>
            <w:vAlign w:val="center"/>
          </w:tcPr>
          <w:p w14:paraId="2D588D71" w14:textId="77777777" w:rsidR="00354A15" w:rsidRDefault="00354A15" w:rsidP="009C5DB0">
            <w:pPr>
              <w:pStyle w:val="af8"/>
            </w:pPr>
            <w:r>
              <w:t>Тип элемента управления</w:t>
            </w:r>
          </w:p>
        </w:tc>
        <w:tc>
          <w:tcPr>
            <w:tcW w:w="425" w:type="dxa"/>
            <w:textDirection w:val="btLr"/>
            <w:vAlign w:val="center"/>
          </w:tcPr>
          <w:p w14:paraId="3936E6D7" w14:textId="77777777" w:rsidR="00354A15" w:rsidRDefault="00354A15" w:rsidP="009C5DB0">
            <w:pPr>
              <w:pStyle w:val="af8"/>
            </w:pPr>
            <w:r>
              <w:t>Номер на макете</w:t>
            </w:r>
          </w:p>
        </w:tc>
        <w:tc>
          <w:tcPr>
            <w:tcW w:w="1280" w:type="dxa"/>
            <w:vAlign w:val="center"/>
          </w:tcPr>
          <w:p w14:paraId="0A42A831" w14:textId="77777777" w:rsidR="00354A15" w:rsidRDefault="00354A15" w:rsidP="009C5DB0">
            <w:pPr>
              <w:pStyle w:val="af8"/>
            </w:pPr>
            <w:r>
              <w:t>Наименование атрибута сущности</w:t>
            </w:r>
          </w:p>
        </w:tc>
        <w:tc>
          <w:tcPr>
            <w:tcW w:w="1272" w:type="dxa"/>
            <w:vAlign w:val="center"/>
          </w:tcPr>
          <w:p w14:paraId="3A3B0A5C" w14:textId="77777777" w:rsidR="00354A15" w:rsidRDefault="00354A15" w:rsidP="009C5DB0">
            <w:pPr>
              <w:pStyle w:val="af8"/>
            </w:pPr>
            <w:r>
              <w:t>Ограничения</w:t>
            </w:r>
            <w:r w:rsidRPr="00C53262">
              <w:t xml:space="preserve"> </w:t>
            </w:r>
            <w:r w:rsidRPr="00225EB4">
              <w:t>(в т.ч. с учетом локализации</w:t>
            </w:r>
            <w:r>
              <w:t>) размерность поля в интерфейсе</w:t>
            </w:r>
          </w:p>
        </w:tc>
        <w:tc>
          <w:tcPr>
            <w:tcW w:w="1417" w:type="dxa"/>
            <w:shd w:val="clear" w:color="auto" w:fill="auto"/>
            <w:vAlign w:val="center"/>
          </w:tcPr>
          <w:p w14:paraId="06094BDC" w14:textId="77777777" w:rsidR="00354A15" w:rsidRDefault="00354A15" w:rsidP="009C5DB0">
            <w:pPr>
              <w:pStyle w:val="af8"/>
            </w:pPr>
            <w:r>
              <w:t>Подписываемое  Через «/»,</w:t>
            </w:r>
            <w:r w:rsidRPr="0015791C">
              <w:t xml:space="preserve"> </w:t>
            </w:r>
          </w:p>
          <w:p w14:paraId="2DAFE1A2" w14:textId="77777777" w:rsidR="00354A15" w:rsidRDefault="00354A15" w:rsidP="009C5DB0">
            <w:pPr>
              <w:pStyle w:val="af8"/>
            </w:pPr>
            <w:r w:rsidRPr="0015791C">
              <w:t xml:space="preserve">если дайджесты для </w:t>
            </w:r>
          </w:p>
          <w:p w14:paraId="4F6FCBDB" w14:textId="77777777" w:rsidR="00354A15" w:rsidRPr="0015791C" w:rsidRDefault="00354A15" w:rsidP="009C5DB0">
            <w:pPr>
              <w:pStyle w:val="af8"/>
            </w:pPr>
            <w:r w:rsidRPr="0015791C">
              <w:t>каналов разные</w:t>
            </w:r>
          </w:p>
        </w:tc>
        <w:tc>
          <w:tcPr>
            <w:tcW w:w="1411" w:type="dxa"/>
            <w:vAlign w:val="center"/>
          </w:tcPr>
          <w:p w14:paraId="0EEC7FC1" w14:textId="77777777" w:rsidR="00354A15" w:rsidRPr="00BC0471" w:rsidRDefault="00354A15" w:rsidP="009C5DB0">
            <w:pPr>
              <w:pStyle w:val="af8"/>
            </w:pPr>
            <w:r>
              <w:t>Бизнес-описание, способ заполнения</w:t>
            </w:r>
            <w:r w:rsidRPr="00BC0471">
              <w:t xml:space="preserve">, </w:t>
            </w:r>
            <w:r>
              <w:t>ограничения</w:t>
            </w:r>
          </w:p>
        </w:tc>
        <w:tc>
          <w:tcPr>
            <w:tcW w:w="999" w:type="dxa"/>
            <w:vAlign w:val="center"/>
          </w:tcPr>
          <w:p w14:paraId="21EDD7DF" w14:textId="77777777" w:rsidR="00354A15" w:rsidRPr="00C53262" w:rsidRDefault="00354A15" w:rsidP="009C5DB0">
            <w:pPr>
              <w:pStyle w:val="af8"/>
            </w:pPr>
            <w:r>
              <w:rPr>
                <w:lang w:val="en-US"/>
              </w:rPr>
              <w:t>Hint</w:t>
            </w:r>
          </w:p>
        </w:tc>
      </w:tr>
      <w:tr w:rsidR="00354A15" w:rsidRPr="00BC0471" w14:paraId="3A014185" w14:textId="77777777" w:rsidTr="009C5DB0">
        <w:trPr>
          <w:cantSplit/>
        </w:trPr>
        <w:tc>
          <w:tcPr>
            <w:tcW w:w="568" w:type="dxa"/>
            <w:vAlign w:val="center"/>
          </w:tcPr>
          <w:p w14:paraId="79F24961" w14:textId="77777777" w:rsidR="00354A15" w:rsidRDefault="00354A15" w:rsidP="00650D72">
            <w:pPr>
              <w:pStyle w:val="afa"/>
              <w:numPr>
                <w:ilvl w:val="0"/>
                <w:numId w:val="45"/>
              </w:numPr>
              <w:rPr>
                <w:rStyle w:val="af9"/>
              </w:rPr>
            </w:pPr>
          </w:p>
        </w:tc>
        <w:tc>
          <w:tcPr>
            <w:tcW w:w="1276" w:type="dxa"/>
            <w:vAlign w:val="center"/>
          </w:tcPr>
          <w:p w14:paraId="5EF5FA22" w14:textId="77777777" w:rsidR="00354A15" w:rsidRPr="007E4949" w:rsidRDefault="00354A15" w:rsidP="009C5DB0">
            <w:pPr>
              <w:pStyle w:val="afa"/>
            </w:pPr>
            <w:r>
              <w:t>Документ номер</w:t>
            </w:r>
          </w:p>
        </w:tc>
        <w:tc>
          <w:tcPr>
            <w:tcW w:w="849" w:type="dxa"/>
            <w:vAlign w:val="center"/>
          </w:tcPr>
          <w:p w14:paraId="1D89D9C6" w14:textId="77777777" w:rsidR="00354A15" w:rsidRDefault="00354A15" w:rsidP="009C5DB0">
            <w:pPr>
              <w:pStyle w:val="afa"/>
              <w:spacing w:beforeLines="40" w:before="96" w:afterLines="40" w:after="96"/>
              <w:jc w:val="center"/>
            </w:pPr>
          </w:p>
          <w:p w14:paraId="4C74383A" w14:textId="77777777" w:rsidR="00354A15" w:rsidRPr="00EE21B5" w:rsidRDefault="00354A15" w:rsidP="009C5DB0">
            <w:pPr>
              <w:pStyle w:val="afa"/>
              <w:spacing w:beforeLines="40" w:before="96" w:afterLines="40" w:after="96"/>
              <w:jc w:val="center"/>
            </w:pPr>
            <w:r w:rsidRPr="008A5A8E">
              <w:rPr>
                <w:color w:val="000000"/>
                <w:szCs w:val="20"/>
              </w:rPr>
              <w:t xml:space="preserve">Текстовое поле </w:t>
            </w:r>
          </w:p>
        </w:tc>
        <w:tc>
          <w:tcPr>
            <w:tcW w:w="425" w:type="dxa"/>
            <w:vAlign w:val="center"/>
          </w:tcPr>
          <w:p w14:paraId="219DE4DC" w14:textId="77777777" w:rsidR="00354A15" w:rsidRPr="007E4949" w:rsidRDefault="00354A15" w:rsidP="009C5DB0">
            <w:pPr>
              <w:pStyle w:val="afa"/>
            </w:pPr>
            <w:r>
              <w:t>1</w:t>
            </w:r>
          </w:p>
        </w:tc>
        <w:tc>
          <w:tcPr>
            <w:tcW w:w="1280" w:type="dxa"/>
            <w:vAlign w:val="center"/>
          </w:tcPr>
          <w:p w14:paraId="416192F4" w14:textId="77777777" w:rsidR="00354A15" w:rsidRPr="0079221D" w:rsidRDefault="00354A15" w:rsidP="009C5DB0">
            <w:pPr>
              <w:pStyle w:val="afa"/>
              <w:spacing w:beforeLines="40" w:before="96" w:afterLines="40" w:after="96"/>
            </w:pPr>
            <w:r>
              <w:rPr>
                <w:lang w:val="en-US"/>
              </w:rPr>
              <w:t>DOCNUMBER</w:t>
            </w:r>
          </w:p>
        </w:tc>
        <w:tc>
          <w:tcPr>
            <w:tcW w:w="1272" w:type="dxa"/>
            <w:vAlign w:val="center"/>
          </w:tcPr>
          <w:p w14:paraId="574F7BF9" w14:textId="77777777" w:rsidR="00354A15" w:rsidRDefault="00354A15" w:rsidP="009C5DB0">
            <w:pPr>
              <w:pStyle w:val="afa"/>
              <w:spacing w:beforeLines="40" w:before="96" w:afterLines="40" w:after="96"/>
            </w:pPr>
            <w:r w:rsidRPr="00395F6B">
              <w:t>editable=false</w:t>
            </w:r>
          </w:p>
          <w:p w14:paraId="1F53D76D" w14:textId="77777777" w:rsidR="00354A15" w:rsidRPr="002B2776" w:rsidRDefault="00354A15" w:rsidP="009C5DB0">
            <w:pPr>
              <w:pStyle w:val="afa"/>
              <w:spacing w:beforeLines="40" w:before="96" w:afterLines="40" w:after="96"/>
              <w:rPr>
                <w:lang w:val="en-US"/>
              </w:rPr>
            </w:pPr>
            <w:r w:rsidRPr="00395F6B">
              <w:t>Только цифры 0..9, значение &gt; 0</w:t>
            </w:r>
            <w:r>
              <w:t>.</w:t>
            </w:r>
          </w:p>
        </w:tc>
        <w:tc>
          <w:tcPr>
            <w:tcW w:w="1417" w:type="dxa"/>
            <w:vAlign w:val="center"/>
          </w:tcPr>
          <w:p w14:paraId="6E7C2D83" w14:textId="77777777" w:rsidR="00354A15" w:rsidRPr="00B23BD0" w:rsidRDefault="00354A15" w:rsidP="009C5DB0">
            <w:pPr>
              <w:pStyle w:val="afa"/>
            </w:pPr>
          </w:p>
        </w:tc>
        <w:tc>
          <w:tcPr>
            <w:tcW w:w="1411" w:type="dxa"/>
            <w:vAlign w:val="center"/>
          </w:tcPr>
          <w:p w14:paraId="2CEAEE48" w14:textId="77777777" w:rsidR="00354A15" w:rsidRPr="008672B2" w:rsidRDefault="00354A15" w:rsidP="009C5DB0">
            <w:pPr>
              <w:pStyle w:val="afa"/>
              <w:spacing w:beforeLines="40" w:before="96" w:afterLines="40" w:after="96"/>
              <w:rPr>
                <w:lang w:eastAsia="en-US"/>
              </w:rPr>
            </w:pPr>
            <w:r w:rsidRPr="003B7BFE">
              <w:t>Счет №</w:t>
            </w:r>
          </w:p>
        </w:tc>
        <w:tc>
          <w:tcPr>
            <w:tcW w:w="999" w:type="dxa"/>
            <w:vAlign w:val="center"/>
          </w:tcPr>
          <w:p w14:paraId="4BC40504" w14:textId="77777777" w:rsidR="00354A15" w:rsidRDefault="00354A15" w:rsidP="009C5DB0">
            <w:pPr>
              <w:pStyle w:val="afa"/>
              <w:rPr>
                <w:lang w:eastAsia="en-US"/>
              </w:rPr>
            </w:pPr>
          </w:p>
        </w:tc>
      </w:tr>
      <w:tr w:rsidR="00354A15" w14:paraId="57969273" w14:textId="77777777" w:rsidTr="009C5DB0">
        <w:trPr>
          <w:cantSplit/>
        </w:trPr>
        <w:tc>
          <w:tcPr>
            <w:tcW w:w="568" w:type="dxa"/>
            <w:vAlign w:val="center"/>
          </w:tcPr>
          <w:p w14:paraId="5D3B67B4" w14:textId="77777777" w:rsidR="00354A15" w:rsidRDefault="00354A15" w:rsidP="00650D72">
            <w:pPr>
              <w:pStyle w:val="afa"/>
              <w:numPr>
                <w:ilvl w:val="0"/>
                <w:numId w:val="45"/>
              </w:numPr>
              <w:rPr>
                <w:rStyle w:val="af9"/>
              </w:rPr>
            </w:pPr>
          </w:p>
        </w:tc>
        <w:tc>
          <w:tcPr>
            <w:tcW w:w="1276" w:type="dxa"/>
            <w:vAlign w:val="center"/>
          </w:tcPr>
          <w:p w14:paraId="4B063CCE" w14:textId="77777777" w:rsidR="00354A15" w:rsidRDefault="00354A15" w:rsidP="009C5DB0">
            <w:pPr>
              <w:pStyle w:val="afa"/>
            </w:pPr>
            <w:r>
              <w:t>Дата</w:t>
            </w:r>
          </w:p>
        </w:tc>
        <w:tc>
          <w:tcPr>
            <w:tcW w:w="849" w:type="dxa"/>
            <w:vAlign w:val="center"/>
          </w:tcPr>
          <w:p w14:paraId="49579190" w14:textId="77777777" w:rsidR="00354A15" w:rsidRPr="00F65495" w:rsidRDefault="00354A15" w:rsidP="009C5DB0">
            <w:pPr>
              <w:pStyle w:val="afa"/>
              <w:spacing w:beforeLines="40" w:before="96" w:afterLines="40" w:after="96"/>
              <w:jc w:val="center"/>
            </w:pPr>
            <w:r w:rsidRPr="008A5A8E">
              <w:t>dateField</w:t>
            </w:r>
          </w:p>
        </w:tc>
        <w:tc>
          <w:tcPr>
            <w:tcW w:w="425" w:type="dxa"/>
            <w:vAlign w:val="center"/>
          </w:tcPr>
          <w:p w14:paraId="3F781C47" w14:textId="77777777" w:rsidR="00354A15" w:rsidRDefault="00354A15" w:rsidP="009C5DB0">
            <w:pPr>
              <w:pStyle w:val="afa"/>
            </w:pPr>
            <w:r>
              <w:t>2</w:t>
            </w:r>
          </w:p>
        </w:tc>
        <w:tc>
          <w:tcPr>
            <w:tcW w:w="1280" w:type="dxa"/>
            <w:vAlign w:val="center"/>
          </w:tcPr>
          <w:p w14:paraId="7DE196E5" w14:textId="77777777" w:rsidR="00354A15" w:rsidRPr="00395F6B" w:rsidRDefault="00354A15" w:rsidP="009C5DB0">
            <w:pPr>
              <w:pStyle w:val="afa"/>
            </w:pPr>
            <w:r>
              <w:rPr>
                <w:lang w:val="en-US"/>
              </w:rPr>
              <w:t>FROM</w:t>
            </w:r>
            <w:r w:rsidRPr="00395F6B">
              <w:t>DATE</w:t>
            </w:r>
          </w:p>
        </w:tc>
        <w:tc>
          <w:tcPr>
            <w:tcW w:w="1272" w:type="dxa"/>
            <w:vAlign w:val="center"/>
          </w:tcPr>
          <w:p w14:paraId="5266DDDB" w14:textId="77777777" w:rsidR="00354A15" w:rsidRDefault="00354A15" w:rsidP="009C5DB0">
            <w:pPr>
              <w:pStyle w:val="afa"/>
            </w:pPr>
            <w:r w:rsidRPr="00395F6B">
              <w:t>editable=false</w:t>
            </w:r>
          </w:p>
          <w:p w14:paraId="4F59EE67" w14:textId="77777777" w:rsidR="00354A15" w:rsidRPr="00711D8E" w:rsidRDefault="00354A15" w:rsidP="009C5DB0">
            <w:pPr>
              <w:pStyle w:val="afa"/>
            </w:pPr>
            <w:r w:rsidRPr="00395F6B">
              <w:t>Формат ДД.ММ.ГГГГ, допустимо непустое значение</w:t>
            </w:r>
            <w:r>
              <w:t>.</w:t>
            </w:r>
          </w:p>
        </w:tc>
        <w:tc>
          <w:tcPr>
            <w:tcW w:w="1417" w:type="dxa"/>
            <w:vAlign w:val="center"/>
          </w:tcPr>
          <w:p w14:paraId="481BC913" w14:textId="77777777" w:rsidR="00354A15" w:rsidRDefault="00354A15" w:rsidP="009C5DB0">
            <w:pPr>
              <w:pStyle w:val="afa"/>
            </w:pPr>
          </w:p>
        </w:tc>
        <w:tc>
          <w:tcPr>
            <w:tcW w:w="1411" w:type="dxa"/>
            <w:vAlign w:val="center"/>
          </w:tcPr>
          <w:p w14:paraId="6CFDA7B4" w14:textId="77777777" w:rsidR="00354A15" w:rsidRPr="00202AEE" w:rsidRDefault="00354A15" w:rsidP="009C5DB0">
            <w:pPr>
              <w:pStyle w:val="afa"/>
              <w:spacing w:beforeLines="40" w:before="96" w:afterLines="40" w:after="96"/>
              <w:rPr>
                <w:b/>
                <w:lang w:eastAsia="en-US"/>
              </w:rPr>
            </w:pPr>
            <w:r w:rsidRPr="00E342A4">
              <w:t>БИК банка клиента</w:t>
            </w:r>
          </w:p>
        </w:tc>
        <w:tc>
          <w:tcPr>
            <w:tcW w:w="999" w:type="dxa"/>
            <w:vAlign w:val="center"/>
          </w:tcPr>
          <w:p w14:paraId="5A17A15F" w14:textId="77777777" w:rsidR="00354A15" w:rsidRDefault="00354A15" w:rsidP="009C5DB0">
            <w:pPr>
              <w:pStyle w:val="afa"/>
            </w:pPr>
          </w:p>
        </w:tc>
      </w:tr>
      <w:tr w:rsidR="00354A15" w14:paraId="5E20492A" w14:textId="77777777" w:rsidTr="009C5DB0">
        <w:trPr>
          <w:cantSplit/>
        </w:trPr>
        <w:tc>
          <w:tcPr>
            <w:tcW w:w="568" w:type="dxa"/>
            <w:vAlign w:val="center"/>
          </w:tcPr>
          <w:p w14:paraId="467D36EB" w14:textId="77777777" w:rsidR="00354A15" w:rsidRDefault="00354A15" w:rsidP="00650D72">
            <w:pPr>
              <w:pStyle w:val="afa"/>
              <w:numPr>
                <w:ilvl w:val="0"/>
                <w:numId w:val="45"/>
              </w:numPr>
              <w:rPr>
                <w:rStyle w:val="af9"/>
              </w:rPr>
            </w:pPr>
          </w:p>
        </w:tc>
        <w:tc>
          <w:tcPr>
            <w:tcW w:w="1276" w:type="dxa"/>
            <w:vAlign w:val="center"/>
          </w:tcPr>
          <w:p w14:paraId="4CB0B9D9" w14:textId="77777777" w:rsidR="00354A15" w:rsidRDefault="00354A15" w:rsidP="009C5DB0">
            <w:pPr>
              <w:pStyle w:val="afa"/>
            </w:pPr>
            <w:r>
              <w:t>Данные актуальны на</w:t>
            </w:r>
          </w:p>
        </w:tc>
        <w:tc>
          <w:tcPr>
            <w:tcW w:w="849" w:type="dxa"/>
            <w:vAlign w:val="center"/>
          </w:tcPr>
          <w:p w14:paraId="32D6A9ED" w14:textId="77777777" w:rsidR="00354A15" w:rsidRPr="00523DCB" w:rsidRDefault="00354A15" w:rsidP="009C5DB0">
            <w:pPr>
              <w:pStyle w:val="afa"/>
              <w:spacing w:beforeLines="40" w:before="96" w:afterLines="40" w:after="96"/>
              <w:jc w:val="center"/>
            </w:pPr>
            <w:r w:rsidRPr="008A5A8E">
              <w:rPr>
                <w:color w:val="000000"/>
                <w:szCs w:val="20"/>
              </w:rPr>
              <w:t>Текстовое поле</w:t>
            </w:r>
          </w:p>
        </w:tc>
        <w:tc>
          <w:tcPr>
            <w:tcW w:w="425" w:type="dxa"/>
            <w:vAlign w:val="center"/>
          </w:tcPr>
          <w:p w14:paraId="7041B8BE" w14:textId="77777777" w:rsidR="00354A15" w:rsidRDefault="00354A15" w:rsidP="009C5DB0">
            <w:pPr>
              <w:pStyle w:val="afa"/>
            </w:pPr>
            <w:r>
              <w:t>3</w:t>
            </w:r>
          </w:p>
        </w:tc>
        <w:tc>
          <w:tcPr>
            <w:tcW w:w="1280" w:type="dxa"/>
            <w:vAlign w:val="center"/>
          </w:tcPr>
          <w:p w14:paraId="24595473" w14:textId="77777777" w:rsidR="00354A15" w:rsidRPr="00395F6B" w:rsidRDefault="00354A15" w:rsidP="009C5DB0">
            <w:pPr>
              <w:pStyle w:val="afa"/>
            </w:pPr>
            <w:r w:rsidRPr="00EB59B0">
              <w:t>ACCEPTDATE</w:t>
            </w:r>
          </w:p>
        </w:tc>
        <w:tc>
          <w:tcPr>
            <w:tcW w:w="1272" w:type="dxa"/>
            <w:vAlign w:val="center"/>
          </w:tcPr>
          <w:p w14:paraId="12098A56" w14:textId="77777777" w:rsidR="00354A15" w:rsidRDefault="00354A15" w:rsidP="009C5DB0">
            <w:pPr>
              <w:pStyle w:val="afa"/>
            </w:pPr>
            <w:r w:rsidRPr="00395F6B">
              <w:t>editable=false</w:t>
            </w:r>
          </w:p>
          <w:p w14:paraId="130CAE75" w14:textId="77777777" w:rsidR="00354A15" w:rsidRPr="00711D8E" w:rsidRDefault="00354A15" w:rsidP="009C5DB0">
            <w:pPr>
              <w:pStyle w:val="afa"/>
            </w:pPr>
            <w:r w:rsidRPr="00EB59B0">
              <w:t>Формат: ДД.ММ.ГГГГ ЧЧ:ММ:СС</w:t>
            </w:r>
          </w:p>
        </w:tc>
        <w:tc>
          <w:tcPr>
            <w:tcW w:w="1417" w:type="dxa"/>
            <w:vAlign w:val="center"/>
          </w:tcPr>
          <w:p w14:paraId="688D6E3B" w14:textId="77777777" w:rsidR="00354A15" w:rsidRPr="000F0ED0" w:rsidRDefault="00354A15" w:rsidP="009C5DB0">
            <w:pPr>
              <w:pStyle w:val="afa"/>
            </w:pPr>
          </w:p>
        </w:tc>
        <w:tc>
          <w:tcPr>
            <w:tcW w:w="1411" w:type="dxa"/>
            <w:vAlign w:val="center"/>
          </w:tcPr>
          <w:p w14:paraId="14CAC253" w14:textId="77777777" w:rsidR="00354A15" w:rsidRDefault="00354A15" w:rsidP="009C5DB0">
            <w:pPr>
              <w:pStyle w:val="afa"/>
              <w:spacing w:beforeLines="40" w:before="96" w:afterLines="40" w:after="96"/>
            </w:pPr>
            <w:r w:rsidRPr="00F02D11">
              <w:t>Наименование и месторасположение банка клиента</w:t>
            </w:r>
            <w:r>
              <w:t>.</w:t>
            </w:r>
          </w:p>
          <w:p w14:paraId="418DAB6A" w14:textId="77777777" w:rsidR="00354A15" w:rsidRPr="00861C94" w:rsidRDefault="00354A15" w:rsidP="009C5DB0">
            <w:pPr>
              <w:pStyle w:val="afa"/>
              <w:spacing w:beforeLines="40" w:before="96" w:afterLines="40" w:after="96"/>
              <w:rPr>
                <w:lang w:eastAsia="en-US"/>
              </w:rPr>
            </w:pPr>
            <w:r>
              <w:t>Заполняется из справочника БИК РФ по БИКу счета</w:t>
            </w:r>
          </w:p>
        </w:tc>
        <w:tc>
          <w:tcPr>
            <w:tcW w:w="999" w:type="dxa"/>
            <w:vAlign w:val="center"/>
          </w:tcPr>
          <w:p w14:paraId="72F5E35D" w14:textId="77777777" w:rsidR="00354A15" w:rsidRDefault="00354A15" w:rsidP="009C5DB0">
            <w:pPr>
              <w:pStyle w:val="afa"/>
            </w:pPr>
          </w:p>
        </w:tc>
      </w:tr>
      <w:tr w:rsidR="00354A15" w14:paraId="07CD1398" w14:textId="77777777" w:rsidTr="009C5DB0">
        <w:trPr>
          <w:cantSplit/>
        </w:trPr>
        <w:tc>
          <w:tcPr>
            <w:tcW w:w="568" w:type="dxa"/>
            <w:vAlign w:val="center"/>
          </w:tcPr>
          <w:p w14:paraId="17A3BD22" w14:textId="77777777" w:rsidR="00354A15" w:rsidRDefault="00354A15" w:rsidP="00650D72">
            <w:pPr>
              <w:pStyle w:val="afa"/>
              <w:numPr>
                <w:ilvl w:val="0"/>
                <w:numId w:val="45"/>
              </w:numPr>
              <w:rPr>
                <w:rStyle w:val="af9"/>
              </w:rPr>
            </w:pPr>
          </w:p>
        </w:tc>
        <w:tc>
          <w:tcPr>
            <w:tcW w:w="1276" w:type="dxa"/>
            <w:vAlign w:val="center"/>
          </w:tcPr>
          <w:p w14:paraId="7F9B71E7" w14:textId="77777777" w:rsidR="00354A15" w:rsidRDefault="00354A15" w:rsidP="009C5DB0">
            <w:pPr>
              <w:pStyle w:val="afa"/>
            </w:pPr>
            <w:r>
              <w:t>Счёт №</w:t>
            </w:r>
          </w:p>
        </w:tc>
        <w:tc>
          <w:tcPr>
            <w:tcW w:w="849" w:type="dxa"/>
            <w:vAlign w:val="center"/>
          </w:tcPr>
          <w:p w14:paraId="096D9FBC" w14:textId="77777777" w:rsidR="00354A15" w:rsidRDefault="00354A15" w:rsidP="009C5DB0">
            <w:pPr>
              <w:pStyle w:val="afa"/>
              <w:spacing w:beforeLines="40" w:before="96" w:afterLines="40" w:after="96"/>
              <w:jc w:val="center"/>
            </w:pPr>
          </w:p>
          <w:p w14:paraId="4D95A9AA" w14:textId="77777777" w:rsidR="00354A15" w:rsidRPr="00EE21B5" w:rsidRDefault="00354A15" w:rsidP="009C5DB0">
            <w:pPr>
              <w:pStyle w:val="afa"/>
              <w:spacing w:beforeLines="40" w:before="96" w:afterLines="40" w:after="96"/>
              <w:jc w:val="center"/>
            </w:pPr>
            <w:r w:rsidRPr="008A5A8E">
              <w:rPr>
                <w:color w:val="000000"/>
                <w:szCs w:val="20"/>
              </w:rPr>
              <w:t xml:space="preserve">Текстовое поле </w:t>
            </w:r>
          </w:p>
        </w:tc>
        <w:tc>
          <w:tcPr>
            <w:tcW w:w="425" w:type="dxa"/>
            <w:vAlign w:val="center"/>
          </w:tcPr>
          <w:p w14:paraId="019ACBB5" w14:textId="77777777" w:rsidR="00354A15" w:rsidRDefault="00354A15" w:rsidP="009C5DB0">
            <w:pPr>
              <w:pStyle w:val="afa"/>
            </w:pPr>
            <w:r>
              <w:t>4</w:t>
            </w:r>
          </w:p>
        </w:tc>
        <w:tc>
          <w:tcPr>
            <w:tcW w:w="1280" w:type="dxa"/>
            <w:vAlign w:val="center"/>
          </w:tcPr>
          <w:p w14:paraId="2A859647" w14:textId="77777777" w:rsidR="00354A15" w:rsidRPr="004E72DA" w:rsidRDefault="00354A15" w:rsidP="009C5DB0">
            <w:pPr>
              <w:pStyle w:val="afa"/>
              <w:spacing w:beforeLines="40" w:before="96" w:afterLines="40" w:after="96"/>
              <w:rPr>
                <w:lang w:val="en-US"/>
              </w:rPr>
            </w:pPr>
            <w:r w:rsidRPr="003B7BFE">
              <w:rPr>
                <w:lang w:val="en-US"/>
              </w:rPr>
              <w:t>ACCOUNT</w:t>
            </w:r>
          </w:p>
        </w:tc>
        <w:tc>
          <w:tcPr>
            <w:tcW w:w="1272" w:type="dxa"/>
            <w:vAlign w:val="center"/>
          </w:tcPr>
          <w:p w14:paraId="61E2EC1F" w14:textId="77777777" w:rsidR="00354A15" w:rsidRPr="00A45CDE" w:rsidRDefault="00354A15" w:rsidP="009C5DB0">
            <w:pPr>
              <w:pStyle w:val="afa"/>
            </w:pPr>
            <w:r w:rsidRPr="00395F6B">
              <w:t>editable=false</w:t>
            </w:r>
            <w:r w:rsidRPr="003B7BFE">
              <w:t xml:space="preserve"> </w:t>
            </w:r>
          </w:p>
          <w:p w14:paraId="59894DCB" w14:textId="77777777" w:rsidR="00354A15" w:rsidRPr="00711D8E" w:rsidRDefault="00354A15" w:rsidP="009C5DB0">
            <w:pPr>
              <w:pStyle w:val="afa"/>
            </w:pPr>
            <w:r w:rsidRPr="003B7BFE">
              <w:t>20-значный номер счета, отображение значения по маске счета.</w:t>
            </w:r>
          </w:p>
        </w:tc>
        <w:tc>
          <w:tcPr>
            <w:tcW w:w="1417" w:type="dxa"/>
            <w:vAlign w:val="center"/>
          </w:tcPr>
          <w:p w14:paraId="037A55E4" w14:textId="77777777" w:rsidR="00354A15" w:rsidRDefault="00354A15" w:rsidP="009C5DB0">
            <w:pPr>
              <w:pStyle w:val="afa"/>
            </w:pPr>
          </w:p>
        </w:tc>
        <w:tc>
          <w:tcPr>
            <w:tcW w:w="1411" w:type="dxa"/>
            <w:vAlign w:val="center"/>
          </w:tcPr>
          <w:p w14:paraId="073DC9F3" w14:textId="77777777" w:rsidR="00354A15" w:rsidRPr="00777C8D" w:rsidRDefault="00354A15" w:rsidP="009C5DB0">
            <w:pPr>
              <w:pStyle w:val="afa"/>
            </w:pPr>
            <w:r w:rsidRPr="006B350F">
              <w:rPr>
                <w:lang w:eastAsia="en-US"/>
              </w:rPr>
              <w:t>Организация</w:t>
            </w:r>
          </w:p>
        </w:tc>
        <w:tc>
          <w:tcPr>
            <w:tcW w:w="999" w:type="dxa"/>
            <w:vAlign w:val="center"/>
          </w:tcPr>
          <w:p w14:paraId="687912A4" w14:textId="77777777" w:rsidR="00354A15" w:rsidRDefault="00354A15" w:rsidP="009C5DB0">
            <w:pPr>
              <w:pStyle w:val="afa"/>
            </w:pPr>
          </w:p>
        </w:tc>
      </w:tr>
      <w:tr w:rsidR="00354A15" w14:paraId="16D4461C" w14:textId="77777777" w:rsidTr="009C5DB0">
        <w:trPr>
          <w:cantSplit/>
        </w:trPr>
        <w:tc>
          <w:tcPr>
            <w:tcW w:w="568" w:type="dxa"/>
            <w:vAlign w:val="center"/>
          </w:tcPr>
          <w:p w14:paraId="617564EA" w14:textId="77777777" w:rsidR="00354A15" w:rsidRDefault="00354A15" w:rsidP="00650D72">
            <w:pPr>
              <w:pStyle w:val="afa"/>
              <w:numPr>
                <w:ilvl w:val="0"/>
                <w:numId w:val="45"/>
              </w:numPr>
              <w:rPr>
                <w:rStyle w:val="af9"/>
              </w:rPr>
            </w:pPr>
          </w:p>
        </w:tc>
        <w:tc>
          <w:tcPr>
            <w:tcW w:w="1276" w:type="dxa"/>
            <w:vAlign w:val="center"/>
          </w:tcPr>
          <w:p w14:paraId="6FAD55C6" w14:textId="77777777" w:rsidR="00354A15" w:rsidRDefault="00354A15" w:rsidP="009C5DB0">
            <w:pPr>
              <w:pStyle w:val="afa"/>
            </w:pPr>
            <w:r>
              <w:t>в</w:t>
            </w:r>
          </w:p>
        </w:tc>
        <w:tc>
          <w:tcPr>
            <w:tcW w:w="849" w:type="dxa"/>
            <w:vAlign w:val="center"/>
          </w:tcPr>
          <w:p w14:paraId="67C074EE" w14:textId="77777777" w:rsidR="00354A15" w:rsidRPr="00357180" w:rsidRDefault="00354A15" w:rsidP="009C5DB0">
            <w:pPr>
              <w:pStyle w:val="afa"/>
              <w:spacing w:beforeLines="40" w:before="96" w:afterLines="40" w:after="96"/>
              <w:jc w:val="center"/>
            </w:pPr>
            <w:r w:rsidRPr="008A5A8E">
              <w:rPr>
                <w:color w:val="000000"/>
                <w:szCs w:val="20"/>
              </w:rPr>
              <w:t>Текстовое поле</w:t>
            </w:r>
          </w:p>
        </w:tc>
        <w:tc>
          <w:tcPr>
            <w:tcW w:w="425" w:type="dxa"/>
            <w:vAlign w:val="center"/>
          </w:tcPr>
          <w:p w14:paraId="5D52ACCB" w14:textId="77777777" w:rsidR="00354A15" w:rsidRDefault="00354A15" w:rsidP="009C5DB0">
            <w:pPr>
              <w:pStyle w:val="afa"/>
            </w:pPr>
            <w:r>
              <w:t>5</w:t>
            </w:r>
          </w:p>
        </w:tc>
        <w:tc>
          <w:tcPr>
            <w:tcW w:w="1280" w:type="dxa"/>
            <w:vAlign w:val="center"/>
          </w:tcPr>
          <w:p w14:paraId="47BBDBE3" w14:textId="77777777" w:rsidR="00354A15" w:rsidRDefault="00354A15" w:rsidP="009C5DB0">
            <w:pPr>
              <w:pStyle w:val="afa"/>
              <w:rPr>
                <w:lang w:val="en-US"/>
              </w:rPr>
            </w:pPr>
            <w:r w:rsidRPr="00E342A4">
              <w:t>BANKBIC</w:t>
            </w:r>
          </w:p>
        </w:tc>
        <w:tc>
          <w:tcPr>
            <w:tcW w:w="1272" w:type="dxa"/>
            <w:vAlign w:val="center"/>
          </w:tcPr>
          <w:p w14:paraId="0CEF5BC6" w14:textId="77777777" w:rsidR="00354A15" w:rsidRDefault="00354A15" w:rsidP="009C5DB0">
            <w:pPr>
              <w:pStyle w:val="afa"/>
              <w:rPr>
                <w:lang w:val="en-US"/>
              </w:rPr>
            </w:pPr>
            <w:r w:rsidRPr="00395F6B">
              <w:t>editable=false</w:t>
            </w:r>
            <w:r w:rsidRPr="004141B1">
              <w:t xml:space="preserve"> </w:t>
            </w:r>
          </w:p>
          <w:p w14:paraId="55A07945" w14:textId="77777777" w:rsidR="00354A15" w:rsidRPr="00711D8E" w:rsidRDefault="00354A15" w:rsidP="009C5DB0">
            <w:pPr>
              <w:pStyle w:val="afa"/>
            </w:pPr>
            <w:r w:rsidRPr="004141B1">
              <w:t xml:space="preserve">9 </w:t>
            </w:r>
            <w:r>
              <w:t>символов</w:t>
            </w:r>
          </w:p>
        </w:tc>
        <w:tc>
          <w:tcPr>
            <w:tcW w:w="1417" w:type="dxa"/>
            <w:vAlign w:val="center"/>
          </w:tcPr>
          <w:p w14:paraId="08592AB4" w14:textId="77777777" w:rsidR="00354A15" w:rsidRDefault="00354A15" w:rsidP="009C5DB0">
            <w:pPr>
              <w:pStyle w:val="afa"/>
            </w:pPr>
          </w:p>
        </w:tc>
        <w:tc>
          <w:tcPr>
            <w:tcW w:w="1411" w:type="dxa"/>
            <w:vAlign w:val="center"/>
          </w:tcPr>
          <w:p w14:paraId="5FC7FEAD" w14:textId="77777777" w:rsidR="00354A15" w:rsidRPr="00202AEE" w:rsidRDefault="00354A15" w:rsidP="009C5DB0">
            <w:pPr>
              <w:pStyle w:val="afa"/>
              <w:spacing w:beforeLines="40" w:before="96" w:afterLines="40" w:after="96"/>
              <w:rPr>
                <w:b/>
                <w:lang w:eastAsia="en-US"/>
              </w:rPr>
            </w:pPr>
            <w:r w:rsidRPr="00E342A4">
              <w:t>БИК банка клиента</w:t>
            </w:r>
          </w:p>
        </w:tc>
        <w:tc>
          <w:tcPr>
            <w:tcW w:w="999" w:type="dxa"/>
            <w:vAlign w:val="center"/>
          </w:tcPr>
          <w:p w14:paraId="16821109" w14:textId="77777777" w:rsidR="00354A15" w:rsidRDefault="00354A15" w:rsidP="009C5DB0">
            <w:pPr>
              <w:pStyle w:val="afa"/>
            </w:pPr>
          </w:p>
        </w:tc>
      </w:tr>
      <w:tr w:rsidR="00354A15" w14:paraId="49A07C8F" w14:textId="77777777" w:rsidTr="009C5DB0">
        <w:trPr>
          <w:cantSplit/>
        </w:trPr>
        <w:tc>
          <w:tcPr>
            <w:tcW w:w="568" w:type="dxa"/>
            <w:vAlign w:val="center"/>
          </w:tcPr>
          <w:p w14:paraId="689270B8" w14:textId="77777777" w:rsidR="00354A15" w:rsidRDefault="00354A15" w:rsidP="00650D72">
            <w:pPr>
              <w:pStyle w:val="afa"/>
              <w:numPr>
                <w:ilvl w:val="0"/>
                <w:numId w:val="45"/>
              </w:numPr>
              <w:rPr>
                <w:rStyle w:val="af9"/>
              </w:rPr>
            </w:pPr>
          </w:p>
        </w:tc>
        <w:tc>
          <w:tcPr>
            <w:tcW w:w="1276" w:type="dxa"/>
            <w:vAlign w:val="center"/>
          </w:tcPr>
          <w:p w14:paraId="54FB26CC" w14:textId="77777777" w:rsidR="00354A15" w:rsidRDefault="00354A15" w:rsidP="009C5DB0">
            <w:pPr>
              <w:pStyle w:val="afa"/>
            </w:pPr>
            <w:r>
              <w:t>Наименование банка</w:t>
            </w:r>
          </w:p>
        </w:tc>
        <w:tc>
          <w:tcPr>
            <w:tcW w:w="849" w:type="dxa"/>
            <w:vAlign w:val="center"/>
          </w:tcPr>
          <w:p w14:paraId="420C45CA" w14:textId="77777777" w:rsidR="00354A15" w:rsidRPr="008A5A8E" w:rsidRDefault="00354A15" w:rsidP="009C5DB0">
            <w:pPr>
              <w:pStyle w:val="afa"/>
              <w:spacing w:beforeLines="40" w:before="96" w:afterLines="40" w:after="96"/>
              <w:jc w:val="center"/>
            </w:pPr>
            <w:r w:rsidRPr="008A5A8E">
              <w:rPr>
                <w:color w:val="000000"/>
                <w:szCs w:val="20"/>
              </w:rPr>
              <w:t>Текстовое поле</w:t>
            </w:r>
          </w:p>
        </w:tc>
        <w:tc>
          <w:tcPr>
            <w:tcW w:w="425" w:type="dxa"/>
            <w:vAlign w:val="center"/>
          </w:tcPr>
          <w:p w14:paraId="6BDE1C83" w14:textId="77777777" w:rsidR="00354A15" w:rsidRDefault="00354A15" w:rsidP="009C5DB0">
            <w:pPr>
              <w:pStyle w:val="afa"/>
            </w:pPr>
            <w:r>
              <w:t>6</w:t>
            </w:r>
          </w:p>
        </w:tc>
        <w:tc>
          <w:tcPr>
            <w:tcW w:w="1280" w:type="dxa"/>
            <w:vAlign w:val="center"/>
          </w:tcPr>
          <w:p w14:paraId="42F8CE64" w14:textId="77777777" w:rsidR="00354A15" w:rsidRPr="00205A19" w:rsidRDefault="00354A15" w:rsidP="009C5DB0">
            <w:pPr>
              <w:pStyle w:val="afa"/>
            </w:pPr>
            <w:r w:rsidRPr="00205A19">
              <w:t>BANKNAME</w:t>
            </w:r>
          </w:p>
        </w:tc>
        <w:tc>
          <w:tcPr>
            <w:tcW w:w="1272" w:type="dxa"/>
            <w:vAlign w:val="center"/>
          </w:tcPr>
          <w:p w14:paraId="5E12B575" w14:textId="77777777" w:rsidR="00354A15" w:rsidRPr="00711D8E" w:rsidRDefault="00354A15" w:rsidP="009C5DB0">
            <w:pPr>
              <w:pStyle w:val="afa"/>
            </w:pPr>
            <w:r w:rsidRPr="00395F6B">
              <w:t>editable=false</w:t>
            </w:r>
          </w:p>
        </w:tc>
        <w:tc>
          <w:tcPr>
            <w:tcW w:w="1417" w:type="dxa"/>
            <w:vAlign w:val="center"/>
          </w:tcPr>
          <w:p w14:paraId="0EC82F43" w14:textId="77777777" w:rsidR="00354A15" w:rsidRDefault="00354A15" w:rsidP="009C5DB0">
            <w:pPr>
              <w:pStyle w:val="afa"/>
            </w:pPr>
          </w:p>
        </w:tc>
        <w:tc>
          <w:tcPr>
            <w:tcW w:w="1411" w:type="dxa"/>
            <w:vAlign w:val="center"/>
          </w:tcPr>
          <w:p w14:paraId="30C9C414" w14:textId="77777777" w:rsidR="00354A15" w:rsidRPr="00175ED0" w:rsidRDefault="00354A15" w:rsidP="009C5DB0">
            <w:pPr>
              <w:ind w:left="0" w:firstLine="0"/>
              <w:rPr>
                <w:rFonts w:ascii="Arial" w:hAnsi="Arial" w:cs="Arial"/>
                <w:sz w:val="16"/>
                <w:szCs w:val="16"/>
              </w:rPr>
            </w:pPr>
            <w:r w:rsidRPr="00EB59B0">
              <w:rPr>
                <w:rFonts w:ascii="Arial" w:hAnsi="Arial" w:cs="Arial"/>
                <w:sz w:val="16"/>
                <w:szCs w:val="16"/>
              </w:rPr>
              <w:t>Номер документа</w:t>
            </w:r>
          </w:p>
        </w:tc>
        <w:tc>
          <w:tcPr>
            <w:tcW w:w="999" w:type="dxa"/>
            <w:vAlign w:val="center"/>
          </w:tcPr>
          <w:p w14:paraId="47740995" w14:textId="77777777" w:rsidR="00354A15" w:rsidRDefault="00354A15" w:rsidP="009C5DB0">
            <w:pPr>
              <w:pStyle w:val="afa"/>
            </w:pPr>
          </w:p>
        </w:tc>
      </w:tr>
      <w:tr w:rsidR="00354A15" w14:paraId="01805B58" w14:textId="77777777" w:rsidTr="009C5DB0">
        <w:trPr>
          <w:cantSplit/>
        </w:trPr>
        <w:tc>
          <w:tcPr>
            <w:tcW w:w="568" w:type="dxa"/>
            <w:vAlign w:val="center"/>
          </w:tcPr>
          <w:p w14:paraId="2CD75537" w14:textId="77777777" w:rsidR="00354A15" w:rsidRDefault="00354A15" w:rsidP="00650D72">
            <w:pPr>
              <w:pStyle w:val="afa"/>
              <w:numPr>
                <w:ilvl w:val="0"/>
                <w:numId w:val="45"/>
              </w:numPr>
              <w:rPr>
                <w:rStyle w:val="af9"/>
              </w:rPr>
            </w:pPr>
          </w:p>
        </w:tc>
        <w:tc>
          <w:tcPr>
            <w:tcW w:w="1276" w:type="dxa"/>
            <w:vAlign w:val="center"/>
          </w:tcPr>
          <w:p w14:paraId="5BECDB99" w14:textId="77777777" w:rsidR="00354A15" w:rsidRDefault="00354A15" w:rsidP="009C5DB0">
            <w:pPr>
              <w:pStyle w:val="afa"/>
            </w:pPr>
            <w:r>
              <w:t xml:space="preserve">Организация </w:t>
            </w:r>
          </w:p>
        </w:tc>
        <w:tc>
          <w:tcPr>
            <w:tcW w:w="849" w:type="dxa"/>
            <w:vAlign w:val="center"/>
          </w:tcPr>
          <w:p w14:paraId="28B15466" w14:textId="77777777" w:rsidR="00354A15" w:rsidRPr="00357180" w:rsidRDefault="00354A15" w:rsidP="009C5DB0">
            <w:pPr>
              <w:pStyle w:val="afa"/>
              <w:spacing w:beforeLines="40" w:before="96" w:afterLines="40" w:after="96"/>
              <w:jc w:val="center"/>
            </w:pPr>
            <w:r w:rsidRPr="008A5A8E">
              <w:rPr>
                <w:color w:val="000000"/>
              </w:rPr>
              <w:t>selectField</w:t>
            </w:r>
          </w:p>
        </w:tc>
        <w:tc>
          <w:tcPr>
            <w:tcW w:w="425" w:type="dxa"/>
            <w:vAlign w:val="center"/>
          </w:tcPr>
          <w:p w14:paraId="35FFA266" w14:textId="77777777" w:rsidR="00354A15" w:rsidRDefault="00354A15" w:rsidP="009C5DB0">
            <w:pPr>
              <w:pStyle w:val="afa"/>
            </w:pPr>
            <w:r>
              <w:t>7</w:t>
            </w:r>
          </w:p>
        </w:tc>
        <w:tc>
          <w:tcPr>
            <w:tcW w:w="1280" w:type="dxa"/>
            <w:vAlign w:val="center"/>
          </w:tcPr>
          <w:p w14:paraId="2B05F8A0" w14:textId="77777777" w:rsidR="00354A15" w:rsidRPr="00C7481E" w:rsidRDefault="00354A15" w:rsidP="009C5DB0">
            <w:pPr>
              <w:pStyle w:val="afa"/>
            </w:pPr>
            <w:r w:rsidRPr="006B350F">
              <w:t>ORGNAME</w:t>
            </w:r>
          </w:p>
        </w:tc>
        <w:tc>
          <w:tcPr>
            <w:tcW w:w="1272" w:type="dxa"/>
            <w:vAlign w:val="center"/>
          </w:tcPr>
          <w:p w14:paraId="1F1FD63D" w14:textId="77777777" w:rsidR="00354A15" w:rsidRPr="00711D8E" w:rsidRDefault="00354A15" w:rsidP="009C5DB0">
            <w:pPr>
              <w:pStyle w:val="afa"/>
            </w:pPr>
            <w:r w:rsidRPr="00395F6B">
              <w:t>editable=false</w:t>
            </w:r>
          </w:p>
        </w:tc>
        <w:tc>
          <w:tcPr>
            <w:tcW w:w="1417" w:type="dxa"/>
            <w:vAlign w:val="center"/>
          </w:tcPr>
          <w:p w14:paraId="236A99E9" w14:textId="77777777" w:rsidR="00354A15" w:rsidRDefault="00354A15" w:rsidP="009C5DB0">
            <w:pPr>
              <w:pStyle w:val="afa"/>
            </w:pPr>
          </w:p>
        </w:tc>
        <w:tc>
          <w:tcPr>
            <w:tcW w:w="1411" w:type="dxa"/>
            <w:vAlign w:val="center"/>
          </w:tcPr>
          <w:p w14:paraId="4B9F3884" w14:textId="77777777" w:rsidR="00354A15" w:rsidRPr="00175ED0" w:rsidRDefault="00354A15" w:rsidP="009C5DB0">
            <w:pPr>
              <w:ind w:left="34" w:firstLine="0"/>
              <w:rPr>
                <w:lang w:eastAsia="en-US"/>
              </w:rPr>
            </w:pPr>
            <w:r w:rsidRPr="00175ED0">
              <w:rPr>
                <w:rFonts w:ascii="Arial" w:hAnsi="Arial" w:cs="Arial"/>
                <w:sz w:val="16"/>
                <w:szCs w:val="16"/>
                <w:lang w:eastAsia="en-US"/>
              </w:rPr>
              <w:t>Дата документа</w:t>
            </w:r>
          </w:p>
        </w:tc>
        <w:tc>
          <w:tcPr>
            <w:tcW w:w="999" w:type="dxa"/>
            <w:vAlign w:val="center"/>
          </w:tcPr>
          <w:p w14:paraId="3647F49F" w14:textId="77777777" w:rsidR="00354A15" w:rsidRDefault="00354A15" w:rsidP="009C5DB0">
            <w:pPr>
              <w:pStyle w:val="afa"/>
            </w:pPr>
          </w:p>
        </w:tc>
      </w:tr>
      <w:tr w:rsidR="00354A15" w14:paraId="10E92F0C" w14:textId="77777777" w:rsidTr="009C5DB0">
        <w:trPr>
          <w:cantSplit/>
        </w:trPr>
        <w:tc>
          <w:tcPr>
            <w:tcW w:w="568" w:type="dxa"/>
            <w:vAlign w:val="center"/>
          </w:tcPr>
          <w:p w14:paraId="343D01CE" w14:textId="77777777" w:rsidR="00354A15" w:rsidRDefault="00354A15" w:rsidP="00650D72">
            <w:pPr>
              <w:pStyle w:val="afa"/>
              <w:numPr>
                <w:ilvl w:val="0"/>
                <w:numId w:val="45"/>
              </w:numPr>
              <w:rPr>
                <w:rStyle w:val="af9"/>
              </w:rPr>
            </w:pPr>
          </w:p>
        </w:tc>
        <w:tc>
          <w:tcPr>
            <w:tcW w:w="1276" w:type="dxa"/>
            <w:vAlign w:val="center"/>
          </w:tcPr>
          <w:p w14:paraId="237B1694" w14:textId="77777777" w:rsidR="00354A15" w:rsidRDefault="00354A15" w:rsidP="009C5DB0">
            <w:pPr>
              <w:pStyle w:val="afa"/>
            </w:pPr>
            <w:r>
              <w:t>Дата предыдущей операции по счету</w:t>
            </w:r>
          </w:p>
        </w:tc>
        <w:tc>
          <w:tcPr>
            <w:tcW w:w="849" w:type="dxa"/>
            <w:vAlign w:val="center"/>
          </w:tcPr>
          <w:p w14:paraId="441DE978" w14:textId="77777777" w:rsidR="00354A15" w:rsidRPr="00357180" w:rsidRDefault="00354A15" w:rsidP="009C5DB0">
            <w:pPr>
              <w:pStyle w:val="afa"/>
              <w:spacing w:beforeLines="40" w:before="96" w:afterLines="40" w:after="96"/>
              <w:jc w:val="center"/>
            </w:pPr>
            <w:r w:rsidRPr="008A5A8E">
              <w:t>dateField</w:t>
            </w:r>
          </w:p>
        </w:tc>
        <w:tc>
          <w:tcPr>
            <w:tcW w:w="425" w:type="dxa"/>
            <w:vAlign w:val="center"/>
          </w:tcPr>
          <w:p w14:paraId="4A927D8B" w14:textId="77777777" w:rsidR="00354A15" w:rsidRDefault="00354A15" w:rsidP="009C5DB0">
            <w:pPr>
              <w:pStyle w:val="afa"/>
            </w:pPr>
            <w:r>
              <w:t>8</w:t>
            </w:r>
          </w:p>
        </w:tc>
        <w:tc>
          <w:tcPr>
            <w:tcW w:w="1280" w:type="dxa"/>
            <w:vAlign w:val="center"/>
          </w:tcPr>
          <w:p w14:paraId="70E710AA" w14:textId="77777777" w:rsidR="00354A15" w:rsidRPr="00395F6B" w:rsidRDefault="00354A15" w:rsidP="009C5DB0">
            <w:pPr>
              <w:pStyle w:val="afa"/>
            </w:pPr>
            <w:r w:rsidRPr="00341250">
              <w:t>PREVOPERATIONDATE</w:t>
            </w:r>
          </w:p>
        </w:tc>
        <w:tc>
          <w:tcPr>
            <w:tcW w:w="1272" w:type="dxa"/>
            <w:vAlign w:val="center"/>
          </w:tcPr>
          <w:p w14:paraId="6B773B6C" w14:textId="77777777" w:rsidR="00354A15" w:rsidRPr="00711D8E" w:rsidRDefault="00354A15" w:rsidP="009C5DB0">
            <w:pPr>
              <w:pStyle w:val="afa"/>
            </w:pPr>
            <w:r w:rsidRPr="00395F6B">
              <w:t>editable=false</w:t>
            </w:r>
          </w:p>
        </w:tc>
        <w:tc>
          <w:tcPr>
            <w:tcW w:w="1417" w:type="dxa"/>
            <w:vAlign w:val="center"/>
          </w:tcPr>
          <w:p w14:paraId="582F8D34" w14:textId="77777777" w:rsidR="00354A15" w:rsidRDefault="00354A15" w:rsidP="009C5DB0">
            <w:pPr>
              <w:pStyle w:val="afa"/>
            </w:pPr>
          </w:p>
        </w:tc>
        <w:tc>
          <w:tcPr>
            <w:tcW w:w="1411" w:type="dxa"/>
            <w:vAlign w:val="center"/>
          </w:tcPr>
          <w:p w14:paraId="4C558B61" w14:textId="77777777" w:rsidR="00354A15" w:rsidRDefault="00354A15" w:rsidP="009C5DB0">
            <w:pPr>
              <w:ind w:left="34" w:firstLine="0"/>
              <w:rPr>
                <w:ins w:id="6314" w:author="Широбокова Алёна Сергеевна" w:date="2017-09-05T12:18:00Z"/>
                <w:rFonts w:ascii="Arial" w:hAnsi="Arial" w:cs="Arial"/>
                <w:sz w:val="16"/>
                <w:szCs w:val="16"/>
              </w:rPr>
            </w:pPr>
            <w:r w:rsidRPr="00220040">
              <w:rPr>
                <w:rFonts w:ascii="Arial" w:hAnsi="Arial" w:cs="Arial"/>
                <w:sz w:val="16"/>
                <w:szCs w:val="16"/>
              </w:rPr>
              <w:t>Дата последней операции по предыдущей выписке</w:t>
            </w:r>
          </w:p>
          <w:p w14:paraId="3348DE2E" w14:textId="08D0DDBC" w:rsidR="00EF0839" w:rsidRPr="00220040" w:rsidRDefault="00EF0839" w:rsidP="009C5DB0">
            <w:pPr>
              <w:ind w:left="34" w:firstLine="0"/>
              <w:rPr>
                <w:rFonts w:ascii="Arial" w:hAnsi="Arial" w:cs="Arial"/>
                <w:sz w:val="16"/>
                <w:szCs w:val="16"/>
              </w:rPr>
            </w:pPr>
            <w:ins w:id="6315" w:author="Широбокова Алёна Сергеевна" w:date="2017-09-05T12:18:00Z">
              <w:r w:rsidRPr="00B67B1F">
                <w:rPr>
                  <w:rFonts w:ascii="Arial" w:hAnsi="Arial" w:cs="Arial"/>
                  <w:sz w:val="16"/>
                  <w:szCs w:val="16"/>
                </w:rPr>
                <w:t>Определяется по актуальной выписке с максимальной датой по указанному счету, валюте, с наличием ненулевых оборотов, где дата выписки &lt;= (дата начала периода запроса – 1)</w:t>
              </w:r>
            </w:ins>
          </w:p>
        </w:tc>
        <w:tc>
          <w:tcPr>
            <w:tcW w:w="999" w:type="dxa"/>
            <w:vAlign w:val="center"/>
          </w:tcPr>
          <w:p w14:paraId="0D805FD5" w14:textId="77777777" w:rsidR="00354A15" w:rsidRDefault="00354A15" w:rsidP="009C5DB0">
            <w:pPr>
              <w:pStyle w:val="afa"/>
            </w:pPr>
          </w:p>
        </w:tc>
      </w:tr>
      <w:tr w:rsidR="00354A15" w14:paraId="1B88C243" w14:textId="77777777" w:rsidTr="009C5DB0">
        <w:trPr>
          <w:cantSplit/>
        </w:trPr>
        <w:tc>
          <w:tcPr>
            <w:tcW w:w="568" w:type="dxa"/>
            <w:vAlign w:val="center"/>
          </w:tcPr>
          <w:p w14:paraId="5CBE8978" w14:textId="77777777" w:rsidR="00354A15" w:rsidRDefault="00354A15" w:rsidP="00650D72">
            <w:pPr>
              <w:pStyle w:val="afa"/>
              <w:numPr>
                <w:ilvl w:val="0"/>
                <w:numId w:val="45"/>
              </w:numPr>
              <w:rPr>
                <w:rStyle w:val="af9"/>
              </w:rPr>
            </w:pPr>
          </w:p>
        </w:tc>
        <w:tc>
          <w:tcPr>
            <w:tcW w:w="1276" w:type="dxa"/>
            <w:vAlign w:val="center"/>
          </w:tcPr>
          <w:p w14:paraId="14AC9D95" w14:textId="77777777" w:rsidR="00354A15" w:rsidRDefault="00354A15" w:rsidP="009C5DB0">
            <w:pPr>
              <w:pStyle w:val="afa"/>
            </w:pPr>
            <w:r>
              <w:t>Курс ЦБ за ед. валюты</w:t>
            </w:r>
          </w:p>
        </w:tc>
        <w:tc>
          <w:tcPr>
            <w:tcW w:w="849" w:type="dxa"/>
            <w:vAlign w:val="center"/>
          </w:tcPr>
          <w:p w14:paraId="3D262091" w14:textId="77777777" w:rsidR="00354A15" w:rsidRPr="008A5A8E" w:rsidRDefault="00354A15" w:rsidP="009C5DB0">
            <w:pPr>
              <w:pStyle w:val="afa"/>
              <w:spacing w:beforeLines="40" w:before="96" w:afterLines="40" w:after="96"/>
              <w:jc w:val="center"/>
            </w:pPr>
            <w:r w:rsidRPr="008A5A8E">
              <w:rPr>
                <w:color w:val="000000"/>
              </w:rPr>
              <w:t>moneyField</w:t>
            </w:r>
          </w:p>
        </w:tc>
        <w:tc>
          <w:tcPr>
            <w:tcW w:w="425" w:type="dxa"/>
            <w:vAlign w:val="center"/>
          </w:tcPr>
          <w:p w14:paraId="7ABC206E" w14:textId="77777777" w:rsidR="00354A15" w:rsidRDefault="00354A15" w:rsidP="009C5DB0">
            <w:pPr>
              <w:pStyle w:val="afa"/>
            </w:pPr>
            <w:r>
              <w:t>9</w:t>
            </w:r>
          </w:p>
        </w:tc>
        <w:tc>
          <w:tcPr>
            <w:tcW w:w="1280" w:type="dxa"/>
            <w:vAlign w:val="center"/>
          </w:tcPr>
          <w:p w14:paraId="1E352049" w14:textId="77777777" w:rsidR="00354A15" w:rsidRPr="00341250" w:rsidRDefault="00354A15" w:rsidP="009C5DB0">
            <w:pPr>
              <w:pStyle w:val="afa"/>
            </w:pPr>
            <w:r w:rsidRPr="008932DD">
              <w:t>RATEIN</w:t>
            </w:r>
          </w:p>
        </w:tc>
        <w:tc>
          <w:tcPr>
            <w:tcW w:w="1272" w:type="dxa"/>
            <w:vAlign w:val="center"/>
          </w:tcPr>
          <w:p w14:paraId="772461F7" w14:textId="77777777" w:rsidR="00354A15" w:rsidRPr="00711D8E" w:rsidRDefault="00354A15" w:rsidP="009C5DB0">
            <w:pPr>
              <w:pStyle w:val="afa"/>
            </w:pPr>
            <w:r w:rsidRPr="00395F6B">
              <w:t>editable=false</w:t>
            </w:r>
          </w:p>
        </w:tc>
        <w:tc>
          <w:tcPr>
            <w:tcW w:w="1417" w:type="dxa"/>
            <w:vAlign w:val="center"/>
          </w:tcPr>
          <w:p w14:paraId="49CF2B94" w14:textId="77777777" w:rsidR="00354A15" w:rsidRDefault="00354A15" w:rsidP="009C5DB0">
            <w:pPr>
              <w:pStyle w:val="afa"/>
            </w:pPr>
          </w:p>
        </w:tc>
        <w:tc>
          <w:tcPr>
            <w:tcW w:w="1411" w:type="dxa"/>
            <w:vAlign w:val="center"/>
          </w:tcPr>
          <w:p w14:paraId="2BC7A781" w14:textId="77777777" w:rsidR="00354A15" w:rsidRPr="008932DD" w:rsidRDefault="00354A15" w:rsidP="009C5DB0">
            <w:pPr>
              <w:pStyle w:val="afa"/>
              <w:spacing w:beforeLines="40" w:before="96" w:afterLines="40" w:after="96"/>
            </w:pPr>
            <w:r w:rsidRPr="008932DD">
              <w:t>Курс ЦБ за 1 ед. валюты на начало периода.</w:t>
            </w:r>
          </w:p>
        </w:tc>
        <w:tc>
          <w:tcPr>
            <w:tcW w:w="999" w:type="dxa"/>
            <w:vAlign w:val="center"/>
          </w:tcPr>
          <w:p w14:paraId="2571D86E" w14:textId="77777777" w:rsidR="00354A15" w:rsidRDefault="00354A15" w:rsidP="009C5DB0">
            <w:pPr>
              <w:pStyle w:val="afa"/>
            </w:pPr>
          </w:p>
        </w:tc>
      </w:tr>
      <w:tr w:rsidR="00354A15" w14:paraId="518C5847" w14:textId="77777777" w:rsidTr="009C5DB0">
        <w:trPr>
          <w:cantSplit/>
        </w:trPr>
        <w:tc>
          <w:tcPr>
            <w:tcW w:w="568" w:type="dxa"/>
            <w:vAlign w:val="center"/>
          </w:tcPr>
          <w:p w14:paraId="6891570F" w14:textId="77777777" w:rsidR="00354A15" w:rsidRDefault="00354A15" w:rsidP="00650D72">
            <w:pPr>
              <w:pStyle w:val="afa"/>
              <w:numPr>
                <w:ilvl w:val="0"/>
                <w:numId w:val="45"/>
              </w:numPr>
              <w:rPr>
                <w:rStyle w:val="af9"/>
              </w:rPr>
            </w:pPr>
          </w:p>
        </w:tc>
        <w:tc>
          <w:tcPr>
            <w:tcW w:w="1276" w:type="dxa"/>
            <w:vAlign w:val="center"/>
          </w:tcPr>
          <w:p w14:paraId="2AC5C8AC" w14:textId="77777777" w:rsidR="00354A15" w:rsidRDefault="00354A15" w:rsidP="009C5DB0">
            <w:pPr>
              <w:pStyle w:val="afa"/>
            </w:pPr>
            <w:r>
              <w:t>Входящий остаток</w:t>
            </w:r>
          </w:p>
        </w:tc>
        <w:tc>
          <w:tcPr>
            <w:tcW w:w="849" w:type="dxa"/>
            <w:vAlign w:val="center"/>
          </w:tcPr>
          <w:p w14:paraId="00B02962" w14:textId="77777777" w:rsidR="00354A15" w:rsidRPr="008A5A8E" w:rsidRDefault="00354A15" w:rsidP="009C5DB0">
            <w:pPr>
              <w:pStyle w:val="afa"/>
              <w:spacing w:beforeLines="40" w:before="96" w:afterLines="40" w:after="96"/>
              <w:jc w:val="center"/>
            </w:pPr>
            <w:r w:rsidRPr="008A5A8E">
              <w:rPr>
                <w:color w:val="000000"/>
              </w:rPr>
              <w:t>moneyField</w:t>
            </w:r>
          </w:p>
        </w:tc>
        <w:tc>
          <w:tcPr>
            <w:tcW w:w="425" w:type="dxa"/>
            <w:vAlign w:val="center"/>
          </w:tcPr>
          <w:p w14:paraId="01303F3D" w14:textId="77777777" w:rsidR="00354A15" w:rsidRDefault="00354A15" w:rsidP="009C5DB0">
            <w:pPr>
              <w:pStyle w:val="afa"/>
            </w:pPr>
            <w:r>
              <w:t>10</w:t>
            </w:r>
          </w:p>
        </w:tc>
        <w:tc>
          <w:tcPr>
            <w:tcW w:w="1280" w:type="dxa"/>
            <w:vAlign w:val="center"/>
          </w:tcPr>
          <w:p w14:paraId="32F6C833" w14:textId="77777777" w:rsidR="00354A15" w:rsidRDefault="00354A15" w:rsidP="009C5DB0">
            <w:pPr>
              <w:pStyle w:val="afa"/>
              <w:rPr>
                <w:lang w:val="en-US"/>
              </w:rPr>
            </w:pPr>
            <w:r w:rsidRPr="00B664DC">
              <w:t>INBOUNDBALANCE</w:t>
            </w:r>
          </w:p>
          <w:p w14:paraId="406B24FA" w14:textId="77777777" w:rsidR="00354A15" w:rsidRPr="002B2776" w:rsidRDefault="00354A15" w:rsidP="009C5DB0">
            <w:pPr>
              <w:pStyle w:val="afa"/>
              <w:rPr>
                <w:lang w:val="en-US"/>
              </w:rPr>
            </w:pPr>
          </w:p>
        </w:tc>
        <w:tc>
          <w:tcPr>
            <w:tcW w:w="1272" w:type="dxa"/>
            <w:vAlign w:val="center"/>
          </w:tcPr>
          <w:p w14:paraId="69767135" w14:textId="77777777" w:rsidR="00354A15" w:rsidRDefault="00354A15" w:rsidP="009C5DB0">
            <w:pPr>
              <w:pStyle w:val="afa"/>
            </w:pPr>
            <w:r w:rsidRPr="00395F6B">
              <w:t>editable=false</w:t>
            </w:r>
          </w:p>
          <w:p w14:paraId="7FE1F370" w14:textId="77777777" w:rsidR="00354A15" w:rsidRDefault="00354A15" w:rsidP="009C5DB0">
            <w:pPr>
              <w:pStyle w:val="afa"/>
            </w:pPr>
            <w:r>
              <w:t xml:space="preserve">Макс.зн. = </w:t>
            </w:r>
          </w:p>
          <w:p w14:paraId="1A451330" w14:textId="77777777" w:rsidR="00354A15" w:rsidRPr="00711D8E" w:rsidRDefault="00354A15" w:rsidP="009C5DB0">
            <w:pPr>
              <w:pStyle w:val="afa"/>
            </w:pPr>
            <w:r>
              <w:t>999 999 999 999 999.99, в формате всегда выводится дробная часть, значение &gt; 0</w:t>
            </w:r>
          </w:p>
        </w:tc>
        <w:tc>
          <w:tcPr>
            <w:tcW w:w="1417" w:type="dxa"/>
            <w:vAlign w:val="center"/>
          </w:tcPr>
          <w:p w14:paraId="66FDE9E2" w14:textId="77777777" w:rsidR="00354A15" w:rsidRDefault="00354A15" w:rsidP="009C5DB0">
            <w:pPr>
              <w:pStyle w:val="afa"/>
            </w:pPr>
          </w:p>
        </w:tc>
        <w:tc>
          <w:tcPr>
            <w:tcW w:w="1411" w:type="dxa"/>
            <w:vAlign w:val="center"/>
          </w:tcPr>
          <w:p w14:paraId="36026DF3" w14:textId="77777777" w:rsidR="00354A15" w:rsidRPr="00175ED0" w:rsidRDefault="00354A15" w:rsidP="009C5DB0">
            <w:pPr>
              <w:pStyle w:val="afa"/>
            </w:pPr>
            <w:r>
              <w:t xml:space="preserve">Входящий остаток. </w:t>
            </w:r>
            <w:r w:rsidRPr="00B664DC">
              <w:t>Сумма</w:t>
            </w:r>
            <w:r>
              <w:t xml:space="preserve"> в</w:t>
            </w:r>
            <w:r w:rsidRPr="00B664DC">
              <w:t xml:space="preserve"> валюте выписки</w:t>
            </w:r>
            <w:r>
              <w:t xml:space="preserve"> </w:t>
            </w:r>
          </w:p>
        </w:tc>
        <w:tc>
          <w:tcPr>
            <w:tcW w:w="999" w:type="dxa"/>
            <w:vAlign w:val="center"/>
          </w:tcPr>
          <w:p w14:paraId="1640DDDE" w14:textId="77777777" w:rsidR="00354A15" w:rsidRDefault="00354A15" w:rsidP="009C5DB0">
            <w:pPr>
              <w:pStyle w:val="afa"/>
            </w:pPr>
          </w:p>
        </w:tc>
      </w:tr>
      <w:tr w:rsidR="00354A15" w14:paraId="3B3C39C0" w14:textId="77777777" w:rsidTr="009C5DB0">
        <w:trPr>
          <w:cantSplit/>
        </w:trPr>
        <w:tc>
          <w:tcPr>
            <w:tcW w:w="568" w:type="dxa"/>
            <w:vAlign w:val="center"/>
          </w:tcPr>
          <w:p w14:paraId="10237257" w14:textId="77777777" w:rsidR="00354A15" w:rsidRDefault="00354A15" w:rsidP="00650D72">
            <w:pPr>
              <w:pStyle w:val="afa"/>
              <w:numPr>
                <w:ilvl w:val="0"/>
                <w:numId w:val="45"/>
              </w:numPr>
              <w:rPr>
                <w:rStyle w:val="af9"/>
              </w:rPr>
            </w:pPr>
          </w:p>
        </w:tc>
        <w:tc>
          <w:tcPr>
            <w:tcW w:w="1276" w:type="dxa"/>
            <w:vAlign w:val="center"/>
          </w:tcPr>
          <w:p w14:paraId="3AE61F37" w14:textId="77777777" w:rsidR="00354A15" w:rsidRDefault="00354A15" w:rsidP="009C5DB0">
            <w:pPr>
              <w:pStyle w:val="afa"/>
            </w:pPr>
            <w:r w:rsidRPr="007251CB">
              <w:t>ISO-код валюты</w:t>
            </w:r>
          </w:p>
        </w:tc>
        <w:tc>
          <w:tcPr>
            <w:tcW w:w="849" w:type="dxa"/>
            <w:vAlign w:val="center"/>
          </w:tcPr>
          <w:p w14:paraId="29484FE2"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562D4ED7" w14:textId="77777777" w:rsidR="00354A15" w:rsidRDefault="00354A15" w:rsidP="009C5DB0">
            <w:pPr>
              <w:pStyle w:val="afa"/>
            </w:pPr>
            <w:r>
              <w:t>11</w:t>
            </w:r>
          </w:p>
        </w:tc>
        <w:tc>
          <w:tcPr>
            <w:tcW w:w="1280" w:type="dxa"/>
            <w:vAlign w:val="center"/>
          </w:tcPr>
          <w:p w14:paraId="233681B9" w14:textId="77777777" w:rsidR="00354A15" w:rsidRPr="00B664DC" w:rsidRDefault="00354A15" w:rsidP="009C5DB0">
            <w:pPr>
              <w:pStyle w:val="afa"/>
            </w:pPr>
            <w:r w:rsidRPr="007251CB">
              <w:t>IBCURRENCY</w:t>
            </w:r>
          </w:p>
        </w:tc>
        <w:tc>
          <w:tcPr>
            <w:tcW w:w="1272" w:type="dxa"/>
            <w:vAlign w:val="center"/>
          </w:tcPr>
          <w:p w14:paraId="7D1B5418" w14:textId="77777777" w:rsidR="00354A15" w:rsidRPr="00395F6B" w:rsidRDefault="00354A15" w:rsidP="009C5DB0">
            <w:pPr>
              <w:pStyle w:val="afa"/>
            </w:pPr>
            <w:r w:rsidRPr="007251CB">
              <w:t>Только цифры 0..9 и заглавные латинские буквы, недопустимо пустое значение, 3-х значный  ISO-код валюты</w:t>
            </w:r>
          </w:p>
        </w:tc>
        <w:tc>
          <w:tcPr>
            <w:tcW w:w="1417" w:type="dxa"/>
            <w:vAlign w:val="center"/>
          </w:tcPr>
          <w:p w14:paraId="1C761E46" w14:textId="77777777" w:rsidR="00354A15" w:rsidRDefault="00354A15" w:rsidP="009C5DB0">
            <w:pPr>
              <w:pStyle w:val="afa"/>
            </w:pPr>
          </w:p>
        </w:tc>
        <w:tc>
          <w:tcPr>
            <w:tcW w:w="1411" w:type="dxa"/>
            <w:vAlign w:val="center"/>
          </w:tcPr>
          <w:p w14:paraId="7A741926" w14:textId="77777777" w:rsidR="00354A15" w:rsidRDefault="00354A15" w:rsidP="009C5DB0">
            <w:pPr>
              <w:pStyle w:val="afa"/>
            </w:pPr>
            <w:r w:rsidRPr="007251CB">
              <w:t>Входящий остаток. ISO-код валюты</w:t>
            </w:r>
          </w:p>
        </w:tc>
        <w:tc>
          <w:tcPr>
            <w:tcW w:w="999" w:type="dxa"/>
            <w:vAlign w:val="center"/>
          </w:tcPr>
          <w:p w14:paraId="52F5D013" w14:textId="77777777" w:rsidR="00354A15" w:rsidRDefault="00354A15" w:rsidP="009C5DB0">
            <w:pPr>
              <w:pStyle w:val="afa"/>
            </w:pPr>
          </w:p>
        </w:tc>
      </w:tr>
      <w:tr w:rsidR="00354A15" w14:paraId="58BEA883" w14:textId="77777777" w:rsidTr="009C5DB0">
        <w:trPr>
          <w:cantSplit/>
        </w:trPr>
        <w:tc>
          <w:tcPr>
            <w:tcW w:w="568" w:type="dxa"/>
            <w:vAlign w:val="center"/>
          </w:tcPr>
          <w:p w14:paraId="10805438" w14:textId="77777777" w:rsidR="00354A15" w:rsidRDefault="00354A15" w:rsidP="00650D72">
            <w:pPr>
              <w:pStyle w:val="afa"/>
              <w:numPr>
                <w:ilvl w:val="0"/>
                <w:numId w:val="45"/>
              </w:numPr>
              <w:rPr>
                <w:rStyle w:val="af9"/>
              </w:rPr>
            </w:pPr>
          </w:p>
        </w:tc>
        <w:tc>
          <w:tcPr>
            <w:tcW w:w="1276" w:type="dxa"/>
            <w:vAlign w:val="center"/>
          </w:tcPr>
          <w:p w14:paraId="262B972D" w14:textId="77777777" w:rsidR="00354A15" w:rsidRDefault="00354A15" w:rsidP="009C5DB0">
            <w:pPr>
              <w:pStyle w:val="afa"/>
            </w:pPr>
            <w:r w:rsidRPr="00BC46CC">
              <w:t>Входящий остаток. Сумма. В национальной валюте</w:t>
            </w:r>
          </w:p>
        </w:tc>
        <w:tc>
          <w:tcPr>
            <w:tcW w:w="849" w:type="dxa"/>
            <w:vAlign w:val="center"/>
          </w:tcPr>
          <w:p w14:paraId="715360FA" w14:textId="77777777" w:rsidR="00354A15" w:rsidRPr="008A5A8E" w:rsidRDefault="00354A15" w:rsidP="009C5DB0">
            <w:pPr>
              <w:pStyle w:val="afa"/>
              <w:spacing w:beforeLines="40" w:before="96" w:afterLines="40" w:after="96"/>
              <w:jc w:val="center"/>
              <w:rPr>
                <w:color w:val="000000"/>
              </w:rPr>
            </w:pPr>
            <w:r w:rsidRPr="008A5A8E">
              <w:rPr>
                <w:color w:val="000000"/>
              </w:rPr>
              <w:t>moneyField</w:t>
            </w:r>
          </w:p>
        </w:tc>
        <w:tc>
          <w:tcPr>
            <w:tcW w:w="425" w:type="dxa"/>
            <w:vAlign w:val="center"/>
          </w:tcPr>
          <w:p w14:paraId="26BC498A" w14:textId="77777777" w:rsidR="00354A15" w:rsidRDefault="00354A15" w:rsidP="009C5DB0">
            <w:pPr>
              <w:pStyle w:val="afa"/>
            </w:pPr>
            <w:r>
              <w:t>12</w:t>
            </w:r>
          </w:p>
        </w:tc>
        <w:tc>
          <w:tcPr>
            <w:tcW w:w="1280" w:type="dxa"/>
            <w:vAlign w:val="center"/>
          </w:tcPr>
          <w:p w14:paraId="205DEA35" w14:textId="77777777" w:rsidR="00354A15" w:rsidRPr="00B664DC" w:rsidRDefault="00354A15" w:rsidP="009C5DB0">
            <w:pPr>
              <w:pStyle w:val="afa"/>
            </w:pPr>
            <w:r w:rsidRPr="007251CB">
              <w:t>NBOUNDBALANCENAT</w:t>
            </w:r>
          </w:p>
        </w:tc>
        <w:tc>
          <w:tcPr>
            <w:tcW w:w="1272" w:type="dxa"/>
            <w:vAlign w:val="center"/>
          </w:tcPr>
          <w:p w14:paraId="4DEEBA23" w14:textId="77777777" w:rsidR="00354A15" w:rsidRDefault="00354A15" w:rsidP="009C5DB0">
            <w:pPr>
              <w:pStyle w:val="afa"/>
            </w:pPr>
            <w:r w:rsidRPr="00395F6B">
              <w:t>editable=false</w:t>
            </w:r>
          </w:p>
          <w:p w14:paraId="5A67A41C" w14:textId="77777777" w:rsidR="00354A15" w:rsidRDefault="00354A15" w:rsidP="009C5DB0">
            <w:pPr>
              <w:pStyle w:val="afa"/>
            </w:pPr>
            <w:r>
              <w:t xml:space="preserve">Макс.зн. = </w:t>
            </w:r>
          </w:p>
          <w:p w14:paraId="550FA661" w14:textId="77777777" w:rsidR="00354A15" w:rsidRPr="00395F6B" w:rsidRDefault="00354A15" w:rsidP="009C5DB0">
            <w:pPr>
              <w:pStyle w:val="afa"/>
            </w:pPr>
            <w:r>
              <w:t>999 999 999 999 999.99, в формате всегда выводится дробная часть, значение &gt; 0</w:t>
            </w:r>
          </w:p>
        </w:tc>
        <w:tc>
          <w:tcPr>
            <w:tcW w:w="1417" w:type="dxa"/>
            <w:vAlign w:val="center"/>
          </w:tcPr>
          <w:p w14:paraId="546EB9C5" w14:textId="77777777" w:rsidR="00354A15" w:rsidRDefault="00354A15" w:rsidP="009C5DB0">
            <w:pPr>
              <w:pStyle w:val="afa"/>
            </w:pPr>
          </w:p>
        </w:tc>
        <w:tc>
          <w:tcPr>
            <w:tcW w:w="1411" w:type="dxa"/>
            <w:vAlign w:val="center"/>
          </w:tcPr>
          <w:p w14:paraId="36D98EF0" w14:textId="77777777" w:rsidR="00354A15" w:rsidRDefault="00354A15" w:rsidP="009C5DB0">
            <w:pPr>
              <w:pStyle w:val="afa"/>
            </w:pPr>
            <w:r w:rsidRPr="007251CB">
              <w:t>Входящий остаток. Сумма. В национальной валюте</w:t>
            </w:r>
          </w:p>
        </w:tc>
        <w:tc>
          <w:tcPr>
            <w:tcW w:w="999" w:type="dxa"/>
            <w:vAlign w:val="center"/>
          </w:tcPr>
          <w:p w14:paraId="534D54E5" w14:textId="77777777" w:rsidR="00354A15" w:rsidRDefault="00354A15" w:rsidP="009C5DB0">
            <w:pPr>
              <w:pStyle w:val="afa"/>
            </w:pPr>
          </w:p>
        </w:tc>
      </w:tr>
      <w:tr w:rsidR="00354A15" w14:paraId="709C83A4" w14:textId="77777777" w:rsidTr="009C5DB0">
        <w:trPr>
          <w:cantSplit/>
        </w:trPr>
        <w:tc>
          <w:tcPr>
            <w:tcW w:w="568" w:type="dxa"/>
            <w:vAlign w:val="center"/>
          </w:tcPr>
          <w:p w14:paraId="255382D5" w14:textId="77777777" w:rsidR="00354A15" w:rsidRDefault="00354A15" w:rsidP="00650D72">
            <w:pPr>
              <w:pStyle w:val="afa"/>
              <w:numPr>
                <w:ilvl w:val="0"/>
                <w:numId w:val="45"/>
              </w:numPr>
              <w:rPr>
                <w:rStyle w:val="af9"/>
              </w:rPr>
            </w:pPr>
          </w:p>
        </w:tc>
        <w:tc>
          <w:tcPr>
            <w:tcW w:w="1276" w:type="dxa"/>
            <w:vAlign w:val="center"/>
          </w:tcPr>
          <w:p w14:paraId="0FCEE5AC" w14:textId="77777777" w:rsidR="00354A15" w:rsidRPr="00BC46CC" w:rsidRDefault="00354A15" w:rsidP="009C5DB0">
            <w:pPr>
              <w:pStyle w:val="afa"/>
            </w:pPr>
            <w:r w:rsidRPr="007251CB">
              <w:t>ISO-код валюты</w:t>
            </w:r>
          </w:p>
        </w:tc>
        <w:tc>
          <w:tcPr>
            <w:tcW w:w="849" w:type="dxa"/>
            <w:vAlign w:val="center"/>
          </w:tcPr>
          <w:p w14:paraId="0F4DA51E"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30C43B21" w14:textId="77777777" w:rsidR="00354A15" w:rsidRDefault="00354A15" w:rsidP="009C5DB0">
            <w:pPr>
              <w:pStyle w:val="afa"/>
            </w:pPr>
            <w:r>
              <w:t>13</w:t>
            </w:r>
          </w:p>
        </w:tc>
        <w:tc>
          <w:tcPr>
            <w:tcW w:w="1280" w:type="dxa"/>
            <w:vAlign w:val="center"/>
          </w:tcPr>
          <w:p w14:paraId="731D228C" w14:textId="77777777" w:rsidR="00354A15" w:rsidRPr="00395F6B" w:rsidRDefault="00354A15" w:rsidP="009C5DB0">
            <w:pPr>
              <w:pStyle w:val="afa"/>
            </w:pPr>
            <w:r w:rsidRPr="003419DB">
              <w:t>IBCURRENCYNAT</w:t>
            </w:r>
          </w:p>
        </w:tc>
        <w:tc>
          <w:tcPr>
            <w:tcW w:w="1272" w:type="dxa"/>
            <w:vAlign w:val="center"/>
          </w:tcPr>
          <w:p w14:paraId="3FC35297" w14:textId="77777777" w:rsidR="00354A15" w:rsidRPr="00395F6B" w:rsidRDefault="00354A15" w:rsidP="009C5DB0">
            <w:pPr>
              <w:pStyle w:val="afa"/>
            </w:pPr>
            <w:r w:rsidRPr="007251CB">
              <w:t>Только цифры 0..9 и заглавные латинские буквы, недопустимо пустое значение, 3-х значный  ISO-код валюты</w:t>
            </w:r>
          </w:p>
        </w:tc>
        <w:tc>
          <w:tcPr>
            <w:tcW w:w="1417" w:type="dxa"/>
            <w:vAlign w:val="center"/>
          </w:tcPr>
          <w:p w14:paraId="43443CE7" w14:textId="77777777" w:rsidR="00354A15" w:rsidRDefault="00354A15" w:rsidP="009C5DB0">
            <w:pPr>
              <w:pStyle w:val="afa"/>
            </w:pPr>
          </w:p>
        </w:tc>
        <w:tc>
          <w:tcPr>
            <w:tcW w:w="1411" w:type="dxa"/>
            <w:vAlign w:val="center"/>
          </w:tcPr>
          <w:p w14:paraId="2BE13FCA" w14:textId="77777777" w:rsidR="00354A15" w:rsidRDefault="00354A15" w:rsidP="009C5DB0">
            <w:pPr>
              <w:pStyle w:val="afa"/>
            </w:pPr>
            <w:r w:rsidRPr="003419DB">
              <w:t xml:space="preserve">Входящий остаток.  ISO-код национальной  валюты. </w:t>
            </w:r>
          </w:p>
          <w:p w14:paraId="7B58E200" w14:textId="77777777" w:rsidR="00354A15" w:rsidRPr="007251CB" w:rsidRDefault="00354A15" w:rsidP="009C5DB0">
            <w:pPr>
              <w:pStyle w:val="afa"/>
            </w:pPr>
            <w:r w:rsidRPr="003419DB">
              <w:t>По умолчанию</w:t>
            </w:r>
            <w:r>
              <w:t>:</w:t>
            </w:r>
            <w:r w:rsidRPr="003419DB">
              <w:t xml:space="preserve"> RUR</w:t>
            </w:r>
          </w:p>
        </w:tc>
        <w:tc>
          <w:tcPr>
            <w:tcW w:w="999" w:type="dxa"/>
            <w:vAlign w:val="center"/>
          </w:tcPr>
          <w:p w14:paraId="1BE30DFE" w14:textId="77777777" w:rsidR="00354A15" w:rsidRDefault="00354A15" w:rsidP="009C5DB0">
            <w:pPr>
              <w:pStyle w:val="afa"/>
            </w:pPr>
          </w:p>
        </w:tc>
      </w:tr>
      <w:tr w:rsidR="00354A15" w14:paraId="5955CC57" w14:textId="77777777" w:rsidTr="009C5DB0">
        <w:trPr>
          <w:cantSplit/>
        </w:trPr>
        <w:tc>
          <w:tcPr>
            <w:tcW w:w="568" w:type="dxa"/>
            <w:vAlign w:val="center"/>
          </w:tcPr>
          <w:p w14:paraId="3F731786" w14:textId="77777777" w:rsidR="00354A15" w:rsidRDefault="00354A15" w:rsidP="00650D72">
            <w:pPr>
              <w:pStyle w:val="afa"/>
              <w:numPr>
                <w:ilvl w:val="0"/>
                <w:numId w:val="45"/>
              </w:numPr>
              <w:rPr>
                <w:rStyle w:val="af9"/>
              </w:rPr>
            </w:pPr>
          </w:p>
        </w:tc>
        <w:tc>
          <w:tcPr>
            <w:tcW w:w="1276" w:type="dxa"/>
            <w:vAlign w:val="center"/>
          </w:tcPr>
          <w:p w14:paraId="3D5A4DB7" w14:textId="77777777" w:rsidR="00354A15" w:rsidRDefault="00354A15" w:rsidP="009C5DB0">
            <w:pPr>
              <w:pStyle w:val="afa"/>
            </w:pPr>
            <w:r>
              <w:t>Дебет</w:t>
            </w:r>
          </w:p>
        </w:tc>
        <w:tc>
          <w:tcPr>
            <w:tcW w:w="849" w:type="dxa"/>
            <w:vAlign w:val="center"/>
          </w:tcPr>
          <w:p w14:paraId="4C643DBF" w14:textId="77777777" w:rsidR="00354A15" w:rsidRPr="001D07B9" w:rsidRDefault="00354A15" w:rsidP="009C5DB0">
            <w:pPr>
              <w:pStyle w:val="afa"/>
              <w:spacing w:beforeLines="40" w:before="96" w:afterLines="40" w:after="96"/>
              <w:jc w:val="center"/>
            </w:pPr>
            <w:r w:rsidRPr="008A5A8E">
              <w:rPr>
                <w:color w:val="000000"/>
              </w:rPr>
              <w:t>moneyField</w:t>
            </w:r>
          </w:p>
        </w:tc>
        <w:tc>
          <w:tcPr>
            <w:tcW w:w="425" w:type="dxa"/>
            <w:vAlign w:val="center"/>
          </w:tcPr>
          <w:p w14:paraId="3CA1A12D" w14:textId="77777777" w:rsidR="00354A15" w:rsidRDefault="00354A15" w:rsidP="009C5DB0">
            <w:pPr>
              <w:pStyle w:val="afa"/>
            </w:pPr>
            <w:r>
              <w:t>14</w:t>
            </w:r>
          </w:p>
        </w:tc>
        <w:tc>
          <w:tcPr>
            <w:tcW w:w="1280" w:type="dxa"/>
            <w:vAlign w:val="center"/>
          </w:tcPr>
          <w:p w14:paraId="1FB11E8E" w14:textId="77777777" w:rsidR="00354A15" w:rsidRPr="00395F6B" w:rsidRDefault="00354A15" w:rsidP="009C5DB0">
            <w:pPr>
              <w:pStyle w:val="afa"/>
            </w:pPr>
            <w:r w:rsidRPr="00787AEA">
              <w:t>DEBETRETURN</w:t>
            </w:r>
          </w:p>
        </w:tc>
        <w:tc>
          <w:tcPr>
            <w:tcW w:w="1272" w:type="dxa"/>
            <w:vAlign w:val="center"/>
          </w:tcPr>
          <w:p w14:paraId="68EDF3F1" w14:textId="77777777" w:rsidR="00354A15" w:rsidRPr="00A45CDE" w:rsidRDefault="00354A15" w:rsidP="009C5DB0">
            <w:pPr>
              <w:pStyle w:val="afa"/>
              <w:rPr>
                <w:lang w:val="en-US"/>
              </w:rPr>
            </w:pPr>
            <w:r w:rsidRPr="00A45CDE">
              <w:rPr>
                <w:lang w:val="en-US"/>
              </w:rPr>
              <w:t>editable=false</w:t>
            </w:r>
          </w:p>
          <w:p w14:paraId="0BB453E6" w14:textId="77777777" w:rsidR="00354A15" w:rsidRPr="00711D8E" w:rsidRDefault="00354A15" w:rsidP="009C5DB0">
            <w:pPr>
              <w:pStyle w:val="afa"/>
            </w:pPr>
            <w:r w:rsidRPr="00234627">
              <w:t>Макс</w:t>
            </w:r>
            <w:r w:rsidRPr="00C41A9F">
              <w:t>.</w:t>
            </w:r>
            <w:r w:rsidRPr="00234627">
              <w:t>зн</w:t>
            </w:r>
            <w:r w:rsidRPr="00C41A9F">
              <w:t xml:space="preserve">. = </w:t>
            </w:r>
            <w:r w:rsidRPr="00234627">
              <w:t>999 999 999 999 999.99, в формате всегда выводится дробная часть, значение &gt; 0</w:t>
            </w:r>
          </w:p>
        </w:tc>
        <w:tc>
          <w:tcPr>
            <w:tcW w:w="1417" w:type="dxa"/>
            <w:vAlign w:val="center"/>
          </w:tcPr>
          <w:p w14:paraId="20034EE3" w14:textId="77777777" w:rsidR="00354A15" w:rsidRDefault="00354A15" w:rsidP="009C5DB0">
            <w:pPr>
              <w:pStyle w:val="afa"/>
            </w:pPr>
          </w:p>
        </w:tc>
        <w:tc>
          <w:tcPr>
            <w:tcW w:w="1411" w:type="dxa"/>
            <w:vAlign w:val="center"/>
          </w:tcPr>
          <w:p w14:paraId="39F61403" w14:textId="77777777" w:rsidR="00354A15" w:rsidRDefault="00354A15" w:rsidP="009C5DB0">
            <w:pPr>
              <w:pStyle w:val="afa"/>
            </w:pPr>
            <w:r w:rsidRPr="00477CBC">
              <w:t xml:space="preserve">Дебет. </w:t>
            </w:r>
          </w:p>
          <w:p w14:paraId="306A7DC0" w14:textId="77777777" w:rsidR="00354A15" w:rsidRDefault="00354A15" w:rsidP="009C5DB0">
            <w:pPr>
              <w:pStyle w:val="afa"/>
            </w:pPr>
            <w:r w:rsidRPr="00477CBC">
              <w:t>Сумма в валюте выписки.</w:t>
            </w:r>
          </w:p>
          <w:p w14:paraId="0066ED3F" w14:textId="77777777" w:rsidR="00354A15" w:rsidRPr="00175ED0" w:rsidRDefault="00354A15" w:rsidP="009C5DB0">
            <w:pPr>
              <w:pStyle w:val="afa"/>
              <w:rPr>
                <w:lang w:eastAsia="en-US"/>
              </w:rPr>
            </w:pPr>
            <w:r>
              <w:rPr>
                <w:lang w:val="en-US"/>
              </w:rPr>
              <w:t>ISO</w:t>
            </w:r>
            <w:r w:rsidRPr="004D0C62">
              <w:t>-</w:t>
            </w:r>
            <w:r>
              <w:t>код валюты.</w:t>
            </w:r>
          </w:p>
        </w:tc>
        <w:tc>
          <w:tcPr>
            <w:tcW w:w="999" w:type="dxa"/>
            <w:vAlign w:val="center"/>
          </w:tcPr>
          <w:p w14:paraId="07A829BC" w14:textId="77777777" w:rsidR="00354A15" w:rsidRDefault="00354A15" w:rsidP="009C5DB0">
            <w:pPr>
              <w:pStyle w:val="afa"/>
            </w:pPr>
          </w:p>
        </w:tc>
      </w:tr>
      <w:tr w:rsidR="00354A15" w14:paraId="369D21A6" w14:textId="77777777" w:rsidTr="009C5DB0">
        <w:trPr>
          <w:cantSplit/>
        </w:trPr>
        <w:tc>
          <w:tcPr>
            <w:tcW w:w="568" w:type="dxa"/>
            <w:vAlign w:val="center"/>
          </w:tcPr>
          <w:p w14:paraId="4B8D12EB" w14:textId="77777777" w:rsidR="00354A15" w:rsidRDefault="00354A15" w:rsidP="00650D72">
            <w:pPr>
              <w:pStyle w:val="afa"/>
              <w:numPr>
                <w:ilvl w:val="0"/>
                <w:numId w:val="45"/>
              </w:numPr>
              <w:rPr>
                <w:rStyle w:val="af9"/>
              </w:rPr>
            </w:pPr>
          </w:p>
        </w:tc>
        <w:tc>
          <w:tcPr>
            <w:tcW w:w="1276" w:type="dxa"/>
            <w:vAlign w:val="center"/>
          </w:tcPr>
          <w:p w14:paraId="7E1B8C72" w14:textId="77777777" w:rsidR="00354A15" w:rsidRPr="00BC46CC" w:rsidRDefault="00354A15" w:rsidP="009C5DB0">
            <w:pPr>
              <w:pStyle w:val="afa"/>
            </w:pPr>
            <w:r w:rsidRPr="007251CB">
              <w:t>ISO-код валюты</w:t>
            </w:r>
          </w:p>
        </w:tc>
        <w:tc>
          <w:tcPr>
            <w:tcW w:w="849" w:type="dxa"/>
            <w:vAlign w:val="center"/>
          </w:tcPr>
          <w:p w14:paraId="01E7F1C5"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3A32CBE3" w14:textId="77777777" w:rsidR="00354A15" w:rsidRDefault="00354A15" w:rsidP="009C5DB0">
            <w:pPr>
              <w:pStyle w:val="afa"/>
            </w:pPr>
            <w:r>
              <w:t>15</w:t>
            </w:r>
          </w:p>
        </w:tc>
        <w:tc>
          <w:tcPr>
            <w:tcW w:w="1280" w:type="dxa"/>
            <w:vAlign w:val="center"/>
          </w:tcPr>
          <w:p w14:paraId="49C49B95" w14:textId="77777777" w:rsidR="00354A15" w:rsidRPr="00787AEA" w:rsidRDefault="00354A15" w:rsidP="009C5DB0">
            <w:pPr>
              <w:pStyle w:val="afa"/>
            </w:pPr>
          </w:p>
        </w:tc>
        <w:tc>
          <w:tcPr>
            <w:tcW w:w="1272" w:type="dxa"/>
            <w:vAlign w:val="center"/>
          </w:tcPr>
          <w:p w14:paraId="169184FD" w14:textId="77777777" w:rsidR="00354A15" w:rsidRPr="00BB64B9" w:rsidRDefault="00354A15" w:rsidP="009C5DB0">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67A799ED" w14:textId="77777777" w:rsidR="00354A15" w:rsidRDefault="00354A15" w:rsidP="009C5DB0">
            <w:pPr>
              <w:pStyle w:val="afa"/>
            </w:pPr>
          </w:p>
        </w:tc>
        <w:tc>
          <w:tcPr>
            <w:tcW w:w="1411" w:type="dxa"/>
            <w:vAlign w:val="center"/>
          </w:tcPr>
          <w:p w14:paraId="23C905E5" w14:textId="77777777" w:rsidR="00354A15" w:rsidRPr="00477CBC" w:rsidRDefault="00354A15" w:rsidP="009C5DB0">
            <w:pPr>
              <w:pStyle w:val="afa"/>
            </w:pPr>
          </w:p>
        </w:tc>
        <w:tc>
          <w:tcPr>
            <w:tcW w:w="999" w:type="dxa"/>
            <w:vAlign w:val="center"/>
          </w:tcPr>
          <w:p w14:paraId="71F3F223" w14:textId="77777777" w:rsidR="00354A15" w:rsidRDefault="00354A15" w:rsidP="009C5DB0">
            <w:pPr>
              <w:pStyle w:val="afa"/>
            </w:pPr>
          </w:p>
        </w:tc>
      </w:tr>
      <w:tr w:rsidR="00354A15" w14:paraId="2D5963CD" w14:textId="77777777" w:rsidTr="009C5DB0">
        <w:trPr>
          <w:cantSplit/>
        </w:trPr>
        <w:tc>
          <w:tcPr>
            <w:tcW w:w="568" w:type="dxa"/>
            <w:vAlign w:val="center"/>
          </w:tcPr>
          <w:p w14:paraId="4520BDBD" w14:textId="77777777" w:rsidR="00354A15" w:rsidRDefault="00354A15" w:rsidP="00650D72">
            <w:pPr>
              <w:pStyle w:val="afa"/>
              <w:numPr>
                <w:ilvl w:val="0"/>
                <w:numId w:val="45"/>
              </w:numPr>
              <w:rPr>
                <w:rStyle w:val="af9"/>
              </w:rPr>
            </w:pPr>
          </w:p>
        </w:tc>
        <w:tc>
          <w:tcPr>
            <w:tcW w:w="1276" w:type="dxa"/>
            <w:vAlign w:val="center"/>
          </w:tcPr>
          <w:p w14:paraId="141BCCBC" w14:textId="77777777" w:rsidR="00354A15" w:rsidRDefault="00354A15" w:rsidP="009C5DB0">
            <w:pPr>
              <w:pStyle w:val="afa"/>
            </w:pPr>
            <w:r>
              <w:t>Дебет. Сумма в нац. валюте</w:t>
            </w:r>
          </w:p>
        </w:tc>
        <w:tc>
          <w:tcPr>
            <w:tcW w:w="849" w:type="dxa"/>
            <w:vAlign w:val="center"/>
          </w:tcPr>
          <w:p w14:paraId="098A104E" w14:textId="77777777" w:rsidR="00354A15" w:rsidRPr="008A5A8E" w:rsidRDefault="00354A15" w:rsidP="009C5DB0">
            <w:pPr>
              <w:pStyle w:val="afa"/>
              <w:spacing w:beforeLines="40" w:before="96" w:afterLines="40" w:after="96"/>
              <w:jc w:val="center"/>
              <w:rPr>
                <w:color w:val="000000"/>
              </w:rPr>
            </w:pPr>
            <w:r>
              <w:rPr>
                <w:color w:val="000000"/>
              </w:rPr>
              <w:t>Сумма -</w:t>
            </w:r>
            <w:r w:rsidRPr="008A5A8E">
              <w:rPr>
                <w:color w:val="000000"/>
              </w:rPr>
              <w:t>moneyField</w:t>
            </w:r>
          </w:p>
        </w:tc>
        <w:tc>
          <w:tcPr>
            <w:tcW w:w="425" w:type="dxa"/>
            <w:vAlign w:val="center"/>
          </w:tcPr>
          <w:p w14:paraId="10A0492B" w14:textId="77777777" w:rsidR="00354A15" w:rsidRDefault="00354A15" w:rsidP="009C5DB0">
            <w:pPr>
              <w:pStyle w:val="afa"/>
            </w:pPr>
            <w:r>
              <w:t>16</w:t>
            </w:r>
          </w:p>
        </w:tc>
        <w:tc>
          <w:tcPr>
            <w:tcW w:w="1280" w:type="dxa"/>
            <w:vAlign w:val="center"/>
          </w:tcPr>
          <w:p w14:paraId="7023BF60" w14:textId="77777777" w:rsidR="00354A15" w:rsidRPr="00787AEA" w:rsidRDefault="00354A15" w:rsidP="009C5DB0">
            <w:pPr>
              <w:pStyle w:val="afa"/>
            </w:pPr>
          </w:p>
        </w:tc>
        <w:tc>
          <w:tcPr>
            <w:tcW w:w="1272" w:type="dxa"/>
            <w:vAlign w:val="center"/>
          </w:tcPr>
          <w:p w14:paraId="2671AE07" w14:textId="77777777" w:rsidR="00354A15" w:rsidRPr="00BB64B9" w:rsidRDefault="00354A15" w:rsidP="009C5DB0">
            <w:pPr>
              <w:pStyle w:val="afa"/>
            </w:pPr>
            <w:r w:rsidRPr="00234627">
              <w:t>Макс</w:t>
            </w:r>
            <w:r w:rsidRPr="00C41A9F">
              <w:t>.</w:t>
            </w:r>
            <w:r w:rsidRPr="00234627">
              <w:t>зн</w:t>
            </w:r>
            <w:r w:rsidRPr="00C41A9F">
              <w:t xml:space="preserve">. = </w:t>
            </w:r>
            <w:r w:rsidRPr="00234627">
              <w:t>999 999 999 999 999.99, в формате всегда выводится дробная часть, значение &gt; 0</w:t>
            </w:r>
          </w:p>
        </w:tc>
        <w:tc>
          <w:tcPr>
            <w:tcW w:w="1417" w:type="dxa"/>
            <w:vAlign w:val="center"/>
          </w:tcPr>
          <w:p w14:paraId="722E0899" w14:textId="77777777" w:rsidR="00354A15" w:rsidRDefault="00354A15" w:rsidP="009C5DB0">
            <w:pPr>
              <w:pStyle w:val="afa"/>
            </w:pPr>
          </w:p>
        </w:tc>
        <w:tc>
          <w:tcPr>
            <w:tcW w:w="1411" w:type="dxa"/>
            <w:vAlign w:val="center"/>
          </w:tcPr>
          <w:p w14:paraId="6B0CCF6A" w14:textId="77777777" w:rsidR="00354A15" w:rsidRPr="00477CBC" w:rsidRDefault="00354A15" w:rsidP="009C5DB0">
            <w:pPr>
              <w:pStyle w:val="afa"/>
            </w:pPr>
          </w:p>
        </w:tc>
        <w:tc>
          <w:tcPr>
            <w:tcW w:w="999" w:type="dxa"/>
            <w:vAlign w:val="center"/>
          </w:tcPr>
          <w:p w14:paraId="657DFCD5" w14:textId="77777777" w:rsidR="00354A15" w:rsidRDefault="00354A15" w:rsidP="009C5DB0">
            <w:pPr>
              <w:pStyle w:val="afa"/>
            </w:pPr>
          </w:p>
        </w:tc>
      </w:tr>
      <w:tr w:rsidR="00354A15" w14:paraId="7CA84C9A" w14:textId="77777777" w:rsidTr="009C5DB0">
        <w:trPr>
          <w:cantSplit/>
        </w:trPr>
        <w:tc>
          <w:tcPr>
            <w:tcW w:w="568" w:type="dxa"/>
            <w:vAlign w:val="center"/>
          </w:tcPr>
          <w:p w14:paraId="595682F1" w14:textId="77777777" w:rsidR="00354A15" w:rsidRDefault="00354A15" w:rsidP="00650D72">
            <w:pPr>
              <w:pStyle w:val="afa"/>
              <w:numPr>
                <w:ilvl w:val="0"/>
                <w:numId w:val="45"/>
              </w:numPr>
              <w:rPr>
                <w:rStyle w:val="af9"/>
              </w:rPr>
            </w:pPr>
          </w:p>
        </w:tc>
        <w:tc>
          <w:tcPr>
            <w:tcW w:w="1276" w:type="dxa"/>
            <w:vAlign w:val="center"/>
          </w:tcPr>
          <w:p w14:paraId="66EA3EBA" w14:textId="77777777" w:rsidR="00354A15" w:rsidRPr="00BC46CC" w:rsidRDefault="00354A15" w:rsidP="009C5DB0">
            <w:pPr>
              <w:pStyle w:val="afa"/>
            </w:pPr>
            <w:r w:rsidRPr="007251CB">
              <w:t>ISO-код валюты</w:t>
            </w:r>
          </w:p>
        </w:tc>
        <w:tc>
          <w:tcPr>
            <w:tcW w:w="849" w:type="dxa"/>
            <w:vAlign w:val="center"/>
          </w:tcPr>
          <w:p w14:paraId="437543FB"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04BDC8EE" w14:textId="77777777" w:rsidR="00354A15" w:rsidRDefault="00354A15" w:rsidP="009C5DB0">
            <w:pPr>
              <w:pStyle w:val="afa"/>
            </w:pPr>
            <w:r>
              <w:t>17</w:t>
            </w:r>
          </w:p>
        </w:tc>
        <w:tc>
          <w:tcPr>
            <w:tcW w:w="1280" w:type="dxa"/>
            <w:vAlign w:val="center"/>
          </w:tcPr>
          <w:p w14:paraId="7FD216A4" w14:textId="77777777" w:rsidR="00354A15" w:rsidRPr="00787AEA" w:rsidRDefault="00354A15" w:rsidP="009C5DB0">
            <w:pPr>
              <w:pStyle w:val="afa"/>
            </w:pPr>
          </w:p>
        </w:tc>
        <w:tc>
          <w:tcPr>
            <w:tcW w:w="1272" w:type="dxa"/>
            <w:vAlign w:val="center"/>
          </w:tcPr>
          <w:p w14:paraId="39BB9D05" w14:textId="77777777" w:rsidR="00354A15" w:rsidRPr="00BB64B9" w:rsidRDefault="00354A15" w:rsidP="009C5DB0">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6D83A400" w14:textId="77777777" w:rsidR="00354A15" w:rsidRDefault="00354A15" w:rsidP="009C5DB0">
            <w:pPr>
              <w:pStyle w:val="afa"/>
            </w:pPr>
          </w:p>
        </w:tc>
        <w:tc>
          <w:tcPr>
            <w:tcW w:w="1411" w:type="dxa"/>
            <w:vAlign w:val="center"/>
          </w:tcPr>
          <w:p w14:paraId="6E37965F" w14:textId="77777777" w:rsidR="00354A15" w:rsidRPr="00477CBC" w:rsidRDefault="00354A15" w:rsidP="009C5DB0">
            <w:pPr>
              <w:pStyle w:val="afa"/>
            </w:pPr>
          </w:p>
        </w:tc>
        <w:tc>
          <w:tcPr>
            <w:tcW w:w="999" w:type="dxa"/>
            <w:vAlign w:val="center"/>
          </w:tcPr>
          <w:p w14:paraId="6590BCCF" w14:textId="77777777" w:rsidR="00354A15" w:rsidRDefault="00354A15" w:rsidP="009C5DB0">
            <w:pPr>
              <w:pStyle w:val="afa"/>
            </w:pPr>
          </w:p>
        </w:tc>
      </w:tr>
      <w:tr w:rsidR="00354A15" w14:paraId="1CFCFE4A" w14:textId="77777777" w:rsidTr="009C5DB0">
        <w:trPr>
          <w:cantSplit/>
        </w:trPr>
        <w:tc>
          <w:tcPr>
            <w:tcW w:w="568" w:type="dxa"/>
            <w:vAlign w:val="center"/>
          </w:tcPr>
          <w:p w14:paraId="5F8FB65D" w14:textId="77777777" w:rsidR="00354A15" w:rsidRDefault="00354A15" w:rsidP="00650D72">
            <w:pPr>
              <w:pStyle w:val="afa"/>
              <w:numPr>
                <w:ilvl w:val="0"/>
                <w:numId w:val="45"/>
              </w:numPr>
              <w:rPr>
                <w:rStyle w:val="af9"/>
              </w:rPr>
            </w:pPr>
          </w:p>
        </w:tc>
        <w:tc>
          <w:tcPr>
            <w:tcW w:w="1276" w:type="dxa"/>
            <w:vAlign w:val="center"/>
          </w:tcPr>
          <w:p w14:paraId="275408E5" w14:textId="77777777" w:rsidR="00354A15" w:rsidRDefault="00354A15" w:rsidP="009C5DB0">
            <w:pPr>
              <w:pStyle w:val="afa"/>
            </w:pPr>
            <w:r>
              <w:t>Кол-во проводок (дебетовых)</w:t>
            </w:r>
          </w:p>
        </w:tc>
        <w:tc>
          <w:tcPr>
            <w:tcW w:w="849" w:type="dxa"/>
            <w:vAlign w:val="center"/>
          </w:tcPr>
          <w:p w14:paraId="5DE5FD60" w14:textId="77777777" w:rsidR="00354A15" w:rsidRPr="00357180" w:rsidRDefault="00354A15" w:rsidP="009C5DB0">
            <w:pPr>
              <w:pStyle w:val="afa"/>
              <w:spacing w:beforeLines="40" w:before="96" w:afterLines="40" w:after="96"/>
              <w:jc w:val="center"/>
            </w:pPr>
            <w:r w:rsidRPr="008A5A8E">
              <w:rPr>
                <w:color w:val="000000"/>
                <w:szCs w:val="20"/>
              </w:rPr>
              <w:t>Текстовое поле</w:t>
            </w:r>
          </w:p>
        </w:tc>
        <w:tc>
          <w:tcPr>
            <w:tcW w:w="425" w:type="dxa"/>
            <w:vAlign w:val="center"/>
          </w:tcPr>
          <w:p w14:paraId="5B3630F4" w14:textId="77777777" w:rsidR="00354A15" w:rsidRDefault="00354A15" w:rsidP="009C5DB0">
            <w:pPr>
              <w:pStyle w:val="afa"/>
            </w:pPr>
            <w:r>
              <w:t>18</w:t>
            </w:r>
          </w:p>
        </w:tc>
        <w:tc>
          <w:tcPr>
            <w:tcW w:w="1280" w:type="dxa"/>
            <w:vAlign w:val="center"/>
          </w:tcPr>
          <w:p w14:paraId="4900DBC1" w14:textId="77777777" w:rsidR="00354A15" w:rsidRPr="00395F6B" w:rsidRDefault="00354A15" w:rsidP="009C5DB0">
            <w:pPr>
              <w:pStyle w:val="afa"/>
            </w:pPr>
            <w:r w:rsidRPr="000F0ED0">
              <w:t>DEBETCOUNT</w:t>
            </w:r>
          </w:p>
        </w:tc>
        <w:tc>
          <w:tcPr>
            <w:tcW w:w="1272" w:type="dxa"/>
            <w:vAlign w:val="center"/>
          </w:tcPr>
          <w:p w14:paraId="40FB5028" w14:textId="77777777" w:rsidR="00354A15" w:rsidRPr="00711D8E" w:rsidRDefault="00354A15" w:rsidP="009C5DB0">
            <w:pPr>
              <w:pStyle w:val="afa"/>
            </w:pPr>
            <w:r w:rsidRPr="00395F6B">
              <w:t>editable=false</w:t>
            </w:r>
          </w:p>
        </w:tc>
        <w:tc>
          <w:tcPr>
            <w:tcW w:w="1417" w:type="dxa"/>
            <w:vAlign w:val="center"/>
          </w:tcPr>
          <w:p w14:paraId="043EEE98" w14:textId="77777777" w:rsidR="00354A15" w:rsidRDefault="00354A15" w:rsidP="009C5DB0">
            <w:pPr>
              <w:pStyle w:val="afa"/>
            </w:pPr>
          </w:p>
        </w:tc>
        <w:tc>
          <w:tcPr>
            <w:tcW w:w="1411" w:type="dxa"/>
            <w:vAlign w:val="center"/>
          </w:tcPr>
          <w:p w14:paraId="7D53EB72" w14:textId="77777777" w:rsidR="00354A15" w:rsidRPr="00FD6C68" w:rsidRDefault="00354A15" w:rsidP="009C5DB0">
            <w:pPr>
              <w:ind w:left="34" w:firstLine="0"/>
              <w:rPr>
                <w:rFonts w:ascii="Arial" w:hAnsi="Arial" w:cs="Arial"/>
                <w:sz w:val="16"/>
                <w:szCs w:val="16"/>
              </w:rPr>
            </w:pPr>
            <w:r w:rsidRPr="00FD6C68">
              <w:rPr>
                <w:rFonts w:ascii="Arial" w:hAnsi="Arial" w:cs="Arial"/>
                <w:sz w:val="16"/>
                <w:szCs w:val="16"/>
              </w:rPr>
              <w:t>Количество проводок по дебету</w:t>
            </w:r>
          </w:p>
        </w:tc>
        <w:tc>
          <w:tcPr>
            <w:tcW w:w="999" w:type="dxa"/>
            <w:vAlign w:val="center"/>
          </w:tcPr>
          <w:p w14:paraId="177C7764" w14:textId="77777777" w:rsidR="00354A15" w:rsidRDefault="00354A15" w:rsidP="009C5DB0">
            <w:pPr>
              <w:pStyle w:val="afa"/>
            </w:pPr>
          </w:p>
        </w:tc>
      </w:tr>
      <w:tr w:rsidR="00354A15" w14:paraId="4F0CC3B0" w14:textId="77777777" w:rsidTr="009C5DB0">
        <w:trPr>
          <w:cantSplit/>
        </w:trPr>
        <w:tc>
          <w:tcPr>
            <w:tcW w:w="568" w:type="dxa"/>
            <w:vAlign w:val="center"/>
          </w:tcPr>
          <w:p w14:paraId="30B410E2" w14:textId="77777777" w:rsidR="00354A15" w:rsidRDefault="00354A15" w:rsidP="00650D72">
            <w:pPr>
              <w:pStyle w:val="afa"/>
              <w:numPr>
                <w:ilvl w:val="0"/>
                <w:numId w:val="45"/>
              </w:numPr>
              <w:rPr>
                <w:rStyle w:val="af9"/>
              </w:rPr>
            </w:pPr>
          </w:p>
        </w:tc>
        <w:tc>
          <w:tcPr>
            <w:tcW w:w="1276" w:type="dxa"/>
            <w:vAlign w:val="center"/>
          </w:tcPr>
          <w:p w14:paraId="06F88A31" w14:textId="77777777" w:rsidR="00354A15" w:rsidRDefault="00354A15" w:rsidP="009C5DB0">
            <w:pPr>
              <w:pStyle w:val="afa"/>
            </w:pPr>
            <w:r>
              <w:t>Кредит</w:t>
            </w:r>
          </w:p>
        </w:tc>
        <w:tc>
          <w:tcPr>
            <w:tcW w:w="849" w:type="dxa"/>
            <w:vAlign w:val="center"/>
          </w:tcPr>
          <w:p w14:paraId="07DA3659" w14:textId="77777777" w:rsidR="00354A15" w:rsidRPr="00357180" w:rsidRDefault="00354A15" w:rsidP="009C5DB0">
            <w:pPr>
              <w:pStyle w:val="afa"/>
              <w:spacing w:beforeLines="40" w:before="96" w:afterLines="40" w:after="96"/>
              <w:jc w:val="center"/>
            </w:pPr>
            <w:r w:rsidRPr="008A5A8E">
              <w:rPr>
                <w:color w:val="000000"/>
              </w:rPr>
              <w:t>moneyField</w:t>
            </w:r>
            <w:r w:rsidRPr="00357180">
              <w:t xml:space="preserve"> </w:t>
            </w:r>
          </w:p>
        </w:tc>
        <w:tc>
          <w:tcPr>
            <w:tcW w:w="425" w:type="dxa"/>
            <w:vAlign w:val="center"/>
          </w:tcPr>
          <w:p w14:paraId="59639ED1" w14:textId="77777777" w:rsidR="00354A15" w:rsidRDefault="00354A15" w:rsidP="009C5DB0">
            <w:pPr>
              <w:pStyle w:val="afa"/>
            </w:pPr>
            <w:r>
              <w:t>19</w:t>
            </w:r>
          </w:p>
        </w:tc>
        <w:tc>
          <w:tcPr>
            <w:tcW w:w="1280" w:type="dxa"/>
            <w:vAlign w:val="center"/>
          </w:tcPr>
          <w:p w14:paraId="5DD09163" w14:textId="77777777" w:rsidR="00354A15" w:rsidRPr="007A053F" w:rsidRDefault="00354A15" w:rsidP="009C5DB0">
            <w:pPr>
              <w:pStyle w:val="afa"/>
              <w:spacing w:beforeLines="40" w:before="96" w:afterLines="40" w:after="96"/>
            </w:pPr>
            <w:r w:rsidRPr="003962EB">
              <w:t>CREDITRETURN</w:t>
            </w:r>
          </w:p>
        </w:tc>
        <w:tc>
          <w:tcPr>
            <w:tcW w:w="1272" w:type="dxa"/>
            <w:vAlign w:val="center"/>
          </w:tcPr>
          <w:p w14:paraId="25667E86" w14:textId="77777777" w:rsidR="00354A15" w:rsidRPr="00BB64B9" w:rsidRDefault="00354A15" w:rsidP="009C5DB0">
            <w:pPr>
              <w:pStyle w:val="afa"/>
              <w:rPr>
                <w:lang w:val="en-US"/>
              </w:rPr>
            </w:pPr>
            <w:r w:rsidRPr="00BB64B9">
              <w:rPr>
                <w:lang w:val="en-US"/>
              </w:rPr>
              <w:t>editable=false</w:t>
            </w:r>
          </w:p>
          <w:p w14:paraId="6810A24F" w14:textId="77777777" w:rsidR="00354A15" w:rsidRPr="00711D8E" w:rsidRDefault="00354A15" w:rsidP="009C5DB0">
            <w:pPr>
              <w:pStyle w:val="afa"/>
            </w:pPr>
            <w:r w:rsidRPr="00234627">
              <w:t>Макс</w:t>
            </w:r>
            <w:r w:rsidRPr="00BB64B9">
              <w:t>.</w:t>
            </w:r>
            <w:r w:rsidRPr="00234627">
              <w:t>зн</w:t>
            </w:r>
            <w:r w:rsidRPr="00BB64B9">
              <w:t xml:space="preserve">. = </w:t>
            </w:r>
            <w:r w:rsidRPr="00234627">
              <w:t>999 999 999 999 999.99, в формате всегда выводится дробная часть, значение &gt; 0</w:t>
            </w:r>
          </w:p>
        </w:tc>
        <w:tc>
          <w:tcPr>
            <w:tcW w:w="1417" w:type="dxa"/>
            <w:vAlign w:val="center"/>
          </w:tcPr>
          <w:p w14:paraId="612FA36A" w14:textId="77777777" w:rsidR="00354A15" w:rsidRDefault="00354A15" w:rsidP="009C5DB0">
            <w:pPr>
              <w:pStyle w:val="afa"/>
            </w:pPr>
          </w:p>
        </w:tc>
        <w:tc>
          <w:tcPr>
            <w:tcW w:w="1411" w:type="dxa"/>
            <w:vAlign w:val="center"/>
          </w:tcPr>
          <w:p w14:paraId="7B9CF6DD" w14:textId="77777777" w:rsidR="00354A15" w:rsidRPr="00D97A02" w:rsidRDefault="00354A15" w:rsidP="009C5DB0">
            <w:pPr>
              <w:pStyle w:val="afa"/>
              <w:spacing w:beforeLines="40" w:before="96" w:afterLines="40" w:after="96"/>
            </w:pPr>
            <w:r w:rsidRPr="001D5F43">
              <w:t>Кредит. Сумма в валюте выписки.</w:t>
            </w:r>
          </w:p>
        </w:tc>
        <w:tc>
          <w:tcPr>
            <w:tcW w:w="999" w:type="dxa"/>
            <w:vAlign w:val="center"/>
          </w:tcPr>
          <w:p w14:paraId="4FB788ED" w14:textId="77777777" w:rsidR="00354A15" w:rsidRDefault="00354A15" w:rsidP="009C5DB0">
            <w:pPr>
              <w:pStyle w:val="afa"/>
            </w:pPr>
          </w:p>
        </w:tc>
      </w:tr>
      <w:tr w:rsidR="00354A15" w14:paraId="43CBB005" w14:textId="77777777" w:rsidTr="009C5DB0">
        <w:trPr>
          <w:cantSplit/>
        </w:trPr>
        <w:tc>
          <w:tcPr>
            <w:tcW w:w="568" w:type="dxa"/>
            <w:vAlign w:val="center"/>
          </w:tcPr>
          <w:p w14:paraId="37BC1DBD" w14:textId="77777777" w:rsidR="00354A15" w:rsidRDefault="00354A15" w:rsidP="00650D72">
            <w:pPr>
              <w:pStyle w:val="afa"/>
              <w:numPr>
                <w:ilvl w:val="0"/>
                <w:numId w:val="45"/>
              </w:numPr>
              <w:rPr>
                <w:rStyle w:val="af9"/>
              </w:rPr>
            </w:pPr>
          </w:p>
        </w:tc>
        <w:tc>
          <w:tcPr>
            <w:tcW w:w="1276" w:type="dxa"/>
            <w:vAlign w:val="center"/>
          </w:tcPr>
          <w:p w14:paraId="46CDBD97" w14:textId="77777777" w:rsidR="00354A15" w:rsidRPr="00BC46CC" w:rsidRDefault="00354A15" w:rsidP="009C5DB0">
            <w:pPr>
              <w:pStyle w:val="afa"/>
            </w:pPr>
            <w:r w:rsidRPr="007251CB">
              <w:t>ISO-код валюты</w:t>
            </w:r>
          </w:p>
        </w:tc>
        <w:tc>
          <w:tcPr>
            <w:tcW w:w="849" w:type="dxa"/>
            <w:vAlign w:val="center"/>
          </w:tcPr>
          <w:p w14:paraId="5DEF3334"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3C8C3A91" w14:textId="77777777" w:rsidR="00354A15" w:rsidRDefault="00354A15" w:rsidP="009C5DB0">
            <w:pPr>
              <w:pStyle w:val="afa"/>
            </w:pPr>
            <w:r>
              <w:t>20</w:t>
            </w:r>
          </w:p>
        </w:tc>
        <w:tc>
          <w:tcPr>
            <w:tcW w:w="1280" w:type="dxa"/>
            <w:vAlign w:val="center"/>
          </w:tcPr>
          <w:p w14:paraId="6AAF9CFF" w14:textId="77777777" w:rsidR="00354A15" w:rsidRPr="00395F6B" w:rsidRDefault="00354A15" w:rsidP="009C5DB0">
            <w:pPr>
              <w:pStyle w:val="afa"/>
            </w:pPr>
            <w:r w:rsidRPr="003962EB">
              <w:t>CRCURRENCY</w:t>
            </w:r>
          </w:p>
        </w:tc>
        <w:tc>
          <w:tcPr>
            <w:tcW w:w="1272" w:type="dxa"/>
            <w:vAlign w:val="center"/>
          </w:tcPr>
          <w:p w14:paraId="6E26D80C" w14:textId="77777777" w:rsidR="00354A15" w:rsidRPr="00395F6B" w:rsidRDefault="00354A15" w:rsidP="009C5DB0">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633B3666" w14:textId="77777777" w:rsidR="00354A15" w:rsidRDefault="00354A15" w:rsidP="009C5DB0">
            <w:pPr>
              <w:pStyle w:val="afa"/>
            </w:pPr>
          </w:p>
        </w:tc>
        <w:tc>
          <w:tcPr>
            <w:tcW w:w="1411" w:type="dxa"/>
            <w:vAlign w:val="center"/>
          </w:tcPr>
          <w:p w14:paraId="71A2D293" w14:textId="77777777" w:rsidR="00354A15" w:rsidRPr="00783D41" w:rsidRDefault="00354A15" w:rsidP="009C5DB0">
            <w:pPr>
              <w:pStyle w:val="afa"/>
              <w:spacing w:beforeLines="40" w:before="96" w:afterLines="40" w:after="96"/>
            </w:pPr>
            <w:r w:rsidRPr="003962EB">
              <w:t xml:space="preserve">Кредит.  </w:t>
            </w:r>
            <w:r w:rsidRPr="001D5F43">
              <w:t>Кредит. Сумма в валюте выписки.</w:t>
            </w:r>
          </w:p>
        </w:tc>
        <w:tc>
          <w:tcPr>
            <w:tcW w:w="999" w:type="dxa"/>
            <w:vAlign w:val="center"/>
          </w:tcPr>
          <w:p w14:paraId="0E754459" w14:textId="77777777" w:rsidR="00354A15" w:rsidRDefault="00354A15" w:rsidP="009C5DB0">
            <w:pPr>
              <w:pStyle w:val="afa"/>
            </w:pPr>
          </w:p>
        </w:tc>
      </w:tr>
      <w:tr w:rsidR="00354A15" w14:paraId="6DC3DCC8" w14:textId="77777777" w:rsidTr="009C5DB0">
        <w:trPr>
          <w:cantSplit/>
        </w:trPr>
        <w:tc>
          <w:tcPr>
            <w:tcW w:w="568" w:type="dxa"/>
            <w:vAlign w:val="center"/>
          </w:tcPr>
          <w:p w14:paraId="782C97AA" w14:textId="77777777" w:rsidR="00354A15" w:rsidRDefault="00354A15" w:rsidP="00650D72">
            <w:pPr>
              <w:pStyle w:val="afa"/>
              <w:numPr>
                <w:ilvl w:val="0"/>
                <w:numId w:val="45"/>
              </w:numPr>
              <w:rPr>
                <w:rStyle w:val="af9"/>
              </w:rPr>
            </w:pPr>
          </w:p>
        </w:tc>
        <w:tc>
          <w:tcPr>
            <w:tcW w:w="1276" w:type="dxa"/>
            <w:vAlign w:val="center"/>
          </w:tcPr>
          <w:p w14:paraId="61C34B84" w14:textId="77777777" w:rsidR="00354A15" w:rsidRPr="007251CB" w:rsidRDefault="00354A15" w:rsidP="009C5DB0">
            <w:pPr>
              <w:pStyle w:val="afa"/>
            </w:pPr>
            <w:r>
              <w:t xml:space="preserve">Кредит </w:t>
            </w:r>
            <w:r w:rsidRPr="00BB64B9">
              <w:t>Сумма в нац. валюте.</w:t>
            </w:r>
          </w:p>
        </w:tc>
        <w:tc>
          <w:tcPr>
            <w:tcW w:w="849" w:type="dxa"/>
            <w:vAlign w:val="center"/>
          </w:tcPr>
          <w:p w14:paraId="1C350369" w14:textId="77777777" w:rsidR="00354A15" w:rsidRPr="008A5A8E" w:rsidRDefault="00354A15" w:rsidP="009C5DB0">
            <w:pPr>
              <w:pStyle w:val="afa"/>
              <w:spacing w:beforeLines="40" w:before="96" w:afterLines="40" w:after="96"/>
              <w:jc w:val="center"/>
            </w:pPr>
            <w:r w:rsidRPr="008A5A8E">
              <w:rPr>
                <w:color w:val="000000"/>
              </w:rPr>
              <w:t>moneyField</w:t>
            </w:r>
          </w:p>
        </w:tc>
        <w:tc>
          <w:tcPr>
            <w:tcW w:w="425" w:type="dxa"/>
            <w:vAlign w:val="center"/>
          </w:tcPr>
          <w:p w14:paraId="38D0A1AC" w14:textId="77777777" w:rsidR="00354A15" w:rsidRDefault="00354A15" w:rsidP="009C5DB0">
            <w:pPr>
              <w:pStyle w:val="afa"/>
            </w:pPr>
            <w:r>
              <w:t>21</w:t>
            </w:r>
          </w:p>
        </w:tc>
        <w:tc>
          <w:tcPr>
            <w:tcW w:w="1280" w:type="dxa"/>
            <w:vAlign w:val="center"/>
          </w:tcPr>
          <w:p w14:paraId="36D704BF" w14:textId="77777777" w:rsidR="00354A15" w:rsidRPr="00395F6B" w:rsidRDefault="00354A15" w:rsidP="009C5DB0">
            <w:pPr>
              <w:pStyle w:val="afa"/>
            </w:pPr>
            <w:r w:rsidRPr="00563A20">
              <w:t>CREDITRETURNNAT</w:t>
            </w:r>
          </w:p>
        </w:tc>
        <w:tc>
          <w:tcPr>
            <w:tcW w:w="1272" w:type="dxa"/>
            <w:vAlign w:val="center"/>
          </w:tcPr>
          <w:p w14:paraId="71DDF53E" w14:textId="77777777" w:rsidR="00354A15" w:rsidRPr="00072234" w:rsidRDefault="00354A15" w:rsidP="009C5DB0">
            <w:pPr>
              <w:pStyle w:val="afa"/>
            </w:pPr>
            <w:r w:rsidRPr="00BB64B9">
              <w:rPr>
                <w:lang w:val="en-US"/>
              </w:rPr>
              <w:t>editable</w:t>
            </w:r>
            <w:r w:rsidRPr="00072234">
              <w:t>=</w:t>
            </w:r>
            <w:r w:rsidRPr="00BB64B9">
              <w:rPr>
                <w:lang w:val="en-US"/>
              </w:rPr>
              <w:t>false</w:t>
            </w:r>
          </w:p>
          <w:p w14:paraId="6B162DE7" w14:textId="77777777" w:rsidR="00354A15" w:rsidRPr="00395F6B" w:rsidRDefault="00354A15" w:rsidP="009C5DB0">
            <w:pPr>
              <w:pStyle w:val="afa"/>
            </w:pPr>
            <w:r w:rsidRPr="00234627">
              <w:t>Макс</w:t>
            </w:r>
            <w:r w:rsidRPr="00BB64B9">
              <w:t>.</w:t>
            </w:r>
            <w:r w:rsidRPr="00234627">
              <w:t>зн</w:t>
            </w:r>
            <w:r w:rsidRPr="00BB64B9">
              <w:t xml:space="preserve">. = </w:t>
            </w:r>
            <w:r w:rsidRPr="00234627">
              <w:t>999 999 999 999 999.99, в формате всегда выводится дробная часть, значение &gt; 0</w:t>
            </w:r>
          </w:p>
        </w:tc>
        <w:tc>
          <w:tcPr>
            <w:tcW w:w="1417" w:type="dxa"/>
            <w:vAlign w:val="center"/>
          </w:tcPr>
          <w:p w14:paraId="4CEBE3CA" w14:textId="77777777" w:rsidR="00354A15" w:rsidRDefault="00354A15" w:rsidP="009C5DB0">
            <w:pPr>
              <w:pStyle w:val="afa"/>
            </w:pPr>
          </w:p>
        </w:tc>
        <w:tc>
          <w:tcPr>
            <w:tcW w:w="1411" w:type="dxa"/>
            <w:vAlign w:val="center"/>
          </w:tcPr>
          <w:p w14:paraId="108E9361" w14:textId="77777777" w:rsidR="00354A15" w:rsidRPr="00D70AB2" w:rsidRDefault="00354A15" w:rsidP="009C5DB0">
            <w:pPr>
              <w:pStyle w:val="afa"/>
              <w:spacing w:beforeLines="40" w:before="96" w:afterLines="40" w:after="96"/>
            </w:pPr>
            <w:r w:rsidRPr="00563A20">
              <w:t>Кредит . Сумма в нац. валюте.</w:t>
            </w:r>
          </w:p>
        </w:tc>
        <w:tc>
          <w:tcPr>
            <w:tcW w:w="999" w:type="dxa"/>
            <w:vAlign w:val="center"/>
          </w:tcPr>
          <w:p w14:paraId="48B89F4B" w14:textId="77777777" w:rsidR="00354A15" w:rsidRDefault="00354A15" w:rsidP="009C5DB0">
            <w:pPr>
              <w:pStyle w:val="afa"/>
            </w:pPr>
          </w:p>
        </w:tc>
      </w:tr>
      <w:tr w:rsidR="00354A15" w14:paraId="34FFCF8C" w14:textId="77777777" w:rsidTr="009C5DB0">
        <w:trPr>
          <w:cantSplit/>
        </w:trPr>
        <w:tc>
          <w:tcPr>
            <w:tcW w:w="568" w:type="dxa"/>
            <w:vAlign w:val="center"/>
          </w:tcPr>
          <w:p w14:paraId="0DF9CB03" w14:textId="77777777" w:rsidR="00354A15" w:rsidRDefault="00354A15" w:rsidP="00650D72">
            <w:pPr>
              <w:pStyle w:val="afa"/>
              <w:numPr>
                <w:ilvl w:val="0"/>
                <w:numId w:val="45"/>
              </w:numPr>
              <w:rPr>
                <w:rStyle w:val="af9"/>
              </w:rPr>
            </w:pPr>
          </w:p>
        </w:tc>
        <w:tc>
          <w:tcPr>
            <w:tcW w:w="1276" w:type="dxa"/>
            <w:vAlign w:val="center"/>
          </w:tcPr>
          <w:p w14:paraId="42EDEA5C" w14:textId="77777777" w:rsidR="00354A15" w:rsidRPr="00BC46CC" w:rsidRDefault="00354A15" w:rsidP="009C5DB0">
            <w:pPr>
              <w:pStyle w:val="afa"/>
            </w:pPr>
            <w:r w:rsidRPr="007251CB">
              <w:t>ISO-код валюты</w:t>
            </w:r>
          </w:p>
        </w:tc>
        <w:tc>
          <w:tcPr>
            <w:tcW w:w="849" w:type="dxa"/>
            <w:vAlign w:val="center"/>
          </w:tcPr>
          <w:p w14:paraId="3C44B512" w14:textId="77777777" w:rsidR="00354A15" w:rsidRPr="008A5A8E" w:rsidRDefault="00354A15" w:rsidP="009C5DB0">
            <w:pPr>
              <w:pStyle w:val="afa"/>
              <w:spacing w:beforeLines="40" w:before="96" w:afterLines="40" w:after="96"/>
              <w:jc w:val="center"/>
              <w:rPr>
                <w:color w:val="000000"/>
              </w:rPr>
            </w:pPr>
            <w:r w:rsidRPr="008A5A8E">
              <w:rPr>
                <w:color w:val="000000"/>
                <w:szCs w:val="20"/>
              </w:rPr>
              <w:t>Текстовое поле</w:t>
            </w:r>
          </w:p>
        </w:tc>
        <w:tc>
          <w:tcPr>
            <w:tcW w:w="425" w:type="dxa"/>
            <w:vAlign w:val="center"/>
          </w:tcPr>
          <w:p w14:paraId="32E351BA" w14:textId="77777777" w:rsidR="00354A15" w:rsidRDefault="00354A15" w:rsidP="009C5DB0">
            <w:pPr>
              <w:pStyle w:val="afa"/>
            </w:pPr>
            <w:r>
              <w:t>22</w:t>
            </w:r>
          </w:p>
        </w:tc>
        <w:tc>
          <w:tcPr>
            <w:tcW w:w="1280" w:type="dxa"/>
            <w:vAlign w:val="center"/>
          </w:tcPr>
          <w:p w14:paraId="55C30C69" w14:textId="77777777" w:rsidR="00354A15" w:rsidRPr="007A053F" w:rsidRDefault="00354A15" w:rsidP="009C5DB0">
            <w:pPr>
              <w:pStyle w:val="afa"/>
              <w:spacing w:beforeLines="40" w:before="96" w:afterLines="40" w:after="96"/>
            </w:pPr>
            <w:r w:rsidRPr="00563A20">
              <w:t>CRCURRENCYNAT</w:t>
            </w:r>
          </w:p>
        </w:tc>
        <w:tc>
          <w:tcPr>
            <w:tcW w:w="1272" w:type="dxa"/>
            <w:vAlign w:val="center"/>
          </w:tcPr>
          <w:p w14:paraId="36BFE8B1" w14:textId="77777777" w:rsidR="00354A15" w:rsidRPr="00395F6B" w:rsidRDefault="00354A15" w:rsidP="009C5DB0">
            <w:pPr>
              <w:pStyle w:val="afa"/>
            </w:pPr>
            <w:r w:rsidRPr="00234627">
              <w:t>Только цифры 0..9 и заглавные латинские буквы, недопустимо пустое значение, 3-х значный  ISO-код валюты</w:t>
            </w:r>
          </w:p>
        </w:tc>
        <w:tc>
          <w:tcPr>
            <w:tcW w:w="1417" w:type="dxa"/>
            <w:vAlign w:val="center"/>
          </w:tcPr>
          <w:p w14:paraId="7B4EB240" w14:textId="77777777" w:rsidR="00354A15" w:rsidRDefault="00354A15" w:rsidP="009C5DB0">
            <w:pPr>
              <w:pStyle w:val="afa"/>
            </w:pPr>
          </w:p>
        </w:tc>
        <w:tc>
          <w:tcPr>
            <w:tcW w:w="1411" w:type="dxa"/>
            <w:vAlign w:val="center"/>
          </w:tcPr>
          <w:p w14:paraId="15194D4B" w14:textId="77777777" w:rsidR="00354A15" w:rsidRPr="008672B2" w:rsidRDefault="00354A15" w:rsidP="009C5DB0">
            <w:pPr>
              <w:pStyle w:val="afa"/>
              <w:spacing w:beforeLines="40" w:before="96" w:afterLines="40" w:after="96"/>
              <w:rPr>
                <w:lang w:eastAsia="en-US"/>
              </w:rPr>
            </w:pPr>
            <w:r w:rsidRPr="00563A20">
              <w:rPr>
                <w:lang w:eastAsia="en-US"/>
              </w:rPr>
              <w:t>Кредит .  ISO-код национальной  валюты. По умолчанию RUR</w:t>
            </w:r>
          </w:p>
        </w:tc>
        <w:tc>
          <w:tcPr>
            <w:tcW w:w="999" w:type="dxa"/>
            <w:vAlign w:val="center"/>
          </w:tcPr>
          <w:p w14:paraId="06B6FC75" w14:textId="77777777" w:rsidR="00354A15" w:rsidRDefault="00354A15" w:rsidP="009C5DB0">
            <w:pPr>
              <w:pStyle w:val="afa"/>
            </w:pPr>
          </w:p>
        </w:tc>
      </w:tr>
      <w:tr w:rsidR="00354A15" w14:paraId="0F9C96B9" w14:textId="77777777" w:rsidTr="009C5DB0">
        <w:trPr>
          <w:cantSplit/>
        </w:trPr>
        <w:tc>
          <w:tcPr>
            <w:tcW w:w="568" w:type="dxa"/>
            <w:vAlign w:val="center"/>
          </w:tcPr>
          <w:p w14:paraId="54CA0CCB" w14:textId="77777777" w:rsidR="00354A15" w:rsidRDefault="00354A15" w:rsidP="00650D72">
            <w:pPr>
              <w:pStyle w:val="afa"/>
              <w:numPr>
                <w:ilvl w:val="0"/>
                <w:numId w:val="45"/>
              </w:numPr>
              <w:rPr>
                <w:rStyle w:val="af9"/>
              </w:rPr>
            </w:pPr>
          </w:p>
        </w:tc>
        <w:tc>
          <w:tcPr>
            <w:tcW w:w="1276" w:type="dxa"/>
            <w:vAlign w:val="center"/>
          </w:tcPr>
          <w:p w14:paraId="6659A6E7" w14:textId="77777777" w:rsidR="00354A15" w:rsidRDefault="00354A15" w:rsidP="009C5DB0">
            <w:pPr>
              <w:pStyle w:val="afa"/>
            </w:pPr>
            <w:r>
              <w:t>Кол-во проводок (кредитовых)</w:t>
            </w:r>
          </w:p>
        </w:tc>
        <w:tc>
          <w:tcPr>
            <w:tcW w:w="849" w:type="dxa"/>
            <w:vAlign w:val="center"/>
          </w:tcPr>
          <w:p w14:paraId="1864DFFC" w14:textId="77777777" w:rsidR="00354A15" w:rsidRPr="00357180" w:rsidRDefault="00354A15" w:rsidP="009C5DB0">
            <w:pPr>
              <w:pStyle w:val="afa"/>
              <w:spacing w:beforeLines="40" w:before="96" w:afterLines="40" w:after="96"/>
              <w:jc w:val="center"/>
            </w:pPr>
            <w:r w:rsidRPr="008A5A8E">
              <w:rPr>
                <w:color w:val="000000"/>
                <w:szCs w:val="20"/>
              </w:rPr>
              <w:t>Текстовое поле</w:t>
            </w:r>
          </w:p>
        </w:tc>
        <w:tc>
          <w:tcPr>
            <w:tcW w:w="425" w:type="dxa"/>
            <w:vAlign w:val="center"/>
          </w:tcPr>
          <w:p w14:paraId="70F187E2" w14:textId="77777777" w:rsidR="00354A15" w:rsidRDefault="00354A15" w:rsidP="009C5DB0">
            <w:pPr>
              <w:pStyle w:val="afa"/>
            </w:pPr>
            <w:r>
              <w:t>23</w:t>
            </w:r>
          </w:p>
        </w:tc>
        <w:tc>
          <w:tcPr>
            <w:tcW w:w="1280" w:type="dxa"/>
            <w:vAlign w:val="center"/>
          </w:tcPr>
          <w:p w14:paraId="7CF6D1EC" w14:textId="77777777" w:rsidR="00354A15" w:rsidRPr="00395F6B" w:rsidRDefault="00354A15" w:rsidP="009C5DB0">
            <w:pPr>
              <w:pStyle w:val="afa"/>
            </w:pPr>
            <w:r w:rsidRPr="00563A20">
              <w:t>CREDITCOUNT</w:t>
            </w:r>
          </w:p>
        </w:tc>
        <w:tc>
          <w:tcPr>
            <w:tcW w:w="1272" w:type="dxa"/>
            <w:vAlign w:val="center"/>
          </w:tcPr>
          <w:p w14:paraId="23E04F6F" w14:textId="77777777" w:rsidR="00354A15" w:rsidRPr="00711D8E" w:rsidRDefault="00354A15" w:rsidP="009C5DB0">
            <w:pPr>
              <w:pStyle w:val="afa"/>
            </w:pPr>
            <w:r w:rsidRPr="00395F6B">
              <w:t>editable=false</w:t>
            </w:r>
          </w:p>
        </w:tc>
        <w:tc>
          <w:tcPr>
            <w:tcW w:w="1417" w:type="dxa"/>
            <w:vAlign w:val="center"/>
          </w:tcPr>
          <w:p w14:paraId="6F54232C" w14:textId="77777777" w:rsidR="00354A15" w:rsidRDefault="00354A15" w:rsidP="009C5DB0">
            <w:pPr>
              <w:pStyle w:val="afa"/>
            </w:pPr>
          </w:p>
        </w:tc>
        <w:tc>
          <w:tcPr>
            <w:tcW w:w="1411" w:type="dxa"/>
            <w:vAlign w:val="center"/>
          </w:tcPr>
          <w:p w14:paraId="09D644A0" w14:textId="77777777" w:rsidR="00354A15" w:rsidRPr="00FD6C68" w:rsidRDefault="00354A15" w:rsidP="009C5DB0">
            <w:pPr>
              <w:ind w:left="34" w:firstLine="0"/>
              <w:rPr>
                <w:rFonts w:ascii="Arial" w:hAnsi="Arial" w:cs="Arial"/>
                <w:sz w:val="16"/>
                <w:szCs w:val="16"/>
              </w:rPr>
            </w:pPr>
            <w:r w:rsidRPr="00FD6C68">
              <w:rPr>
                <w:rFonts w:ascii="Arial" w:hAnsi="Arial" w:cs="Arial"/>
                <w:sz w:val="16"/>
                <w:szCs w:val="16"/>
              </w:rPr>
              <w:t>Количество проводок по кредиту</w:t>
            </w:r>
          </w:p>
        </w:tc>
        <w:tc>
          <w:tcPr>
            <w:tcW w:w="999" w:type="dxa"/>
            <w:vAlign w:val="center"/>
          </w:tcPr>
          <w:p w14:paraId="7C13687E" w14:textId="77777777" w:rsidR="00354A15" w:rsidRDefault="00354A15" w:rsidP="009C5DB0">
            <w:pPr>
              <w:pStyle w:val="afa"/>
            </w:pPr>
          </w:p>
        </w:tc>
      </w:tr>
      <w:tr w:rsidR="00354A15" w14:paraId="63E0356F" w14:textId="77777777" w:rsidTr="009C5DB0">
        <w:trPr>
          <w:cantSplit/>
        </w:trPr>
        <w:tc>
          <w:tcPr>
            <w:tcW w:w="568" w:type="dxa"/>
            <w:vAlign w:val="center"/>
          </w:tcPr>
          <w:p w14:paraId="054EEEE2" w14:textId="77777777" w:rsidR="00354A15" w:rsidRDefault="00354A15" w:rsidP="00650D72">
            <w:pPr>
              <w:pStyle w:val="afa"/>
              <w:numPr>
                <w:ilvl w:val="0"/>
                <w:numId w:val="45"/>
              </w:numPr>
              <w:rPr>
                <w:rStyle w:val="af9"/>
              </w:rPr>
            </w:pPr>
          </w:p>
        </w:tc>
        <w:tc>
          <w:tcPr>
            <w:tcW w:w="1276" w:type="dxa"/>
            <w:vAlign w:val="center"/>
          </w:tcPr>
          <w:p w14:paraId="402F0601" w14:textId="77777777" w:rsidR="00354A15" w:rsidRDefault="00354A15" w:rsidP="009C5DB0">
            <w:pPr>
              <w:pStyle w:val="afa"/>
            </w:pPr>
            <w:r>
              <w:t>Исходящий остаток</w:t>
            </w:r>
          </w:p>
        </w:tc>
        <w:tc>
          <w:tcPr>
            <w:tcW w:w="849" w:type="dxa"/>
            <w:vAlign w:val="center"/>
          </w:tcPr>
          <w:p w14:paraId="67062D27" w14:textId="77777777" w:rsidR="00354A15" w:rsidRPr="00357180" w:rsidRDefault="00354A15" w:rsidP="009C5DB0">
            <w:pPr>
              <w:pStyle w:val="afa"/>
              <w:spacing w:beforeLines="40" w:before="96" w:afterLines="40" w:after="96"/>
              <w:jc w:val="center"/>
            </w:pPr>
            <w:r w:rsidRPr="008A5A8E">
              <w:rPr>
                <w:color w:val="000000"/>
              </w:rPr>
              <w:t>moneyField</w:t>
            </w:r>
            <w:r w:rsidRPr="00357180">
              <w:t xml:space="preserve"> </w:t>
            </w:r>
          </w:p>
        </w:tc>
        <w:tc>
          <w:tcPr>
            <w:tcW w:w="425" w:type="dxa"/>
            <w:vAlign w:val="center"/>
          </w:tcPr>
          <w:p w14:paraId="72FF145F" w14:textId="77777777" w:rsidR="00354A15" w:rsidRDefault="00354A15" w:rsidP="009C5DB0">
            <w:pPr>
              <w:pStyle w:val="afa"/>
            </w:pPr>
            <w:r>
              <w:t>24</w:t>
            </w:r>
          </w:p>
        </w:tc>
        <w:tc>
          <w:tcPr>
            <w:tcW w:w="1280" w:type="dxa"/>
            <w:vAlign w:val="center"/>
          </w:tcPr>
          <w:p w14:paraId="3EBD6D3C" w14:textId="77777777" w:rsidR="00354A15" w:rsidRPr="00395F6B" w:rsidRDefault="00354A15" w:rsidP="009C5DB0">
            <w:pPr>
              <w:pStyle w:val="afa"/>
            </w:pPr>
            <w:r w:rsidRPr="00563A20">
              <w:t>OUTBOUNDBALANCE</w:t>
            </w:r>
            <w:r>
              <w:t xml:space="preserve">, </w:t>
            </w:r>
            <w:r w:rsidRPr="00563A20">
              <w:t>OBCURRENCY</w:t>
            </w:r>
          </w:p>
        </w:tc>
        <w:tc>
          <w:tcPr>
            <w:tcW w:w="1272" w:type="dxa"/>
            <w:vAlign w:val="center"/>
          </w:tcPr>
          <w:p w14:paraId="04145FDB" w14:textId="77777777" w:rsidR="00354A15" w:rsidRPr="00711D8E" w:rsidRDefault="00354A15" w:rsidP="009C5DB0">
            <w:pPr>
              <w:pStyle w:val="afa"/>
            </w:pPr>
            <w:r w:rsidRPr="00395F6B">
              <w:t>editable=false</w:t>
            </w:r>
            <w:r>
              <w:t xml:space="preserve"> </w:t>
            </w:r>
          </w:p>
        </w:tc>
        <w:tc>
          <w:tcPr>
            <w:tcW w:w="1417" w:type="dxa"/>
            <w:vAlign w:val="center"/>
          </w:tcPr>
          <w:p w14:paraId="1CAE0BDC" w14:textId="77777777" w:rsidR="00354A15" w:rsidRDefault="00354A15" w:rsidP="009C5DB0">
            <w:pPr>
              <w:pStyle w:val="afa"/>
            </w:pPr>
          </w:p>
        </w:tc>
        <w:tc>
          <w:tcPr>
            <w:tcW w:w="1411" w:type="dxa"/>
            <w:vAlign w:val="center"/>
          </w:tcPr>
          <w:p w14:paraId="5C09AC58" w14:textId="77777777" w:rsidR="00354A15" w:rsidRDefault="00354A15" w:rsidP="009C5DB0">
            <w:pPr>
              <w:ind w:left="34" w:firstLine="0"/>
              <w:rPr>
                <w:rFonts w:ascii="Arial" w:hAnsi="Arial" w:cs="Arial"/>
                <w:sz w:val="16"/>
                <w:szCs w:val="16"/>
              </w:rPr>
            </w:pPr>
            <w:r>
              <w:rPr>
                <w:rFonts w:ascii="Arial" w:hAnsi="Arial" w:cs="Arial"/>
                <w:sz w:val="16"/>
                <w:szCs w:val="16"/>
              </w:rPr>
              <w:t>Исходящий остаток:</w:t>
            </w:r>
          </w:p>
          <w:p w14:paraId="7A25995C" w14:textId="77777777" w:rsidR="00354A15" w:rsidRDefault="00354A15" w:rsidP="009C5DB0">
            <w:pPr>
              <w:ind w:left="34" w:firstLine="0"/>
              <w:rPr>
                <w:rFonts w:ascii="Arial" w:hAnsi="Arial" w:cs="Arial"/>
                <w:sz w:val="16"/>
                <w:szCs w:val="16"/>
              </w:rPr>
            </w:pPr>
            <w:r w:rsidRPr="00477CBC">
              <w:rPr>
                <w:rFonts w:ascii="Arial" w:hAnsi="Arial" w:cs="Arial"/>
                <w:sz w:val="16"/>
                <w:szCs w:val="16"/>
              </w:rPr>
              <w:t>Сумма. В валюте выписки</w:t>
            </w:r>
          </w:p>
          <w:p w14:paraId="0F79661F" w14:textId="77777777" w:rsidR="00354A15" w:rsidRPr="00220040" w:rsidRDefault="00354A15" w:rsidP="009C5DB0">
            <w:pPr>
              <w:ind w:left="34" w:firstLine="0"/>
              <w:rPr>
                <w:rFonts w:ascii="Arial" w:hAnsi="Arial" w:cs="Arial"/>
                <w:sz w:val="16"/>
                <w:szCs w:val="16"/>
              </w:rPr>
            </w:pPr>
            <w:r>
              <w:rPr>
                <w:rFonts w:ascii="Arial" w:hAnsi="Arial" w:cs="Arial"/>
                <w:sz w:val="16"/>
                <w:szCs w:val="16"/>
                <w:lang w:val="en-US"/>
              </w:rPr>
              <w:t>ISO</w:t>
            </w:r>
            <w:r w:rsidRPr="004D0C62">
              <w:rPr>
                <w:rFonts w:ascii="Arial" w:hAnsi="Arial" w:cs="Arial"/>
                <w:sz w:val="16"/>
                <w:szCs w:val="16"/>
              </w:rPr>
              <w:t>-</w:t>
            </w:r>
            <w:r>
              <w:rPr>
                <w:rFonts w:ascii="Arial" w:hAnsi="Arial" w:cs="Arial"/>
                <w:sz w:val="16"/>
                <w:szCs w:val="16"/>
              </w:rPr>
              <w:t>код валюты</w:t>
            </w:r>
            <w:r>
              <w:t>.</w:t>
            </w:r>
          </w:p>
        </w:tc>
        <w:tc>
          <w:tcPr>
            <w:tcW w:w="999" w:type="dxa"/>
            <w:vAlign w:val="center"/>
          </w:tcPr>
          <w:p w14:paraId="3F4F64F1" w14:textId="77777777" w:rsidR="00354A15" w:rsidRDefault="00354A15" w:rsidP="009C5DB0">
            <w:pPr>
              <w:pStyle w:val="afa"/>
            </w:pPr>
          </w:p>
        </w:tc>
      </w:tr>
      <w:tr w:rsidR="00354A15" w:rsidRPr="00813D53" w14:paraId="09BB72B8" w14:textId="77777777" w:rsidTr="009C5DB0">
        <w:trPr>
          <w:cantSplit/>
        </w:trPr>
        <w:tc>
          <w:tcPr>
            <w:tcW w:w="568" w:type="dxa"/>
            <w:vAlign w:val="center"/>
          </w:tcPr>
          <w:p w14:paraId="2B6ED2E5" w14:textId="77777777" w:rsidR="00354A15" w:rsidRDefault="00354A15" w:rsidP="00650D72">
            <w:pPr>
              <w:pStyle w:val="afa"/>
              <w:numPr>
                <w:ilvl w:val="0"/>
                <w:numId w:val="45"/>
              </w:numPr>
              <w:rPr>
                <w:rStyle w:val="af9"/>
              </w:rPr>
            </w:pPr>
          </w:p>
        </w:tc>
        <w:tc>
          <w:tcPr>
            <w:tcW w:w="1276" w:type="dxa"/>
            <w:vAlign w:val="center"/>
          </w:tcPr>
          <w:p w14:paraId="559D606D" w14:textId="77777777" w:rsidR="00354A15" w:rsidRDefault="00354A15" w:rsidP="009C5DB0">
            <w:pPr>
              <w:pStyle w:val="afa"/>
            </w:pPr>
            <w:r>
              <w:t>Дата последней операции по счету</w:t>
            </w:r>
          </w:p>
        </w:tc>
        <w:tc>
          <w:tcPr>
            <w:tcW w:w="849" w:type="dxa"/>
            <w:vAlign w:val="center"/>
          </w:tcPr>
          <w:p w14:paraId="11890925" w14:textId="77777777" w:rsidR="00354A15" w:rsidRPr="008A5A8E" w:rsidRDefault="00354A15" w:rsidP="009C5DB0">
            <w:pPr>
              <w:pStyle w:val="afa"/>
              <w:spacing w:beforeLines="40" w:before="96" w:afterLines="40" w:after="96"/>
              <w:jc w:val="center"/>
            </w:pPr>
            <w:r w:rsidRPr="008A5A8E">
              <w:t>dateField</w:t>
            </w:r>
          </w:p>
        </w:tc>
        <w:tc>
          <w:tcPr>
            <w:tcW w:w="425" w:type="dxa"/>
            <w:vAlign w:val="center"/>
          </w:tcPr>
          <w:p w14:paraId="51309839" w14:textId="77777777" w:rsidR="00354A15" w:rsidRDefault="00354A15" w:rsidP="009C5DB0">
            <w:pPr>
              <w:pStyle w:val="afa"/>
            </w:pPr>
            <w:r>
              <w:t>29</w:t>
            </w:r>
          </w:p>
        </w:tc>
        <w:tc>
          <w:tcPr>
            <w:tcW w:w="1280" w:type="dxa"/>
            <w:vAlign w:val="center"/>
          </w:tcPr>
          <w:p w14:paraId="504C9CFF" w14:textId="77777777" w:rsidR="00354A15" w:rsidRPr="00395F6B" w:rsidRDefault="00354A15" w:rsidP="009C5DB0">
            <w:pPr>
              <w:pStyle w:val="afa"/>
            </w:pPr>
            <w:r w:rsidRPr="00FC33E3">
              <w:t>LASTOPERATIONDATE</w:t>
            </w:r>
          </w:p>
        </w:tc>
        <w:tc>
          <w:tcPr>
            <w:tcW w:w="1272" w:type="dxa"/>
            <w:vAlign w:val="center"/>
          </w:tcPr>
          <w:p w14:paraId="262FB7C2" w14:textId="77777777" w:rsidR="00354A15" w:rsidRPr="00711D8E" w:rsidRDefault="00354A15" w:rsidP="009C5DB0">
            <w:pPr>
              <w:pStyle w:val="afa"/>
            </w:pPr>
            <w:r w:rsidRPr="00395F6B">
              <w:t>editable=false</w:t>
            </w:r>
          </w:p>
        </w:tc>
        <w:tc>
          <w:tcPr>
            <w:tcW w:w="1417" w:type="dxa"/>
            <w:vAlign w:val="center"/>
          </w:tcPr>
          <w:p w14:paraId="0FA94E25" w14:textId="77777777" w:rsidR="00354A15" w:rsidRDefault="00354A15" w:rsidP="009C5DB0">
            <w:pPr>
              <w:pStyle w:val="afa"/>
            </w:pPr>
          </w:p>
        </w:tc>
        <w:tc>
          <w:tcPr>
            <w:tcW w:w="1411" w:type="dxa"/>
            <w:vAlign w:val="center"/>
          </w:tcPr>
          <w:p w14:paraId="6D278B8C" w14:textId="77777777" w:rsidR="00354A15" w:rsidRDefault="00354A15" w:rsidP="009C5DB0">
            <w:pPr>
              <w:ind w:left="34" w:firstLine="0"/>
              <w:rPr>
                <w:ins w:id="6316" w:author="Широбокова Алёна Сергеевна" w:date="2017-09-05T12:18:00Z"/>
                <w:rFonts w:ascii="Arial" w:hAnsi="Arial" w:cs="Arial"/>
                <w:sz w:val="16"/>
                <w:szCs w:val="16"/>
              </w:rPr>
            </w:pPr>
            <w:r w:rsidRPr="00FD6C68">
              <w:rPr>
                <w:rFonts w:ascii="Arial" w:hAnsi="Arial" w:cs="Arial"/>
                <w:sz w:val="16"/>
                <w:szCs w:val="16"/>
              </w:rPr>
              <w:t>Д</w:t>
            </w:r>
            <w:r>
              <w:rPr>
                <w:rFonts w:ascii="Arial" w:hAnsi="Arial" w:cs="Arial"/>
                <w:sz w:val="16"/>
                <w:szCs w:val="16"/>
              </w:rPr>
              <w:t>ата последней операции по счету.</w:t>
            </w:r>
          </w:p>
          <w:p w14:paraId="4330C8F2" w14:textId="77777777" w:rsidR="00EF0839" w:rsidRDefault="00EF0839" w:rsidP="00EF0839">
            <w:pPr>
              <w:ind w:left="34" w:firstLine="0"/>
              <w:rPr>
                <w:ins w:id="6317" w:author="Широбокова Алёна Сергеевна" w:date="2017-09-05T12:18:00Z"/>
                <w:rFonts w:ascii="Arial" w:hAnsi="Arial" w:cs="Arial"/>
                <w:sz w:val="16"/>
                <w:szCs w:val="16"/>
              </w:rPr>
            </w:pPr>
            <w:ins w:id="6318" w:author="Широбокова Алёна Сергеевна" w:date="2017-09-05T12:18:00Z">
              <w:r>
                <w:rPr>
                  <w:rFonts w:ascii="Arial" w:hAnsi="Arial" w:cs="Arial"/>
                  <w:sz w:val="16"/>
                  <w:szCs w:val="16"/>
                </w:rPr>
                <w:t xml:space="preserve">Заполняется при получении выписки из АБС из элемента </w:t>
              </w:r>
              <w:r w:rsidRPr="00AC27CB">
                <w:rPr>
                  <w:rFonts w:ascii="Arial" w:hAnsi="Arial" w:cs="Arial"/>
                  <w:sz w:val="16"/>
                  <w:szCs w:val="16"/>
                </w:rPr>
                <w:t>lastMovetDate</w:t>
              </w:r>
              <w:r>
                <w:rPr>
                  <w:rFonts w:ascii="Arial" w:hAnsi="Arial" w:cs="Arial"/>
                  <w:sz w:val="16"/>
                  <w:szCs w:val="16"/>
                </w:rPr>
                <w:t>.</w:t>
              </w:r>
              <w:r w:rsidRPr="00AC27CB">
                <w:rPr>
                  <w:rFonts w:ascii="Arial" w:hAnsi="Arial" w:cs="Arial" w:hint="eastAsia"/>
                  <w:sz w:val="16"/>
                  <w:szCs w:val="16"/>
                </w:rPr>
                <w:t> </w:t>
              </w:r>
            </w:ins>
          </w:p>
          <w:p w14:paraId="09E221A1" w14:textId="4549B782" w:rsidR="00EF0839" w:rsidRPr="00EF0839" w:rsidRDefault="00EF0839" w:rsidP="00EF0839">
            <w:pPr>
              <w:ind w:left="34" w:firstLine="0"/>
            </w:pPr>
            <w:ins w:id="6319" w:author="Широбокова Алёна Сергеевна" w:date="2017-09-05T12:18:00Z">
              <w:r>
                <w:rPr>
                  <w:rFonts w:ascii="Arial" w:hAnsi="Arial" w:cs="Arial"/>
                  <w:sz w:val="16"/>
                  <w:szCs w:val="16"/>
                </w:rPr>
                <w:t xml:space="preserve">Если в сообщении от АБС </w:t>
              </w:r>
              <w:r w:rsidRPr="004C03B9">
                <w:rPr>
                  <w:rFonts w:ascii="Arial" w:hAnsi="Arial" w:cs="Arial"/>
                  <w:sz w:val="16"/>
                  <w:szCs w:val="16"/>
                </w:rPr>
                <w:t>lastMovetDate</w:t>
              </w:r>
              <w:r>
                <w:rPr>
                  <w:rFonts w:ascii="Arial" w:hAnsi="Arial" w:cs="Arial"/>
                  <w:sz w:val="16"/>
                  <w:szCs w:val="16"/>
                </w:rPr>
                <w:t xml:space="preserve"> пустой, то «Дата последней операции по счету» </w:t>
              </w:r>
              <w:r w:rsidRPr="00DA253D">
                <w:rPr>
                  <w:rFonts w:ascii="Arial" w:hAnsi="Arial" w:cs="Arial"/>
                  <w:sz w:val="16"/>
                  <w:szCs w:val="16"/>
                </w:rPr>
                <w:t>определяется следующим образом: находится актуальная выписка с максимальной датой по указанному счету, валюте, с наличием ненулевых оборотов</w:t>
              </w:r>
              <w:r>
                <w:rPr>
                  <w:rFonts w:ascii="Arial" w:hAnsi="Arial" w:cs="Arial"/>
                  <w:sz w:val="16"/>
                  <w:szCs w:val="16"/>
                </w:rPr>
                <w:t xml:space="preserve"> (т.е. наибольшая дата операции по счету)</w:t>
              </w:r>
              <w:r w:rsidRPr="00DA253D">
                <w:rPr>
                  <w:rFonts w:ascii="Arial" w:hAnsi="Arial" w:cs="Arial"/>
                  <w:sz w:val="16"/>
                  <w:szCs w:val="16"/>
                </w:rPr>
                <w:t>.</w:t>
              </w:r>
            </w:ins>
          </w:p>
          <w:p w14:paraId="21217D36" w14:textId="77777777" w:rsidR="00354A15" w:rsidRPr="00A45CDE" w:rsidRDefault="00354A15" w:rsidP="009C5DB0">
            <w:pPr>
              <w:ind w:left="34" w:firstLine="0"/>
              <w:rPr>
                <w:lang w:val="en-US" w:eastAsia="en-US"/>
              </w:rPr>
            </w:pPr>
            <w:r w:rsidRPr="00FD6C68">
              <w:rPr>
                <w:rFonts w:ascii="Arial" w:hAnsi="Arial" w:cs="Arial"/>
                <w:sz w:val="16"/>
                <w:szCs w:val="16"/>
              </w:rPr>
              <w:t>Если</w:t>
            </w:r>
            <w:r w:rsidRPr="00A45CDE">
              <w:rPr>
                <w:rFonts w:ascii="Arial" w:hAnsi="Arial" w:cs="Arial"/>
                <w:sz w:val="16"/>
                <w:szCs w:val="16"/>
                <w:lang w:val="en-US"/>
              </w:rPr>
              <w:t xml:space="preserve"> LastOperationDate = null </w:t>
            </w:r>
            <w:r w:rsidRPr="00FD6C68">
              <w:rPr>
                <w:rFonts w:ascii="Arial" w:hAnsi="Arial" w:cs="Arial"/>
                <w:sz w:val="16"/>
                <w:szCs w:val="16"/>
              </w:rPr>
              <w:t>или</w:t>
            </w:r>
            <w:r w:rsidRPr="00A45CDE">
              <w:rPr>
                <w:rFonts w:ascii="Arial" w:hAnsi="Arial" w:cs="Arial"/>
                <w:sz w:val="16"/>
                <w:szCs w:val="16"/>
                <w:lang w:val="en-US"/>
              </w:rPr>
              <w:t xml:space="preserve"> 1900-01-01 00:00:00.0 </w:t>
            </w:r>
            <w:r w:rsidRPr="00FD6C68">
              <w:rPr>
                <w:rFonts w:ascii="Arial" w:hAnsi="Arial" w:cs="Arial"/>
                <w:sz w:val="16"/>
                <w:szCs w:val="16"/>
              </w:rPr>
              <w:t>то</w:t>
            </w:r>
            <w:r w:rsidRPr="00A45CDE">
              <w:rPr>
                <w:rFonts w:ascii="Arial" w:hAnsi="Arial" w:cs="Arial"/>
                <w:sz w:val="16"/>
                <w:szCs w:val="16"/>
                <w:lang w:val="en-US"/>
              </w:rPr>
              <w:t xml:space="preserve"> LastOperationDate=OperationDate</w:t>
            </w:r>
          </w:p>
        </w:tc>
        <w:tc>
          <w:tcPr>
            <w:tcW w:w="999" w:type="dxa"/>
            <w:vAlign w:val="center"/>
          </w:tcPr>
          <w:p w14:paraId="1CCD4421" w14:textId="77777777" w:rsidR="00354A15" w:rsidRPr="00072234" w:rsidRDefault="00354A15" w:rsidP="009C5DB0">
            <w:pPr>
              <w:pStyle w:val="afa"/>
              <w:rPr>
                <w:lang w:val="en-US"/>
              </w:rPr>
            </w:pPr>
          </w:p>
        </w:tc>
      </w:tr>
      <w:tr w:rsidR="00354A15" w14:paraId="10C67690" w14:textId="77777777" w:rsidTr="009C5DB0">
        <w:trPr>
          <w:cantSplit/>
        </w:trPr>
        <w:tc>
          <w:tcPr>
            <w:tcW w:w="568" w:type="dxa"/>
            <w:vAlign w:val="center"/>
          </w:tcPr>
          <w:p w14:paraId="772CB051" w14:textId="77777777" w:rsidR="00354A15" w:rsidRPr="00072234" w:rsidRDefault="00354A15" w:rsidP="00650D72">
            <w:pPr>
              <w:pStyle w:val="afa"/>
              <w:numPr>
                <w:ilvl w:val="0"/>
                <w:numId w:val="45"/>
              </w:numPr>
              <w:rPr>
                <w:rStyle w:val="af9"/>
                <w:lang w:val="en-US"/>
              </w:rPr>
            </w:pPr>
          </w:p>
        </w:tc>
        <w:tc>
          <w:tcPr>
            <w:tcW w:w="1276" w:type="dxa"/>
            <w:vAlign w:val="center"/>
          </w:tcPr>
          <w:p w14:paraId="08750B77" w14:textId="77777777" w:rsidR="00354A15" w:rsidRDefault="00354A15" w:rsidP="009C5DB0">
            <w:pPr>
              <w:pStyle w:val="afa"/>
            </w:pPr>
            <w:r>
              <w:t>Курс ЦБ за ед. валюты</w:t>
            </w:r>
          </w:p>
        </w:tc>
        <w:tc>
          <w:tcPr>
            <w:tcW w:w="849" w:type="dxa"/>
            <w:vAlign w:val="center"/>
          </w:tcPr>
          <w:p w14:paraId="0D458769" w14:textId="77777777" w:rsidR="00354A15" w:rsidRPr="008A5A8E" w:rsidRDefault="00354A15" w:rsidP="009C5DB0">
            <w:pPr>
              <w:pStyle w:val="afa"/>
              <w:spacing w:beforeLines="40" w:before="96" w:afterLines="40" w:after="96"/>
              <w:jc w:val="center"/>
            </w:pPr>
            <w:r w:rsidRPr="00563A20">
              <w:t>moneyField</w:t>
            </w:r>
          </w:p>
        </w:tc>
        <w:tc>
          <w:tcPr>
            <w:tcW w:w="425" w:type="dxa"/>
            <w:vAlign w:val="center"/>
          </w:tcPr>
          <w:p w14:paraId="3F687CF2" w14:textId="77777777" w:rsidR="00354A15" w:rsidRDefault="00354A15" w:rsidP="009C5DB0">
            <w:pPr>
              <w:pStyle w:val="afa"/>
            </w:pPr>
            <w:r>
              <w:t>30</w:t>
            </w:r>
          </w:p>
        </w:tc>
        <w:tc>
          <w:tcPr>
            <w:tcW w:w="1280" w:type="dxa"/>
            <w:vAlign w:val="center"/>
          </w:tcPr>
          <w:p w14:paraId="268E136D" w14:textId="77777777" w:rsidR="00354A15" w:rsidRPr="00395F6B" w:rsidRDefault="00354A15" w:rsidP="009C5DB0">
            <w:pPr>
              <w:pStyle w:val="afa"/>
            </w:pPr>
            <w:r w:rsidRPr="00FC33E3">
              <w:t>RATEOUT</w:t>
            </w:r>
          </w:p>
        </w:tc>
        <w:tc>
          <w:tcPr>
            <w:tcW w:w="1272" w:type="dxa"/>
            <w:vAlign w:val="center"/>
          </w:tcPr>
          <w:p w14:paraId="338C0953" w14:textId="77777777" w:rsidR="00354A15" w:rsidRPr="00711D8E" w:rsidRDefault="00354A15" w:rsidP="009C5DB0">
            <w:pPr>
              <w:pStyle w:val="afa"/>
            </w:pPr>
            <w:r w:rsidRPr="00395F6B">
              <w:t>Допустимо значение «0» или 2-значный код, по умолчанию enable=false.</w:t>
            </w:r>
          </w:p>
        </w:tc>
        <w:tc>
          <w:tcPr>
            <w:tcW w:w="1417" w:type="dxa"/>
            <w:vAlign w:val="center"/>
          </w:tcPr>
          <w:p w14:paraId="1E4E8EFE" w14:textId="77777777" w:rsidR="00354A15" w:rsidRDefault="00354A15" w:rsidP="009C5DB0">
            <w:pPr>
              <w:pStyle w:val="afa"/>
            </w:pPr>
          </w:p>
        </w:tc>
        <w:tc>
          <w:tcPr>
            <w:tcW w:w="1411" w:type="dxa"/>
            <w:vAlign w:val="center"/>
          </w:tcPr>
          <w:p w14:paraId="46D077F2" w14:textId="77777777" w:rsidR="00354A15" w:rsidRDefault="00354A15" w:rsidP="009C5DB0">
            <w:pPr>
              <w:pStyle w:val="afa"/>
              <w:spacing w:beforeLines="40" w:before="96" w:afterLines="40" w:after="96"/>
            </w:pPr>
            <w:r w:rsidRPr="00FC33E3">
              <w:t>Курс ЦБ за ед. валюты</w:t>
            </w:r>
          </w:p>
        </w:tc>
        <w:tc>
          <w:tcPr>
            <w:tcW w:w="999" w:type="dxa"/>
            <w:vAlign w:val="center"/>
          </w:tcPr>
          <w:p w14:paraId="4696584E" w14:textId="77777777" w:rsidR="00354A15" w:rsidRDefault="00354A15" w:rsidP="009C5DB0">
            <w:pPr>
              <w:pStyle w:val="afa"/>
            </w:pPr>
          </w:p>
        </w:tc>
      </w:tr>
    </w:tbl>
    <w:p w14:paraId="28BF3E11" w14:textId="77777777" w:rsidR="00CD0F85" w:rsidRDefault="00CD0F85" w:rsidP="00F666F7">
      <w:pPr>
        <w:pStyle w:val="32"/>
        <w:ind w:left="0" w:firstLine="0"/>
      </w:pPr>
    </w:p>
    <w:p w14:paraId="4BBCDE27" w14:textId="488D9B34" w:rsidR="00411359" w:rsidRDefault="00411359" w:rsidP="00046BC1">
      <w:pPr>
        <w:pStyle w:val="af6"/>
      </w:pPr>
      <w:r>
        <w:t xml:space="preserve">Рисунок </w:t>
      </w:r>
      <w:ins w:id="6320"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6321" w:author="Феданкова Любовь Анатольевна" w:date="2019-10-09T12:38:00Z">
        <w:r w:rsidR="00031B2C">
          <w:rPr>
            <w:noProof/>
          </w:rPr>
          <w:t>35</w:t>
        </w:r>
      </w:ins>
      <w:ins w:id="6322" w:author="Широбокова Алёна Сергеевна" w:date="2018-10-08T14:09:00Z">
        <w:r w:rsidR="006846C7">
          <w:fldChar w:fldCharType="end"/>
        </w:r>
      </w:ins>
      <w:ins w:id="6323" w:author="Беликова Маргарита Николаевна" w:date="2018-09-28T15:38:00Z">
        <w:del w:id="6324" w:author="Широбокова Алёна Сергеевна" w:date="2018-10-08T14:09:00Z">
          <w:r w:rsidR="00D4212C" w:rsidDel="006846C7">
            <w:fldChar w:fldCharType="begin"/>
          </w:r>
          <w:r w:rsidR="00D4212C" w:rsidDel="006846C7">
            <w:delInstrText xml:space="preserve"> SEQ Рисунок \* ARABIC </w:delInstrText>
          </w:r>
        </w:del>
      </w:ins>
      <w:del w:id="6325" w:author="Широбокова Алёна Сергеевна" w:date="2018-10-08T14:09:00Z">
        <w:r w:rsidR="00D4212C" w:rsidDel="006846C7">
          <w:fldChar w:fldCharType="separate"/>
        </w:r>
      </w:del>
      <w:ins w:id="6326" w:author="Беликова Маргарита Николаевна" w:date="2018-09-28T15:38:00Z">
        <w:del w:id="6327" w:author="Широбокова Алёна Сергеевна" w:date="2018-10-08T14:09:00Z">
          <w:r w:rsidR="00D4212C" w:rsidDel="006846C7">
            <w:rPr>
              <w:noProof/>
            </w:rPr>
            <w:delText>35</w:delText>
          </w:r>
          <w:r w:rsidR="00D4212C" w:rsidDel="006846C7">
            <w:fldChar w:fldCharType="end"/>
          </w:r>
        </w:del>
      </w:ins>
      <w:ins w:id="6328" w:author="Широбокова Алёна Сергеевна" w:date="2018-08-02T15:45:00Z">
        <w:del w:id="6329"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6330" w:author="Беликова Маргарита Николаевна" w:date="2018-09-13T12:06:00Z">
        <w:r w:rsidR="0090345F" w:rsidDel="00363322">
          <w:fldChar w:fldCharType="separate"/>
        </w:r>
      </w:del>
      <w:ins w:id="6331" w:author="Широбокова Алёна Сергеевна" w:date="2018-08-02T15:45:00Z">
        <w:del w:id="6332" w:author="Беликова Маргарита Николаевна" w:date="2018-09-13T12:06:00Z">
          <w:r w:rsidR="0090345F" w:rsidDel="00363322">
            <w:rPr>
              <w:noProof/>
            </w:rPr>
            <w:delText>33</w:delText>
          </w:r>
          <w:r w:rsidR="0090345F" w:rsidDel="00363322">
            <w:fldChar w:fldCharType="end"/>
          </w:r>
        </w:del>
      </w:ins>
      <w:del w:id="6333"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6334" w:author="Воронов Алексей Алексеевич" w:date="2018-01-30T12:27:00Z">
        <w:del w:id="6335" w:author="Широбокова Алёна Сергеевна" w:date="2018-08-02T15:45:00Z">
          <w:r w:rsidR="00DB3D2B" w:rsidDel="0090345F">
            <w:rPr>
              <w:noProof/>
            </w:rPr>
            <w:delText>32</w:delText>
          </w:r>
        </w:del>
      </w:ins>
      <w:del w:id="6336" w:author="Широбокова Алёна Сергеевна" w:date="2018-08-02T15:45:00Z">
        <w:r w:rsidR="00D91317" w:rsidDel="0090345F">
          <w:rPr>
            <w:noProof/>
          </w:rPr>
          <w:delText>31</w:delText>
        </w:r>
        <w:r w:rsidR="00BB3A71" w:rsidDel="0090345F">
          <w:rPr>
            <w:noProof/>
          </w:rPr>
          <w:fldChar w:fldCharType="end"/>
        </w:r>
      </w:del>
      <w:r w:rsidR="00046BC1">
        <w:t xml:space="preserve"> Макет закладки «Документы» документа «Выписка» (Валютная) на клиентской части</w:t>
      </w:r>
    </w:p>
    <w:p w14:paraId="27A35F0D" w14:textId="77777777" w:rsidR="00411359" w:rsidRDefault="00AB3346" w:rsidP="00F666F7">
      <w:pPr>
        <w:pStyle w:val="32"/>
        <w:ind w:left="0" w:firstLine="0"/>
      </w:pPr>
      <w:r>
        <w:object w:dxaOrig="22992" w:dyaOrig="9058" w14:anchorId="44335B24">
          <v:shape id="_x0000_i1049" type="#_x0000_t75" style="width:496.5pt;height:194.1pt" o:ole="">
            <v:imagedata r:id="rId147" o:title=""/>
          </v:shape>
          <o:OLEObject Type="Embed" ProgID="Visio.Drawing.11" ShapeID="_x0000_i1049" DrawAspect="Content" ObjectID="_1632581011" r:id="rId148"/>
        </w:object>
      </w:r>
    </w:p>
    <w:p w14:paraId="41824A3E" w14:textId="77777777" w:rsidR="00046BC1" w:rsidRDefault="00046BC1" w:rsidP="00046BC1">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337" w:author="Феданкова Любовь Анатольевна" w:date="2019-10-09T12:38:00Z">
        <w:r w:rsidR="00031B2C">
          <w:rPr>
            <w:noProof/>
          </w:rPr>
          <w:t>40</w:t>
        </w:r>
      </w:ins>
      <w:ins w:id="6338" w:author="Воронов Алексей Алексеевич" w:date="2018-01-30T12:27:00Z">
        <w:del w:id="6339" w:author="Феданкова Любовь Анатольевна" w:date="2019-10-09T12:38:00Z">
          <w:r w:rsidR="00DB3D2B" w:rsidDel="00031B2C">
            <w:rPr>
              <w:noProof/>
            </w:rPr>
            <w:delText>42</w:delText>
          </w:r>
        </w:del>
      </w:ins>
      <w:del w:id="6340" w:author="Феданкова Любовь Анатольевна" w:date="2019-10-09T12:38:00Z">
        <w:r w:rsidR="00D91317" w:rsidDel="00031B2C">
          <w:rPr>
            <w:noProof/>
          </w:rPr>
          <w:delText>29</w:delText>
        </w:r>
      </w:del>
      <w:r w:rsidR="00330166">
        <w:rPr>
          <w:noProof/>
        </w:rPr>
        <w:fldChar w:fldCharType="end"/>
      </w:r>
      <w:r>
        <w:t xml:space="preserve"> Поля закладки «Документы» документа «Выписка» (Валютная) на клиентской части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046BC1" w:rsidRPr="00C53262" w14:paraId="791EB031" w14:textId="77777777" w:rsidTr="009C2926">
        <w:trPr>
          <w:cantSplit/>
          <w:trHeight w:val="2156"/>
          <w:tblHeader/>
        </w:trPr>
        <w:tc>
          <w:tcPr>
            <w:tcW w:w="568" w:type="dxa"/>
            <w:vAlign w:val="center"/>
          </w:tcPr>
          <w:p w14:paraId="3E67022B" w14:textId="77777777" w:rsidR="00046BC1" w:rsidRDefault="00046BC1" w:rsidP="009C2926">
            <w:pPr>
              <w:pStyle w:val="af8"/>
              <w:rPr>
                <w:rStyle w:val="af9"/>
                <w:b/>
              </w:rPr>
            </w:pPr>
            <w:r>
              <w:t>№ п/п</w:t>
            </w:r>
          </w:p>
        </w:tc>
        <w:tc>
          <w:tcPr>
            <w:tcW w:w="1276" w:type="dxa"/>
            <w:vAlign w:val="center"/>
          </w:tcPr>
          <w:p w14:paraId="10CAF6B4" w14:textId="77777777" w:rsidR="00046BC1" w:rsidRDefault="00046BC1" w:rsidP="009C2926">
            <w:pPr>
              <w:pStyle w:val="af8"/>
            </w:pPr>
            <w:r>
              <w:t xml:space="preserve">Наименование поля </w:t>
            </w:r>
            <w:r w:rsidRPr="00F33621">
              <w:t>(</w:t>
            </w:r>
            <w:r>
              <w:rPr>
                <w:lang w:val="en-US"/>
              </w:rPr>
              <w:t>Label</w:t>
            </w:r>
            <w:r w:rsidRPr="00F33621">
              <w:t>)</w:t>
            </w:r>
            <w:r>
              <w:t>/</w:t>
            </w:r>
          </w:p>
          <w:p w14:paraId="55670B04" w14:textId="77777777" w:rsidR="00046BC1" w:rsidRPr="002C18CC" w:rsidRDefault="00046BC1" w:rsidP="009C2926">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6D1E780F" w14:textId="77777777" w:rsidR="00046BC1" w:rsidRDefault="00046BC1" w:rsidP="009C2926">
            <w:pPr>
              <w:pStyle w:val="af8"/>
            </w:pPr>
            <w:r>
              <w:t>Тип элемента управления</w:t>
            </w:r>
          </w:p>
        </w:tc>
        <w:tc>
          <w:tcPr>
            <w:tcW w:w="424" w:type="dxa"/>
            <w:textDirection w:val="btLr"/>
            <w:vAlign w:val="center"/>
          </w:tcPr>
          <w:p w14:paraId="44F0CEF6" w14:textId="77777777" w:rsidR="00046BC1" w:rsidRDefault="00046BC1" w:rsidP="009C2926">
            <w:pPr>
              <w:pStyle w:val="af8"/>
            </w:pPr>
            <w:r>
              <w:t>Номер на макете</w:t>
            </w:r>
          </w:p>
        </w:tc>
        <w:tc>
          <w:tcPr>
            <w:tcW w:w="1280" w:type="dxa"/>
            <w:vAlign w:val="center"/>
          </w:tcPr>
          <w:p w14:paraId="6540826A" w14:textId="77777777" w:rsidR="00046BC1" w:rsidRDefault="00046BC1" w:rsidP="009C2926">
            <w:pPr>
              <w:pStyle w:val="af8"/>
            </w:pPr>
            <w:r>
              <w:t>Наименование атрибута сущности</w:t>
            </w:r>
          </w:p>
        </w:tc>
        <w:tc>
          <w:tcPr>
            <w:tcW w:w="1280" w:type="dxa"/>
            <w:vAlign w:val="center"/>
          </w:tcPr>
          <w:p w14:paraId="76D80E8C" w14:textId="77777777" w:rsidR="00046BC1" w:rsidRDefault="00046BC1" w:rsidP="009C2926">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59B2FC3B" w14:textId="77777777" w:rsidR="00046BC1" w:rsidRDefault="00046BC1" w:rsidP="009C2926">
            <w:pPr>
              <w:pStyle w:val="af8"/>
            </w:pPr>
            <w:r>
              <w:t>Подписываемое  Через «/»,</w:t>
            </w:r>
            <w:r w:rsidRPr="0015791C">
              <w:t xml:space="preserve"> </w:t>
            </w:r>
          </w:p>
          <w:p w14:paraId="42834883" w14:textId="77777777" w:rsidR="00046BC1" w:rsidRDefault="00046BC1" w:rsidP="009C2926">
            <w:pPr>
              <w:pStyle w:val="af8"/>
            </w:pPr>
            <w:r w:rsidRPr="0015791C">
              <w:t xml:space="preserve">если дайджесты для </w:t>
            </w:r>
          </w:p>
          <w:p w14:paraId="4181A4B4" w14:textId="77777777" w:rsidR="00046BC1" w:rsidRPr="0015791C" w:rsidRDefault="00046BC1" w:rsidP="009C2926">
            <w:pPr>
              <w:pStyle w:val="af8"/>
            </w:pPr>
            <w:r w:rsidRPr="0015791C">
              <w:t>каналов разные</w:t>
            </w:r>
          </w:p>
        </w:tc>
        <w:tc>
          <w:tcPr>
            <w:tcW w:w="1411" w:type="dxa"/>
            <w:vAlign w:val="center"/>
          </w:tcPr>
          <w:p w14:paraId="25986270" w14:textId="77777777" w:rsidR="00046BC1" w:rsidRPr="00BC0471" w:rsidRDefault="00046BC1" w:rsidP="009C2926">
            <w:pPr>
              <w:pStyle w:val="af8"/>
            </w:pPr>
            <w:r>
              <w:t>Бизнес-описание, способ заполнения</w:t>
            </w:r>
            <w:r w:rsidRPr="00BC0471">
              <w:t xml:space="preserve">, </w:t>
            </w:r>
            <w:r>
              <w:t>ограничения</w:t>
            </w:r>
          </w:p>
        </w:tc>
        <w:tc>
          <w:tcPr>
            <w:tcW w:w="999" w:type="dxa"/>
            <w:vAlign w:val="center"/>
          </w:tcPr>
          <w:p w14:paraId="62051C61" w14:textId="77777777" w:rsidR="00046BC1" w:rsidRPr="00C53262" w:rsidRDefault="00046BC1" w:rsidP="009C2926">
            <w:pPr>
              <w:pStyle w:val="af8"/>
            </w:pPr>
            <w:r>
              <w:rPr>
                <w:lang w:val="en-US"/>
              </w:rPr>
              <w:t>Hint</w:t>
            </w:r>
          </w:p>
        </w:tc>
      </w:tr>
      <w:tr w:rsidR="00046BC1" w14:paraId="7A83A2C0" w14:textId="77777777" w:rsidTr="009C2926">
        <w:trPr>
          <w:cantSplit/>
        </w:trPr>
        <w:tc>
          <w:tcPr>
            <w:tcW w:w="568" w:type="dxa"/>
            <w:vAlign w:val="center"/>
          </w:tcPr>
          <w:p w14:paraId="295A4AC7" w14:textId="77777777" w:rsidR="00046BC1" w:rsidRDefault="00046BC1" w:rsidP="00650D72">
            <w:pPr>
              <w:pStyle w:val="afa"/>
              <w:numPr>
                <w:ilvl w:val="0"/>
                <w:numId w:val="48"/>
              </w:numPr>
              <w:rPr>
                <w:rStyle w:val="af9"/>
              </w:rPr>
            </w:pPr>
          </w:p>
        </w:tc>
        <w:tc>
          <w:tcPr>
            <w:tcW w:w="1276" w:type="dxa"/>
            <w:vAlign w:val="center"/>
          </w:tcPr>
          <w:p w14:paraId="07F37B41" w14:textId="77777777" w:rsidR="00046BC1" w:rsidRPr="004A3970" w:rsidRDefault="00046BC1" w:rsidP="009C2926">
            <w:pPr>
              <w:pStyle w:val="afa"/>
              <w:spacing w:beforeLines="40" w:before="96" w:afterLines="40" w:after="96"/>
            </w:pPr>
            <w:r w:rsidRPr="004A3970">
              <w:t>Дата опер.</w:t>
            </w:r>
          </w:p>
        </w:tc>
        <w:tc>
          <w:tcPr>
            <w:tcW w:w="850" w:type="dxa"/>
            <w:vAlign w:val="center"/>
          </w:tcPr>
          <w:p w14:paraId="22CC209E" w14:textId="77777777" w:rsidR="00046BC1" w:rsidRPr="00EE21B5" w:rsidRDefault="00046BC1" w:rsidP="009C2926">
            <w:pPr>
              <w:pStyle w:val="afa"/>
              <w:spacing w:beforeLines="40" w:before="96" w:afterLines="40" w:after="96"/>
              <w:jc w:val="center"/>
            </w:pPr>
          </w:p>
        </w:tc>
        <w:tc>
          <w:tcPr>
            <w:tcW w:w="424" w:type="dxa"/>
            <w:vAlign w:val="center"/>
          </w:tcPr>
          <w:p w14:paraId="0C0C0320" w14:textId="77777777" w:rsidR="00046BC1" w:rsidRDefault="00046BC1" w:rsidP="009C2926">
            <w:pPr>
              <w:pStyle w:val="afa"/>
            </w:pPr>
            <w:r>
              <w:t>1</w:t>
            </w:r>
          </w:p>
        </w:tc>
        <w:tc>
          <w:tcPr>
            <w:tcW w:w="1280" w:type="dxa"/>
            <w:vAlign w:val="center"/>
          </w:tcPr>
          <w:p w14:paraId="43E09F2B" w14:textId="77777777" w:rsidR="00046BC1" w:rsidRPr="004D3ABA" w:rsidRDefault="00046BC1" w:rsidP="009C2926">
            <w:pPr>
              <w:pStyle w:val="afa"/>
            </w:pPr>
            <w:r w:rsidRPr="0023794C">
              <w:rPr>
                <w:caps/>
                <w:lang w:val="en-US"/>
              </w:rPr>
              <w:t>operationDate</w:t>
            </w:r>
          </w:p>
        </w:tc>
        <w:tc>
          <w:tcPr>
            <w:tcW w:w="1280" w:type="dxa"/>
            <w:vAlign w:val="center"/>
          </w:tcPr>
          <w:p w14:paraId="1B470579" w14:textId="77777777" w:rsidR="00046BC1" w:rsidRPr="009D736E" w:rsidRDefault="00046BC1" w:rsidP="009C2926">
            <w:pPr>
              <w:pStyle w:val="afa"/>
            </w:pPr>
            <w:r>
              <w:t>Дата в формате ДД.ММ.ГГГГ</w:t>
            </w:r>
          </w:p>
        </w:tc>
        <w:tc>
          <w:tcPr>
            <w:tcW w:w="1409" w:type="dxa"/>
            <w:vAlign w:val="center"/>
          </w:tcPr>
          <w:p w14:paraId="0EA9A610" w14:textId="77777777" w:rsidR="00046BC1" w:rsidRPr="00B23BD0" w:rsidRDefault="00046BC1" w:rsidP="009C2926">
            <w:pPr>
              <w:pStyle w:val="afa"/>
            </w:pPr>
          </w:p>
        </w:tc>
        <w:tc>
          <w:tcPr>
            <w:tcW w:w="1411" w:type="dxa"/>
            <w:vAlign w:val="center"/>
          </w:tcPr>
          <w:p w14:paraId="1D5462A5" w14:textId="77777777" w:rsidR="00046BC1" w:rsidRPr="004D3ABA" w:rsidRDefault="00046BC1" w:rsidP="009C2926">
            <w:pPr>
              <w:pStyle w:val="afa"/>
              <w:spacing w:beforeLines="40" w:before="96" w:afterLines="40" w:after="96"/>
            </w:pPr>
            <w:r>
              <w:t>Дата операции по счету</w:t>
            </w:r>
          </w:p>
        </w:tc>
        <w:tc>
          <w:tcPr>
            <w:tcW w:w="999" w:type="dxa"/>
            <w:vAlign w:val="center"/>
          </w:tcPr>
          <w:p w14:paraId="49591B93" w14:textId="77777777" w:rsidR="00046BC1" w:rsidRDefault="00046BC1" w:rsidP="009C2926">
            <w:pPr>
              <w:pStyle w:val="afa"/>
              <w:rPr>
                <w:lang w:eastAsia="en-US"/>
              </w:rPr>
            </w:pPr>
          </w:p>
        </w:tc>
      </w:tr>
      <w:tr w:rsidR="00046BC1" w14:paraId="6136D1DC" w14:textId="77777777" w:rsidTr="009C2926">
        <w:trPr>
          <w:cantSplit/>
        </w:trPr>
        <w:tc>
          <w:tcPr>
            <w:tcW w:w="568" w:type="dxa"/>
            <w:vAlign w:val="center"/>
          </w:tcPr>
          <w:p w14:paraId="2707A37A" w14:textId="77777777" w:rsidR="00046BC1" w:rsidRDefault="00046BC1" w:rsidP="00650D72">
            <w:pPr>
              <w:pStyle w:val="afa"/>
              <w:numPr>
                <w:ilvl w:val="0"/>
                <w:numId w:val="48"/>
              </w:numPr>
              <w:rPr>
                <w:rStyle w:val="af9"/>
              </w:rPr>
            </w:pPr>
          </w:p>
        </w:tc>
        <w:tc>
          <w:tcPr>
            <w:tcW w:w="1276" w:type="dxa"/>
            <w:vAlign w:val="center"/>
          </w:tcPr>
          <w:p w14:paraId="6B173F62" w14:textId="77777777" w:rsidR="00046BC1" w:rsidRPr="004A3970" w:rsidRDefault="00046BC1" w:rsidP="009C2926">
            <w:pPr>
              <w:pStyle w:val="afa"/>
              <w:spacing w:beforeLines="40" w:before="96" w:afterLines="40" w:after="96"/>
            </w:pPr>
            <w:r w:rsidRPr="004A3970">
              <w:t>№ док.</w:t>
            </w:r>
          </w:p>
        </w:tc>
        <w:tc>
          <w:tcPr>
            <w:tcW w:w="850" w:type="dxa"/>
            <w:vAlign w:val="center"/>
          </w:tcPr>
          <w:p w14:paraId="75E7780D"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4BF588D4" w14:textId="77777777" w:rsidR="00046BC1" w:rsidRDefault="00046BC1" w:rsidP="009C2926">
            <w:pPr>
              <w:pStyle w:val="afa"/>
            </w:pPr>
            <w:r>
              <w:t>2</w:t>
            </w:r>
          </w:p>
        </w:tc>
        <w:tc>
          <w:tcPr>
            <w:tcW w:w="1280" w:type="dxa"/>
            <w:vAlign w:val="center"/>
          </w:tcPr>
          <w:p w14:paraId="258EFB78" w14:textId="77777777" w:rsidR="00046BC1" w:rsidRPr="00F213E0" w:rsidRDefault="00046BC1" w:rsidP="009C2926">
            <w:pPr>
              <w:pStyle w:val="afa"/>
            </w:pPr>
            <w:r w:rsidRPr="0023794C">
              <w:rPr>
                <w:caps/>
                <w:lang w:val="en-US"/>
              </w:rPr>
              <w:t>docNumber</w:t>
            </w:r>
          </w:p>
        </w:tc>
        <w:tc>
          <w:tcPr>
            <w:tcW w:w="1280" w:type="dxa"/>
            <w:vAlign w:val="center"/>
          </w:tcPr>
          <w:p w14:paraId="7951E4E3" w14:textId="77777777" w:rsidR="00046BC1" w:rsidRPr="00F213E0" w:rsidRDefault="00046BC1" w:rsidP="009C2926">
            <w:pPr>
              <w:pStyle w:val="afa"/>
            </w:pPr>
            <w:r>
              <w:t>Допускается непустое значение</w:t>
            </w:r>
          </w:p>
        </w:tc>
        <w:tc>
          <w:tcPr>
            <w:tcW w:w="1409" w:type="dxa"/>
            <w:vAlign w:val="center"/>
          </w:tcPr>
          <w:p w14:paraId="55C6BE71" w14:textId="77777777" w:rsidR="00046BC1" w:rsidRDefault="00046BC1" w:rsidP="009C2926">
            <w:pPr>
              <w:pStyle w:val="afa"/>
            </w:pPr>
          </w:p>
        </w:tc>
        <w:tc>
          <w:tcPr>
            <w:tcW w:w="1411" w:type="dxa"/>
            <w:vAlign w:val="center"/>
          </w:tcPr>
          <w:p w14:paraId="4484D722" w14:textId="77777777" w:rsidR="00046BC1" w:rsidRPr="00395F6B" w:rsidRDefault="00046BC1" w:rsidP="009C2926">
            <w:pPr>
              <w:pStyle w:val="afa"/>
              <w:spacing w:beforeLines="40" w:before="96" w:afterLines="40" w:after="96"/>
            </w:pPr>
            <w:r>
              <w:t>Номер документа</w:t>
            </w:r>
          </w:p>
        </w:tc>
        <w:tc>
          <w:tcPr>
            <w:tcW w:w="999" w:type="dxa"/>
            <w:vAlign w:val="center"/>
          </w:tcPr>
          <w:p w14:paraId="373E0446" w14:textId="77777777" w:rsidR="00046BC1" w:rsidRDefault="00046BC1" w:rsidP="009C2926">
            <w:pPr>
              <w:pStyle w:val="afa"/>
            </w:pPr>
          </w:p>
        </w:tc>
      </w:tr>
      <w:tr w:rsidR="00046BC1" w14:paraId="05140497" w14:textId="77777777" w:rsidTr="009C2926">
        <w:trPr>
          <w:cantSplit/>
        </w:trPr>
        <w:tc>
          <w:tcPr>
            <w:tcW w:w="568" w:type="dxa"/>
            <w:vAlign w:val="center"/>
          </w:tcPr>
          <w:p w14:paraId="0F1DDC5C" w14:textId="77777777" w:rsidR="00046BC1" w:rsidRDefault="00046BC1" w:rsidP="00650D72">
            <w:pPr>
              <w:pStyle w:val="afa"/>
              <w:numPr>
                <w:ilvl w:val="0"/>
                <w:numId w:val="48"/>
              </w:numPr>
              <w:rPr>
                <w:rStyle w:val="af9"/>
              </w:rPr>
            </w:pPr>
          </w:p>
        </w:tc>
        <w:tc>
          <w:tcPr>
            <w:tcW w:w="1276" w:type="dxa"/>
            <w:vAlign w:val="center"/>
          </w:tcPr>
          <w:p w14:paraId="079B7D6F" w14:textId="77777777" w:rsidR="00046BC1" w:rsidRPr="004A3970" w:rsidRDefault="00046BC1" w:rsidP="009C2926">
            <w:pPr>
              <w:pStyle w:val="afa"/>
              <w:spacing w:beforeLines="40" w:before="96" w:afterLines="40" w:after="96"/>
            </w:pPr>
            <w:r w:rsidRPr="004A3970">
              <w:t>Дата док.</w:t>
            </w:r>
          </w:p>
        </w:tc>
        <w:tc>
          <w:tcPr>
            <w:tcW w:w="850" w:type="dxa"/>
            <w:vAlign w:val="center"/>
          </w:tcPr>
          <w:p w14:paraId="7327ADCA"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54430D80" w14:textId="77777777" w:rsidR="00046BC1" w:rsidRDefault="00046BC1" w:rsidP="009C2926">
            <w:pPr>
              <w:pStyle w:val="afa"/>
            </w:pPr>
            <w:r>
              <w:t>3</w:t>
            </w:r>
          </w:p>
        </w:tc>
        <w:tc>
          <w:tcPr>
            <w:tcW w:w="1280" w:type="dxa"/>
            <w:vAlign w:val="center"/>
          </w:tcPr>
          <w:p w14:paraId="2B69CFBA" w14:textId="77777777" w:rsidR="00046BC1" w:rsidRPr="00F213E0" w:rsidRDefault="00046BC1" w:rsidP="009C2926">
            <w:pPr>
              <w:pStyle w:val="afa"/>
            </w:pPr>
            <w:r w:rsidRPr="0023794C">
              <w:rPr>
                <w:caps/>
                <w:lang w:val="en-US"/>
              </w:rPr>
              <w:t>documentDate</w:t>
            </w:r>
          </w:p>
        </w:tc>
        <w:tc>
          <w:tcPr>
            <w:tcW w:w="1280" w:type="dxa"/>
            <w:vAlign w:val="center"/>
          </w:tcPr>
          <w:p w14:paraId="1552DF73" w14:textId="77777777" w:rsidR="00046BC1" w:rsidRPr="00F213E0" w:rsidRDefault="00046BC1" w:rsidP="009C2926">
            <w:pPr>
              <w:pStyle w:val="afa"/>
            </w:pPr>
            <w:r>
              <w:t>Дата в формате ДД.ММ.ГГГГ</w:t>
            </w:r>
          </w:p>
        </w:tc>
        <w:tc>
          <w:tcPr>
            <w:tcW w:w="1409" w:type="dxa"/>
            <w:vAlign w:val="center"/>
          </w:tcPr>
          <w:p w14:paraId="27530031" w14:textId="77777777" w:rsidR="00046BC1" w:rsidRDefault="00046BC1" w:rsidP="009C2926">
            <w:pPr>
              <w:pStyle w:val="afa"/>
            </w:pPr>
          </w:p>
        </w:tc>
        <w:tc>
          <w:tcPr>
            <w:tcW w:w="1411" w:type="dxa"/>
            <w:vAlign w:val="center"/>
          </w:tcPr>
          <w:p w14:paraId="363B213B" w14:textId="77777777" w:rsidR="00046BC1" w:rsidRPr="00395F6B" w:rsidRDefault="00046BC1" w:rsidP="009C2926">
            <w:pPr>
              <w:pStyle w:val="afa"/>
              <w:spacing w:beforeLines="40" w:before="96" w:afterLines="40" w:after="96"/>
            </w:pPr>
            <w:r>
              <w:t>Дата документа</w:t>
            </w:r>
          </w:p>
        </w:tc>
        <w:tc>
          <w:tcPr>
            <w:tcW w:w="999" w:type="dxa"/>
            <w:vAlign w:val="center"/>
          </w:tcPr>
          <w:p w14:paraId="1576AE93" w14:textId="77777777" w:rsidR="00046BC1" w:rsidRDefault="00046BC1" w:rsidP="009C2926">
            <w:pPr>
              <w:pStyle w:val="afa"/>
            </w:pPr>
          </w:p>
        </w:tc>
      </w:tr>
      <w:tr w:rsidR="00046BC1" w14:paraId="4BE87DF2" w14:textId="77777777" w:rsidTr="009C2926">
        <w:trPr>
          <w:cantSplit/>
        </w:trPr>
        <w:tc>
          <w:tcPr>
            <w:tcW w:w="568" w:type="dxa"/>
            <w:vAlign w:val="center"/>
          </w:tcPr>
          <w:p w14:paraId="6C00B765" w14:textId="77777777" w:rsidR="00046BC1" w:rsidRDefault="00046BC1" w:rsidP="00650D72">
            <w:pPr>
              <w:pStyle w:val="afa"/>
              <w:numPr>
                <w:ilvl w:val="0"/>
                <w:numId w:val="48"/>
              </w:numPr>
              <w:rPr>
                <w:rStyle w:val="af9"/>
              </w:rPr>
            </w:pPr>
          </w:p>
        </w:tc>
        <w:tc>
          <w:tcPr>
            <w:tcW w:w="1276" w:type="dxa"/>
            <w:vAlign w:val="center"/>
          </w:tcPr>
          <w:p w14:paraId="728893C7" w14:textId="77777777" w:rsidR="00046BC1" w:rsidRPr="004A3970" w:rsidRDefault="00046BC1" w:rsidP="009C2926">
            <w:pPr>
              <w:pStyle w:val="afa"/>
              <w:spacing w:beforeLines="40" w:before="96" w:afterLines="40" w:after="96"/>
            </w:pPr>
            <w:r w:rsidRPr="004A3970">
              <w:t>ВО</w:t>
            </w:r>
          </w:p>
        </w:tc>
        <w:tc>
          <w:tcPr>
            <w:tcW w:w="850" w:type="dxa"/>
            <w:vAlign w:val="center"/>
          </w:tcPr>
          <w:p w14:paraId="7C9A1D52"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3F63BF83" w14:textId="77777777" w:rsidR="00046BC1" w:rsidRDefault="00046BC1" w:rsidP="009C2926">
            <w:pPr>
              <w:pStyle w:val="afa"/>
            </w:pPr>
            <w:r>
              <w:t>4</w:t>
            </w:r>
          </w:p>
        </w:tc>
        <w:tc>
          <w:tcPr>
            <w:tcW w:w="1280" w:type="dxa"/>
            <w:vAlign w:val="center"/>
          </w:tcPr>
          <w:p w14:paraId="70B6CDA4" w14:textId="77777777" w:rsidR="00046BC1" w:rsidRPr="009B2902" w:rsidRDefault="00046BC1" w:rsidP="009C2926">
            <w:pPr>
              <w:pStyle w:val="afa"/>
            </w:pPr>
            <w:r w:rsidRPr="00FB04DD">
              <w:t>OPERATIONTYPE</w:t>
            </w:r>
          </w:p>
        </w:tc>
        <w:tc>
          <w:tcPr>
            <w:tcW w:w="1280" w:type="dxa"/>
            <w:vAlign w:val="center"/>
          </w:tcPr>
          <w:p w14:paraId="2FFC109A" w14:textId="77777777" w:rsidR="00046BC1" w:rsidRPr="00395F6B" w:rsidRDefault="00046BC1" w:rsidP="009C2926">
            <w:pPr>
              <w:pStyle w:val="afa"/>
            </w:pPr>
            <w:r>
              <w:t>2 символа</w:t>
            </w:r>
          </w:p>
        </w:tc>
        <w:tc>
          <w:tcPr>
            <w:tcW w:w="1409" w:type="dxa"/>
            <w:vAlign w:val="center"/>
          </w:tcPr>
          <w:p w14:paraId="7415BFE1" w14:textId="77777777" w:rsidR="00046BC1" w:rsidRDefault="00046BC1" w:rsidP="009C2926">
            <w:pPr>
              <w:pStyle w:val="afa"/>
            </w:pPr>
          </w:p>
        </w:tc>
        <w:tc>
          <w:tcPr>
            <w:tcW w:w="1411" w:type="dxa"/>
            <w:vAlign w:val="center"/>
          </w:tcPr>
          <w:p w14:paraId="718C7438" w14:textId="77777777" w:rsidR="00046BC1" w:rsidRDefault="00046BC1" w:rsidP="009C2926">
            <w:pPr>
              <w:pStyle w:val="afa"/>
              <w:spacing w:beforeLines="40" w:before="96" w:afterLines="40" w:after="96"/>
              <w:rPr>
                <w:ins w:id="6341" w:author="Шкабарня Александра Владимировна" w:date="2019-01-31T13:53:00Z"/>
              </w:rPr>
            </w:pPr>
            <w:r>
              <w:t>Вид операции</w:t>
            </w:r>
            <w:ins w:id="6342" w:author="Шкабарня Александра Владимировна" w:date="2019-01-31T13:53:00Z">
              <w:r w:rsidR="006D0215">
                <w:t>.</w:t>
              </w:r>
            </w:ins>
          </w:p>
          <w:p w14:paraId="02F7FCA1" w14:textId="77777777" w:rsidR="006D0215" w:rsidRDefault="006D0215" w:rsidP="006D0215">
            <w:pPr>
              <w:pStyle w:val="afa"/>
              <w:spacing w:beforeLines="40" w:before="96" w:afterLines="40" w:after="96"/>
              <w:rPr>
                <w:ins w:id="6343" w:author="Шкабарня Александра Владимировна" w:date="2019-01-31T13:53:00Z"/>
              </w:rPr>
            </w:pPr>
            <w:ins w:id="6344" w:author="Шкабарня Александра Владимировна" w:date="2019-01-31T13:53:00Z">
              <w:r>
                <w:t>Возможные значения:</w:t>
              </w:r>
            </w:ins>
          </w:p>
          <w:p w14:paraId="7EA35971" w14:textId="77777777" w:rsidR="006D0215" w:rsidRDefault="006D0215" w:rsidP="006D0215">
            <w:pPr>
              <w:pStyle w:val="afa"/>
              <w:spacing w:beforeLines="40" w:before="96" w:afterLines="40" w:after="96"/>
              <w:rPr>
                <w:ins w:id="6345" w:author="Шкабарня Александра Владимировна" w:date="2019-01-31T13:53:00Z"/>
              </w:rPr>
            </w:pPr>
            <w:ins w:id="6346" w:author="Шкабарня Александра Владимировна" w:date="2019-01-31T13:53:00Z">
              <w:r>
                <w:t>01 - Платежное поручение</w:t>
              </w:r>
            </w:ins>
          </w:p>
          <w:p w14:paraId="5BAB43A8" w14:textId="77777777" w:rsidR="006D0215" w:rsidRDefault="006D0215" w:rsidP="006D0215">
            <w:pPr>
              <w:pStyle w:val="afa"/>
              <w:spacing w:beforeLines="40" w:before="96" w:afterLines="40" w:after="96"/>
              <w:rPr>
                <w:ins w:id="6347" w:author="Шкабарня Александра Владимировна" w:date="2019-01-31T13:53:00Z"/>
              </w:rPr>
            </w:pPr>
            <w:ins w:id="6348" w:author="Шкабарня Александра Владимировна" w:date="2019-01-31T13:53:00Z">
              <w:r>
                <w:t>02 - Платежное требование</w:t>
              </w:r>
            </w:ins>
          </w:p>
          <w:p w14:paraId="544F5B52" w14:textId="77777777" w:rsidR="006D0215" w:rsidRPr="006D0215" w:rsidRDefault="006D0215" w:rsidP="006D0215">
            <w:pPr>
              <w:pStyle w:val="afa"/>
              <w:spacing w:beforeLines="40" w:before="96" w:afterLines="40" w:after="96"/>
              <w:rPr>
                <w:ins w:id="6349" w:author="Шкабарня Александра Владимировна" w:date="2019-01-31T13:53:00Z"/>
                <w:vertAlign w:val="subscript"/>
              </w:rPr>
            </w:pPr>
            <w:ins w:id="6350" w:author="Шкабарня Александра Владимировна" w:date="2019-01-31T13:53:00Z">
              <w:r>
                <w:t>03 - Р</w:t>
              </w:r>
              <w:r w:rsidRPr="009F7625">
                <w:t>асходный кассовый ордер</w:t>
              </w:r>
            </w:ins>
          </w:p>
          <w:p w14:paraId="036F4A16" w14:textId="77777777" w:rsidR="006D0215" w:rsidRDefault="006D0215" w:rsidP="006D0215">
            <w:pPr>
              <w:pStyle w:val="afa"/>
              <w:spacing w:beforeLines="40" w:before="96" w:afterLines="40" w:after="96"/>
              <w:rPr>
                <w:ins w:id="6351" w:author="Шкабарня Александра Владимировна" w:date="2019-01-31T13:53:00Z"/>
              </w:rPr>
            </w:pPr>
            <w:ins w:id="6352" w:author="Шкабарня Александра Владимировна" w:date="2019-01-31T13:53:00Z">
              <w:r>
                <w:t>04 - Приходный кассовый ордер</w:t>
              </w:r>
            </w:ins>
          </w:p>
          <w:p w14:paraId="5F79D3AE" w14:textId="77777777" w:rsidR="006D0215" w:rsidRDefault="006D0215" w:rsidP="006D0215">
            <w:pPr>
              <w:pStyle w:val="afa"/>
              <w:spacing w:beforeLines="40" w:before="96" w:afterLines="40" w:after="96"/>
              <w:rPr>
                <w:ins w:id="6353" w:author="Шкабарня Александра Владимировна" w:date="2019-01-31T13:53:00Z"/>
              </w:rPr>
            </w:pPr>
            <w:ins w:id="6354" w:author="Шкабарня Александра Владимировна" w:date="2019-01-31T13:53:00Z">
              <w:r>
                <w:t>06 - Инкассовое поручение</w:t>
              </w:r>
            </w:ins>
          </w:p>
          <w:p w14:paraId="5FBAA20F" w14:textId="77777777" w:rsidR="006D0215" w:rsidRDefault="006D0215" w:rsidP="006D0215">
            <w:pPr>
              <w:pStyle w:val="afa"/>
              <w:spacing w:beforeLines="40" w:before="96" w:afterLines="40" w:after="96"/>
              <w:rPr>
                <w:ins w:id="6355" w:author="Шкабарня Александра Владимировна" w:date="2019-01-31T13:53:00Z"/>
              </w:rPr>
            </w:pPr>
            <w:ins w:id="6356" w:author="Шкабарня Александра Владимировна" w:date="2019-01-31T13:53:00Z">
              <w:r>
                <w:t>08 – Аккредитив</w:t>
              </w:r>
            </w:ins>
          </w:p>
          <w:p w14:paraId="15E81037" w14:textId="77777777" w:rsidR="006D0215" w:rsidRDefault="006D0215" w:rsidP="006D0215">
            <w:pPr>
              <w:pStyle w:val="afa"/>
              <w:spacing w:beforeLines="40" w:before="96" w:afterLines="40" w:after="96"/>
              <w:rPr>
                <w:ins w:id="6357" w:author="Шкабарня Александра Владимировна" w:date="2019-01-31T13:53:00Z"/>
              </w:rPr>
            </w:pPr>
            <w:ins w:id="6358" w:author="Шкабарня Александра Владимировна" w:date="2019-01-31T13:53:00Z">
              <w:r>
                <w:t>09 – Мемориальный ордер</w:t>
              </w:r>
            </w:ins>
          </w:p>
          <w:p w14:paraId="02C2BDA4" w14:textId="77777777" w:rsidR="006D0215" w:rsidRDefault="006D0215" w:rsidP="006D0215">
            <w:pPr>
              <w:pStyle w:val="afa"/>
              <w:spacing w:beforeLines="40" w:before="96" w:afterLines="40" w:after="96"/>
              <w:rPr>
                <w:ins w:id="6359" w:author="Шкабарня Александра Владимировна" w:date="2019-01-31T13:53:00Z"/>
              </w:rPr>
            </w:pPr>
            <w:ins w:id="6360" w:author="Шкабарня Александра Владимировна" w:date="2019-01-31T13:53:00Z">
              <w:r>
                <w:t>16 - Платежный ордер</w:t>
              </w:r>
            </w:ins>
          </w:p>
          <w:p w14:paraId="03F1DDC6" w14:textId="77777777" w:rsidR="006D0215" w:rsidRDefault="006D0215" w:rsidP="006D0215">
            <w:pPr>
              <w:pStyle w:val="afa"/>
              <w:spacing w:beforeLines="40" w:before="96" w:afterLines="40" w:after="96"/>
              <w:rPr>
                <w:ins w:id="6361" w:author="Шкабарня Александра Владимировна" w:date="2019-01-31T13:53:00Z"/>
              </w:rPr>
            </w:pPr>
            <w:ins w:id="6362" w:author="Шкабарня Александра Владимировна" w:date="2019-01-31T13:53:00Z">
              <w:r>
                <w:t>17 - Банковский ордер</w:t>
              </w:r>
            </w:ins>
          </w:p>
          <w:p w14:paraId="016F1613" w14:textId="77777777" w:rsidR="006D0215" w:rsidRPr="00395F6B" w:rsidRDefault="006D0215" w:rsidP="009C2926">
            <w:pPr>
              <w:pStyle w:val="afa"/>
              <w:spacing w:beforeLines="40" w:before="96" w:afterLines="40" w:after="96"/>
            </w:pPr>
          </w:p>
        </w:tc>
        <w:tc>
          <w:tcPr>
            <w:tcW w:w="999" w:type="dxa"/>
            <w:vAlign w:val="center"/>
          </w:tcPr>
          <w:p w14:paraId="1DAE89C8" w14:textId="77777777" w:rsidR="00046BC1" w:rsidRDefault="00046BC1" w:rsidP="009C2926">
            <w:pPr>
              <w:pStyle w:val="afa"/>
            </w:pPr>
          </w:p>
        </w:tc>
      </w:tr>
      <w:tr w:rsidR="00046BC1" w14:paraId="0699639A" w14:textId="77777777" w:rsidTr="009C2926">
        <w:trPr>
          <w:cantSplit/>
        </w:trPr>
        <w:tc>
          <w:tcPr>
            <w:tcW w:w="568" w:type="dxa"/>
            <w:vAlign w:val="center"/>
          </w:tcPr>
          <w:p w14:paraId="31348C69" w14:textId="345383E7" w:rsidR="00046BC1" w:rsidRDefault="00046BC1" w:rsidP="00650D72">
            <w:pPr>
              <w:pStyle w:val="afa"/>
              <w:numPr>
                <w:ilvl w:val="0"/>
                <w:numId w:val="48"/>
              </w:numPr>
              <w:rPr>
                <w:rStyle w:val="af9"/>
              </w:rPr>
            </w:pPr>
          </w:p>
        </w:tc>
        <w:tc>
          <w:tcPr>
            <w:tcW w:w="1276" w:type="dxa"/>
            <w:vAlign w:val="center"/>
          </w:tcPr>
          <w:p w14:paraId="47FB720F" w14:textId="77777777" w:rsidR="00046BC1" w:rsidRPr="004A3970" w:rsidRDefault="00046BC1" w:rsidP="009C2926">
            <w:pPr>
              <w:pStyle w:val="afa"/>
              <w:spacing w:beforeLines="40" w:before="96" w:afterLines="40" w:after="96"/>
            </w:pPr>
            <w:r w:rsidRPr="004A3970">
              <w:t>Код Банка</w:t>
            </w:r>
          </w:p>
        </w:tc>
        <w:tc>
          <w:tcPr>
            <w:tcW w:w="850" w:type="dxa"/>
            <w:vAlign w:val="center"/>
          </w:tcPr>
          <w:p w14:paraId="14538218"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62B2819F" w14:textId="77777777" w:rsidR="00046BC1" w:rsidRDefault="00046BC1" w:rsidP="009C2926">
            <w:pPr>
              <w:pStyle w:val="afa"/>
            </w:pPr>
            <w:r>
              <w:t>5</w:t>
            </w:r>
          </w:p>
        </w:tc>
        <w:tc>
          <w:tcPr>
            <w:tcW w:w="1280" w:type="dxa"/>
            <w:vAlign w:val="center"/>
          </w:tcPr>
          <w:p w14:paraId="7523A5B9" w14:textId="77777777" w:rsidR="00046BC1" w:rsidRPr="00FB04DD" w:rsidRDefault="00046BC1" w:rsidP="009C2926">
            <w:pPr>
              <w:pStyle w:val="afa"/>
            </w:pPr>
            <w:r w:rsidRPr="00466C5D">
              <w:t>RECEIVERBANKBIC</w:t>
            </w:r>
          </w:p>
        </w:tc>
        <w:tc>
          <w:tcPr>
            <w:tcW w:w="1280" w:type="dxa"/>
            <w:vAlign w:val="center"/>
          </w:tcPr>
          <w:p w14:paraId="739998CC" w14:textId="77777777" w:rsidR="00046BC1" w:rsidRDefault="00046BC1" w:rsidP="009C2926">
            <w:pPr>
              <w:pStyle w:val="afa"/>
            </w:pPr>
            <w:r>
              <w:t>9 символов</w:t>
            </w:r>
          </w:p>
        </w:tc>
        <w:tc>
          <w:tcPr>
            <w:tcW w:w="1409" w:type="dxa"/>
            <w:vAlign w:val="center"/>
          </w:tcPr>
          <w:p w14:paraId="6687CE35" w14:textId="77777777" w:rsidR="00046BC1" w:rsidRDefault="00046BC1" w:rsidP="009C2926">
            <w:pPr>
              <w:pStyle w:val="afa"/>
            </w:pPr>
          </w:p>
        </w:tc>
        <w:tc>
          <w:tcPr>
            <w:tcW w:w="1411" w:type="dxa"/>
            <w:vAlign w:val="center"/>
          </w:tcPr>
          <w:p w14:paraId="02FEAA17" w14:textId="77777777" w:rsidR="00046BC1" w:rsidRDefault="00046BC1" w:rsidP="009C2926">
            <w:pPr>
              <w:pStyle w:val="afa"/>
              <w:spacing w:beforeLines="40" w:before="96" w:afterLines="40" w:after="96"/>
            </w:pPr>
            <w:r>
              <w:t>БИК банка получателя</w:t>
            </w:r>
          </w:p>
        </w:tc>
        <w:tc>
          <w:tcPr>
            <w:tcW w:w="999" w:type="dxa"/>
            <w:vAlign w:val="center"/>
          </w:tcPr>
          <w:p w14:paraId="7ECFD7DE" w14:textId="77777777" w:rsidR="00046BC1" w:rsidRDefault="00046BC1" w:rsidP="009C2926">
            <w:pPr>
              <w:pStyle w:val="afa"/>
            </w:pPr>
          </w:p>
        </w:tc>
      </w:tr>
      <w:tr w:rsidR="00046BC1" w14:paraId="67363A7A" w14:textId="77777777" w:rsidTr="009C2926">
        <w:trPr>
          <w:cantSplit/>
        </w:trPr>
        <w:tc>
          <w:tcPr>
            <w:tcW w:w="568" w:type="dxa"/>
            <w:vAlign w:val="center"/>
          </w:tcPr>
          <w:p w14:paraId="458ED067" w14:textId="77777777" w:rsidR="00046BC1" w:rsidRDefault="00046BC1" w:rsidP="00650D72">
            <w:pPr>
              <w:pStyle w:val="afa"/>
              <w:numPr>
                <w:ilvl w:val="0"/>
                <w:numId w:val="48"/>
              </w:numPr>
              <w:rPr>
                <w:rStyle w:val="af9"/>
              </w:rPr>
            </w:pPr>
          </w:p>
        </w:tc>
        <w:tc>
          <w:tcPr>
            <w:tcW w:w="1276" w:type="dxa"/>
            <w:vAlign w:val="center"/>
          </w:tcPr>
          <w:p w14:paraId="12DDE7DF" w14:textId="77777777" w:rsidR="00046BC1" w:rsidRPr="004A3970" w:rsidRDefault="00046BC1" w:rsidP="009C2926">
            <w:pPr>
              <w:pStyle w:val="afa"/>
              <w:spacing w:beforeLines="40" w:before="96" w:afterLines="40" w:after="96"/>
            </w:pPr>
            <w:r w:rsidRPr="004A3970">
              <w:t>Дебет</w:t>
            </w:r>
          </w:p>
        </w:tc>
        <w:tc>
          <w:tcPr>
            <w:tcW w:w="850" w:type="dxa"/>
            <w:vAlign w:val="center"/>
          </w:tcPr>
          <w:p w14:paraId="6615116E"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514A845F" w14:textId="77777777" w:rsidR="00046BC1" w:rsidRDefault="00046BC1" w:rsidP="009C2926">
            <w:pPr>
              <w:pStyle w:val="afa"/>
            </w:pPr>
            <w:r>
              <w:t>6</w:t>
            </w:r>
          </w:p>
        </w:tc>
        <w:tc>
          <w:tcPr>
            <w:tcW w:w="1280" w:type="dxa"/>
            <w:vAlign w:val="center"/>
          </w:tcPr>
          <w:p w14:paraId="32C5216E" w14:textId="77777777" w:rsidR="00046BC1" w:rsidRPr="009B2902" w:rsidRDefault="00046BC1" w:rsidP="009C2926">
            <w:pPr>
              <w:pStyle w:val="afa"/>
            </w:pPr>
            <w:r w:rsidRPr="00FB04DD">
              <w:t>DEBET</w:t>
            </w:r>
          </w:p>
        </w:tc>
        <w:tc>
          <w:tcPr>
            <w:tcW w:w="1280" w:type="dxa"/>
            <w:vAlign w:val="center"/>
          </w:tcPr>
          <w:p w14:paraId="4FA04889" w14:textId="77777777" w:rsidR="00046BC1" w:rsidRDefault="00046BC1" w:rsidP="009C2926">
            <w:pPr>
              <w:pStyle w:val="afa"/>
              <w:spacing w:beforeLines="40" w:before="96" w:afterLines="40" w:after="96"/>
            </w:pPr>
            <w:r>
              <w:t xml:space="preserve">Макс.зн. = </w:t>
            </w:r>
          </w:p>
          <w:p w14:paraId="530B85DC" w14:textId="77777777" w:rsidR="00046BC1" w:rsidRPr="00711D8E" w:rsidRDefault="00046BC1" w:rsidP="009C2926">
            <w:pPr>
              <w:pStyle w:val="afa"/>
            </w:pPr>
            <w:r>
              <w:t>999 999 999 999 999.99, в формате всегда выводится дробная часть, значение &gt; 0</w:t>
            </w:r>
          </w:p>
        </w:tc>
        <w:tc>
          <w:tcPr>
            <w:tcW w:w="1409" w:type="dxa"/>
            <w:vAlign w:val="center"/>
          </w:tcPr>
          <w:p w14:paraId="7C1B3DCF" w14:textId="77777777" w:rsidR="00046BC1" w:rsidRDefault="00046BC1" w:rsidP="009C2926">
            <w:pPr>
              <w:pStyle w:val="afa"/>
            </w:pPr>
          </w:p>
        </w:tc>
        <w:tc>
          <w:tcPr>
            <w:tcW w:w="1411" w:type="dxa"/>
            <w:vAlign w:val="center"/>
          </w:tcPr>
          <w:p w14:paraId="3C1F15D3" w14:textId="77777777" w:rsidR="00046BC1" w:rsidRPr="00395F6B" w:rsidRDefault="00046BC1" w:rsidP="009C2926">
            <w:pPr>
              <w:pStyle w:val="afa"/>
              <w:spacing w:beforeLines="40" w:before="96" w:afterLines="40" w:after="96"/>
            </w:pPr>
            <w:r>
              <w:t>Сумма в валюте</w:t>
            </w:r>
          </w:p>
        </w:tc>
        <w:tc>
          <w:tcPr>
            <w:tcW w:w="999" w:type="dxa"/>
            <w:vAlign w:val="center"/>
          </w:tcPr>
          <w:p w14:paraId="0F952196" w14:textId="77777777" w:rsidR="00046BC1" w:rsidRDefault="00046BC1" w:rsidP="009C2926">
            <w:pPr>
              <w:pStyle w:val="afa"/>
            </w:pPr>
          </w:p>
        </w:tc>
      </w:tr>
      <w:tr w:rsidR="00046BC1" w14:paraId="0DBE88B0" w14:textId="77777777" w:rsidTr="009C2926">
        <w:trPr>
          <w:cantSplit/>
        </w:trPr>
        <w:tc>
          <w:tcPr>
            <w:tcW w:w="568" w:type="dxa"/>
            <w:vAlign w:val="center"/>
          </w:tcPr>
          <w:p w14:paraId="266E42FF" w14:textId="77777777" w:rsidR="00046BC1" w:rsidRDefault="00046BC1" w:rsidP="00650D72">
            <w:pPr>
              <w:pStyle w:val="afa"/>
              <w:numPr>
                <w:ilvl w:val="0"/>
                <w:numId w:val="48"/>
              </w:numPr>
              <w:rPr>
                <w:rStyle w:val="af9"/>
              </w:rPr>
            </w:pPr>
          </w:p>
        </w:tc>
        <w:tc>
          <w:tcPr>
            <w:tcW w:w="1276" w:type="dxa"/>
            <w:vAlign w:val="center"/>
          </w:tcPr>
          <w:p w14:paraId="6F0D00F5" w14:textId="77777777" w:rsidR="00046BC1" w:rsidRPr="004A3970" w:rsidRDefault="00046BC1" w:rsidP="009C2926">
            <w:pPr>
              <w:pStyle w:val="afa"/>
              <w:spacing w:beforeLines="40" w:before="96" w:afterLines="40" w:after="96"/>
            </w:pPr>
            <w:r>
              <w:t>Дебет в рублях</w:t>
            </w:r>
          </w:p>
        </w:tc>
        <w:tc>
          <w:tcPr>
            <w:tcW w:w="850" w:type="dxa"/>
            <w:vAlign w:val="center"/>
          </w:tcPr>
          <w:p w14:paraId="60EAAC6A"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25E550A0" w14:textId="77777777" w:rsidR="00046BC1" w:rsidRDefault="00046BC1" w:rsidP="009C2926">
            <w:pPr>
              <w:pStyle w:val="afa"/>
            </w:pPr>
            <w:r>
              <w:t>7</w:t>
            </w:r>
          </w:p>
        </w:tc>
        <w:tc>
          <w:tcPr>
            <w:tcW w:w="1280" w:type="dxa"/>
            <w:vAlign w:val="center"/>
          </w:tcPr>
          <w:p w14:paraId="6952D61A" w14:textId="77777777" w:rsidR="00046BC1" w:rsidRPr="00FB04DD" w:rsidRDefault="00046BC1" w:rsidP="009C2926">
            <w:pPr>
              <w:pStyle w:val="afa"/>
            </w:pPr>
            <w:r w:rsidRPr="00FB04DD">
              <w:t>DEBETNAT</w:t>
            </w:r>
          </w:p>
        </w:tc>
        <w:tc>
          <w:tcPr>
            <w:tcW w:w="1280" w:type="dxa"/>
            <w:vAlign w:val="center"/>
          </w:tcPr>
          <w:p w14:paraId="29EC8454" w14:textId="77777777" w:rsidR="00046BC1" w:rsidRDefault="00046BC1" w:rsidP="009C2926">
            <w:pPr>
              <w:pStyle w:val="afa"/>
              <w:spacing w:beforeLines="40" w:before="96" w:afterLines="40" w:after="96"/>
            </w:pPr>
            <w:r>
              <w:t xml:space="preserve">Макс.зн. = </w:t>
            </w:r>
          </w:p>
          <w:p w14:paraId="719D5F08" w14:textId="77777777" w:rsidR="00046BC1" w:rsidRDefault="00046BC1" w:rsidP="009C2926">
            <w:pPr>
              <w:pStyle w:val="afa"/>
              <w:spacing w:beforeLines="40" w:before="96" w:afterLines="40" w:after="96"/>
            </w:pPr>
            <w:r>
              <w:t>999 999 999 999 999.99, в формате всегда выводится дробная часть, значение &gt; 0</w:t>
            </w:r>
          </w:p>
        </w:tc>
        <w:tc>
          <w:tcPr>
            <w:tcW w:w="1409" w:type="dxa"/>
            <w:vAlign w:val="center"/>
          </w:tcPr>
          <w:p w14:paraId="3D53B1EA" w14:textId="77777777" w:rsidR="00046BC1" w:rsidRDefault="00046BC1" w:rsidP="009C2926">
            <w:pPr>
              <w:pStyle w:val="afa"/>
            </w:pPr>
          </w:p>
        </w:tc>
        <w:tc>
          <w:tcPr>
            <w:tcW w:w="1411" w:type="dxa"/>
            <w:vAlign w:val="center"/>
          </w:tcPr>
          <w:p w14:paraId="4EDD2929" w14:textId="77777777" w:rsidR="00046BC1" w:rsidRDefault="00046BC1" w:rsidP="009C2926">
            <w:pPr>
              <w:pStyle w:val="afa"/>
              <w:spacing w:beforeLines="40" w:before="96" w:afterLines="40" w:after="96"/>
            </w:pPr>
            <w:r>
              <w:t>Сумма в национальной валюте</w:t>
            </w:r>
          </w:p>
        </w:tc>
        <w:tc>
          <w:tcPr>
            <w:tcW w:w="999" w:type="dxa"/>
            <w:vAlign w:val="center"/>
          </w:tcPr>
          <w:p w14:paraId="1580EADB" w14:textId="77777777" w:rsidR="00046BC1" w:rsidRDefault="00046BC1" w:rsidP="009C2926">
            <w:pPr>
              <w:pStyle w:val="afa"/>
            </w:pPr>
          </w:p>
        </w:tc>
      </w:tr>
      <w:tr w:rsidR="00046BC1" w14:paraId="27FD8FA9" w14:textId="77777777" w:rsidTr="009C2926">
        <w:trPr>
          <w:cantSplit/>
        </w:trPr>
        <w:tc>
          <w:tcPr>
            <w:tcW w:w="568" w:type="dxa"/>
            <w:vAlign w:val="center"/>
          </w:tcPr>
          <w:p w14:paraId="618E7318" w14:textId="77777777" w:rsidR="00046BC1" w:rsidRDefault="00046BC1" w:rsidP="00650D72">
            <w:pPr>
              <w:pStyle w:val="afa"/>
              <w:numPr>
                <w:ilvl w:val="0"/>
                <w:numId w:val="48"/>
              </w:numPr>
              <w:rPr>
                <w:rStyle w:val="af9"/>
              </w:rPr>
            </w:pPr>
          </w:p>
        </w:tc>
        <w:tc>
          <w:tcPr>
            <w:tcW w:w="1276" w:type="dxa"/>
            <w:vAlign w:val="center"/>
          </w:tcPr>
          <w:p w14:paraId="30E25189" w14:textId="77777777" w:rsidR="00046BC1" w:rsidRPr="004A3970" w:rsidRDefault="00046BC1" w:rsidP="009C2926">
            <w:pPr>
              <w:pStyle w:val="afa"/>
              <w:spacing w:beforeLines="40" w:before="96" w:afterLines="40" w:after="96"/>
            </w:pPr>
            <w:r w:rsidRPr="004A3970">
              <w:t>Кредит</w:t>
            </w:r>
          </w:p>
        </w:tc>
        <w:tc>
          <w:tcPr>
            <w:tcW w:w="850" w:type="dxa"/>
            <w:vAlign w:val="center"/>
          </w:tcPr>
          <w:p w14:paraId="755ECB3C"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50A7AE2A" w14:textId="77777777" w:rsidR="00046BC1" w:rsidRDefault="00046BC1" w:rsidP="009C2926">
            <w:pPr>
              <w:pStyle w:val="afa"/>
            </w:pPr>
            <w:r>
              <w:t>8</w:t>
            </w:r>
          </w:p>
        </w:tc>
        <w:tc>
          <w:tcPr>
            <w:tcW w:w="1280" w:type="dxa"/>
            <w:vAlign w:val="center"/>
          </w:tcPr>
          <w:p w14:paraId="4BD1545A" w14:textId="77777777" w:rsidR="00046BC1" w:rsidRPr="004A3970" w:rsidRDefault="00046BC1" w:rsidP="009C2926">
            <w:pPr>
              <w:pStyle w:val="afa"/>
            </w:pPr>
            <w:r>
              <w:rPr>
                <w:lang w:val="en-US"/>
              </w:rPr>
              <w:t>CREDIT</w:t>
            </w:r>
          </w:p>
        </w:tc>
        <w:tc>
          <w:tcPr>
            <w:tcW w:w="1280" w:type="dxa"/>
            <w:vAlign w:val="center"/>
          </w:tcPr>
          <w:p w14:paraId="389DEB65" w14:textId="77777777" w:rsidR="00046BC1" w:rsidRDefault="00046BC1" w:rsidP="009C2926">
            <w:pPr>
              <w:pStyle w:val="afa"/>
              <w:spacing w:beforeLines="40" w:before="96" w:afterLines="40" w:after="96"/>
            </w:pPr>
            <w:r>
              <w:t xml:space="preserve">Макс.зн. = </w:t>
            </w:r>
          </w:p>
          <w:p w14:paraId="1D5C4E58" w14:textId="77777777" w:rsidR="00046BC1" w:rsidRPr="00711D8E" w:rsidRDefault="00046BC1" w:rsidP="009C2926">
            <w:pPr>
              <w:pStyle w:val="afa"/>
            </w:pPr>
            <w:r>
              <w:t>999 999 999 999 999.99, в формате всегда выводится дробная часть, значение &gt; 0</w:t>
            </w:r>
          </w:p>
        </w:tc>
        <w:tc>
          <w:tcPr>
            <w:tcW w:w="1409" w:type="dxa"/>
            <w:vAlign w:val="center"/>
          </w:tcPr>
          <w:p w14:paraId="793658D6" w14:textId="77777777" w:rsidR="00046BC1" w:rsidRDefault="00046BC1" w:rsidP="009C2926">
            <w:pPr>
              <w:pStyle w:val="afa"/>
            </w:pPr>
          </w:p>
        </w:tc>
        <w:tc>
          <w:tcPr>
            <w:tcW w:w="1411" w:type="dxa"/>
            <w:vAlign w:val="center"/>
          </w:tcPr>
          <w:p w14:paraId="34FB05E6" w14:textId="77777777" w:rsidR="00046BC1" w:rsidRPr="00202AEE" w:rsidRDefault="00046BC1" w:rsidP="009C2926">
            <w:pPr>
              <w:pStyle w:val="afa"/>
              <w:spacing w:beforeLines="40" w:before="96" w:afterLines="40" w:after="96"/>
              <w:rPr>
                <w:b/>
                <w:lang w:eastAsia="en-US"/>
              </w:rPr>
            </w:pPr>
            <w:r>
              <w:t>Сумма в валюте</w:t>
            </w:r>
          </w:p>
        </w:tc>
        <w:tc>
          <w:tcPr>
            <w:tcW w:w="999" w:type="dxa"/>
            <w:vAlign w:val="center"/>
          </w:tcPr>
          <w:p w14:paraId="1D1E21A6" w14:textId="77777777" w:rsidR="00046BC1" w:rsidRDefault="00046BC1" w:rsidP="009C2926">
            <w:pPr>
              <w:pStyle w:val="afa"/>
            </w:pPr>
          </w:p>
        </w:tc>
      </w:tr>
      <w:tr w:rsidR="00046BC1" w14:paraId="2D33E4C7" w14:textId="77777777" w:rsidTr="009C2926">
        <w:trPr>
          <w:cantSplit/>
        </w:trPr>
        <w:tc>
          <w:tcPr>
            <w:tcW w:w="568" w:type="dxa"/>
            <w:vAlign w:val="center"/>
          </w:tcPr>
          <w:p w14:paraId="457CFC45" w14:textId="77777777" w:rsidR="00046BC1" w:rsidRDefault="00046BC1" w:rsidP="00650D72">
            <w:pPr>
              <w:pStyle w:val="afa"/>
              <w:numPr>
                <w:ilvl w:val="0"/>
                <w:numId w:val="48"/>
              </w:numPr>
              <w:rPr>
                <w:rStyle w:val="af9"/>
              </w:rPr>
            </w:pPr>
          </w:p>
        </w:tc>
        <w:tc>
          <w:tcPr>
            <w:tcW w:w="1276" w:type="dxa"/>
            <w:vAlign w:val="center"/>
          </w:tcPr>
          <w:p w14:paraId="66E6AD8B" w14:textId="77777777" w:rsidR="00046BC1" w:rsidRPr="004A3970" w:rsidRDefault="00046BC1" w:rsidP="009C2926">
            <w:pPr>
              <w:pStyle w:val="afa"/>
              <w:spacing w:beforeLines="40" w:before="96" w:afterLines="40" w:after="96"/>
            </w:pPr>
            <w:r w:rsidRPr="004A3970">
              <w:t>Кредит</w:t>
            </w:r>
            <w:r>
              <w:t xml:space="preserve"> в рублях</w:t>
            </w:r>
          </w:p>
        </w:tc>
        <w:tc>
          <w:tcPr>
            <w:tcW w:w="850" w:type="dxa"/>
            <w:vAlign w:val="center"/>
          </w:tcPr>
          <w:p w14:paraId="3A9C9C77"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252B5B72" w14:textId="77777777" w:rsidR="00046BC1" w:rsidRDefault="00046BC1" w:rsidP="009C2926">
            <w:pPr>
              <w:pStyle w:val="afa"/>
            </w:pPr>
            <w:r>
              <w:t>9</w:t>
            </w:r>
          </w:p>
        </w:tc>
        <w:tc>
          <w:tcPr>
            <w:tcW w:w="1280" w:type="dxa"/>
            <w:vAlign w:val="center"/>
          </w:tcPr>
          <w:p w14:paraId="0B5FF291" w14:textId="77777777" w:rsidR="00046BC1" w:rsidRDefault="00046BC1" w:rsidP="009C2926">
            <w:pPr>
              <w:pStyle w:val="afa"/>
              <w:rPr>
                <w:lang w:val="en-US"/>
              </w:rPr>
            </w:pPr>
            <w:r w:rsidRPr="00FB04DD">
              <w:t>CREDITNAT</w:t>
            </w:r>
          </w:p>
        </w:tc>
        <w:tc>
          <w:tcPr>
            <w:tcW w:w="1280" w:type="dxa"/>
            <w:vAlign w:val="center"/>
          </w:tcPr>
          <w:p w14:paraId="7AE96975" w14:textId="77777777" w:rsidR="00046BC1" w:rsidRDefault="00046BC1" w:rsidP="009C2926">
            <w:pPr>
              <w:pStyle w:val="afa"/>
              <w:spacing w:beforeLines="40" w:before="96" w:afterLines="40" w:after="96"/>
            </w:pPr>
            <w:r>
              <w:t xml:space="preserve">Макс.зн. = </w:t>
            </w:r>
          </w:p>
          <w:p w14:paraId="677FA3F7" w14:textId="77777777" w:rsidR="00046BC1" w:rsidRDefault="00046BC1" w:rsidP="009C2926">
            <w:pPr>
              <w:pStyle w:val="afa"/>
              <w:spacing w:beforeLines="40" w:before="96" w:afterLines="40" w:after="96"/>
            </w:pPr>
            <w:r>
              <w:t>999 999 999 999 999.99, в формате всегда выводится дробная часть, значение &gt; 0</w:t>
            </w:r>
          </w:p>
        </w:tc>
        <w:tc>
          <w:tcPr>
            <w:tcW w:w="1409" w:type="dxa"/>
            <w:vAlign w:val="center"/>
          </w:tcPr>
          <w:p w14:paraId="26C21B51" w14:textId="77777777" w:rsidR="00046BC1" w:rsidRDefault="00046BC1" w:rsidP="009C2926">
            <w:pPr>
              <w:pStyle w:val="afa"/>
            </w:pPr>
          </w:p>
        </w:tc>
        <w:tc>
          <w:tcPr>
            <w:tcW w:w="1411" w:type="dxa"/>
            <w:vAlign w:val="center"/>
          </w:tcPr>
          <w:p w14:paraId="7F9EAB11" w14:textId="77777777" w:rsidR="00046BC1" w:rsidRDefault="00046BC1" w:rsidP="009C2926">
            <w:pPr>
              <w:pStyle w:val="afa"/>
              <w:spacing w:beforeLines="40" w:before="96" w:afterLines="40" w:after="96"/>
            </w:pPr>
            <w:r>
              <w:t>Сумма в национальной валюте</w:t>
            </w:r>
          </w:p>
        </w:tc>
        <w:tc>
          <w:tcPr>
            <w:tcW w:w="999" w:type="dxa"/>
            <w:vAlign w:val="center"/>
          </w:tcPr>
          <w:p w14:paraId="0515B7AC" w14:textId="77777777" w:rsidR="00046BC1" w:rsidRDefault="00046BC1" w:rsidP="009C2926">
            <w:pPr>
              <w:pStyle w:val="afa"/>
            </w:pPr>
          </w:p>
        </w:tc>
      </w:tr>
      <w:tr w:rsidR="00046BC1" w14:paraId="32375E57" w14:textId="77777777" w:rsidTr="009C2926">
        <w:trPr>
          <w:cantSplit/>
        </w:trPr>
        <w:tc>
          <w:tcPr>
            <w:tcW w:w="568" w:type="dxa"/>
            <w:vAlign w:val="center"/>
          </w:tcPr>
          <w:p w14:paraId="3ADC6EF9" w14:textId="77777777" w:rsidR="00046BC1" w:rsidRDefault="00046BC1" w:rsidP="00650D72">
            <w:pPr>
              <w:pStyle w:val="afa"/>
              <w:numPr>
                <w:ilvl w:val="0"/>
                <w:numId w:val="48"/>
              </w:numPr>
              <w:rPr>
                <w:rStyle w:val="af9"/>
              </w:rPr>
            </w:pPr>
          </w:p>
        </w:tc>
        <w:tc>
          <w:tcPr>
            <w:tcW w:w="1276" w:type="dxa"/>
            <w:vAlign w:val="center"/>
          </w:tcPr>
          <w:p w14:paraId="359A27A4" w14:textId="77777777" w:rsidR="00046BC1" w:rsidRPr="004A3970" w:rsidRDefault="00046BC1" w:rsidP="009C2926">
            <w:pPr>
              <w:pStyle w:val="afa"/>
              <w:spacing w:beforeLines="40" w:before="96" w:afterLines="40" w:after="96"/>
            </w:pPr>
            <w:r w:rsidRPr="004A3970">
              <w:t>Плательщик</w:t>
            </w:r>
          </w:p>
        </w:tc>
        <w:tc>
          <w:tcPr>
            <w:tcW w:w="850" w:type="dxa"/>
            <w:vAlign w:val="center"/>
          </w:tcPr>
          <w:p w14:paraId="75EF889B"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01588DD6" w14:textId="77777777" w:rsidR="00046BC1" w:rsidRDefault="00046BC1" w:rsidP="009C2926">
            <w:pPr>
              <w:pStyle w:val="afa"/>
            </w:pPr>
            <w:r>
              <w:t>10</w:t>
            </w:r>
          </w:p>
        </w:tc>
        <w:tc>
          <w:tcPr>
            <w:tcW w:w="1280" w:type="dxa"/>
            <w:vAlign w:val="center"/>
          </w:tcPr>
          <w:p w14:paraId="3D45F108" w14:textId="77777777" w:rsidR="00046BC1" w:rsidRPr="009B2902" w:rsidRDefault="00046BC1" w:rsidP="009C2926">
            <w:pPr>
              <w:pStyle w:val="afa"/>
            </w:pPr>
            <w:r w:rsidRPr="0023794C">
              <w:rPr>
                <w:caps/>
                <w:lang w:val="en-US"/>
              </w:rPr>
              <w:t>payerName</w:t>
            </w:r>
          </w:p>
        </w:tc>
        <w:tc>
          <w:tcPr>
            <w:tcW w:w="1280" w:type="dxa"/>
            <w:vAlign w:val="center"/>
          </w:tcPr>
          <w:p w14:paraId="3F3C92C7" w14:textId="77777777" w:rsidR="00046BC1" w:rsidRPr="00395F6B" w:rsidRDefault="00046BC1" w:rsidP="009C2926">
            <w:pPr>
              <w:pStyle w:val="afa"/>
            </w:pPr>
            <w:r>
              <w:t>Допускается непустое значение</w:t>
            </w:r>
          </w:p>
        </w:tc>
        <w:tc>
          <w:tcPr>
            <w:tcW w:w="1409" w:type="dxa"/>
            <w:vAlign w:val="center"/>
          </w:tcPr>
          <w:p w14:paraId="11D7BD8E" w14:textId="77777777" w:rsidR="00046BC1" w:rsidRDefault="00046BC1" w:rsidP="009C2926">
            <w:pPr>
              <w:pStyle w:val="afa"/>
            </w:pPr>
          </w:p>
        </w:tc>
        <w:tc>
          <w:tcPr>
            <w:tcW w:w="1411" w:type="dxa"/>
            <w:vAlign w:val="center"/>
          </w:tcPr>
          <w:p w14:paraId="1C8F9B39" w14:textId="77777777" w:rsidR="00046BC1" w:rsidRPr="00395F6B" w:rsidRDefault="00046BC1" w:rsidP="009C2926">
            <w:pPr>
              <w:pStyle w:val="afa"/>
              <w:spacing w:beforeLines="40" w:before="96" w:afterLines="40" w:after="96"/>
            </w:pPr>
            <w:r>
              <w:t>Наименование плательщика</w:t>
            </w:r>
          </w:p>
        </w:tc>
        <w:tc>
          <w:tcPr>
            <w:tcW w:w="999" w:type="dxa"/>
            <w:vAlign w:val="center"/>
          </w:tcPr>
          <w:p w14:paraId="4C429ABF" w14:textId="77777777" w:rsidR="00046BC1" w:rsidRDefault="00046BC1" w:rsidP="009C2926">
            <w:pPr>
              <w:pStyle w:val="afa"/>
            </w:pPr>
          </w:p>
        </w:tc>
      </w:tr>
      <w:tr w:rsidR="00046BC1" w14:paraId="3CDB012F" w14:textId="77777777" w:rsidTr="009C2926">
        <w:trPr>
          <w:cantSplit/>
        </w:trPr>
        <w:tc>
          <w:tcPr>
            <w:tcW w:w="568" w:type="dxa"/>
            <w:vAlign w:val="center"/>
          </w:tcPr>
          <w:p w14:paraId="112AF7FD" w14:textId="77777777" w:rsidR="00046BC1" w:rsidRDefault="00046BC1" w:rsidP="00650D72">
            <w:pPr>
              <w:pStyle w:val="afa"/>
              <w:numPr>
                <w:ilvl w:val="0"/>
                <w:numId w:val="48"/>
              </w:numPr>
              <w:rPr>
                <w:rStyle w:val="af9"/>
              </w:rPr>
            </w:pPr>
          </w:p>
        </w:tc>
        <w:tc>
          <w:tcPr>
            <w:tcW w:w="1276" w:type="dxa"/>
            <w:vAlign w:val="center"/>
          </w:tcPr>
          <w:p w14:paraId="38786A38" w14:textId="77777777" w:rsidR="00046BC1" w:rsidRPr="004A3970" w:rsidRDefault="00046BC1" w:rsidP="009C2926">
            <w:pPr>
              <w:pStyle w:val="afa"/>
              <w:spacing w:beforeLines="40" w:before="96" w:afterLines="40" w:after="96"/>
            </w:pPr>
            <w:r w:rsidRPr="004A3970">
              <w:t>Счет плательщика</w:t>
            </w:r>
          </w:p>
        </w:tc>
        <w:tc>
          <w:tcPr>
            <w:tcW w:w="850" w:type="dxa"/>
            <w:vAlign w:val="center"/>
          </w:tcPr>
          <w:p w14:paraId="7E8FC0DB"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6BE67B94" w14:textId="77777777" w:rsidR="00046BC1" w:rsidRDefault="00046BC1" w:rsidP="009C2926">
            <w:pPr>
              <w:pStyle w:val="afa"/>
            </w:pPr>
            <w:r>
              <w:t>11</w:t>
            </w:r>
          </w:p>
        </w:tc>
        <w:tc>
          <w:tcPr>
            <w:tcW w:w="1280" w:type="dxa"/>
            <w:vAlign w:val="center"/>
          </w:tcPr>
          <w:p w14:paraId="041FDDDF" w14:textId="77777777" w:rsidR="00046BC1" w:rsidRPr="0023794C" w:rsidRDefault="00046BC1" w:rsidP="009C2926">
            <w:pPr>
              <w:pStyle w:val="afa"/>
              <w:rPr>
                <w:caps/>
                <w:lang w:val="en-US"/>
              </w:rPr>
            </w:pPr>
            <w:r w:rsidRPr="00FB04DD">
              <w:rPr>
                <w:caps/>
                <w:lang w:val="en-US"/>
              </w:rPr>
              <w:t>PAYERACCOUNT</w:t>
            </w:r>
          </w:p>
        </w:tc>
        <w:tc>
          <w:tcPr>
            <w:tcW w:w="1280" w:type="dxa"/>
            <w:vAlign w:val="center"/>
          </w:tcPr>
          <w:p w14:paraId="558F664A" w14:textId="77777777" w:rsidR="00046BC1" w:rsidRDefault="00046BC1" w:rsidP="009C2926">
            <w:pPr>
              <w:pStyle w:val="afa"/>
            </w:pPr>
            <w:r>
              <w:t>Маска отображения</w:t>
            </w:r>
          </w:p>
          <w:p w14:paraId="7953FA26" w14:textId="77777777" w:rsidR="00046BC1" w:rsidRDefault="00046BC1" w:rsidP="009C2926">
            <w:pPr>
              <w:pStyle w:val="afa"/>
            </w:pPr>
            <w:r>
              <w:t>#####.###.#.####.#######“,</w:t>
            </w:r>
          </w:p>
          <w:p w14:paraId="25B078C5" w14:textId="77777777" w:rsidR="00046BC1" w:rsidRPr="00395F6B" w:rsidRDefault="00046BC1" w:rsidP="009C2926">
            <w:pPr>
              <w:pStyle w:val="afa"/>
            </w:pPr>
            <w:r>
              <w:t>20-значное значение</w:t>
            </w:r>
          </w:p>
        </w:tc>
        <w:tc>
          <w:tcPr>
            <w:tcW w:w="1409" w:type="dxa"/>
            <w:vAlign w:val="center"/>
          </w:tcPr>
          <w:p w14:paraId="7E15E5DE" w14:textId="77777777" w:rsidR="00046BC1" w:rsidRDefault="00046BC1" w:rsidP="009C2926">
            <w:pPr>
              <w:pStyle w:val="afa"/>
            </w:pPr>
          </w:p>
        </w:tc>
        <w:tc>
          <w:tcPr>
            <w:tcW w:w="1411" w:type="dxa"/>
            <w:vAlign w:val="center"/>
          </w:tcPr>
          <w:p w14:paraId="292080B8" w14:textId="77777777" w:rsidR="00046BC1" w:rsidRPr="00395F6B" w:rsidRDefault="00046BC1" w:rsidP="009C2926">
            <w:pPr>
              <w:pStyle w:val="afa"/>
              <w:spacing w:beforeLines="40" w:before="96" w:afterLines="40" w:after="96"/>
            </w:pPr>
            <w:r>
              <w:t>Счет плательщика</w:t>
            </w:r>
          </w:p>
        </w:tc>
        <w:tc>
          <w:tcPr>
            <w:tcW w:w="999" w:type="dxa"/>
            <w:vAlign w:val="center"/>
          </w:tcPr>
          <w:p w14:paraId="5EF6CB1D" w14:textId="77777777" w:rsidR="00046BC1" w:rsidRDefault="00046BC1" w:rsidP="009C2926">
            <w:pPr>
              <w:pStyle w:val="afa"/>
            </w:pPr>
          </w:p>
        </w:tc>
      </w:tr>
      <w:tr w:rsidR="00046BC1" w14:paraId="65E0C781" w14:textId="77777777" w:rsidTr="009C2926">
        <w:trPr>
          <w:cantSplit/>
        </w:trPr>
        <w:tc>
          <w:tcPr>
            <w:tcW w:w="568" w:type="dxa"/>
            <w:vAlign w:val="center"/>
          </w:tcPr>
          <w:p w14:paraId="38C94643" w14:textId="77777777" w:rsidR="00046BC1" w:rsidRDefault="00046BC1" w:rsidP="00650D72">
            <w:pPr>
              <w:pStyle w:val="afa"/>
              <w:numPr>
                <w:ilvl w:val="0"/>
                <w:numId w:val="48"/>
              </w:numPr>
              <w:rPr>
                <w:rStyle w:val="af9"/>
              </w:rPr>
            </w:pPr>
          </w:p>
        </w:tc>
        <w:tc>
          <w:tcPr>
            <w:tcW w:w="1276" w:type="dxa"/>
            <w:vAlign w:val="center"/>
          </w:tcPr>
          <w:p w14:paraId="1C99382E" w14:textId="77777777" w:rsidR="00046BC1" w:rsidRPr="004A3970" w:rsidRDefault="00046BC1" w:rsidP="009C2926">
            <w:pPr>
              <w:pStyle w:val="afa"/>
              <w:spacing w:beforeLines="40" w:before="96" w:afterLines="40" w:after="96"/>
            </w:pPr>
            <w:r w:rsidRPr="004A3970">
              <w:t>Получатель</w:t>
            </w:r>
          </w:p>
        </w:tc>
        <w:tc>
          <w:tcPr>
            <w:tcW w:w="850" w:type="dxa"/>
            <w:vAlign w:val="center"/>
          </w:tcPr>
          <w:p w14:paraId="3D0D0D42"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38C280EF" w14:textId="77777777" w:rsidR="00046BC1" w:rsidRDefault="00046BC1" w:rsidP="009C2926">
            <w:pPr>
              <w:pStyle w:val="afa"/>
            </w:pPr>
            <w:r>
              <w:t>12</w:t>
            </w:r>
          </w:p>
        </w:tc>
        <w:tc>
          <w:tcPr>
            <w:tcW w:w="1280" w:type="dxa"/>
            <w:vAlign w:val="center"/>
          </w:tcPr>
          <w:p w14:paraId="18D91024" w14:textId="77777777" w:rsidR="00046BC1" w:rsidRPr="00FB04DD" w:rsidRDefault="00046BC1" w:rsidP="009C2926">
            <w:pPr>
              <w:pStyle w:val="afa"/>
              <w:rPr>
                <w:caps/>
                <w:lang w:val="en-US"/>
              </w:rPr>
            </w:pPr>
            <w:r w:rsidRPr="0023794C">
              <w:rPr>
                <w:caps/>
                <w:lang w:val="en-US"/>
              </w:rPr>
              <w:t>receiverName</w:t>
            </w:r>
          </w:p>
        </w:tc>
        <w:tc>
          <w:tcPr>
            <w:tcW w:w="1280" w:type="dxa"/>
            <w:vAlign w:val="center"/>
          </w:tcPr>
          <w:p w14:paraId="5A4CFB36" w14:textId="77777777" w:rsidR="00046BC1" w:rsidRDefault="00046BC1" w:rsidP="009C2926">
            <w:pPr>
              <w:pStyle w:val="afa"/>
            </w:pPr>
            <w:r>
              <w:t>Допускается непустое значение</w:t>
            </w:r>
          </w:p>
        </w:tc>
        <w:tc>
          <w:tcPr>
            <w:tcW w:w="1409" w:type="dxa"/>
            <w:vAlign w:val="center"/>
          </w:tcPr>
          <w:p w14:paraId="564E210E" w14:textId="77777777" w:rsidR="00046BC1" w:rsidRDefault="00046BC1" w:rsidP="009C2926">
            <w:pPr>
              <w:pStyle w:val="afa"/>
            </w:pPr>
          </w:p>
        </w:tc>
        <w:tc>
          <w:tcPr>
            <w:tcW w:w="1411" w:type="dxa"/>
            <w:vAlign w:val="center"/>
          </w:tcPr>
          <w:p w14:paraId="0E56F925" w14:textId="77777777" w:rsidR="00046BC1" w:rsidRPr="00395F6B" w:rsidRDefault="00046BC1" w:rsidP="009C2926">
            <w:pPr>
              <w:pStyle w:val="afa"/>
              <w:spacing w:beforeLines="40" w:before="96" w:afterLines="40" w:after="96"/>
            </w:pPr>
            <w:r>
              <w:t>Наименование получателя</w:t>
            </w:r>
          </w:p>
        </w:tc>
        <w:tc>
          <w:tcPr>
            <w:tcW w:w="999" w:type="dxa"/>
            <w:vAlign w:val="center"/>
          </w:tcPr>
          <w:p w14:paraId="39A0B8DD" w14:textId="77777777" w:rsidR="00046BC1" w:rsidRDefault="00046BC1" w:rsidP="009C2926">
            <w:pPr>
              <w:pStyle w:val="afa"/>
            </w:pPr>
          </w:p>
        </w:tc>
      </w:tr>
      <w:tr w:rsidR="00046BC1" w14:paraId="46D43D56" w14:textId="77777777" w:rsidTr="009C2926">
        <w:trPr>
          <w:cantSplit/>
        </w:trPr>
        <w:tc>
          <w:tcPr>
            <w:tcW w:w="568" w:type="dxa"/>
            <w:vAlign w:val="center"/>
          </w:tcPr>
          <w:p w14:paraId="7B529C2B" w14:textId="77777777" w:rsidR="00046BC1" w:rsidRDefault="00046BC1" w:rsidP="00650D72">
            <w:pPr>
              <w:pStyle w:val="afa"/>
              <w:numPr>
                <w:ilvl w:val="0"/>
                <w:numId w:val="48"/>
              </w:numPr>
              <w:rPr>
                <w:rStyle w:val="af9"/>
              </w:rPr>
            </w:pPr>
          </w:p>
        </w:tc>
        <w:tc>
          <w:tcPr>
            <w:tcW w:w="1276" w:type="dxa"/>
            <w:vAlign w:val="center"/>
          </w:tcPr>
          <w:p w14:paraId="2B3E0493" w14:textId="77777777" w:rsidR="00046BC1" w:rsidRPr="004A3970" w:rsidRDefault="00046BC1" w:rsidP="009C2926">
            <w:pPr>
              <w:pStyle w:val="afa"/>
              <w:spacing w:beforeLines="40" w:before="96" w:afterLines="40" w:after="96"/>
            </w:pPr>
            <w:r w:rsidRPr="004A3970">
              <w:t>Счет получателя</w:t>
            </w:r>
          </w:p>
        </w:tc>
        <w:tc>
          <w:tcPr>
            <w:tcW w:w="850" w:type="dxa"/>
            <w:vAlign w:val="center"/>
          </w:tcPr>
          <w:p w14:paraId="05424510"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5A601921" w14:textId="77777777" w:rsidR="00046BC1" w:rsidRDefault="00046BC1" w:rsidP="009C2926">
            <w:pPr>
              <w:pStyle w:val="afa"/>
            </w:pPr>
            <w:r>
              <w:t>13</w:t>
            </w:r>
          </w:p>
        </w:tc>
        <w:tc>
          <w:tcPr>
            <w:tcW w:w="1280" w:type="dxa"/>
            <w:vAlign w:val="center"/>
          </w:tcPr>
          <w:p w14:paraId="33B0E82C" w14:textId="77777777" w:rsidR="00046BC1" w:rsidRPr="0023794C" w:rsidRDefault="00046BC1" w:rsidP="009C2926">
            <w:pPr>
              <w:pStyle w:val="afa"/>
              <w:rPr>
                <w:caps/>
                <w:lang w:val="en-US"/>
              </w:rPr>
            </w:pPr>
            <w:r w:rsidRPr="00FB04DD">
              <w:rPr>
                <w:caps/>
                <w:lang w:val="en-US"/>
              </w:rPr>
              <w:t>RECEIVERACCOUNT</w:t>
            </w:r>
          </w:p>
        </w:tc>
        <w:tc>
          <w:tcPr>
            <w:tcW w:w="1280" w:type="dxa"/>
            <w:vAlign w:val="center"/>
          </w:tcPr>
          <w:p w14:paraId="24C7AA04" w14:textId="77777777" w:rsidR="00046BC1" w:rsidRDefault="00046BC1" w:rsidP="009C2926">
            <w:pPr>
              <w:pStyle w:val="afa"/>
            </w:pPr>
            <w:r>
              <w:t>Маска отображения</w:t>
            </w:r>
          </w:p>
          <w:p w14:paraId="1AD2209D" w14:textId="77777777" w:rsidR="00046BC1" w:rsidRDefault="00046BC1" w:rsidP="009C2926">
            <w:pPr>
              <w:pStyle w:val="afa"/>
            </w:pPr>
            <w:r>
              <w:t>#####.###.#.####.#######“,</w:t>
            </w:r>
          </w:p>
          <w:p w14:paraId="0A39F39E" w14:textId="77777777" w:rsidR="00046BC1" w:rsidRDefault="00046BC1" w:rsidP="009C2926">
            <w:pPr>
              <w:pStyle w:val="afa"/>
            </w:pPr>
            <w:r>
              <w:t>20-значное значение</w:t>
            </w:r>
          </w:p>
        </w:tc>
        <w:tc>
          <w:tcPr>
            <w:tcW w:w="1409" w:type="dxa"/>
            <w:vAlign w:val="center"/>
          </w:tcPr>
          <w:p w14:paraId="6C4399EF" w14:textId="77777777" w:rsidR="00046BC1" w:rsidRDefault="00046BC1" w:rsidP="009C2926">
            <w:pPr>
              <w:pStyle w:val="afa"/>
            </w:pPr>
          </w:p>
        </w:tc>
        <w:tc>
          <w:tcPr>
            <w:tcW w:w="1411" w:type="dxa"/>
            <w:vAlign w:val="center"/>
          </w:tcPr>
          <w:p w14:paraId="78756619" w14:textId="77777777" w:rsidR="00046BC1" w:rsidRPr="00395F6B" w:rsidRDefault="00046BC1" w:rsidP="009C2926">
            <w:pPr>
              <w:pStyle w:val="afa"/>
              <w:spacing w:beforeLines="40" w:before="96" w:afterLines="40" w:after="96"/>
            </w:pPr>
            <w:r>
              <w:t>Счет получателя</w:t>
            </w:r>
          </w:p>
        </w:tc>
        <w:tc>
          <w:tcPr>
            <w:tcW w:w="999" w:type="dxa"/>
            <w:vAlign w:val="center"/>
          </w:tcPr>
          <w:p w14:paraId="4ADACC16" w14:textId="77777777" w:rsidR="00046BC1" w:rsidRDefault="00046BC1" w:rsidP="009C2926">
            <w:pPr>
              <w:pStyle w:val="afa"/>
            </w:pPr>
          </w:p>
        </w:tc>
      </w:tr>
      <w:tr w:rsidR="00046BC1" w14:paraId="0D9E9DD6" w14:textId="77777777" w:rsidTr="009C2926">
        <w:trPr>
          <w:cantSplit/>
        </w:trPr>
        <w:tc>
          <w:tcPr>
            <w:tcW w:w="568" w:type="dxa"/>
            <w:vAlign w:val="center"/>
          </w:tcPr>
          <w:p w14:paraId="5741E1CF" w14:textId="77777777" w:rsidR="00046BC1" w:rsidRDefault="00046BC1" w:rsidP="00650D72">
            <w:pPr>
              <w:pStyle w:val="afa"/>
              <w:numPr>
                <w:ilvl w:val="0"/>
                <w:numId w:val="48"/>
              </w:numPr>
              <w:rPr>
                <w:rStyle w:val="af9"/>
              </w:rPr>
            </w:pPr>
          </w:p>
        </w:tc>
        <w:tc>
          <w:tcPr>
            <w:tcW w:w="1276" w:type="dxa"/>
            <w:vAlign w:val="center"/>
          </w:tcPr>
          <w:p w14:paraId="1580ACAD" w14:textId="77777777" w:rsidR="00046BC1" w:rsidRPr="004A3970" w:rsidRDefault="00046BC1" w:rsidP="009C2926">
            <w:pPr>
              <w:pStyle w:val="afa"/>
              <w:spacing w:beforeLines="40" w:before="96" w:afterLines="40" w:after="96"/>
            </w:pPr>
            <w:r w:rsidRPr="004A3970">
              <w:t>Назначение платежа</w:t>
            </w:r>
          </w:p>
        </w:tc>
        <w:tc>
          <w:tcPr>
            <w:tcW w:w="850" w:type="dxa"/>
            <w:vAlign w:val="center"/>
          </w:tcPr>
          <w:p w14:paraId="046D2099" w14:textId="77777777" w:rsidR="00046BC1" w:rsidRPr="008A5A8E" w:rsidRDefault="00046BC1" w:rsidP="009C2926">
            <w:pPr>
              <w:pStyle w:val="afa"/>
              <w:spacing w:beforeLines="40" w:before="96" w:afterLines="40" w:after="96"/>
              <w:jc w:val="center"/>
            </w:pPr>
            <w:r w:rsidRPr="008A5A8E">
              <w:rPr>
                <w:color w:val="000000"/>
                <w:szCs w:val="20"/>
              </w:rPr>
              <w:t>Текстовое поле</w:t>
            </w:r>
          </w:p>
        </w:tc>
        <w:tc>
          <w:tcPr>
            <w:tcW w:w="424" w:type="dxa"/>
            <w:vAlign w:val="center"/>
          </w:tcPr>
          <w:p w14:paraId="69884673" w14:textId="77777777" w:rsidR="00046BC1" w:rsidRDefault="00046BC1" w:rsidP="009C2926">
            <w:pPr>
              <w:pStyle w:val="afa"/>
            </w:pPr>
            <w:r>
              <w:t>14</w:t>
            </w:r>
          </w:p>
        </w:tc>
        <w:tc>
          <w:tcPr>
            <w:tcW w:w="1280" w:type="dxa"/>
            <w:vAlign w:val="center"/>
          </w:tcPr>
          <w:p w14:paraId="2C03A4D0" w14:textId="77777777" w:rsidR="00046BC1" w:rsidRPr="00FB04DD" w:rsidRDefault="00046BC1" w:rsidP="009C2926">
            <w:pPr>
              <w:pStyle w:val="afa"/>
              <w:rPr>
                <w:caps/>
                <w:lang w:val="en-US"/>
              </w:rPr>
            </w:pPr>
            <w:r w:rsidRPr="00FB04DD">
              <w:rPr>
                <w:caps/>
                <w:lang w:val="en-US"/>
              </w:rPr>
              <w:t>PAYMENTPURPOSE</w:t>
            </w:r>
          </w:p>
        </w:tc>
        <w:tc>
          <w:tcPr>
            <w:tcW w:w="1280" w:type="dxa"/>
            <w:vAlign w:val="center"/>
          </w:tcPr>
          <w:p w14:paraId="22D67CC8" w14:textId="77777777" w:rsidR="00046BC1" w:rsidRDefault="00046BC1" w:rsidP="009C2926">
            <w:pPr>
              <w:pStyle w:val="afa"/>
            </w:pPr>
            <w:r w:rsidRPr="00603FC6">
              <w:rPr>
                <w:lang w:val="en-US"/>
              </w:rPr>
              <w:t>Допустимо непустое значение</w:t>
            </w:r>
          </w:p>
        </w:tc>
        <w:tc>
          <w:tcPr>
            <w:tcW w:w="1409" w:type="dxa"/>
            <w:vAlign w:val="center"/>
          </w:tcPr>
          <w:p w14:paraId="197DC77F" w14:textId="77777777" w:rsidR="00046BC1" w:rsidRDefault="00046BC1" w:rsidP="009C2926">
            <w:pPr>
              <w:pStyle w:val="afa"/>
            </w:pPr>
          </w:p>
        </w:tc>
        <w:tc>
          <w:tcPr>
            <w:tcW w:w="1411" w:type="dxa"/>
            <w:vAlign w:val="center"/>
          </w:tcPr>
          <w:p w14:paraId="095B0784" w14:textId="77777777" w:rsidR="00046BC1" w:rsidRPr="00395F6B" w:rsidRDefault="00046BC1" w:rsidP="009C2926">
            <w:pPr>
              <w:pStyle w:val="afa"/>
              <w:spacing w:beforeLines="40" w:before="96" w:afterLines="40" w:after="96"/>
            </w:pPr>
            <w:r>
              <w:t>Назначение платежа</w:t>
            </w:r>
          </w:p>
        </w:tc>
        <w:tc>
          <w:tcPr>
            <w:tcW w:w="999" w:type="dxa"/>
            <w:vAlign w:val="center"/>
          </w:tcPr>
          <w:p w14:paraId="043C0529" w14:textId="77777777" w:rsidR="00046BC1" w:rsidRDefault="00046BC1" w:rsidP="009C2926">
            <w:pPr>
              <w:pStyle w:val="afa"/>
            </w:pPr>
          </w:p>
        </w:tc>
      </w:tr>
    </w:tbl>
    <w:p w14:paraId="1919C71A" w14:textId="77777777" w:rsidR="00046BC1" w:rsidRDefault="00046BC1" w:rsidP="00F666F7">
      <w:pPr>
        <w:pStyle w:val="32"/>
        <w:ind w:left="0" w:firstLine="0"/>
        <w:rPr>
          <w:ins w:id="6363" w:author="Беликова Маргарита Николаевна" w:date="2017-09-18T12:41:00Z"/>
        </w:rPr>
      </w:pPr>
    </w:p>
    <w:p w14:paraId="16C4E4A5" w14:textId="77777777" w:rsidR="00236C5C" w:rsidRPr="00236C5C" w:rsidRDefault="00236C5C" w:rsidP="00162E94">
      <w:pPr>
        <w:pStyle w:val="a"/>
        <w:keepNext/>
        <w:numPr>
          <w:ilvl w:val="2"/>
          <w:numId w:val="81"/>
        </w:numPr>
        <w:spacing w:before="240" w:after="60" w:line="240" w:lineRule="auto"/>
        <w:ind w:right="565"/>
        <w:outlineLvl w:val="2"/>
        <w:rPr>
          <w:rFonts w:ascii="Arial Narrow" w:eastAsia="Times New Roman" w:hAnsi="Arial Narrow" w:cs="Arial"/>
          <w:b/>
          <w:bCs/>
          <w:vanish/>
          <w:sz w:val="22"/>
          <w:szCs w:val="26"/>
        </w:rPr>
      </w:pPr>
      <w:bookmarkStart w:id="6364" w:name="_Toc495070439"/>
      <w:bookmarkStart w:id="6365" w:name="_Toc505078593"/>
      <w:bookmarkStart w:id="6366" w:name="_Toc1550680"/>
      <w:bookmarkStart w:id="6367" w:name="_Toc1551506"/>
      <w:bookmarkStart w:id="6368" w:name="_Toc6912277"/>
      <w:bookmarkStart w:id="6369" w:name="_Toc21517702"/>
      <w:bookmarkEnd w:id="6364"/>
      <w:bookmarkEnd w:id="6365"/>
      <w:bookmarkEnd w:id="6366"/>
      <w:bookmarkEnd w:id="6367"/>
      <w:bookmarkEnd w:id="6368"/>
      <w:bookmarkEnd w:id="6369"/>
    </w:p>
    <w:p w14:paraId="5F52B198" w14:textId="77777777" w:rsidR="00236C5C" w:rsidRPr="00236C5C" w:rsidRDefault="00236C5C" w:rsidP="00162E94">
      <w:pPr>
        <w:pStyle w:val="a"/>
        <w:keepNext/>
        <w:numPr>
          <w:ilvl w:val="2"/>
          <w:numId w:val="81"/>
        </w:numPr>
        <w:spacing w:before="240" w:after="60" w:line="240" w:lineRule="auto"/>
        <w:ind w:right="565"/>
        <w:outlineLvl w:val="2"/>
        <w:rPr>
          <w:rFonts w:ascii="Arial Narrow" w:eastAsia="Times New Roman" w:hAnsi="Arial Narrow" w:cs="Arial"/>
          <w:b/>
          <w:bCs/>
          <w:vanish/>
          <w:sz w:val="22"/>
          <w:szCs w:val="26"/>
        </w:rPr>
      </w:pPr>
      <w:bookmarkStart w:id="6370" w:name="_Toc495070440"/>
      <w:bookmarkStart w:id="6371" w:name="_Toc505078594"/>
      <w:bookmarkStart w:id="6372" w:name="_Toc1550681"/>
      <w:bookmarkStart w:id="6373" w:name="_Toc1551507"/>
      <w:bookmarkStart w:id="6374" w:name="_Toc6912278"/>
      <w:bookmarkStart w:id="6375" w:name="_Toc21517703"/>
      <w:bookmarkEnd w:id="6370"/>
      <w:bookmarkEnd w:id="6371"/>
      <w:bookmarkEnd w:id="6372"/>
      <w:bookmarkEnd w:id="6373"/>
      <w:bookmarkEnd w:id="6374"/>
      <w:bookmarkEnd w:id="6375"/>
    </w:p>
    <w:p w14:paraId="34C58405" w14:textId="77777777" w:rsidR="00236C5C" w:rsidRPr="00236C5C" w:rsidRDefault="00236C5C" w:rsidP="00162E94">
      <w:pPr>
        <w:pStyle w:val="a"/>
        <w:keepNext/>
        <w:numPr>
          <w:ilvl w:val="2"/>
          <w:numId w:val="81"/>
        </w:numPr>
        <w:spacing w:before="240" w:after="60" w:line="240" w:lineRule="auto"/>
        <w:ind w:right="565"/>
        <w:outlineLvl w:val="2"/>
        <w:rPr>
          <w:rFonts w:ascii="Arial Narrow" w:eastAsia="Times New Roman" w:hAnsi="Arial Narrow" w:cs="Arial"/>
          <w:b/>
          <w:bCs/>
          <w:vanish/>
          <w:sz w:val="22"/>
          <w:szCs w:val="26"/>
        </w:rPr>
      </w:pPr>
      <w:bookmarkStart w:id="6376" w:name="_Toc495070441"/>
      <w:bookmarkStart w:id="6377" w:name="_Toc505078595"/>
      <w:bookmarkStart w:id="6378" w:name="_Toc1550682"/>
      <w:bookmarkStart w:id="6379" w:name="_Toc1551508"/>
      <w:bookmarkStart w:id="6380" w:name="_Toc6912279"/>
      <w:bookmarkStart w:id="6381" w:name="_Toc21517704"/>
      <w:bookmarkEnd w:id="6376"/>
      <w:bookmarkEnd w:id="6377"/>
      <w:bookmarkEnd w:id="6378"/>
      <w:bookmarkEnd w:id="6379"/>
      <w:bookmarkEnd w:id="6380"/>
      <w:bookmarkEnd w:id="6381"/>
    </w:p>
    <w:p w14:paraId="07CA50A7" w14:textId="0273EFDC" w:rsidR="00EA4752" w:rsidRDefault="00EA4752" w:rsidP="00162E94">
      <w:pPr>
        <w:pStyle w:val="3"/>
        <w:numPr>
          <w:ilvl w:val="2"/>
          <w:numId w:val="81"/>
        </w:numPr>
        <w:ind w:right="565"/>
        <w:rPr>
          <w:ins w:id="6382" w:author="Беликова Маргарита Николаевна" w:date="2017-09-18T12:41:00Z"/>
        </w:rPr>
      </w:pPr>
      <w:bookmarkStart w:id="6383" w:name="_Ref526771534"/>
      <w:bookmarkStart w:id="6384" w:name="_Toc21517705"/>
      <w:ins w:id="6385" w:author="Беликова Маргарита Николаевна" w:date="2017-09-18T12:41:00Z">
        <w:r>
          <w:t>Экранные формы просмотра документа выписки (операции)</w:t>
        </w:r>
        <w:bookmarkEnd w:id="6383"/>
        <w:bookmarkEnd w:id="6384"/>
        <w:r>
          <w:t xml:space="preserve"> </w:t>
        </w:r>
      </w:ins>
    </w:p>
    <w:p w14:paraId="15D78307" w14:textId="77777777" w:rsidR="00EA4752" w:rsidRDefault="00EA4752" w:rsidP="00F666F7">
      <w:pPr>
        <w:pStyle w:val="32"/>
        <w:ind w:left="0" w:firstLine="0"/>
      </w:pPr>
    </w:p>
    <w:p w14:paraId="0CF7F84E" w14:textId="77777777" w:rsidR="00FB193B" w:rsidRDefault="00AB3346" w:rsidP="00B7668F">
      <w:pPr>
        <w:pStyle w:val="32"/>
      </w:pPr>
      <w:r>
        <w:t>Макет экранной</w:t>
      </w:r>
      <w:r w:rsidR="00FB193B">
        <w:t xml:space="preserve"> форм</w:t>
      </w:r>
      <w:r>
        <w:t>ы</w:t>
      </w:r>
      <w:r w:rsidR="00FB193B">
        <w:t xml:space="preserve"> «Просмотр записи»</w:t>
      </w:r>
      <w:r>
        <w:t xml:space="preserve"> представлен на макете ниже</w:t>
      </w:r>
    </w:p>
    <w:p w14:paraId="39949564" w14:textId="77777777" w:rsidR="006846C7" w:rsidRDefault="00F20201" w:rsidP="006846C7">
      <w:pPr>
        <w:pStyle w:val="32"/>
        <w:jc w:val="center"/>
        <w:rPr>
          <w:ins w:id="6386" w:author="Широбокова Алёна Сергеевна" w:date="2018-10-08T14:09:00Z"/>
        </w:rPr>
      </w:pPr>
      <w:del w:id="6387" w:author="Широбокова Алёна Сергеевна" w:date="2018-10-08T14:09:00Z">
        <w:r w:rsidDel="006846C7">
          <w:object w:dxaOrig="7035" w:dyaOrig="10170" w14:anchorId="013C4933">
            <v:shape id="_x0000_i1050" type="#_x0000_t75" style="width:345.6pt;height:7in" o:ole="">
              <v:imagedata r:id="rId149" o:title=""/>
            </v:shape>
            <o:OLEObject Type="Embed" ProgID="Visio.Drawing.11" ShapeID="_x0000_i1050" DrawAspect="Content" ObjectID="_1632581012" r:id="rId150"/>
          </w:object>
        </w:r>
      </w:del>
    </w:p>
    <w:p w14:paraId="1433FA18" w14:textId="2A0201B7" w:rsidR="006846C7" w:rsidRDefault="006846C7" w:rsidP="006846C7">
      <w:pPr>
        <w:pStyle w:val="aff9"/>
        <w:keepNext/>
        <w:ind w:firstLine="86"/>
        <w:jc w:val="center"/>
        <w:rPr>
          <w:ins w:id="6388" w:author="Широбокова Алёна Сергеевна" w:date="2018-10-08T14:09:00Z"/>
        </w:rPr>
      </w:pPr>
      <w:bookmarkStart w:id="6389" w:name="_Ref526771590"/>
      <w:ins w:id="6390" w:author="Широбокова Алёна Сергеевна" w:date="2018-10-08T14:09:00Z">
        <w:r>
          <w:t xml:space="preserve">Рисунок </w:t>
        </w:r>
        <w:r>
          <w:fldChar w:fldCharType="begin"/>
        </w:r>
        <w:r>
          <w:instrText xml:space="preserve"> SEQ Рисунок \* ARABIC </w:instrText>
        </w:r>
      </w:ins>
      <w:r>
        <w:fldChar w:fldCharType="separate"/>
      </w:r>
      <w:ins w:id="6391" w:author="Феданкова Любовь Анатольевна" w:date="2019-10-09T12:38:00Z">
        <w:r w:rsidR="00031B2C">
          <w:rPr>
            <w:noProof/>
          </w:rPr>
          <w:t>36</w:t>
        </w:r>
      </w:ins>
      <w:ins w:id="6392" w:author="Широбокова Алёна Сергеевна" w:date="2018-10-08T14:09:00Z">
        <w:r>
          <w:fldChar w:fldCharType="end"/>
        </w:r>
        <w:bookmarkEnd w:id="6389"/>
        <w:r>
          <w:t>. Макет экранной формы «Просмотр записи»</w:t>
        </w:r>
      </w:ins>
      <w:ins w:id="6393" w:author="Широбокова Алёна Сергеевна" w:date="2018-10-08T14:10:00Z">
        <w:r>
          <w:t xml:space="preserve"> (просмотр операции в выписке)</w:t>
        </w:r>
      </w:ins>
      <w:ins w:id="6394" w:author="Широбокова Алёна Сергеевна" w:date="2018-10-08T14:09:00Z">
        <w:r>
          <w:t xml:space="preserve"> на клиентской части</w:t>
        </w:r>
      </w:ins>
    </w:p>
    <w:p w14:paraId="1FFD833B" w14:textId="0BCFDE8E" w:rsidR="00AB3346" w:rsidRDefault="00B17EF7" w:rsidP="006846C7">
      <w:pPr>
        <w:pStyle w:val="32"/>
        <w:jc w:val="center"/>
      </w:pPr>
      <w:ins w:id="6395" w:author="Дементьев Владимир Викторович" w:date="2019-07-04T14:43:00Z">
        <w:r>
          <w:rPr>
            <w:noProof/>
          </w:rPr>
          <w:drawing>
            <wp:inline distT="0" distB="0" distL="0" distR="0" wp14:anchorId="5A7F1AB8" wp14:editId="6BC1FB3A">
              <wp:extent cx="2915920" cy="499491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15920" cy="4994910"/>
                      </a:xfrm>
                      <a:prstGeom prst="rect">
                        <a:avLst/>
                      </a:prstGeom>
                      <a:noFill/>
                      <a:ln>
                        <a:noFill/>
                      </a:ln>
                    </pic:spPr>
                  </pic:pic>
                </a:graphicData>
              </a:graphic>
            </wp:inline>
          </w:drawing>
        </w:r>
      </w:ins>
      <w:ins w:id="6396" w:author="Широбокова Алёна Сергеевна" w:date="2018-10-08T14:09:00Z">
        <w:del w:id="6397" w:author="Дементьев Владимир Викторович" w:date="2019-07-04T14:43:00Z">
          <w:r w:rsidR="006846C7" w:rsidDel="00B17EF7">
            <w:object w:dxaOrig="6060" w:dyaOrig="10396" w14:anchorId="5E0F3D1B">
              <v:shape id="_x0000_i1051" type="#_x0000_t75" style="width:230.4pt;height:396.3pt" o:ole="">
                <v:imagedata r:id="rId152" o:title=""/>
              </v:shape>
              <o:OLEObject Type="Embed" ProgID="Visio.Drawing.15" ShapeID="_x0000_i1051" DrawAspect="Content" ObjectID="_1632581013" r:id="rId153"/>
            </w:object>
          </w:r>
        </w:del>
      </w:ins>
    </w:p>
    <w:p w14:paraId="5BA03F6E" w14:textId="77777777" w:rsidR="00AB3346" w:rsidRDefault="00AB3346" w:rsidP="00B7668F">
      <w:pPr>
        <w:pStyle w:val="32"/>
      </w:pPr>
    </w:p>
    <w:p w14:paraId="2DAE465D" w14:textId="77777777" w:rsidR="00C31F63" w:rsidRDefault="00C31F63" w:rsidP="00C31F63">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398" w:author="Феданкова Любовь Анатольевна" w:date="2019-10-09T12:38:00Z">
        <w:r w:rsidR="00031B2C">
          <w:rPr>
            <w:noProof/>
          </w:rPr>
          <w:t>41</w:t>
        </w:r>
      </w:ins>
      <w:ins w:id="6399" w:author="Воронов Алексей Алексеевич" w:date="2018-01-30T12:27:00Z">
        <w:del w:id="6400" w:author="Феданкова Любовь Анатольевна" w:date="2019-10-09T12:38:00Z">
          <w:r w:rsidR="00DB3D2B" w:rsidDel="00031B2C">
            <w:rPr>
              <w:noProof/>
            </w:rPr>
            <w:delText>43</w:delText>
          </w:r>
        </w:del>
      </w:ins>
      <w:del w:id="6401" w:author="Феданкова Любовь Анатольевна" w:date="2019-10-09T12:38:00Z">
        <w:r w:rsidR="00D91317" w:rsidDel="00031B2C">
          <w:rPr>
            <w:noProof/>
          </w:rPr>
          <w:delText>30</w:delText>
        </w:r>
      </w:del>
      <w:r w:rsidR="00330166">
        <w:rPr>
          <w:noProof/>
        </w:rPr>
        <w:fldChar w:fldCharType="end"/>
      </w:r>
      <w:r>
        <w:t xml:space="preserve">. </w:t>
      </w:r>
      <w:r w:rsidR="00042750">
        <w:t xml:space="preserve">Поля </w:t>
      </w:r>
      <w:r>
        <w:t>экранной формы</w:t>
      </w:r>
      <w:r w:rsidR="00042750">
        <w:t xml:space="preserve"> </w:t>
      </w:r>
      <w:r w:rsidR="00AB3346">
        <w:t xml:space="preserve">«Просмотр записи» </w:t>
      </w:r>
      <w:r>
        <w:t>на клиентской части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49"/>
        <w:gridCol w:w="425"/>
        <w:gridCol w:w="1280"/>
        <w:gridCol w:w="1280"/>
        <w:gridCol w:w="1409"/>
        <w:gridCol w:w="1411"/>
        <w:gridCol w:w="999"/>
      </w:tblGrid>
      <w:tr w:rsidR="00C31F63" w14:paraId="000655E1" w14:textId="77777777" w:rsidTr="00186981">
        <w:trPr>
          <w:cantSplit/>
          <w:trHeight w:val="2156"/>
          <w:tblHeader/>
        </w:trPr>
        <w:tc>
          <w:tcPr>
            <w:tcW w:w="568" w:type="dxa"/>
            <w:vAlign w:val="center"/>
          </w:tcPr>
          <w:p w14:paraId="11CE2ABD" w14:textId="77777777" w:rsidR="00C31F63" w:rsidRDefault="00C31F63" w:rsidP="000234CC">
            <w:pPr>
              <w:pStyle w:val="af8"/>
              <w:rPr>
                <w:rStyle w:val="af9"/>
                <w:b/>
              </w:rPr>
            </w:pPr>
            <w:r>
              <w:t>№ п/п</w:t>
            </w:r>
          </w:p>
        </w:tc>
        <w:tc>
          <w:tcPr>
            <w:tcW w:w="1276" w:type="dxa"/>
            <w:vAlign w:val="center"/>
          </w:tcPr>
          <w:p w14:paraId="2D4A5D0B" w14:textId="77777777" w:rsidR="00C31F63" w:rsidRDefault="00C31F63" w:rsidP="000234CC">
            <w:pPr>
              <w:pStyle w:val="af8"/>
            </w:pPr>
            <w:r>
              <w:t xml:space="preserve">Наименование поля </w:t>
            </w:r>
            <w:r w:rsidRPr="00F33621">
              <w:t>(</w:t>
            </w:r>
            <w:r>
              <w:rPr>
                <w:lang w:val="en-US"/>
              </w:rPr>
              <w:t>Label</w:t>
            </w:r>
            <w:r w:rsidRPr="00F33621">
              <w:t>)</w:t>
            </w:r>
            <w:r>
              <w:t>/</w:t>
            </w:r>
          </w:p>
          <w:p w14:paraId="18E0344F" w14:textId="77777777" w:rsidR="00C31F63" w:rsidRPr="002C18CC" w:rsidRDefault="00C31F63" w:rsidP="000234CC">
            <w:pPr>
              <w:pStyle w:val="af8"/>
            </w:pPr>
            <w:r>
              <w:t xml:space="preserve">Наименование поля в дайджесте </w:t>
            </w:r>
            <w:r w:rsidRPr="0015791C">
              <w:t>(</w:t>
            </w:r>
            <w:r w:rsidRPr="0050161A">
              <w:rPr>
                <w:u w:val="single"/>
              </w:rPr>
              <w:t>если отличается</w:t>
            </w:r>
            <w:r w:rsidRPr="0015791C">
              <w:t>)</w:t>
            </w:r>
          </w:p>
        </w:tc>
        <w:tc>
          <w:tcPr>
            <w:tcW w:w="849" w:type="dxa"/>
            <w:vAlign w:val="center"/>
          </w:tcPr>
          <w:p w14:paraId="6C436ED9" w14:textId="77777777" w:rsidR="00C31F63" w:rsidRDefault="00C31F63" w:rsidP="000234CC">
            <w:pPr>
              <w:pStyle w:val="af8"/>
            </w:pPr>
            <w:r>
              <w:t>Тип элемента управления</w:t>
            </w:r>
          </w:p>
        </w:tc>
        <w:tc>
          <w:tcPr>
            <w:tcW w:w="425" w:type="dxa"/>
            <w:textDirection w:val="btLr"/>
            <w:vAlign w:val="center"/>
          </w:tcPr>
          <w:p w14:paraId="720064DA" w14:textId="77777777" w:rsidR="00C31F63" w:rsidRDefault="00C31F63" w:rsidP="000234CC">
            <w:pPr>
              <w:pStyle w:val="af8"/>
            </w:pPr>
            <w:r>
              <w:t>Номер на макете</w:t>
            </w:r>
          </w:p>
        </w:tc>
        <w:tc>
          <w:tcPr>
            <w:tcW w:w="1280" w:type="dxa"/>
            <w:vAlign w:val="center"/>
          </w:tcPr>
          <w:p w14:paraId="142A004D" w14:textId="77777777" w:rsidR="00C31F63" w:rsidRDefault="00C31F63" w:rsidP="000234CC">
            <w:pPr>
              <w:pStyle w:val="af8"/>
            </w:pPr>
            <w:r>
              <w:t>Наименование атрибута сущности</w:t>
            </w:r>
          </w:p>
        </w:tc>
        <w:tc>
          <w:tcPr>
            <w:tcW w:w="1280" w:type="dxa"/>
            <w:vAlign w:val="center"/>
          </w:tcPr>
          <w:p w14:paraId="2A5A3C40" w14:textId="77777777" w:rsidR="00C31F63" w:rsidRDefault="00C31F63" w:rsidP="000234CC">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62C63884" w14:textId="77777777" w:rsidR="00C31F63" w:rsidRDefault="00C31F63" w:rsidP="000234CC">
            <w:pPr>
              <w:pStyle w:val="af8"/>
            </w:pPr>
            <w:r>
              <w:t>Подписываемое  Через «/»,</w:t>
            </w:r>
            <w:r w:rsidRPr="0015791C">
              <w:t xml:space="preserve"> </w:t>
            </w:r>
          </w:p>
          <w:p w14:paraId="697314EA" w14:textId="77777777" w:rsidR="00C31F63" w:rsidRDefault="00C31F63" w:rsidP="000234CC">
            <w:pPr>
              <w:pStyle w:val="af8"/>
            </w:pPr>
            <w:r w:rsidRPr="0015791C">
              <w:t xml:space="preserve">если дайджесты для </w:t>
            </w:r>
          </w:p>
          <w:p w14:paraId="7EF64399" w14:textId="77777777" w:rsidR="00C31F63" w:rsidRPr="0015791C" w:rsidRDefault="00C31F63" w:rsidP="000234CC">
            <w:pPr>
              <w:pStyle w:val="af8"/>
            </w:pPr>
            <w:r w:rsidRPr="0015791C">
              <w:t>каналов разные</w:t>
            </w:r>
          </w:p>
        </w:tc>
        <w:tc>
          <w:tcPr>
            <w:tcW w:w="1411" w:type="dxa"/>
            <w:vAlign w:val="center"/>
          </w:tcPr>
          <w:p w14:paraId="488C48AE" w14:textId="77777777" w:rsidR="00C31F63" w:rsidRPr="00BC0471" w:rsidRDefault="00C31F63" w:rsidP="000234CC">
            <w:pPr>
              <w:pStyle w:val="af8"/>
            </w:pPr>
            <w:r>
              <w:t>Бизнес-описание, способ заполнения</w:t>
            </w:r>
            <w:r w:rsidRPr="00BC0471">
              <w:t xml:space="preserve">, </w:t>
            </w:r>
            <w:r>
              <w:t>ограничения</w:t>
            </w:r>
          </w:p>
        </w:tc>
        <w:tc>
          <w:tcPr>
            <w:tcW w:w="999" w:type="dxa"/>
            <w:vAlign w:val="center"/>
          </w:tcPr>
          <w:p w14:paraId="48CD1E0B" w14:textId="77777777" w:rsidR="00C31F63" w:rsidRPr="00C53262" w:rsidRDefault="00C31F63" w:rsidP="000234CC">
            <w:pPr>
              <w:pStyle w:val="af8"/>
            </w:pPr>
            <w:r>
              <w:rPr>
                <w:lang w:val="en-US"/>
              </w:rPr>
              <w:t>Hint</w:t>
            </w:r>
          </w:p>
        </w:tc>
      </w:tr>
      <w:tr w:rsidR="00F20201" w:rsidRPr="00BC0471" w14:paraId="4651002E" w14:textId="77777777" w:rsidTr="00186981">
        <w:trPr>
          <w:cantSplit/>
          <w:ins w:id="6402" w:author="Беликова Маргарита Николаевна" w:date="2018-09-28T13:28:00Z"/>
        </w:trPr>
        <w:tc>
          <w:tcPr>
            <w:tcW w:w="568" w:type="dxa"/>
            <w:vAlign w:val="center"/>
          </w:tcPr>
          <w:p w14:paraId="2D15BA74" w14:textId="77777777" w:rsidR="00F20201" w:rsidRDefault="00F20201" w:rsidP="00650D72">
            <w:pPr>
              <w:pStyle w:val="afa"/>
              <w:numPr>
                <w:ilvl w:val="0"/>
                <w:numId w:val="44"/>
              </w:numPr>
              <w:rPr>
                <w:ins w:id="6403" w:author="Беликова Маргарита Николаевна" w:date="2018-09-28T13:28:00Z"/>
                <w:rStyle w:val="af9"/>
              </w:rPr>
            </w:pPr>
          </w:p>
        </w:tc>
        <w:tc>
          <w:tcPr>
            <w:tcW w:w="1276" w:type="dxa"/>
            <w:vAlign w:val="center"/>
          </w:tcPr>
          <w:p w14:paraId="359EAD03" w14:textId="2C80C8E4" w:rsidR="00F20201" w:rsidRPr="00055F3F" w:rsidRDefault="00F20201" w:rsidP="009C2926">
            <w:pPr>
              <w:pStyle w:val="afa"/>
              <w:spacing w:beforeLines="40" w:before="96" w:afterLines="40" w:after="96"/>
              <w:rPr>
                <w:ins w:id="6404" w:author="Беликова Маргарита Николаевна" w:date="2018-09-28T13:28:00Z"/>
              </w:rPr>
            </w:pPr>
            <w:ins w:id="6405" w:author="Беликова Маргарита Николаевна" w:date="2018-09-28T13:28:00Z">
              <w:r>
                <w:t>Тип расчетного документа</w:t>
              </w:r>
            </w:ins>
          </w:p>
        </w:tc>
        <w:tc>
          <w:tcPr>
            <w:tcW w:w="849" w:type="dxa"/>
            <w:vAlign w:val="center"/>
          </w:tcPr>
          <w:p w14:paraId="236020C3" w14:textId="7471FAA0" w:rsidR="00F20201" w:rsidRDefault="00F20201" w:rsidP="009C2926">
            <w:pPr>
              <w:pStyle w:val="afa"/>
              <w:spacing w:beforeLines="40" w:before="96" w:afterLines="40" w:after="96"/>
              <w:jc w:val="center"/>
              <w:rPr>
                <w:ins w:id="6406" w:author="Беликова Маргарита Николаевна" w:date="2018-09-28T13:28:00Z"/>
              </w:rPr>
            </w:pPr>
            <w:ins w:id="6407" w:author="Беликова Маргарита Николаевна" w:date="2018-09-28T13:29:00Z">
              <w:r w:rsidRPr="008A5A8E">
                <w:rPr>
                  <w:color w:val="000000"/>
                  <w:szCs w:val="20"/>
                </w:rPr>
                <w:t>Текстовое поле</w:t>
              </w:r>
            </w:ins>
          </w:p>
        </w:tc>
        <w:tc>
          <w:tcPr>
            <w:tcW w:w="425" w:type="dxa"/>
            <w:vAlign w:val="center"/>
          </w:tcPr>
          <w:p w14:paraId="39D5960F" w14:textId="53A8C954" w:rsidR="00F20201" w:rsidRDefault="00F20201" w:rsidP="009C2926">
            <w:pPr>
              <w:pStyle w:val="afa"/>
              <w:rPr>
                <w:ins w:id="6408" w:author="Беликова Маргарита Николаевна" w:date="2018-09-28T13:28:00Z"/>
              </w:rPr>
            </w:pPr>
            <w:ins w:id="6409" w:author="Беликова Маргарита Николаевна" w:date="2018-09-28T13:29:00Z">
              <w:r>
                <w:t>1</w:t>
              </w:r>
            </w:ins>
          </w:p>
        </w:tc>
        <w:tc>
          <w:tcPr>
            <w:tcW w:w="1280" w:type="dxa"/>
            <w:vAlign w:val="center"/>
          </w:tcPr>
          <w:p w14:paraId="51EA8049" w14:textId="1BB0BB06" w:rsidR="00F20201" w:rsidRPr="001E3D1D" w:rsidRDefault="00F20201" w:rsidP="009C2926">
            <w:pPr>
              <w:pStyle w:val="afa"/>
              <w:rPr>
                <w:ins w:id="6410" w:author="Беликова Маргарита Николаевна" w:date="2018-09-28T13:28:00Z"/>
                <w:caps/>
                <w:lang w:val="en-US"/>
              </w:rPr>
            </w:pPr>
            <w:ins w:id="6411" w:author="Беликова Маргарита Николаевна" w:date="2018-09-28T13:29:00Z">
              <w:r w:rsidRPr="00C10D81">
                <w:rPr>
                  <w:caps/>
                  <w:lang w:val="en-US"/>
                </w:rPr>
                <w:t>transKind</w:t>
              </w:r>
            </w:ins>
          </w:p>
        </w:tc>
        <w:tc>
          <w:tcPr>
            <w:tcW w:w="1280" w:type="dxa"/>
            <w:vAlign w:val="center"/>
          </w:tcPr>
          <w:p w14:paraId="2C484B42" w14:textId="327011C1" w:rsidR="00F20201" w:rsidRPr="00F20201" w:rsidRDefault="00F20201" w:rsidP="009C2926">
            <w:pPr>
              <w:pStyle w:val="afa"/>
              <w:spacing w:beforeLines="40" w:before="96" w:afterLines="40" w:after="96"/>
              <w:rPr>
                <w:ins w:id="6412" w:author="Беликова Маргарита Николаевна" w:date="2018-09-28T13:28:00Z"/>
              </w:rPr>
            </w:pPr>
            <w:ins w:id="6413" w:author="Беликова Маргарита Николаевна" w:date="2018-09-28T13:29:00Z">
              <w:r>
                <w:t>Текстовое описание вида операции</w:t>
              </w:r>
            </w:ins>
          </w:p>
        </w:tc>
        <w:tc>
          <w:tcPr>
            <w:tcW w:w="1409" w:type="dxa"/>
            <w:vAlign w:val="center"/>
          </w:tcPr>
          <w:p w14:paraId="6C7BFB8A" w14:textId="77777777" w:rsidR="00F20201" w:rsidRPr="00B23BD0" w:rsidRDefault="00F20201" w:rsidP="009C2926">
            <w:pPr>
              <w:pStyle w:val="afa"/>
              <w:rPr>
                <w:ins w:id="6414" w:author="Беликова Маргарита Николаевна" w:date="2018-09-28T13:28:00Z"/>
              </w:rPr>
            </w:pPr>
          </w:p>
        </w:tc>
        <w:tc>
          <w:tcPr>
            <w:tcW w:w="1411" w:type="dxa"/>
            <w:vAlign w:val="center"/>
          </w:tcPr>
          <w:p w14:paraId="6B6DD1CB" w14:textId="77777777" w:rsidR="00F20201" w:rsidRPr="00C10D81" w:rsidRDefault="00F20201" w:rsidP="009C2926">
            <w:pPr>
              <w:pStyle w:val="afa"/>
              <w:spacing w:beforeLines="40" w:before="96" w:afterLines="40" w:after="96"/>
              <w:rPr>
                <w:ins w:id="6415" w:author="Беликова Маргарита Николаевна" w:date="2018-09-28T13:28:00Z"/>
              </w:rPr>
            </w:pPr>
          </w:p>
        </w:tc>
        <w:tc>
          <w:tcPr>
            <w:tcW w:w="999" w:type="dxa"/>
            <w:vAlign w:val="center"/>
          </w:tcPr>
          <w:p w14:paraId="6F1651E7" w14:textId="77777777" w:rsidR="00F20201" w:rsidRDefault="00F20201" w:rsidP="009C2926">
            <w:pPr>
              <w:pStyle w:val="afa"/>
              <w:rPr>
                <w:ins w:id="6416" w:author="Беликова Маргарита Николаевна" w:date="2018-09-28T13:28:00Z"/>
                <w:lang w:eastAsia="en-US"/>
              </w:rPr>
            </w:pPr>
          </w:p>
        </w:tc>
      </w:tr>
      <w:tr w:rsidR="00AB3346" w:rsidRPr="00BC0471" w14:paraId="0BD275D0" w14:textId="77777777" w:rsidTr="00186981">
        <w:trPr>
          <w:cantSplit/>
        </w:trPr>
        <w:tc>
          <w:tcPr>
            <w:tcW w:w="568" w:type="dxa"/>
            <w:vAlign w:val="center"/>
          </w:tcPr>
          <w:p w14:paraId="0E194FF7" w14:textId="77777777" w:rsidR="00AB3346" w:rsidRDefault="00AB3346" w:rsidP="00650D72">
            <w:pPr>
              <w:pStyle w:val="afa"/>
              <w:numPr>
                <w:ilvl w:val="0"/>
                <w:numId w:val="44"/>
              </w:numPr>
              <w:rPr>
                <w:rStyle w:val="af9"/>
              </w:rPr>
            </w:pPr>
          </w:p>
        </w:tc>
        <w:tc>
          <w:tcPr>
            <w:tcW w:w="1276" w:type="dxa"/>
            <w:vAlign w:val="center"/>
          </w:tcPr>
          <w:p w14:paraId="7C1D652F" w14:textId="77777777" w:rsidR="00AB3346" w:rsidRPr="00055F3F" w:rsidRDefault="00AB3346" w:rsidP="009C2926">
            <w:pPr>
              <w:pStyle w:val="afa"/>
              <w:spacing w:beforeLines="40" w:before="96" w:afterLines="40" w:after="96"/>
            </w:pPr>
            <w:r w:rsidRPr="00055F3F">
              <w:t>Номер</w:t>
            </w:r>
          </w:p>
        </w:tc>
        <w:tc>
          <w:tcPr>
            <w:tcW w:w="849" w:type="dxa"/>
            <w:vAlign w:val="center"/>
          </w:tcPr>
          <w:p w14:paraId="0EBFBB40" w14:textId="77777777" w:rsidR="00AB3346" w:rsidRDefault="00AB3346" w:rsidP="009C2926">
            <w:pPr>
              <w:pStyle w:val="afa"/>
              <w:spacing w:beforeLines="40" w:before="96" w:afterLines="40" w:after="96"/>
              <w:jc w:val="center"/>
            </w:pPr>
          </w:p>
          <w:p w14:paraId="6C7F3B5F" w14:textId="77777777" w:rsidR="00AB3346" w:rsidRPr="00EE21B5" w:rsidRDefault="00AB3346" w:rsidP="009C2926">
            <w:pPr>
              <w:pStyle w:val="afa"/>
              <w:spacing w:beforeLines="40" w:before="96" w:afterLines="40" w:after="96"/>
              <w:jc w:val="center"/>
            </w:pPr>
            <w:r w:rsidRPr="008A5A8E">
              <w:rPr>
                <w:color w:val="000000"/>
                <w:szCs w:val="20"/>
              </w:rPr>
              <w:t>Текстовое поле</w:t>
            </w:r>
            <w:r w:rsidRPr="00EE21B5">
              <w:t xml:space="preserve"> </w:t>
            </w:r>
          </w:p>
        </w:tc>
        <w:tc>
          <w:tcPr>
            <w:tcW w:w="425" w:type="dxa"/>
            <w:vAlign w:val="center"/>
          </w:tcPr>
          <w:p w14:paraId="6815A365" w14:textId="37D8B27D" w:rsidR="00AB3346" w:rsidRPr="007E4949" w:rsidRDefault="00EF5485" w:rsidP="009C2926">
            <w:pPr>
              <w:pStyle w:val="afa"/>
            </w:pPr>
            <w:ins w:id="6417" w:author="Беликова Маргарита Николаевна" w:date="2018-09-28T13:30:00Z">
              <w:r>
                <w:t>2</w:t>
              </w:r>
            </w:ins>
            <w:del w:id="6418" w:author="Беликова Маргарита Николаевна" w:date="2018-09-28T13:30:00Z">
              <w:r w:rsidR="00AB3346" w:rsidDel="00EF5485">
                <w:delText>1</w:delText>
              </w:r>
            </w:del>
          </w:p>
        </w:tc>
        <w:tc>
          <w:tcPr>
            <w:tcW w:w="1280" w:type="dxa"/>
            <w:vAlign w:val="center"/>
          </w:tcPr>
          <w:p w14:paraId="212A4B82" w14:textId="77777777" w:rsidR="00AB3346" w:rsidRPr="00FB04DD" w:rsidRDefault="00AB3346" w:rsidP="009C2926">
            <w:pPr>
              <w:pStyle w:val="afa"/>
              <w:rPr>
                <w:caps/>
                <w:lang w:val="en-US"/>
              </w:rPr>
            </w:pPr>
            <w:r w:rsidRPr="001E3D1D">
              <w:rPr>
                <w:caps/>
                <w:lang w:val="en-US"/>
              </w:rPr>
              <w:t>docNum</w:t>
            </w:r>
          </w:p>
        </w:tc>
        <w:tc>
          <w:tcPr>
            <w:tcW w:w="1280" w:type="dxa"/>
            <w:vAlign w:val="center"/>
          </w:tcPr>
          <w:p w14:paraId="6E9F90B1" w14:textId="77777777" w:rsidR="00AB3346" w:rsidRPr="002B2776" w:rsidRDefault="00AB3346" w:rsidP="009C2926">
            <w:pPr>
              <w:pStyle w:val="afa"/>
              <w:spacing w:beforeLines="40" w:before="96" w:afterLines="40" w:after="96"/>
              <w:rPr>
                <w:lang w:val="en-US"/>
              </w:rPr>
            </w:pPr>
          </w:p>
        </w:tc>
        <w:tc>
          <w:tcPr>
            <w:tcW w:w="1409" w:type="dxa"/>
            <w:vAlign w:val="center"/>
          </w:tcPr>
          <w:p w14:paraId="7A7EC7AA" w14:textId="77777777" w:rsidR="00AB3346" w:rsidRPr="00B23BD0" w:rsidRDefault="00AB3346" w:rsidP="009C2926">
            <w:pPr>
              <w:pStyle w:val="afa"/>
            </w:pPr>
          </w:p>
        </w:tc>
        <w:tc>
          <w:tcPr>
            <w:tcW w:w="1411" w:type="dxa"/>
            <w:vAlign w:val="center"/>
          </w:tcPr>
          <w:p w14:paraId="6CBEBE37" w14:textId="77777777" w:rsidR="00AB3346" w:rsidRPr="00C10D81" w:rsidRDefault="00AB3346" w:rsidP="009C2926">
            <w:pPr>
              <w:pStyle w:val="afa"/>
              <w:spacing w:beforeLines="40" w:before="96" w:afterLines="40" w:after="96"/>
            </w:pPr>
            <w:r w:rsidRPr="00C10D81">
              <w:t>Номер расчётного документа</w:t>
            </w:r>
          </w:p>
        </w:tc>
        <w:tc>
          <w:tcPr>
            <w:tcW w:w="999" w:type="dxa"/>
            <w:vAlign w:val="center"/>
          </w:tcPr>
          <w:p w14:paraId="6C942EC0" w14:textId="77777777" w:rsidR="00AB3346" w:rsidRDefault="00AB3346" w:rsidP="009C2926">
            <w:pPr>
              <w:pStyle w:val="afa"/>
              <w:rPr>
                <w:lang w:eastAsia="en-US"/>
              </w:rPr>
            </w:pPr>
          </w:p>
        </w:tc>
      </w:tr>
      <w:tr w:rsidR="00AB3346" w14:paraId="5444153E" w14:textId="77777777" w:rsidTr="00186981">
        <w:trPr>
          <w:cantSplit/>
        </w:trPr>
        <w:tc>
          <w:tcPr>
            <w:tcW w:w="568" w:type="dxa"/>
            <w:vAlign w:val="center"/>
          </w:tcPr>
          <w:p w14:paraId="23FE5BFF" w14:textId="77777777" w:rsidR="00AB3346" w:rsidRDefault="00AB3346" w:rsidP="00650D72">
            <w:pPr>
              <w:pStyle w:val="afa"/>
              <w:numPr>
                <w:ilvl w:val="0"/>
                <w:numId w:val="44"/>
              </w:numPr>
              <w:rPr>
                <w:rStyle w:val="af9"/>
              </w:rPr>
            </w:pPr>
          </w:p>
        </w:tc>
        <w:tc>
          <w:tcPr>
            <w:tcW w:w="1276" w:type="dxa"/>
            <w:vAlign w:val="center"/>
          </w:tcPr>
          <w:p w14:paraId="701BF849" w14:textId="77777777" w:rsidR="00AB3346" w:rsidRPr="00055F3F" w:rsidRDefault="00AB3346" w:rsidP="009C2926">
            <w:pPr>
              <w:pStyle w:val="afa"/>
              <w:spacing w:beforeLines="40" w:before="96" w:afterLines="40" w:after="96"/>
            </w:pPr>
            <w:r w:rsidRPr="00055F3F">
              <w:t>Дата</w:t>
            </w:r>
          </w:p>
        </w:tc>
        <w:tc>
          <w:tcPr>
            <w:tcW w:w="849" w:type="dxa"/>
            <w:vAlign w:val="center"/>
          </w:tcPr>
          <w:p w14:paraId="7C1100A0" w14:textId="77777777" w:rsidR="00AB3346" w:rsidRPr="00F65495" w:rsidRDefault="00AB3346" w:rsidP="009C2926">
            <w:pPr>
              <w:pStyle w:val="afa"/>
              <w:spacing w:beforeLines="40" w:before="96" w:afterLines="40" w:after="96"/>
              <w:jc w:val="center"/>
            </w:pPr>
            <w:r w:rsidRPr="008A5A8E">
              <w:t>dateField</w:t>
            </w:r>
          </w:p>
        </w:tc>
        <w:tc>
          <w:tcPr>
            <w:tcW w:w="425" w:type="dxa"/>
            <w:vAlign w:val="center"/>
          </w:tcPr>
          <w:p w14:paraId="335200EC" w14:textId="0F4445B2" w:rsidR="00AB3346" w:rsidRDefault="00EF5485" w:rsidP="009C2926">
            <w:pPr>
              <w:pStyle w:val="afa"/>
            </w:pPr>
            <w:ins w:id="6419" w:author="Беликова Маргарита Николаевна" w:date="2018-09-28T13:30:00Z">
              <w:r>
                <w:t>3</w:t>
              </w:r>
            </w:ins>
            <w:del w:id="6420" w:author="Беликова Маргарита Николаевна" w:date="2018-09-28T13:30:00Z">
              <w:r w:rsidR="00AB3346" w:rsidDel="00EF5485">
                <w:delText>2</w:delText>
              </w:r>
            </w:del>
          </w:p>
        </w:tc>
        <w:tc>
          <w:tcPr>
            <w:tcW w:w="1280" w:type="dxa"/>
            <w:vAlign w:val="center"/>
          </w:tcPr>
          <w:p w14:paraId="6BFA2EE1" w14:textId="77777777" w:rsidR="00AB3346" w:rsidRPr="00FB04DD" w:rsidRDefault="00AB3346" w:rsidP="009C2926">
            <w:pPr>
              <w:pStyle w:val="afa"/>
              <w:rPr>
                <w:caps/>
                <w:lang w:val="en-US"/>
              </w:rPr>
            </w:pPr>
            <w:r w:rsidRPr="0019135C">
              <w:rPr>
                <w:caps/>
                <w:lang w:val="en-US"/>
              </w:rPr>
              <w:t>accDocDate</w:t>
            </w:r>
          </w:p>
        </w:tc>
        <w:tc>
          <w:tcPr>
            <w:tcW w:w="1280" w:type="dxa"/>
            <w:vAlign w:val="center"/>
          </w:tcPr>
          <w:p w14:paraId="77E56313" w14:textId="77777777" w:rsidR="00AB3346" w:rsidRPr="00711D8E" w:rsidRDefault="00AB3346" w:rsidP="009C2926">
            <w:pPr>
              <w:pStyle w:val="afa"/>
            </w:pPr>
          </w:p>
        </w:tc>
        <w:tc>
          <w:tcPr>
            <w:tcW w:w="1409" w:type="dxa"/>
            <w:vAlign w:val="center"/>
          </w:tcPr>
          <w:p w14:paraId="3616BB20" w14:textId="77777777" w:rsidR="00AB3346" w:rsidRDefault="00AB3346" w:rsidP="009C2926">
            <w:pPr>
              <w:pStyle w:val="afa"/>
            </w:pPr>
          </w:p>
        </w:tc>
        <w:tc>
          <w:tcPr>
            <w:tcW w:w="1411" w:type="dxa"/>
            <w:vAlign w:val="center"/>
          </w:tcPr>
          <w:p w14:paraId="211591C5" w14:textId="77777777" w:rsidR="00AB3346" w:rsidRPr="00C10D81" w:rsidRDefault="00AB3346" w:rsidP="009C2926">
            <w:pPr>
              <w:pStyle w:val="afa"/>
              <w:spacing w:beforeLines="40" w:before="96" w:afterLines="40" w:after="96"/>
            </w:pPr>
            <w:r w:rsidRPr="00C10D81">
              <w:t>Дата расчётного документа</w:t>
            </w:r>
          </w:p>
        </w:tc>
        <w:tc>
          <w:tcPr>
            <w:tcW w:w="999" w:type="dxa"/>
            <w:vAlign w:val="center"/>
          </w:tcPr>
          <w:p w14:paraId="5385EF8F" w14:textId="77777777" w:rsidR="00AB3346" w:rsidRDefault="00AB3346" w:rsidP="009C2926">
            <w:pPr>
              <w:pStyle w:val="afa"/>
            </w:pPr>
          </w:p>
        </w:tc>
      </w:tr>
      <w:tr w:rsidR="00AB3346" w14:paraId="0E649B71" w14:textId="77777777" w:rsidTr="00186981">
        <w:trPr>
          <w:cantSplit/>
        </w:trPr>
        <w:tc>
          <w:tcPr>
            <w:tcW w:w="568" w:type="dxa"/>
            <w:vAlign w:val="center"/>
          </w:tcPr>
          <w:p w14:paraId="52EFD2A0" w14:textId="77777777" w:rsidR="00AB3346" w:rsidRDefault="00AB3346" w:rsidP="00650D72">
            <w:pPr>
              <w:pStyle w:val="afa"/>
              <w:numPr>
                <w:ilvl w:val="0"/>
                <w:numId w:val="44"/>
              </w:numPr>
              <w:rPr>
                <w:rStyle w:val="af9"/>
              </w:rPr>
            </w:pPr>
          </w:p>
        </w:tc>
        <w:tc>
          <w:tcPr>
            <w:tcW w:w="1276" w:type="dxa"/>
            <w:vAlign w:val="center"/>
          </w:tcPr>
          <w:p w14:paraId="55701B91" w14:textId="77777777" w:rsidR="00AB3346" w:rsidRPr="00055F3F" w:rsidRDefault="00AB3346" w:rsidP="009C2926">
            <w:pPr>
              <w:pStyle w:val="afa"/>
              <w:spacing w:beforeLines="40" w:before="96" w:afterLines="40" w:after="96"/>
            </w:pPr>
            <w:r w:rsidRPr="00055F3F">
              <w:t>Сумма</w:t>
            </w:r>
          </w:p>
        </w:tc>
        <w:tc>
          <w:tcPr>
            <w:tcW w:w="849" w:type="dxa"/>
          </w:tcPr>
          <w:p w14:paraId="48DE628A"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1677324F" w14:textId="493280CD" w:rsidR="00AB3346" w:rsidRDefault="00EF5485" w:rsidP="009C2926">
            <w:pPr>
              <w:pStyle w:val="afa"/>
            </w:pPr>
            <w:ins w:id="6421" w:author="Беликова Маргарита Николаевна" w:date="2018-09-28T13:30:00Z">
              <w:r>
                <w:t>4</w:t>
              </w:r>
            </w:ins>
            <w:del w:id="6422" w:author="Беликова Маргарита Николаевна" w:date="2018-09-28T13:30:00Z">
              <w:r w:rsidR="00AB3346" w:rsidDel="00EF5485">
                <w:delText>3</w:delText>
              </w:r>
            </w:del>
          </w:p>
        </w:tc>
        <w:tc>
          <w:tcPr>
            <w:tcW w:w="1280" w:type="dxa"/>
            <w:vAlign w:val="center"/>
          </w:tcPr>
          <w:p w14:paraId="75D1C2EF" w14:textId="77777777" w:rsidR="00AB3346" w:rsidRPr="00FB04DD" w:rsidRDefault="00AB3346" w:rsidP="009C2926">
            <w:pPr>
              <w:pStyle w:val="afa"/>
              <w:rPr>
                <w:caps/>
                <w:lang w:val="en-US"/>
              </w:rPr>
            </w:pPr>
            <w:r w:rsidRPr="0019135C">
              <w:rPr>
                <w:caps/>
                <w:lang w:val="en-US"/>
              </w:rPr>
              <w:t>docSum</w:t>
            </w:r>
          </w:p>
        </w:tc>
        <w:tc>
          <w:tcPr>
            <w:tcW w:w="1280" w:type="dxa"/>
            <w:vAlign w:val="center"/>
          </w:tcPr>
          <w:p w14:paraId="0B303A8C" w14:textId="77777777" w:rsidR="00AB3346" w:rsidRPr="002F23DA" w:rsidRDefault="00AB3346" w:rsidP="009C2926">
            <w:pPr>
              <w:pStyle w:val="afa"/>
            </w:pPr>
          </w:p>
        </w:tc>
        <w:tc>
          <w:tcPr>
            <w:tcW w:w="1409" w:type="dxa"/>
            <w:vAlign w:val="center"/>
          </w:tcPr>
          <w:p w14:paraId="5442B9BE" w14:textId="77777777" w:rsidR="00AB3346" w:rsidRDefault="00AB3346" w:rsidP="009C2926">
            <w:pPr>
              <w:pStyle w:val="afa"/>
            </w:pPr>
          </w:p>
        </w:tc>
        <w:tc>
          <w:tcPr>
            <w:tcW w:w="1411" w:type="dxa"/>
            <w:vAlign w:val="center"/>
          </w:tcPr>
          <w:p w14:paraId="1EDC804C" w14:textId="77777777" w:rsidR="00AB3346" w:rsidRPr="00C10D81" w:rsidRDefault="00AB3346" w:rsidP="009C2926">
            <w:pPr>
              <w:pStyle w:val="afa"/>
              <w:spacing w:beforeLines="40" w:before="96" w:afterLines="40" w:after="96"/>
            </w:pPr>
            <w:r w:rsidRPr="00C10D81">
              <w:t>Сумма документа в валюте платежа</w:t>
            </w:r>
          </w:p>
        </w:tc>
        <w:tc>
          <w:tcPr>
            <w:tcW w:w="999" w:type="dxa"/>
            <w:vAlign w:val="center"/>
          </w:tcPr>
          <w:p w14:paraId="0C32A806" w14:textId="77777777" w:rsidR="00AB3346" w:rsidRDefault="00AB3346" w:rsidP="009C2926">
            <w:pPr>
              <w:pStyle w:val="afa"/>
            </w:pPr>
          </w:p>
        </w:tc>
      </w:tr>
      <w:tr w:rsidR="00AB3346" w14:paraId="20B25C2B" w14:textId="77777777" w:rsidTr="00186981">
        <w:trPr>
          <w:cantSplit/>
        </w:trPr>
        <w:tc>
          <w:tcPr>
            <w:tcW w:w="568" w:type="dxa"/>
            <w:vAlign w:val="center"/>
          </w:tcPr>
          <w:p w14:paraId="44ABE670" w14:textId="77777777" w:rsidR="00AB3346" w:rsidRDefault="00AB3346" w:rsidP="00650D72">
            <w:pPr>
              <w:pStyle w:val="afa"/>
              <w:numPr>
                <w:ilvl w:val="0"/>
                <w:numId w:val="44"/>
              </w:numPr>
              <w:rPr>
                <w:rStyle w:val="af9"/>
              </w:rPr>
            </w:pPr>
          </w:p>
        </w:tc>
        <w:tc>
          <w:tcPr>
            <w:tcW w:w="1276" w:type="dxa"/>
            <w:vAlign w:val="center"/>
          </w:tcPr>
          <w:p w14:paraId="11B42CDC" w14:textId="77777777" w:rsidR="00AB3346" w:rsidRPr="00055F3F" w:rsidRDefault="00AB3346" w:rsidP="009C2926">
            <w:pPr>
              <w:pStyle w:val="afa"/>
              <w:spacing w:beforeLines="40" w:before="96" w:afterLines="40" w:after="96"/>
            </w:pPr>
            <w:r w:rsidRPr="00055F3F">
              <w:t>ИНН/КИО</w:t>
            </w:r>
          </w:p>
        </w:tc>
        <w:tc>
          <w:tcPr>
            <w:tcW w:w="849" w:type="dxa"/>
          </w:tcPr>
          <w:p w14:paraId="4829A30D"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00610D3B" w14:textId="318408B9" w:rsidR="00AB3346" w:rsidRDefault="00EF5485" w:rsidP="009C2926">
            <w:pPr>
              <w:pStyle w:val="afa"/>
            </w:pPr>
            <w:ins w:id="6423" w:author="Беликова Маргарита Николаевна" w:date="2018-09-28T13:30:00Z">
              <w:r>
                <w:t>5</w:t>
              </w:r>
            </w:ins>
            <w:del w:id="6424" w:author="Беликова Маргарита Николаевна" w:date="2018-09-28T13:30:00Z">
              <w:r w:rsidR="00AB3346" w:rsidDel="00EF5485">
                <w:delText>4</w:delText>
              </w:r>
            </w:del>
          </w:p>
        </w:tc>
        <w:tc>
          <w:tcPr>
            <w:tcW w:w="1280" w:type="dxa"/>
            <w:vAlign w:val="center"/>
          </w:tcPr>
          <w:p w14:paraId="26454C4E" w14:textId="77777777" w:rsidR="00AB3346" w:rsidRPr="00FB04DD" w:rsidRDefault="00AB3346" w:rsidP="009C2926">
            <w:pPr>
              <w:pStyle w:val="afa"/>
              <w:rPr>
                <w:caps/>
                <w:lang w:val="en-US"/>
              </w:rPr>
            </w:pPr>
            <w:r w:rsidRPr="001E3D1D">
              <w:rPr>
                <w:caps/>
                <w:lang w:val="en-US"/>
              </w:rPr>
              <w:t>payerINN</w:t>
            </w:r>
          </w:p>
        </w:tc>
        <w:tc>
          <w:tcPr>
            <w:tcW w:w="1280" w:type="dxa"/>
            <w:vAlign w:val="center"/>
          </w:tcPr>
          <w:p w14:paraId="4B8D04D5" w14:textId="77777777" w:rsidR="00AB3346" w:rsidRPr="00395F6B" w:rsidRDefault="00AB3346" w:rsidP="009C2926">
            <w:pPr>
              <w:pStyle w:val="afa"/>
            </w:pPr>
          </w:p>
        </w:tc>
        <w:tc>
          <w:tcPr>
            <w:tcW w:w="1409" w:type="dxa"/>
            <w:vAlign w:val="center"/>
          </w:tcPr>
          <w:p w14:paraId="7BFF45F4" w14:textId="77777777" w:rsidR="00AB3346" w:rsidRDefault="00AB3346" w:rsidP="009C2926">
            <w:pPr>
              <w:pStyle w:val="afa"/>
            </w:pPr>
          </w:p>
        </w:tc>
        <w:tc>
          <w:tcPr>
            <w:tcW w:w="1411" w:type="dxa"/>
            <w:vAlign w:val="center"/>
          </w:tcPr>
          <w:p w14:paraId="0B2B9509" w14:textId="77777777" w:rsidR="00AB3346" w:rsidRPr="00C10D81" w:rsidRDefault="00AB3346" w:rsidP="009C2926">
            <w:pPr>
              <w:pStyle w:val="afa"/>
              <w:spacing w:beforeLines="40" w:before="96" w:afterLines="40" w:after="96"/>
            </w:pPr>
            <w:r w:rsidRPr="00C10D81">
              <w:t>ИНН плательщика</w:t>
            </w:r>
          </w:p>
        </w:tc>
        <w:tc>
          <w:tcPr>
            <w:tcW w:w="999" w:type="dxa"/>
            <w:vAlign w:val="center"/>
          </w:tcPr>
          <w:p w14:paraId="22012342" w14:textId="77777777" w:rsidR="00AB3346" w:rsidRDefault="00AB3346" w:rsidP="009C2926">
            <w:pPr>
              <w:pStyle w:val="afa"/>
            </w:pPr>
          </w:p>
        </w:tc>
      </w:tr>
      <w:tr w:rsidR="00AB3346" w14:paraId="7B189E6D" w14:textId="77777777" w:rsidTr="00186981">
        <w:trPr>
          <w:cantSplit/>
        </w:trPr>
        <w:tc>
          <w:tcPr>
            <w:tcW w:w="568" w:type="dxa"/>
            <w:vAlign w:val="center"/>
          </w:tcPr>
          <w:p w14:paraId="75869225" w14:textId="77777777" w:rsidR="00AB3346" w:rsidRDefault="00AB3346" w:rsidP="00650D72">
            <w:pPr>
              <w:pStyle w:val="afa"/>
              <w:numPr>
                <w:ilvl w:val="0"/>
                <w:numId w:val="44"/>
              </w:numPr>
              <w:rPr>
                <w:rStyle w:val="af9"/>
              </w:rPr>
            </w:pPr>
          </w:p>
        </w:tc>
        <w:tc>
          <w:tcPr>
            <w:tcW w:w="1276" w:type="dxa"/>
            <w:vAlign w:val="center"/>
          </w:tcPr>
          <w:p w14:paraId="46A17BF1" w14:textId="77777777" w:rsidR="00AB3346" w:rsidRPr="00055F3F" w:rsidRDefault="00AB3346" w:rsidP="009C2926">
            <w:pPr>
              <w:pStyle w:val="afa"/>
              <w:spacing w:beforeLines="40" w:before="96" w:afterLines="40" w:after="96"/>
            </w:pPr>
            <w:r w:rsidRPr="00055F3F">
              <w:t>Плательщик</w:t>
            </w:r>
          </w:p>
        </w:tc>
        <w:tc>
          <w:tcPr>
            <w:tcW w:w="849" w:type="dxa"/>
          </w:tcPr>
          <w:p w14:paraId="3C1CB8F9"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34F0FBEE" w14:textId="314F694A" w:rsidR="00AB3346" w:rsidRDefault="00EF5485" w:rsidP="009C2926">
            <w:pPr>
              <w:pStyle w:val="afa"/>
            </w:pPr>
            <w:ins w:id="6425" w:author="Беликова Маргарита Николаевна" w:date="2018-09-28T13:30:00Z">
              <w:r>
                <w:t>6</w:t>
              </w:r>
            </w:ins>
            <w:del w:id="6426" w:author="Беликова Маргарита Николаевна" w:date="2018-09-28T13:30:00Z">
              <w:r w:rsidR="00AB3346" w:rsidDel="00EF5485">
                <w:delText>5</w:delText>
              </w:r>
            </w:del>
          </w:p>
        </w:tc>
        <w:tc>
          <w:tcPr>
            <w:tcW w:w="1280" w:type="dxa"/>
            <w:vAlign w:val="center"/>
          </w:tcPr>
          <w:p w14:paraId="1BFD9A47" w14:textId="77777777" w:rsidR="00AB3346" w:rsidRPr="00FB04DD" w:rsidRDefault="00AB3346" w:rsidP="009C2926">
            <w:pPr>
              <w:pStyle w:val="afa"/>
              <w:rPr>
                <w:caps/>
                <w:lang w:val="en-US"/>
              </w:rPr>
            </w:pPr>
            <w:r w:rsidRPr="001E3D1D">
              <w:rPr>
                <w:caps/>
                <w:lang w:val="en-US"/>
              </w:rPr>
              <w:t>payerName</w:t>
            </w:r>
          </w:p>
        </w:tc>
        <w:tc>
          <w:tcPr>
            <w:tcW w:w="1280" w:type="dxa"/>
            <w:vAlign w:val="center"/>
          </w:tcPr>
          <w:p w14:paraId="6B144DD6" w14:textId="77777777" w:rsidR="00AB3346" w:rsidRPr="00395F6B" w:rsidRDefault="00AB3346" w:rsidP="009C2926">
            <w:pPr>
              <w:pStyle w:val="afa"/>
            </w:pPr>
          </w:p>
        </w:tc>
        <w:tc>
          <w:tcPr>
            <w:tcW w:w="1409" w:type="dxa"/>
            <w:vAlign w:val="center"/>
          </w:tcPr>
          <w:p w14:paraId="04FB05DA" w14:textId="77777777" w:rsidR="00AB3346" w:rsidRDefault="00AB3346" w:rsidP="009C2926">
            <w:pPr>
              <w:pStyle w:val="afa"/>
            </w:pPr>
          </w:p>
        </w:tc>
        <w:tc>
          <w:tcPr>
            <w:tcW w:w="1411" w:type="dxa"/>
            <w:vAlign w:val="center"/>
          </w:tcPr>
          <w:p w14:paraId="2D1C4075" w14:textId="77777777" w:rsidR="00AB3346" w:rsidRPr="00C10D81" w:rsidRDefault="00AB3346" w:rsidP="009C2926">
            <w:pPr>
              <w:pStyle w:val="afa"/>
              <w:spacing w:beforeLines="40" w:before="96" w:afterLines="40" w:after="96"/>
            </w:pPr>
            <w:r w:rsidRPr="00C10D81">
              <w:t>Наименование плательщика</w:t>
            </w:r>
          </w:p>
        </w:tc>
        <w:tc>
          <w:tcPr>
            <w:tcW w:w="999" w:type="dxa"/>
            <w:vAlign w:val="center"/>
          </w:tcPr>
          <w:p w14:paraId="2FE18E30" w14:textId="77777777" w:rsidR="00AB3346" w:rsidRDefault="00AB3346" w:rsidP="009C2926">
            <w:pPr>
              <w:pStyle w:val="afa"/>
            </w:pPr>
          </w:p>
        </w:tc>
      </w:tr>
      <w:tr w:rsidR="00AB3346" w14:paraId="300B1B9E" w14:textId="77777777" w:rsidTr="00186981">
        <w:trPr>
          <w:cantSplit/>
        </w:trPr>
        <w:tc>
          <w:tcPr>
            <w:tcW w:w="568" w:type="dxa"/>
            <w:vAlign w:val="center"/>
          </w:tcPr>
          <w:p w14:paraId="7A82B760" w14:textId="77777777" w:rsidR="00AB3346" w:rsidRDefault="00AB3346" w:rsidP="00650D72">
            <w:pPr>
              <w:pStyle w:val="afa"/>
              <w:numPr>
                <w:ilvl w:val="0"/>
                <w:numId w:val="44"/>
              </w:numPr>
              <w:rPr>
                <w:rStyle w:val="af9"/>
              </w:rPr>
            </w:pPr>
          </w:p>
        </w:tc>
        <w:tc>
          <w:tcPr>
            <w:tcW w:w="1276" w:type="dxa"/>
            <w:vAlign w:val="center"/>
          </w:tcPr>
          <w:p w14:paraId="03C1E0C7" w14:textId="77777777" w:rsidR="00AB3346" w:rsidRPr="00055F3F" w:rsidRDefault="00AB3346" w:rsidP="009C2926">
            <w:pPr>
              <w:pStyle w:val="afa"/>
              <w:spacing w:beforeLines="40" w:before="96" w:afterLines="40" w:after="96"/>
            </w:pPr>
            <w:r w:rsidRPr="00055F3F">
              <w:t>Счет</w:t>
            </w:r>
          </w:p>
        </w:tc>
        <w:tc>
          <w:tcPr>
            <w:tcW w:w="849" w:type="dxa"/>
          </w:tcPr>
          <w:p w14:paraId="3FD8F25B"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00D67284" w14:textId="4E870BAE" w:rsidR="00AB3346" w:rsidRDefault="00EF5485" w:rsidP="009C2926">
            <w:pPr>
              <w:pStyle w:val="afa"/>
            </w:pPr>
            <w:ins w:id="6427" w:author="Беликова Маргарита Николаевна" w:date="2018-09-28T13:30:00Z">
              <w:r>
                <w:t>7</w:t>
              </w:r>
            </w:ins>
            <w:del w:id="6428" w:author="Беликова Маргарита Николаевна" w:date="2018-09-28T13:30:00Z">
              <w:r w:rsidR="00AB3346" w:rsidDel="00EF5485">
                <w:delText>6</w:delText>
              </w:r>
            </w:del>
          </w:p>
        </w:tc>
        <w:tc>
          <w:tcPr>
            <w:tcW w:w="1280" w:type="dxa"/>
            <w:vAlign w:val="center"/>
          </w:tcPr>
          <w:p w14:paraId="3DF3E32E" w14:textId="77777777" w:rsidR="00AB3346" w:rsidRPr="001E3D1D" w:rsidRDefault="00AB3346" w:rsidP="009C2926">
            <w:pPr>
              <w:pStyle w:val="afa"/>
              <w:rPr>
                <w:caps/>
                <w:lang w:val="en-US"/>
              </w:rPr>
            </w:pPr>
            <w:r w:rsidRPr="001E3D1D">
              <w:rPr>
                <w:caps/>
                <w:lang w:val="en-US"/>
              </w:rPr>
              <w:t>payerAcc</w:t>
            </w:r>
          </w:p>
        </w:tc>
        <w:tc>
          <w:tcPr>
            <w:tcW w:w="1280" w:type="dxa"/>
            <w:vAlign w:val="center"/>
          </w:tcPr>
          <w:p w14:paraId="505F4283" w14:textId="77777777" w:rsidR="00AB3346" w:rsidRPr="00395F6B" w:rsidRDefault="00AB3346" w:rsidP="009C2926">
            <w:pPr>
              <w:pStyle w:val="afa"/>
            </w:pPr>
          </w:p>
        </w:tc>
        <w:tc>
          <w:tcPr>
            <w:tcW w:w="1409" w:type="dxa"/>
            <w:vAlign w:val="center"/>
          </w:tcPr>
          <w:p w14:paraId="718788FC" w14:textId="77777777" w:rsidR="00AB3346" w:rsidRDefault="00AB3346" w:rsidP="009C2926">
            <w:pPr>
              <w:pStyle w:val="afa"/>
            </w:pPr>
          </w:p>
        </w:tc>
        <w:tc>
          <w:tcPr>
            <w:tcW w:w="1411" w:type="dxa"/>
            <w:vAlign w:val="center"/>
          </w:tcPr>
          <w:p w14:paraId="779F0CE0" w14:textId="77777777" w:rsidR="00AB3346" w:rsidRPr="00C10D81" w:rsidRDefault="00AB3346" w:rsidP="009C2926">
            <w:pPr>
              <w:pStyle w:val="afa"/>
              <w:spacing w:beforeLines="40" w:before="96" w:afterLines="40" w:after="96"/>
            </w:pPr>
            <w:r w:rsidRPr="00C10D81">
              <w:t>Номер счета плательщика</w:t>
            </w:r>
          </w:p>
        </w:tc>
        <w:tc>
          <w:tcPr>
            <w:tcW w:w="999" w:type="dxa"/>
            <w:vAlign w:val="center"/>
          </w:tcPr>
          <w:p w14:paraId="2BBDEBC8" w14:textId="77777777" w:rsidR="00AB3346" w:rsidRDefault="00AB3346" w:rsidP="009C2926">
            <w:pPr>
              <w:pStyle w:val="afa"/>
            </w:pPr>
          </w:p>
        </w:tc>
      </w:tr>
      <w:tr w:rsidR="00AB3346" w14:paraId="08354F4F" w14:textId="77777777" w:rsidTr="00186981">
        <w:trPr>
          <w:cantSplit/>
        </w:trPr>
        <w:tc>
          <w:tcPr>
            <w:tcW w:w="568" w:type="dxa"/>
            <w:vAlign w:val="center"/>
          </w:tcPr>
          <w:p w14:paraId="352F4C93" w14:textId="77777777" w:rsidR="00AB3346" w:rsidRDefault="00AB3346" w:rsidP="00650D72">
            <w:pPr>
              <w:pStyle w:val="afa"/>
              <w:numPr>
                <w:ilvl w:val="0"/>
                <w:numId w:val="44"/>
              </w:numPr>
              <w:rPr>
                <w:rStyle w:val="af9"/>
              </w:rPr>
            </w:pPr>
          </w:p>
        </w:tc>
        <w:tc>
          <w:tcPr>
            <w:tcW w:w="1276" w:type="dxa"/>
            <w:vAlign w:val="center"/>
          </w:tcPr>
          <w:p w14:paraId="72996483" w14:textId="77777777" w:rsidR="00AB3346" w:rsidRPr="00055F3F" w:rsidRDefault="00AB3346" w:rsidP="009C2926">
            <w:pPr>
              <w:pStyle w:val="afa"/>
              <w:spacing w:beforeLines="40" w:before="96" w:afterLines="40" w:after="96"/>
            </w:pPr>
            <w:r w:rsidRPr="00055F3F">
              <w:t>Банк плательщика</w:t>
            </w:r>
          </w:p>
        </w:tc>
        <w:tc>
          <w:tcPr>
            <w:tcW w:w="849" w:type="dxa"/>
          </w:tcPr>
          <w:p w14:paraId="01B1EFE0"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224C28A3" w14:textId="2DD7FD36" w:rsidR="00AB3346" w:rsidRDefault="00EF5485" w:rsidP="009C2926">
            <w:pPr>
              <w:pStyle w:val="afa"/>
            </w:pPr>
            <w:ins w:id="6429" w:author="Беликова Маргарита Николаевна" w:date="2018-09-28T13:30:00Z">
              <w:r>
                <w:t>8</w:t>
              </w:r>
            </w:ins>
            <w:del w:id="6430" w:author="Беликова Маргарита Николаевна" w:date="2018-09-28T13:30:00Z">
              <w:r w:rsidR="00AB3346" w:rsidDel="00EF5485">
                <w:delText>7</w:delText>
              </w:r>
            </w:del>
          </w:p>
        </w:tc>
        <w:tc>
          <w:tcPr>
            <w:tcW w:w="1280" w:type="dxa"/>
            <w:vAlign w:val="center"/>
          </w:tcPr>
          <w:p w14:paraId="5EBFBAE6" w14:textId="77777777" w:rsidR="00AB3346" w:rsidRPr="00C54B87" w:rsidRDefault="00AB3346" w:rsidP="009C2926">
            <w:pPr>
              <w:pStyle w:val="afa"/>
              <w:rPr>
                <w:caps/>
              </w:rPr>
            </w:pPr>
            <w:r w:rsidRPr="001E3D1D">
              <w:rPr>
                <w:caps/>
              </w:rPr>
              <w:t>payerBankName</w:t>
            </w:r>
          </w:p>
        </w:tc>
        <w:tc>
          <w:tcPr>
            <w:tcW w:w="1280" w:type="dxa"/>
            <w:vAlign w:val="center"/>
          </w:tcPr>
          <w:p w14:paraId="7C71F78C" w14:textId="77777777" w:rsidR="00AB3346" w:rsidRPr="00395F6B" w:rsidRDefault="00AB3346" w:rsidP="009C2926">
            <w:pPr>
              <w:pStyle w:val="afa"/>
            </w:pPr>
          </w:p>
        </w:tc>
        <w:tc>
          <w:tcPr>
            <w:tcW w:w="1409" w:type="dxa"/>
            <w:vAlign w:val="center"/>
          </w:tcPr>
          <w:p w14:paraId="3B32A893" w14:textId="77777777" w:rsidR="00AB3346" w:rsidRDefault="00AB3346" w:rsidP="009C2926">
            <w:pPr>
              <w:pStyle w:val="afa"/>
            </w:pPr>
          </w:p>
        </w:tc>
        <w:tc>
          <w:tcPr>
            <w:tcW w:w="1411" w:type="dxa"/>
            <w:vAlign w:val="center"/>
          </w:tcPr>
          <w:p w14:paraId="2179ECD7" w14:textId="77777777" w:rsidR="00AB3346" w:rsidRPr="001E3D1D" w:rsidRDefault="00AB3346" w:rsidP="009C2926">
            <w:pPr>
              <w:pStyle w:val="afa"/>
              <w:spacing w:beforeLines="40" w:before="96" w:afterLines="40" w:after="96"/>
            </w:pPr>
            <w:r>
              <w:t>Наименование банка плательщика</w:t>
            </w:r>
          </w:p>
        </w:tc>
        <w:tc>
          <w:tcPr>
            <w:tcW w:w="999" w:type="dxa"/>
            <w:vAlign w:val="center"/>
          </w:tcPr>
          <w:p w14:paraId="5D7FBAFC" w14:textId="77777777" w:rsidR="00AB3346" w:rsidRDefault="00AB3346" w:rsidP="009C2926">
            <w:pPr>
              <w:pStyle w:val="afa"/>
            </w:pPr>
          </w:p>
        </w:tc>
      </w:tr>
      <w:tr w:rsidR="00AB3346" w14:paraId="2938EDB7" w14:textId="77777777" w:rsidTr="00186981">
        <w:trPr>
          <w:cantSplit/>
        </w:trPr>
        <w:tc>
          <w:tcPr>
            <w:tcW w:w="568" w:type="dxa"/>
            <w:vAlign w:val="center"/>
          </w:tcPr>
          <w:p w14:paraId="0030438C" w14:textId="77777777" w:rsidR="00AB3346" w:rsidRDefault="00AB3346" w:rsidP="00650D72">
            <w:pPr>
              <w:pStyle w:val="afa"/>
              <w:numPr>
                <w:ilvl w:val="0"/>
                <w:numId w:val="44"/>
              </w:numPr>
              <w:rPr>
                <w:rStyle w:val="af9"/>
              </w:rPr>
            </w:pPr>
          </w:p>
        </w:tc>
        <w:tc>
          <w:tcPr>
            <w:tcW w:w="1276" w:type="dxa"/>
            <w:vAlign w:val="center"/>
          </w:tcPr>
          <w:p w14:paraId="569C0E07" w14:textId="77777777" w:rsidR="00AB3346" w:rsidRPr="00055F3F" w:rsidRDefault="00AB3346" w:rsidP="009C2926">
            <w:pPr>
              <w:pStyle w:val="afa"/>
              <w:spacing w:beforeLines="40" w:before="96" w:afterLines="40" w:after="96"/>
            </w:pPr>
            <w:r w:rsidRPr="00055F3F">
              <w:t>БИК</w:t>
            </w:r>
          </w:p>
        </w:tc>
        <w:tc>
          <w:tcPr>
            <w:tcW w:w="849" w:type="dxa"/>
          </w:tcPr>
          <w:p w14:paraId="3BD2F6EA"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2757451A" w14:textId="5219C2C7" w:rsidR="00AB3346" w:rsidRDefault="00EF5485" w:rsidP="009C2926">
            <w:pPr>
              <w:pStyle w:val="afa"/>
            </w:pPr>
            <w:ins w:id="6431" w:author="Беликова Маргарита Николаевна" w:date="2018-09-28T13:30:00Z">
              <w:r>
                <w:t>9</w:t>
              </w:r>
            </w:ins>
            <w:del w:id="6432" w:author="Беликова Маргарита Николаевна" w:date="2018-09-28T13:30:00Z">
              <w:r w:rsidR="00AB3346" w:rsidDel="00EF5485">
                <w:delText>8</w:delText>
              </w:r>
            </w:del>
          </w:p>
        </w:tc>
        <w:tc>
          <w:tcPr>
            <w:tcW w:w="1280" w:type="dxa"/>
            <w:vAlign w:val="center"/>
          </w:tcPr>
          <w:p w14:paraId="5A02C4F8" w14:textId="77777777" w:rsidR="00AB3346" w:rsidRPr="00C54B87" w:rsidRDefault="00AB3346" w:rsidP="009C2926">
            <w:pPr>
              <w:pStyle w:val="afa"/>
              <w:rPr>
                <w:caps/>
              </w:rPr>
            </w:pPr>
            <w:r w:rsidRPr="001E3D1D">
              <w:rPr>
                <w:caps/>
              </w:rPr>
              <w:t>payerBankBic</w:t>
            </w:r>
          </w:p>
        </w:tc>
        <w:tc>
          <w:tcPr>
            <w:tcW w:w="1280" w:type="dxa"/>
            <w:vAlign w:val="center"/>
          </w:tcPr>
          <w:p w14:paraId="374B45B8" w14:textId="77777777" w:rsidR="00AB3346" w:rsidRPr="00395F6B" w:rsidRDefault="00AB3346" w:rsidP="009C2926">
            <w:pPr>
              <w:pStyle w:val="afa"/>
            </w:pPr>
          </w:p>
        </w:tc>
        <w:tc>
          <w:tcPr>
            <w:tcW w:w="1409" w:type="dxa"/>
            <w:vAlign w:val="center"/>
          </w:tcPr>
          <w:p w14:paraId="5DBE85B3" w14:textId="77777777" w:rsidR="00AB3346" w:rsidRDefault="00AB3346" w:rsidP="009C2926">
            <w:pPr>
              <w:pStyle w:val="afa"/>
            </w:pPr>
          </w:p>
        </w:tc>
        <w:tc>
          <w:tcPr>
            <w:tcW w:w="1411" w:type="dxa"/>
            <w:vAlign w:val="center"/>
          </w:tcPr>
          <w:p w14:paraId="711C0668" w14:textId="77777777" w:rsidR="00AB3346" w:rsidRDefault="00AB3346" w:rsidP="009C2926">
            <w:pPr>
              <w:pStyle w:val="afa"/>
              <w:spacing w:beforeLines="40" w:before="96" w:afterLines="40" w:after="96"/>
            </w:pPr>
            <w:r>
              <w:t>БИК банка плательщика</w:t>
            </w:r>
          </w:p>
        </w:tc>
        <w:tc>
          <w:tcPr>
            <w:tcW w:w="999" w:type="dxa"/>
            <w:vAlign w:val="center"/>
          </w:tcPr>
          <w:p w14:paraId="5B2EB093" w14:textId="77777777" w:rsidR="00AB3346" w:rsidRDefault="00AB3346" w:rsidP="009C2926">
            <w:pPr>
              <w:pStyle w:val="afa"/>
            </w:pPr>
          </w:p>
        </w:tc>
      </w:tr>
      <w:tr w:rsidR="00AB3346" w14:paraId="72971599" w14:textId="77777777" w:rsidTr="00186981">
        <w:trPr>
          <w:cantSplit/>
        </w:trPr>
        <w:tc>
          <w:tcPr>
            <w:tcW w:w="568" w:type="dxa"/>
            <w:vAlign w:val="center"/>
          </w:tcPr>
          <w:p w14:paraId="0804580E" w14:textId="77777777" w:rsidR="00AB3346" w:rsidRDefault="00AB3346" w:rsidP="00650D72">
            <w:pPr>
              <w:pStyle w:val="afa"/>
              <w:numPr>
                <w:ilvl w:val="0"/>
                <w:numId w:val="44"/>
              </w:numPr>
              <w:rPr>
                <w:rStyle w:val="af9"/>
              </w:rPr>
            </w:pPr>
          </w:p>
        </w:tc>
        <w:tc>
          <w:tcPr>
            <w:tcW w:w="1276" w:type="dxa"/>
            <w:vAlign w:val="center"/>
          </w:tcPr>
          <w:p w14:paraId="29B2CB02" w14:textId="77777777" w:rsidR="00AB3346" w:rsidRPr="00055F3F" w:rsidRDefault="00AB3346" w:rsidP="009C2926">
            <w:pPr>
              <w:pStyle w:val="afa"/>
              <w:spacing w:beforeLines="40" w:before="96" w:afterLines="40" w:after="96"/>
            </w:pPr>
            <w:r w:rsidRPr="00055F3F">
              <w:t>Счет</w:t>
            </w:r>
          </w:p>
        </w:tc>
        <w:tc>
          <w:tcPr>
            <w:tcW w:w="849" w:type="dxa"/>
          </w:tcPr>
          <w:p w14:paraId="4B22CEDD"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1166C489" w14:textId="4152350B" w:rsidR="00AB3346" w:rsidRDefault="00EF5485" w:rsidP="009C2926">
            <w:pPr>
              <w:pStyle w:val="afa"/>
            </w:pPr>
            <w:ins w:id="6433" w:author="Беликова Маргарита Николаевна" w:date="2018-09-28T13:30:00Z">
              <w:r>
                <w:t>10</w:t>
              </w:r>
            </w:ins>
            <w:del w:id="6434" w:author="Беликова Маргарита Николаевна" w:date="2018-09-28T13:30:00Z">
              <w:r w:rsidR="00AB3346" w:rsidDel="00EF5485">
                <w:delText>9</w:delText>
              </w:r>
            </w:del>
          </w:p>
        </w:tc>
        <w:tc>
          <w:tcPr>
            <w:tcW w:w="1280" w:type="dxa"/>
            <w:vAlign w:val="center"/>
          </w:tcPr>
          <w:p w14:paraId="2E8E83DA" w14:textId="77777777" w:rsidR="00AB3346" w:rsidRPr="00C54B87" w:rsidRDefault="00AB3346" w:rsidP="009C2926">
            <w:pPr>
              <w:pStyle w:val="afa"/>
              <w:rPr>
                <w:caps/>
              </w:rPr>
            </w:pPr>
            <w:r w:rsidRPr="00C10D81">
              <w:rPr>
                <w:caps/>
              </w:rPr>
              <w:t>payerBankCorrAcc</w:t>
            </w:r>
          </w:p>
        </w:tc>
        <w:tc>
          <w:tcPr>
            <w:tcW w:w="1280" w:type="dxa"/>
            <w:vAlign w:val="center"/>
          </w:tcPr>
          <w:p w14:paraId="2C6511FF" w14:textId="77777777" w:rsidR="00AB3346" w:rsidRPr="00395F6B" w:rsidRDefault="00AB3346" w:rsidP="009C2926">
            <w:pPr>
              <w:pStyle w:val="afa"/>
            </w:pPr>
          </w:p>
        </w:tc>
        <w:tc>
          <w:tcPr>
            <w:tcW w:w="1409" w:type="dxa"/>
            <w:vAlign w:val="center"/>
          </w:tcPr>
          <w:p w14:paraId="3C702846" w14:textId="77777777" w:rsidR="00AB3346" w:rsidRDefault="00AB3346" w:rsidP="009C2926">
            <w:pPr>
              <w:pStyle w:val="afa"/>
            </w:pPr>
          </w:p>
        </w:tc>
        <w:tc>
          <w:tcPr>
            <w:tcW w:w="1411" w:type="dxa"/>
            <w:vAlign w:val="center"/>
          </w:tcPr>
          <w:p w14:paraId="35C5C798" w14:textId="77777777" w:rsidR="00AB3346" w:rsidRDefault="00AB3346" w:rsidP="009C2926">
            <w:pPr>
              <w:pStyle w:val="afa"/>
              <w:spacing w:beforeLines="40" w:before="96" w:afterLines="40" w:after="96"/>
            </w:pPr>
            <w:r>
              <w:t>Корсчет банка плательщика</w:t>
            </w:r>
          </w:p>
        </w:tc>
        <w:tc>
          <w:tcPr>
            <w:tcW w:w="999" w:type="dxa"/>
            <w:vAlign w:val="center"/>
          </w:tcPr>
          <w:p w14:paraId="7F86D49A" w14:textId="77777777" w:rsidR="00AB3346" w:rsidRDefault="00AB3346" w:rsidP="009C2926">
            <w:pPr>
              <w:pStyle w:val="afa"/>
            </w:pPr>
          </w:p>
        </w:tc>
      </w:tr>
      <w:tr w:rsidR="00AB3346" w14:paraId="507F247C" w14:textId="77777777" w:rsidTr="00186981">
        <w:trPr>
          <w:cantSplit/>
        </w:trPr>
        <w:tc>
          <w:tcPr>
            <w:tcW w:w="568" w:type="dxa"/>
            <w:vAlign w:val="center"/>
          </w:tcPr>
          <w:p w14:paraId="29247FF3" w14:textId="77777777" w:rsidR="00AB3346" w:rsidRDefault="00AB3346" w:rsidP="00650D72">
            <w:pPr>
              <w:pStyle w:val="afa"/>
              <w:numPr>
                <w:ilvl w:val="0"/>
                <w:numId w:val="44"/>
              </w:numPr>
              <w:rPr>
                <w:rStyle w:val="af9"/>
              </w:rPr>
            </w:pPr>
          </w:p>
        </w:tc>
        <w:tc>
          <w:tcPr>
            <w:tcW w:w="1276" w:type="dxa"/>
            <w:vAlign w:val="center"/>
          </w:tcPr>
          <w:p w14:paraId="784D605F" w14:textId="77777777" w:rsidR="00AB3346" w:rsidRPr="00055F3F" w:rsidRDefault="00AB3346" w:rsidP="009C2926">
            <w:pPr>
              <w:pStyle w:val="afa"/>
              <w:spacing w:beforeLines="40" w:before="96" w:afterLines="40" w:after="96"/>
            </w:pPr>
            <w:r w:rsidRPr="00055F3F">
              <w:t>ИНН</w:t>
            </w:r>
          </w:p>
        </w:tc>
        <w:tc>
          <w:tcPr>
            <w:tcW w:w="849" w:type="dxa"/>
          </w:tcPr>
          <w:p w14:paraId="4B770736"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305C6F45" w14:textId="09C9BE4B" w:rsidR="00AB3346" w:rsidRDefault="00EF5485" w:rsidP="009C2926">
            <w:pPr>
              <w:pStyle w:val="afa"/>
            </w:pPr>
            <w:ins w:id="6435" w:author="Беликова Маргарита Николаевна" w:date="2018-09-28T13:30:00Z">
              <w:r>
                <w:t>11</w:t>
              </w:r>
            </w:ins>
            <w:del w:id="6436" w:author="Беликова Маргарита Николаевна" w:date="2018-09-28T13:30:00Z">
              <w:r w:rsidR="00AB3346" w:rsidDel="00EF5485">
                <w:delText>10</w:delText>
              </w:r>
            </w:del>
          </w:p>
        </w:tc>
        <w:tc>
          <w:tcPr>
            <w:tcW w:w="1280" w:type="dxa"/>
            <w:vAlign w:val="center"/>
          </w:tcPr>
          <w:p w14:paraId="65257CEF" w14:textId="77777777" w:rsidR="00AB3346" w:rsidRPr="00FB04DD" w:rsidRDefault="00AB3346" w:rsidP="009C2926">
            <w:pPr>
              <w:pStyle w:val="afa"/>
              <w:rPr>
                <w:caps/>
                <w:lang w:val="en-US"/>
              </w:rPr>
            </w:pPr>
            <w:r w:rsidRPr="001E3D1D">
              <w:rPr>
                <w:caps/>
                <w:lang w:val="en-US"/>
              </w:rPr>
              <w:t>payerINN</w:t>
            </w:r>
          </w:p>
        </w:tc>
        <w:tc>
          <w:tcPr>
            <w:tcW w:w="1280" w:type="dxa"/>
            <w:vAlign w:val="center"/>
          </w:tcPr>
          <w:p w14:paraId="6A36D8FA" w14:textId="77777777" w:rsidR="00AB3346" w:rsidRPr="00395F6B" w:rsidRDefault="00AB3346" w:rsidP="009C2926">
            <w:pPr>
              <w:pStyle w:val="afa"/>
            </w:pPr>
          </w:p>
        </w:tc>
        <w:tc>
          <w:tcPr>
            <w:tcW w:w="1409" w:type="dxa"/>
            <w:vAlign w:val="center"/>
          </w:tcPr>
          <w:p w14:paraId="552EEE33" w14:textId="77777777" w:rsidR="00AB3346" w:rsidRDefault="00AB3346" w:rsidP="009C2926">
            <w:pPr>
              <w:pStyle w:val="afa"/>
            </w:pPr>
          </w:p>
        </w:tc>
        <w:tc>
          <w:tcPr>
            <w:tcW w:w="1411" w:type="dxa"/>
            <w:vAlign w:val="center"/>
          </w:tcPr>
          <w:p w14:paraId="0474EC47" w14:textId="77777777" w:rsidR="00AB3346" w:rsidRDefault="00AB3346" w:rsidP="009C2926">
            <w:pPr>
              <w:pStyle w:val="afa"/>
              <w:spacing w:beforeLines="40" w:before="96" w:afterLines="40" w:after="96"/>
            </w:pPr>
            <w:r w:rsidRPr="001E3D1D">
              <w:t>ИНН плательщика (до 12)</w:t>
            </w:r>
          </w:p>
        </w:tc>
        <w:tc>
          <w:tcPr>
            <w:tcW w:w="999" w:type="dxa"/>
            <w:vAlign w:val="center"/>
          </w:tcPr>
          <w:p w14:paraId="149919CA" w14:textId="77777777" w:rsidR="00AB3346" w:rsidRDefault="00AB3346" w:rsidP="009C2926">
            <w:pPr>
              <w:pStyle w:val="afa"/>
            </w:pPr>
          </w:p>
        </w:tc>
      </w:tr>
      <w:tr w:rsidR="00AB3346" w14:paraId="14A7A1DC" w14:textId="77777777" w:rsidTr="00186981">
        <w:trPr>
          <w:cantSplit/>
        </w:trPr>
        <w:tc>
          <w:tcPr>
            <w:tcW w:w="568" w:type="dxa"/>
            <w:vAlign w:val="center"/>
          </w:tcPr>
          <w:p w14:paraId="38A79B8A" w14:textId="77777777" w:rsidR="00AB3346" w:rsidRDefault="00AB3346" w:rsidP="00650D72">
            <w:pPr>
              <w:pStyle w:val="afa"/>
              <w:numPr>
                <w:ilvl w:val="0"/>
                <w:numId w:val="44"/>
              </w:numPr>
              <w:rPr>
                <w:rStyle w:val="af9"/>
              </w:rPr>
            </w:pPr>
          </w:p>
        </w:tc>
        <w:tc>
          <w:tcPr>
            <w:tcW w:w="1276" w:type="dxa"/>
            <w:vAlign w:val="center"/>
          </w:tcPr>
          <w:p w14:paraId="1106C597" w14:textId="77777777" w:rsidR="00AB3346" w:rsidRPr="00055F3F" w:rsidRDefault="00AB3346" w:rsidP="009C2926">
            <w:pPr>
              <w:pStyle w:val="afa"/>
              <w:spacing w:beforeLines="40" w:before="96" w:afterLines="40" w:after="96"/>
            </w:pPr>
            <w:r w:rsidRPr="00055F3F">
              <w:t>Получатель</w:t>
            </w:r>
          </w:p>
        </w:tc>
        <w:tc>
          <w:tcPr>
            <w:tcW w:w="849" w:type="dxa"/>
          </w:tcPr>
          <w:p w14:paraId="4BD6FE22"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11E034BF" w14:textId="1B95E7D0" w:rsidR="00AB3346" w:rsidRDefault="00EF5485" w:rsidP="009C2926">
            <w:pPr>
              <w:pStyle w:val="afa"/>
            </w:pPr>
            <w:ins w:id="6437" w:author="Беликова Маргарита Николаевна" w:date="2018-09-28T13:30:00Z">
              <w:r>
                <w:t>12</w:t>
              </w:r>
            </w:ins>
            <w:del w:id="6438" w:author="Беликова Маргарита Николаевна" w:date="2018-09-28T13:30:00Z">
              <w:r w:rsidR="00AB3346" w:rsidDel="00EF5485">
                <w:delText>11</w:delText>
              </w:r>
            </w:del>
          </w:p>
        </w:tc>
        <w:tc>
          <w:tcPr>
            <w:tcW w:w="1280" w:type="dxa"/>
            <w:vAlign w:val="center"/>
          </w:tcPr>
          <w:p w14:paraId="6154476B" w14:textId="77777777" w:rsidR="00AB3346" w:rsidRPr="00FB04DD" w:rsidRDefault="00AB3346" w:rsidP="009C2926">
            <w:pPr>
              <w:pStyle w:val="afa"/>
              <w:rPr>
                <w:caps/>
                <w:lang w:val="en-US"/>
              </w:rPr>
            </w:pPr>
            <w:r w:rsidRPr="00C10D81">
              <w:rPr>
                <w:caps/>
                <w:lang w:val="en-US"/>
              </w:rPr>
              <w:t>payeeName</w:t>
            </w:r>
          </w:p>
        </w:tc>
        <w:tc>
          <w:tcPr>
            <w:tcW w:w="1280" w:type="dxa"/>
            <w:vAlign w:val="center"/>
          </w:tcPr>
          <w:p w14:paraId="7944D15F" w14:textId="77777777" w:rsidR="00AB3346" w:rsidRPr="00395F6B" w:rsidRDefault="00AB3346" w:rsidP="009C2926">
            <w:pPr>
              <w:pStyle w:val="afa"/>
            </w:pPr>
          </w:p>
        </w:tc>
        <w:tc>
          <w:tcPr>
            <w:tcW w:w="1409" w:type="dxa"/>
            <w:vAlign w:val="center"/>
          </w:tcPr>
          <w:p w14:paraId="6021333A" w14:textId="77777777" w:rsidR="00AB3346" w:rsidRDefault="00AB3346" w:rsidP="009C2926">
            <w:pPr>
              <w:pStyle w:val="afa"/>
            </w:pPr>
          </w:p>
        </w:tc>
        <w:tc>
          <w:tcPr>
            <w:tcW w:w="1411" w:type="dxa"/>
            <w:vAlign w:val="center"/>
          </w:tcPr>
          <w:p w14:paraId="74B732E0" w14:textId="77777777" w:rsidR="00AB3346" w:rsidRDefault="00AB3346" w:rsidP="009C2926">
            <w:pPr>
              <w:pStyle w:val="afa"/>
              <w:spacing w:beforeLines="40" w:before="96" w:afterLines="40" w:after="96"/>
            </w:pPr>
            <w:r>
              <w:t>Наименование получателя</w:t>
            </w:r>
          </w:p>
        </w:tc>
        <w:tc>
          <w:tcPr>
            <w:tcW w:w="999" w:type="dxa"/>
            <w:vAlign w:val="center"/>
          </w:tcPr>
          <w:p w14:paraId="3327B06A" w14:textId="77777777" w:rsidR="00AB3346" w:rsidRDefault="00AB3346" w:rsidP="009C2926">
            <w:pPr>
              <w:pStyle w:val="afa"/>
            </w:pPr>
          </w:p>
        </w:tc>
      </w:tr>
      <w:tr w:rsidR="00AB3346" w14:paraId="4CD47667" w14:textId="77777777" w:rsidTr="00186981">
        <w:trPr>
          <w:cantSplit/>
        </w:trPr>
        <w:tc>
          <w:tcPr>
            <w:tcW w:w="568" w:type="dxa"/>
            <w:vAlign w:val="center"/>
          </w:tcPr>
          <w:p w14:paraId="7DF9361B" w14:textId="77777777" w:rsidR="00AB3346" w:rsidRDefault="00AB3346" w:rsidP="00650D72">
            <w:pPr>
              <w:pStyle w:val="afa"/>
              <w:numPr>
                <w:ilvl w:val="0"/>
                <w:numId w:val="44"/>
              </w:numPr>
              <w:rPr>
                <w:rStyle w:val="af9"/>
              </w:rPr>
            </w:pPr>
          </w:p>
        </w:tc>
        <w:tc>
          <w:tcPr>
            <w:tcW w:w="1276" w:type="dxa"/>
            <w:vAlign w:val="center"/>
          </w:tcPr>
          <w:p w14:paraId="5C9DAB0F" w14:textId="77777777" w:rsidR="00AB3346" w:rsidRPr="00055F3F" w:rsidRDefault="00AB3346" w:rsidP="009C2926">
            <w:pPr>
              <w:pStyle w:val="afa"/>
              <w:spacing w:beforeLines="40" w:before="96" w:afterLines="40" w:after="96"/>
            </w:pPr>
            <w:r w:rsidRPr="00055F3F">
              <w:t xml:space="preserve">Счет </w:t>
            </w:r>
          </w:p>
        </w:tc>
        <w:tc>
          <w:tcPr>
            <w:tcW w:w="849" w:type="dxa"/>
          </w:tcPr>
          <w:p w14:paraId="27B84507"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633CEA91" w14:textId="60EAE29D" w:rsidR="00AB3346" w:rsidRDefault="00EF5485" w:rsidP="009C2926">
            <w:pPr>
              <w:pStyle w:val="afa"/>
            </w:pPr>
            <w:ins w:id="6439" w:author="Беликова Маргарита Николаевна" w:date="2018-09-28T13:30:00Z">
              <w:r>
                <w:t>13</w:t>
              </w:r>
            </w:ins>
            <w:del w:id="6440" w:author="Беликова Маргарита Николаевна" w:date="2018-09-28T13:30:00Z">
              <w:r w:rsidR="00AB3346" w:rsidDel="00EF5485">
                <w:delText>12</w:delText>
              </w:r>
            </w:del>
          </w:p>
        </w:tc>
        <w:tc>
          <w:tcPr>
            <w:tcW w:w="1280" w:type="dxa"/>
            <w:vAlign w:val="center"/>
          </w:tcPr>
          <w:p w14:paraId="32FFB264" w14:textId="77777777" w:rsidR="00AB3346" w:rsidRPr="00C54B87" w:rsidRDefault="00AB3346" w:rsidP="009C2926">
            <w:pPr>
              <w:pStyle w:val="afa"/>
              <w:rPr>
                <w:caps/>
              </w:rPr>
            </w:pPr>
            <w:r w:rsidRPr="00C10D81">
              <w:rPr>
                <w:caps/>
              </w:rPr>
              <w:t>payeeAcc</w:t>
            </w:r>
          </w:p>
        </w:tc>
        <w:tc>
          <w:tcPr>
            <w:tcW w:w="1280" w:type="dxa"/>
            <w:vAlign w:val="center"/>
          </w:tcPr>
          <w:p w14:paraId="166B6785" w14:textId="77777777" w:rsidR="00AB3346" w:rsidRPr="00395F6B" w:rsidRDefault="00AB3346" w:rsidP="009C2926">
            <w:pPr>
              <w:pStyle w:val="afa"/>
            </w:pPr>
          </w:p>
        </w:tc>
        <w:tc>
          <w:tcPr>
            <w:tcW w:w="1409" w:type="dxa"/>
            <w:vAlign w:val="center"/>
          </w:tcPr>
          <w:p w14:paraId="316F0DD8" w14:textId="77777777" w:rsidR="00AB3346" w:rsidRDefault="00AB3346" w:rsidP="009C2926">
            <w:pPr>
              <w:pStyle w:val="afa"/>
            </w:pPr>
          </w:p>
        </w:tc>
        <w:tc>
          <w:tcPr>
            <w:tcW w:w="1411" w:type="dxa"/>
            <w:vAlign w:val="center"/>
          </w:tcPr>
          <w:p w14:paraId="0C72D79C" w14:textId="77777777" w:rsidR="00AB3346" w:rsidRDefault="00AB3346" w:rsidP="009C2926">
            <w:pPr>
              <w:pStyle w:val="afa"/>
              <w:spacing w:beforeLines="40" w:before="96" w:afterLines="40" w:after="96"/>
            </w:pPr>
            <w:r>
              <w:t>Номер счета получателя</w:t>
            </w:r>
          </w:p>
        </w:tc>
        <w:tc>
          <w:tcPr>
            <w:tcW w:w="999" w:type="dxa"/>
            <w:vAlign w:val="center"/>
          </w:tcPr>
          <w:p w14:paraId="2CC641BB" w14:textId="77777777" w:rsidR="00AB3346" w:rsidRDefault="00AB3346" w:rsidP="009C2926">
            <w:pPr>
              <w:pStyle w:val="afa"/>
            </w:pPr>
          </w:p>
        </w:tc>
      </w:tr>
      <w:tr w:rsidR="00AB3346" w14:paraId="2DBDDC87" w14:textId="77777777" w:rsidTr="00186981">
        <w:trPr>
          <w:cantSplit/>
        </w:trPr>
        <w:tc>
          <w:tcPr>
            <w:tcW w:w="568" w:type="dxa"/>
            <w:vAlign w:val="center"/>
          </w:tcPr>
          <w:p w14:paraId="0DCF3499" w14:textId="77777777" w:rsidR="00AB3346" w:rsidRDefault="00AB3346" w:rsidP="00650D72">
            <w:pPr>
              <w:pStyle w:val="afa"/>
              <w:numPr>
                <w:ilvl w:val="0"/>
                <w:numId w:val="44"/>
              </w:numPr>
              <w:rPr>
                <w:rStyle w:val="af9"/>
              </w:rPr>
            </w:pPr>
          </w:p>
        </w:tc>
        <w:tc>
          <w:tcPr>
            <w:tcW w:w="1276" w:type="dxa"/>
            <w:vAlign w:val="center"/>
          </w:tcPr>
          <w:p w14:paraId="612189A0" w14:textId="77777777" w:rsidR="00AB3346" w:rsidRPr="00055F3F" w:rsidRDefault="00AB3346" w:rsidP="009C2926">
            <w:pPr>
              <w:pStyle w:val="afa"/>
              <w:spacing w:beforeLines="40" w:before="96" w:afterLines="40" w:after="96"/>
            </w:pPr>
            <w:r w:rsidRPr="00055F3F">
              <w:t>УИП</w:t>
            </w:r>
          </w:p>
        </w:tc>
        <w:tc>
          <w:tcPr>
            <w:tcW w:w="849" w:type="dxa"/>
          </w:tcPr>
          <w:p w14:paraId="5EA9BA3B"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305A53FC" w14:textId="2E0488E3" w:rsidR="00AB3346" w:rsidRDefault="00EF5485" w:rsidP="009C2926">
            <w:pPr>
              <w:pStyle w:val="afa"/>
            </w:pPr>
            <w:ins w:id="6441" w:author="Беликова Маргарита Николаевна" w:date="2018-09-28T13:30:00Z">
              <w:r>
                <w:t>14</w:t>
              </w:r>
            </w:ins>
            <w:del w:id="6442" w:author="Беликова Маргарита Николаевна" w:date="2018-09-28T13:30:00Z">
              <w:r w:rsidR="00AB3346" w:rsidDel="00EF5485">
                <w:delText>13</w:delText>
              </w:r>
            </w:del>
          </w:p>
        </w:tc>
        <w:tc>
          <w:tcPr>
            <w:tcW w:w="1280" w:type="dxa"/>
            <w:vAlign w:val="center"/>
          </w:tcPr>
          <w:p w14:paraId="1454A944" w14:textId="77777777" w:rsidR="00AB3346" w:rsidRPr="00C54B87" w:rsidRDefault="00AB3346" w:rsidP="009C2926">
            <w:pPr>
              <w:pStyle w:val="afa"/>
              <w:rPr>
                <w:caps/>
              </w:rPr>
            </w:pPr>
            <w:r w:rsidRPr="00C10D81">
              <w:rPr>
                <w:caps/>
              </w:rPr>
              <w:t>uip</w:t>
            </w:r>
          </w:p>
        </w:tc>
        <w:tc>
          <w:tcPr>
            <w:tcW w:w="1280" w:type="dxa"/>
            <w:vAlign w:val="center"/>
          </w:tcPr>
          <w:p w14:paraId="0EEE4A75" w14:textId="77777777" w:rsidR="00AB3346" w:rsidRPr="00395F6B" w:rsidRDefault="00AB3346" w:rsidP="009C2926">
            <w:pPr>
              <w:pStyle w:val="afa"/>
            </w:pPr>
          </w:p>
        </w:tc>
        <w:tc>
          <w:tcPr>
            <w:tcW w:w="1409" w:type="dxa"/>
            <w:vAlign w:val="center"/>
          </w:tcPr>
          <w:p w14:paraId="66AB192F" w14:textId="77777777" w:rsidR="00AB3346" w:rsidRDefault="00AB3346" w:rsidP="009C2926">
            <w:pPr>
              <w:pStyle w:val="afa"/>
            </w:pPr>
          </w:p>
        </w:tc>
        <w:tc>
          <w:tcPr>
            <w:tcW w:w="1411" w:type="dxa"/>
            <w:vAlign w:val="center"/>
          </w:tcPr>
          <w:p w14:paraId="4CF20022" w14:textId="77777777" w:rsidR="00AB3346" w:rsidRDefault="00AB3346" w:rsidP="009C2926">
            <w:pPr>
              <w:pStyle w:val="afa"/>
              <w:spacing w:beforeLines="40" w:before="96" w:afterLines="40" w:after="96"/>
            </w:pPr>
            <w:r w:rsidRPr="00C10D81">
              <w:t>Уникальный Идентификатора Платежа</w:t>
            </w:r>
          </w:p>
        </w:tc>
        <w:tc>
          <w:tcPr>
            <w:tcW w:w="999" w:type="dxa"/>
            <w:vAlign w:val="center"/>
          </w:tcPr>
          <w:p w14:paraId="7AFBECF1" w14:textId="77777777" w:rsidR="00AB3346" w:rsidRDefault="00AB3346" w:rsidP="009C2926">
            <w:pPr>
              <w:pStyle w:val="afa"/>
            </w:pPr>
          </w:p>
        </w:tc>
      </w:tr>
      <w:tr w:rsidR="00AB3346" w14:paraId="51FE7E2E" w14:textId="77777777" w:rsidTr="00186981">
        <w:trPr>
          <w:cantSplit/>
        </w:trPr>
        <w:tc>
          <w:tcPr>
            <w:tcW w:w="568" w:type="dxa"/>
            <w:vAlign w:val="center"/>
          </w:tcPr>
          <w:p w14:paraId="67C1EDFF" w14:textId="77777777" w:rsidR="00AB3346" w:rsidRDefault="00AB3346" w:rsidP="00650D72">
            <w:pPr>
              <w:pStyle w:val="afa"/>
              <w:numPr>
                <w:ilvl w:val="0"/>
                <w:numId w:val="44"/>
              </w:numPr>
              <w:rPr>
                <w:rStyle w:val="af9"/>
              </w:rPr>
            </w:pPr>
          </w:p>
        </w:tc>
        <w:tc>
          <w:tcPr>
            <w:tcW w:w="1276" w:type="dxa"/>
            <w:vAlign w:val="center"/>
          </w:tcPr>
          <w:p w14:paraId="15D4505E" w14:textId="77777777" w:rsidR="00AB3346" w:rsidRPr="00055F3F" w:rsidRDefault="00AB3346" w:rsidP="009C2926">
            <w:pPr>
              <w:pStyle w:val="afa"/>
              <w:spacing w:beforeLines="40" w:before="96" w:afterLines="40" w:after="96"/>
            </w:pPr>
            <w:r w:rsidRPr="00055F3F">
              <w:t>Банк получателя</w:t>
            </w:r>
          </w:p>
        </w:tc>
        <w:tc>
          <w:tcPr>
            <w:tcW w:w="849" w:type="dxa"/>
          </w:tcPr>
          <w:p w14:paraId="0D1BDBE0"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00CEDCEC" w14:textId="7F043CDC" w:rsidR="00AB3346" w:rsidRDefault="00EF5485" w:rsidP="009C2926">
            <w:pPr>
              <w:pStyle w:val="afa"/>
            </w:pPr>
            <w:ins w:id="6443" w:author="Беликова Маргарита Николаевна" w:date="2018-09-28T13:30:00Z">
              <w:r>
                <w:t>15</w:t>
              </w:r>
            </w:ins>
            <w:del w:id="6444" w:author="Беликова Маргарита Николаевна" w:date="2018-09-28T13:30:00Z">
              <w:r w:rsidR="00AB3346" w:rsidDel="00EF5485">
                <w:delText>14</w:delText>
              </w:r>
            </w:del>
          </w:p>
        </w:tc>
        <w:tc>
          <w:tcPr>
            <w:tcW w:w="1280" w:type="dxa"/>
            <w:vAlign w:val="center"/>
          </w:tcPr>
          <w:p w14:paraId="1AFDF439" w14:textId="77777777" w:rsidR="00AB3346" w:rsidRPr="00C54B87" w:rsidRDefault="00AB3346" w:rsidP="009C2926">
            <w:pPr>
              <w:pStyle w:val="afa"/>
              <w:rPr>
                <w:caps/>
              </w:rPr>
            </w:pPr>
            <w:r w:rsidRPr="00C10D81">
              <w:rPr>
                <w:caps/>
              </w:rPr>
              <w:t>payeeBankNam</w:t>
            </w:r>
          </w:p>
        </w:tc>
        <w:tc>
          <w:tcPr>
            <w:tcW w:w="1280" w:type="dxa"/>
            <w:vAlign w:val="center"/>
          </w:tcPr>
          <w:p w14:paraId="1B8EE1D0" w14:textId="77777777" w:rsidR="00AB3346" w:rsidRPr="00395F6B" w:rsidRDefault="00AB3346" w:rsidP="009C2926">
            <w:pPr>
              <w:pStyle w:val="afa"/>
            </w:pPr>
          </w:p>
        </w:tc>
        <w:tc>
          <w:tcPr>
            <w:tcW w:w="1409" w:type="dxa"/>
            <w:vAlign w:val="center"/>
          </w:tcPr>
          <w:p w14:paraId="5379A2E5" w14:textId="77777777" w:rsidR="00AB3346" w:rsidRDefault="00AB3346" w:rsidP="009C2926">
            <w:pPr>
              <w:pStyle w:val="afa"/>
            </w:pPr>
          </w:p>
        </w:tc>
        <w:tc>
          <w:tcPr>
            <w:tcW w:w="1411" w:type="dxa"/>
            <w:vAlign w:val="center"/>
          </w:tcPr>
          <w:p w14:paraId="7C6B0178" w14:textId="77777777" w:rsidR="00AB3346" w:rsidRDefault="00AB3346" w:rsidP="009C2926">
            <w:pPr>
              <w:pStyle w:val="afa"/>
              <w:spacing w:beforeLines="40" w:before="96" w:afterLines="40" w:after="96"/>
            </w:pPr>
            <w:r>
              <w:t>Наименование банка получателя, если поле не заполнено, то необходимо определять наименование банка, по БИК банка получателя (</w:t>
            </w:r>
            <w:r w:rsidRPr="00C10D81">
              <w:rPr>
                <w:caps/>
              </w:rPr>
              <w:t>payeeBankBic</w:t>
            </w:r>
            <w:r>
              <w:t xml:space="preserve">). </w:t>
            </w:r>
          </w:p>
          <w:p w14:paraId="30244BAF" w14:textId="77777777" w:rsidR="00AB3346" w:rsidRPr="00BC1702" w:rsidRDefault="00AB3346" w:rsidP="009C2926">
            <w:pPr>
              <w:pStyle w:val="afa"/>
              <w:spacing w:beforeLines="40" w:before="96" w:afterLines="40" w:after="96"/>
            </w:pPr>
            <w:r>
              <w:t xml:space="preserve">Если длина кода не равна 9 (имеет 8 или 11 знаков), то определение наименования банка должно осуществляться по </w:t>
            </w:r>
            <w:r>
              <w:rPr>
                <w:lang w:val="en-US"/>
              </w:rPr>
              <w:t>SWIFT</w:t>
            </w:r>
            <w:r w:rsidRPr="00BC1702">
              <w:t xml:space="preserve"> </w:t>
            </w:r>
            <w:r>
              <w:t>коду в справочнике «Международный справочник банков»</w:t>
            </w:r>
          </w:p>
        </w:tc>
        <w:tc>
          <w:tcPr>
            <w:tcW w:w="999" w:type="dxa"/>
            <w:vAlign w:val="center"/>
          </w:tcPr>
          <w:p w14:paraId="7B785269" w14:textId="77777777" w:rsidR="00AB3346" w:rsidRDefault="00AB3346" w:rsidP="009C2926">
            <w:pPr>
              <w:pStyle w:val="afa"/>
            </w:pPr>
          </w:p>
        </w:tc>
      </w:tr>
      <w:tr w:rsidR="00AB3346" w14:paraId="18E26AFE" w14:textId="77777777" w:rsidTr="00186981">
        <w:trPr>
          <w:cantSplit/>
        </w:trPr>
        <w:tc>
          <w:tcPr>
            <w:tcW w:w="568" w:type="dxa"/>
            <w:vAlign w:val="center"/>
          </w:tcPr>
          <w:p w14:paraId="2B3B8440" w14:textId="77777777" w:rsidR="00AB3346" w:rsidRDefault="00AB3346" w:rsidP="00650D72">
            <w:pPr>
              <w:pStyle w:val="afa"/>
              <w:numPr>
                <w:ilvl w:val="0"/>
                <w:numId w:val="44"/>
              </w:numPr>
              <w:rPr>
                <w:rStyle w:val="af9"/>
              </w:rPr>
            </w:pPr>
          </w:p>
        </w:tc>
        <w:tc>
          <w:tcPr>
            <w:tcW w:w="1276" w:type="dxa"/>
            <w:vAlign w:val="center"/>
          </w:tcPr>
          <w:p w14:paraId="254D676A" w14:textId="77777777" w:rsidR="00AB3346" w:rsidRPr="00055F3F" w:rsidRDefault="00AB3346" w:rsidP="009C2926">
            <w:pPr>
              <w:pStyle w:val="afa"/>
              <w:spacing w:beforeLines="40" w:before="96" w:afterLines="40" w:after="96"/>
            </w:pPr>
            <w:r w:rsidRPr="00055F3F">
              <w:t>БИК</w:t>
            </w:r>
          </w:p>
        </w:tc>
        <w:tc>
          <w:tcPr>
            <w:tcW w:w="849" w:type="dxa"/>
          </w:tcPr>
          <w:p w14:paraId="25851105"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7CEAB98A" w14:textId="609FC04D" w:rsidR="00AB3346" w:rsidRDefault="00EF5485" w:rsidP="009C2926">
            <w:pPr>
              <w:pStyle w:val="afa"/>
            </w:pPr>
            <w:ins w:id="6445" w:author="Беликова Маргарита Николаевна" w:date="2018-09-28T13:30:00Z">
              <w:r>
                <w:t>16</w:t>
              </w:r>
            </w:ins>
            <w:del w:id="6446" w:author="Беликова Маргарита Николаевна" w:date="2018-09-28T13:30:00Z">
              <w:r w:rsidR="00AB3346" w:rsidDel="00EF5485">
                <w:delText>15</w:delText>
              </w:r>
            </w:del>
          </w:p>
        </w:tc>
        <w:tc>
          <w:tcPr>
            <w:tcW w:w="1280" w:type="dxa"/>
            <w:vAlign w:val="center"/>
          </w:tcPr>
          <w:p w14:paraId="53DCE356" w14:textId="77777777" w:rsidR="00AB3346" w:rsidRPr="00C54B87" w:rsidRDefault="00AB3346" w:rsidP="009C2926">
            <w:pPr>
              <w:pStyle w:val="afa"/>
              <w:rPr>
                <w:caps/>
              </w:rPr>
            </w:pPr>
            <w:r w:rsidRPr="00C10D81">
              <w:rPr>
                <w:caps/>
              </w:rPr>
              <w:t>payeeBankBic</w:t>
            </w:r>
          </w:p>
        </w:tc>
        <w:tc>
          <w:tcPr>
            <w:tcW w:w="1280" w:type="dxa"/>
            <w:vAlign w:val="center"/>
          </w:tcPr>
          <w:p w14:paraId="5C0A2BFD" w14:textId="77777777" w:rsidR="00AB3346" w:rsidRPr="00395F6B" w:rsidRDefault="00AB3346" w:rsidP="009C2926">
            <w:pPr>
              <w:pStyle w:val="afa"/>
            </w:pPr>
          </w:p>
        </w:tc>
        <w:tc>
          <w:tcPr>
            <w:tcW w:w="1409" w:type="dxa"/>
            <w:vAlign w:val="center"/>
          </w:tcPr>
          <w:p w14:paraId="0D466945" w14:textId="77777777" w:rsidR="00AB3346" w:rsidRDefault="00AB3346" w:rsidP="009C2926">
            <w:pPr>
              <w:pStyle w:val="afa"/>
            </w:pPr>
          </w:p>
        </w:tc>
        <w:tc>
          <w:tcPr>
            <w:tcW w:w="1411" w:type="dxa"/>
            <w:vAlign w:val="center"/>
          </w:tcPr>
          <w:p w14:paraId="6141462B" w14:textId="77777777" w:rsidR="00AB3346" w:rsidRDefault="00AB3346" w:rsidP="009C2926">
            <w:pPr>
              <w:pStyle w:val="afa"/>
              <w:spacing w:beforeLines="40" w:before="96" w:afterLines="40" w:after="96"/>
            </w:pPr>
            <w:r>
              <w:t>БИК банка получателя</w:t>
            </w:r>
          </w:p>
        </w:tc>
        <w:tc>
          <w:tcPr>
            <w:tcW w:w="999" w:type="dxa"/>
            <w:vAlign w:val="center"/>
          </w:tcPr>
          <w:p w14:paraId="202DD21D" w14:textId="77777777" w:rsidR="00AB3346" w:rsidRDefault="00AB3346" w:rsidP="009C2926">
            <w:pPr>
              <w:pStyle w:val="afa"/>
            </w:pPr>
          </w:p>
        </w:tc>
      </w:tr>
      <w:tr w:rsidR="00AB3346" w14:paraId="000EC4F1" w14:textId="77777777" w:rsidTr="00186981">
        <w:trPr>
          <w:cantSplit/>
        </w:trPr>
        <w:tc>
          <w:tcPr>
            <w:tcW w:w="568" w:type="dxa"/>
            <w:vAlign w:val="center"/>
          </w:tcPr>
          <w:p w14:paraId="412F5E8D" w14:textId="77777777" w:rsidR="00AB3346" w:rsidRDefault="00AB3346" w:rsidP="00650D72">
            <w:pPr>
              <w:pStyle w:val="afa"/>
              <w:numPr>
                <w:ilvl w:val="0"/>
                <w:numId w:val="44"/>
              </w:numPr>
              <w:rPr>
                <w:rStyle w:val="af9"/>
              </w:rPr>
            </w:pPr>
          </w:p>
        </w:tc>
        <w:tc>
          <w:tcPr>
            <w:tcW w:w="1276" w:type="dxa"/>
            <w:vAlign w:val="center"/>
          </w:tcPr>
          <w:p w14:paraId="514B1D9D" w14:textId="77777777" w:rsidR="00AB3346" w:rsidRPr="00055F3F" w:rsidRDefault="00AB3346" w:rsidP="009C2926">
            <w:pPr>
              <w:pStyle w:val="afa"/>
              <w:spacing w:beforeLines="40" w:before="96" w:afterLines="40" w:after="96"/>
            </w:pPr>
            <w:r w:rsidRPr="00055F3F">
              <w:t>Счет</w:t>
            </w:r>
          </w:p>
        </w:tc>
        <w:tc>
          <w:tcPr>
            <w:tcW w:w="849" w:type="dxa"/>
          </w:tcPr>
          <w:p w14:paraId="49BBFA6F"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4B834B77" w14:textId="6BA137E4" w:rsidR="00AB3346" w:rsidRDefault="00EF5485" w:rsidP="009C2926">
            <w:pPr>
              <w:pStyle w:val="afa"/>
            </w:pPr>
            <w:ins w:id="6447" w:author="Беликова Маргарита Николаевна" w:date="2018-09-28T13:30:00Z">
              <w:r>
                <w:t>17</w:t>
              </w:r>
            </w:ins>
            <w:del w:id="6448" w:author="Беликова Маргарита Николаевна" w:date="2018-09-28T13:30:00Z">
              <w:r w:rsidR="00AB3346" w:rsidDel="00EF5485">
                <w:delText>16</w:delText>
              </w:r>
            </w:del>
          </w:p>
        </w:tc>
        <w:tc>
          <w:tcPr>
            <w:tcW w:w="1280" w:type="dxa"/>
            <w:vAlign w:val="center"/>
          </w:tcPr>
          <w:p w14:paraId="06F2F797" w14:textId="77777777" w:rsidR="00AB3346" w:rsidRPr="00C54B87" w:rsidRDefault="00AB3346" w:rsidP="009C2926">
            <w:pPr>
              <w:pStyle w:val="afa"/>
              <w:rPr>
                <w:caps/>
              </w:rPr>
            </w:pPr>
            <w:r w:rsidRPr="00C10D81">
              <w:rPr>
                <w:caps/>
              </w:rPr>
              <w:t>payeeBankCorrAcc</w:t>
            </w:r>
          </w:p>
        </w:tc>
        <w:tc>
          <w:tcPr>
            <w:tcW w:w="1280" w:type="dxa"/>
            <w:vAlign w:val="center"/>
          </w:tcPr>
          <w:p w14:paraId="321109CA" w14:textId="77777777" w:rsidR="00AB3346" w:rsidRPr="00395F6B" w:rsidRDefault="00AB3346" w:rsidP="009C2926">
            <w:pPr>
              <w:pStyle w:val="afa"/>
            </w:pPr>
          </w:p>
        </w:tc>
        <w:tc>
          <w:tcPr>
            <w:tcW w:w="1409" w:type="dxa"/>
            <w:vAlign w:val="center"/>
          </w:tcPr>
          <w:p w14:paraId="52B14B1F" w14:textId="77777777" w:rsidR="00AB3346" w:rsidRDefault="00AB3346" w:rsidP="009C2926">
            <w:pPr>
              <w:pStyle w:val="afa"/>
            </w:pPr>
          </w:p>
        </w:tc>
        <w:tc>
          <w:tcPr>
            <w:tcW w:w="1411" w:type="dxa"/>
            <w:vAlign w:val="center"/>
          </w:tcPr>
          <w:p w14:paraId="769BBBB3" w14:textId="77777777" w:rsidR="00AB3346" w:rsidRDefault="00AB3346" w:rsidP="009C2926">
            <w:pPr>
              <w:pStyle w:val="afa"/>
              <w:spacing w:beforeLines="40" w:before="96" w:afterLines="40" w:after="96"/>
            </w:pPr>
            <w:r>
              <w:t>Корсчет банка получателя</w:t>
            </w:r>
          </w:p>
        </w:tc>
        <w:tc>
          <w:tcPr>
            <w:tcW w:w="999" w:type="dxa"/>
            <w:vAlign w:val="center"/>
          </w:tcPr>
          <w:p w14:paraId="4F7CC141" w14:textId="77777777" w:rsidR="00AB3346" w:rsidRDefault="00AB3346" w:rsidP="009C2926">
            <w:pPr>
              <w:pStyle w:val="afa"/>
            </w:pPr>
          </w:p>
        </w:tc>
      </w:tr>
      <w:tr w:rsidR="00AB3346" w14:paraId="67AD91DD" w14:textId="77777777" w:rsidTr="00186981">
        <w:trPr>
          <w:cantSplit/>
        </w:trPr>
        <w:tc>
          <w:tcPr>
            <w:tcW w:w="568" w:type="dxa"/>
            <w:vAlign w:val="center"/>
          </w:tcPr>
          <w:p w14:paraId="51A5FB5C" w14:textId="77777777" w:rsidR="00AB3346" w:rsidRDefault="00AB3346" w:rsidP="00650D72">
            <w:pPr>
              <w:pStyle w:val="afa"/>
              <w:numPr>
                <w:ilvl w:val="0"/>
                <w:numId w:val="44"/>
              </w:numPr>
              <w:rPr>
                <w:rStyle w:val="af9"/>
              </w:rPr>
            </w:pPr>
          </w:p>
        </w:tc>
        <w:tc>
          <w:tcPr>
            <w:tcW w:w="1276" w:type="dxa"/>
            <w:vAlign w:val="center"/>
          </w:tcPr>
          <w:p w14:paraId="67A8DFE6" w14:textId="77777777" w:rsidR="00AB3346" w:rsidRPr="00055F3F" w:rsidRDefault="00AB3346" w:rsidP="009C2926">
            <w:pPr>
              <w:pStyle w:val="afa"/>
              <w:spacing w:beforeLines="40" w:before="96" w:afterLines="40" w:after="96"/>
            </w:pPr>
            <w:r w:rsidRPr="00055F3F">
              <w:t>Вид операции</w:t>
            </w:r>
          </w:p>
        </w:tc>
        <w:tc>
          <w:tcPr>
            <w:tcW w:w="849" w:type="dxa"/>
          </w:tcPr>
          <w:p w14:paraId="54A25C1C"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73B48B0A" w14:textId="22EA1194" w:rsidR="00AB3346" w:rsidRDefault="00EF5485" w:rsidP="009C2926">
            <w:pPr>
              <w:pStyle w:val="afa"/>
            </w:pPr>
            <w:ins w:id="6449" w:author="Беликова Маргарита Николаевна" w:date="2018-09-28T13:30:00Z">
              <w:r>
                <w:t>18</w:t>
              </w:r>
            </w:ins>
            <w:del w:id="6450" w:author="Беликова Маргарита Николаевна" w:date="2018-09-28T13:30:00Z">
              <w:r w:rsidR="00AB3346" w:rsidDel="00EF5485">
                <w:delText>17</w:delText>
              </w:r>
            </w:del>
          </w:p>
        </w:tc>
        <w:tc>
          <w:tcPr>
            <w:tcW w:w="1280" w:type="dxa"/>
            <w:vAlign w:val="center"/>
          </w:tcPr>
          <w:p w14:paraId="7046FBE9" w14:textId="77777777" w:rsidR="00AB3346" w:rsidRPr="00FB04DD" w:rsidRDefault="00AB3346" w:rsidP="009C2926">
            <w:pPr>
              <w:pStyle w:val="afa"/>
              <w:rPr>
                <w:caps/>
                <w:lang w:val="en-US"/>
              </w:rPr>
            </w:pPr>
            <w:r w:rsidRPr="00C10D81">
              <w:rPr>
                <w:caps/>
                <w:lang w:val="en-US"/>
              </w:rPr>
              <w:t>transKind</w:t>
            </w:r>
          </w:p>
        </w:tc>
        <w:tc>
          <w:tcPr>
            <w:tcW w:w="1280" w:type="dxa"/>
            <w:vAlign w:val="center"/>
          </w:tcPr>
          <w:p w14:paraId="6E3B0E75" w14:textId="77777777" w:rsidR="00AB3346" w:rsidRPr="00395F6B" w:rsidRDefault="00AB3346" w:rsidP="009C2926">
            <w:pPr>
              <w:pStyle w:val="afa"/>
            </w:pPr>
          </w:p>
        </w:tc>
        <w:tc>
          <w:tcPr>
            <w:tcW w:w="1409" w:type="dxa"/>
            <w:vAlign w:val="center"/>
          </w:tcPr>
          <w:p w14:paraId="6AA67F3C" w14:textId="77777777" w:rsidR="00AB3346" w:rsidRDefault="00AB3346" w:rsidP="009C2926">
            <w:pPr>
              <w:pStyle w:val="afa"/>
            </w:pPr>
          </w:p>
        </w:tc>
        <w:tc>
          <w:tcPr>
            <w:tcW w:w="1411" w:type="dxa"/>
            <w:vAlign w:val="center"/>
          </w:tcPr>
          <w:p w14:paraId="106C0DD2" w14:textId="77777777" w:rsidR="00AB3346" w:rsidRDefault="00AB3346" w:rsidP="009C2926">
            <w:pPr>
              <w:pStyle w:val="afa"/>
              <w:spacing w:beforeLines="40" w:before="96" w:afterLines="40" w:after="96"/>
            </w:pPr>
            <w:r w:rsidRPr="00EA3070">
              <w:t>Вид операции</w:t>
            </w:r>
          </w:p>
        </w:tc>
        <w:tc>
          <w:tcPr>
            <w:tcW w:w="999" w:type="dxa"/>
            <w:vAlign w:val="center"/>
          </w:tcPr>
          <w:p w14:paraId="1C5AEFC8" w14:textId="77777777" w:rsidR="00AB3346" w:rsidRDefault="00AB3346" w:rsidP="009C2926">
            <w:pPr>
              <w:pStyle w:val="afa"/>
            </w:pPr>
          </w:p>
        </w:tc>
      </w:tr>
      <w:tr w:rsidR="00AB3346" w14:paraId="3D7842AD" w14:textId="77777777" w:rsidTr="00186981">
        <w:trPr>
          <w:cantSplit/>
        </w:trPr>
        <w:tc>
          <w:tcPr>
            <w:tcW w:w="568" w:type="dxa"/>
            <w:vAlign w:val="center"/>
          </w:tcPr>
          <w:p w14:paraId="08C1ACB2" w14:textId="77777777" w:rsidR="00AB3346" w:rsidRDefault="00AB3346" w:rsidP="00650D72">
            <w:pPr>
              <w:pStyle w:val="afa"/>
              <w:numPr>
                <w:ilvl w:val="0"/>
                <w:numId w:val="44"/>
              </w:numPr>
              <w:rPr>
                <w:rStyle w:val="af9"/>
              </w:rPr>
            </w:pPr>
          </w:p>
        </w:tc>
        <w:tc>
          <w:tcPr>
            <w:tcW w:w="1276" w:type="dxa"/>
            <w:vAlign w:val="center"/>
          </w:tcPr>
          <w:p w14:paraId="090AE13D" w14:textId="77777777" w:rsidR="00AB3346" w:rsidRPr="00055F3F" w:rsidRDefault="00AB3346" w:rsidP="009C2926">
            <w:pPr>
              <w:pStyle w:val="afa"/>
              <w:spacing w:beforeLines="40" w:before="96" w:afterLines="40" w:after="96"/>
            </w:pPr>
            <w:r w:rsidRPr="00055F3F">
              <w:t>Очерёдность платежа</w:t>
            </w:r>
          </w:p>
        </w:tc>
        <w:tc>
          <w:tcPr>
            <w:tcW w:w="849" w:type="dxa"/>
          </w:tcPr>
          <w:p w14:paraId="016F99F6"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317219B5" w14:textId="08B1160A" w:rsidR="00AB3346" w:rsidRDefault="00EF5485" w:rsidP="009C2926">
            <w:pPr>
              <w:pStyle w:val="afa"/>
            </w:pPr>
            <w:ins w:id="6451" w:author="Беликова Маргарита Николаевна" w:date="2018-09-28T13:30:00Z">
              <w:r>
                <w:t>19</w:t>
              </w:r>
            </w:ins>
            <w:del w:id="6452" w:author="Беликова Маргарита Николаевна" w:date="2018-09-28T13:30:00Z">
              <w:r w:rsidR="00AB3346" w:rsidDel="00EF5485">
                <w:delText>18</w:delText>
              </w:r>
            </w:del>
          </w:p>
        </w:tc>
        <w:tc>
          <w:tcPr>
            <w:tcW w:w="1280" w:type="dxa"/>
            <w:vAlign w:val="center"/>
          </w:tcPr>
          <w:p w14:paraId="0150F619" w14:textId="77777777" w:rsidR="00AB3346" w:rsidRPr="00FB04DD" w:rsidRDefault="00AB3346" w:rsidP="009C2926">
            <w:pPr>
              <w:pStyle w:val="afa"/>
              <w:rPr>
                <w:caps/>
                <w:lang w:val="en-US"/>
              </w:rPr>
            </w:pPr>
            <w:r w:rsidRPr="00EA3070">
              <w:rPr>
                <w:caps/>
                <w:lang w:val="en-US"/>
              </w:rPr>
              <w:t>paymentOrder</w:t>
            </w:r>
          </w:p>
        </w:tc>
        <w:tc>
          <w:tcPr>
            <w:tcW w:w="1280" w:type="dxa"/>
            <w:vAlign w:val="center"/>
          </w:tcPr>
          <w:p w14:paraId="19FDC4AF" w14:textId="77777777" w:rsidR="00AB3346" w:rsidRPr="00395F6B" w:rsidRDefault="00AB3346" w:rsidP="009C2926">
            <w:pPr>
              <w:pStyle w:val="afa"/>
            </w:pPr>
          </w:p>
        </w:tc>
        <w:tc>
          <w:tcPr>
            <w:tcW w:w="1409" w:type="dxa"/>
            <w:vAlign w:val="center"/>
          </w:tcPr>
          <w:p w14:paraId="376F341F" w14:textId="77777777" w:rsidR="00AB3346" w:rsidRDefault="00AB3346" w:rsidP="009C2926">
            <w:pPr>
              <w:pStyle w:val="afa"/>
            </w:pPr>
          </w:p>
        </w:tc>
        <w:tc>
          <w:tcPr>
            <w:tcW w:w="1411" w:type="dxa"/>
            <w:vAlign w:val="center"/>
          </w:tcPr>
          <w:p w14:paraId="402F5BFC" w14:textId="77777777" w:rsidR="00AB3346" w:rsidRDefault="00AB3346" w:rsidP="009C2926">
            <w:pPr>
              <w:pStyle w:val="afa"/>
              <w:spacing w:beforeLines="40" w:before="96" w:afterLines="40" w:after="96"/>
            </w:pPr>
            <w:r w:rsidRPr="00EA3070">
              <w:t>Очерёдность платежа</w:t>
            </w:r>
          </w:p>
        </w:tc>
        <w:tc>
          <w:tcPr>
            <w:tcW w:w="999" w:type="dxa"/>
            <w:vAlign w:val="center"/>
          </w:tcPr>
          <w:p w14:paraId="73E89A66" w14:textId="77777777" w:rsidR="00AB3346" w:rsidRDefault="00AB3346" w:rsidP="009C2926">
            <w:pPr>
              <w:pStyle w:val="afa"/>
            </w:pPr>
          </w:p>
        </w:tc>
      </w:tr>
      <w:tr w:rsidR="000E71E0" w14:paraId="721D5C7A" w14:textId="77777777" w:rsidTr="00186981">
        <w:trPr>
          <w:cantSplit/>
          <w:ins w:id="6453" w:author="Беликова Маргарита Николаевна" w:date="2018-09-13T12:39:00Z"/>
        </w:trPr>
        <w:tc>
          <w:tcPr>
            <w:tcW w:w="568" w:type="dxa"/>
            <w:vAlign w:val="center"/>
          </w:tcPr>
          <w:p w14:paraId="12C66A44" w14:textId="77777777" w:rsidR="000E71E0" w:rsidRDefault="000E71E0" w:rsidP="000E71E0">
            <w:pPr>
              <w:pStyle w:val="afa"/>
              <w:numPr>
                <w:ilvl w:val="0"/>
                <w:numId w:val="44"/>
              </w:numPr>
              <w:rPr>
                <w:ins w:id="6454" w:author="Беликова Маргарита Николаевна" w:date="2018-09-13T12:39:00Z"/>
                <w:rStyle w:val="af9"/>
              </w:rPr>
            </w:pPr>
          </w:p>
        </w:tc>
        <w:tc>
          <w:tcPr>
            <w:tcW w:w="1276" w:type="dxa"/>
            <w:vAlign w:val="center"/>
          </w:tcPr>
          <w:p w14:paraId="60E768BA" w14:textId="4CCCD745" w:rsidR="000E71E0" w:rsidRPr="00055F3F" w:rsidRDefault="000E71E0" w:rsidP="000E71E0">
            <w:pPr>
              <w:pStyle w:val="afa"/>
              <w:spacing w:beforeLines="40" w:before="96" w:afterLines="40" w:after="96"/>
              <w:rPr>
                <w:ins w:id="6455" w:author="Беликова Маргарита Николаевна" w:date="2018-09-13T12:39:00Z"/>
              </w:rPr>
            </w:pPr>
            <w:ins w:id="6456" w:author="Беликова Маргарита Николаевна" w:date="2018-09-13T12:39:00Z">
              <w:r>
                <w:t>Рез. поле</w:t>
              </w:r>
            </w:ins>
          </w:p>
        </w:tc>
        <w:tc>
          <w:tcPr>
            <w:tcW w:w="849" w:type="dxa"/>
          </w:tcPr>
          <w:p w14:paraId="28A97FFD" w14:textId="696B5006" w:rsidR="000E71E0" w:rsidRPr="008A5A8E" w:rsidRDefault="000E71E0" w:rsidP="000E71E0">
            <w:pPr>
              <w:pStyle w:val="afa"/>
              <w:spacing w:beforeLines="40" w:before="96" w:afterLines="40" w:after="96"/>
              <w:jc w:val="center"/>
              <w:rPr>
                <w:ins w:id="6457" w:author="Беликова Маргарита Николаевна" w:date="2018-09-13T12:39:00Z"/>
                <w:color w:val="000000"/>
                <w:szCs w:val="20"/>
              </w:rPr>
            </w:pPr>
            <w:ins w:id="6458" w:author="Беликова Маргарита Николаевна" w:date="2018-09-13T12:39:00Z">
              <w:r w:rsidRPr="008A5A8E">
                <w:rPr>
                  <w:color w:val="000000"/>
                  <w:szCs w:val="20"/>
                </w:rPr>
                <w:t>Текстовое поле</w:t>
              </w:r>
            </w:ins>
          </w:p>
        </w:tc>
        <w:tc>
          <w:tcPr>
            <w:tcW w:w="425" w:type="dxa"/>
            <w:vAlign w:val="center"/>
          </w:tcPr>
          <w:p w14:paraId="099FCD47" w14:textId="54E9EDD7" w:rsidR="000E71E0" w:rsidRDefault="000E71E0" w:rsidP="000E71E0">
            <w:pPr>
              <w:pStyle w:val="afa"/>
              <w:rPr>
                <w:ins w:id="6459" w:author="Беликова Маргарита Николаевна" w:date="2018-09-13T12:39:00Z"/>
              </w:rPr>
            </w:pPr>
            <w:ins w:id="6460" w:author="Беликова Маргарита Николаевна" w:date="2018-09-13T12:39:00Z">
              <w:r>
                <w:t>23</w:t>
              </w:r>
            </w:ins>
          </w:p>
        </w:tc>
        <w:tc>
          <w:tcPr>
            <w:tcW w:w="1280" w:type="dxa"/>
            <w:vAlign w:val="center"/>
          </w:tcPr>
          <w:p w14:paraId="5292D164" w14:textId="2D562E05" w:rsidR="000E71E0" w:rsidRPr="00EA3070" w:rsidRDefault="000E71E0" w:rsidP="000E71E0">
            <w:pPr>
              <w:pStyle w:val="afa"/>
              <w:rPr>
                <w:ins w:id="6461" w:author="Беликова Маргарита Николаевна" w:date="2018-09-13T12:39:00Z"/>
                <w:caps/>
                <w:lang w:val="en-US"/>
              </w:rPr>
            </w:pPr>
            <w:ins w:id="6462" w:author="Беликова Маргарита Николаевна" w:date="2018-09-13T12:39:00Z">
              <w:r>
                <w:rPr>
                  <w:caps/>
                  <w:lang w:val="en-US"/>
                </w:rPr>
                <w:t>RESERV23</w:t>
              </w:r>
            </w:ins>
          </w:p>
        </w:tc>
        <w:tc>
          <w:tcPr>
            <w:tcW w:w="1280" w:type="dxa"/>
            <w:vAlign w:val="center"/>
          </w:tcPr>
          <w:p w14:paraId="6577D6CC" w14:textId="77777777" w:rsidR="000E71E0" w:rsidRPr="00395F6B" w:rsidRDefault="000E71E0" w:rsidP="000E71E0">
            <w:pPr>
              <w:pStyle w:val="afa"/>
              <w:rPr>
                <w:ins w:id="6463" w:author="Беликова Маргарита Николаевна" w:date="2018-09-13T12:39:00Z"/>
              </w:rPr>
            </w:pPr>
          </w:p>
        </w:tc>
        <w:tc>
          <w:tcPr>
            <w:tcW w:w="1409" w:type="dxa"/>
            <w:vAlign w:val="center"/>
          </w:tcPr>
          <w:p w14:paraId="41783869" w14:textId="77777777" w:rsidR="000E71E0" w:rsidRDefault="000E71E0" w:rsidP="000E71E0">
            <w:pPr>
              <w:pStyle w:val="afa"/>
              <w:rPr>
                <w:ins w:id="6464" w:author="Беликова Маргарита Николаевна" w:date="2018-09-13T12:39:00Z"/>
              </w:rPr>
            </w:pPr>
          </w:p>
        </w:tc>
        <w:tc>
          <w:tcPr>
            <w:tcW w:w="1411" w:type="dxa"/>
            <w:vAlign w:val="center"/>
          </w:tcPr>
          <w:p w14:paraId="5E303248" w14:textId="77777777" w:rsidR="000E71E0" w:rsidRDefault="000E71E0" w:rsidP="000E71E0">
            <w:pPr>
              <w:pStyle w:val="afa"/>
              <w:spacing w:beforeLines="40" w:before="96" w:afterLines="40" w:after="96"/>
              <w:rPr>
                <w:ins w:id="6465" w:author="Беликова Маргарита Николаевна" w:date="2018-09-13T12:39:00Z"/>
              </w:rPr>
            </w:pPr>
            <w:ins w:id="6466" w:author="Беликова Маргарита Николаевна" w:date="2018-09-13T12:39:00Z">
              <w:r>
                <w:t>Резервное поле.</w:t>
              </w:r>
            </w:ins>
          </w:p>
          <w:p w14:paraId="23216CFD" w14:textId="77777777" w:rsidR="000E71E0" w:rsidRDefault="000E71E0" w:rsidP="000E71E0">
            <w:pPr>
              <w:pStyle w:val="a"/>
              <w:numPr>
                <w:ilvl w:val="0"/>
                <w:numId w:val="75"/>
              </w:numPr>
              <w:spacing w:after="120" w:line="240" w:lineRule="auto"/>
              <w:ind w:left="0"/>
              <w:contextualSpacing/>
              <w:rPr>
                <w:ins w:id="6467" w:author="Беликова Маргарита Николаевна" w:date="2018-09-13T12:42:00Z"/>
              </w:rPr>
            </w:pPr>
            <w:ins w:id="6468" w:author="Беликова Маргарита Николаевна" w:date="2018-09-13T12:39:00Z">
              <w:r w:rsidRPr="00A40BA6">
                <w:rPr>
                  <w:b/>
                </w:rPr>
                <w:t>ВАЖНО</w:t>
              </w:r>
              <w:r>
                <w:t>: отображается только для докумепнтов с ВО:</w:t>
              </w:r>
            </w:ins>
            <w:ins w:id="6469" w:author="Беликова Маргарита Николаевна" w:date="2018-09-13T12:42:00Z">
              <w:r>
                <w:t xml:space="preserve"> </w:t>
              </w:r>
            </w:ins>
          </w:p>
          <w:p w14:paraId="161D2899" w14:textId="545EF243" w:rsidR="000E71E0" w:rsidRDefault="000E71E0" w:rsidP="000E71E0">
            <w:pPr>
              <w:pStyle w:val="a"/>
              <w:numPr>
                <w:ilvl w:val="0"/>
                <w:numId w:val="75"/>
              </w:numPr>
              <w:spacing w:after="120" w:line="240" w:lineRule="auto"/>
              <w:ind w:left="0"/>
              <w:contextualSpacing/>
              <w:rPr>
                <w:ins w:id="6470" w:author="Беликова Маргарита Николаевна" w:date="2018-09-13T12:42:00Z"/>
              </w:rPr>
            </w:pPr>
            <w:ins w:id="6471" w:author="Беликова Маргарита Николаевна" w:date="2018-09-13T12:42:00Z">
              <w:r>
                <w:t xml:space="preserve">(01) </w:t>
              </w:r>
              <w:r w:rsidRPr="009F7625">
                <w:t>платёжное поручение</w:t>
              </w:r>
              <w:r>
                <w:t>;</w:t>
              </w:r>
            </w:ins>
          </w:p>
          <w:p w14:paraId="77AB400F" w14:textId="77777777" w:rsidR="000E71E0" w:rsidRPr="001721FA" w:rsidRDefault="000E71E0" w:rsidP="000E71E0">
            <w:pPr>
              <w:pStyle w:val="a"/>
              <w:numPr>
                <w:ilvl w:val="0"/>
                <w:numId w:val="75"/>
              </w:numPr>
              <w:spacing w:after="120" w:line="240" w:lineRule="auto"/>
              <w:ind w:left="0"/>
              <w:contextualSpacing/>
              <w:rPr>
                <w:ins w:id="6472" w:author="Беликова Маргарита Николаевна" w:date="2018-09-13T12:42:00Z"/>
              </w:rPr>
            </w:pPr>
            <w:ins w:id="6473" w:author="Беликова Маргарита Николаевна" w:date="2018-09-13T12:42:00Z">
              <w:r w:rsidRPr="00F314EE">
                <w:t>(02) платёжное требование;</w:t>
              </w:r>
            </w:ins>
          </w:p>
          <w:p w14:paraId="7FC56E6A" w14:textId="77777777" w:rsidR="000E71E0" w:rsidRDefault="000E71E0" w:rsidP="000E71E0">
            <w:pPr>
              <w:pStyle w:val="a"/>
              <w:numPr>
                <w:ilvl w:val="0"/>
                <w:numId w:val="75"/>
              </w:numPr>
              <w:spacing w:after="120" w:line="240" w:lineRule="auto"/>
              <w:ind w:left="0"/>
              <w:contextualSpacing/>
              <w:rPr>
                <w:ins w:id="6474" w:author="Беликова Маргарита Николаевна" w:date="2018-09-13T12:42:00Z"/>
              </w:rPr>
            </w:pPr>
            <w:ins w:id="6475" w:author="Беликова Маргарита Николаевна" w:date="2018-09-13T12:42:00Z">
              <w:r>
                <w:t xml:space="preserve">(06) </w:t>
              </w:r>
              <w:r w:rsidRPr="00CA3BE9">
                <w:t>инкассовое поручение</w:t>
              </w:r>
              <w:r>
                <w:t>;</w:t>
              </w:r>
            </w:ins>
          </w:p>
          <w:p w14:paraId="7A05E465" w14:textId="6D0EE631" w:rsidR="000E71E0" w:rsidRDefault="000E71E0" w:rsidP="000E71E0">
            <w:pPr>
              <w:pStyle w:val="a"/>
              <w:numPr>
                <w:ilvl w:val="0"/>
                <w:numId w:val="75"/>
              </w:numPr>
              <w:spacing w:after="120" w:line="240" w:lineRule="auto"/>
              <w:ind w:left="0"/>
              <w:contextualSpacing/>
              <w:rPr>
                <w:ins w:id="6476" w:author="Беликова Маргарита Николаевна" w:date="2018-09-13T12:39:00Z"/>
              </w:rPr>
            </w:pPr>
            <w:ins w:id="6477" w:author="Беликова Маргарита Николаевна" w:date="2018-09-13T12:42:00Z">
              <w:r>
                <w:t>(</w:t>
              </w:r>
              <w:r w:rsidRPr="004E47C7">
                <w:t xml:space="preserve">16) </w:t>
              </w:r>
              <w:r w:rsidRPr="009F7625">
                <w:t>платёжный орд</w:t>
              </w:r>
              <w:r>
                <w:t>е</w:t>
              </w:r>
              <w:r w:rsidRPr="009F7625">
                <w:t>р</w:t>
              </w:r>
              <w:r>
                <w:t>;</w:t>
              </w:r>
            </w:ins>
          </w:p>
          <w:p w14:paraId="4F17FAA4" w14:textId="4F2669B3" w:rsidR="000E71E0" w:rsidRPr="00A40BA6" w:rsidRDefault="000E71E0" w:rsidP="000E71E0">
            <w:pPr>
              <w:pStyle w:val="32"/>
              <w:ind w:left="34" w:right="-7" w:firstLine="0"/>
              <w:rPr>
                <w:ins w:id="6478" w:author="Беликова Маргарита Николаевна" w:date="2018-09-13T12:39:00Z"/>
                <w:rFonts w:ascii="Arial" w:hAnsi="Arial" w:cs="Arial"/>
                <w:sz w:val="16"/>
                <w:szCs w:val="16"/>
              </w:rPr>
            </w:pPr>
            <w:ins w:id="6479" w:author="Беликова Маргарита Николаевна" w:date="2018-09-13T12:39:00Z">
              <w:r w:rsidRPr="00A40BA6">
                <w:rPr>
                  <w:rFonts w:ascii="Arial" w:hAnsi="Arial" w:cs="Arial"/>
                  <w:sz w:val="16"/>
                  <w:szCs w:val="16"/>
                </w:rPr>
                <w:t>Поле должно отображаться на визуальной форме документов,</w:t>
              </w:r>
            </w:ins>
            <w:ins w:id="6480" w:author="Беликова Маргарита Николаевна" w:date="2018-09-27T11:17:00Z">
              <w:r w:rsidR="00FD2B71">
                <w:rPr>
                  <w:rFonts w:ascii="Arial" w:hAnsi="Arial" w:cs="Arial"/>
                  <w:sz w:val="16"/>
                  <w:szCs w:val="16"/>
                </w:rPr>
                <w:t xml:space="preserve"> если текущая </w:t>
              </w:r>
            </w:ins>
            <w:ins w:id="6481" w:author="Беликова Маргарита Николаевна" w:date="2018-09-13T12:39:00Z">
              <w:r w:rsidRPr="00A40BA6">
                <w:rPr>
                  <w:rFonts w:ascii="Arial" w:hAnsi="Arial" w:cs="Arial"/>
                  <w:sz w:val="16"/>
                  <w:szCs w:val="16"/>
                </w:rPr>
                <w:t xml:space="preserve"> дата более или равна дате из настроки конфигурации «Даты вступления в силу изменений в законодательстве. Дата вступления в силу изменений 383-П, 2018 (Рез.поле 23)».</w:t>
              </w:r>
            </w:ins>
          </w:p>
          <w:p w14:paraId="3C18E7FD" w14:textId="77777777" w:rsidR="000E71E0" w:rsidRPr="00EA3070" w:rsidRDefault="000E71E0" w:rsidP="000E71E0">
            <w:pPr>
              <w:pStyle w:val="afa"/>
              <w:spacing w:beforeLines="40" w:before="96" w:afterLines="40" w:after="96"/>
              <w:rPr>
                <w:ins w:id="6482" w:author="Беликова Маргарита Николаевна" w:date="2018-09-13T12:39:00Z"/>
              </w:rPr>
            </w:pPr>
          </w:p>
        </w:tc>
        <w:tc>
          <w:tcPr>
            <w:tcW w:w="999" w:type="dxa"/>
            <w:vAlign w:val="center"/>
          </w:tcPr>
          <w:p w14:paraId="2288B891" w14:textId="77777777" w:rsidR="000E71E0" w:rsidRDefault="000E71E0" w:rsidP="000E71E0">
            <w:pPr>
              <w:pStyle w:val="afa"/>
              <w:rPr>
                <w:ins w:id="6483" w:author="Беликова Маргарита Николаевна" w:date="2018-09-13T12:39:00Z"/>
              </w:rPr>
            </w:pPr>
          </w:p>
        </w:tc>
      </w:tr>
      <w:tr w:rsidR="00AB3346" w14:paraId="71DDE948" w14:textId="77777777" w:rsidTr="00186981">
        <w:trPr>
          <w:cantSplit/>
        </w:trPr>
        <w:tc>
          <w:tcPr>
            <w:tcW w:w="568" w:type="dxa"/>
            <w:vAlign w:val="center"/>
          </w:tcPr>
          <w:p w14:paraId="49A2B7FF" w14:textId="77777777" w:rsidR="00AB3346" w:rsidRDefault="00AB3346" w:rsidP="00650D72">
            <w:pPr>
              <w:pStyle w:val="afa"/>
              <w:numPr>
                <w:ilvl w:val="0"/>
                <w:numId w:val="44"/>
              </w:numPr>
              <w:rPr>
                <w:rStyle w:val="af9"/>
              </w:rPr>
            </w:pPr>
          </w:p>
        </w:tc>
        <w:tc>
          <w:tcPr>
            <w:tcW w:w="1276" w:type="dxa"/>
            <w:vAlign w:val="center"/>
          </w:tcPr>
          <w:p w14:paraId="0279809D" w14:textId="77777777" w:rsidR="00AB3346" w:rsidRPr="00055F3F" w:rsidRDefault="00AB3346" w:rsidP="009C2926">
            <w:pPr>
              <w:pStyle w:val="afa"/>
              <w:spacing w:beforeLines="40" w:before="96" w:afterLines="40" w:after="96"/>
            </w:pPr>
            <w:r w:rsidRPr="00055F3F">
              <w:t>Назначение платежа</w:t>
            </w:r>
          </w:p>
        </w:tc>
        <w:tc>
          <w:tcPr>
            <w:tcW w:w="849" w:type="dxa"/>
          </w:tcPr>
          <w:p w14:paraId="0A47CBBF" w14:textId="77777777" w:rsidR="00AB3346" w:rsidRPr="008A5A8E" w:rsidRDefault="00AB3346" w:rsidP="009C2926">
            <w:pPr>
              <w:pStyle w:val="afa"/>
              <w:spacing w:beforeLines="40" w:before="96" w:afterLines="40" w:after="96"/>
              <w:jc w:val="center"/>
            </w:pPr>
            <w:r w:rsidRPr="008A5A8E">
              <w:rPr>
                <w:color w:val="000000"/>
                <w:szCs w:val="20"/>
              </w:rPr>
              <w:t>Текстовое поле</w:t>
            </w:r>
          </w:p>
        </w:tc>
        <w:tc>
          <w:tcPr>
            <w:tcW w:w="425" w:type="dxa"/>
            <w:vAlign w:val="center"/>
          </w:tcPr>
          <w:p w14:paraId="7F602784" w14:textId="36E424BD" w:rsidR="00AB3346" w:rsidRDefault="00EF5485" w:rsidP="009C2926">
            <w:pPr>
              <w:pStyle w:val="afa"/>
            </w:pPr>
            <w:ins w:id="6484" w:author="Беликова Маргарита Николаевна" w:date="2018-09-28T13:30:00Z">
              <w:r>
                <w:t>20</w:t>
              </w:r>
            </w:ins>
            <w:ins w:id="6485" w:author="Беликова Маргарита Николаевна" w:date="2018-09-28T14:13:00Z">
              <w:r w:rsidR="00502665">
                <w:t xml:space="preserve"> </w:t>
              </w:r>
            </w:ins>
            <w:del w:id="6486" w:author="Беликова Маргарита Николаевна" w:date="2018-09-28T13:30:00Z">
              <w:r w:rsidR="00AB3346" w:rsidDel="00EF5485">
                <w:delText>19</w:delText>
              </w:r>
            </w:del>
          </w:p>
        </w:tc>
        <w:tc>
          <w:tcPr>
            <w:tcW w:w="1280" w:type="dxa"/>
            <w:vAlign w:val="center"/>
          </w:tcPr>
          <w:p w14:paraId="26D8EE94" w14:textId="77777777" w:rsidR="00AB3346" w:rsidRPr="00FB04DD" w:rsidRDefault="00AB3346" w:rsidP="009C2926">
            <w:pPr>
              <w:pStyle w:val="afa"/>
              <w:rPr>
                <w:caps/>
                <w:lang w:val="en-US"/>
              </w:rPr>
            </w:pPr>
            <w:r w:rsidRPr="00EA3070">
              <w:rPr>
                <w:caps/>
                <w:lang w:val="en-US"/>
              </w:rPr>
              <w:t>purpose</w:t>
            </w:r>
          </w:p>
        </w:tc>
        <w:tc>
          <w:tcPr>
            <w:tcW w:w="1280" w:type="dxa"/>
            <w:vAlign w:val="center"/>
          </w:tcPr>
          <w:p w14:paraId="6B45633A" w14:textId="77777777" w:rsidR="00AB3346" w:rsidRPr="00395F6B" w:rsidRDefault="00AB3346" w:rsidP="009C2926">
            <w:pPr>
              <w:pStyle w:val="afa"/>
            </w:pPr>
          </w:p>
        </w:tc>
        <w:tc>
          <w:tcPr>
            <w:tcW w:w="1409" w:type="dxa"/>
            <w:vAlign w:val="center"/>
          </w:tcPr>
          <w:p w14:paraId="5FFCA280" w14:textId="77777777" w:rsidR="00AB3346" w:rsidRDefault="00AB3346" w:rsidP="009C2926">
            <w:pPr>
              <w:pStyle w:val="afa"/>
            </w:pPr>
          </w:p>
        </w:tc>
        <w:tc>
          <w:tcPr>
            <w:tcW w:w="1411" w:type="dxa"/>
            <w:vAlign w:val="center"/>
          </w:tcPr>
          <w:p w14:paraId="79F30135" w14:textId="77777777" w:rsidR="00AB3346" w:rsidRDefault="00AB3346" w:rsidP="009C2926">
            <w:pPr>
              <w:pStyle w:val="afa"/>
              <w:spacing w:beforeLines="40" w:before="96" w:afterLines="40" w:after="96"/>
            </w:pPr>
            <w:r w:rsidRPr="00EA3070">
              <w:t>Назначение платежа</w:t>
            </w:r>
          </w:p>
        </w:tc>
        <w:tc>
          <w:tcPr>
            <w:tcW w:w="999" w:type="dxa"/>
            <w:vAlign w:val="center"/>
          </w:tcPr>
          <w:p w14:paraId="7A823FFE" w14:textId="77777777" w:rsidR="00AB3346" w:rsidRDefault="00AB3346" w:rsidP="009C2926">
            <w:pPr>
              <w:pStyle w:val="afa"/>
            </w:pPr>
          </w:p>
        </w:tc>
      </w:tr>
      <w:tr w:rsidR="00995E85" w14:paraId="6C70ACF6" w14:textId="77777777" w:rsidTr="00186981">
        <w:trPr>
          <w:cantSplit/>
          <w:ins w:id="6487" w:author="Дементьев Владимир Викторович" w:date="2019-07-04T14:54:00Z"/>
        </w:trPr>
        <w:tc>
          <w:tcPr>
            <w:tcW w:w="568" w:type="dxa"/>
            <w:vAlign w:val="center"/>
          </w:tcPr>
          <w:p w14:paraId="7CAC12DF" w14:textId="77777777" w:rsidR="00995E85" w:rsidRDefault="00995E85" w:rsidP="00650D72">
            <w:pPr>
              <w:pStyle w:val="afa"/>
              <w:numPr>
                <w:ilvl w:val="0"/>
                <w:numId w:val="44"/>
              </w:numPr>
              <w:rPr>
                <w:ins w:id="6488" w:author="Дементьев Владимир Викторович" w:date="2019-07-04T14:54:00Z"/>
                <w:rStyle w:val="af9"/>
              </w:rPr>
            </w:pPr>
          </w:p>
        </w:tc>
        <w:tc>
          <w:tcPr>
            <w:tcW w:w="1276" w:type="dxa"/>
            <w:vAlign w:val="center"/>
          </w:tcPr>
          <w:p w14:paraId="705CF9B5" w14:textId="39A837C7" w:rsidR="00995E85" w:rsidRPr="00055F3F" w:rsidRDefault="00995E85" w:rsidP="009C2926">
            <w:pPr>
              <w:pStyle w:val="afa"/>
              <w:spacing w:beforeLines="40" w:before="96" w:afterLines="40" w:after="96"/>
              <w:rPr>
                <w:ins w:id="6489" w:author="Дементьев Владимир Викторович" w:date="2019-07-04T14:54:00Z"/>
              </w:rPr>
            </w:pPr>
            <w:ins w:id="6490" w:author="Дементьев Владимир Викторович" w:date="2019-07-04T14:57:00Z">
              <w:r>
                <w:t>Печать</w:t>
              </w:r>
            </w:ins>
          </w:p>
        </w:tc>
        <w:tc>
          <w:tcPr>
            <w:tcW w:w="849" w:type="dxa"/>
          </w:tcPr>
          <w:p w14:paraId="39E488F8" w14:textId="0F31C7EF" w:rsidR="00995E85" w:rsidRPr="008A5A8E" w:rsidRDefault="003E57B4" w:rsidP="009C2926">
            <w:pPr>
              <w:pStyle w:val="afa"/>
              <w:spacing w:beforeLines="40" w:before="96" w:afterLines="40" w:after="96"/>
              <w:jc w:val="center"/>
              <w:rPr>
                <w:ins w:id="6491" w:author="Дементьев Владимир Викторович" w:date="2019-07-04T14:54:00Z"/>
                <w:color w:val="000000"/>
                <w:szCs w:val="20"/>
              </w:rPr>
            </w:pPr>
            <w:ins w:id="6492" w:author="Дементьев Владимир Викторович" w:date="2019-07-04T15:07:00Z">
              <w:r>
                <w:rPr>
                  <w:color w:val="000000"/>
                  <w:szCs w:val="20"/>
                </w:rPr>
                <w:t>Выпадающий список</w:t>
              </w:r>
            </w:ins>
          </w:p>
        </w:tc>
        <w:tc>
          <w:tcPr>
            <w:tcW w:w="425" w:type="dxa"/>
            <w:vAlign w:val="center"/>
          </w:tcPr>
          <w:p w14:paraId="0F676172" w14:textId="65266951" w:rsidR="00995E85" w:rsidRDefault="00C15E7F" w:rsidP="009C2926">
            <w:pPr>
              <w:pStyle w:val="afa"/>
              <w:rPr>
                <w:ins w:id="6493" w:author="Дементьев Владимир Викторович" w:date="2019-07-04T14:54:00Z"/>
              </w:rPr>
            </w:pPr>
            <w:ins w:id="6494" w:author="Дементьев Владимир Викторович" w:date="2019-07-04T15:16:00Z">
              <w:r>
                <w:t>22</w:t>
              </w:r>
            </w:ins>
          </w:p>
        </w:tc>
        <w:tc>
          <w:tcPr>
            <w:tcW w:w="1280" w:type="dxa"/>
            <w:vAlign w:val="center"/>
          </w:tcPr>
          <w:p w14:paraId="0C12139B" w14:textId="77777777" w:rsidR="00995E85" w:rsidRPr="00EA3070" w:rsidRDefault="00995E85" w:rsidP="009C2926">
            <w:pPr>
              <w:pStyle w:val="afa"/>
              <w:rPr>
                <w:ins w:id="6495" w:author="Дементьев Владимир Викторович" w:date="2019-07-04T14:54:00Z"/>
                <w:caps/>
                <w:lang w:val="en-US"/>
              </w:rPr>
            </w:pPr>
          </w:p>
        </w:tc>
        <w:tc>
          <w:tcPr>
            <w:tcW w:w="1280" w:type="dxa"/>
            <w:vAlign w:val="center"/>
          </w:tcPr>
          <w:p w14:paraId="2C86D5D6" w14:textId="77777777" w:rsidR="00995E85" w:rsidRPr="00395F6B" w:rsidRDefault="00995E85" w:rsidP="009C2926">
            <w:pPr>
              <w:pStyle w:val="afa"/>
              <w:rPr>
                <w:ins w:id="6496" w:author="Дементьев Владимир Викторович" w:date="2019-07-04T14:54:00Z"/>
              </w:rPr>
            </w:pPr>
          </w:p>
        </w:tc>
        <w:tc>
          <w:tcPr>
            <w:tcW w:w="1409" w:type="dxa"/>
            <w:vAlign w:val="center"/>
          </w:tcPr>
          <w:p w14:paraId="4BC632E1" w14:textId="77777777" w:rsidR="00995E85" w:rsidRDefault="00995E85" w:rsidP="009C2926">
            <w:pPr>
              <w:pStyle w:val="afa"/>
              <w:rPr>
                <w:ins w:id="6497" w:author="Дементьев Владимир Викторович" w:date="2019-07-04T14:54:00Z"/>
              </w:rPr>
            </w:pPr>
          </w:p>
        </w:tc>
        <w:tc>
          <w:tcPr>
            <w:tcW w:w="1411" w:type="dxa"/>
            <w:vAlign w:val="center"/>
          </w:tcPr>
          <w:p w14:paraId="129F9943" w14:textId="7B9C7699" w:rsidR="00995E85" w:rsidRDefault="003E57B4" w:rsidP="00995E85">
            <w:pPr>
              <w:ind w:left="0" w:right="34" w:firstLine="0"/>
              <w:rPr>
                <w:ins w:id="6498" w:author="Дементьев Владимир Викторович" w:date="2019-07-04T15:00:00Z"/>
              </w:rPr>
            </w:pPr>
            <w:ins w:id="6499" w:author="Дементьев Владимир Викторович" w:date="2019-07-04T15:00:00Z">
              <w:r>
                <w:t>Печать документа</w:t>
              </w:r>
              <w:r w:rsidR="00995E85">
                <w:t>. Кнопка активна по умолчанию. При нажатии на кнопку открывается список возможных форматов печати</w:t>
              </w:r>
            </w:ins>
            <w:ins w:id="6500" w:author="Дементьев Владимир Викторович" w:date="2019-07-04T15:13:00Z">
              <w:r w:rsidR="00C15E7F">
                <w:t xml:space="preserve"> ПП</w:t>
              </w:r>
            </w:ins>
            <w:ins w:id="6501" w:author="Дементьев Владимир Викторович" w:date="2019-07-04T15:00:00Z">
              <w:r w:rsidR="00995E85">
                <w:t>:</w:t>
              </w:r>
            </w:ins>
          </w:p>
          <w:p w14:paraId="0FC759F0" w14:textId="4C9B8232" w:rsidR="00995E85" w:rsidRPr="00792CFE" w:rsidRDefault="00995E85" w:rsidP="00995E85">
            <w:pPr>
              <w:pStyle w:val="a"/>
              <w:numPr>
                <w:ilvl w:val="0"/>
                <w:numId w:val="43"/>
              </w:numPr>
              <w:ind w:left="427" w:right="34"/>
              <w:rPr>
                <w:ins w:id="6502" w:author="Дементьев Владимир Викторович" w:date="2019-07-04T15:00:00Z"/>
              </w:rPr>
            </w:pPr>
            <w:ins w:id="6503" w:author="Дементьев Владимир Викторович" w:date="2019-07-04T15:00:00Z">
              <w:r>
                <w:t xml:space="preserve">Печать </w:t>
              </w:r>
            </w:ins>
            <w:ins w:id="6504" w:author="Дементьев Владимир Викторович" w:date="2019-07-04T15:01:00Z">
              <w:r>
                <w:t>документа в</w:t>
              </w:r>
            </w:ins>
            <w:ins w:id="6505" w:author="Дементьев Владимир Викторович" w:date="2019-07-04T15:00:00Z">
              <w:r w:rsidRPr="00792CFE">
                <w:t xml:space="preserve"> PDF</w:t>
              </w:r>
              <w:r>
                <w:t>;</w:t>
              </w:r>
            </w:ins>
          </w:p>
          <w:p w14:paraId="6DD2014F" w14:textId="0CA99741" w:rsidR="00995E85" w:rsidRPr="00792CFE" w:rsidRDefault="00995E85" w:rsidP="00995E85">
            <w:pPr>
              <w:pStyle w:val="a"/>
              <w:numPr>
                <w:ilvl w:val="0"/>
                <w:numId w:val="43"/>
              </w:numPr>
              <w:ind w:left="427" w:right="34"/>
              <w:rPr>
                <w:ins w:id="6506" w:author="Дементьев Владимир Викторович" w:date="2019-07-04T15:00:00Z"/>
              </w:rPr>
            </w:pPr>
            <w:ins w:id="6507" w:author="Дементьев Владимир Викторович" w:date="2019-07-04T15:01:00Z">
              <w:r>
                <w:t xml:space="preserve">Экспортировать документ </w:t>
              </w:r>
            </w:ins>
            <w:ins w:id="6508" w:author="Дементьев Владимир Викторович" w:date="2019-07-04T15:00:00Z">
              <w:r>
                <w:t>в</w:t>
              </w:r>
              <w:r w:rsidRPr="00792CFE">
                <w:t xml:space="preserve"> RTF</w:t>
              </w:r>
              <w:r>
                <w:t>;</w:t>
              </w:r>
            </w:ins>
          </w:p>
          <w:p w14:paraId="2C892B96" w14:textId="18DE9AA8" w:rsidR="00995E85" w:rsidRPr="00792CFE" w:rsidRDefault="00995E85" w:rsidP="00995E85">
            <w:pPr>
              <w:pStyle w:val="a"/>
              <w:numPr>
                <w:ilvl w:val="0"/>
                <w:numId w:val="43"/>
              </w:numPr>
              <w:ind w:left="427" w:right="34"/>
              <w:rPr>
                <w:ins w:id="6509" w:author="Дементьев Владимир Викторович" w:date="2019-07-04T15:00:00Z"/>
                <w:lang w:val="en-US"/>
              </w:rPr>
            </w:pPr>
            <w:ins w:id="6510" w:author="Дементьев Владимир Викторович" w:date="2019-07-04T15:02:00Z">
              <w:r>
                <w:t>Экспортировать документ</w:t>
              </w:r>
            </w:ins>
            <w:ins w:id="6511" w:author="Дементьев Владимир Викторович" w:date="2019-07-04T15:00:00Z">
              <w:r>
                <w:t xml:space="preserve"> в</w:t>
              </w:r>
              <w:r w:rsidRPr="00792CFE">
                <w:t xml:space="preserve"> XLS</w:t>
              </w:r>
              <w:r>
                <w:t>.</w:t>
              </w:r>
            </w:ins>
          </w:p>
          <w:p w14:paraId="0D9ACE2A" w14:textId="32C3DC84" w:rsidR="00995E85" w:rsidRPr="00EA3070" w:rsidRDefault="003E57B4" w:rsidP="00995E85">
            <w:pPr>
              <w:pStyle w:val="afa"/>
              <w:spacing w:beforeLines="40" w:before="96" w:afterLines="40" w:after="96"/>
              <w:rPr>
                <w:ins w:id="6512" w:author="Дементьев Владимир Викторович" w:date="2019-07-04T14:54:00Z"/>
              </w:rPr>
            </w:pPr>
            <w:ins w:id="6513" w:author="Дементьев Владимир Викторович" w:date="2019-07-04T15:11:00Z">
              <w:r>
                <w:t>Подробнее смотри пункт 13.4</w:t>
              </w:r>
            </w:ins>
          </w:p>
        </w:tc>
        <w:tc>
          <w:tcPr>
            <w:tcW w:w="999" w:type="dxa"/>
            <w:vAlign w:val="center"/>
          </w:tcPr>
          <w:p w14:paraId="06E3CE5E" w14:textId="77777777" w:rsidR="00995E85" w:rsidRDefault="00995E85" w:rsidP="009C2926">
            <w:pPr>
              <w:pStyle w:val="afa"/>
              <w:rPr>
                <w:ins w:id="6514" w:author="Дементьев Владимир Викторович" w:date="2019-07-04T14:54:00Z"/>
              </w:rPr>
            </w:pPr>
          </w:p>
        </w:tc>
      </w:tr>
      <w:tr w:rsidR="00995E85" w14:paraId="28138872" w14:textId="77777777" w:rsidTr="00186981">
        <w:trPr>
          <w:cantSplit/>
          <w:ins w:id="6515" w:author="Дементьев Владимир Викторович" w:date="2019-07-04T15:02:00Z"/>
        </w:trPr>
        <w:tc>
          <w:tcPr>
            <w:tcW w:w="568" w:type="dxa"/>
            <w:vAlign w:val="center"/>
          </w:tcPr>
          <w:p w14:paraId="149407AE" w14:textId="77777777" w:rsidR="00995E85" w:rsidRDefault="00995E85" w:rsidP="00650D72">
            <w:pPr>
              <w:pStyle w:val="afa"/>
              <w:numPr>
                <w:ilvl w:val="0"/>
                <w:numId w:val="44"/>
              </w:numPr>
              <w:rPr>
                <w:ins w:id="6516" w:author="Дементьев Владимир Викторович" w:date="2019-07-04T15:02:00Z"/>
                <w:rStyle w:val="af9"/>
              </w:rPr>
            </w:pPr>
          </w:p>
        </w:tc>
        <w:tc>
          <w:tcPr>
            <w:tcW w:w="1276" w:type="dxa"/>
            <w:vAlign w:val="center"/>
          </w:tcPr>
          <w:p w14:paraId="0DF761E0" w14:textId="145D8EAA" w:rsidR="00995E85" w:rsidRDefault="00C15E7F" w:rsidP="009C2926">
            <w:pPr>
              <w:pStyle w:val="afa"/>
              <w:spacing w:beforeLines="40" w:before="96" w:afterLines="40" w:after="96"/>
              <w:rPr>
                <w:ins w:id="6517" w:author="Дементьев Владимир Викторович" w:date="2019-07-04T15:02:00Z"/>
              </w:rPr>
            </w:pPr>
            <w:ins w:id="6518" w:author="Дементьев Владимир Викторович" w:date="2019-07-04T15:18:00Z">
              <w:r>
                <w:rPr>
                  <w:rFonts w:ascii="LiberationSans" w:eastAsiaTheme="minorHAnsi" w:hAnsi="LiberationSans" w:cs="LiberationSans"/>
                  <w:lang w:eastAsia="en-US"/>
                </w:rPr>
                <w:t>Нет обозначения</w:t>
              </w:r>
            </w:ins>
          </w:p>
        </w:tc>
        <w:tc>
          <w:tcPr>
            <w:tcW w:w="849" w:type="dxa"/>
          </w:tcPr>
          <w:p w14:paraId="667282AC" w14:textId="7F913CFE" w:rsidR="00995E85" w:rsidRPr="008A5A8E" w:rsidRDefault="003240B1" w:rsidP="009C2926">
            <w:pPr>
              <w:pStyle w:val="afa"/>
              <w:spacing w:beforeLines="40" w:before="96" w:afterLines="40" w:after="96"/>
              <w:jc w:val="center"/>
              <w:rPr>
                <w:ins w:id="6519" w:author="Дементьев Владимир Викторович" w:date="2019-07-04T15:02:00Z"/>
                <w:color w:val="000000"/>
                <w:szCs w:val="20"/>
              </w:rPr>
            </w:pPr>
            <w:ins w:id="6520" w:author="Дементьев Владимир Викторович" w:date="2019-07-04T15:18:00Z">
              <w:r>
                <w:rPr>
                  <w:color w:val="000000"/>
                  <w:szCs w:val="20"/>
                </w:rPr>
                <w:t>Те</w:t>
              </w:r>
              <w:r w:rsidR="00C15E7F">
                <w:rPr>
                  <w:color w:val="000000"/>
                  <w:szCs w:val="20"/>
                </w:rPr>
                <w:t>кстовое поле (не активно)</w:t>
              </w:r>
            </w:ins>
          </w:p>
        </w:tc>
        <w:tc>
          <w:tcPr>
            <w:tcW w:w="425" w:type="dxa"/>
            <w:vAlign w:val="center"/>
          </w:tcPr>
          <w:p w14:paraId="520BF872" w14:textId="0DA335F9" w:rsidR="00995E85" w:rsidRDefault="00C15E7F" w:rsidP="009C2926">
            <w:pPr>
              <w:pStyle w:val="afa"/>
              <w:rPr>
                <w:ins w:id="6521" w:author="Дементьев Владимир Викторович" w:date="2019-07-04T15:02:00Z"/>
              </w:rPr>
            </w:pPr>
            <w:ins w:id="6522" w:author="Дементьев Владимир Викторович" w:date="2019-07-04T15:17:00Z">
              <w:r>
                <w:t>24</w:t>
              </w:r>
            </w:ins>
          </w:p>
        </w:tc>
        <w:tc>
          <w:tcPr>
            <w:tcW w:w="1280" w:type="dxa"/>
            <w:vAlign w:val="center"/>
          </w:tcPr>
          <w:p w14:paraId="6E4C7ED0" w14:textId="77777777" w:rsidR="003240B1" w:rsidRDefault="00C15E7F" w:rsidP="009C2926">
            <w:pPr>
              <w:pStyle w:val="afa"/>
              <w:rPr>
                <w:ins w:id="6523" w:author="Дементьев Владимир Викторович" w:date="2019-07-04T15:19:00Z"/>
                <w:rFonts w:ascii="LiberationSans" w:eastAsiaTheme="minorHAnsi" w:hAnsi="LiberationSans" w:cs="LiberationSans"/>
                <w:lang w:eastAsia="en-US"/>
              </w:rPr>
            </w:pPr>
            <w:ins w:id="6524" w:author="Дементьев Владимир Викторович" w:date="2019-07-04T15:19:00Z">
              <w:r>
                <w:rPr>
                  <w:rFonts w:ascii="LiberationSans" w:eastAsiaTheme="minorHAnsi" w:hAnsi="LiberationSans" w:cs="LiberationSans"/>
                  <w:lang w:eastAsia="en-US"/>
                </w:rPr>
                <w:t>CBC</w:t>
              </w:r>
            </w:ins>
          </w:p>
          <w:p w14:paraId="3046FFD6" w14:textId="07A9D4EC" w:rsidR="00995E85" w:rsidRPr="003E57B4" w:rsidRDefault="00C15E7F" w:rsidP="009C2926">
            <w:pPr>
              <w:pStyle w:val="afa"/>
              <w:rPr>
                <w:ins w:id="6525" w:author="Дементьев Владимир Викторович" w:date="2019-07-04T15:02:00Z"/>
                <w:caps/>
              </w:rPr>
            </w:pPr>
            <w:ins w:id="6526" w:author="Дементьев Владимир Викторович" w:date="2019-07-04T15:19:00Z">
              <w:r>
                <w:rPr>
                  <w:rFonts w:ascii="LiberationSans" w:eastAsiaTheme="minorHAnsi" w:hAnsi="LiberationSans" w:cs="LiberationSans"/>
                  <w:lang w:eastAsia="en-US"/>
                </w:rPr>
                <w:t>(</w:t>
              </w:r>
            </w:ins>
            <w:ins w:id="6527" w:author="Дементьев Владимир Викторович" w:date="2019-07-04T15:20:00Z">
              <w:r>
                <w:rPr>
                  <w:rFonts w:asciiTheme="minorHAnsi" w:eastAsiaTheme="minorHAnsi" w:hAnsiTheme="minorHAnsi" w:cs="LiberationSans"/>
                  <w:lang w:val="en-US" w:eastAsia="en-US"/>
                </w:rPr>
                <w:t>string 2</w:t>
              </w:r>
            </w:ins>
            <w:ins w:id="6528" w:author="Дементьев Владимир Викторович" w:date="2019-07-04T15:19:00Z">
              <w:r>
                <w:rPr>
                  <w:rFonts w:ascii="LiberationSans" w:eastAsiaTheme="minorHAnsi" w:hAnsi="LiberationSans" w:cs="LiberationSans"/>
                  <w:lang w:eastAsia="en-US"/>
                </w:rPr>
                <w:t>)</w:t>
              </w:r>
            </w:ins>
          </w:p>
        </w:tc>
        <w:tc>
          <w:tcPr>
            <w:tcW w:w="1280" w:type="dxa"/>
            <w:vAlign w:val="center"/>
          </w:tcPr>
          <w:p w14:paraId="2ED18717" w14:textId="77777777" w:rsidR="00995E85" w:rsidRPr="00395F6B" w:rsidRDefault="00995E85" w:rsidP="009C2926">
            <w:pPr>
              <w:pStyle w:val="afa"/>
              <w:rPr>
                <w:ins w:id="6529" w:author="Дементьев Владимир Викторович" w:date="2019-07-04T15:02:00Z"/>
              </w:rPr>
            </w:pPr>
          </w:p>
        </w:tc>
        <w:tc>
          <w:tcPr>
            <w:tcW w:w="1409" w:type="dxa"/>
            <w:vAlign w:val="center"/>
          </w:tcPr>
          <w:p w14:paraId="373848BC" w14:textId="77777777" w:rsidR="00995E85" w:rsidRDefault="00995E85" w:rsidP="009C2926">
            <w:pPr>
              <w:pStyle w:val="afa"/>
              <w:rPr>
                <w:ins w:id="6530" w:author="Дементьев Владимир Викторович" w:date="2019-07-04T15:02:00Z"/>
              </w:rPr>
            </w:pPr>
          </w:p>
        </w:tc>
        <w:tc>
          <w:tcPr>
            <w:tcW w:w="1411" w:type="dxa"/>
            <w:vAlign w:val="center"/>
          </w:tcPr>
          <w:p w14:paraId="4C4FE0AB" w14:textId="77777777" w:rsidR="00995E85" w:rsidRPr="003240B1" w:rsidRDefault="00C15E7F" w:rsidP="003240B1">
            <w:pPr>
              <w:pStyle w:val="afa"/>
              <w:spacing w:beforeLines="40" w:before="96" w:afterLines="40" w:after="96"/>
              <w:rPr>
                <w:ins w:id="6531" w:author="Дементьев Владимир Викторович" w:date="2019-07-04T15:21:00Z"/>
              </w:rPr>
            </w:pPr>
            <w:ins w:id="6532" w:author="Дементьев Владимир Викторович" w:date="2019-07-04T15:18:00Z">
              <w:r w:rsidRPr="003240B1">
                <w:t>Код КБК (104)</w:t>
              </w:r>
            </w:ins>
          </w:p>
          <w:p w14:paraId="054B23CD" w14:textId="035B80C1" w:rsidR="00C15E7F" w:rsidRPr="00C15E7F" w:rsidRDefault="003240B1" w:rsidP="003240B1">
            <w:pPr>
              <w:pStyle w:val="afa"/>
              <w:spacing w:beforeLines="40" w:before="96" w:afterLines="40" w:after="96"/>
              <w:rPr>
                <w:ins w:id="6533" w:author="Дементьев Владимир Викторович" w:date="2019-07-04T15:02:00Z"/>
                <w:rFonts w:asciiTheme="minorHAnsi" w:hAnsiTheme="minorHAnsi"/>
              </w:rPr>
            </w:pPr>
            <w:ins w:id="6534" w:author="Дементьев Владимир Викторович" w:date="2019-07-04T15:31:00Z">
              <w:r w:rsidRPr="003240B1">
                <w:t>Подробнее смотри в связанном документ</w:t>
              </w:r>
            </w:ins>
            <w:ins w:id="6535" w:author="Дементьев Владимир Викторович" w:date="2019-07-04T15:33:00Z">
              <w:r w:rsidRPr="003240B1">
                <w:t xml:space="preserve"> пункт</w:t>
              </w:r>
            </w:ins>
            <w:ins w:id="6536" w:author="Дементьев Владимир Викторович" w:date="2019-07-04T15:31:00Z">
              <w:r w:rsidRPr="003240B1">
                <w:t xml:space="preserve"> </w:t>
              </w:r>
            </w:ins>
            <w:ins w:id="6537" w:author="Дементьев Владимир Викторович" w:date="2019-07-04T15:32:00Z">
              <w:r w:rsidRPr="003240B1">
                <w:fldChar w:fldCharType="begin"/>
              </w:r>
              <w:r w:rsidRPr="003240B1">
                <w:instrText xml:space="preserve"> REF _Ref13146772 \r \h </w:instrText>
              </w:r>
            </w:ins>
            <w:r>
              <w:instrText xml:space="preserve"> \* MERGEFORMAT </w:instrText>
            </w:r>
            <w:r w:rsidRPr="003240B1">
              <w:fldChar w:fldCharType="separate"/>
            </w:r>
            <w:ins w:id="6538" w:author="Феданкова Любовь Анатольевна" w:date="2019-10-09T12:38:00Z">
              <w:r w:rsidR="00031B2C">
                <w:t>3</w:t>
              </w:r>
            </w:ins>
            <w:ins w:id="6539" w:author="Дементьев Владимир Викторович" w:date="2019-07-04T15:32:00Z">
              <w:r w:rsidRPr="003240B1">
                <w:fldChar w:fldCharType="end"/>
              </w:r>
            </w:ins>
            <w:ins w:id="6540" w:author="Дементьев Владимир Викторович" w:date="2019-07-04T15:33:00Z">
              <w:r w:rsidRPr="003240B1">
                <w:t>.</w:t>
              </w:r>
            </w:ins>
          </w:p>
        </w:tc>
        <w:tc>
          <w:tcPr>
            <w:tcW w:w="999" w:type="dxa"/>
            <w:vAlign w:val="center"/>
          </w:tcPr>
          <w:p w14:paraId="2EA9183C" w14:textId="77777777" w:rsidR="00995E85" w:rsidRDefault="00995E85" w:rsidP="009C2926">
            <w:pPr>
              <w:pStyle w:val="afa"/>
              <w:rPr>
                <w:ins w:id="6541" w:author="Дементьев Владимир Викторович" w:date="2019-07-04T15:02:00Z"/>
              </w:rPr>
            </w:pPr>
          </w:p>
        </w:tc>
      </w:tr>
      <w:tr w:rsidR="003240B1" w14:paraId="11AEC802" w14:textId="77777777" w:rsidTr="00186981">
        <w:trPr>
          <w:cantSplit/>
          <w:ins w:id="6542" w:author="Дементьев Владимир Викторович" w:date="2019-07-04T15:33:00Z"/>
        </w:trPr>
        <w:tc>
          <w:tcPr>
            <w:tcW w:w="568" w:type="dxa"/>
            <w:vAlign w:val="center"/>
          </w:tcPr>
          <w:p w14:paraId="16910BD9" w14:textId="77777777" w:rsidR="003240B1" w:rsidRDefault="003240B1" w:rsidP="00650D72">
            <w:pPr>
              <w:pStyle w:val="afa"/>
              <w:numPr>
                <w:ilvl w:val="0"/>
                <w:numId w:val="44"/>
              </w:numPr>
              <w:rPr>
                <w:ins w:id="6543" w:author="Дементьев Владимир Викторович" w:date="2019-07-04T15:33:00Z"/>
                <w:rStyle w:val="af9"/>
              </w:rPr>
            </w:pPr>
          </w:p>
        </w:tc>
        <w:tc>
          <w:tcPr>
            <w:tcW w:w="1276" w:type="dxa"/>
            <w:vAlign w:val="center"/>
          </w:tcPr>
          <w:p w14:paraId="558048EA" w14:textId="498478B7" w:rsidR="003240B1" w:rsidRDefault="00186981" w:rsidP="009C2926">
            <w:pPr>
              <w:pStyle w:val="afa"/>
              <w:spacing w:beforeLines="40" w:before="96" w:afterLines="40" w:after="96"/>
              <w:rPr>
                <w:ins w:id="6544" w:author="Дементьев Владимир Викторович" w:date="2019-07-04T15:33:00Z"/>
                <w:rFonts w:ascii="LiberationSans" w:eastAsiaTheme="minorHAnsi" w:hAnsi="LiberationSans" w:cs="LiberationSans"/>
                <w:lang w:eastAsia="en-US"/>
              </w:rPr>
            </w:pPr>
            <w:ins w:id="6545" w:author="Дементьев Владимир Викторович" w:date="2019-07-04T15:35:00Z">
              <w:r>
                <w:rPr>
                  <w:rFonts w:ascii="LiberationSans" w:eastAsiaTheme="minorHAnsi" w:hAnsi="LiberationSans" w:cs="LiberationSans"/>
                  <w:lang w:eastAsia="en-US"/>
                </w:rPr>
                <w:t>Нет обозначения</w:t>
              </w:r>
            </w:ins>
          </w:p>
        </w:tc>
        <w:tc>
          <w:tcPr>
            <w:tcW w:w="849" w:type="dxa"/>
          </w:tcPr>
          <w:p w14:paraId="357A24FB" w14:textId="64ACFFCD" w:rsidR="003240B1" w:rsidRDefault="00186981" w:rsidP="009C2926">
            <w:pPr>
              <w:pStyle w:val="afa"/>
              <w:spacing w:beforeLines="40" w:before="96" w:afterLines="40" w:after="96"/>
              <w:jc w:val="center"/>
              <w:rPr>
                <w:ins w:id="6546" w:author="Дементьев Владимир Викторович" w:date="2019-07-04T15:33:00Z"/>
                <w:color w:val="000000"/>
                <w:szCs w:val="20"/>
              </w:rPr>
            </w:pPr>
            <w:ins w:id="6547" w:author="Дементьев Владимир Викторович" w:date="2019-07-04T15:35:00Z">
              <w:r>
                <w:rPr>
                  <w:color w:val="000000"/>
                  <w:szCs w:val="20"/>
                </w:rPr>
                <w:t>Текстовое поле (не активно)</w:t>
              </w:r>
            </w:ins>
          </w:p>
        </w:tc>
        <w:tc>
          <w:tcPr>
            <w:tcW w:w="425" w:type="dxa"/>
            <w:vAlign w:val="center"/>
          </w:tcPr>
          <w:p w14:paraId="29E98135" w14:textId="5BDE4771" w:rsidR="003240B1" w:rsidRDefault="00186981" w:rsidP="009C2926">
            <w:pPr>
              <w:pStyle w:val="afa"/>
              <w:rPr>
                <w:ins w:id="6548" w:author="Дементьев Владимир Викторович" w:date="2019-07-04T15:33:00Z"/>
              </w:rPr>
            </w:pPr>
            <w:ins w:id="6549" w:author="Дементьев Владимир Викторович" w:date="2019-07-04T15:35:00Z">
              <w:r>
                <w:t>25</w:t>
              </w:r>
            </w:ins>
          </w:p>
        </w:tc>
        <w:tc>
          <w:tcPr>
            <w:tcW w:w="1280" w:type="dxa"/>
            <w:vAlign w:val="center"/>
          </w:tcPr>
          <w:p w14:paraId="7967B06F" w14:textId="77777777" w:rsidR="003240B1" w:rsidRDefault="00186981" w:rsidP="009C2926">
            <w:pPr>
              <w:pStyle w:val="afa"/>
              <w:rPr>
                <w:ins w:id="6550" w:author="Дементьев Владимир Викторович" w:date="2019-07-04T15:36:00Z"/>
                <w:rFonts w:asciiTheme="minorHAnsi" w:eastAsiaTheme="minorHAnsi" w:hAnsiTheme="minorHAnsi" w:cs="LiberationSans"/>
                <w:lang w:val="en-US" w:eastAsia="en-US"/>
              </w:rPr>
            </w:pPr>
            <w:ins w:id="6551" w:author="Дементьев Владимир Викторович" w:date="2019-07-04T15:36:00Z">
              <w:r>
                <w:rPr>
                  <w:rFonts w:asciiTheme="minorHAnsi" w:eastAsiaTheme="minorHAnsi" w:hAnsiTheme="minorHAnsi" w:cs="LiberationSans"/>
                  <w:lang w:val="en-US" w:eastAsia="en-US"/>
                </w:rPr>
                <w:t>OCATO</w:t>
              </w:r>
            </w:ins>
          </w:p>
          <w:p w14:paraId="7E0EA7CA" w14:textId="36F7CCEE" w:rsidR="00186981" w:rsidRPr="00186981" w:rsidRDefault="00186981" w:rsidP="009C2926">
            <w:pPr>
              <w:pStyle w:val="afa"/>
              <w:rPr>
                <w:ins w:id="6552" w:author="Дементьев Владимир Викторович" w:date="2019-07-04T15:33:00Z"/>
                <w:rFonts w:asciiTheme="minorHAnsi" w:eastAsiaTheme="minorHAnsi" w:hAnsiTheme="minorHAnsi" w:cs="LiberationSans"/>
                <w:lang w:eastAsia="en-US"/>
              </w:rPr>
            </w:pPr>
            <w:ins w:id="6553" w:author="Дементьев Владимир Викторович" w:date="2019-07-04T15:37:00Z">
              <w:r>
                <w:rPr>
                  <w:rFonts w:asciiTheme="minorHAnsi" w:eastAsiaTheme="minorHAnsi" w:hAnsiTheme="minorHAnsi" w:cs="LiberationSans"/>
                  <w:lang w:eastAsia="en-US"/>
                </w:rPr>
                <w:t>(</w:t>
              </w:r>
              <w:r>
                <w:rPr>
                  <w:rFonts w:asciiTheme="minorHAnsi" w:eastAsiaTheme="minorHAnsi" w:hAnsiTheme="minorHAnsi" w:cs="LiberationSans"/>
                  <w:lang w:val="en-US" w:eastAsia="en-US"/>
                </w:rPr>
                <w:t>string 11</w:t>
              </w:r>
              <w:r>
                <w:rPr>
                  <w:rFonts w:asciiTheme="minorHAnsi" w:eastAsiaTheme="minorHAnsi" w:hAnsiTheme="minorHAnsi" w:cs="LiberationSans"/>
                  <w:lang w:eastAsia="en-US"/>
                </w:rPr>
                <w:t>)</w:t>
              </w:r>
            </w:ins>
          </w:p>
        </w:tc>
        <w:tc>
          <w:tcPr>
            <w:tcW w:w="1280" w:type="dxa"/>
            <w:vAlign w:val="center"/>
          </w:tcPr>
          <w:p w14:paraId="1347F2E9" w14:textId="77777777" w:rsidR="003240B1" w:rsidRPr="00395F6B" w:rsidRDefault="003240B1" w:rsidP="009C2926">
            <w:pPr>
              <w:pStyle w:val="afa"/>
              <w:rPr>
                <w:ins w:id="6554" w:author="Дементьев Владимир Викторович" w:date="2019-07-04T15:33:00Z"/>
              </w:rPr>
            </w:pPr>
          </w:p>
        </w:tc>
        <w:tc>
          <w:tcPr>
            <w:tcW w:w="1409" w:type="dxa"/>
            <w:vAlign w:val="center"/>
          </w:tcPr>
          <w:p w14:paraId="4A3E984E" w14:textId="77777777" w:rsidR="003240B1" w:rsidRDefault="003240B1" w:rsidP="009C2926">
            <w:pPr>
              <w:pStyle w:val="afa"/>
              <w:rPr>
                <w:ins w:id="6555" w:author="Дементьев Владимир Викторович" w:date="2019-07-04T15:33:00Z"/>
              </w:rPr>
            </w:pPr>
          </w:p>
        </w:tc>
        <w:tc>
          <w:tcPr>
            <w:tcW w:w="1411" w:type="dxa"/>
            <w:vAlign w:val="center"/>
          </w:tcPr>
          <w:p w14:paraId="40CB5A76" w14:textId="77777777" w:rsidR="003240B1" w:rsidRDefault="00186981" w:rsidP="003240B1">
            <w:pPr>
              <w:pStyle w:val="afa"/>
              <w:spacing w:beforeLines="40" w:before="96" w:afterLines="40" w:after="96"/>
              <w:rPr>
                <w:ins w:id="6556" w:author="Дементьев Владимир Викторович" w:date="2019-07-04T15:37:00Z"/>
                <w:rFonts w:asciiTheme="minorHAnsi" w:eastAsiaTheme="minorHAnsi" w:hAnsiTheme="minorHAnsi" w:cs="LiberationSans"/>
                <w:lang w:eastAsia="en-US"/>
              </w:rPr>
            </w:pPr>
            <w:ins w:id="6557" w:author="Дементьев Владимир Викторович" w:date="2019-07-04T15:37:00Z">
              <w:r>
                <w:rPr>
                  <w:rFonts w:asciiTheme="minorHAnsi" w:eastAsiaTheme="minorHAnsi" w:hAnsiTheme="minorHAnsi" w:cs="LiberationSans"/>
                  <w:lang w:eastAsia="en-US"/>
                </w:rPr>
                <w:t>Код ОКАТО (105)</w:t>
              </w:r>
            </w:ins>
          </w:p>
          <w:p w14:paraId="5E65C2FF" w14:textId="545A4665" w:rsidR="00186981" w:rsidRPr="003240B1" w:rsidRDefault="00186981" w:rsidP="003240B1">
            <w:pPr>
              <w:pStyle w:val="afa"/>
              <w:spacing w:beforeLines="40" w:before="96" w:afterLines="40" w:after="96"/>
              <w:rPr>
                <w:ins w:id="6558" w:author="Дементьев Владимир Викторович" w:date="2019-07-04T15:33:00Z"/>
              </w:rPr>
            </w:pPr>
            <w:ins w:id="6559" w:author="Дементьев Владимир Викторович" w:date="2019-07-04T15:37:00Z">
              <w:r w:rsidRPr="003240B1">
                <w:t xml:space="preserve">Подробнее смотри в связанном документ пункт </w:t>
              </w:r>
              <w:r w:rsidRPr="003240B1">
                <w:fldChar w:fldCharType="begin"/>
              </w:r>
              <w:r w:rsidRPr="003240B1">
                <w:instrText xml:space="preserve"> REF _Ref13146772 \r \h </w:instrText>
              </w:r>
              <w:r>
                <w:instrText xml:space="preserve"> \* MERGEFORMAT </w:instrText>
              </w:r>
            </w:ins>
            <w:ins w:id="6560" w:author="Дементьев Владимир Викторович" w:date="2019-07-04T15:37:00Z">
              <w:r w:rsidRPr="003240B1">
                <w:fldChar w:fldCharType="separate"/>
              </w:r>
            </w:ins>
            <w:ins w:id="6561" w:author="Феданкова Любовь Анатольевна" w:date="2019-10-09T12:38:00Z">
              <w:r w:rsidR="00031B2C">
                <w:t>3</w:t>
              </w:r>
            </w:ins>
            <w:ins w:id="6562" w:author="Дементьев Владимир Викторович" w:date="2019-07-04T15:37:00Z">
              <w:r w:rsidRPr="003240B1">
                <w:fldChar w:fldCharType="end"/>
              </w:r>
              <w:r w:rsidRPr="003240B1">
                <w:t>.</w:t>
              </w:r>
            </w:ins>
          </w:p>
        </w:tc>
        <w:tc>
          <w:tcPr>
            <w:tcW w:w="999" w:type="dxa"/>
            <w:vAlign w:val="center"/>
          </w:tcPr>
          <w:p w14:paraId="00F6A89A" w14:textId="77777777" w:rsidR="003240B1" w:rsidRDefault="003240B1" w:rsidP="009C2926">
            <w:pPr>
              <w:pStyle w:val="afa"/>
              <w:rPr>
                <w:ins w:id="6563" w:author="Дементьев Владимир Викторович" w:date="2019-07-04T15:33:00Z"/>
              </w:rPr>
            </w:pPr>
          </w:p>
        </w:tc>
      </w:tr>
      <w:tr w:rsidR="00186981" w14:paraId="72590BF6" w14:textId="77777777" w:rsidTr="00186981">
        <w:trPr>
          <w:cantSplit/>
          <w:ins w:id="6564" w:author="Дементьев Владимир Викторович" w:date="2019-07-04T15:37:00Z"/>
        </w:trPr>
        <w:tc>
          <w:tcPr>
            <w:tcW w:w="568" w:type="dxa"/>
            <w:vAlign w:val="center"/>
          </w:tcPr>
          <w:p w14:paraId="0B22C30C" w14:textId="77777777" w:rsidR="00186981" w:rsidRDefault="00186981" w:rsidP="00186981">
            <w:pPr>
              <w:pStyle w:val="afa"/>
              <w:numPr>
                <w:ilvl w:val="0"/>
                <w:numId w:val="44"/>
              </w:numPr>
              <w:rPr>
                <w:ins w:id="6565" w:author="Дементьев Владимир Викторович" w:date="2019-07-04T15:37:00Z"/>
                <w:rStyle w:val="af9"/>
              </w:rPr>
            </w:pPr>
          </w:p>
        </w:tc>
        <w:tc>
          <w:tcPr>
            <w:tcW w:w="1276" w:type="dxa"/>
            <w:vAlign w:val="center"/>
          </w:tcPr>
          <w:p w14:paraId="4FA14AC5" w14:textId="0EAE361F" w:rsidR="00186981" w:rsidRDefault="00186981" w:rsidP="00186981">
            <w:pPr>
              <w:pStyle w:val="afa"/>
              <w:spacing w:beforeLines="40" w:before="96" w:afterLines="40" w:after="96"/>
              <w:rPr>
                <w:ins w:id="6566" w:author="Дементьев Владимир Викторович" w:date="2019-07-04T15:37:00Z"/>
                <w:rFonts w:ascii="LiberationSans" w:eastAsiaTheme="minorHAnsi" w:hAnsi="LiberationSans" w:cs="LiberationSans"/>
                <w:lang w:eastAsia="en-US"/>
              </w:rPr>
            </w:pPr>
            <w:ins w:id="6567" w:author="Дементьев Владимир Викторович" w:date="2019-07-04T15:38:00Z">
              <w:r>
                <w:rPr>
                  <w:rFonts w:ascii="LiberationSans" w:eastAsiaTheme="minorHAnsi" w:hAnsi="LiberationSans" w:cs="LiberationSans"/>
                  <w:lang w:eastAsia="en-US"/>
                </w:rPr>
                <w:t>Нет обозначения</w:t>
              </w:r>
            </w:ins>
          </w:p>
        </w:tc>
        <w:tc>
          <w:tcPr>
            <w:tcW w:w="849" w:type="dxa"/>
          </w:tcPr>
          <w:p w14:paraId="79BE563B" w14:textId="756B3CF4" w:rsidR="00186981" w:rsidRDefault="00186981" w:rsidP="00186981">
            <w:pPr>
              <w:pStyle w:val="afa"/>
              <w:spacing w:beforeLines="40" w:before="96" w:afterLines="40" w:after="96"/>
              <w:jc w:val="center"/>
              <w:rPr>
                <w:ins w:id="6568" w:author="Дементьев Владимир Викторович" w:date="2019-07-04T15:37:00Z"/>
                <w:color w:val="000000"/>
                <w:szCs w:val="20"/>
              </w:rPr>
            </w:pPr>
            <w:ins w:id="6569" w:author="Дементьев Владимир Викторович" w:date="2019-07-04T15:38:00Z">
              <w:r>
                <w:rPr>
                  <w:color w:val="000000"/>
                  <w:szCs w:val="20"/>
                </w:rPr>
                <w:t>Текстовое поле (не активно)</w:t>
              </w:r>
            </w:ins>
          </w:p>
        </w:tc>
        <w:tc>
          <w:tcPr>
            <w:tcW w:w="425" w:type="dxa"/>
            <w:vAlign w:val="center"/>
          </w:tcPr>
          <w:p w14:paraId="15FF2081" w14:textId="2E0E5AAC" w:rsidR="00186981" w:rsidRDefault="00186981" w:rsidP="00186981">
            <w:pPr>
              <w:pStyle w:val="afa"/>
              <w:rPr>
                <w:ins w:id="6570" w:author="Дементьев Владимир Викторович" w:date="2019-07-04T15:37:00Z"/>
              </w:rPr>
            </w:pPr>
            <w:ins w:id="6571" w:author="Дементьев Владимир Викторович" w:date="2019-07-04T15:38:00Z">
              <w:r>
                <w:t>26</w:t>
              </w:r>
            </w:ins>
          </w:p>
        </w:tc>
        <w:tc>
          <w:tcPr>
            <w:tcW w:w="1280" w:type="dxa"/>
            <w:vAlign w:val="center"/>
          </w:tcPr>
          <w:p w14:paraId="17ED89DF" w14:textId="77777777" w:rsidR="00186981" w:rsidRDefault="00186981" w:rsidP="00186981">
            <w:pPr>
              <w:pStyle w:val="afa"/>
              <w:rPr>
                <w:ins w:id="6572" w:author="Дементьев Владимир Викторович" w:date="2019-07-04T15:39:00Z"/>
                <w:rFonts w:ascii="LiberationSans" w:eastAsiaTheme="minorHAnsi" w:hAnsi="LiberationSans" w:cs="LiberationSans"/>
                <w:lang w:eastAsia="en-US"/>
              </w:rPr>
            </w:pPr>
            <w:ins w:id="6573" w:author="Дементьев Владимир Викторович" w:date="2019-07-04T15:39:00Z">
              <w:r>
                <w:rPr>
                  <w:rFonts w:ascii="LiberationSans" w:eastAsiaTheme="minorHAnsi" w:hAnsi="LiberationSans" w:cs="LiberationSans"/>
                  <w:lang w:eastAsia="en-US"/>
                </w:rPr>
                <w:t>GROUND</w:t>
              </w:r>
            </w:ins>
          </w:p>
          <w:p w14:paraId="778EAD22" w14:textId="16690B68" w:rsidR="00186981" w:rsidRDefault="00186981" w:rsidP="00186981">
            <w:pPr>
              <w:pStyle w:val="afa"/>
              <w:rPr>
                <w:ins w:id="6574" w:author="Дементьев Владимир Викторович" w:date="2019-07-04T15:37:00Z"/>
                <w:rFonts w:asciiTheme="minorHAnsi" w:eastAsiaTheme="minorHAnsi" w:hAnsiTheme="minorHAnsi" w:cs="LiberationSans"/>
                <w:lang w:val="en-US" w:eastAsia="en-US"/>
              </w:rPr>
            </w:pPr>
            <w:ins w:id="6575" w:author="Дементьев Владимир Викторович" w:date="2019-07-04T15:39:00Z">
              <w:r>
                <w:rPr>
                  <w:rFonts w:ascii="LiberationSans" w:eastAsiaTheme="minorHAnsi" w:hAnsi="LiberationSans" w:cs="LiberationSans"/>
                  <w:lang w:eastAsia="en-US"/>
                </w:rPr>
                <w:t>(string 2)</w:t>
              </w:r>
            </w:ins>
          </w:p>
        </w:tc>
        <w:tc>
          <w:tcPr>
            <w:tcW w:w="1280" w:type="dxa"/>
            <w:vAlign w:val="center"/>
          </w:tcPr>
          <w:p w14:paraId="3794DB00" w14:textId="77777777" w:rsidR="00186981" w:rsidRPr="00395F6B" w:rsidRDefault="00186981" w:rsidP="00186981">
            <w:pPr>
              <w:pStyle w:val="afa"/>
              <w:rPr>
                <w:ins w:id="6576" w:author="Дементьев Владимир Викторович" w:date="2019-07-04T15:37:00Z"/>
              </w:rPr>
            </w:pPr>
          </w:p>
        </w:tc>
        <w:tc>
          <w:tcPr>
            <w:tcW w:w="1409" w:type="dxa"/>
            <w:vAlign w:val="center"/>
          </w:tcPr>
          <w:p w14:paraId="64A26D55" w14:textId="77777777" w:rsidR="00186981" w:rsidRDefault="00186981" w:rsidP="00186981">
            <w:pPr>
              <w:pStyle w:val="afa"/>
              <w:rPr>
                <w:ins w:id="6577" w:author="Дементьев Владимир Викторович" w:date="2019-07-04T15:37:00Z"/>
              </w:rPr>
            </w:pPr>
          </w:p>
        </w:tc>
        <w:tc>
          <w:tcPr>
            <w:tcW w:w="1411" w:type="dxa"/>
            <w:vAlign w:val="center"/>
          </w:tcPr>
          <w:p w14:paraId="57EE450C" w14:textId="77777777" w:rsidR="00186981" w:rsidRDefault="00186981" w:rsidP="00186981">
            <w:pPr>
              <w:pStyle w:val="afa"/>
              <w:spacing w:beforeLines="40" w:before="96" w:afterLines="40" w:after="96"/>
              <w:rPr>
                <w:ins w:id="6578" w:author="Дементьев Владимир Викторович" w:date="2019-07-04T15:39:00Z"/>
                <w:rFonts w:ascii="LiberationSans" w:eastAsiaTheme="minorHAnsi" w:hAnsi="LiberationSans" w:cs="LiberationSans"/>
                <w:lang w:eastAsia="en-US"/>
              </w:rPr>
            </w:pPr>
            <w:ins w:id="6579" w:author="Дементьев Владимир Викторович" w:date="2019-07-04T15:39:00Z">
              <w:r>
                <w:rPr>
                  <w:rFonts w:ascii="LiberationSans" w:eastAsiaTheme="minorHAnsi" w:hAnsi="LiberationSans" w:cs="LiberationSans"/>
                  <w:lang w:eastAsia="en-US"/>
                </w:rPr>
                <w:t>Показатель основания платежа (106)</w:t>
              </w:r>
            </w:ins>
          </w:p>
          <w:p w14:paraId="46494A05" w14:textId="15FA95F8" w:rsidR="00186981" w:rsidRDefault="00186981" w:rsidP="00186981">
            <w:pPr>
              <w:pStyle w:val="afa"/>
              <w:spacing w:beforeLines="40" w:before="96" w:afterLines="40" w:after="96"/>
              <w:rPr>
                <w:ins w:id="6580" w:author="Дементьев Владимир Викторович" w:date="2019-07-04T15:37:00Z"/>
                <w:rFonts w:asciiTheme="minorHAnsi" w:eastAsiaTheme="minorHAnsi" w:hAnsiTheme="minorHAnsi" w:cs="LiberationSans"/>
                <w:lang w:eastAsia="en-US"/>
              </w:rPr>
            </w:pPr>
            <w:ins w:id="6581" w:author="Дементьев Владимир Викторович" w:date="2019-07-04T15:40:00Z">
              <w:r w:rsidRPr="003240B1">
                <w:t xml:space="preserve">Подробнее смотри в связанном документ пункт </w:t>
              </w:r>
              <w:r w:rsidRPr="003240B1">
                <w:fldChar w:fldCharType="begin"/>
              </w:r>
              <w:r w:rsidRPr="003240B1">
                <w:instrText xml:space="preserve"> REF _Ref13146772 \r \h </w:instrText>
              </w:r>
              <w:r>
                <w:instrText xml:space="preserve"> \* MERGEFORMAT </w:instrText>
              </w:r>
            </w:ins>
            <w:ins w:id="6582" w:author="Дементьев Владимир Викторович" w:date="2019-07-04T15:40:00Z">
              <w:r w:rsidRPr="003240B1">
                <w:fldChar w:fldCharType="separate"/>
              </w:r>
            </w:ins>
            <w:ins w:id="6583" w:author="Феданкова Любовь Анатольевна" w:date="2019-10-09T12:38:00Z">
              <w:r w:rsidR="00031B2C">
                <w:t>3</w:t>
              </w:r>
            </w:ins>
            <w:ins w:id="6584" w:author="Дементьев Владимир Викторович" w:date="2019-07-04T15:40:00Z">
              <w:r w:rsidRPr="003240B1">
                <w:fldChar w:fldCharType="end"/>
              </w:r>
              <w:r w:rsidRPr="003240B1">
                <w:t>.</w:t>
              </w:r>
            </w:ins>
          </w:p>
        </w:tc>
        <w:tc>
          <w:tcPr>
            <w:tcW w:w="999" w:type="dxa"/>
            <w:vAlign w:val="center"/>
          </w:tcPr>
          <w:p w14:paraId="04A96A20" w14:textId="77777777" w:rsidR="00186981" w:rsidRDefault="00186981" w:rsidP="00186981">
            <w:pPr>
              <w:pStyle w:val="afa"/>
              <w:rPr>
                <w:ins w:id="6585" w:author="Дементьев Владимир Викторович" w:date="2019-07-04T15:37:00Z"/>
              </w:rPr>
            </w:pPr>
          </w:p>
        </w:tc>
      </w:tr>
      <w:tr w:rsidR="00186981" w14:paraId="1F41AE8F" w14:textId="77777777" w:rsidTr="00186981">
        <w:trPr>
          <w:cantSplit/>
          <w:ins w:id="6586" w:author="Дементьев Владимир Викторович" w:date="2019-07-04T15:40:00Z"/>
        </w:trPr>
        <w:tc>
          <w:tcPr>
            <w:tcW w:w="568" w:type="dxa"/>
            <w:vAlign w:val="center"/>
          </w:tcPr>
          <w:p w14:paraId="2B2BDA47" w14:textId="77777777" w:rsidR="00186981" w:rsidRDefault="00186981" w:rsidP="00186981">
            <w:pPr>
              <w:pStyle w:val="afa"/>
              <w:numPr>
                <w:ilvl w:val="0"/>
                <w:numId w:val="44"/>
              </w:numPr>
              <w:rPr>
                <w:ins w:id="6587" w:author="Дементьев Владимир Викторович" w:date="2019-07-04T15:40:00Z"/>
                <w:rStyle w:val="af9"/>
              </w:rPr>
            </w:pPr>
          </w:p>
        </w:tc>
        <w:tc>
          <w:tcPr>
            <w:tcW w:w="1276" w:type="dxa"/>
            <w:vAlign w:val="center"/>
          </w:tcPr>
          <w:p w14:paraId="4C61A704" w14:textId="21C4077C" w:rsidR="00186981" w:rsidRDefault="00186981" w:rsidP="00186981">
            <w:pPr>
              <w:pStyle w:val="afa"/>
              <w:spacing w:beforeLines="40" w:before="96" w:afterLines="40" w:after="96"/>
              <w:rPr>
                <w:ins w:id="6588" w:author="Дементьев Владимир Викторович" w:date="2019-07-04T15:40:00Z"/>
                <w:rFonts w:ascii="LiberationSans" w:eastAsiaTheme="minorHAnsi" w:hAnsi="LiberationSans" w:cs="LiberationSans"/>
                <w:lang w:eastAsia="en-US"/>
              </w:rPr>
            </w:pPr>
            <w:ins w:id="6589" w:author="Дементьев Владимир Викторович" w:date="2019-07-04T15:40:00Z">
              <w:r>
                <w:rPr>
                  <w:rFonts w:ascii="LiberationSans" w:eastAsiaTheme="minorHAnsi" w:hAnsi="LiberationSans" w:cs="LiberationSans"/>
                  <w:lang w:eastAsia="en-US"/>
                </w:rPr>
                <w:t>Нет обозначения</w:t>
              </w:r>
            </w:ins>
          </w:p>
        </w:tc>
        <w:tc>
          <w:tcPr>
            <w:tcW w:w="849" w:type="dxa"/>
          </w:tcPr>
          <w:p w14:paraId="59511A65" w14:textId="785FD624" w:rsidR="00186981" w:rsidRDefault="00186981" w:rsidP="00186981">
            <w:pPr>
              <w:pStyle w:val="afa"/>
              <w:spacing w:beforeLines="40" w:before="96" w:afterLines="40" w:after="96"/>
              <w:jc w:val="center"/>
              <w:rPr>
                <w:ins w:id="6590" w:author="Дементьев Владимир Викторович" w:date="2019-07-04T15:40:00Z"/>
                <w:color w:val="000000"/>
                <w:szCs w:val="20"/>
              </w:rPr>
            </w:pPr>
            <w:ins w:id="6591" w:author="Дементьев Владимир Викторович" w:date="2019-07-04T15:40:00Z">
              <w:r>
                <w:rPr>
                  <w:color w:val="000000"/>
                  <w:szCs w:val="20"/>
                </w:rPr>
                <w:t>Текстовое поле (не активно)</w:t>
              </w:r>
            </w:ins>
          </w:p>
        </w:tc>
        <w:tc>
          <w:tcPr>
            <w:tcW w:w="425" w:type="dxa"/>
            <w:vAlign w:val="center"/>
          </w:tcPr>
          <w:p w14:paraId="176E7BA5" w14:textId="0FA728D4" w:rsidR="00186981" w:rsidRDefault="00186981" w:rsidP="00186981">
            <w:pPr>
              <w:pStyle w:val="afa"/>
              <w:rPr>
                <w:ins w:id="6592" w:author="Дементьев Владимир Викторович" w:date="2019-07-04T15:40:00Z"/>
              </w:rPr>
            </w:pPr>
            <w:ins w:id="6593" w:author="Дементьев Владимир Викторович" w:date="2019-07-04T15:40:00Z">
              <w:r>
                <w:t>27</w:t>
              </w:r>
            </w:ins>
          </w:p>
        </w:tc>
        <w:tc>
          <w:tcPr>
            <w:tcW w:w="1280" w:type="dxa"/>
            <w:vAlign w:val="center"/>
          </w:tcPr>
          <w:p w14:paraId="2030E430" w14:textId="77777777" w:rsidR="00186981" w:rsidRDefault="00186981" w:rsidP="00186981">
            <w:pPr>
              <w:pStyle w:val="afa"/>
              <w:rPr>
                <w:ins w:id="6594" w:author="Дементьев Владимир Викторович" w:date="2019-07-04T15:41:00Z"/>
                <w:rFonts w:ascii="LiberationSans" w:eastAsiaTheme="minorHAnsi" w:hAnsi="LiberationSans" w:cs="LiberationSans"/>
                <w:lang w:eastAsia="en-US"/>
              </w:rPr>
            </w:pPr>
            <w:ins w:id="6595" w:author="Дементьев Владимир Викторович" w:date="2019-07-04T15:41:00Z">
              <w:r>
                <w:rPr>
                  <w:rFonts w:ascii="LiberationSans" w:eastAsiaTheme="minorHAnsi" w:hAnsi="LiberationSans" w:cs="LiberationSans"/>
                  <w:lang w:eastAsia="en-US"/>
                </w:rPr>
                <w:t>TAXPERIOD</w:t>
              </w:r>
            </w:ins>
          </w:p>
          <w:p w14:paraId="048A3273" w14:textId="102606C8" w:rsidR="00186981" w:rsidRDefault="00186981" w:rsidP="00186981">
            <w:pPr>
              <w:pStyle w:val="afa"/>
              <w:rPr>
                <w:ins w:id="6596" w:author="Дементьев Владимир Викторович" w:date="2019-07-04T15:40:00Z"/>
                <w:rFonts w:ascii="LiberationSans" w:eastAsiaTheme="minorHAnsi" w:hAnsi="LiberationSans" w:cs="LiberationSans"/>
                <w:lang w:eastAsia="en-US"/>
              </w:rPr>
            </w:pPr>
            <w:ins w:id="6597" w:author="Дементьев Владимир Викторович" w:date="2019-07-04T15:41:00Z">
              <w:r>
                <w:rPr>
                  <w:rFonts w:ascii="LiberationSans" w:eastAsiaTheme="minorHAnsi" w:hAnsi="LiberationSans" w:cs="LiberationSans"/>
                  <w:lang w:eastAsia="en-US"/>
                </w:rPr>
                <w:t>(string 10)</w:t>
              </w:r>
            </w:ins>
          </w:p>
        </w:tc>
        <w:tc>
          <w:tcPr>
            <w:tcW w:w="1280" w:type="dxa"/>
            <w:vAlign w:val="center"/>
          </w:tcPr>
          <w:p w14:paraId="44BE2085" w14:textId="77777777" w:rsidR="00186981" w:rsidRPr="00395F6B" w:rsidRDefault="00186981" w:rsidP="00186981">
            <w:pPr>
              <w:pStyle w:val="afa"/>
              <w:rPr>
                <w:ins w:id="6598" w:author="Дементьев Владимир Викторович" w:date="2019-07-04T15:40:00Z"/>
              </w:rPr>
            </w:pPr>
          </w:p>
        </w:tc>
        <w:tc>
          <w:tcPr>
            <w:tcW w:w="1409" w:type="dxa"/>
            <w:vAlign w:val="center"/>
          </w:tcPr>
          <w:p w14:paraId="4CF277BD" w14:textId="77777777" w:rsidR="00186981" w:rsidRDefault="00186981" w:rsidP="00186981">
            <w:pPr>
              <w:pStyle w:val="afa"/>
              <w:rPr>
                <w:ins w:id="6599" w:author="Дементьев Владимир Викторович" w:date="2019-07-04T15:40:00Z"/>
              </w:rPr>
            </w:pPr>
          </w:p>
        </w:tc>
        <w:tc>
          <w:tcPr>
            <w:tcW w:w="1411" w:type="dxa"/>
            <w:vAlign w:val="center"/>
          </w:tcPr>
          <w:p w14:paraId="3C275B00" w14:textId="77777777" w:rsidR="00186981" w:rsidRDefault="00186981" w:rsidP="00186981">
            <w:pPr>
              <w:pStyle w:val="afa"/>
              <w:spacing w:beforeLines="40" w:before="96" w:afterLines="40" w:after="96"/>
              <w:rPr>
                <w:ins w:id="6600" w:author="Дементьев Владимир Викторович" w:date="2019-07-04T15:41:00Z"/>
                <w:rFonts w:ascii="LiberationSans" w:eastAsiaTheme="minorHAnsi" w:hAnsi="LiberationSans" w:cs="LiberationSans"/>
                <w:lang w:eastAsia="en-US"/>
              </w:rPr>
            </w:pPr>
            <w:ins w:id="6601" w:author="Дементьев Владимир Викторович" w:date="2019-07-04T15:41:00Z">
              <w:r>
                <w:rPr>
                  <w:rFonts w:ascii="LiberationSans" w:eastAsiaTheme="minorHAnsi" w:hAnsi="LiberationSans" w:cs="LiberationSans"/>
                  <w:lang w:eastAsia="en-US"/>
                </w:rPr>
                <w:t>Показатель налогового периода NP10 (107)</w:t>
              </w:r>
            </w:ins>
          </w:p>
          <w:p w14:paraId="0CE87D4F" w14:textId="4CDAE1F2" w:rsidR="00186981" w:rsidRDefault="00186981" w:rsidP="00186981">
            <w:pPr>
              <w:pStyle w:val="afa"/>
              <w:spacing w:beforeLines="40" w:before="96" w:afterLines="40" w:after="96"/>
              <w:rPr>
                <w:ins w:id="6602" w:author="Дементьев Владимир Викторович" w:date="2019-07-04T15:40:00Z"/>
                <w:rFonts w:ascii="LiberationSans" w:eastAsiaTheme="minorHAnsi" w:hAnsi="LiberationSans" w:cs="LiberationSans"/>
                <w:lang w:eastAsia="en-US"/>
              </w:rPr>
            </w:pPr>
            <w:ins w:id="6603" w:author="Дементьев Владимир Викторович" w:date="2019-07-04T15:41:00Z">
              <w:r w:rsidRPr="003240B1">
                <w:t xml:space="preserve">Подробнее смотри в связанном документ пункт </w:t>
              </w:r>
              <w:r w:rsidRPr="003240B1">
                <w:fldChar w:fldCharType="begin"/>
              </w:r>
              <w:r w:rsidRPr="003240B1">
                <w:instrText xml:space="preserve"> REF _Ref13146772 \r \h </w:instrText>
              </w:r>
              <w:r>
                <w:instrText xml:space="preserve"> \* MERGEFORMAT </w:instrText>
              </w:r>
            </w:ins>
            <w:ins w:id="6604" w:author="Дементьев Владимир Викторович" w:date="2019-07-04T15:41:00Z">
              <w:r w:rsidRPr="003240B1">
                <w:fldChar w:fldCharType="separate"/>
              </w:r>
            </w:ins>
            <w:ins w:id="6605" w:author="Феданкова Любовь Анатольевна" w:date="2019-10-09T12:38:00Z">
              <w:r w:rsidR="00031B2C">
                <w:t>3</w:t>
              </w:r>
            </w:ins>
            <w:ins w:id="6606" w:author="Дементьев Владимир Викторович" w:date="2019-07-04T15:41:00Z">
              <w:r w:rsidRPr="003240B1">
                <w:fldChar w:fldCharType="end"/>
              </w:r>
              <w:r w:rsidRPr="003240B1">
                <w:t>.</w:t>
              </w:r>
            </w:ins>
          </w:p>
        </w:tc>
        <w:tc>
          <w:tcPr>
            <w:tcW w:w="999" w:type="dxa"/>
            <w:vAlign w:val="center"/>
          </w:tcPr>
          <w:p w14:paraId="4E1BE58A" w14:textId="77777777" w:rsidR="00186981" w:rsidRDefault="00186981" w:rsidP="00186981">
            <w:pPr>
              <w:pStyle w:val="afa"/>
              <w:rPr>
                <w:ins w:id="6607" w:author="Дементьев Владимир Викторович" w:date="2019-07-04T15:40:00Z"/>
              </w:rPr>
            </w:pPr>
          </w:p>
        </w:tc>
      </w:tr>
      <w:tr w:rsidR="00186981" w14:paraId="567AD9D2" w14:textId="77777777" w:rsidTr="00186981">
        <w:trPr>
          <w:cantSplit/>
          <w:ins w:id="6608" w:author="Дементьев Владимир Викторович" w:date="2019-07-04T15:43:00Z"/>
        </w:trPr>
        <w:tc>
          <w:tcPr>
            <w:tcW w:w="568" w:type="dxa"/>
            <w:vAlign w:val="center"/>
          </w:tcPr>
          <w:p w14:paraId="07A4E375" w14:textId="77777777" w:rsidR="00186981" w:rsidRDefault="00186981" w:rsidP="00186981">
            <w:pPr>
              <w:pStyle w:val="afa"/>
              <w:numPr>
                <w:ilvl w:val="0"/>
                <w:numId w:val="44"/>
              </w:numPr>
              <w:rPr>
                <w:ins w:id="6609" w:author="Дементьев Владимир Викторович" w:date="2019-07-04T15:43:00Z"/>
                <w:rStyle w:val="af9"/>
              </w:rPr>
            </w:pPr>
            <w:bookmarkStart w:id="6610" w:name="_Ref15921446"/>
          </w:p>
        </w:tc>
        <w:bookmarkEnd w:id="6610"/>
        <w:tc>
          <w:tcPr>
            <w:tcW w:w="1276" w:type="dxa"/>
            <w:vAlign w:val="center"/>
          </w:tcPr>
          <w:p w14:paraId="5BB6C63C" w14:textId="103D17A9" w:rsidR="00186981" w:rsidRDefault="00186981" w:rsidP="00186981">
            <w:pPr>
              <w:pStyle w:val="afa"/>
              <w:spacing w:beforeLines="40" w:before="96" w:afterLines="40" w:after="96"/>
              <w:rPr>
                <w:ins w:id="6611" w:author="Дементьев Владимир Викторович" w:date="2019-07-04T15:43:00Z"/>
                <w:rFonts w:ascii="LiberationSans" w:eastAsiaTheme="minorHAnsi" w:hAnsi="LiberationSans" w:cs="LiberationSans"/>
                <w:lang w:eastAsia="en-US"/>
              </w:rPr>
            </w:pPr>
            <w:ins w:id="6612" w:author="Дементьев Владимир Викторович" w:date="2019-07-04T15:43:00Z">
              <w:r>
                <w:rPr>
                  <w:rFonts w:ascii="LiberationSans" w:eastAsiaTheme="minorHAnsi" w:hAnsi="LiberationSans" w:cs="LiberationSans"/>
                  <w:lang w:eastAsia="en-US"/>
                </w:rPr>
                <w:t>Нет обозначения</w:t>
              </w:r>
            </w:ins>
          </w:p>
        </w:tc>
        <w:tc>
          <w:tcPr>
            <w:tcW w:w="849" w:type="dxa"/>
          </w:tcPr>
          <w:p w14:paraId="0DDFD79F" w14:textId="12C16804" w:rsidR="00186981" w:rsidRDefault="00186981" w:rsidP="00186981">
            <w:pPr>
              <w:pStyle w:val="afa"/>
              <w:spacing w:beforeLines="40" w:before="96" w:afterLines="40" w:after="96"/>
              <w:jc w:val="center"/>
              <w:rPr>
                <w:ins w:id="6613" w:author="Дементьев Владимир Викторович" w:date="2019-07-04T15:43:00Z"/>
                <w:color w:val="000000"/>
                <w:szCs w:val="20"/>
              </w:rPr>
            </w:pPr>
            <w:ins w:id="6614" w:author="Дементьев Владимир Викторович" w:date="2019-07-04T15:43:00Z">
              <w:r>
                <w:rPr>
                  <w:color w:val="000000"/>
                  <w:szCs w:val="20"/>
                </w:rPr>
                <w:t>Текстовое поле (не активно)</w:t>
              </w:r>
            </w:ins>
          </w:p>
        </w:tc>
        <w:tc>
          <w:tcPr>
            <w:tcW w:w="425" w:type="dxa"/>
            <w:vAlign w:val="center"/>
          </w:tcPr>
          <w:p w14:paraId="5F5FB0D9" w14:textId="2B079085" w:rsidR="00186981" w:rsidRDefault="00186981" w:rsidP="00186981">
            <w:pPr>
              <w:pStyle w:val="afa"/>
              <w:rPr>
                <w:ins w:id="6615" w:author="Дементьев Владимир Викторович" w:date="2019-07-04T15:43:00Z"/>
              </w:rPr>
            </w:pPr>
            <w:ins w:id="6616" w:author="Дементьев Владимир Викторович" w:date="2019-07-04T15:43:00Z">
              <w:r>
                <w:t>28</w:t>
              </w:r>
            </w:ins>
          </w:p>
        </w:tc>
        <w:tc>
          <w:tcPr>
            <w:tcW w:w="1280" w:type="dxa"/>
            <w:vAlign w:val="center"/>
          </w:tcPr>
          <w:p w14:paraId="07DAF300" w14:textId="16FDF9AD" w:rsidR="00186981" w:rsidRPr="007D6B94" w:rsidDel="007D6B94" w:rsidRDefault="00186981" w:rsidP="00186981">
            <w:pPr>
              <w:pStyle w:val="afa"/>
              <w:rPr>
                <w:del w:id="6617" w:author="Старжинский Александр Васильевич" w:date="2019-08-05T18:09:00Z"/>
                <w:rFonts w:eastAsiaTheme="minorHAnsi"/>
                <w:lang w:eastAsia="en-US"/>
              </w:rPr>
            </w:pPr>
            <w:del w:id="6618" w:author="Старжинский Александр Васильевич" w:date="2019-08-05T18:09:00Z">
              <w:r w:rsidRPr="007D6B94" w:rsidDel="007D6B94">
                <w:rPr>
                  <w:rFonts w:eastAsiaTheme="minorHAnsi"/>
                  <w:lang w:eastAsia="en-US"/>
                </w:rPr>
                <w:delText>DEPARTMENTALINFODOCNO</w:delText>
              </w:r>
            </w:del>
          </w:p>
          <w:p w14:paraId="7510569C" w14:textId="544000AC" w:rsidR="00186981" w:rsidRPr="007D6B94" w:rsidRDefault="00186981" w:rsidP="00186981">
            <w:pPr>
              <w:pStyle w:val="afa"/>
              <w:rPr>
                <w:ins w:id="6619" w:author="Дементьев Владимир Викторович" w:date="2019-07-04T15:43:00Z"/>
                <w:rFonts w:asciiTheme="minorHAnsi" w:eastAsiaTheme="minorHAnsi" w:hAnsiTheme="minorHAnsi" w:cs="LiberationSans"/>
                <w:lang w:val="en-US" w:eastAsia="en-US"/>
              </w:rPr>
            </w:pPr>
            <w:del w:id="6620" w:author="Старжинский Александр Васильевич" w:date="2019-08-05T18:09:00Z">
              <w:r w:rsidRPr="007D6B94" w:rsidDel="007D6B94">
                <w:rPr>
                  <w:rFonts w:eastAsiaTheme="minorHAnsi"/>
                  <w:lang w:eastAsia="en-US"/>
                </w:rPr>
                <w:delText>(string 255)</w:delText>
              </w:r>
            </w:del>
            <w:ins w:id="6621" w:author="Старжинский Александр Васильевич" w:date="2019-08-05T18:09:00Z">
              <w:r w:rsidR="007D6B94" w:rsidRPr="007D6B94">
                <w:rPr>
                  <w:rFonts w:eastAsiaTheme="minorHAnsi"/>
                  <w:lang w:val="en-US" w:eastAsia="en-US"/>
                </w:rPr>
                <w:t>DOCNUMBER</w:t>
              </w:r>
            </w:ins>
          </w:p>
        </w:tc>
        <w:tc>
          <w:tcPr>
            <w:tcW w:w="1280" w:type="dxa"/>
            <w:vAlign w:val="center"/>
          </w:tcPr>
          <w:p w14:paraId="0ED7A073" w14:textId="77777777" w:rsidR="00186981" w:rsidRPr="00395F6B" w:rsidRDefault="00186981" w:rsidP="00186981">
            <w:pPr>
              <w:pStyle w:val="afa"/>
              <w:rPr>
                <w:ins w:id="6622" w:author="Дементьев Владимир Викторович" w:date="2019-07-04T15:43:00Z"/>
              </w:rPr>
            </w:pPr>
          </w:p>
        </w:tc>
        <w:tc>
          <w:tcPr>
            <w:tcW w:w="1409" w:type="dxa"/>
            <w:vAlign w:val="center"/>
          </w:tcPr>
          <w:p w14:paraId="01332656" w14:textId="77777777" w:rsidR="00186981" w:rsidRDefault="00186981" w:rsidP="00186981">
            <w:pPr>
              <w:pStyle w:val="afa"/>
              <w:rPr>
                <w:ins w:id="6623" w:author="Дементьев Владимир Викторович" w:date="2019-07-04T15:43:00Z"/>
              </w:rPr>
            </w:pPr>
          </w:p>
        </w:tc>
        <w:tc>
          <w:tcPr>
            <w:tcW w:w="1411" w:type="dxa"/>
            <w:vAlign w:val="center"/>
          </w:tcPr>
          <w:p w14:paraId="393EE32C" w14:textId="30C45583" w:rsidR="00186981" w:rsidRPr="007D6B94" w:rsidRDefault="00186981" w:rsidP="00186981">
            <w:pPr>
              <w:pStyle w:val="afa"/>
              <w:spacing w:beforeLines="40" w:before="96" w:afterLines="40" w:after="96"/>
              <w:rPr>
                <w:ins w:id="6624" w:author="Дементьев Владимир Викторович" w:date="2019-07-04T15:45:00Z"/>
                <w:rFonts w:eastAsiaTheme="minorHAnsi"/>
                <w:lang w:eastAsia="en-US"/>
              </w:rPr>
            </w:pPr>
            <w:del w:id="6625" w:author="Старжинский Александр Васильевич" w:date="2019-08-05T18:12:00Z">
              <w:r w:rsidRPr="007D6B94" w:rsidDel="007D6B94">
                <w:rPr>
                  <w:rFonts w:eastAsiaTheme="minorHAnsi"/>
                  <w:lang w:eastAsia="en-US"/>
                </w:rPr>
                <w:delText>Номер налогового документа</w:delText>
              </w:r>
            </w:del>
            <w:ins w:id="6626" w:author="Старжинский Александр Васильевич" w:date="2019-08-05T18:12:00Z">
              <w:r w:rsidR="007D6B94" w:rsidRPr="00B76DA6">
                <w:t>Показатель номера документа (108)</w:t>
              </w:r>
            </w:ins>
          </w:p>
          <w:p w14:paraId="22525A74" w14:textId="3C9DDA70" w:rsidR="00186981" w:rsidRDefault="00186981" w:rsidP="00186981">
            <w:pPr>
              <w:pStyle w:val="afa"/>
              <w:spacing w:beforeLines="40" w:before="96" w:afterLines="40" w:after="96"/>
              <w:rPr>
                <w:ins w:id="6627" w:author="Дементьев Владимир Викторович" w:date="2019-07-04T15:43:00Z"/>
                <w:rFonts w:ascii="LiberationSans" w:eastAsiaTheme="minorHAnsi" w:hAnsi="LiberationSans" w:cs="LiberationSans"/>
                <w:lang w:eastAsia="en-US"/>
              </w:rPr>
            </w:pPr>
            <w:ins w:id="6628" w:author="Дементьев Владимир Викторович" w:date="2019-07-04T15:43:00Z">
              <w:r w:rsidRPr="003240B1">
                <w:t xml:space="preserve">Подробнее смотри в связанном документ пункт </w:t>
              </w:r>
              <w:r w:rsidRPr="003240B1">
                <w:fldChar w:fldCharType="begin"/>
              </w:r>
              <w:r w:rsidRPr="003240B1">
                <w:instrText xml:space="preserve"> REF _Ref13146772 \r \h </w:instrText>
              </w:r>
              <w:r>
                <w:instrText xml:space="preserve"> \* MERGEFORMAT </w:instrText>
              </w:r>
            </w:ins>
            <w:ins w:id="6629" w:author="Дементьев Владимир Викторович" w:date="2019-07-04T15:43:00Z">
              <w:r w:rsidRPr="003240B1">
                <w:fldChar w:fldCharType="separate"/>
              </w:r>
            </w:ins>
            <w:ins w:id="6630" w:author="Феданкова Любовь Анатольевна" w:date="2019-10-09T12:38:00Z">
              <w:r w:rsidR="00031B2C">
                <w:t>3</w:t>
              </w:r>
            </w:ins>
            <w:ins w:id="6631" w:author="Дементьев Владимир Викторович" w:date="2019-07-04T15:43:00Z">
              <w:r w:rsidRPr="003240B1">
                <w:fldChar w:fldCharType="end"/>
              </w:r>
              <w:r w:rsidRPr="003240B1">
                <w:t>.</w:t>
              </w:r>
            </w:ins>
          </w:p>
        </w:tc>
        <w:tc>
          <w:tcPr>
            <w:tcW w:w="999" w:type="dxa"/>
            <w:vAlign w:val="center"/>
          </w:tcPr>
          <w:p w14:paraId="4C64EA3C" w14:textId="77777777" w:rsidR="00186981" w:rsidRDefault="00186981" w:rsidP="00186981">
            <w:pPr>
              <w:pStyle w:val="afa"/>
              <w:rPr>
                <w:ins w:id="6632" w:author="Дементьев Владимир Викторович" w:date="2019-07-04T15:43:00Z"/>
              </w:rPr>
            </w:pPr>
          </w:p>
        </w:tc>
      </w:tr>
      <w:tr w:rsidR="00186981" w14:paraId="29B657C2" w14:textId="77777777" w:rsidTr="00186981">
        <w:trPr>
          <w:cantSplit/>
          <w:ins w:id="6633" w:author="Дементьев Владимир Викторович" w:date="2019-07-04T15:43:00Z"/>
        </w:trPr>
        <w:tc>
          <w:tcPr>
            <w:tcW w:w="568" w:type="dxa"/>
            <w:vAlign w:val="center"/>
          </w:tcPr>
          <w:p w14:paraId="0FE50A74" w14:textId="77777777" w:rsidR="00186981" w:rsidRDefault="00186981" w:rsidP="00186981">
            <w:pPr>
              <w:pStyle w:val="afa"/>
              <w:numPr>
                <w:ilvl w:val="0"/>
                <w:numId w:val="44"/>
              </w:numPr>
              <w:rPr>
                <w:ins w:id="6634" w:author="Дементьев Владимир Викторович" w:date="2019-07-04T15:43:00Z"/>
                <w:rStyle w:val="af9"/>
              </w:rPr>
            </w:pPr>
            <w:bookmarkStart w:id="6635" w:name="_Ref15921452"/>
          </w:p>
        </w:tc>
        <w:bookmarkEnd w:id="6635"/>
        <w:tc>
          <w:tcPr>
            <w:tcW w:w="1276" w:type="dxa"/>
            <w:vAlign w:val="center"/>
          </w:tcPr>
          <w:p w14:paraId="60CEB4C5" w14:textId="208B7705" w:rsidR="00186981" w:rsidRDefault="00186981" w:rsidP="00186981">
            <w:pPr>
              <w:pStyle w:val="afa"/>
              <w:spacing w:beforeLines="40" w:before="96" w:afterLines="40" w:after="96"/>
              <w:rPr>
                <w:ins w:id="6636" w:author="Дементьев Владимир Викторович" w:date="2019-07-04T15:43:00Z"/>
                <w:rFonts w:ascii="LiberationSans" w:eastAsiaTheme="minorHAnsi" w:hAnsi="LiberationSans" w:cs="LiberationSans"/>
                <w:lang w:eastAsia="en-US"/>
              </w:rPr>
            </w:pPr>
            <w:ins w:id="6637" w:author="Дементьев Владимир Викторович" w:date="2019-07-04T15:43:00Z">
              <w:r>
                <w:rPr>
                  <w:rFonts w:ascii="LiberationSans" w:eastAsiaTheme="minorHAnsi" w:hAnsi="LiberationSans" w:cs="LiberationSans"/>
                  <w:lang w:eastAsia="en-US"/>
                </w:rPr>
                <w:t>Нет обозначения</w:t>
              </w:r>
            </w:ins>
          </w:p>
        </w:tc>
        <w:tc>
          <w:tcPr>
            <w:tcW w:w="849" w:type="dxa"/>
          </w:tcPr>
          <w:p w14:paraId="74F9D5FC" w14:textId="2161CEAA" w:rsidR="00186981" w:rsidRDefault="00186981" w:rsidP="00186981">
            <w:pPr>
              <w:pStyle w:val="afa"/>
              <w:spacing w:beforeLines="40" w:before="96" w:afterLines="40" w:after="96"/>
              <w:jc w:val="center"/>
              <w:rPr>
                <w:ins w:id="6638" w:author="Дементьев Владимир Викторович" w:date="2019-07-04T15:43:00Z"/>
                <w:color w:val="000000"/>
                <w:szCs w:val="20"/>
              </w:rPr>
            </w:pPr>
            <w:ins w:id="6639" w:author="Дементьев Владимир Викторович" w:date="2019-07-04T15:43:00Z">
              <w:r>
                <w:rPr>
                  <w:color w:val="000000"/>
                  <w:szCs w:val="20"/>
                </w:rPr>
                <w:t>Текстовое поле (не активно)</w:t>
              </w:r>
            </w:ins>
          </w:p>
        </w:tc>
        <w:tc>
          <w:tcPr>
            <w:tcW w:w="425" w:type="dxa"/>
            <w:vAlign w:val="center"/>
          </w:tcPr>
          <w:p w14:paraId="2F931E62" w14:textId="20FA1312" w:rsidR="00186981" w:rsidRDefault="00186981" w:rsidP="00186981">
            <w:pPr>
              <w:pStyle w:val="afa"/>
              <w:rPr>
                <w:ins w:id="6640" w:author="Дементьев Владимир Викторович" w:date="2019-07-04T15:43:00Z"/>
              </w:rPr>
            </w:pPr>
            <w:ins w:id="6641" w:author="Дементьев Владимир Викторович" w:date="2019-07-04T15:43:00Z">
              <w:r>
                <w:t>29</w:t>
              </w:r>
            </w:ins>
          </w:p>
        </w:tc>
        <w:tc>
          <w:tcPr>
            <w:tcW w:w="1280" w:type="dxa"/>
            <w:vAlign w:val="center"/>
          </w:tcPr>
          <w:p w14:paraId="40FB7587" w14:textId="04DCCE43" w:rsidR="00186981" w:rsidRPr="007D6B94" w:rsidDel="007D6B94" w:rsidRDefault="006072D4" w:rsidP="006072D4">
            <w:pPr>
              <w:autoSpaceDE w:val="0"/>
              <w:autoSpaceDN w:val="0"/>
              <w:adjustRightInd w:val="0"/>
              <w:spacing w:before="0" w:after="0"/>
              <w:ind w:left="0" w:firstLine="0"/>
              <w:jc w:val="left"/>
              <w:rPr>
                <w:del w:id="6642" w:author="Старжинский Александр Васильевич" w:date="2019-08-05T18:08:00Z"/>
                <w:rFonts w:ascii="Arial" w:eastAsiaTheme="minorHAnsi" w:hAnsi="Arial" w:cs="Arial"/>
                <w:lang w:eastAsia="en-US"/>
              </w:rPr>
            </w:pPr>
            <w:del w:id="6643" w:author="Старжинский Александр Васильевич" w:date="2019-08-05T18:08:00Z">
              <w:r w:rsidRPr="007D6B94" w:rsidDel="007D6B94">
                <w:rPr>
                  <w:rFonts w:ascii="Arial" w:eastAsiaTheme="minorHAnsi" w:hAnsi="Arial" w:cs="Arial"/>
                  <w:sz w:val="16"/>
                  <w:szCs w:val="16"/>
                  <w:lang w:eastAsia="en-US"/>
                </w:rPr>
                <w:delText>DEPARTMENTALINFODOCDATE</w:delText>
              </w:r>
            </w:del>
          </w:p>
          <w:p w14:paraId="3A015691" w14:textId="314E987A" w:rsidR="00186981" w:rsidRPr="007D6B94" w:rsidRDefault="00186981" w:rsidP="00186981">
            <w:pPr>
              <w:pStyle w:val="afa"/>
              <w:rPr>
                <w:ins w:id="6644" w:author="Дементьев Владимир Викторович" w:date="2019-07-04T15:43:00Z"/>
                <w:rFonts w:asciiTheme="minorHAnsi" w:eastAsiaTheme="minorHAnsi" w:hAnsiTheme="minorHAnsi" w:cs="LiberationSans"/>
                <w:lang w:val="en-US" w:eastAsia="en-US"/>
              </w:rPr>
            </w:pPr>
            <w:del w:id="6645" w:author="Старжинский Александр Васильевич" w:date="2019-08-05T18:08:00Z">
              <w:r w:rsidRPr="007D6B94" w:rsidDel="007D6B94">
                <w:rPr>
                  <w:rFonts w:eastAsiaTheme="minorHAnsi"/>
                  <w:lang w:eastAsia="en-US"/>
                </w:rPr>
                <w:delText xml:space="preserve">(string </w:delText>
              </w:r>
              <w:r w:rsidR="006072D4" w:rsidRPr="007D6B94" w:rsidDel="007D6B94">
                <w:rPr>
                  <w:rFonts w:eastAsiaTheme="minorHAnsi"/>
                  <w:lang w:eastAsia="en-US"/>
                </w:rPr>
                <w:delText>255</w:delText>
              </w:r>
              <w:r w:rsidRPr="007D6B94" w:rsidDel="007D6B94">
                <w:rPr>
                  <w:rFonts w:eastAsiaTheme="minorHAnsi"/>
                  <w:lang w:eastAsia="en-US"/>
                </w:rPr>
                <w:delText>)</w:delText>
              </w:r>
            </w:del>
            <w:ins w:id="6646" w:author="Старжинский Александр Васильевич" w:date="2019-08-05T18:08:00Z">
              <w:r w:rsidR="007D6B94" w:rsidRPr="007D6B94">
                <w:rPr>
                  <w:rFonts w:eastAsiaTheme="minorHAnsi"/>
                  <w:lang w:val="en-US" w:eastAsia="en-US"/>
                </w:rPr>
                <w:t>DOCDATE</w:t>
              </w:r>
            </w:ins>
          </w:p>
        </w:tc>
        <w:tc>
          <w:tcPr>
            <w:tcW w:w="1280" w:type="dxa"/>
            <w:vAlign w:val="center"/>
          </w:tcPr>
          <w:p w14:paraId="6062BEA8" w14:textId="77777777" w:rsidR="00186981" w:rsidRPr="00395F6B" w:rsidRDefault="00186981" w:rsidP="00186981">
            <w:pPr>
              <w:pStyle w:val="afa"/>
              <w:rPr>
                <w:ins w:id="6647" w:author="Дементьев Владимир Викторович" w:date="2019-07-04T15:43:00Z"/>
              </w:rPr>
            </w:pPr>
          </w:p>
        </w:tc>
        <w:tc>
          <w:tcPr>
            <w:tcW w:w="1409" w:type="dxa"/>
            <w:vAlign w:val="center"/>
          </w:tcPr>
          <w:p w14:paraId="473925E5" w14:textId="77777777" w:rsidR="00186981" w:rsidRDefault="00186981" w:rsidP="00186981">
            <w:pPr>
              <w:pStyle w:val="afa"/>
              <w:rPr>
                <w:ins w:id="6648" w:author="Дементьев Владимир Викторович" w:date="2019-07-04T15:43:00Z"/>
              </w:rPr>
            </w:pPr>
          </w:p>
        </w:tc>
        <w:tc>
          <w:tcPr>
            <w:tcW w:w="1411" w:type="dxa"/>
            <w:vAlign w:val="center"/>
          </w:tcPr>
          <w:p w14:paraId="7AB4A7DA" w14:textId="71813B88" w:rsidR="006072D4" w:rsidRPr="00B76DA6" w:rsidRDefault="006072D4" w:rsidP="00186981">
            <w:pPr>
              <w:pStyle w:val="afa"/>
              <w:spacing w:beforeLines="40" w:before="96" w:afterLines="40" w:after="96"/>
              <w:rPr>
                <w:ins w:id="6649" w:author="Дементьев Владимир Викторович" w:date="2019-07-04T15:46:00Z"/>
                <w:rFonts w:eastAsiaTheme="minorHAnsi"/>
                <w:lang w:eastAsia="en-US"/>
              </w:rPr>
            </w:pPr>
            <w:del w:id="6650" w:author="Старжинский Александр Васильевич" w:date="2019-08-05T18:08:00Z">
              <w:r w:rsidRPr="007D6B94" w:rsidDel="007D6B94">
                <w:rPr>
                  <w:rFonts w:eastAsiaTheme="minorHAnsi"/>
                  <w:lang w:eastAsia="en-US"/>
                </w:rPr>
                <w:delText>Дата налогового документа, строка даты в виде dd.MM.yyyy</w:delText>
              </w:r>
            </w:del>
            <w:ins w:id="6651" w:author="Старжинский Александр Васильевич" w:date="2019-08-05T18:09:00Z">
              <w:r w:rsidR="007D6B94" w:rsidRPr="007D6B94">
                <w:rPr>
                  <w:rFonts w:eastAsiaTheme="minorHAnsi"/>
                  <w:lang w:eastAsia="en-US"/>
                </w:rPr>
                <w:t>Показатель даты документа</w:t>
              </w:r>
            </w:ins>
            <w:ins w:id="6652" w:author="Старжинский Александр Васильевич" w:date="2019-08-05T18:12:00Z">
              <w:r w:rsidR="007D6B94" w:rsidRPr="00B76DA6">
                <w:rPr>
                  <w:rFonts w:eastAsiaTheme="minorHAnsi"/>
                  <w:lang w:eastAsia="en-US"/>
                </w:rPr>
                <w:t xml:space="preserve"> (109)</w:t>
              </w:r>
            </w:ins>
          </w:p>
          <w:p w14:paraId="766FAD7C" w14:textId="7F9856EB" w:rsidR="00186981" w:rsidRPr="007D6B94" w:rsidRDefault="00186981" w:rsidP="00186981">
            <w:pPr>
              <w:pStyle w:val="afa"/>
              <w:spacing w:beforeLines="40" w:before="96" w:afterLines="40" w:after="96"/>
              <w:rPr>
                <w:ins w:id="6653" w:author="Дементьев Владимир Викторович" w:date="2019-07-04T15:43:00Z"/>
                <w:rFonts w:eastAsiaTheme="minorHAnsi"/>
                <w:lang w:eastAsia="en-US"/>
              </w:rPr>
            </w:pPr>
            <w:ins w:id="6654" w:author="Дементьев Владимир Викторович" w:date="2019-07-04T15:43:00Z">
              <w:r w:rsidRPr="007D6B94">
                <w:t xml:space="preserve">Подробнее смотри в связанном документ пункт </w:t>
              </w:r>
              <w:r w:rsidRPr="007D6B94">
                <w:fldChar w:fldCharType="begin"/>
              </w:r>
              <w:r w:rsidRPr="007D6B94">
                <w:instrText xml:space="preserve"> REF _Ref13146772 \r \h  \* MERGEFORMAT </w:instrText>
              </w:r>
            </w:ins>
            <w:ins w:id="6655" w:author="Дементьев Владимир Викторович" w:date="2019-07-04T15:43:00Z">
              <w:r w:rsidRPr="007D6B94">
                <w:fldChar w:fldCharType="separate"/>
              </w:r>
            </w:ins>
            <w:ins w:id="6656" w:author="Феданкова Любовь Анатольевна" w:date="2019-10-09T12:38:00Z">
              <w:r w:rsidR="00031B2C">
                <w:t>3</w:t>
              </w:r>
            </w:ins>
            <w:ins w:id="6657" w:author="Дементьев Владимир Викторович" w:date="2019-07-04T15:43:00Z">
              <w:r w:rsidRPr="007D6B94">
                <w:fldChar w:fldCharType="end"/>
              </w:r>
              <w:r w:rsidRPr="007D6B94">
                <w:t>.</w:t>
              </w:r>
            </w:ins>
          </w:p>
        </w:tc>
        <w:tc>
          <w:tcPr>
            <w:tcW w:w="999" w:type="dxa"/>
            <w:vAlign w:val="center"/>
          </w:tcPr>
          <w:p w14:paraId="355F7272" w14:textId="77777777" w:rsidR="00186981" w:rsidRDefault="00186981" w:rsidP="00186981">
            <w:pPr>
              <w:pStyle w:val="afa"/>
              <w:rPr>
                <w:ins w:id="6658" w:author="Дементьев Владимир Викторович" w:date="2019-07-04T15:43:00Z"/>
              </w:rPr>
            </w:pPr>
          </w:p>
        </w:tc>
      </w:tr>
      <w:tr w:rsidR="00186981" w14:paraId="4096961B" w14:textId="77777777" w:rsidTr="00186981">
        <w:trPr>
          <w:cantSplit/>
          <w:ins w:id="6659" w:author="Дементьев Владимир Викторович" w:date="2019-07-04T15:43:00Z"/>
        </w:trPr>
        <w:tc>
          <w:tcPr>
            <w:tcW w:w="568" w:type="dxa"/>
            <w:vAlign w:val="center"/>
          </w:tcPr>
          <w:p w14:paraId="28D8B34B" w14:textId="77777777" w:rsidR="00186981" w:rsidRDefault="00186981" w:rsidP="00186981">
            <w:pPr>
              <w:pStyle w:val="afa"/>
              <w:numPr>
                <w:ilvl w:val="0"/>
                <w:numId w:val="44"/>
              </w:numPr>
              <w:rPr>
                <w:ins w:id="6660" w:author="Дементьев Владимир Викторович" w:date="2019-07-04T15:43:00Z"/>
                <w:rStyle w:val="af9"/>
              </w:rPr>
            </w:pPr>
          </w:p>
        </w:tc>
        <w:tc>
          <w:tcPr>
            <w:tcW w:w="1276" w:type="dxa"/>
            <w:vAlign w:val="center"/>
          </w:tcPr>
          <w:p w14:paraId="1C63037D" w14:textId="49370E51" w:rsidR="00186981" w:rsidRDefault="00186981" w:rsidP="00186981">
            <w:pPr>
              <w:pStyle w:val="afa"/>
              <w:spacing w:beforeLines="40" w:before="96" w:afterLines="40" w:after="96"/>
              <w:rPr>
                <w:ins w:id="6661" w:author="Дементьев Владимир Викторович" w:date="2019-07-04T15:43:00Z"/>
                <w:rFonts w:ascii="LiberationSans" w:eastAsiaTheme="minorHAnsi" w:hAnsi="LiberationSans" w:cs="LiberationSans"/>
                <w:lang w:eastAsia="en-US"/>
              </w:rPr>
            </w:pPr>
            <w:ins w:id="6662" w:author="Дементьев Владимир Викторович" w:date="2019-07-04T15:43:00Z">
              <w:r>
                <w:rPr>
                  <w:rFonts w:ascii="LiberationSans" w:eastAsiaTheme="minorHAnsi" w:hAnsi="LiberationSans" w:cs="LiberationSans"/>
                  <w:lang w:eastAsia="en-US"/>
                </w:rPr>
                <w:t>Нет обозначения</w:t>
              </w:r>
            </w:ins>
          </w:p>
        </w:tc>
        <w:tc>
          <w:tcPr>
            <w:tcW w:w="849" w:type="dxa"/>
          </w:tcPr>
          <w:p w14:paraId="1D899194" w14:textId="602D0EEB" w:rsidR="00186981" w:rsidRDefault="00186981" w:rsidP="00186981">
            <w:pPr>
              <w:pStyle w:val="afa"/>
              <w:spacing w:beforeLines="40" w:before="96" w:afterLines="40" w:after="96"/>
              <w:jc w:val="center"/>
              <w:rPr>
                <w:ins w:id="6663" w:author="Дементьев Владимир Викторович" w:date="2019-07-04T15:43:00Z"/>
                <w:color w:val="000000"/>
                <w:szCs w:val="20"/>
              </w:rPr>
            </w:pPr>
            <w:ins w:id="6664" w:author="Дементьев Владимир Викторович" w:date="2019-07-04T15:43:00Z">
              <w:r>
                <w:rPr>
                  <w:color w:val="000000"/>
                  <w:szCs w:val="20"/>
                </w:rPr>
                <w:t>Текстовое поле (не активно)</w:t>
              </w:r>
            </w:ins>
          </w:p>
        </w:tc>
        <w:tc>
          <w:tcPr>
            <w:tcW w:w="425" w:type="dxa"/>
            <w:vAlign w:val="center"/>
          </w:tcPr>
          <w:p w14:paraId="41A292F6" w14:textId="6A3AA359" w:rsidR="00186981" w:rsidRDefault="00186981" w:rsidP="00186981">
            <w:pPr>
              <w:pStyle w:val="afa"/>
              <w:rPr>
                <w:ins w:id="6665" w:author="Дементьев Владимир Викторович" w:date="2019-07-04T15:43:00Z"/>
              </w:rPr>
            </w:pPr>
            <w:ins w:id="6666" w:author="Дементьев Владимир Викторович" w:date="2019-07-04T15:43:00Z">
              <w:r>
                <w:t>30</w:t>
              </w:r>
            </w:ins>
          </w:p>
        </w:tc>
        <w:tc>
          <w:tcPr>
            <w:tcW w:w="1280" w:type="dxa"/>
            <w:vAlign w:val="center"/>
          </w:tcPr>
          <w:p w14:paraId="5839E39B" w14:textId="495E80AA" w:rsidR="00186981" w:rsidRDefault="006072D4" w:rsidP="00186981">
            <w:pPr>
              <w:pStyle w:val="afa"/>
              <w:rPr>
                <w:ins w:id="6667" w:author="Дементьев Владимир Викторович" w:date="2019-07-04T15:43:00Z"/>
                <w:rFonts w:ascii="LiberationSans" w:eastAsiaTheme="minorHAnsi" w:hAnsi="LiberationSans" w:cs="LiberationSans"/>
                <w:lang w:eastAsia="en-US"/>
              </w:rPr>
            </w:pPr>
            <w:ins w:id="6668" w:author="Дементьев Владимир Викторович" w:date="2019-07-04T15:47:00Z">
              <w:r>
                <w:rPr>
                  <w:rFonts w:ascii="LiberationSans" w:eastAsiaTheme="minorHAnsi" w:hAnsi="LiberationSans" w:cs="LiberationSans"/>
                  <w:lang w:eastAsia="en-US"/>
                </w:rPr>
                <w:t>CHARGETYPE</w:t>
              </w:r>
            </w:ins>
          </w:p>
          <w:p w14:paraId="14ECCA0D" w14:textId="62353BE5" w:rsidR="00186981" w:rsidRDefault="00186981" w:rsidP="006072D4">
            <w:pPr>
              <w:pStyle w:val="afa"/>
              <w:rPr>
                <w:ins w:id="6669" w:author="Дементьев Владимир Викторович" w:date="2019-07-04T15:43:00Z"/>
                <w:rFonts w:ascii="LiberationSans" w:eastAsiaTheme="minorHAnsi" w:hAnsi="LiberationSans" w:cs="LiberationSans"/>
                <w:lang w:eastAsia="en-US"/>
              </w:rPr>
            </w:pPr>
            <w:ins w:id="6670" w:author="Дементьев Владимир Викторович" w:date="2019-07-04T15:43:00Z">
              <w:r>
                <w:rPr>
                  <w:rFonts w:ascii="LiberationSans" w:eastAsiaTheme="minorHAnsi" w:hAnsi="LiberationSans" w:cs="LiberationSans"/>
                  <w:lang w:eastAsia="en-US"/>
                </w:rPr>
                <w:t xml:space="preserve">(string </w:t>
              </w:r>
            </w:ins>
            <w:ins w:id="6671" w:author="Дементьев Владимир Викторович" w:date="2019-07-04T15:47:00Z">
              <w:r w:rsidR="006072D4">
                <w:rPr>
                  <w:rFonts w:ascii="LiberationSans" w:eastAsiaTheme="minorHAnsi" w:hAnsi="LiberationSans" w:cs="LiberationSans"/>
                  <w:lang w:eastAsia="en-US"/>
                </w:rPr>
                <w:t>2</w:t>
              </w:r>
            </w:ins>
            <w:ins w:id="6672" w:author="Дементьев Владимир Викторович" w:date="2019-07-04T15:43:00Z">
              <w:r>
                <w:rPr>
                  <w:rFonts w:ascii="LiberationSans" w:eastAsiaTheme="minorHAnsi" w:hAnsi="LiberationSans" w:cs="LiberationSans"/>
                  <w:lang w:eastAsia="en-US"/>
                </w:rPr>
                <w:t>)</w:t>
              </w:r>
            </w:ins>
          </w:p>
        </w:tc>
        <w:tc>
          <w:tcPr>
            <w:tcW w:w="1280" w:type="dxa"/>
            <w:vAlign w:val="center"/>
          </w:tcPr>
          <w:p w14:paraId="5B1010AA" w14:textId="77777777" w:rsidR="00186981" w:rsidRPr="00395F6B" w:rsidRDefault="00186981" w:rsidP="00186981">
            <w:pPr>
              <w:pStyle w:val="afa"/>
              <w:rPr>
                <w:ins w:id="6673" w:author="Дементьев Владимир Викторович" w:date="2019-07-04T15:43:00Z"/>
              </w:rPr>
            </w:pPr>
          </w:p>
        </w:tc>
        <w:tc>
          <w:tcPr>
            <w:tcW w:w="1409" w:type="dxa"/>
            <w:vAlign w:val="center"/>
          </w:tcPr>
          <w:p w14:paraId="125C2F97" w14:textId="77777777" w:rsidR="00186981" w:rsidRDefault="00186981" w:rsidP="00186981">
            <w:pPr>
              <w:pStyle w:val="afa"/>
              <w:rPr>
                <w:ins w:id="6674" w:author="Дементьев Владимир Викторович" w:date="2019-07-04T15:43:00Z"/>
              </w:rPr>
            </w:pPr>
          </w:p>
        </w:tc>
        <w:tc>
          <w:tcPr>
            <w:tcW w:w="1411" w:type="dxa"/>
            <w:vAlign w:val="center"/>
          </w:tcPr>
          <w:p w14:paraId="31F099D0" w14:textId="67F37EF6" w:rsidR="00186981" w:rsidRDefault="006072D4" w:rsidP="00186981">
            <w:pPr>
              <w:pStyle w:val="afa"/>
              <w:spacing w:beforeLines="40" w:before="96" w:afterLines="40" w:after="96"/>
              <w:rPr>
                <w:ins w:id="6675" w:author="Дементьев Владимир Викторович" w:date="2019-07-04T15:43:00Z"/>
                <w:rFonts w:ascii="LiberationSans" w:eastAsiaTheme="minorHAnsi" w:hAnsi="LiberationSans" w:cs="LiberationSans"/>
                <w:lang w:eastAsia="en-US"/>
              </w:rPr>
            </w:pPr>
            <w:ins w:id="6676" w:author="Дементьев Владимир Викторович" w:date="2019-07-04T15:47:00Z">
              <w:r>
                <w:rPr>
                  <w:rFonts w:ascii="LiberationSans" w:eastAsiaTheme="minorHAnsi" w:hAnsi="LiberationSans" w:cs="LiberationSans"/>
                  <w:lang w:eastAsia="en-US"/>
                </w:rPr>
                <w:t>Код выплат/Тип налогового платежа (110)</w:t>
              </w:r>
            </w:ins>
          </w:p>
          <w:p w14:paraId="759A618F" w14:textId="76499262" w:rsidR="00186981" w:rsidRDefault="00186981" w:rsidP="00186981">
            <w:pPr>
              <w:pStyle w:val="afa"/>
              <w:spacing w:beforeLines="40" w:before="96" w:afterLines="40" w:after="96"/>
              <w:rPr>
                <w:ins w:id="6677" w:author="Дементьев Владимир Викторович" w:date="2019-07-04T15:43:00Z"/>
                <w:rFonts w:ascii="LiberationSans" w:eastAsiaTheme="minorHAnsi" w:hAnsi="LiberationSans" w:cs="LiberationSans"/>
                <w:lang w:eastAsia="en-US"/>
              </w:rPr>
            </w:pPr>
            <w:ins w:id="6678" w:author="Дементьев Владимир Викторович" w:date="2019-07-04T15:43:00Z">
              <w:r w:rsidRPr="003240B1">
                <w:t xml:space="preserve">Подробнее смотри в связанном документ пункт </w:t>
              </w:r>
              <w:r w:rsidRPr="003240B1">
                <w:fldChar w:fldCharType="begin"/>
              </w:r>
              <w:r w:rsidRPr="003240B1">
                <w:instrText xml:space="preserve"> REF _Ref13146772 \r \h </w:instrText>
              </w:r>
              <w:r>
                <w:instrText xml:space="preserve"> \* MERGEFORMAT </w:instrText>
              </w:r>
            </w:ins>
            <w:ins w:id="6679" w:author="Дементьев Владимир Викторович" w:date="2019-07-04T15:43:00Z">
              <w:r w:rsidRPr="003240B1">
                <w:fldChar w:fldCharType="separate"/>
              </w:r>
            </w:ins>
            <w:ins w:id="6680" w:author="Феданкова Любовь Анатольевна" w:date="2019-10-09T12:38:00Z">
              <w:r w:rsidR="00031B2C">
                <w:t>3</w:t>
              </w:r>
            </w:ins>
            <w:ins w:id="6681" w:author="Дементьев Владимир Викторович" w:date="2019-07-04T15:43:00Z">
              <w:r w:rsidRPr="003240B1">
                <w:fldChar w:fldCharType="end"/>
              </w:r>
              <w:r w:rsidRPr="003240B1">
                <w:t>.</w:t>
              </w:r>
            </w:ins>
          </w:p>
        </w:tc>
        <w:tc>
          <w:tcPr>
            <w:tcW w:w="999" w:type="dxa"/>
            <w:vAlign w:val="center"/>
          </w:tcPr>
          <w:p w14:paraId="3E9DA382" w14:textId="77777777" w:rsidR="00186981" w:rsidRDefault="00186981" w:rsidP="00186981">
            <w:pPr>
              <w:pStyle w:val="afa"/>
              <w:rPr>
                <w:ins w:id="6682" w:author="Дементьев Владимир Викторович" w:date="2019-07-04T15:43:00Z"/>
              </w:rPr>
            </w:pPr>
          </w:p>
        </w:tc>
      </w:tr>
    </w:tbl>
    <w:p w14:paraId="694B72A7" w14:textId="19E8923B" w:rsidR="00C31F63" w:rsidRDefault="00C31F63" w:rsidP="00C31F63">
      <w:pPr>
        <w:ind w:right="565"/>
        <w:rPr>
          <w:ins w:id="6683" w:author="Беликова Маргарита Николаевна" w:date="2018-09-28T15:36:00Z"/>
        </w:rPr>
      </w:pPr>
    </w:p>
    <w:p w14:paraId="4DBC4C01" w14:textId="20EEC3F7" w:rsidR="00D4212C" w:rsidRDefault="00D4212C" w:rsidP="00C31F63">
      <w:pPr>
        <w:ind w:right="565"/>
        <w:rPr>
          <w:ins w:id="6684" w:author="Беликова Маргарита Николаевна" w:date="2018-09-28T15:36:00Z"/>
        </w:rPr>
      </w:pPr>
      <w:ins w:id="6685" w:author="Беликова Маргарита Николаевна" w:date="2018-09-28T15:36:00Z">
        <w:r>
          <w:t>Примеры отображения некоторых форм просмотра информации по документу представлены ниже:</w:t>
        </w:r>
      </w:ins>
    </w:p>
    <w:p w14:paraId="4BBCB168" w14:textId="1A2FB05C" w:rsidR="00D4212C" w:rsidRPr="00191ACF" w:rsidDel="00D4212C" w:rsidRDefault="00D4212C" w:rsidP="00C31F63">
      <w:pPr>
        <w:ind w:right="565"/>
        <w:rPr>
          <w:del w:id="6686" w:author="Беликова Маргарита Николаевна" w:date="2018-09-28T15:38:00Z"/>
        </w:rPr>
      </w:pPr>
    </w:p>
    <w:p w14:paraId="0E7A687B" w14:textId="77777777" w:rsidR="00AB3346" w:rsidRDefault="00AB3346" w:rsidP="00AB3346">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6687" w:author="Феданкова Любовь Анатольевна" w:date="2019-10-09T12:38:00Z">
        <w:r w:rsidR="00031B2C">
          <w:rPr>
            <w:noProof/>
          </w:rPr>
          <w:t>42</w:t>
        </w:r>
      </w:ins>
      <w:ins w:id="6688" w:author="Воронов Алексей Алексеевич" w:date="2018-01-30T12:27:00Z">
        <w:del w:id="6689" w:author="Феданкова Любовь Анатольевна" w:date="2019-10-09T12:38:00Z">
          <w:r w:rsidR="00DB3D2B" w:rsidDel="00031B2C">
            <w:rPr>
              <w:noProof/>
            </w:rPr>
            <w:delText>44</w:delText>
          </w:r>
        </w:del>
      </w:ins>
      <w:del w:id="6690" w:author="Феданкова Любовь Анатольевна" w:date="2019-10-09T12:38:00Z">
        <w:r w:rsidR="00D91317" w:rsidDel="00031B2C">
          <w:rPr>
            <w:noProof/>
          </w:rPr>
          <w:delText>31</w:delText>
        </w:r>
      </w:del>
      <w:r w:rsidR="00330166">
        <w:rPr>
          <w:noProof/>
        </w:rPr>
        <w:fldChar w:fldCharType="end"/>
      </w:r>
      <w:r>
        <w:t>. Кнопки экранной формы «Просмотр записи» на банковской части</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7"/>
        <w:gridCol w:w="2022"/>
        <w:gridCol w:w="2550"/>
        <w:gridCol w:w="1784"/>
        <w:gridCol w:w="2503"/>
      </w:tblGrid>
      <w:tr w:rsidR="00AB3346" w14:paraId="10442CBA" w14:textId="77777777" w:rsidTr="00EA4752">
        <w:tc>
          <w:tcPr>
            <w:tcW w:w="817" w:type="dxa"/>
          </w:tcPr>
          <w:p w14:paraId="0906FB2C" w14:textId="77777777" w:rsidR="00AB3346" w:rsidRDefault="00AB3346" w:rsidP="009C2926">
            <w:pPr>
              <w:pStyle w:val="af8"/>
            </w:pPr>
            <w:r>
              <w:t>№ п/п</w:t>
            </w:r>
          </w:p>
        </w:tc>
        <w:tc>
          <w:tcPr>
            <w:tcW w:w="2022" w:type="dxa"/>
          </w:tcPr>
          <w:p w14:paraId="6BDE7B35" w14:textId="77777777" w:rsidR="00AB3346" w:rsidRPr="00BC0471" w:rsidRDefault="00AB3346" w:rsidP="009C2926">
            <w:pPr>
              <w:pStyle w:val="af8"/>
            </w:pPr>
            <w:r>
              <w:t>Название или иконка</w:t>
            </w:r>
          </w:p>
        </w:tc>
        <w:tc>
          <w:tcPr>
            <w:tcW w:w="2550" w:type="dxa"/>
          </w:tcPr>
          <w:p w14:paraId="5129913F" w14:textId="77777777" w:rsidR="00AB3346" w:rsidRPr="00BC0471" w:rsidRDefault="00AB3346" w:rsidP="009C2926">
            <w:pPr>
              <w:pStyle w:val="af8"/>
            </w:pPr>
            <w:r>
              <w:t>Номер на макете</w:t>
            </w:r>
          </w:p>
        </w:tc>
        <w:tc>
          <w:tcPr>
            <w:tcW w:w="1784" w:type="dxa"/>
          </w:tcPr>
          <w:p w14:paraId="42B5F46E" w14:textId="77777777" w:rsidR="00AB3346" w:rsidRPr="00BC0471" w:rsidRDefault="00AB3346" w:rsidP="009C2926">
            <w:pPr>
              <w:pStyle w:val="af8"/>
            </w:pPr>
            <w:r w:rsidRPr="00BC0471">
              <w:t>Hint</w:t>
            </w:r>
          </w:p>
        </w:tc>
        <w:tc>
          <w:tcPr>
            <w:tcW w:w="2503" w:type="dxa"/>
          </w:tcPr>
          <w:p w14:paraId="596EF1EE" w14:textId="77777777" w:rsidR="00AB3346" w:rsidRDefault="00AB3346" w:rsidP="009C2926">
            <w:pPr>
              <w:pStyle w:val="af8"/>
            </w:pPr>
            <w:r>
              <w:t>Бизнес-описание,</w:t>
            </w:r>
            <w:r>
              <w:br/>
              <w:t>ограничения по доступности</w:t>
            </w:r>
          </w:p>
        </w:tc>
      </w:tr>
      <w:tr w:rsidR="00AB3346" w14:paraId="3DBFD514" w14:textId="77777777" w:rsidTr="00EA4752">
        <w:tc>
          <w:tcPr>
            <w:tcW w:w="817" w:type="dxa"/>
          </w:tcPr>
          <w:p w14:paraId="22749950" w14:textId="77777777" w:rsidR="00AB3346" w:rsidRPr="00BC0471" w:rsidRDefault="00AB3346" w:rsidP="00650D72">
            <w:pPr>
              <w:pStyle w:val="afa"/>
              <w:numPr>
                <w:ilvl w:val="0"/>
                <w:numId w:val="50"/>
              </w:numPr>
              <w:rPr>
                <w:rStyle w:val="af9"/>
              </w:rPr>
            </w:pPr>
          </w:p>
        </w:tc>
        <w:tc>
          <w:tcPr>
            <w:tcW w:w="2022" w:type="dxa"/>
          </w:tcPr>
          <w:p w14:paraId="6E2A5F50" w14:textId="77777777" w:rsidR="00AB3346" w:rsidRDefault="00AB3346" w:rsidP="009C2926">
            <w:pPr>
              <w:ind w:right="565" w:firstLine="152"/>
            </w:pPr>
            <w:r>
              <w:rPr>
                <w:noProof/>
              </w:rPr>
              <w:drawing>
                <wp:inline distT="0" distB="0" distL="0" distR="0" wp14:anchorId="00D0EA32" wp14:editId="69B52A46">
                  <wp:extent cx="552381" cy="219048"/>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2381" cy="219048"/>
                          </a:xfrm>
                          <a:prstGeom prst="rect">
                            <a:avLst/>
                          </a:prstGeom>
                        </pic:spPr>
                      </pic:pic>
                    </a:graphicData>
                  </a:graphic>
                </wp:inline>
              </w:drawing>
            </w:r>
          </w:p>
        </w:tc>
        <w:tc>
          <w:tcPr>
            <w:tcW w:w="2550" w:type="dxa"/>
          </w:tcPr>
          <w:p w14:paraId="6A976450" w14:textId="77777777" w:rsidR="00AB3346" w:rsidRPr="00D60393" w:rsidRDefault="00AB3346" w:rsidP="009C2926">
            <w:pPr>
              <w:ind w:right="565"/>
              <w:rPr>
                <w:rFonts w:ascii="Arial" w:hAnsi="Arial" w:cs="Arial"/>
                <w:sz w:val="16"/>
                <w:szCs w:val="16"/>
              </w:rPr>
            </w:pPr>
            <w:r>
              <w:rPr>
                <w:rFonts w:ascii="Arial" w:hAnsi="Arial" w:cs="Arial"/>
                <w:sz w:val="16"/>
                <w:szCs w:val="16"/>
              </w:rPr>
              <w:t>21</w:t>
            </w:r>
          </w:p>
        </w:tc>
        <w:tc>
          <w:tcPr>
            <w:tcW w:w="1784" w:type="dxa"/>
          </w:tcPr>
          <w:p w14:paraId="4CF052C3" w14:textId="77777777" w:rsidR="00AB3346" w:rsidRPr="00D60393" w:rsidRDefault="00AB3346" w:rsidP="009C2926">
            <w:pPr>
              <w:ind w:left="0" w:firstLine="0"/>
              <w:rPr>
                <w:rFonts w:ascii="Arial" w:hAnsi="Arial" w:cs="Arial"/>
                <w:sz w:val="16"/>
                <w:szCs w:val="16"/>
              </w:rPr>
            </w:pPr>
          </w:p>
        </w:tc>
        <w:tc>
          <w:tcPr>
            <w:tcW w:w="2503" w:type="dxa"/>
          </w:tcPr>
          <w:p w14:paraId="3AA3ECCA" w14:textId="77777777" w:rsidR="00AB3346" w:rsidRPr="00D60393" w:rsidRDefault="00AB3346" w:rsidP="009C2926">
            <w:pPr>
              <w:ind w:left="0" w:firstLine="0"/>
              <w:rPr>
                <w:rFonts w:ascii="Arial" w:hAnsi="Arial" w:cs="Arial"/>
                <w:sz w:val="16"/>
                <w:szCs w:val="16"/>
              </w:rPr>
            </w:pPr>
            <w:r>
              <w:rPr>
                <w:rFonts w:ascii="Arial" w:hAnsi="Arial" w:cs="Arial"/>
                <w:sz w:val="16"/>
                <w:szCs w:val="16"/>
              </w:rPr>
              <w:t xml:space="preserve">Закрытие просмотра записи. Кнопка активна по умолчанию. При нажатии на кнопку закрывается экранная форма «Просмотр записи» и отображается экранная форма «Выписки» </w:t>
            </w:r>
          </w:p>
        </w:tc>
      </w:tr>
      <w:tr w:rsidR="00AB3346" w14:paraId="045DA1A6" w14:textId="77777777" w:rsidTr="00EA4752">
        <w:tc>
          <w:tcPr>
            <w:tcW w:w="817" w:type="dxa"/>
          </w:tcPr>
          <w:p w14:paraId="035E35FD" w14:textId="77777777" w:rsidR="00AB3346" w:rsidRPr="00BC0471" w:rsidRDefault="00AB3346" w:rsidP="00650D72">
            <w:pPr>
              <w:pStyle w:val="afa"/>
              <w:numPr>
                <w:ilvl w:val="0"/>
                <w:numId w:val="50"/>
              </w:numPr>
              <w:rPr>
                <w:rStyle w:val="af9"/>
              </w:rPr>
            </w:pPr>
          </w:p>
        </w:tc>
        <w:tc>
          <w:tcPr>
            <w:tcW w:w="2022" w:type="dxa"/>
          </w:tcPr>
          <w:p w14:paraId="5049D698" w14:textId="77777777" w:rsidR="00AB3346" w:rsidRDefault="00AB3346" w:rsidP="009C2926">
            <w:pPr>
              <w:ind w:right="565" w:firstLine="152"/>
            </w:pPr>
            <w:r>
              <w:rPr>
                <w:noProof/>
              </w:rPr>
              <w:drawing>
                <wp:inline distT="0" distB="0" distL="0" distR="0" wp14:anchorId="6623A7EA" wp14:editId="00ED9D7E">
                  <wp:extent cx="572494" cy="1568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80638" cy="159078"/>
                          </a:xfrm>
                          <a:prstGeom prst="rect">
                            <a:avLst/>
                          </a:prstGeom>
                        </pic:spPr>
                      </pic:pic>
                    </a:graphicData>
                  </a:graphic>
                </wp:inline>
              </w:drawing>
            </w:r>
          </w:p>
        </w:tc>
        <w:tc>
          <w:tcPr>
            <w:tcW w:w="2550" w:type="dxa"/>
          </w:tcPr>
          <w:p w14:paraId="3BBA5B16" w14:textId="77777777" w:rsidR="00AB3346" w:rsidRPr="00D60393" w:rsidRDefault="00AB3346" w:rsidP="009C2926">
            <w:pPr>
              <w:ind w:right="565"/>
              <w:rPr>
                <w:rFonts w:ascii="Arial" w:hAnsi="Arial" w:cs="Arial"/>
                <w:sz w:val="16"/>
                <w:szCs w:val="16"/>
              </w:rPr>
            </w:pPr>
            <w:r>
              <w:rPr>
                <w:rFonts w:ascii="Arial" w:hAnsi="Arial" w:cs="Arial"/>
                <w:sz w:val="16"/>
                <w:szCs w:val="16"/>
              </w:rPr>
              <w:t>22</w:t>
            </w:r>
          </w:p>
        </w:tc>
        <w:tc>
          <w:tcPr>
            <w:tcW w:w="1784" w:type="dxa"/>
          </w:tcPr>
          <w:p w14:paraId="77453AF9" w14:textId="77777777" w:rsidR="00AB3346" w:rsidRPr="00D60393" w:rsidRDefault="00AB3346" w:rsidP="009C2926">
            <w:pPr>
              <w:ind w:left="0" w:firstLine="0"/>
              <w:rPr>
                <w:rFonts w:ascii="Arial" w:hAnsi="Arial" w:cs="Arial"/>
                <w:sz w:val="16"/>
                <w:szCs w:val="16"/>
              </w:rPr>
            </w:pPr>
            <w:r w:rsidRPr="00D60393">
              <w:rPr>
                <w:rFonts w:ascii="Arial" w:hAnsi="Arial" w:cs="Arial"/>
                <w:sz w:val="16"/>
                <w:szCs w:val="16"/>
              </w:rPr>
              <w:t>Печать отчета</w:t>
            </w:r>
          </w:p>
        </w:tc>
        <w:tc>
          <w:tcPr>
            <w:tcW w:w="2503" w:type="dxa"/>
          </w:tcPr>
          <w:p w14:paraId="35F45672" w14:textId="77777777" w:rsidR="00AB3346" w:rsidRDefault="00AB3346" w:rsidP="009C2926">
            <w:pPr>
              <w:ind w:left="0" w:firstLine="0"/>
              <w:rPr>
                <w:rFonts w:ascii="Arial" w:hAnsi="Arial" w:cs="Arial"/>
                <w:sz w:val="16"/>
                <w:szCs w:val="16"/>
              </w:rPr>
            </w:pPr>
            <w:r>
              <w:rPr>
                <w:rFonts w:ascii="Arial" w:hAnsi="Arial" w:cs="Arial"/>
                <w:sz w:val="16"/>
                <w:szCs w:val="16"/>
              </w:rPr>
              <w:t>Печать документа. При нажатии на кнопку открывается список возможных действий:</w:t>
            </w:r>
          </w:p>
          <w:p w14:paraId="79A53425" w14:textId="77777777" w:rsidR="00AB3346" w:rsidRPr="00CF6B1B" w:rsidRDefault="00AB3346"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Печать документа в </w:t>
            </w:r>
            <w:r w:rsidRPr="00CF6B1B">
              <w:rPr>
                <w:rFonts w:ascii="Arial" w:hAnsi="Arial" w:cs="Arial"/>
                <w:sz w:val="16"/>
                <w:szCs w:val="16"/>
                <w:lang w:val="en-US"/>
              </w:rPr>
              <w:t>PDF</w:t>
            </w:r>
            <w:r>
              <w:rPr>
                <w:rFonts w:ascii="Arial" w:hAnsi="Arial" w:cs="Arial"/>
                <w:sz w:val="16"/>
                <w:szCs w:val="16"/>
              </w:rPr>
              <w:t xml:space="preserve"> (при выборе данного действия в новой вкладке открывается печатная форма документа в формате</w:t>
            </w:r>
            <w:r w:rsidRPr="00CF6B1B">
              <w:rPr>
                <w:rFonts w:ascii="Arial" w:hAnsi="Arial" w:cs="Arial"/>
                <w:sz w:val="16"/>
                <w:szCs w:val="16"/>
              </w:rPr>
              <w:t xml:space="preserve"> </w:t>
            </w:r>
            <w:r w:rsidRPr="00CF6B1B">
              <w:rPr>
                <w:rFonts w:ascii="Arial" w:hAnsi="Arial" w:cs="Arial"/>
                <w:sz w:val="16"/>
                <w:szCs w:val="16"/>
                <w:lang w:val="en-US"/>
              </w:rPr>
              <w:t>PDF</w:t>
            </w:r>
            <w:r>
              <w:rPr>
                <w:rFonts w:ascii="Arial" w:hAnsi="Arial" w:cs="Arial"/>
                <w:sz w:val="16"/>
                <w:szCs w:val="16"/>
              </w:rPr>
              <w:t>)</w:t>
            </w:r>
          </w:p>
          <w:p w14:paraId="51CE5C63" w14:textId="77777777" w:rsidR="00AB3346" w:rsidRPr="00CF6B1B" w:rsidRDefault="00AB3346"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Экспортировать документ в </w:t>
            </w:r>
            <w:r w:rsidRPr="00CF6B1B">
              <w:rPr>
                <w:rFonts w:ascii="Arial" w:hAnsi="Arial" w:cs="Arial"/>
                <w:sz w:val="16"/>
                <w:szCs w:val="16"/>
                <w:lang w:val="en-US"/>
              </w:rPr>
              <w:t>RTF</w:t>
            </w:r>
            <w:r>
              <w:rPr>
                <w:rFonts w:ascii="Arial" w:hAnsi="Arial" w:cs="Arial"/>
                <w:sz w:val="16"/>
                <w:szCs w:val="16"/>
              </w:rPr>
              <w:t xml:space="preserve"> (при выборе данного действия</w:t>
            </w:r>
            <w:r w:rsidR="003A32DD">
              <w:rPr>
                <w:rFonts w:ascii="Arial" w:hAnsi="Arial" w:cs="Arial"/>
                <w:sz w:val="16"/>
                <w:szCs w:val="16"/>
              </w:rPr>
              <w:t xml:space="preserve"> документ скачивается в формате </w:t>
            </w:r>
            <w:r w:rsidR="003A32DD">
              <w:rPr>
                <w:rFonts w:ascii="Arial" w:hAnsi="Arial" w:cs="Arial"/>
                <w:sz w:val="16"/>
                <w:szCs w:val="16"/>
                <w:lang w:val="en-US"/>
              </w:rPr>
              <w:t>RTF</w:t>
            </w:r>
            <w:r>
              <w:rPr>
                <w:rFonts w:ascii="Arial" w:hAnsi="Arial" w:cs="Arial"/>
                <w:sz w:val="16"/>
                <w:szCs w:val="16"/>
              </w:rPr>
              <w:t>)</w:t>
            </w:r>
          </w:p>
          <w:p w14:paraId="74BB1FFF" w14:textId="77777777" w:rsidR="00AB3346" w:rsidRDefault="00AB3346" w:rsidP="00650D72">
            <w:pPr>
              <w:pStyle w:val="a"/>
              <w:numPr>
                <w:ilvl w:val="0"/>
                <w:numId w:val="39"/>
              </w:numPr>
              <w:ind w:left="404"/>
              <w:rPr>
                <w:rFonts w:ascii="Arial" w:hAnsi="Arial" w:cs="Arial"/>
                <w:sz w:val="16"/>
                <w:szCs w:val="16"/>
              </w:rPr>
            </w:pPr>
            <w:r w:rsidRPr="00CF6B1B">
              <w:rPr>
                <w:rFonts w:ascii="Arial" w:hAnsi="Arial" w:cs="Arial"/>
                <w:sz w:val="16"/>
                <w:szCs w:val="16"/>
              </w:rPr>
              <w:t xml:space="preserve">Экспортировать документ в </w:t>
            </w:r>
            <w:r w:rsidRPr="00CF6B1B">
              <w:rPr>
                <w:rFonts w:ascii="Arial" w:hAnsi="Arial" w:cs="Arial"/>
                <w:sz w:val="16"/>
                <w:szCs w:val="16"/>
                <w:lang w:val="en-US"/>
              </w:rPr>
              <w:t>XLS</w:t>
            </w:r>
            <w:r>
              <w:rPr>
                <w:rFonts w:ascii="Arial" w:hAnsi="Arial" w:cs="Arial"/>
                <w:sz w:val="16"/>
                <w:szCs w:val="16"/>
              </w:rPr>
              <w:t xml:space="preserve"> (при выборе данного действия</w:t>
            </w:r>
            <w:r w:rsidR="003A32DD">
              <w:rPr>
                <w:rFonts w:ascii="Arial" w:hAnsi="Arial" w:cs="Arial"/>
                <w:sz w:val="16"/>
                <w:szCs w:val="16"/>
              </w:rPr>
              <w:t xml:space="preserve"> документ скачивается в формате </w:t>
            </w:r>
            <w:r w:rsidR="003A32DD">
              <w:rPr>
                <w:rFonts w:ascii="Arial" w:hAnsi="Arial" w:cs="Arial"/>
                <w:sz w:val="16"/>
                <w:szCs w:val="16"/>
                <w:lang w:val="en-US"/>
              </w:rPr>
              <w:t>XLS</w:t>
            </w:r>
            <w:r>
              <w:rPr>
                <w:rFonts w:ascii="Arial" w:hAnsi="Arial" w:cs="Arial"/>
                <w:sz w:val="16"/>
                <w:szCs w:val="16"/>
              </w:rPr>
              <w:t>)</w:t>
            </w:r>
          </w:p>
          <w:p w14:paraId="49C77844" w14:textId="77777777" w:rsidR="00AB3346" w:rsidRPr="00CF6B1B" w:rsidRDefault="00AB3346" w:rsidP="009C2926">
            <w:pPr>
              <w:ind w:left="0" w:firstLine="0"/>
              <w:rPr>
                <w:rFonts w:ascii="Arial" w:hAnsi="Arial" w:cs="Arial"/>
                <w:sz w:val="16"/>
                <w:szCs w:val="16"/>
              </w:rPr>
            </w:pPr>
          </w:p>
        </w:tc>
      </w:tr>
    </w:tbl>
    <w:p w14:paraId="12E77434" w14:textId="77777777" w:rsidR="00F20201" w:rsidRDefault="00F20201" w:rsidP="00EA4752">
      <w:pPr>
        <w:pStyle w:val="32"/>
        <w:ind w:left="0" w:firstLine="0"/>
      </w:pPr>
    </w:p>
    <w:p w14:paraId="6B87FF87" w14:textId="2A0887BF" w:rsidR="00D4212C" w:rsidRDefault="00D4212C" w:rsidP="00D4212C">
      <w:pPr>
        <w:pStyle w:val="aff9"/>
        <w:keepNext/>
      </w:pPr>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37</w:t>
      </w:r>
      <w:r w:rsidR="0070375E">
        <w:rPr>
          <w:noProof/>
        </w:rPr>
        <w:fldChar w:fldCharType="end"/>
      </w:r>
      <w:r>
        <w:t>. При</w:t>
      </w:r>
      <w:r w:rsidRPr="00EF5D0A">
        <w:t>мер отобр</w:t>
      </w:r>
      <w:r>
        <w:t>ажения информации по операции (К</w:t>
      </w:r>
      <w:r w:rsidRPr="00EF5D0A">
        <w:t>од</w:t>
      </w:r>
      <w:r>
        <w:t xml:space="preserve"> вида операции</w:t>
      </w:r>
      <w:r w:rsidRPr="00EF5D0A">
        <w:t xml:space="preserve"> 01)</w:t>
      </w:r>
    </w:p>
    <w:p w14:paraId="5B62D5DA" w14:textId="77777777" w:rsidR="00D4212C" w:rsidRPr="00191ACF" w:rsidRDefault="00D4212C" w:rsidP="00D4212C">
      <w:pPr>
        <w:ind w:right="565"/>
      </w:pPr>
      <w:r>
        <w:rPr>
          <w:noProof/>
        </w:rPr>
        <w:drawing>
          <wp:inline distT="0" distB="0" distL="0" distR="0" wp14:anchorId="79B2F71D" wp14:editId="61BF1B74">
            <wp:extent cx="3999230" cy="6774815"/>
            <wp:effectExtent l="0" t="0" r="127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9230" cy="6774815"/>
                    </a:xfrm>
                    <a:prstGeom prst="rect">
                      <a:avLst/>
                    </a:prstGeom>
                    <a:noFill/>
                    <a:ln>
                      <a:noFill/>
                    </a:ln>
                  </pic:spPr>
                </pic:pic>
              </a:graphicData>
            </a:graphic>
          </wp:inline>
        </w:drawing>
      </w:r>
    </w:p>
    <w:p w14:paraId="41D0E0CC" w14:textId="77777777" w:rsidR="00D4212C" w:rsidRDefault="00D4212C" w:rsidP="00EA4752">
      <w:pPr>
        <w:pStyle w:val="32"/>
        <w:ind w:left="0" w:firstLine="0"/>
      </w:pPr>
    </w:p>
    <w:p w14:paraId="7B8D1E28" w14:textId="77777777" w:rsidR="00D4212C" w:rsidRDefault="00D4212C" w:rsidP="00EA4752">
      <w:pPr>
        <w:pStyle w:val="32"/>
        <w:ind w:left="0" w:firstLine="0"/>
      </w:pPr>
    </w:p>
    <w:p w14:paraId="6BDCFF5F" w14:textId="244C820E" w:rsidR="00D4212C" w:rsidRDefault="00D4212C" w:rsidP="00D4212C">
      <w:pPr>
        <w:pStyle w:val="aff9"/>
        <w:keepNext/>
      </w:pPr>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38</w:t>
      </w:r>
      <w:r w:rsidR="0070375E">
        <w:rPr>
          <w:noProof/>
        </w:rPr>
        <w:fldChar w:fldCharType="end"/>
      </w:r>
      <w:r>
        <w:t>. При</w:t>
      </w:r>
      <w:r w:rsidRPr="00EF5D0A">
        <w:t xml:space="preserve">мер отображения информации по операции </w:t>
      </w:r>
      <w:r>
        <w:t>(Код вида операции 16)</w:t>
      </w:r>
    </w:p>
    <w:p w14:paraId="6FCAEFBF" w14:textId="22698103" w:rsidR="00D4212C" w:rsidRDefault="00D5236C" w:rsidP="00EA4752">
      <w:pPr>
        <w:pStyle w:val="32"/>
        <w:ind w:left="0" w:firstLine="0"/>
      </w:pPr>
      <w:r>
        <w:rPr>
          <w:noProof/>
        </w:rPr>
        <w:drawing>
          <wp:inline distT="0" distB="0" distL="0" distR="0" wp14:anchorId="78701A31" wp14:editId="6CA2FB97">
            <wp:extent cx="4079240" cy="66395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79240" cy="6639560"/>
                    </a:xfrm>
                    <a:prstGeom prst="rect">
                      <a:avLst/>
                    </a:prstGeom>
                    <a:noFill/>
                    <a:ln>
                      <a:noFill/>
                    </a:ln>
                  </pic:spPr>
                </pic:pic>
              </a:graphicData>
            </a:graphic>
          </wp:inline>
        </w:drawing>
      </w:r>
    </w:p>
    <w:p w14:paraId="6F780C97" w14:textId="77777777" w:rsidR="00D4212C" w:rsidRDefault="00D4212C" w:rsidP="00EA4752">
      <w:pPr>
        <w:pStyle w:val="32"/>
        <w:ind w:left="0" w:firstLine="0"/>
      </w:pPr>
    </w:p>
    <w:p w14:paraId="135C7F8A" w14:textId="26261A7F" w:rsidR="00D4212C" w:rsidRDefault="00D4212C" w:rsidP="00D4212C">
      <w:pPr>
        <w:pStyle w:val="aff9"/>
        <w:keepNext/>
      </w:pPr>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39</w:t>
      </w:r>
      <w:r w:rsidR="0070375E">
        <w:rPr>
          <w:noProof/>
        </w:rPr>
        <w:fldChar w:fldCharType="end"/>
      </w:r>
      <w:r>
        <w:t>. При</w:t>
      </w:r>
      <w:r w:rsidRPr="00EF5D0A">
        <w:t xml:space="preserve">мер отображения информации по операции </w:t>
      </w:r>
      <w:r>
        <w:t>(Код вида операции 02)</w:t>
      </w:r>
    </w:p>
    <w:p w14:paraId="340AB201" w14:textId="0823EB36" w:rsidR="00D4212C" w:rsidRDefault="00D5236C" w:rsidP="00EA4752">
      <w:pPr>
        <w:pStyle w:val="32"/>
        <w:ind w:left="0" w:firstLine="0"/>
      </w:pPr>
      <w:r>
        <w:rPr>
          <w:noProof/>
        </w:rPr>
        <w:drawing>
          <wp:inline distT="0" distB="0" distL="0" distR="0" wp14:anchorId="4512E2B2" wp14:editId="7DD5436D">
            <wp:extent cx="4031615" cy="6392545"/>
            <wp:effectExtent l="0" t="0" r="6985"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31615" cy="6392545"/>
                    </a:xfrm>
                    <a:prstGeom prst="rect">
                      <a:avLst/>
                    </a:prstGeom>
                    <a:noFill/>
                    <a:ln>
                      <a:noFill/>
                    </a:ln>
                  </pic:spPr>
                </pic:pic>
              </a:graphicData>
            </a:graphic>
          </wp:inline>
        </w:drawing>
      </w:r>
    </w:p>
    <w:p w14:paraId="78B75113" w14:textId="77777777" w:rsidR="000E0506" w:rsidRDefault="000E0506" w:rsidP="00EA4752">
      <w:pPr>
        <w:pStyle w:val="32"/>
        <w:ind w:left="0" w:firstLine="0"/>
      </w:pPr>
    </w:p>
    <w:p w14:paraId="48E3806C" w14:textId="1ED33196" w:rsidR="00D5236C" w:rsidRDefault="00D5236C" w:rsidP="00D5236C">
      <w:pPr>
        <w:pStyle w:val="aff9"/>
        <w:keepNext/>
      </w:pPr>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40</w:t>
      </w:r>
      <w:r w:rsidR="0070375E">
        <w:rPr>
          <w:noProof/>
        </w:rPr>
        <w:fldChar w:fldCharType="end"/>
      </w:r>
      <w:r>
        <w:t>. При</w:t>
      </w:r>
      <w:r w:rsidRPr="00EF5D0A">
        <w:t xml:space="preserve">мер отображения информации по операции </w:t>
      </w:r>
      <w:r>
        <w:t>(Код вида операции 06)</w:t>
      </w:r>
    </w:p>
    <w:p w14:paraId="6503260B" w14:textId="66631EDB" w:rsidR="00D5236C" w:rsidRDefault="00D5236C" w:rsidP="00EA4752">
      <w:pPr>
        <w:pStyle w:val="32"/>
        <w:ind w:left="0" w:firstLine="0"/>
      </w:pPr>
      <w:r>
        <w:rPr>
          <w:noProof/>
        </w:rPr>
        <w:drawing>
          <wp:inline distT="0" distB="0" distL="0" distR="0" wp14:anchorId="606189AF" wp14:editId="0FCA7E7C">
            <wp:extent cx="4079240" cy="6870065"/>
            <wp:effectExtent l="0" t="0" r="0"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9240" cy="6870065"/>
                    </a:xfrm>
                    <a:prstGeom prst="rect">
                      <a:avLst/>
                    </a:prstGeom>
                    <a:noFill/>
                    <a:ln>
                      <a:noFill/>
                    </a:ln>
                  </pic:spPr>
                </pic:pic>
              </a:graphicData>
            </a:graphic>
          </wp:inline>
        </w:drawing>
      </w:r>
    </w:p>
    <w:p w14:paraId="2BAE4F79" w14:textId="77777777" w:rsidR="000E0506" w:rsidRDefault="000E0506" w:rsidP="00EA4752">
      <w:pPr>
        <w:pStyle w:val="32"/>
        <w:ind w:left="0" w:firstLine="0"/>
      </w:pPr>
    </w:p>
    <w:p w14:paraId="054CD445" w14:textId="77777777" w:rsidR="00D4212C" w:rsidRDefault="00D4212C" w:rsidP="00EA4752">
      <w:pPr>
        <w:pStyle w:val="32"/>
        <w:ind w:left="0" w:firstLine="0"/>
      </w:pPr>
    </w:p>
    <w:p w14:paraId="3E03D7BA" w14:textId="7A6BDA14" w:rsidR="00EA4752" w:rsidRDefault="00470B4A" w:rsidP="00EA4752">
      <w:pPr>
        <w:pStyle w:val="32"/>
        <w:ind w:left="0" w:firstLine="0"/>
      </w:pPr>
      <w:r w:rsidRPr="000E0506">
        <w:rPr>
          <w:b/>
        </w:rPr>
        <w:t>Дополнительно</w:t>
      </w:r>
      <w:r>
        <w:t>, н</w:t>
      </w:r>
      <w:r w:rsidR="00EA4752">
        <w:t>а визуальной форме просмотра записи по документам с видом операции «01»- платежное поручение и «16» - платежный ордер, если дата документа (или при ее отсутствии – дата создания документа) больше или равна дате из настройки конфигурации «</w:t>
      </w:r>
      <w:r w:rsidR="00EA4752" w:rsidRPr="005731D5">
        <w:t>Дата вступления в силу изменений в 383-П (2017 г.</w:t>
      </w:r>
      <w:r w:rsidR="00EA4752">
        <w:t xml:space="preserve">)» также должно отображаться поле «Код выплат» (без метки). Макеты визуальных форм с </w:t>
      </w:r>
      <w:r w:rsidR="00F20201">
        <w:t>примерами отображения (размещения) поля «Код выплат»</w:t>
      </w:r>
      <w:r w:rsidR="00EA4752">
        <w:t xml:space="preserve"> представлены на рисунках ниже. Код выплат должно заполняться из атрибута сущности «</w:t>
      </w:r>
      <w:r w:rsidR="00EA4752" w:rsidRPr="002B5D78">
        <w:t>SBNS_RURSTATEMENT_OPER.CHARGETYPE</w:t>
      </w:r>
      <w:r w:rsidR="00EA4752">
        <w:t>».</w:t>
      </w:r>
    </w:p>
    <w:p w14:paraId="3477BD55" w14:textId="0F23626B" w:rsidR="00EA4752" w:rsidRDefault="00EA4752" w:rsidP="006846C7">
      <w:pPr>
        <w:pStyle w:val="aff9"/>
        <w:keepNext/>
        <w:ind w:firstLine="86"/>
        <w:rPr>
          <w:ins w:id="6691" w:author="Беликова Маргарита Николаевна" w:date="2017-09-18T12:43:00Z"/>
        </w:rPr>
      </w:pPr>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41</w:t>
      </w:r>
      <w:r w:rsidR="0070375E">
        <w:rPr>
          <w:noProof/>
        </w:rPr>
        <w:fldChar w:fldCharType="end"/>
      </w:r>
      <w:r>
        <w:t xml:space="preserve">. </w:t>
      </w:r>
      <w:ins w:id="6692" w:author="Беликова Маргарита Николаевна" w:date="2017-09-18T12:43:00Z">
        <w:r>
          <w:t>Макет формы просмотра информации по операции (вод операции "01")</w:t>
        </w:r>
      </w:ins>
      <w:ins w:id="6693" w:author="Беликова Маргарита Николаевна" w:date="2018-09-28T15:15:00Z">
        <w:r w:rsidR="00E8749A">
          <w:t xml:space="preserve"> с выводом поля «Код выплат»</w:t>
        </w:r>
      </w:ins>
      <w:ins w:id="6694" w:author="Беликова Маргарита Николаевна" w:date="2017-09-18T12:43:00Z">
        <w:r>
          <w:t>.</w:t>
        </w:r>
      </w:ins>
    </w:p>
    <w:p w14:paraId="70A739A5" w14:textId="1727D137" w:rsidR="00EA4752" w:rsidRDefault="00F20201" w:rsidP="006846C7">
      <w:pPr>
        <w:pStyle w:val="32"/>
        <w:ind w:left="0" w:firstLine="0"/>
        <w:jc w:val="center"/>
        <w:rPr>
          <w:ins w:id="6695" w:author="Беликова Маргарита Николаевна" w:date="2017-09-18T12:43:00Z"/>
        </w:rPr>
      </w:pPr>
      <w:ins w:id="6696" w:author="Беликова Маргарита Николаевна" w:date="2017-09-18T12:43:00Z">
        <w:r>
          <w:object w:dxaOrig="7035" w:dyaOrig="10800" w14:anchorId="53FFCD5F">
            <v:shape id="_x0000_i1052" type="#_x0000_t75" style="width:4in;height:438.9pt" o:ole="">
              <v:imagedata r:id="rId158" o:title=""/>
            </v:shape>
            <o:OLEObject Type="Embed" ProgID="Visio.Drawing.11" ShapeID="_x0000_i1052" DrawAspect="Content" ObjectID="_1632581014" r:id="rId159"/>
          </w:object>
        </w:r>
      </w:ins>
    </w:p>
    <w:p w14:paraId="5A5B71FD" w14:textId="77777777" w:rsidR="00EA4752" w:rsidRDefault="00EA4752" w:rsidP="00EA4752">
      <w:pPr>
        <w:pStyle w:val="32"/>
        <w:ind w:left="0" w:firstLine="0"/>
        <w:rPr>
          <w:ins w:id="6697" w:author="Беликова Маргарита Николаевна" w:date="2017-09-18T12:43:00Z"/>
        </w:rPr>
      </w:pPr>
    </w:p>
    <w:p w14:paraId="0130EB47" w14:textId="0D5ED4C4" w:rsidR="00EA4752" w:rsidRDefault="00EA4752" w:rsidP="006846C7">
      <w:pPr>
        <w:pStyle w:val="aff9"/>
        <w:keepNext/>
        <w:spacing w:before="240"/>
        <w:ind w:firstLine="86"/>
        <w:rPr>
          <w:ins w:id="6698" w:author="Беликова Маргарита Николаевна" w:date="2017-09-18T12:43:00Z"/>
        </w:rPr>
      </w:pPr>
      <w:ins w:id="6699" w:author="Беликова Маргарита Николаевна" w:date="2017-09-18T12:43:00Z">
        <w:r>
          <w:t xml:space="preserve">Рисунок </w:t>
        </w:r>
      </w:ins>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42</w:t>
      </w:r>
      <w:r w:rsidR="0070375E">
        <w:rPr>
          <w:noProof/>
        </w:rPr>
        <w:fldChar w:fldCharType="end"/>
      </w:r>
      <w:ins w:id="6700" w:author="Беликова Маргарита Николаевна" w:date="2017-09-18T12:43:00Z">
        <w:r>
          <w:t>. Макет формы просмотра информации по операции (вод операции "16")</w:t>
        </w:r>
      </w:ins>
      <w:ins w:id="6701" w:author="Беликова Маргарита Николаевна" w:date="2018-09-28T15:15:00Z">
        <w:r w:rsidR="00E8749A">
          <w:t>, с выводом поля «Код выплат»</w:t>
        </w:r>
      </w:ins>
      <w:ins w:id="6702" w:author="Беликова Маргарита Николаевна" w:date="2017-09-18T12:43:00Z">
        <w:r>
          <w:t>.</w:t>
        </w:r>
      </w:ins>
    </w:p>
    <w:p w14:paraId="4CBEB9A4" w14:textId="11017551" w:rsidR="00EA4752" w:rsidRDefault="00F20201" w:rsidP="006846C7">
      <w:pPr>
        <w:pStyle w:val="32"/>
        <w:ind w:left="0" w:firstLine="0"/>
        <w:jc w:val="center"/>
        <w:rPr>
          <w:ins w:id="6703" w:author="Беликова Маргарита Николаевна" w:date="2017-09-18T12:43:00Z"/>
        </w:rPr>
      </w:pPr>
      <w:ins w:id="6704" w:author="Беликова Маргарита Николаевна" w:date="2017-09-18T12:43:00Z">
        <w:r>
          <w:object w:dxaOrig="7245" w:dyaOrig="10560" w14:anchorId="1776A77B">
            <v:shape id="_x0000_i1053" type="#_x0000_t75" style="width:266.1pt;height:396.3pt" o:ole="">
              <v:imagedata r:id="rId160" o:title=""/>
            </v:shape>
            <o:OLEObject Type="Embed" ProgID="Visio.Drawing.11" ShapeID="_x0000_i1053" DrawAspect="Content" ObjectID="_1632581015" r:id="rId161"/>
          </w:object>
        </w:r>
      </w:ins>
    </w:p>
    <w:p w14:paraId="170F01B9" w14:textId="77777777" w:rsidR="00AB3346" w:rsidRDefault="00AB3346" w:rsidP="00AB3346"/>
    <w:p w14:paraId="35C1D453" w14:textId="77777777" w:rsidR="006F445A" w:rsidRDefault="003A32DD" w:rsidP="003A32DD">
      <w:pPr>
        <w:pStyle w:val="3"/>
      </w:pPr>
      <w:bookmarkStart w:id="6705" w:name="_Ref450233082"/>
      <w:bookmarkStart w:id="6706" w:name="_Toc21517706"/>
      <w:r>
        <w:t>Экранные формы Экспорта документов</w:t>
      </w:r>
      <w:bookmarkEnd w:id="6705"/>
      <w:bookmarkEnd w:id="6706"/>
      <w:del w:id="6707" w:author="Погрибной Антон Николаевич" w:date="2017-12-20T11:51:00Z">
        <w:r w:rsidR="00DF2F84" w:rsidDel="0097213C">
          <w:delText xml:space="preserve"> </w:delText>
        </w:r>
      </w:del>
    </w:p>
    <w:p w14:paraId="67FB3DE1" w14:textId="77777777" w:rsidR="00346B80" w:rsidRDefault="00346B80" w:rsidP="00346B80">
      <w:pPr>
        <w:pStyle w:val="4"/>
      </w:pPr>
      <w:bookmarkStart w:id="6708" w:name="_Toc21517707"/>
      <w:bookmarkStart w:id="6709" w:name="_Ref21968072"/>
      <w:r>
        <w:t xml:space="preserve">Экспорт в формате </w:t>
      </w:r>
      <w:r>
        <w:rPr>
          <w:lang w:val="en-US"/>
        </w:rPr>
        <w:t>XML</w:t>
      </w:r>
      <w:r w:rsidRPr="00E96D6B">
        <w:t xml:space="preserve"> </w:t>
      </w:r>
      <w:r>
        <w:t xml:space="preserve">и </w:t>
      </w:r>
      <w:r w:rsidRPr="00346B80">
        <w:t>1</w:t>
      </w:r>
      <w:r>
        <w:rPr>
          <w:lang w:val="en-US"/>
        </w:rPr>
        <w:t>C</w:t>
      </w:r>
      <w:bookmarkEnd w:id="6708"/>
      <w:bookmarkEnd w:id="6709"/>
    </w:p>
    <w:p w14:paraId="2C81D6C0" w14:textId="77777777" w:rsidR="00DF2F84" w:rsidRPr="00DF2F84" w:rsidRDefault="00DF2F84" w:rsidP="00DF2F84">
      <w:r>
        <w:t xml:space="preserve">Форма заполнения параметров экспорта для форматов </w:t>
      </w:r>
      <w:r w:rsidRPr="00DF2F84">
        <w:t>1</w:t>
      </w:r>
      <w:r>
        <w:rPr>
          <w:lang w:val="en-US"/>
        </w:rPr>
        <w:t>C</w:t>
      </w:r>
      <w:r w:rsidRPr="00DF2F84">
        <w:t xml:space="preserve"> </w:t>
      </w:r>
      <w:r>
        <w:t xml:space="preserve">и </w:t>
      </w:r>
      <w:r>
        <w:rPr>
          <w:lang w:val="en-US"/>
        </w:rPr>
        <w:t>X</w:t>
      </w:r>
      <w:r>
        <w:t>М</w:t>
      </w:r>
      <w:r>
        <w:rPr>
          <w:lang w:val="en-US"/>
        </w:rPr>
        <w:t>L</w:t>
      </w:r>
      <w:r>
        <w:t xml:space="preserve"> имеет одинаковый набор полей</w:t>
      </w:r>
      <w:r w:rsidR="00A9749B">
        <w:t>. Макет экранной формы представлен на макете ниже.</w:t>
      </w:r>
    </w:p>
    <w:p w14:paraId="0C1860D0" w14:textId="2B512789" w:rsidR="00785A57" w:rsidRPr="0043592D" w:rsidRDefault="00785A57" w:rsidP="00785A57">
      <w:pPr>
        <w:pStyle w:val="af6"/>
        <w:ind w:right="-55"/>
      </w:pPr>
      <w:bookmarkStart w:id="6710" w:name="_Ref21517948"/>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43</w:t>
      </w:r>
      <w:r w:rsidR="0070375E">
        <w:rPr>
          <w:noProof/>
        </w:rPr>
        <w:fldChar w:fldCharType="end"/>
      </w:r>
      <w:bookmarkEnd w:id="6710"/>
      <w:r w:rsidR="0043592D">
        <w:t xml:space="preserve"> Макет ф</w:t>
      </w:r>
      <w:r>
        <w:t>орм</w:t>
      </w:r>
      <w:r w:rsidR="0043592D">
        <w:t>ы</w:t>
      </w:r>
      <w:r>
        <w:t xml:space="preserve"> заполнения параметров экспорта для форматов </w:t>
      </w:r>
      <w:r w:rsidRPr="00785A57">
        <w:t>X</w:t>
      </w:r>
      <w:r>
        <w:t>М</w:t>
      </w:r>
      <w:r w:rsidRPr="00785A57">
        <w:t>L</w:t>
      </w:r>
      <w:r w:rsidR="0043592D" w:rsidRPr="0043592D">
        <w:t xml:space="preserve"> </w:t>
      </w:r>
      <w:r w:rsidR="0043592D">
        <w:t>и 1С</w:t>
      </w:r>
    </w:p>
    <w:p w14:paraId="1E46D5F8" w14:textId="2E75A3E5" w:rsidR="00785A57" w:rsidRDefault="002F5187" w:rsidP="003A32DD">
      <w:pPr>
        <w:ind w:left="0" w:firstLine="0"/>
        <w:jc w:val="center"/>
      </w:pPr>
      <w:r>
        <w:object w:dxaOrig="9391" w:dyaOrig="5371" w14:anchorId="36BFAA50">
          <v:shape id="_x0000_i1054" type="#_x0000_t75" style="width:489pt;height:279.95pt" o:ole="">
            <v:imagedata r:id="rId162" o:title=""/>
          </v:shape>
          <o:OLEObject Type="Embed" ProgID="Visio.Drawing.11" ShapeID="_x0000_i1054" DrawAspect="Content" ObjectID="_1632581016" r:id="rId163"/>
        </w:object>
      </w:r>
    </w:p>
    <w:p w14:paraId="4A4B3764" w14:textId="30D243AC" w:rsidR="00E77AAB" w:rsidRDefault="00E77AAB" w:rsidP="00E77AAB">
      <w:pPr>
        <w:pStyle w:val="af6"/>
        <w:ind w:right="-55"/>
      </w:pPr>
      <w:r>
        <w:t xml:space="preserve">Таблица </w:t>
      </w:r>
      <w:r w:rsidR="00F33002">
        <w:rPr>
          <w:noProof/>
        </w:rPr>
        <w:fldChar w:fldCharType="begin"/>
      </w:r>
      <w:r w:rsidR="00F33002">
        <w:rPr>
          <w:noProof/>
        </w:rPr>
        <w:instrText xml:space="preserve"> SEQ Таблица \* ARABIC </w:instrText>
      </w:r>
      <w:r w:rsidR="00F33002">
        <w:rPr>
          <w:noProof/>
        </w:rPr>
        <w:fldChar w:fldCharType="separate"/>
      </w:r>
      <w:r w:rsidR="00031B2C">
        <w:rPr>
          <w:noProof/>
        </w:rPr>
        <w:t>43</w:t>
      </w:r>
      <w:r w:rsidR="00F33002">
        <w:rPr>
          <w:noProof/>
        </w:rPr>
        <w:fldChar w:fldCharType="end"/>
      </w:r>
      <w:r>
        <w:t xml:space="preserve"> Поля формы заполнения параметров экспорта для форматов </w:t>
      </w:r>
      <w:r w:rsidRPr="00785A57">
        <w:t>X</w:t>
      </w:r>
      <w:r>
        <w:t>М</w:t>
      </w:r>
      <w:r w:rsidRPr="00785A57">
        <w:t>L</w:t>
      </w:r>
      <w:r w:rsidRPr="0043592D">
        <w:t xml:space="preserve"> </w:t>
      </w:r>
      <w:r>
        <w:t>и 1С</w:t>
      </w:r>
    </w:p>
    <w:tbl>
      <w:tblPr>
        <w:tblW w:w="9504" w:type="dxa"/>
        <w:tblInd w:w="53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425"/>
        <w:gridCol w:w="1276"/>
        <w:gridCol w:w="850"/>
        <w:gridCol w:w="424"/>
        <w:gridCol w:w="1280"/>
        <w:gridCol w:w="1982"/>
        <w:gridCol w:w="2268"/>
        <w:gridCol w:w="999"/>
      </w:tblGrid>
      <w:tr w:rsidR="00813D53" w:rsidRPr="00C53262" w14:paraId="3F7E7F65" w14:textId="77777777" w:rsidTr="00813D53">
        <w:trPr>
          <w:cantSplit/>
          <w:trHeight w:val="1573"/>
          <w:tblHeader/>
        </w:trPr>
        <w:tc>
          <w:tcPr>
            <w:tcW w:w="425" w:type="dxa"/>
            <w:vAlign w:val="center"/>
          </w:tcPr>
          <w:p w14:paraId="1E8B4CBC" w14:textId="77777777" w:rsidR="00813D53" w:rsidRDefault="00813D53" w:rsidP="00496334">
            <w:pPr>
              <w:pStyle w:val="af8"/>
            </w:pPr>
          </w:p>
          <w:p w14:paraId="610B8044" w14:textId="77777777" w:rsidR="00813D53" w:rsidRDefault="00813D53" w:rsidP="00496334">
            <w:pPr>
              <w:pStyle w:val="af8"/>
              <w:rPr>
                <w:rStyle w:val="af9"/>
                <w:b/>
              </w:rPr>
            </w:pPr>
            <w:r>
              <w:t>№ п/п</w:t>
            </w:r>
          </w:p>
        </w:tc>
        <w:tc>
          <w:tcPr>
            <w:tcW w:w="1276" w:type="dxa"/>
            <w:vAlign w:val="center"/>
          </w:tcPr>
          <w:p w14:paraId="1144A4D8" w14:textId="77777777" w:rsidR="00813D53" w:rsidRDefault="00813D53" w:rsidP="00496334">
            <w:pPr>
              <w:pStyle w:val="af8"/>
            </w:pPr>
            <w:r>
              <w:t xml:space="preserve">Наименование поля </w:t>
            </w:r>
            <w:r w:rsidRPr="00F33621">
              <w:t>(</w:t>
            </w:r>
            <w:r>
              <w:rPr>
                <w:lang w:val="en-US"/>
              </w:rPr>
              <w:t>Label</w:t>
            </w:r>
            <w:r w:rsidRPr="00F33621">
              <w:t>)</w:t>
            </w:r>
            <w:r>
              <w:t>/</w:t>
            </w:r>
          </w:p>
          <w:p w14:paraId="1174BAC7" w14:textId="77777777" w:rsidR="00813D53" w:rsidRPr="002C18CC" w:rsidRDefault="00813D53" w:rsidP="00496334">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462E22A2" w14:textId="77777777" w:rsidR="00813D53" w:rsidRDefault="00813D53" w:rsidP="00496334">
            <w:pPr>
              <w:pStyle w:val="af8"/>
            </w:pPr>
            <w:r>
              <w:t>Тип элемента управления</w:t>
            </w:r>
          </w:p>
        </w:tc>
        <w:tc>
          <w:tcPr>
            <w:tcW w:w="424" w:type="dxa"/>
            <w:textDirection w:val="btLr"/>
            <w:vAlign w:val="center"/>
          </w:tcPr>
          <w:p w14:paraId="72F37F7C" w14:textId="77777777" w:rsidR="00813D53" w:rsidRDefault="00813D53" w:rsidP="00496334">
            <w:pPr>
              <w:pStyle w:val="af8"/>
            </w:pPr>
            <w:r>
              <w:t>Номер на макете</w:t>
            </w:r>
          </w:p>
        </w:tc>
        <w:tc>
          <w:tcPr>
            <w:tcW w:w="1280" w:type="dxa"/>
            <w:vAlign w:val="center"/>
          </w:tcPr>
          <w:p w14:paraId="026EA1B3" w14:textId="77777777" w:rsidR="00813D53" w:rsidRDefault="00813D53" w:rsidP="00496334">
            <w:pPr>
              <w:pStyle w:val="af8"/>
            </w:pPr>
            <w:r>
              <w:t>Наименование атрибута сущности</w:t>
            </w:r>
          </w:p>
        </w:tc>
        <w:tc>
          <w:tcPr>
            <w:tcW w:w="1982" w:type="dxa"/>
            <w:vAlign w:val="center"/>
          </w:tcPr>
          <w:p w14:paraId="693E07FF" w14:textId="77777777" w:rsidR="00813D53" w:rsidRDefault="00813D53" w:rsidP="00496334">
            <w:pPr>
              <w:pStyle w:val="af8"/>
            </w:pPr>
            <w:r>
              <w:t>Ограничения</w:t>
            </w:r>
            <w:r w:rsidRPr="00C53262">
              <w:t xml:space="preserve"> </w:t>
            </w:r>
            <w:r w:rsidRPr="00225EB4">
              <w:t>(в т.ч. с учетом локализации</w:t>
            </w:r>
            <w:r>
              <w:t>) размерность поля в интерфейсе</w:t>
            </w:r>
          </w:p>
        </w:tc>
        <w:tc>
          <w:tcPr>
            <w:tcW w:w="2268" w:type="dxa"/>
            <w:vAlign w:val="center"/>
          </w:tcPr>
          <w:p w14:paraId="14218897" w14:textId="77777777" w:rsidR="00813D53" w:rsidRPr="00BC0471" w:rsidRDefault="00813D53" w:rsidP="00496334">
            <w:pPr>
              <w:pStyle w:val="af8"/>
            </w:pPr>
            <w:r>
              <w:t>Бизнес-описание, способ заполнения</w:t>
            </w:r>
            <w:r w:rsidRPr="00BC0471">
              <w:t xml:space="preserve">, </w:t>
            </w:r>
            <w:r>
              <w:t>ограничения</w:t>
            </w:r>
          </w:p>
        </w:tc>
        <w:tc>
          <w:tcPr>
            <w:tcW w:w="999" w:type="dxa"/>
            <w:vAlign w:val="center"/>
          </w:tcPr>
          <w:p w14:paraId="6581CC10" w14:textId="77777777" w:rsidR="00813D53" w:rsidRPr="00C53262" w:rsidRDefault="00813D53" w:rsidP="00496334">
            <w:pPr>
              <w:pStyle w:val="af8"/>
            </w:pPr>
            <w:r>
              <w:rPr>
                <w:lang w:val="en-US"/>
              </w:rPr>
              <w:t>Hint</w:t>
            </w:r>
          </w:p>
        </w:tc>
      </w:tr>
      <w:tr w:rsidR="00813D53" w14:paraId="456A991C" w14:textId="77777777" w:rsidTr="00813D53">
        <w:trPr>
          <w:cantSplit/>
        </w:trPr>
        <w:tc>
          <w:tcPr>
            <w:tcW w:w="425" w:type="dxa"/>
            <w:vAlign w:val="center"/>
          </w:tcPr>
          <w:p w14:paraId="72EA09A6" w14:textId="77777777" w:rsidR="00813D53" w:rsidRDefault="00813D53" w:rsidP="00AE731F">
            <w:pPr>
              <w:pStyle w:val="afa"/>
              <w:numPr>
                <w:ilvl w:val="0"/>
                <w:numId w:val="57"/>
              </w:numPr>
              <w:rPr>
                <w:rStyle w:val="af9"/>
              </w:rPr>
            </w:pPr>
          </w:p>
        </w:tc>
        <w:tc>
          <w:tcPr>
            <w:tcW w:w="1276" w:type="dxa"/>
            <w:vAlign w:val="center"/>
          </w:tcPr>
          <w:p w14:paraId="17811BD8" w14:textId="77777777" w:rsidR="00813D53" w:rsidRPr="007E4949" w:rsidRDefault="00813D53" w:rsidP="00496334">
            <w:pPr>
              <w:pStyle w:val="afa"/>
            </w:pPr>
            <w:r>
              <w:t>Период с</w:t>
            </w:r>
          </w:p>
        </w:tc>
        <w:tc>
          <w:tcPr>
            <w:tcW w:w="850" w:type="dxa"/>
            <w:vAlign w:val="center"/>
          </w:tcPr>
          <w:p w14:paraId="4F15EEBB" w14:textId="77777777" w:rsidR="00813D53" w:rsidRPr="00EE21B5" w:rsidRDefault="00813D53" w:rsidP="00496334">
            <w:pPr>
              <w:pStyle w:val="afa"/>
              <w:spacing w:beforeLines="40" w:before="96" w:afterLines="40" w:after="96"/>
              <w:jc w:val="center"/>
            </w:pPr>
            <w:r>
              <w:t xml:space="preserve">Дата </w:t>
            </w:r>
          </w:p>
        </w:tc>
        <w:tc>
          <w:tcPr>
            <w:tcW w:w="424" w:type="dxa"/>
            <w:vAlign w:val="center"/>
          </w:tcPr>
          <w:p w14:paraId="17745DCB" w14:textId="77777777" w:rsidR="00813D53" w:rsidRPr="007E4949" w:rsidRDefault="00813D53" w:rsidP="00496334">
            <w:pPr>
              <w:pStyle w:val="afa"/>
            </w:pPr>
            <w:r>
              <w:t>1</w:t>
            </w:r>
          </w:p>
        </w:tc>
        <w:tc>
          <w:tcPr>
            <w:tcW w:w="1280" w:type="dxa"/>
            <w:vAlign w:val="center"/>
          </w:tcPr>
          <w:p w14:paraId="663EF0C3" w14:textId="77777777" w:rsidR="00813D53" w:rsidRPr="0079221D" w:rsidRDefault="00813D53" w:rsidP="00496334">
            <w:pPr>
              <w:pStyle w:val="afa"/>
              <w:spacing w:beforeLines="40" w:before="96" w:afterLines="40" w:after="96"/>
            </w:pPr>
          </w:p>
        </w:tc>
        <w:tc>
          <w:tcPr>
            <w:tcW w:w="1982" w:type="dxa"/>
            <w:vAlign w:val="center"/>
          </w:tcPr>
          <w:p w14:paraId="17A755A3" w14:textId="77777777" w:rsidR="00813D53" w:rsidRPr="002B2776" w:rsidRDefault="00813D53" w:rsidP="00496334">
            <w:pPr>
              <w:pStyle w:val="afa"/>
              <w:spacing w:beforeLines="40" w:before="96" w:afterLines="40" w:after="96"/>
              <w:rPr>
                <w:lang w:val="en-US"/>
              </w:rPr>
            </w:pPr>
          </w:p>
        </w:tc>
        <w:tc>
          <w:tcPr>
            <w:tcW w:w="2268" w:type="dxa"/>
            <w:vAlign w:val="center"/>
          </w:tcPr>
          <w:p w14:paraId="05CB03D5" w14:textId="77777777" w:rsidR="00813D53" w:rsidRPr="00175ED0" w:rsidRDefault="00813D53" w:rsidP="00496334">
            <w:pPr>
              <w:ind w:left="0" w:firstLine="0"/>
              <w:rPr>
                <w:rFonts w:ascii="Arial" w:hAnsi="Arial" w:cs="Arial"/>
                <w:sz w:val="16"/>
                <w:szCs w:val="16"/>
              </w:rPr>
            </w:pPr>
            <w:r>
              <w:rPr>
                <w:rFonts w:ascii="Arial" w:hAnsi="Arial" w:cs="Arial"/>
                <w:sz w:val="16"/>
                <w:szCs w:val="16"/>
              </w:rPr>
              <w:t>Дата начала периода</w:t>
            </w:r>
          </w:p>
        </w:tc>
        <w:tc>
          <w:tcPr>
            <w:tcW w:w="999" w:type="dxa"/>
            <w:vAlign w:val="center"/>
          </w:tcPr>
          <w:p w14:paraId="585EBC4C" w14:textId="77777777" w:rsidR="00813D53" w:rsidRDefault="00813D53" w:rsidP="00496334">
            <w:pPr>
              <w:pStyle w:val="afa"/>
              <w:rPr>
                <w:lang w:eastAsia="en-US"/>
              </w:rPr>
            </w:pPr>
          </w:p>
        </w:tc>
      </w:tr>
      <w:tr w:rsidR="00813D53" w14:paraId="48017E4A" w14:textId="77777777" w:rsidTr="00813D53">
        <w:trPr>
          <w:cantSplit/>
        </w:trPr>
        <w:tc>
          <w:tcPr>
            <w:tcW w:w="425" w:type="dxa"/>
            <w:vAlign w:val="center"/>
          </w:tcPr>
          <w:p w14:paraId="2580976C" w14:textId="77777777" w:rsidR="00813D53" w:rsidRDefault="00813D53" w:rsidP="00AE731F">
            <w:pPr>
              <w:pStyle w:val="afa"/>
              <w:numPr>
                <w:ilvl w:val="0"/>
                <w:numId w:val="57"/>
              </w:numPr>
              <w:rPr>
                <w:rStyle w:val="af9"/>
              </w:rPr>
            </w:pPr>
          </w:p>
        </w:tc>
        <w:tc>
          <w:tcPr>
            <w:tcW w:w="1276" w:type="dxa"/>
            <w:vAlign w:val="center"/>
          </w:tcPr>
          <w:p w14:paraId="513DD251" w14:textId="77777777" w:rsidR="00813D53" w:rsidRPr="007E4949" w:rsidRDefault="00813D53" w:rsidP="00496334">
            <w:pPr>
              <w:pStyle w:val="afa"/>
            </w:pPr>
            <w:r>
              <w:t xml:space="preserve">По </w:t>
            </w:r>
          </w:p>
        </w:tc>
        <w:tc>
          <w:tcPr>
            <w:tcW w:w="850" w:type="dxa"/>
            <w:vAlign w:val="center"/>
          </w:tcPr>
          <w:p w14:paraId="4BBA3D39" w14:textId="77777777" w:rsidR="00813D53" w:rsidRPr="00EE21B5" w:rsidRDefault="00813D53" w:rsidP="00496334">
            <w:pPr>
              <w:pStyle w:val="afa"/>
              <w:spacing w:beforeLines="40" w:before="96" w:afterLines="40" w:after="96"/>
              <w:jc w:val="center"/>
            </w:pPr>
            <w:r>
              <w:t xml:space="preserve">Дата </w:t>
            </w:r>
          </w:p>
        </w:tc>
        <w:tc>
          <w:tcPr>
            <w:tcW w:w="424" w:type="dxa"/>
            <w:vAlign w:val="center"/>
          </w:tcPr>
          <w:p w14:paraId="42CB9EB4" w14:textId="77777777" w:rsidR="00813D53" w:rsidRPr="007E4949" w:rsidRDefault="00813D53" w:rsidP="00496334">
            <w:pPr>
              <w:pStyle w:val="afa"/>
            </w:pPr>
            <w:r>
              <w:t>2</w:t>
            </w:r>
          </w:p>
        </w:tc>
        <w:tc>
          <w:tcPr>
            <w:tcW w:w="1280" w:type="dxa"/>
            <w:vAlign w:val="center"/>
          </w:tcPr>
          <w:p w14:paraId="189447EB" w14:textId="77777777" w:rsidR="00813D53" w:rsidRPr="0079221D" w:rsidRDefault="00813D53" w:rsidP="00496334">
            <w:pPr>
              <w:pStyle w:val="afa"/>
              <w:spacing w:beforeLines="40" w:before="96" w:afterLines="40" w:after="96"/>
            </w:pPr>
          </w:p>
        </w:tc>
        <w:tc>
          <w:tcPr>
            <w:tcW w:w="1982" w:type="dxa"/>
            <w:vAlign w:val="center"/>
          </w:tcPr>
          <w:p w14:paraId="0B97C4C3" w14:textId="77777777" w:rsidR="00813D53" w:rsidRPr="002B2776" w:rsidRDefault="00813D53" w:rsidP="00496334">
            <w:pPr>
              <w:pStyle w:val="afa"/>
              <w:spacing w:beforeLines="40" w:before="96" w:afterLines="40" w:after="96"/>
              <w:rPr>
                <w:lang w:val="en-US"/>
              </w:rPr>
            </w:pPr>
          </w:p>
        </w:tc>
        <w:tc>
          <w:tcPr>
            <w:tcW w:w="2268" w:type="dxa"/>
            <w:vAlign w:val="center"/>
          </w:tcPr>
          <w:p w14:paraId="13D6D97F" w14:textId="77777777" w:rsidR="00813D53" w:rsidRPr="00175ED0" w:rsidRDefault="00813D53" w:rsidP="00496334">
            <w:pPr>
              <w:ind w:left="0" w:firstLine="0"/>
              <w:rPr>
                <w:rFonts w:ascii="Arial" w:hAnsi="Arial" w:cs="Arial"/>
                <w:sz w:val="16"/>
                <w:szCs w:val="16"/>
              </w:rPr>
            </w:pPr>
            <w:r>
              <w:rPr>
                <w:rFonts w:ascii="Arial" w:hAnsi="Arial" w:cs="Arial"/>
                <w:sz w:val="16"/>
                <w:szCs w:val="16"/>
              </w:rPr>
              <w:t>Дата окончания периода</w:t>
            </w:r>
          </w:p>
        </w:tc>
        <w:tc>
          <w:tcPr>
            <w:tcW w:w="999" w:type="dxa"/>
            <w:vAlign w:val="center"/>
          </w:tcPr>
          <w:p w14:paraId="3462A931" w14:textId="77777777" w:rsidR="00813D53" w:rsidRDefault="00813D53" w:rsidP="00496334">
            <w:pPr>
              <w:pStyle w:val="afa"/>
              <w:rPr>
                <w:lang w:eastAsia="en-US"/>
              </w:rPr>
            </w:pPr>
          </w:p>
        </w:tc>
      </w:tr>
      <w:tr w:rsidR="00813D53" w14:paraId="5077C11B" w14:textId="77777777" w:rsidTr="00813D53">
        <w:trPr>
          <w:cantSplit/>
        </w:trPr>
        <w:tc>
          <w:tcPr>
            <w:tcW w:w="425" w:type="dxa"/>
            <w:vAlign w:val="center"/>
          </w:tcPr>
          <w:p w14:paraId="7C56AD47" w14:textId="77777777" w:rsidR="00813D53" w:rsidRDefault="00813D53" w:rsidP="00AE731F">
            <w:pPr>
              <w:pStyle w:val="afa"/>
              <w:numPr>
                <w:ilvl w:val="0"/>
                <w:numId w:val="57"/>
              </w:numPr>
              <w:rPr>
                <w:rStyle w:val="af9"/>
              </w:rPr>
            </w:pPr>
          </w:p>
        </w:tc>
        <w:tc>
          <w:tcPr>
            <w:tcW w:w="1276" w:type="dxa"/>
            <w:vAlign w:val="center"/>
          </w:tcPr>
          <w:p w14:paraId="2442792D" w14:textId="77777777" w:rsidR="00813D53" w:rsidRPr="007E4949" w:rsidRDefault="00813D53" w:rsidP="00496334">
            <w:pPr>
              <w:pStyle w:val="afa"/>
            </w:pPr>
            <w:r>
              <w:t xml:space="preserve">Счета </w:t>
            </w:r>
          </w:p>
        </w:tc>
        <w:tc>
          <w:tcPr>
            <w:tcW w:w="850" w:type="dxa"/>
            <w:vAlign w:val="center"/>
          </w:tcPr>
          <w:p w14:paraId="252F7AE8" w14:textId="77777777" w:rsidR="00813D53" w:rsidRPr="00EE21B5" w:rsidRDefault="00813D53" w:rsidP="00496334">
            <w:pPr>
              <w:pStyle w:val="afa"/>
              <w:spacing w:beforeLines="40" w:before="96" w:afterLines="40" w:after="96"/>
              <w:jc w:val="center"/>
            </w:pPr>
            <w:r>
              <w:t>Выбор из списка</w:t>
            </w:r>
          </w:p>
        </w:tc>
        <w:tc>
          <w:tcPr>
            <w:tcW w:w="424" w:type="dxa"/>
            <w:vAlign w:val="center"/>
          </w:tcPr>
          <w:p w14:paraId="298ADBAB" w14:textId="77777777" w:rsidR="00813D53" w:rsidRPr="007E4949" w:rsidRDefault="00813D53" w:rsidP="00496334">
            <w:pPr>
              <w:pStyle w:val="afa"/>
            </w:pPr>
            <w:r>
              <w:t>3</w:t>
            </w:r>
          </w:p>
        </w:tc>
        <w:tc>
          <w:tcPr>
            <w:tcW w:w="1280" w:type="dxa"/>
            <w:vAlign w:val="center"/>
          </w:tcPr>
          <w:p w14:paraId="4F19EA3D" w14:textId="77777777" w:rsidR="00813D53" w:rsidRPr="00496334" w:rsidRDefault="00813D53" w:rsidP="00496334">
            <w:pPr>
              <w:pStyle w:val="afa"/>
              <w:spacing w:beforeLines="40" w:before="96" w:afterLines="40" w:after="96"/>
              <w:rPr>
                <w:lang w:val="en-US"/>
              </w:rPr>
            </w:pPr>
            <w:r>
              <w:rPr>
                <w:lang w:val="en-US"/>
              </w:rPr>
              <w:t>ACCOUNT</w:t>
            </w:r>
          </w:p>
        </w:tc>
        <w:tc>
          <w:tcPr>
            <w:tcW w:w="1982" w:type="dxa"/>
            <w:vAlign w:val="center"/>
          </w:tcPr>
          <w:p w14:paraId="303C0C10" w14:textId="77777777" w:rsidR="00813D53" w:rsidRPr="002B2776" w:rsidRDefault="00813D53" w:rsidP="00496334">
            <w:pPr>
              <w:pStyle w:val="afa"/>
              <w:spacing w:beforeLines="40" w:before="96" w:afterLines="40" w:after="96"/>
              <w:rPr>
                <w:lang w:val="en-US"/>
              </w:rPr>
            </w:pPr>
          </w:p>
        </w:tc>
        <w:tc>
          <w:tcPr>
            <w:tcW w:w="2268" w:type="dxa"/>
            <w:vAlign w:val="center"/>
          </w:tcPr>
          <w:p w14:paraId="35DCDCE1" w14:textId="77777777" w:rsidR="00813D53" w:rsidRDefault="00813D53" w:rsidP="00496334">
            <w:pPr>
              <w:spacing w:beforeLines="40" w:before="96" w:afterLines="40" w:after="96"/>
              <w:ind w:left="0" w:firstLine="0"/>
              <w:rPr>
                <w:ins w:id="6711" w:author="Широбокова Алёна Сергеевна" w:date="2017-09-05T14:40:00Z"/>
                <w:rFonts w:ascii="Arial" w:hAnsi="Arial" w:cs="Arial"/>
                <w:sz w:val="16"/>
                <w:szCs w:val="16"/>
              </w:rPr>
            </w:pPr>
            <w:r>
              <w:rPr>
                <w:rFonts w:ascii="Arial" w:hAnsi="Arial" w:cs="Arial"/>
                <w:sz w:val="16"/>
                <w:szCs w:val="16"/>
              </w:rPr>
              <w:t>Выбор из списка значений счетов, доступных пользователю.</w:t>
            </w:r>
          </w:p>
          <w:p w14:paraId="5B392545" w14:textId="7512715C" w:rsidR="00813D53" w:rsidRPr="00175ED0" w:rsidRDefault="00813D53" w:rsidP="00496334">
            <w:pPr>
              <w:spacing w:beforeLines="40" w:before="96" w:afterLines="40" w:after="96"/>
              <w:ind w:left="0" w:firstLine="0"/>
              <w:rPr>
                <w:rFonts w:ascii="Arial" w:hAnsi="Arial" w:cs="Arial"/>
                <w:sz w:val="16"/>
                <w:szCs w:val="16"/>
              </w:rPr>
            </w:pPr>
            <w:ins w:id="6712" w:author="Широбокова Алёна Сергеевна" w:date="2017-09-05T14:40:00Z">
              <w:r>
                <w:rPr>
                  <w:rFonts w:ascii="Arial" w:hAnsi="Arial" w:cs="Arial"/>
                  <w:sz w:val="16"/>
                  <w:szCs w:val="16"/>
                </w:rPr>
                <w:t>Примечание: если в скроллере  документов «Выписка» отображается выписка по счету, который на текущую дату уже закрыт (но по нему из скроллера можно просмотреть выписку), то эта выписка должна быть доступна для экспорта. Счет выписки должен быть доступен для выбора при задании параметров настройки экспорта.</w:t>
              </w:r>
            </w:ins>
          </w:p>
        </w:tc>
        <w:tc>
          <w:tcPr>
            <w:tcW w:w="999" w:type="dxa"/>
            <w:vAlign w:val="center"/>
          </w:tcPr>
          <w:p w14:paraId="3A57AC3F" w14:textId="77777777" w:rsidR="00813D53" w:rsidRDefault="00813D53" w:rsidP="00496334">
            <w:pPr>
              <w:pStyle w:val="afa"/>
              <w:rPr>
                <w:lang w:eastAsia="en-US"/>
              </w:rPr>
            </w:pPr>
          </w:p>
        </w:tc>
      </w:tr>
      <w:tr w:rsidR="00813D53" w14:paraId="6E0A5483" w14:textId="77777777" w:rsidTr="00813D53">
        <w:trPr>
          <w:cantSplit/>
        </w:trPr>
        <w:tc>
          <w:tcPr>
            <w:tcW w:w="425" w:type="dxa"/>
            <w:vAlign w:val="center"/>
          </w:tcPr>
          <w:p w14:paraId="1D3808F2" w14:textId="77777777" w:rsidR="00813D53" w:rsidRDefault="00813D53" w:rsidP="00AE731F">
            <w:pPr>
              <w:pStyle w:val="afa"/>
              <w:numPr>
                <w:ilvl w:val="0"/>
                <w:numId w:val="57"/>
              </w:numPr>
              <w:rPr>
                <w:rStyle w:val="af9"/>
              </w:rPr>
            </w:pPr>
          </w:p>
        </w:tc>
        <w:tc>
          <w:tcPr>
            <w:tcW w:w="1276" w:type="dxa"/>
            <w:vAlign w:val="center"/>
          </w:tcPr>
          <w:p w14:paraId="09BBE11E" w14:textId="77777777" w:rsidR="00813D53" w:rsidRPr="007E4949" w:rsidRDefault="00813D53" w:rsidP="00496334">
            <w:pPr>
              <w:pStyle w:val="afa"/>
            </w:pPr>
            <w:r>
              <w:t xml:space="preserve">Проводки по переоценке </w:t>
            </w:r>
          </w:p>
        </w:tc>
        <w:tc>
          <w:tcPr>
            <w:tcW w:w="850" w:type="dxa"/>
            <w:vAlign w:val="center"/>
          </w:tcPr>
          <w:p w14:paraId="07B7EE07" w14:textId="77777777" w:rsidR="00813D53" w:rsidRPr="00EE21B5" w:rsidRDefault="00813D53" w:rsidP="00496334">
            <w:pPr>
              <w:pStyle w:val="afa"/>
              <w:spacing w:beforeLines="40" w:before="96" w:afterLines="40" w:after="96"/>
              <w:jc w:val="center"/>
            </w:pPr>
            <w:r>
              <w:t>Флажок</w:t>
            </w:r>
          </w:p>
        </w:tc>
        <w:tc>
          <w:tcPr>
            <w:tcW w:w="424" w:type="dxa"/>
            <w:vAlign w:val="center"/>
          </w:tcPr>
          <w:p w14:paraId="363349E0" w14:textId="77777777" w:rsidR="00813D53" w:rsidRPr="007E4949" w:rsidRDefault="00813D53" w:rsidP="00496334">
            <w:pPr>
              <w:pStyle w:val="afa"/>
            </w:pPr>
            <w:r>
              <w:t>4</w:t>
            </w:r>
          </w:p>
        </w:tc>
        <w:tc>
          <w:tcPr>
            <w:tcW w:w="1280" w:type="dxa"/>
            <w:vAlign w:val="center"/>
          </w:tcPr>
          <w:p w14:paraId="68A5ED37" w14:textId="77777777" w:rsidR="00813D53" w:rsidRPr="0079221D" w:rsidRDefault="00813D53" w:rsidP="00496334">
            <w:pPr>
              <w:pStyle w:val="afa"/>
              <w:spacing w:beforeLines="40" w:before="96" w:afterLines="40" w:after="96"/>
            </w:pPr>
          </w:p>
        </w:tc>
        <w:tc>
          <w:tcPr>
            <w:tcW w:w="1982" w:type="dxa"/>
            <w:vAlign w:val="center"/>
          </w:tcPr>
          <w:p w14:paraId="408A44D3" w14:textId="77777777" w:rsidR="00813D53" w:rsidRPr="002B2776" w:rsidRDefault="00813D53" w:rsidP="00496334">
            <w:pPr>
              <w:pStyle w:val="afa"/>
              <w:spacing w:beforeLines="40" w:before="96" w:afterLines="40" w:after="96"/>
              <w:rPr>
                <w:lang w:val="en-US"/>
              </w:rPr>
            </w:pPr>
          </w:p>
        </w:tc>
        <w:tc>
          <w:tcPr>
            <w:tcW w:w="2268" w:type="dxa"/>
            <w:vAlign w:val="center"/>
          </w:tcPr>
          <w:p w14:paraId="127E5C91" w14:textId="77777777" w:rsidR="00813D53" w:rsidRDefault="00813D53" w:rsidP="00496334">
            <w:pPr>
              <w:ind w:left="0" w:firstLine="0"/>
              <w:rPr>
                <w:rFonts w:ascii="Arial" w:hAnsi="Arial" w:cs="Arial"/>
                <w:sz w:val="16"/>
                <w:szCs w:val="16"/>
              </w:rPr>
            </w:pPr>
            <w:r>
              <w:rPr>
                <w:rFonts w:ascii="Arial" w:hAnsi="Arial" w:cs="Arial"/>
                <w:sz w:val="16"/>
                <w:szCs w:val="16"/>
              </w:rPr>
              <w:t>Отметка/ снятие отметки:</w:t>
            </w:r>
          </w:p>
          <w:p w14:paraId="14B1E5D8" w14:textId="77777777" w:rsidR="00813D53" w:rsidRDefault="00813D53" w:rsidP="00496334">
            <w:pPr>
              <w:ind w:left="0" w:firstLine="0"/>
              <w:rPr>
                <w:rFonts w:ascii="Arial" w:hAnsi="Arial" w:cs="Arial"/>
                <w:sz w:val="16"/>
                <w:szCs w:val="16"/>
              </w:rPr>
            </w:pPr>
            <w:r>
              <w:rPr>
                <w:rFonts w:ascii="Arial" w:hAnsi="Arial" w:cs="Arial"/>
                <w:sz w:val="16"/>
                <w:szCs w:val="16"/>
              </w:rPr>
              <w:t>1 – да</w:t>
            </w:r>
          </w:p>
          <w:p w14:paraId="07CB47AB" w14:textId="77777777" w:rsidR="00813D53" w:rsidRDefault="00813D53" w:rsidP="00496334">
            <w:pPr>
              <w:ind w:left="0" w:firstLine="0"/>
              <w:rPr>
                <w:rFonts w:ascii="Arial" w:hAnsi="Arial" w:cs="Arial"/>
                <w:sz w:val="16"/>
                <w:szCs w:val="16"/>
              </w:rPr>
            </w:pPr>
            <w:r>
              <w:rPr>
                <w:rFonts w:ascii="Arial" w:hAnsi="Arial" w:cs="Arial"/>
                <w:sz w:val="16"/>
                <w:szCs w:val="16"/>
              </w:rPr>
              <w:t>0 – нет</w:t>
            </w:r>
          </w:p>
          <w:p w14:paraId="1C892771" w14:textId="77777777" w:rsidR="00813D53" w:rsidRDefault="00813D53" w:rsidP="00496334">
            <w:pPr>
              <w:ind w:left="0" w:firstLine="0"/>
              <w:rPr>
                <w:rFonts w:ascii="Arial" w:hAnsi="Arial" w:cs="Arial"/>
                <w:sz w:val="16"/>
                <w:szCs w:val="16"/>
              </w:rPr>
            </w:pPr>
            <w:r w:rsidRPr="009420AE">
              <w:rPr>
                <w:rFonts w:ascii="Arial" w:hAnsi="Arial" w:cs="Arial"/>
                <w:sz w:val="16"/>
                <w:szCs w:val="16"/>
              </w:rPr>
              <w:t xml:space="preserve">По умолчанию – </w:t>
            </w:r>
            <w:r>
              <w:rPr>
                <w:rFonts w:ascii="Arial" w:hAnsi="Arial" w:cs="Arial"/>
                <w:sz w:val="16"/>
                <w:szCs w:val="16"/>
              </w:rPr>
              <w:t>да</w:t>
            </w:r>
            <w:r w:rsidRPr="009420AE">
              <w:rPr>
                <w:rFonts w:ascii="Arial" w:hAnsi="Arial" w:cs="Arial"/>
                <w:sz w:val="16"/>
                <w:szCs w:val="16"/>
              </w:rPr>
              <w:t xml:space="preserve"> (</w:t>
            </w:r>
            <w:r>
              <w:rPr>
                <w:rFonts w:ascii="Arial" w:hAnsi="Arial" w:cs="Arial"/>
                <w:sz w:val="16"/>
                <w:szCs w:val="16"/>
              </w:rPr>
              <w:t>включен</w:t>
            </w:r>
            <w:r w:rsidRPr="009420AE">
              <w:rPr>
                <w:rFonts w:ascii="Arial" w:hAnsi="Arial" w:cs="Arial"/>
                <w:sz w:val="16"/>
                <w:szCs w:val="16"/>
              </w:rPr>
              <w:t>).</w:t>
            </w:r>
          </w:p>
          <w:p w14:paraId="54BAD5FE" w14:textId="77777777" w:rsidR="00813D53" w:rsidRPr="00175ED0" w:rsidRDefault="00813D53" w:rsidP="00496334">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 включить в экспорт выписки проводки по переоценке</w:t>
            </w:r>
            <w:r>
              <w:rPr>
                <w:rFonts w:ascii="Arial" w:hAnsi="Arial" w:cs="Arial"/>
                <w:sz w:val="16"/>
                <w:szCs w:val="16"/>
              </w:rPr>
              <w:t>.</w:t>
            </w:r>
          </w:p>
        </w:tc>
        <w:tc>
          <w:tcPr>
            <w:tcW w:w="999" w:type="dxa"/>
            <w:vAlign w:val="center"/>
          </w:tcPr>
          <w:p w14:paraId="1EB0571A" w14:textId="77777777" w:rsidR="00813D53" w:rsidRDefault="00813D53" w:rsidP="00496334">
            <w:pPr>
              <w:pStyle w:val="afa"/>
              <w:rPr>
                <w:lang w:eastAsia="en-US"/>
              </w:rPr>
            </w:pPr>
          </w:p>
        </w:tc>
      </w:tr>
      <w:tr w:rsidR="00813D53" w14:paraId="1EDE36B1" w14:textId="77777777" w:rsidTr="00813D53">
        <w:trPr>
          <w:cantSplit/>
        </w:trPr>
        <w:tc>
          <w:tcPr>
            <w:tcW w:w="425" w:type="dxa"/>
            <w:vAlign w:val="center"/>
          </w:tcPr>
          <w:p w14:paraId="1D591E27" w14:textId="77777777" w:rsidR="00813D53" w:rsidRDefault="00813D53" w:rsidP="00AE731F">
            <w:pPr>
              <w:pStyle w:val="afa"/>
              <w:numPr>
                <w:ilvl w:val="0"/>
                <w:numId w:val="57"/>
              </w:numPr>
              <w:rPr>
                <w:rStyle w:val="af9"/>
              </w:rPr>
            </w:pPr>
          </w:p>
        </w:tc>
        <w:tc>
          <w:tcPr>
            <w:tcW w:w="1276" w:type="dxa"/>
            <w:vAlign w:val="center"/>
          </w:tcPr>
          <w:p w14:paraId="7EE67BAE" w14:textId="77777777" w:rsidR="00813D53" w:rsidRPr="007E4949" w:rsidRDefault="00813D53" w:rsidP="00496334">
            <w:pPr>
              <w:pStyle w:val="afa"/>
            </w:pPr>
            <w:r>
              <w:t>Учитывать промежуточные выписки</w:t>
            </w:r>
          </w:p>
        </w:tc>
        <w:tc>
          <w:tcPr>
            <w:tcW w:w="850" w:type="dxa"/>
            <w:vAlign w:val="center"/>
          </w:tcPr>
          <w:p w14:paraId="6B23C748" w14:textId="77777777" w:rsidR="00813D53" w:rsidRPr="00EE21B5" w:rsidRDefault="00813D53" w:rsidP="00496334">
            <w:pPr>
              <w:pStyle w:val="afa"/>
              <w:spacing w:beforeLines="40" w:before="96" w:afterLines="40" w:after="96"/>
              <w:jc w:val="center"/>
            </w:pPr>
            <w:r>
              <w:t>Флажок</w:t>
            </w:r>
          </w:p>
        </w:tc>
        <w:tc>
          <w:tcPr>
            <w:tcW w:w="424" w:type="dxa"/>
            <w:vAlign w:val="center"/>
          </w:tcPr>
          <w:p w14:paraId="56A105C6" w14:textId="77777777" w:rsidR="00813D53" w:rsidRPr="007E4949" w:rsidRDefault="00813D53" w:rsidP="00496334">
            <w:pPr>
              <w:pStyle w:val="afa"/>
            </w:pPr>
            <w:r>
              <w:t>5</w:t>
            </w:r>
          </w:p>
        </w:tc>
        <w:tc>
          <w:tcPr>
            <w:tcW w:w="1280" w:type="dxa"/>
            <w:vAlign w:val="center"/>
          </w:tcPr>
          <w:p w14:paraId="7A675711" w14:textId="77777777" w:rsidR="00813D53" w:rsidRPr="0079221D" w:rsidRDefault="00813D53" w:rsidP="00496334">
            <w:pPr>
              <w:pStyle w:val="afa"/>
              <w:spacing w:beforeLines="40" w:before="96" w:afterLines="40" w:after="96"/>
            </w:pPr>
          </w:p>
        </w:tc>
        <w:tc>
          <w:tcPr>
            <w:tcW w:w="1982" w:type="dxa"/>
            <w:vAlign w:val="center"/>
          </w:tcPr>
          <w:p w14:paraId="698414B8" w14:textId="77777777" w:rsidR="00813D53" w:rsidRPr="002B2776" w:rsidRDefault="00813D53" w:rsidP="00496334">
            <w:pPr>
              <w:pStyle w:val="afa"/>
              <w:spacing w:beforeLines="40" w:before="96" w:afterLines="40" w:after="96"/>
              <w:rPr>
                <w:lang w:val="en-US"/>
              </w:rPr>
            </w:pPr>
          </w:p>
        </w:tc>
        <w:tc>
          <w:tcPr>
            <w:tcW w:w="2268" w:type="dxa"/>
            <w:vAlign w:val="center"/>
          </w:tcPr>
          <w:p w14:paraId="4391D600" w14:textId="77777777" w:rsidR="00813D53" w:rsidRDefault="00813D53" w:rsidP="00401E8A">
            <w:pPr>
              <w:ind w:left="0" w:firstLine="0"/>
              <w:rPr>
                <w:rFonts w:ascii="Arial" w:hAnsi="Arial" w:cs="Arial"/>
                <w:sz w:val="16"/>
                <w:szCs w:val="16"/>
              </w:rPr>
            </w:pPr>
            <w:r>
              <w:rPr>
                <w:rFonts w:ascii="Arial" w:hAnsi="Arial" w:cs="Arial"/>
                <w:sz w:val="16"/>
                <w:szCs w:val="16"/>
              </w:rPr>
              <w:t>Отметка/ снятие отметки:</w:t>
            </w:r>
          </w:p>
          <w:p w14:paraId="4CCB99C9" w14:textId="77777777" w:rsidR="00813D53" w:rsidRDefault="00813D53" w:rsidP="00401E8A">
            <w:pPr>
              <w:ind w:left="0" w:firstLine="0"/>
              <w:rPr>
                <w:rFonts w:ascii="Arial" w:hAnsi="Arial" w:cs="Arial"/>
                <w:sz w:val="16"/>
                <w:szCs w:val="16"/>
              </w:rPr>
            </w:pPr>
            <w:r>
              <w:rPr>
                <w:rFonts w:ascii="Arial" w:hAnsi="Arial" w:cs="Arial"/>
                <w:sz w:val="16"/>
                <w:szCs w:val="16"/>
              </w:rPr>
              <w:t>1 – да</w:t>
            </w:r>
          </w:p>
          <w:p w14:paraId="39D7A16A" w14:textId="77777777" w:rsidR="00813D53" w:rsidRDefault="00813D53" w:rsidP="00401E8A">
            <w:pPr>
              <w:ind w:left="0" w:firstLine="0"/>
              <w:rPr>
                <w:rFonts w:ascii="Arial" w:hAnsi="Arial" w:cs="Arial"/>
                <w:sz w:val="16"/>
                <w:szCs w:val="16"/>
              </w:rPr>
            </w:pPr>
            <w:r>
              <w:rPr>
                <w:rFonts w:ascii="Arial" w:hAnsi="Arial" w:cs="Arial"/>
                <w:sz w:val="16"/>
                <w:szCs w:val="16"/>
              </w:rPr>
              <w:t>0 – нет</w:t>
            </w:r>
          </w:p>
          <w:p w14:paraId="205840D8" w14:textId="77777777" w:rsidR="00813D53" w:rsidRDefault="00813D53" w:rsidP="00401E8A">
            <w:pPr>
              <w:ind w:left="0" w:firstLine="0"/>
              <w:rPr>
                <w:rFonts w:ascii="Arial" w:hAnsi="Arial" w:cs="Arial"/>
                <w:sz w:val="16"/>
                <w:szCs w:val="16"/>
              </w:rPr>
            </w:pPr>
            <w:r w:rsidRPr="009420AE">
              <w:rPr>
                <w:rFonts w:ascii="Arial" w:hAnsi="Arial" w:cs="Arial"/>
                <w:sz w:val="16"/>
                <w:szCs w:val="16"/>
              </w:rPr>
              <w:t>По умолчанию – Нет (отключен).</w:t>
            </w:r>
          </w:p>
          <w:p w14:paraId="74BC5012" w14:textId="77777777" w:rsidR="00813D53" w:rsidRPr="00175ED0" w:rsidRDefault="00813D53" w:rsidP="00496334">
            <w:pPr>
              <w:ind w:left="0" w:firstLine="0"/>
              <w:rPr>
                <w:rFonts w:ascii="Arial" w:hAnsi="Arial" w:cs="Arial"/>
                <w:sz w:val="16"/>
                <w:szCs w:val="16"/>
              </w:rPr>
            </w:pPr>
            <w:r>
              <w:rPr>
                <w:rFonts w:ascii="Arial" w:hAnsi="Arial" w:cs="Arial"/>
                <w:sz w:val="16"/>
                <w:szCs w:val="16"/>
              </w:rPr>
              <w:t>Если выбрано 1, значит необходимо учитывать итоговые и промежуточные выписки</w:t>
            </w:r>
          </w:p>
        </w:tc>
        <w:tc>
          <w:tcPr>
            <w:tcW w:w="999" w:type="dxa"/>
            <w:vAlign w:val="center"/>
          </w:tcPr>
          <w:p w14:paraId="7758A5D1" w14:textId="77777777" w:rsidR="00813D53" w:rsidRDefault="00813D53" w:rsidP="00496334">
            <w:pPr>
              <w:pStyle w:val="afa"/>
              <w:rPr>
                <w:lang w:eastAsia="en-US"/>
              </w:rPr>
            </w:pPr>
          </w:p>
        </w:tc>
      </w:tr>
      <w:tr w:rsidR="00813D53" w14:paraId="0B3B3CEA" w14:textId="77777777" w:rsidTr="00813D53">
        <w:trPr>
          <w:cantSplit/>
        </w:trPr>
        <w:tc>
          <w:tcPr>
            <w:tcW w:w="425" w:type="dxa"/>
            <w:vAlign w:val="center"/>
          </w:tcPr>
          <w:p w14:paraId="4DE4F034" w14:textId="77777777" w:rsidR="00813D53" w:rsidRDefault="00813D53" w:rsidP="00AE731F">
            <w:pPr>
              <w:pStyle w:val="afa"/>
              <w:numPr>
                <w:ilvl w:val="0"/>
                <w:numId w:val="57"/>
              </w:numPr>
              <w:rPr>
                <w:rStyle w:val="af9"/>
              </w:rPr>
            </w:pPr>
          </w:p>
        </w:tc>
        <w:tc>
          <w:tcPr>
            <w:tcW w:w="1276" w:type="dxa"/>
            <w:vAlign w:val="center"/>
          </w:tcPr>
          <w:p w14:paraId="62DFD4CE" w14:textId="77777777" w:rsidR="00813D53" w:rsidRPr="007E4949" w:rsidRDefault="00813D53" w:rsidP="00496334">
            <w:pPr>
              <w:pStyle w:val="afa"/>
            </w:pPr>
            <w:r>
              <w:t>Экспорт выписок</w:t>
            </w:r>
          </w:p>
        </w:tc>
        <w:tc>
          <w:tcPr>
            <w:tcW w:w="850" w:type="dxa"/>
            <w:vAlign w:val="center"/>
          </w:tcPr>
          <w:p w14:paraId="3FF3BB7A" w14:textId="77777777" w:rsidR="00813D53" w:rsidRPr="00EE21B5" w:rsidRDefault="00813D53" w:rsidP="00496334">
            <w:pPr>
              <w:pStyle w:val="afa"/>
              <w:spacing w:beforeLines="40" w:before="96" w:afterLines="40" w:after="96"/>
              <w:jc w:val="center"/>
            </w:pPr>
            <w:r>
              <w:t>Выбор из списка</w:t>
            </w:r>
          </w:p>
        </w:tc>
        <w:tc>
          <w:tcPr>
            <w:tcW w:w="424" w:type="dxa"/>
            <w:vAlign w:val="center"/>
          </w:tcPr>
          <w:p w14:paraId="046C0C98" w14:textId="77777777" w:rsidR="00813D53" w:rsidRPr="007E4949" w:rsidRDefault="00813D53" w:rsidP="00496334">
            <w:pPr>
              <w:pStyle w:val="afa"/>
            </w:pPr>
            <w:r>
              <w:t>6</w:t>
            </w:r>
          </w:p>
        </w:tc>
        <w:tc>
          <w:tcPr>
            <w:tcW w:w="1280" w:type="dxa"/>
            <w:vAlign w:val="center"/>
          </w:tcPr>
          <w:p w14:paraId="402BCB75" w14:textId="77777777" w:rsidR="00813D53" w:rsidRPr="0079221D" w:rsidRDefault="00813D53" w:rsidP="00496334">
            <w:pPr>
              <w:pStyle w:val="afa"/>
              <w:spacing w:beforeLines="40" w:before="96" w:afterLines="40" w:after="96"/>
            </w:pPr>
          </w:p>
        </w:tc>
        <w:tc>
          <w:tcPr>
            <w:tcW w:w="1982" w:type="dxa"/>
            <w:vAlign w:val="center"/>
          </w:tcPr>
          <w:p w14:paraId="6B290FBC" w14:textId="77777777" w:rsidR="00813D53" w:rsidRPr="002B2776" w:rsidRDefault="00813D53" w:rsidP="00496334">
            <w:pPr>
              <w:pStyle w:val="afa"/>
              <w:spacing w:beforeLines="40" w:before="96" w:afterLines="40" w:after="96"/>
              <w:rPr>
                <w:lang w:val="en-US"/>
              </w:rPr>
            </w:pPr>
          </w:p>
        </w:tc>
        <w:tc>
          <w:tcPr>
            <w:tcW w:w="2268" w:type="dxa"/>
            <w:vAlign w:val="center"/>
          </w:tcPr>
          <w:p w14:paraId="34C27EBD" w14:textId="77777777" w:rsidR="00813D53" w:rsidRPr="005519AA" w:rsidRDefault="00813D53" w:rsidP="00496334">
            <w:pPr>
              <w:spacing w:beforeLines="40" w:before="96" w:afterLines="40" w:after="96"/>
              <w:ind w:left="0" w:firstLine="0"/>
              <w:rPr>
                <w:rFonts w:ascii="Arial" w:hAnsi="Arial" w:cs="Arial"/>
                <w:sz w:val="16"/>
                <w:szCs w:val="16"/>
              </w:rPr>
            </w:pPr>
            <w:r w:rsidRPr="005519AA">
              <w:rPr>
                <w:rFonts w:ascii="Arial" w:hAnsi="Arial" w:cs="Arial"/>
                <w:sz w:val="16"/>
                <w:szCs w:val="16"/>
              </w:rPr>
              <w:t xml:space="preserve">Выбор из списка значений: </w:t>
            </w:r>
          </w:p>
          <w:p w14:paraId="2484E28B" w14:textId="77777777" w:rsidR="00813D53" w:rsidRDefault="00813D53" w:rsidP="00496334">
            <w:pPr>
              <w:spacing w:beforeLines="40" w:before="96" w:afterLines="40" w:after="96"/>
              <w:ind w:left="0" w:firstLine="0"/>
              <w:rPr>
                <w:rFonts w:ascii="Arial" w:hAnsi="Arial" w:cs="Arial"/>
                <w:sz w:val="16"/>
                <w:szCs w:val="16"/>
              </w:rPr>
            </w:pPr>
            <w:r w:rsidRPr="005519AA">
              <w:rPr>
                <w:rFonts w:ascii="Arial" w:hAnsi="Arial" w:cs="Arial"/>
                <w:sz w:val="16"/>
                <w:szCs w:val="16"/>
              </w:rPr>
              <w:t>«Один файл» / «Несколько файлов»</w:t>
            </w:r>
            <w:r>
              <w:rPr>
                <w:rFonts w:ascii="Arial" w:hAnsi="Arial" w:cs="Arial"/>
                <w:sz w:val="16"/>
                <w:szCs w:val="16"/>
              </w:rPr>
              <w:t>.</w:t>
            </w:r>
          </w:p>
          <w:p w14:paraId="18F3A5B9" w14:textId="77777777" w:rsidR="00813D53" w:rsidRPr="00175ED0" w:rsidRDefault="00813D53" w:rsidP="00496334">
            <w:pPr>
              <w:spacing w:beforeLines="40" w:before="96" w:afterLines="40" w:after="96"/>
              <w:ind w:left="0" w:firstLine="0"/>
              <w:rPr>
                <w:rFonts w:ascii="Arial" w:hAnsi="Arial" w:cs="Arial"/>
                <w:sz w:val="16"/>
                <w:szCs w:val="16"/>
              </w:rPr>
            </w:pPr>
            <w:r>
              <w:rPr>
                <w:rFonts w:ascii="Arial" w:hAnsi="Arial" w:cs="Arial"/>
                <w:sz w:val="16"/>
                <w:szCs w:val="16"/>
              </w:rPr>
              <w:t xml:space="preserve">По умолчанию – </w:t>
            </w:r>
            <w:r w:rsidRPr="005519AA">
              <w:rPr>
                <w:rFonts w:ascii="Arial" w:hAnsi="Arial" w:cs="Arial"/>
                <w:sz w:val="16"/>
                <w:szCs w:val="16"/>
              </w:rPr>
              <w:t>«Один файл».</w:t>
            </w:r>
          </w:p>
        </w:tc>
        <w:tc>
          <w:tcPr>
            <w:tcW w:w="999" w:type="dxa"/>
            <w:vAlign w:val="center"/>
          </w:tcPr>
          <w:p w14:paraId="562958A9" w14:textId="77777777" w:rsidR="00813D53" w:rsidRDefault="00813D53" w:rsidP="00496334">
            <w:pPr>
              <w:pStyle w:val="afa"/>
              <w:rPr>
                <w:lang w:eastAsia="en-US"/>
              </w:rPr>
            </w:pPr>
          </w:p>
        </w:tc>
      </w:tr>
      <w:tr w:rsidR="00813D53" w14:paraId="38985926" w14:textId="77777777" w:rsidTr="00813D53">
        <w:trPr>
          <w:cantSplit/>
        </w:trPr>
        <w:tc>
          <w:tcPr>
            <w:tcW w:w="425" w:type="dxa"/>
            <w:vAlign w:val="center"/>
          </w:tcPr>
          <w:p w14:paraId="7A9C9799" w14:textId="77777777" w:rsidR="00813D53" w:rsidRDefault="00813D53" w:rsidP="00AE731F">
            <w:pPr>
              <w:pStyle w:val="afa"/>
              <w:numPr>
                <w:ilvl w:val="0"/>
                <w:numId w:val="57"/>
              </w:numPr>
              <w:rPr>
                <w:rStyle w:val="af9"/>
              </w:rPr>
            </w:pPr>
          </w:p>
        </w:tc>
        <w:tc>
          <w:tcPr>
            <w:tcW w:w="1276" w:type="dxa"/>
            <w:vAlign w:val="center"/>
          </w:tcPr>
          <w:p w14:paraId="6470CA6E" w14:textId="77777777" w:rsidR="00813D53" w:rsidRPr="007E4949" w:rsidRDefault="00813D53" w:rsidP="00496334">
            <w:pPr>
              <w:pStyle w:val="afa"/>
            </w:pPr>
            <w:r>
              <w:t>Маска имени файла</w:t>
            </w:r>
          </w:p>
        </w:tc>
        <w:tc>
          <w:tcPr>
            <w:tcW w:w="850" w:type="dxa"/>
            <w:vAlign w:val="center"/>
          </w:tcPr>
          <w:p w14:paraId="5612D5EC" w14:textId="77777777" w:rsidR="00813D53" w:rsidRPr="00EE21B5" w:rsidRDefault="00813D53" w:rsidP="00496334">
            <w:pPr>
              <w:pStyle w:val="afa"/>
              <w:spacing w:beforeLines="40" w:before="96" w:afterLines="40" w:after="96"/>
              <w:jc w:val="center"/>
            </w:pPr>
            <w:r>
              <w:t>Текстовое поле</w:t>
            </w:r>
          </w:p>
        </w:tc>
        <w:tc>
          <w:tcPr>
            <w:tcW w:w="424" w:type="dxa"/>
            <w:vAlign w:val="center"/>
          </w:tcPr>
          <w:p w14:paraId="2BA59128" w14:textId="77777777" w:rsidR="00813D53" w:rsidRPr="007E4949" w:rsidRDefault="00813D53" w:rsidP="00496334">
            <w:pPr>
              <w:pStyle w:val="afa"/>
            </w:pPr>
            <w:r>
              <w:t>7</w:t>
            </w:r>
          </w:p>
        </w:tc>
        <w:tc>
          <w:tcPr>
            <w:tcW w:w="1280" w:type="dxa"/>
            <w:vAlign w:val="center"/>
          </w:tcPr>
          <w:p w14:paraId="09BE7DE2" w14:textId="77777777" w:rsidR="00813D53" w:rsidRPr="0079221D" w:rsidRDefault="00813D53" w:rsidP="00496334">
            <w:pPr>
              <w:pStyle w:val="afa"/>
              <w:spacing w:beforeLines="40" w:before="96" w:afterLines="40" w:after="96"/>
            </w:pPr>
          </w:p>
        </w:tc>
        <w:tc>
          <w:tcPr>
            <w:tcW w:w="1982" w:type="dxa"/>
            <w:vAlign w:val="center"/>
          </w:tcPr>
          <w:p w14:paraId="380D64E1" w14:textId="77777777" w:rsidR="00813D53" w:rsidRDefault="00813D53" w:rsidP="00496334">
            <w:pPr>
              <w:pStyle w:val="afa"/>
              <w:spacing w:beforeLines="40" w:before="96" w:afterLines="40" w:after="96"/>
              <w:rPr>
                <w:ins w:id="6713" w:author="Широбокова Алёна Сергеевна" w:date="2019-10-14T17:51:00Z"/>
              </w:rPr>
            </w:pPr>
            <w:ins w:id="6714" w:author="Широбокова Алёна Сергеевна" w:date="2019-10-14T17:51:00Z">
              <w:r>
                <w:t>Длина поля ввода маски имени файла - 260 символов</w:t>
              </w:r>
            </w:ins>
          </w:p>
          <w:p w14:paraId="6BEFEC1D" w14:textId="2C6ED382" w:rsidR="00813D53" w:rsidRPr="00813D53" w:rsidRDefault="00813D53" w:rsidP="00496334">
            <w:pPr>
              <w:pStyle w:val="afa"/>
              <w:spacing w:beforeLines="40" w:before="96" w:afterLines="40" w:after="96"/>
            </w:pPr>
            <w:ins w:id="6715" w:author="Широбокова Алёна Сергеевна" w:date="2019-10-14T17:52:00Z">
              <w:r>
                <w:t xml:space="preserve">Длина наименования скачиваемого файла – 71 символ, </w:t>
              </w:r>
              <w:r w:rsidRPr="00813D53">
                <w:t>включая расширение и точку</w:t>
              </w:r>
            </w:ins>
          </w:p>
        </w:tc>
        <w:tc>
          <w:tcPr>
            <w:tcW w:w="2268" w:type="dxa"/>
            <w:vAlign w:val="center"/>
          </w:tcPr>
          <w:p w14:paraId="7695BA40" w14:textId="645FD80B" w:rsidR="00813D53" w:rsidRPr="00175ED0" w:rsidRDefault="00813D53" w:rsidP="00496334">
            <w:pPr>
              <w:ind w:left="0" w:firstLine="0"/>
              <w:rPr>
                <w:rFonts w:ascii="Arial" w:hAnsi="Arial" w:cs="Arial"/>
                <w:sz w:val="16"/>
                <w:szCs w:val="16"/>
              </w:rPr>
            </w:pPr>
            <w:r>
              <w:rPr>
                <w:rFonts w:ascii="Arial" w:hAnsi="Arial" w:cs="Arial"/>
                <w:sz w:val="16"/>
                <w:szCs w:val="16"/>
              </w:rPr>
              <w:t>Маска имени выгружаемого файла</w:t>
            </w:r>
            <w:ins w:id="6716" w:author="Широбокова Алёна Сергеевна" w:date="2019-10-14T17:51:00Z">
              <w:r>
                <w:rPr>
                  <w:rFonts w:ascii="Arial" w:hAnsi="Arial" w:cs="Arial"/>
                  <w:sz w:val="16"/>
                  <w:szCs w:val="16"/>
                </w:rPr>
                <w:t>.</w:t>
              </w:r>
            </w:ins>
          </w:p>
        </w:tc>
        <w:tc>
          <w:tcPr>
            <w:tcW w:w="999" w:type="dxa"/>
            <w:vAlign w:val="center"/>
          </w:tcPr>
          <w:p w14:paraId="6917294D" w14:textId="77777777" w:rsidR="00813D53" w:rsidRDefault="00813D53" w:rsidP="00496334">
            <w:pPr>
              <w:pStyle w:val="afa"/>
              <w:rPr>
                <w:lang w:eastAsia="en-US"/>
              </w:rPr>
            </w:pPr>
          </w:p>
        </w:tc>
      </w:tr>
      <w:tr w:rsidR="00813D53" w14:paraId="1CD9A295" w14:textId="77777777" w:rsidTr="00813D53">
        <w:trPr>
          <w:cantSplit/>
        </w:trPr>
        <w:tc>
          <w:tcPr>
            <w:tcW w:w="425" w:type="dxa"/>
            <w:vAlign w:val="center"/>
          </w:tcPr>
          <w:p w14:paraId="47A0C90B" w14:textId="77777777" w:rsidR="00813D53" w:rsidRDefault="00813D53" w:rsidP="00AE731F">
            <w:pPr>
              <w:pStyle w:val="afa"/>
              <w:numPr>
                <w:ilvl w:val="0"/>
                <w:numId w:val="57"/>
              </w:numPr>
              <w:rPr>
                <w:rStyle w:val="af9"/>
              </w:rPr>
            </w:pPr>
          </w:p>
        </w:tc>
        <w:tc>
          <w:tcPr>
            <w:tcW w:w="1276" w:type="dxa"/>
            <w:vAlign w:val="center"/>
          </w:tcPr>
          <w:p w14:paraId="7E4D7459" w14:textId="77777777" w:rsidR="00813D53" w:rsidRPr="007E4949" w:rsidRDefault="00813D53" w:rsidP="00496334">
            <w:pPr>
              <w:pStyle w:val="afa"/>
            </w:pPr>
            <w:r>
              <w:t>Кодировка файла экспорта</w:t>
            </w:r>
          </w:p>
        </w:tc>
        <w:tc>
          <w:tcPr>
            <w:tcW w:w="850" w:type="dxa"/>
            <w:vAlign w:val="center"/>
          </w:tcPr>
          <w:p w14:paraId="7C7573DD" w14:textId="77777777" w:rsidR="00813D53" w:rsidRPr="00EE21B5" w:rsidRDefault="00813D53" w:rsidP="00496334">
            <w:pPr>
              <w:pStyle w:val="afa"/>
              <w:spacing w:beforeLines="40" w:before="96" w:afterLines="40" w:after="96"/>
              <w:jc w:val="center"/>
            </w:pPr>
            <w:r>
              <w:t>Выбор из списка</w:t>
            </w:r>
          </w:p>
        </w:tc>
        <w:tc>
          <w:tcPr>
            <w:tcW w:w="424" w:type="dxa"/>
            <w:vAlign w:val="center"/>
          </w:tcPr>
          <w:p w14:paraId="40EAD71A" w14:textId="77777777" w:rsidR="00813D53" w:rsidRPr="007E4949" w:rsidRDefault="00813D53" w:rsidP="00496334">
            <w:pPr>
              <w:pStyle w:val="afa"/>
            </w:pPr>
            <w:r>
              <w:t>8</w:t>
            </w:r>
          </w:p>
        </w:tc>
        <w:tc>
          <w:tcPr>
            <w:tcW w:w="1280" w:type="dxa"/>
            <w:vAlign w:val="center"/>
          </w:tcPr>
          <w:p w14:paraId="0C4AD6FE" w14:textId="77777777" w:rsidR="00813D53" w:rsidRPr="0079221D" w:rsidRDefault="00813D53" w:rsidP="00496334">
            <w:pPr>
              <w:pStyle w:val="afa"/>
              <w:spacing w:beforeLines="40" w:before="96" w:afterLines="40" w:after="96"/>
            </w:pPr>
          </w:p>
        </w:tc>
        <w:tc>
          <w:tcPr>
            <w:tcW w:w="1982" w:type="dxa"/>
            <w:vAlign w:val="center"/>
          </w:tcPr>
          <w:p w14:paraId="2E2679E2" w14:textId="77777777" w:rsidR="00813D53" w:rsidRPr="002B2776" w:rsidRDefault="00813D53" w:rsidP="00496334">
            <w:pPr>
              <w:pStyle w:val="afa"/>
              <w:spacing w:beforeLines="40" w:before="96" w:afterLines="40" w:after="96"/>
              <w:rPr>
                <w:lang w:val="en-US"/>
              </w:rPr>
            </w:pPr>
          </w:p>
        </w:tc>
        <w:tc>
          <w:tcPr>
            <w:tcW w:w="2268" w:type="dxa"/>
            <w:vAlign w:val="center"/>
          </w:tcPr>
          <w:p w14:paraId="5339BE1A" w14:textId="77777777" w:rsidR="00813D53" w:rsidRDefault="00813D53" w:rsidP="00496334">
            <w:pPr>
              <w:ind w:left="0" w:firstLine="0"/>
              <w:rPr>
                <w:rFonts w:ascii="Arial" w:hAnsi="Arial" w:cs="Arial"/>
                <w:sz w:val="16"/>
                <w:szCs w:val="16"/>
              </w:rPr>
            </w:pPr>
            <w:r w:rsidRPr="009420AE">
              <w:rPr>
                <w:rFonts w:ascii="Arial" w:hAnsi="Arial" w:cs="Arial"/>
                <w:sz w:val="16"/>
                <w:szCs w:val="16"/>
              </w:rPr>
              <w:t xml:space="preserve">Выбор из списка значений: </w:t>
            </w:r>
            <w:r>
              <w:rPr>
                <w:rFonts w:ascii="Arial" w:hAnsi="Arial" w:cs="Arial"/>
                <w:sz w:val="16"/>
                <w:szCs w:val="16"/>
              </w:rPr>
              <w:t>«Windows», «DOS»</w:t>
            </w:r>
          </w:p>
          <w:p w14:paraId="693EDF0F" w14:textId="77777777" w:rsidR="00813D53" w:rsidRPr="00175ED0" w:rsidRDefault="00813D53" w:rsidP="00496334">
            <w:pPr>
              <w:ind w:left="0" w:firstLine="0"/>
              <w:rPr>
                <w:rFonts w:ascii="Arial" w:hAnsi="Arial" w:cs="Arial"/>
                <w:sz w:val="16"/>
                <w:szCs w:val="16"/>
              </w:rPr>
            </w:pPr>
            <w:r w:rsidRPr="009420AE">
              <w:rPr>
                <w:rFonts w:ascii="Arial" w:hAnsi="Arial" w:cs="Arial"/>
                <w:sz w:val="16"/>
                <w:szCs w:val="16"/>
              </w:rPr>
              <w:t>По умолчанию – «Windows».</w:t>
            </w:r>
          </w:p>
        </w:tc>
        <w:tc>
          <w:tcPr>
            <w:tcW w:w="999" w:type="dxa"/>
            <w:vAlign w:val="center"/>
          </w:tcPr>
          <w:p w14:paraId="2C0026B4" w14:textId="77777777" w:rsidR="00813D53" w:rsidRDefault="00813D53" w:rsidP="00496334">
            <w:pPr>
              <w:pStyle w:val="afa"/>
              <w:rPr>
                <w:lang w:eastAsia="en-US"/>
              </w:rPr>
            </w:pPr>
          </w:p>
        </w:tc>
      </w:tr>
      <w:tr w:rsidR="00813D53" w14:paraId="6419DD65" w14:textId="77777777" w:rsidTr="00813D53">
        <w:trPr>
          <w:cantSplit/>
        </w:trPr>
        <w:tc>
          <w:tcPr>
            <w:tcW w:w="425" w:type="dxa"/>
            <w:vAlign w:val="center"/>
          </w:tcPr>
          <w:p w14:paraId="643EE3C7" w14:textId="77777777" w:rsidR="00813D53" w:rsidRDefault="00813D53" w:rsidP="00AE731F">
            <w:pPr>
              <w:pStyle w:val="afa"/>
              <w:numPr>
                <w:ilvl w:val="0"/>
                <w:numId w:val="57"/>
              </w:numPr>
              <w:rPr>
                <w:rStyle w:val="af9"/>
              </w:rPr>
            </w:pPr>
          </w:p>
        </w:tc>
        <w:tc>
          <w:tcPr>
            <w:tcW w:w="1276" w:type="dxa"/>
            <w:vAlign w:val="center"/>
          </w:tcPr>
          <w:p w14:paraId="5BB5253B" w14:textId="77777777" w:rsidR="00813D53" w:rsidRPr="007E4949" w:rsidRDefault="00813D53" w:rsidP="00496334">
            <w:pPr>
              <w:pStyle w:val="afa"/>
            </w:pPr>
            <w:r>
              <w:t>Программа получатель</w:t>
            </w:r>
          </w:p>
        </w:tc>
        <w:tc>
          <w:tcPr>
            <w:tcW w:w="850" w:type="dxa"/>
            <w:vAlign w:val="center"/>
          </w:tcPr>
          <w:p w14:paraId="4F621D67" w14:textId="77777777" w:rsidR="00813D53" w:rsidRPr="00EE21B5" w:rsidRDefault="00813D53" w:rsidP="00496334">
            <w:pPr>
              <w:pStyle w:val="afa"/>
              <w:spacing w:beforeLines="40" w:before="96" w:afterLines="40" w:after="96"/>
              <w:jc w:val="center"/>
            </w:pPr>
            <w:r>
              <w:t>Текстовое поле</w:t>
            </w:r>
          </w:p>
        </w:tc>
        <w:tc>
          <w:tcPr>
            <w:tcW w:w="424" w:type="dxa"/>
            <w:vAlign w:val="center"/>
          </w:tcPr>
          <w:p w14:paraId="020ED183" w14:textId="77777777" w:rsidR="00813D53" w:rsidRPr="007E4949" w:rsidRDefault="00813D53" w:rsidP="00496334">
            <w:pPr>
              <w:pStyle w:val="afa"/>
            </w:pPr>
            <w:r>
              <w:t>9</w:t>
            </w:r>
          </w:p>
        </w:tc>
        <w:tc>
          <w:tcPr>
            <w:tcW w:w="1280" w:type="dxa"/>
            <w:vAlign w:val="center"/>
          </w:tcPr>
          <w:p w14:paraId="0D8840F2" w14:textId="77777777" w:rsidR="00813D53" w:rsidRPr="0079221D" w:rsidRDefault="00813D53" w:rsidP="00496334">
            <w:pPr>
              <w:pStyle w:val="afa"/>
              <w:spacing w:beforeLines="40" w:before="96" w:afterLines="40" w:after="96"/>
            </w:pPr>
          </w:p>
        </w:tc>
        <w:tc>
          <w:tcPr>
            <w:tcW w:w="1982" w:type="dxa"/>
            <w:vAlign w:val="center"/>
          </w:tcPr>
          <w:p w14:paraId="3F3039CA" w14:textId="77777777" w:rsidR="00813D53" w:rsidRPr="002B2776" w:rsidRDefault="00813D53" w:rsidP="00496334">
            <w:pPr>
              <w:pStyle w:val="afa"/>
              <w:spacing w:beforeLines="40" w:before="96" w:afterLines="40" w:after="96"/>
              <w:rPr>
                <w:lang w:val="en-US"/>
              </w:rPr>
            </w:pPr>
          </w:p>
        </w:tc>
        <w:tc>
          <w:tcPr>
            <w:tcW w:w="2268" w:type="dxa"/>
            <w:vAlign w:val="center"/>
          </w:tcPr>
          <w:p w14:paraId="1F709331" w14:textId="77777777" w:rsidR="00813D53" w:rsidRPr="00175ED0" w:rsidRDefault="00813D53" w:rsidP="00496334">
            <w:pPr>
              <w:ind w:left="0" w:firstLine="0"/>
              <w:rPr>
                <w:rFonts w:ascii="Arial" w:hAnsi="Arial" w:cs="Arial"/>
                <w:sz w:val="16"/>
                <w:szCs w:val="16"/>
              </w:rPr>
            </w:pPr>
            <w:r>
              <w:rPr>
                <w:rFonts w:ascii="Arial" w:hAnsi="Arial" w:cs="Arial"/>
                <w:sz w:val="16"/>
                <w:szCs w:val="16"/>
              </w:rPr>
              <w:t>Указывается программа получатель – 1С.</w:t>
            </w:r>
          </w:p>
        </w:tc>
        <w:tc>
          <w:tcPr>
            <w:tcW w:w="999" w:type="dxa"/>
            <w:vAlign w:val="center"/>
          </w:tcPr>
          <w:p w14:paraId="3CCB737A" w14:textId="77777777" w:rsidR="00813D53" w:rsidRDefault="00813D53" w:rsidP="00496334">
            <w:pPr>
              <w:pStyle w:val="afa"/>
              <w:rPr>
                <w:lang w:eastAsia="en-US"/>
              </w:rPr>
            </w:pPr>
          </w:p>
        </w:tc>
      </w:tr>
    </w:tbl>
    <w:p w14:paraId="4F4F4FDF" w14:textId="77777777" w:rsidR="00FD4D9A" w:rsidRDefault="00FD4D9A" w:rsidP="003A32DD">
      <w:pPr>
        <w:ind w:left="0" w:firstLine="0"/>
        <w:jc w:val="center"/>
      </w:pPr>
    </w:p>
    <w:p w14:paraId="1C734049" w14:textId="77777777" w:rsidR="009F330B" w:rsidRDefault="009F330B" w:rsidP="009F330B">
      <w:pPr>
        <w:pStyle w:val="32"/>
      </w:pPr>
      <w:r>
        <w:t>Описание кнопок экранной формы выписки представлено в таблице ниже.</w:t>
      </w:r>
    </w:p>
    <w:p w14:paraId="0C75E38D" w14:textId="0F84F87C" w:rsidR="009F330B" w:rsidRDefault="009F330B" w:rsidP="009F330B">
      <w:pPr>
        <w:pStyle w:val="af6"/>
      </w:pPr>
      <w:bookmarkStart w:id="6717" w:name="_Ref21517951"/>
      <w:r>
        <w:t xml:space="preserve">Таблица </w:t>
      </w:r>
      <w:r>
        <w:rPr>
          <w:noProof/>
        </w:rPr>
        <w:fldChar w:fldCharType="begin"/>
      </w:r>
      <w:r>
        <w:rPr>
          <w:noProof/>
        </w:rPr>
        <w:instrText xml:space="preserve"> SEQ Таблица \* ARABIC </w:instrText>
      </w:r>
      <w:r>
        <w:rPr>
          <w:noProof/>
        </w:rPr>
        <w:fldChar w:fldCharType="separate"/>
      </w:r>
      <w:ins w:id="6718" w:author="Феданкова Любовь Анатольевна" w:date="2019-10-09T12:38:00Z">
        <w:r w:rsidR="00031B2C">
          <w:rPr>
            <w:noProof/>
          </w:rPr>
          <w:t>44</w:t>
        </w:r>
      </w:ins>
      <w:del w:id="6719" w:author="Феданкова Любовь Анатольевна" w:date="2019-10-09T12:05:00Z">
        <w:r w:rsidDel="00E77AAB">
          <w:rPr>
            <w:noProof/>
          </w:rPr>
          <w:delText>40</w:delText>
        </w:r>
      </w:del>
      <w:r>
        <w:rPr>
          <w:noProof/>
        </w:rPr>
        <w:fldChar w:fldCharType="end"/>
      </w:r>
      <w:bookmarkEnd w:id="6717"/>
      <w:r>
        <w:t xml:space="preserve">. Кнопки формы заполнения параметров экспорта для форматов </w:t>
      </w:r>
      <w:r w:rsidRPr="00785A57">
        <w:t>X</w:t>
      </w:r>
      <w:r>
        <w:t>М</w:t>
      </w:r>
      <w:r w:rsidRPr="00785A57">
        <w:t>L</w:t>
      </w:r>
      <w:r w:rsidRPr="0043592D">
        <w:t xml:space="preserve"> </w:t>
      </w:r>
      <w:r>
        <w:t>и 1С</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242"/>
        <w:gridCol w:w="2043"/>
        <w:gridCol w:w="2159"/>
        <w:gridCol w:w="1784"/>
        <w:gridCol w:w="2503"/>
      </w:tblGrid>
      <w:tr w:rsidR="009F330B" w14:paraId="7196DB2A" w14:textId="77777777" w:rsidTr="009F330B">
        <w:trPr>
          <w:tblHeader/>
        </w:trPr>
        <w:tc>
          <w:tcPr>
            <w:tcW w:w="1242" w:type="dxa"/>
          </w:tcPr>
          <w:p w14:paraId="21A74016" w14:textId="77777777" w:rsidR="009F330B" w:rsidRDefault="009F330B" w:rsidP="00751654">
            <w:pPr>
              <w:pStyle w:val="af8"/>
            </w:pPr>
            <w:r>
              <w:t>№ п/п</w:t>
            </w:r>
          </w:p>
        </w:tc>
        <w:tc>
          <w:tcPr>
            <w:tcW w:w="2043" w:type="dxa"/>
          </w:tcPr>
          <w:p w14:paraId="285257BF" w14:textId="77777777" w:rsidR="009F330B" w:rsidRPr="00BC0471" w:rsidRDefault="009F330B" w:rsidP="00751654">
            <w:pPr>
              <w:pStyle w:val="af8"/>
            </w:pPr>
            <w:r>
              <w:t>Название или иконка</w:t>
            </w:r>
          </w:p>
        </w:tc>
        <w:tc>
          <w:tcPr>
            <w:tcW w:w="2159" w:type="dxa"/>
          </w:tcPr>
          <w:p w14:paraId="79FD065C" w14:textId="77777777" w:rsidR="009F330B" w:rsidRPr="00BC0471" w:rsidRDefault="009F330B" w:rsidP="00751654">
            <w:pPr>
              <w:pStyle w:val="af8"/>
            </w:pPr>
            <w:r>
              <w:t>Номер на макете</w:t>
            </w:r>
          </w:p>
        </w:tc>
        <w:tc>
          <w:tcPr>
            <w:tcW w:w="1784" w:type="dxa"/>
          </w:tcPr>
          <w:p w14:paraId="7AE9FEAA" w14:textId="77777777" w:rsidR="009F330B" w:rsidRPr="00BC0471" w:rsidRDefault="009F330B" w:rsidP="00751654">
            <w:pPr>
              <w:pStyle w:val="af8"/>
            </w:pPr>
            <w:r w:rsidRPr="00BC0471">
              <w:t>Hint</w:t>
            </w:r>
          </w:p>
        </w:tc>
        <w:tc>
          <w:tcPr>
            <w:tcW w:w="2503" w:type="dxa"/>
          </w:tcPr>
          <w:p w14:paraId="7DDBBAB6" w14:textId="77777777" w:rsidR="009F330B" w:rsidRDefault="009F330B" w:rsidP="00751654">
            <w:pPr>
              <w:pStyle w:val="af8"/>
            </w:pPr>
            <w:r>
              <w:t>Бизнес-описание,</w:t>
            </w:r>
            <w:r>
              <w:br/>
              <w:t>ограничения по доступности</w:t>
            </w:r>
          </w:p>
        </w:tc>
      </w:tr>
      <w:tr w:rsidR="009F330B" w14:paraId="4A34294F" w14:textId="77777777" w:rsidTr="009F330B">
        <w:tc>
          <w:tcPr>
            <w:tcW w:w="1242" w:type="dxa"/>
          </w:tcPr>
          <w:p w14:paraId="7652B6AA" w14:textId="553CDF0D" w:rsidR="009F330B" w:rsidRPr="00BC0471" w:rsidRDefault="009F330B" w:rsidP="009F330B">
            <w:pPr>
              <w:pStyle w:val="afa"/>
              <w:numPr>
                <w:ilvl w:val="0"/>
                <w:numId w:val="128"/>
              </w:numPr>
              <w:rPr>
                <w:rStyle w:val="af9"/>
              </w:rPr>
            </w:pPr>
            <w:del w:id="6720" w:author="Феданкова Любовь Анатольевна" w:date="2019-10-09T11:58:00Z">
              <w:r w:rsidRPr="009C5DB0" w:rsidDel="009F330B">
                <w:rPr>
                  <w:b/>
                  <w:i/>
                </w:rPr>
                <w:delText>Кнопки закладки «</w:delText>
              </w:r>
              <w:r w:rsidDel="009F330B">
                <w:rPr>
                  <w:b/>
                  <w:i/>
                </w:rPr>
                <w:delText>Заголовок</w:delText>
              </w:r>
              <w:r w:rsidRPr="009C5DB0" w:rsidDel="009F330B">
                <w:rPr>
                  <w:b/>
                  <w:i/>
                </w:rPr>
                <w:delText>» экранной формы документа «Выписка»</w:delText>
              </w:r>
            </w:del>
          </w:p>
        </w:tc>
        <w:tc>
          <w:tcPr>
            <w:tcW w:w="2043" w:type="dxa"/>
            <w:vAlign w:val="center"/>
          </w:tcPr>
          <w:p w14:paraId="5E3699C2" w14:textId="27685498" w:rsidR="009F330B" w:rsidRDefault="009F330B" w:rsidP="009F330B">
            <w:pPr>
              <w:ind w:right="565" w:firstLine="11"/>
              <w:jc w:val="left"/>
            </w:pPr>
            <w:r>
              <w:object w:dxaOrig="225" w:dyaOrig="375" w14:anchorId="0F721A51">
                <v:shape id="_x0000_i1055" type="#_x0000_t75" style="width:11.5pt;height:19pt" o:ole="">
                  <v:imagedata r:id="rId164" o:title=""/>
                </v:shape>
                <o:OLEObject Type="Embed" ProgID="PBrush" ShapeID="_x0000_i1055" DrawAspect="Content" ObjectID="_1632581017" r:id="rId165"/>
              </w:object>
            </w:r>
          </w:p>
        </w:tc>
        <w:tc>
          <w:tcPr>
            <w:tcW w:w="2159" w:type="dxa"/>
            <w:vAlign w:val="center"/>
          </w:tcPr>
          <w:p w14:paraId="6FB58702" w14:textId="4DAE2B87" w:rsidR="009F330B" w:rsidRPr="00F3083F" w:rsidRDefault="009F330B" w:rsidP="009F330B">
            <w:pPr>
              <w:ind w:left="0" w:right="565" w:firstLine="0"/>
              <w:jc w:val="left"/>
              <w:rPr>
                <w:rFonts w:ascii="Arial" w:hAnsi="Arial" w:cs="Arial"/>
                <w:sz w:val="16"/>
                <w:szCs w:val="16"/>
              </w:rPr>
            </w:pPr>
            <w:r w:rsidRPr="00F3083F">
              <w:rPr>
                <w:rFonts w:ascii="Arial" w:hAnsi="Arial" w:cs="Arial"/>
                <w:sz w:val="16"/>
                <w:szCs w:val="16"/>
              </w:rPr>
              <w:t>10</w:t>
            </w:r>
          </w:p>
        </w:tc>
        <w:tc>
          <w:tcPr>
            <w:tcW w:w="1784" w:type="dxa"/>
            <w:vAlign w:val="center"/>
          </w:tcPr>
          <w:p w14:paraId="22094845" w14:textId="7FDCE6AA" w:rsidR="009F330B" w:rsidRPr="00F3083F" w:rsidRDefault="009F330B" w:rsidP="009F330B">
            <w:pPr>
              <w:ind w:left="0" w:right="565" w:firstLine="0"/>
              <w:jc w:val="left"/>
              <w:rPr>
                <w:rFonts w:ascii="Arial" w:hAnsi="Arial" w:cs="Arial"/>
                <w:sz w:val="16"/>
                <w:szCs w:val="16"/>
              </w:rPr>
            </w:pPr>
            <w:r w:rsidRPr="00F3083F">
              <w:rPr>
                <w:rFonts w:ascii="Arial" w:hAnsi="Arial" w:cs="Arial"/>
                <w:sz w:val="16"/>
                <w:szCs w:val="16"/>
              </w:rPr>
              <w:t>Сохранить параметры экспорта</w:t>
            </w:r>
          </w:p>
        </w:tc>
        <w:tc>
          <w:tcPr>
            <w:tcW w:w="2503" w:type="dxa"/>
          </w:tcPr>
          <w:p w14:paraId="02AE4202" w14:textId="77777777" w:rsidR="009F330B" w:rsidRPr="00F3083F" w:rsidRDefault="009F330B" w:rsidP="009F330B">
            <w:pPr>
              <w:tabs>
                <w:tab w:val="left" w:pos="2236"/>
              </w:tabs>
              <w:ind w:left="16" w:firstLine="0"/>
              <w:rPr>
                <w:rFonts w:ascii="Arial" w:hAnsi="Arial" w:cs="Arial"/>
                <w:sz w:val="16"/>
                <w:szCs w:val="16"/>
              </w:rPr>
            </w:pPr>
            <w:r w:rsidRPr="00F3083F">
              <w:rPr>
                <w:rFonts w:ascii="Arial" w:hAnsi="Arial" w:cs="Arial"/>
                <w:sz w:val="16"/>
                <w:szCs w:val="16"/>
              </w:rPr>
              <w:t>Кнопка Сохранить параметры экспорта. Кнопка активна по умолчанию.</w:t>
            </w:r>
          </w:p>
          <w:p w14:paraId="3925EABE" w14:textId="77777777" w:rsidR="009F330B" w:rsidRPr="00F3083F" w:rsidRDefault="009F330B" w:rsidP="009F330B">
            <w:pPr>
              <w:tabs>
                <w:tab w:val="left" w:pos="2236"/>
              </w:tabs>
              <w:ind w:left="16" w:firstLine="0"/>
              <w:rPr>
                <w:rFonts w:ascii="Arial" w:hAnsi="Arial" w:cs="Arial"/>
                <w:sz w:val="16"/>
                <w:szCs w:val="16"/>
              </w:rPr>
            </w:pPr>
            <w:r w:rsidRPr="00F3083F">
              <w:rPr>
                <w:rFonts w:ascii="Arial" w:hAnsi="Arial" w:cs="Arial"/>
                <w:sz w:val="16"/>
                <w:szCs w:val="16"/>
              </w:rPr>
              <w:t>При нажатии "Сохранить параметры экспорта" сохраняются все настройки, кроме счета.</w:t>
            </w:r>
          </w:p>
          <w:p w14:paraId="01AFA406" w14:textId="7EAB4B0B" w:rsidR="009F330B" w:rsidRPr="00F3083F" w:rsidRDefault="009F330B" w:rsidP="009F330B">
            <w:pPr>
              <w:tabs>
                <w:tab w:val="left" w:pos="2236"/>
              </w:tabs>
              <w:ind w:left="16" w:firstLine="0"/>
              <w:rPr>
                <w:rFonts w:ascii="Arial" w:hAnsi="Arial" w:cs="Arial"/>
                <w:sz w:val="16"/>
                <w:szCs w:val="16"/>
              </w:rPr>
            </w:pPr>
            <w:r w:rsidRPr="00F3083F">
              <w:rPr>
                <w:rFonts w:ascii="Arial" w:hAnsi="Arial" w:cs="Arial"/>
                <w:sz w:val="16"/>
                <w:szCs w:val="16"/>
              </w:rPr>
              <w:t>При повторном нажатии кнопки сохранения данные перезаписываются.</w:t>
            </w:r>
          </w:p>
        </w:tc>
      </w:tr>
      <w:tr w:rsidR="009F330B" w14:paraId="29C76BBF" w14:textId="77777777" w:rsidTr="009F330B">
        <w:tc>
          <w:tcPr>
            <w:tcW w:w="1242" w:type="dxa"/>
          </w:tcPr>
          <w:p w14:paraId="734E54A7" w14:textId="77777777" w:rsidR="009F330B" w:rsidRPr="009C5DB0" w:rsidDel="009F330B" w:rsidRDefault="009F330B" w:rsidP="009F330B">
            <w:pPr>
              <w:pStyle w:val="afa"/>
              <w:numPr>
                <w:ilvl w:val="0"/>
                <w:numId w:val="128"/>
              </w:numPr>
              <w:rPr>
                <w:b/>
                <w:i/>
              </w:rPr>
            </w:pPr>
          </w:p>
        </w:tc>
        <w:tc>
          <w:tcPr>
            <w:tcW w:w="2043" w:type="dxa"/>
            <w:vAlign w:val="center"/>
          </w:tcPr>
          <w:p w14:paraId="1F128973" w14:textId="63F402E9" w:rsidR="009F330B" w:rsidRDefault="009F330B" w:rsidP="009F330B">
            <w:pPr>
              <w:ind w:right="565" w:firstLine="11"/>
              <w:jc w:val="left"/>
            </w:pPr>
            <w:r>
              <w:object w:dxaOrig="240" w:dyaOrig="345" w14:anchorId="76638BB8">
                <v:shape id="_x0000_i1056" type="#_x0000_t75" style="width:12.1pt;height:17.3pt" o:ole="">
                  <v:imagedata r:id="rId166" o:title=""/>
                </v:shape>
                <o:OLEObject Type="Embed" ProgID="PBrush" ShapeID="_x0000_i1056" DrawAspect="Content" ObjectID="_1632581018" r:id="rId167"/>
              </w:object>
            </w:r>
          </w:p>
        </w:tc>
        <w:tc>
          <w:tcPr>
            <w:tcW w:w="2159" w:type="dxa"/>
            <w:vAlign w:val="center"/>
          </w:tcPr>
          <w:p w14:paraId="252FC125" w14:textId="2DC8C112" w:rsidR="009F330B" w:rsidRPr="00F3083F" w:rsidRDefault="009F330B" w:rsidP="009F330B">
            <w:pPr>
              <w:ind w:left="0" w:right="565" w:firstLine="0"/>
              <w:jc w:val="left"/>
              <w:rPr>
                <w:rFonts w:ascii="Arial" w:hAnsi="Arial" w:cs="Arial"/>
                <w:sz w:val="16"/>
                <w:szCs w:val="16"/>
              </w:rPr>
            </w:pPr>
            <w:r w:rsidRPr="00F3083F">
              <w:rPr>
                <w:rFonts w:ascii="Arial" w:hAnsi="Arial" w:cs="Arial"/>
                <w:sz w:val="16"/>
                <w:szCs w:val="16"/>
              </w:rPr>
              <w:t>11</w:t>
            </w:r>
          </w:p>
        </w:tc>
        <w:tc>
          <w:tcPr>
            <w:tcW w:w="1784" w:type="dxa"/>
            <w:vAlign w:val="center"/>
          </w:tcPr>
          <w:p w14:paraId="34115D0B" w14:textId="721D57FD" w:rsidR="009F330B" w:rsidRPr="00F3083F" w:rsidRDefault="009F330B" w:rsidP="009F330B">
            <w:pPr>
              <w:ind w:left="0" w:right="565" w:firstLine="0"/>
              <w:jc w:val="left"/>
              <w:rPr>
                <w:rFonts w:ascii="Arial" w:hAnsi="Arial" w:cs="Arial"/>
                <w:sz w:val="16"/>
                <w:szCs w:val="16"/>
              </w:rPr>
            </w:pPr>
            <w:r w:rsidRPr="00F3083F">
              <w:rPr>
                <w:rFonts w:ascii="Arial" w:hAnsi="Arial" w:cs="Arial"/>
                <w:sz w:val="16"/>
                <w:szCs w:val="16"/>
              </w:rPr>
              <w:t>Загруз</w:t>
            </w:r>
            <w:ins w:id="6721" w:author="Феданкова Любовь Анатольевна" w:date="2019-10-09T12:10:00Z">
              <w:r w:rsidR="002F5187" w:rsidRPr="00F3083F">
                <w:rPr>
                  <w:rFonts w:ascii="Arial" w:hAnsi="Arial" w:cs="Arial"/>
                  <w:sz w:val="16"/>
                  <w:szCs w:val="16"/>
                </w:rPr>
                <w:t>и</w:t>
              </w:r>
            </w:ins>
            <w:del w:id="6722" w:author="Феданкова Любовь Анатольевна" w:date="2019-10-09T12:10:00Z">
              <w:r w:rsidRPr="00F3083F" w:rsidDel="002F5187">
                <w:rPr>
                  <w:rFonts w:ascii="Arial" w:hAnsi="Arial" w:cs="Arial"/>
                  <w:sz w:val="16"/>
                  <w:szCs w:val="16"/>
                </w:rPr>
                <w:delText>а</w:delText>
              </w:r>
            </w:del>
            <w:r w:rsidRPr="00F3083F">
              <w:rPr>
                <w:rFonts w:ascii="Arial" w:hAnsi="Arial" w:cs="Arial"/>
                <w:sz w:val="16"/>
                <w:szCs w:val="16"/>
              </w:rPr>
              <w:t>ть параметры экспорта</w:t>
            </w:r>
          </w:p>
        </w:tc>
        <w:tc>
          <w:tcPr>
            <w:tcW w:w="2503" w:type="dxa"/>
          </w:tcPr>
          <w:p w14:paraId="59E238BE" w14:textId="77777777" w:rsidR="009F330B" w:rsidRPr="00F3083F" w:rsidRDefault="009F330B" w:rsidP="009F330B">
            <w:pPr>
              <w:tabs>
                <w:tab w:val="left" w:pos="2236"/>
              </w:tabs>
              <w:ind w:left="16" w:firstLine="0"/>
              <w:rPr>
                <w:rFonts w:ascii="Arial" w:hAnsi="Arial" w:cs="Arial"/>
                <w:sz w:val="16"/>
                <w:szCs w:val="16"/>
              </w:rPr>
            </w:pPr>
            <w:r w:rsidRPr="00F3083F">
              <w:rPr>
                <w:rFonts w:ascii="Arial" w:hAnsi="Arial" w:cs="Arial"/>
                <w:sz w:val="16"/>
                <w:szCs w:val="16"/>
              </w:rPr>
              <w:t>Кнопка Загрузать параметры экспорта. Активна только если были сохранены параметры акспорта.</w:t>
            </w:r>
          </w:p>
          <w:p w14:paraId="7C09BC2E" w14:textId="1C8523A7" w:rsidR="00E77AAB" w:rsidRPr="00F3083F" w:rsidRDefault="00E77AAB" w:rsidP="009F330B">
            <w:pPr>
              <w:tabs>
                <w:tab w:val="left" w:pos="2236"/>
              </w:tabs>
              <w:ind w:left="16" w:firstLine="0"/>
              <w:rPr>
                <w:rFonts w:ascii="Arial" w:hAnsi="Arial" w:cs="Arial"/>
                <w:sz w:val="16"/>
                <w:szCs w:val="16"/>
              </w:rPr>
            </w:pPr>
            <w:r w:rsidRPr="00F3083F">
              <w:rPr>
                <w:rFonts w:ascii="Arial" w:hAnsi="Arial" w:cs="Arial"/>
                <w:sz w:val="16"/>
                <w:szCs w:val="16"/>
              </w:rPr>
              <w:t>Если настройки экспорта не сохранялись ранее, то кнопка "Загрузить настройки экспорта" неактивна.</w:t>
            </w:r>
          </w:p>
          <w:p w14:paraId="148637CC" w14:textId="3DEEDDBE" w:rsidR="009F330B" w:rsidRPr="00F3083F" w:rsidRDefault="009F330B" w:rsidP="009F330B">
            <w:pPr>
              <w:tabs>
                <w:tab w:val="left" w:pos="2236"/>
              </w:tabs>
              <w:ind w:left="16" w:firstLine="0"/>
              <w:rPr>
                <w:rFonts w:ascii="Arial" w:hAnsi="Arial" w:cs="Arial"/>
                <w:sz w:val="16"/>
                <w:szCs w:val="16"/>
              </w:rPr>
            </w:pPr>
            <w:r w:rsidRPr="00F3083F">
              <w:rPr>
                <w:rFonts w:ascii="Arial" w:hAnsi="Arial" w:cs="Arial"/>
                <w:sz w:val="16"/>
                <w:szCs w:val="16"/>
              </w:rPr>
              <w:t>При нажатии "Загрузить параметры экспорта" загружаются последние сохраненные настройки.</w:t>
            </w:r>
          </w:p>
          <w:p w14:paraId="192B361B" w14:textId="419E96BE" w:rsidR="009F330B" w:rsidRPr="00F3083F" w:rsidRDefault="009F330B" w:rsidP="009F330B">
            <w:pPr>
              <w:tabs>
                <w:tab w:val="left" w:pos="2236"/>
              </w:tabs>
              <w:ind w:left="16" w:firstLine="0"/>
              <w:rPr>
                <w:rFonts w:ascii="Arial" w:hAnsi="Arial" w:cs="Arial"/>
                <w:sz w:val="16"/>
                <w:szCs w:val="16"/>
              </w:rPr>
            </w:pPr>
          </w:p>
        </w:tc>
      </w:tr>
    </w:tbl>
    <w:p w14:paraId="6C76965C" w14:textId="56A7BCEB" w:rsidR="009F330B" w:rsidRDefault="009F330B" w:rsidP="003A32DD">
      <w:pPr>
        <w:ind w:left="0" w:firstLine="0"/>
        <w:jc w:val="center"/>
      </w:pPr>
    </w:p>
    <w:p w14:paraId="30B7F23B" w14:textId="77777777" w:rsidR="003A32DD" w:rsidRDefault="00117069" w:rsidP="00117069">
      <w:pPr>
        <w:pStyle w:val="4"/>
      </w:pPr>
      <w:bookmarkStart w:id="6723" w:name="_Экспорт_в_формате"/>
      <w:bookmarkEnd w:id="6723"/>
      <w:r>
        <w:t xml:space="preserve"> </w:t>
      </w:r>
      <w:bookmarkStart w:id="6724" w:name="_Ref501541582"/>
      <w:bookmarkStart w:id="6725" w:name="_Toc21517708"/>
      <w:r>
        <w:t>Экспорт в формате МТ940</w:t>
      </w:r>
      <w:bookmarkEnd w:id="6724"/>
      <w:bookmarkEnd w:id="6725"/>
      <w:r>
        <w:t xml:space="preserve"> </w:t>
      </w:r>
    </w:p>
    <w:p w14:paraId="1BD4A192" w14:textId="45415875" w:rsidR="0043592D" w:rsidRPr="0043592D" w:rsidRDefault="0043592D" w:rsidP="0043592D">
      <w:pPr>
        <w:pStyle w:val="af6"/>
      </w:pPr>
      <w:bookmarkStart w:id="6726" w:name="_Ref21517949"/>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44</w:t>
      </w:r>
      <w:r w:rsidR="0070375E">
        <w:rPr>
          <w:noProof/>
        </w:rPr>
        <w:fldChar w:fldCharType="end"/>
      </w:r>
      <w:bookmarkEnd w:id="6726"/>
      <w:r>
        <w:t xml:space="preserve"> макет экранной формы заполнения параметров для экспорта в формате МТ</w:t>
      </w:r>
      <w:r w:rsidRPr="0043592D">
        <w:t>940</w:t>
      </w:r>
    </w:p>
    <w:p w14:paraId="4747133D" w14:textId="48BCFAFD" w:rsidR="00117069" w:rsidRDefault="002F5187" w:rsidP="00117069">
      <w:r>
        <w:object w:dxaOrig="6466" w:dyaOrig="3946" w14:anchorId="71F59A19">
          <v:shape id="_x0000_i1057" type="#_x0000_t75" style="width:323.7pt;height:201.6pt" o:ole="">
            <v:imagedata r:id="rId168" o:title=""/>
          </v:shape>
          <o:OLEObject Type="Embed" ProgID="Visio.Drawing.11" ShapeID="_x0000_i1057" DrawAspect="Content" ObjectID="_1632581019" r:id="rId169"/>
        </w:object>
      </w:r>
    </w:p>
    <w:p w14:paraId="20DBEA95" w14:textId="45511B69" w:rsidR="00031B2C" w:rsidRDefault="00031B2C" w:rsidP="00031B2C">
      <w:pPr>
        <w:pStyle w:val="af6"/>
        <w:rPr>
          <w:ins w:id="6727" w:author="Феданкова Любовь Анатольевна" w:date="2019-10-09T12:38:00Z"/>
        </w:rPr>
      </w:pPr>
      <w:ins w:id="6728" w:author="Феданкова Любовь Анатольевна" w:date="2019-10-09T12:38:00Z">
        <w:r>
          <w:t xml:space="preserve">Таблица </w:t>
        </w:r>
        <w:r>
          <w:fldChar w:fldCharType="begin"/>
        </w:r>
        <w:r>
          <w:instrText xml:space="preserve"> SEQ Таблица \* ARABIC </w:instrText>
        </w:r>
      </w:ins>
      <w:r>
        <w:fldChar w:fldCharType="separate"/>
      </w:r>
      <w:ins w:id="6729" w:author="Феданкова Любовь Анатольевна" w:date="2019-10-09T12:38:00Z">
        <w:r>
          <w:rPr>
            <w:noProof/>
          </w:rPr>
          <w:t>45</w:t>
        </w:r>
        <w:r>
          <w:fldChar w:fldCharType="end"/>
        </w:r>
        <w:r>
          <w:t xml:space="preserve"> Поля экранной формы заполнения параметров для экспорта в формате МТ940</w:t>
        </w:r>
      </w:ins>
    </w:p>
    <w:tbl>
      <w:tblPr>
        <w:tblW w:w="9497" w:type="dxa"/>
        <w:tblInd w:w="53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FD4D9A" w:rsidRPr="00C53262" w14:paraId="133219FB" w14:textId="77777777" w:rsidTr="006C646D">
        <w:trPr>
          <w:cantSplit/>
          <w:trHeight w:val="1226"/>
          <w:tblHeader/>
        </w:trPr>
        <w:tc>
          <w:tcPr>
            <w:tcW w:w="568" w:type="dxa"/>
            <w:vAlign w:val="center"/>
          </w:tcPr>
          <w:p w14:paraId="0CB9E3A7" w14:textId="77777777" w:rsidR="00FD4D9A" w:rsidRDefault="00FD4D9A" w:rsidP="00496334">
            <w:pPr>
              <w:pStyle w:val="af8"/>
              <w:rPr>
                <w:rStyle w:val="af9"/>
                <w:b/>
              </w:rPr>
            </w:pPr>
            <w:r>
              <w:t>№ п/п</w:t>
            </w:r>
          </w:p>
        </w:tc>
        <w:tc>
          <w:tcPr>
            <w:tcW w:w="1276" w:type="dxa"/>
            <w:vAlign w:val="center"/>
          </w:tcPr>
          <w:p w14:paraId="525F4500" w14:textId="77777777" w:rsidR="00FD4D9A" w:rsidRDefault="00FD4D9A" w:rsidP="00496334">
            <w:pPr>
              <w:pStyle w:val="af8"/>
            </w:pPr>
            <w:r>
              <w:t xml:space="preserve">Наименование поля </w:t>
            </w:r>
            <w:r w:rsidRPr="00F33621">
              <w:t>(</w:t>
            </w:r>
            <w:r>
              <w:rPr>
                <w:lang w:val="en-US"/>
              </w:rPr>
              <w:t>Label</w:t>
            </w:r>
            <w:r w:rsidRPr="00F33621">
              <w:t>)</w:t>
            </w:r>
            <w:r>
              <w:t>/</w:t>
            </w:r>
          </w:p>
          <w:p w14:paraId="2BE6E7D8" w14:textId="77777777" w:rsidR="00FD4D9A" w:rsidRPr="002C18CC" w:rsidRDefault="00FD4D9A" w:rsidP="00496334">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545910F3" w14:textId="77777777" w:rsidR="00FD4D9A" w:rsidRDefault="00FD4D9A" w:rsidP="00496334">
            <w:pPr>
              <w:pStyle w:val="af8"/>
            </w:pPr>
            <w:r>
              <w:t>Тип элемента управления</w:t>
            </w:r>
          </w:p>
        </w:tc>
        <w:tc>
          <w:tcPr>
            <w:tcW w:w="424" w:type="dxa"/>
            <w:textDirection w:val="btLr"/>
            <w:vAlign w:val="center"/>
          </w:tcPr>
          <w:p w14:paraId="77EC1F0E" w14:textId="77777777" w:rsidR="00FD4D9A" w:rsidRDefault="00FD4D9A" w:rsidP="00496334">
            <w:pPr>
              <w:pStyle w:val="af8"/>
            </w:pPr>
            <w:r>
              <w:t>Номер на макете</w:t>
            </w:r>
          </w:p>
        </w:tc>
        <w:tc>
          <w:tcPr>
            <w:tcW w:w="1280" w:type="dxa"/>
            <w:vAlign w:val="center"/>
          </w:tcPr>
          <w:p w14:paraId="387041B1" w14:textId="77777777" w:rsidR="00FD4D9A" w:rsidRDefault="00FD4D9A" w:rsidP="00496334">
            <w:pPr>
              <w:pStyle w:val="af8"/>
            </w:pPr>
            <w:r>
              <w:t>Наименование атрибута сущности</w:t>
            </w:r>
          </w:p>
        </w:tc>
        <w:tc>
          <w:tcPr>
            <w:tcW w:w="1280" w:type="dxa"/>
            <w:vAlign w:val="center"/>
          </w:tcPr>
          <w:p w14:paraId="4594E277" w14:textId="77777777" w:rsidR="00FD4D9A" w:rsidRDefault="00FD4D9A" w:rsidP="00496334">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7BC0CDC9" w14:textId="77777777" w:rsidR="00FD4D9A" w:rsidRDefault="00FD4D9A" w:rsidP="00496334">
            <w:pPr>
              <w:pStyle w:val="af8"/>
            </w:pPr>
            <w:r>
              <w:t>Подписываемое  Через «/»,</w:t>
            </w:r>
            <w:r w:rsidRPr="0015791C">
              <w:t xml:space="preserve"> </w:t>
            </w:r>
          </w:p>
          <w:p w14:paraId="2EA3A111" w14:textId="77777777" w:rsidR="00FD4D9A" w:rsidRDefault="00FD4D9A" w:rsidP="00496334">
            <w:pPr>
              <w:pStyle w:val="af8"/>
            </w:pPr>
            <w:r w:rsidRPr="0015791C">
              <w:t xml:space="preserve">если дайджесты для </w:t>
            </w:r>
          </w:p>
          <w:p w14:paraId="5666C531" w14:textId="77777777" w:rsidR="00FD4D9A" w:rsidRPr="0015791C" w:rsidRDefault="00FD4D9A" w:rsidP="00496334">
            <w:pPr>
              <w:pStyle w:val="af8"/>
            </w:pPr>
            <w:r w:rsidRPr="0015791C">
              <w:t>каналов разные</w:t>
            </w:r>
          </w:p>
        </w:tc>
        <w:tc>
          <w:tcPr>
            <w:tcW w:w="1411" w:type="dxa"/>
            <w:vAlign w:val="center"/>
          </w:tcPr>
          <w:p w14:paraId="3FA7D599" w14:textId="77777777" w:rsidR="00FD4D9A" w:rsidRPr="00BC0471" w:rsidRDefault="00FD4D9A" w:rsidP="00496334">
            <w:pPr>
              <w:pStyle w:val="af8"/>
            </w:pPr>
            <w:r>
              <w:t>Бизнес-описание, способ заполнения</w:t>
            </w:r>
            <w:r w:rsidRPr="00BC0471">
              <w:t xml:space="preserve">, </w:t>
            </w:r>
            <w:r>
              <w:t>ограничения</w:t>
            </w:r>
          </w:p>
        </w:tc>
        <w:tc>
          <w:tcPr>
            <w:tcW w:w="999" w:type="dxa"/>
            <w:vAlign w:val="center"/>
          </w:tcPr>
          <w:p w14:paraId="24BA1E88" w14:textId="77777777" w:rsidR="00FD4D9A" w:rsidRPr="00C53262" w:rsidRDefault="00FD4D9A" w:rsidP="00496334">
            <w:pPr>
              <w:pStyle w:val="af8"/>
            </w:pPr>
            <w:r>
              <w:rPr>
                <w:lang w:val="en-US"/>
              </w:rPr>
              <w:t>Hint</w:t>
            </w:r>
          </w:p>
        </w:tc>
      </w:tr>
      <w:tr w:rsidR="00D970A9" w14:paraId="4E8186E5" w14:textId="77777777" w:rsidTr="00A12D1F">
        <w:trPr>
          <w:cantSplit/>
        </w:trPr>
        <w:tc>
          <w:tcPr>
            <w:tcW w:w="568" w:type="dxa"/>
            <w:vAlign w:val="center"/>
          </w:tcPr>
          <w:p w14:paraId="041B6C1B" w14:textId="77777777" w:rsidR="00D970A9" w:rsidRDefault="00D970A9" w:rsidP="00D970A9">
            <w:pPr>
              <w:pStyle w:val="afa"/>
              <w:numPr>
                <w:ilvl w:val="0"/>
                <w:numId w:val="54"/>
              </w:numPr>
              <w:rPr>
                <w:rStyle w:val="af9"/>
              </w:rPr>
            </w:pPr>
          </w:p>
        </w:tc>
        <w:tc>
          <w:tcPr>
            <w:tcW w:w="1276" w:type="dxa"/>
            <w:vAlign w:val="center"/>
          </w:tcPr>
          <w:p w14:paraId="2B0F0AF2" w14:textId="77777777" w:rsidR="00D970A9" w:rsidRPr="005519AA" w:rsidRDefault="00D970A9" w:rsidP="00D970A9">
            <w:pPr>
              <w:pStyle w:val="afa"/>
              <w:spacing w:beforeLines="40" w:before="96" w:afterLines="40" w:after="96"/>
            </w:pPr>
            <w:r w:rsidRPr="005519AA">
              <w:t>Период</w:t>
            </w:r>
            <w:r>
              <w:t xml:space="preserve"> с</w:t>
            </w:r>
          </w:p>
        </w:tc>
        <w:tc>
          <w:tcPr>
            <w:tcW w:w="850" w:type="dxa"/>
            <w:vAlign w:val="center"/>
          </w:tcPr>
          <w:p w14:paraId="7B23B629" w14:textId="77777777" w:rsidR="00D970A9" w:rsidRPr="00EE21B5" w:rsidRDefault="00D970A9" w:rsidP="00D970A9">
            <w:pPr>
              <w:pStyle w:val="afa"/>
              <w:spacing w:beforeLines="40" w:before="96" w:afterLines="40" w:after="96"/>
            </w:pPr>
            <w:r>
              <w:t>Дата</w:t>
            </w:r>
          </w:p>
        </w:tc>
        <w:tc>
          <w:tcPr>
            <w:tcW w:w="424" w:type="dxa"/>
            <w:vAlign w:val="center"/>
          </w:tcPr>
          <w:p w14:paraId="24103157" w14:textId="77777777" w:rsidR="00D970A9" w:rsidRPr="007E4949" w:rsidRDefault="00D970A9" w:rsidP="00D970A9">
            <w:pPr>
              <w:pStyle w:val="afa"/>
            </w:pPr>
            <w:r>
              <w:t>1</w:t>
            </w:r>
          </w:p>
        </w:tc>
        <w:tc>
          <w:tcPr>
            <w:tcW w:w="1280" w:type="dxa"/>
            <w:vAlign w:val="center"/>
          </w:tcPr>
          <w:p w14:paraId="1C41A68E" w14:textId="77777777" w:rsidR="00D970A9" w:rsidRPr="0079221D" w:rsidRDefault="00D970A9" w:rsidP="00D970A9">
            <w:pPr>
              <w:pStyle w:val="afa"/>
              <w:spacing w:beforeLines="40" w:before="96" w:afterLines="40" w:after="96"/>
            </w:pPr>
          </w:p>
        </w:tc>
        <w:tc>
          <w:tcPr>
            <w:tcW w:w="1280" w:type="dxa"/>
            <w:vAlign w:val="center"/>
          </w:tcPr>
          <w:p w14:paraId="1D9F6829" w14:textId="77777777" w:rsidR="00D970A9" w:rsidRPr="002B2776" w:rsidRDefault="00D970A9" w:rsidP="00D970A9">
            <w:pPr>
              <w:pStyle w:val="afa"/>
              <w:spacing w:beforeLines="40" w:before="96" w:afterLines="40" w:after="96"/>
              <w:rPr>
                <w:lang w:val="en-US"/>
              </w:rPr>
            </w:pPr>
          </w:p>
        </w:tc>
        <w:tc>
          <w:tcPr>
            <w:tcW w:w="1409" w:type="dxa"/>
            <w:vAlign w:val="center"/>
          </w:tcPr>
          <w:p w14:paraId="076BA6D1" w14:textId="77777777" w:rsidR="00D970A9" w:rsidRPr="00B23BD0" w:rsidRDefault="00D970A9" w:rsidP="00D970A9">
            <w:pPr>
              <w:pStyle w:val="afa"/>
            </w:pPr>
          </w:p>
        </w:tc>
        <w:tc>
          <w:tcPr>
            <w:tcW w:w="1411" w:type="dxa"/>
            <w:vAlign w:val="center"/>
          </w:tcPr>
          <w:p w14:paraId="47EB6310" w14:textId="20450E7F" w:rsidR="00D970A9" w:rsidRPr="00175ED0" w:rsidRDefault="00D970A9" w:rsidP="00D970A9">
            <w:pPr>
              <w:ind w:left="0" w:firstLine="0"/>
              <w:jc w:val="left"/>
              <w:rPr>
                <w:rFonts w:ascii="Arial" w:hAnsi="Arial" w:cs="Arial"/>
                <w:sz w:val="16"/>
                <w:szCs w:val="16"/>
              </w:rPr>
            </w:pPr>
            <w:ins w:id="6730" w:author="Емельянова Елена Аркадьевна" w:date="2019-10-07T13:46:00Z">
              <w:r>
                <w:rPr>
                  <w:rFonts w:ascii="Arial" w:hAnsi="Arial" w:cs="Arial"/>
                  <w:sz w:val="16"/>
                  <w:szCs w:val="16"/>
                </w:rPr>
                <w:t>Дата начала периода</w:t>
              </w:r>
            </w:ins>
            <w:del w:id="6731" w:author="Емельянова Елена Аркадьевна" w:date="2019-10-07T13:46:00Z">
              <w:r w:rsidRPr="009420AE" w:rsidDel="00C315A7">
                <w:rPr>
                  <w:rFonts w:ascii="Arial" w:hAnsi="Arial" w:cs="Arial"/>
                  <w:sz w:val="16"/>
                  <w:szCs w:val="16"/>
                </w:rPr>
                <w:delText>По умолчанию - текущая дата.</w:delText>
              </w:r>
            </w:del>
          </w:p>
        </w:tc>
        <w:tc>
          <w:tcPr>
            <w:tcW w:w="999" w:type="dxa"/>
            <w:vAlign w:val="center"/>
          </w:tcPr>
          <w:p w14:paraId="2C442D10" w14:textId="77777777" w:rsidR="00D970A9" w:rsidRDefault="00D970A9" w:rsidP="00D970A9">
            <w:pPr>
              <w:pStyle w:val="afa"/>
              <w:rPr>
                <w:lang w:eastAsia="en-US"/>
              </w:rPr>
            </w:pPr>
          </w:p>
        </w:tc>
      </w:tr>
      <w:tr w:rsidR="00D970A9" w14:paraId="4D5005E0" w14:textId="77777777" w:rsidTr="00A12D1F">
        <w:trPr>
          <w:cantSplit/>
        </w:trPr>
        <w:tc>
          <w:tcPr>
            <w:tcW w:w="568" w:type="dxa"/>
            <w:vAlign w:val="center"/>
          </w:tcPr>
          <w:p w14:paraId="5A20CEFD" w14:textId="77777777" w:rsidR="00D970A9" w:rsidRDefault="00D970A9" w:rsidP="00D970A9">
            <w:pPr>
              <w:pStyle w:val="afa"/>
              <w:numPr>
                <w:ilvl w:val="0"/>
                <w:numId w:val="54"/>
              </w:numPr>
              <w:rPr>
                <w:rStyle w:val="af9"/>
              </w:rPr>
            </w:pPr>
          </w:p>
        </w:tc>
        <w:tc>
          <w:tcPr>
            <w:tcW w:w="1276" w:type="dxa"/>
            <w:vAlign w:val="center"/>
          </w:tcPr>
          <w:p w14:paraId="37B1AAE9" w14:textId="77777777" w:rsidR="00D970A9" w:rsidRPr="005519AA" w:rsidRDefault="00D970A9" w:rsidP="00D970A9">
            <w:pPr>
              <w:pStyle w:val="afa"/>
              <w:spacing w:beforeLines="40" w:before="96" w:afterLines="40" w:after="96"/>
            </w:pPr>
            <w:r>
              <w:t>По</w:t>
            </w:r>
          </w:p>
        </w:tc>
        <w:tc>
          <w:tcPr>
            <w:tcW w:w="850" w:type="dxa"/>
            <w:vAlign w:val="center"/>
          </w:tcPr>
          <w:p w14:paraId="35F66ECF" w14:textId="77777777" w:rsidR="00D970A9" w:rsidRPr="00EE21B5" w:rsidRDefault="00D970A9" w:rsidP="00D970A9">
            <w:pPr>
              <w:pStyle w:val="afa"/>
              <w:spacing w:beforeLines="40" w:before="96" w:afterLines="40" w:after="96"/>
            </w:pPr>
            <w:r>
              <w:t xml:space="preserve">Дата </w:t>
            </w:r>
          </w:p>
        </w:tc>
        <w:tc>
          <w:tcPr>
            <w:tcW w:w="424" w:type="dxa"/>
            <w:vAlign w:val="center"/>
          </w:tcPr>
          <w:p w14:paraId="4A05BD96" w14:textId="77777777" w:rsidR="00D970A9" w:rsidRPr="007E4949" w:rsidRDefault="00D970A9" w:rsidP="00D970A9">
            <w:pPr>
              <w:pStyle w:val="afa"/>
            </w:pPr>
            <w:r>
              <w:t>2</w:t>
            </w:r>
          </w:p>
        </w:tc>
        <w:tc>
          <w:tcPr>
            <w:tcW w:w="1280" w:type="dxa"/>
            <w:vAlign w:val="center"/>
          </w:tcPr>
          <w:p w14:paraId="5946FAC8" w14:textId="77777777" w:rsidR="00D970A9" w:rsidRPr="0079221D" w:rsidRDefault="00D970A9" w:rsidP="00D970A9">
            <w:pPr>
              <w:pStyle w:val="afa"/>
              <w:spacing w:beforeLines="40" w:before="96" w:afterLines="40" w:after="96"/>
            </w:pPr>
          </w:p>
        </w:tc>
        <w:tc>
          <w:tcPr>
            <w:tcW w:w="1280" w:type="dxa"/>
            <w:vAlign w:val="center"/>
          </w:tcPr>
          <w:p w14:paraId="130FBBF3" w14:textId="77777777" w:rsidR="00D970A9" w:rsidRPr="002B2776" w:rsidRDefault="00D970A9" w:rsidP="00D970A9">
            <w:pPr>
              <w:pStyle w:val="afa"/>
              <w:spacing w:beforeLines="40" w:before="96" w:afterLines="40" w:after="96"/>
              <w:rPr>
                <w:lang w:val="en-US"/>
              </w:rPr>
            </w:pPr>
          </w:p>
        </w:tc>
        <w:tc>
          <w:tcPr>
            <w:tcW w:w="1409" w:type="dxa"/>
            <w:vAlign w:val="center"/>
          </w:tcPr>
          <w:p w14:paraId="5DAA2554" w14:textId="77777777" w:rsidR="00D970A9" w:rsidRPr="00B23BD0" w:rsidRDefault="00D970A9" w:rsidP="00D970A9">
            <w:pPr>
              <w:pStyle w:val="afa"/>
            </w:pPr>
          </w:p>
        </w:tc>
        <w:tc>
          <w:tcPr>
            <w:tcW w:w="1411" w:type="dxa"/>
            <w:vAlign w:val="center"/>
          </w:tcPr>
          <w:p w14:paraId="6366EF5D" w14:textId="7054362F" w:rsidR="00D970A9" w:rsidRPr="00175ED0" w:rsidRDefault="00D970A9" w:rsidP="00D970A9">
            <w:pPr>
              <w:ind w:left="0" w:firstLine="0"/>
              <w:jc w:val="left"/>
              <w:rPr>
                <w:rFonts w:ascii="Arial" w:hAnsi="Arial" w:cs="Arial"/>
                <w:sz w:val="16"/>
                <w:szCs w:val="16"/>
              </w:rPr>
            </w:pPr>
            <w:ins w:id="6732" w:author="Емельянова Елена Аркадьевна" w:date="2019-10-07T13:46:00Z">
              <w:r>
                <w:rPr>
                  <w:rFonts w:ascii="Arial" w:hAnsi="Arial" w:cs="Arial"/>
                  <w:sz w:val="16"/>
                  <w:szCs w:val="16"/>
                </w:rPr>
                <w:t>Дата окончания периода</w:t>
              </w:r>
            </w:ins>
            <w:del w:id="6733" w:author="Емельянова Елена Аркадьевна" w:date="2019-10-07T13:46:00Z">
              <w:r w:rsidRPr="009420AE" w:rsidDel="00C315A7">
                <w:rPr>
                  <w:rFonts w:ascii="Arial" w:hAnsi="Arial" w:cs="Arial"/>
                  <w:sz w:val="16"/>
                  <w:szCs w:val="16"/>
                </w:rPr>
                <w:delText>По умолчанию - текущая дата.</w:delText>
              </w:r>
            </w:del>
          </w:p>
        </w:tc>
        <w:tc>
          <w:tcPr>
            <w:tcW w:w="999" w:type="dxa"/>
            <w:vAlign w:val="center"/>
          </w:tcPr>
          <w:p w14:paraId="7EF9B98B" w14:textId="77777777" w:rsidR="00D970A9" w:rsidRDefault="00D970A9" w:rsidP="00D970A9">
            <w:pPr>
              <w:pStyle w:val="afa"/>
              <w:rPr>
                <w:lang w:eastAsia="en-US"/>
              </w:rPr>
            </w:pPr>
          </w:p>
        </w:tc>
      </w:tr>
      <w:tr w:rsidR="005519AA" w14:paraId="7A5D2A2D" w14:textId="77777777" w:rsidTr="00A12D1F">
        <w:trPr>
          <w:cantSplit/>
        </w:trPr>
        <w:tc>
          <w:tcPr>
            <w:tcW w:w="568" w:type="dxa"/>
            <w:vAlign w:val="center"/>
          </w:tcPr>
          <w:p w14:paraId="11FE504C" w14:textId="77777777" w:rsidR="005519AA" w:rsidRDefault="005519AA" w:rsidP="005519AA">
            <w:pPr>
              <w:pStyle w:val="afa"/>
              <w:numPr>
                <w:ilvl w:val="0"/>
                <w:numId w:val="54"/>
              </w:numPr>
              <w:rPr>
                <w:rStyle w:val="af9"/>
              </w:rPr>
            </w:pPr>
          </w:p>
        </w:tc>
        <w:tc>
          <w:tcPr>
            <w:tcW w:w="1276" w:type="dxa"/>
            <w:vAlign w:val="center"/>
          </w:tcPr>
          <w:p w14:paraId="645B38FE" w14:textId="77777777" w:rsidR="005519AA" w:rsidRPr="005519AA" w:rsidRDefault="005519AA" w:rsidP="00A12D1F">
            <w:pPr>
              <w:pStyle w:val="afa"/>
              <w:spacing w:beforeLines="40" w:before="96" w:afterLines="40" w:after="96"/>
            </w:pPr>
            <w:r w:rsidRPr="005519AA">
              <w:t>Счет(а)</w:t>
            </w:r>
          </w:p>
        </w:tc>
        <w:tc>
          <w:tcPr>
            <w:tcW w:w="850" w:type="dxa"/>
            <w:vAlign w:val="center"/>
          </w:tcPr>
          <w:p w14:paraId="1AA649C2" w14:textId="77777777" w:rsidR="005519AA" w:rsidRPr="00EE21B5" w:rsidRDefault="005519AA" w:rsidP="00A12D1F">
            <w:pPr>
              <w:pStyle w:val="afa"/>
              <w:spacing w:beforeLines="40" w:before="96" w:afterLines="40" w:after="96"/>
            </w:pPr>
            <w:r>
              <w:t>Справочник</w:t>
            </w:r>
          </w:p>
        </w:tc>
        <w:tc>
          <w:tcPr>
            <w:tcW w:w="424" w:type="dxa"/>
            <w:vAlign w:val="center"/>
          </w:tcPr>
          <w:p w14:paraId="78685703" w14:textId="77777777" w:rsidR="005519AA" w:rsidRPr="007E4949" w:rsidRDefault="005519AA" w:rsidP="00A12D1F">
            <w:pPr>
              <w:pStyle w:val="afa"/>
            </w:pPr>
            <w:r>
              <w:t>3</w:t>
            </w:r>
          </w:p>
        </w:tc>
        <w:tc>
          <w:tcPr>
            <w:tcW w:w="1280" w:type="dxa"/>
            <w:vAlign w:val="center"/>
          </w:tcPr>
          <w:p w14:paraId="55DF0F7D" w14:textId="77777777" w:rsidR="005519AA" w:rsidRPr="0079221D" w:rsidRDefault="005519AA" w:rsidP="00A12D1F">
            <w:pPr>
              <w:pStyle w:val="afa"/>
              <w:spacing w:beforeLines="40" w:before="96" w:afterLines="40" w:after="96"/>
            </w:pPr>
          </w:p>
        </w:tc>
        <w:tc>
          <w:tcPr>
            <w:tcW w:w="1280" w:type="dxa"/>
            <w:vAlign w:val="center"/>
          </w:tcPr>
          <w:p w14:paraId="696222EC" w14:textId="77777777" w:rsidR="005519AA" w:rsidRPr="002B2776" w:rsidRDefault="009420AE" w:rsidP="00A12D1F">
            <w:pPr>
              <w:pStyle w:val="afa"/>
              <w:spacing w:beforeLines="40" w:before="96" w:afterLines="40" w:after="96"/>
              <w:rPr>
                <w:lang w:val="en-US"/>
              </w:rPr>
            </w:pPr>
            <w:r w:rsidRPr="009420AE">
              <w:rPr>
                <w:lang w:val="en-US"/>
              </w:rPr>
              <w:t>20-значный номер счета</w:t>
            </w:r>
          </w:p>
        </w:tc>
        <w:tc>
          <w:tcPr>
            <w:tcW w:w="1409" w:type="dxa"/>
            <w:vAlign w:val="center"/>
          </w:tcPr>
          <w:p w14:paraId="74E2A2E1" w14:textId="77777777" w:rsidR="005519AA" w:rsidRPr="00B23BD0" w:rsidRDefault="005519AA" w:rsidP="00A12D1F">
            <w:pPr>
              <w:pStyle w:val="afa"/>
            </w:pPr>
          </w:p>
        </w:tc>
        <w:tc>
          <w:tcPr>
            <w:tcW w:w="1411" w:type="dxa"/>
            <w:vAlign w:val="center"/>
          </w:tcPr>
          <w:p w14:paraId="358F8833" w14:textId="77777777" w:rsidR="005519AA" w:rsidRPr="00175ED0" w:rsidRDefault="009420AE" w:rsidP="00A12D1F">
            <w:pPr>
              <w:ind w:left="0" w:firstLine="0"/>
              <w:jc w:val="left"/>
              <w:rPr>
                <w:rFonts w:ascii="Arial" w:hAnsi="Arial" w:cs="Arial"/>
                <w:sz w:val="16"/>
                <w:szCs w:val="16"/>
              </w:rPr>
            </w:pPr>
            <w:r w:rsidRPr="009420AE">
              <w:rPr>
                <w:rFonts w:ascii="Arial" w:hAnsi="Arial" w:cs="Arial"/>
                <w:sz w:val="16"/>
                <w:szCs w:val="16"/>
              </w:rPr>
              <w:t>Выбирается клиентом из доступных ему счетов.</w:t>
            </w:r>
          </w:p>
        </w:tc>
        <w:tc>
          <w:tcPr>
            <w:tcW w:w="999" w:type="dxa"/>
            <w:vAlign w:val="center"/>
          </w:tcPr>
          <w:p w14:paraId="5E68ED1C" w14:textId="77777777" w:rsidR="005519AA" w:rsidRDefault="005519AA" w:rsidP="00A12D1F">
            <w:pPr>
              <w:pStyle w:val="afa"/>
              <w:rPr>
                <w:lang w:eastAsia="en-US"/>
              </w:rPr>
            </w:pPr>
          </w:p>
        </w:tc>
      </w:tr>
      <w:tr w:rsidR="005519AA" w14:paraId="49D942AD" w14:textId="77777777" w:rsidTr="00A12D1F">
        <w:trPr>
          <w:cantSplit/>
        </w:trPr>
        <w:tc>
          <w:tcPr>
            <w:tcW w:w="568" w:type="dxa"/>
            <w:vAlign w:val="center"/>
          </w:tcPr>
          <w:p w14:paraId="63280CD6" w14:textId="77777777" w:rsidR="005519AA" w:rsidRDefault="005519AA" w:rsidP="005519AA">
            <w:pPr>
              <w:pStyle w:val="afa"/>
              <w:numPr>
                <w:ilvl w:val="0"/>
                <w:numId w:val="54"/>
              </w:numPr>
              <w:rPr>
                <w:rStyle w:val="af9"/>
              </w:rPr>
            </w:pPr>
          </w:p>
        </w:tc>
        <w:tc>
          <w:tcPr>
            <w:tcW w:w="1276" w:type="dxa"/>
            <w:vAlign w:val="center"/>
          </w:tcPr>
          <w:p w14:paraId="12815DC3" w14:textId="77777777" w:rsidR="005519AA" w:rsidRPr="005519AA" w:rsidRDefault="005519AA" w:rsidP="00A12D1F">
            <w:pPr>
              <w:pStyle w:val="afa"/>
              <w:spacing w:beforeLines="40" w:before="96" w:afterLines="40" w:after="96"/>
            </w:pPr>
            <w:r>
              <w:t>Экспорт выписок</w:t>
            </w:r>
          </w:p>
        </w:tc>
        <w:tc>
          <w:tcPr>
            <w:tcW w:w="850" w:type="dxa"/>
            <w:vAlign w:val="center"/>
          </w:tcPr>
          <w:p w14:paraId="07F6CA86" w14:textId="77777777" w:rsidR="005519AA" w:rsidRPr="00EE21B5" w:rsidRDefault="005519AA" w:rsidP="00A12D1F">
            <w:pPr>
              <w:pStyle w:val="afa"/>
              <w:spacing w:beforeLines="40" w:before="96" w:afterLines="40" w:after="96"/>
            </w:pPr>
            <w:r>
              <w:t>Выбор из списка</w:t>
            </w:r>
          </w:p>
        </w:tc>
        <w:tc>
          <w:tcPr>
            <w:tcW w:w="424" w:type="dxa"/>
            <w:vAlign w:val="center"/>
          </w:tcPr>
          <w:p w14:paraId="21C43180" w14:textId="77777777" w:rsidR="005519AA" w:rsidRPr="007E4949" w:rsidRDefault="005519AA" w:rsidP="00A12D1F">
            <w:pPr>
              <w:pStyle w:val="afa"/>
            </w:pPr>
            <w:r>
              <w:t>4</w:t>
            </w:r>
          </w:p>
        </w:tc>
        <w:tc>
          <w:tcPr>
            <w:tcW w:w="1280" w:type="dxa"/>
            <w:vAlign w:val="center"/>
          </w:tcPr>
          <w:p w14:paraId="7EABC587" w14:textId="77777777" w:rsidR="005519AA" w:rsidRPr="0079221D" w:rsidRDefault="005519AA" w:rsidP="00A12D1F">
            <w:pPr>
              <w:pStyle w:val="afa"/>
              <w:spacing w:beforeLines="40" w:before="96" w:afterLines="40" w:after="96"/>
            </w:pPr>
          </w:p>
        </w:tc>
        <w:tc>
          <w:tcPr>
            <w:tcW w:w="1280" w:type="dxa"/>
            <w:vAlign w:val="center"/>
          </w:tcPr>
          <w:p w14:paraId="1EC5B791" w14:textId="77777777" w:rsidR="005519AA" w:rsidRPr="002B2776" w:rsidRDefault="005519AA" w:rsidP="00A12D1F">
            <w:pPr>
              <w:pStyle w:val="afa"/>
              <w:spacing w:beforeLines="40" w:before="96" w:afterLines="40" w:after="96"/>
              <w:rPr>
                <w:lang w:val="en-US"/>
              </w:rPr>
            </w:pPr>
          </w:p>
        </w:tc>
        <w:tc>
          <w:tcPr>
            <w:tcW w:w="1409" w:type="dxa"/>
            <w:vAlign w:val="center"/>
          </w:tcPr>
          <w:p w14:paraId="22200254" w14:textId="77777777" w:rsidR="005519AA" w:rsidRPr="00B23BD0" w:rsidRDefault="005519AA" w:rsidP="00A12D1F">
            <w:pPr>
              <w:pStyle w:val="afa"/>
              <w:spacing w:beforeLines="40" w:before="96" w:afterLines="40" w:after="96"/>
            </w:pPr>
          </w:p>
        </w:tc>
        <w:tc>
          <w:tcPr>
            <w:tcW w:w="1411" w:type="dxa"/>
            <w:vAlign w:val="center"/>
          </w:tcPr>
          <w:p w14:paraId="41062363" w14:textId="77777777" w:rsidR="005519AA" w:rsidRPr="005519AA" w:rsidRDefault="005519AA" w:rsidP="00A12D1F">
            <w:pPr>
              <w:spacing w:beforeLines="40" w:before="96" w:afterLines="40" w:after="96"/>
              <w:ind w:left="0" w:firstLine="0"/>
              <w:jc w:val="left"/>
              <w:rPr>
                <w:rFonts w:ascii="Arial" w:hAnsi="Arial" w:cs="Arial"/>
                <w:sz w:val="16"/>
                <w:szCs w:val="16"/>
              </w:rPr>
            </w:pPr>
            <w:r w:rsidRPr="005519AA">
              <w:rPr>
                <w:rFonts w:ascii="Arial" w:hAnsi="Arial" w:cs="Arial"/>
                <w:sz w:val="16"/>
                <w:szCs w:val="16"/>
              </w:rPr>
              <w:t xml:space="preserve">Выбор из списка значений: </w:t>
            </w:r>
          </w:p>
          <w:p w14:paraId="238862C3" w14:textId="77777777" w:rsidR="005519AA" w:rsidRDefault="005519AA" w:rsidP="00A12D1F">
            <w:pPr>
              <w:spacing w:beforeLines="40" w:before="96" w:afterLines="40" w:after="96"/>
              <w:ind w:left="0" w:firstLine="0"/>
              <w:jc w:val="left"/>
              <w:rPr>
                <w:rFonts w:ascii="Arial" w:hAnsi="Arial" w:cs="Arial"/>
                <w:sz w:val="16"/>
                <w:szCs w:val="16"/>
              </w:rPr>
            </w:pPr>
            <w:r w:rsidRPr="005519AA">
              <w:rPr>
                <w:rFonts w:ascii="Arial" w:hAnsi="Arial" w:cs="Arial"/>
                <w:sz w:val="16"/>
                <w:szCs w:val="16"/>
              </w:rPr>
              <w:t>«Один файл» / «Несколько файлов»</w:t>
            </w:r>
            <w:r>
              <w:rPr>
                <w:rFonts w:ascii="Arial" w:hAnsi="Arial" w:cs="Arial"/>
                <w:sz w:val="16"/>
                <w:szCs w:val="16"/>
              </w:rPr>
              <w:t>.</w:t>
            </w:r>
          </w:p>
          <w:p w14:paraId="4241857E" w14:textId="77777777" w:rsidR="005519AA" w:rsidRPr="00175ED0" w:rsidRDefault="005519AA" w:rsidP="00A12D1F">
            <w:pPr>
              <w:spacing w:beforeLines="40" w:before="96" w:afterLines="40" w:after="96"/>
              <w:ind w:left="0" w:firstLine="0"/>
              <w:jc w:val="left"/>
              <w:rPr>
                <w:rFonts w:ascii="Arial" w:hAnsi="Arial" w:cs="Arial"/>
                <w:sz w:val="16"/>
                <w:szCs w:val="16"/>
              </w:rPr>
            </w:pPr>
            <w:r>
              <w:rPr>
                <w:rFonts w:ascii="Arial" w:hAnsi="Arial" w:cs="Arial"/>
                <w:sz w:val="16"/>
                <w:szCs w:val="16"/>
              </w:rPr>
              <w:t xml:space="preserve">По умолчанию – </w:t>
            </w:r>
            <w:r w:rsidRPr="005519AA">
              <w:rPr>
                <w:rFonts w:ascii="Arial" w:hAnsi="Arial" w:cs="Arial"/>
                <w:sz w:val="16"/>
                <w:szCs w:val="16"/>
              </w:rPr>
              <w:t>«Один файл».</w:t>
            </w:r>
          </w:p>
        </w:tc>
        <w:tc>
          <w:tcPr>
            <w:tcW w:w="999" w:type="dxa"/>
            <w:vAlign w:val="center"/>
          </w:tcPr>
          <w:p w14:paraId="66AB0485" w14:textId="77777777" w:rsidR="005519AA" w:rsidRDefault="005519AA" w:rsidP="00A12D1F">
            <w:pPr>
              <w:pStyle w:val="afa"/>
              <w:spacing w:beforeLines="40" w:before="96" w:afterLines="40" w:after="96"/>
            </w:pPr>
          </w:p>
        </w:tc>
      </w:tr>
      <w:tr w:rsidR="009420AE" w14:paraId="415E0C88" w14:textId="77777777" w:rsidTr="00A12D1F">
        <w:trPr>
          <w:cantSplit/>
        </w:trPr>
        <w:tc>
          <w:tcPr>
            <w:tcW w:w="568" w:type="dxa"/>
            <w:vAlign w:val="center"/>
          </w:tcPr>
          <w:p w14:paraId="2EDFB0F4" w14:textId="77777777" w:rsidR="009420AE" w:rsidRDefault="009420AE" w:rsidP="005519AA">
            <w:pPr>
              <w:pStyle w:val="afa"/>
              <w:numPr>
                <w:ilvl w:val="0"/>
                <w:numId w:val="54"/>
              </w:numPr>
              <w:rPr>
                <w:rStyle w:val="af9"/>
              </w:rPr>
            </w:pPr>
          </w:p>
        </w:tc>
        <w:tc>
          <w:tcPr>
            <w:tcW w:w="1276" w:type="dxa"/>
            <w:vAlign w:val="center"/>
          </w:tcPr>
          <w:p w14:paraId="56944CC4" w14:textId="77777777" w:rsidR="009420AE" w:rsidRDefault="009420AE" w:rsidP="00A12D1F">
            <w:pPr>
              <w:pStyle w:val="afa"/>
              <w:spacing w:beforeLines="40" w:before="96" w:afterLines="40" w:after="96"/>
            </w:pPr>
            <w:r>
              <w:t>Максимальная длина файла</w:t>
            </w:r>
          </w:p>
        </w:tc>
        <w:tc>
          <w:tcPr>
            <w:tcW w:w="850" w:type="dxa"/>
            <w:vAlign w:val="center"/>
          </w:tcPr>
          <w:p w14:paraId="1251EA06" w14:textId="77777777" w:rsidR="009420AE" w:rsidRDefault="009420AE" w:rsidP="00A12D1F">
            <w:pPr>
              <w:pStyle w:val="afa"/>
              <w:spacing w:beforeLines="40" w:before="96" w:afterLines="40" w:after="96"/>
            </w:pPr>
          </w:p>
        </w:tc>
        <w:tc>
          <w:tcPr>
            <w:tcW w:w="424" w:type="dxa"/>
            <w:vAlign w:val="center"/>
          </w:tcPr>
          <w:p w14:paraId="6B8BB474" w14:textId="77777777" w:rsidR="009420AE" w:rsidRPr="007E4949" w:rsidRDefault="009420AE" w:rsidP="00A12D1F">
            <w:pPr>
              <w:pStyle w:val="afa"/>
            </w:pPr>
            <w:r>
              <w:t>5</w:t>
            </w:r>
          </w:p>
        </w:tc>
        <w:tc>
          <w:tcPr>
            <w:tcW w:w="1280" w:type="dxa"/>
            <w:vAlign w:val="center"/>
          </w:tcPr>
          <w:p w14:paraId="6996C2E5" w14:textId="77777777" w:rsidR="009420AE" w:rsidRPr="0079221D" w:rsidRDefault="009420AE" w:rsidP="00A12D1F">
            <w:pPr>
              <w:pStyle w:val="afa"/>
              <w:spacing w:beforeLines="40" w:before="96" w:afterLines="40" w:after="96"/>
            </w:pPr>
          </w:p>
        </w:tc>
        <w:tc>
          <w:tcPr>
            <w:tcW w:w="1280" w:type="dxa"/>
            <w:vAlign w:val="center"/>
          </w:tcPr>
          <w:p w14:paraId="57BFB5AA" w14:textId="77777777" w:rsidR="009420AE" w:rsidRPr="002B2776" w:rsidRDefault="009420AE" w:rsidP="00A12D1F">
            <w:pPr>
              <w:pStyle w:val="afa"/>
              <w:spacing w:beforeLines="40" w:before="96" w:afterLines="40" w:after="96"/>
              <w:rPr>
                <w:lang w:val="en-US"/>
              </w:rPr>
            </w:pPr>
          </w:p>
        </w:tc>
        <w:tc>
          <w:tcPr>
            <w:tcW w:w="1409" w:type="dxa"/>
            <w:vAlign w:val="center"/>
          </w:tcPr>
          <w:p w14:paraId="70A918DD" w14:textId="77777777" w:rsidR="009420AE" w:rsidRPr="00B23BD0" w:rsidRDefault="009420AE" w:rsidP="00A12D1F">
            <w:pPr>
              <w:pStyle w:val="afa"/>
              <w:spacing w:beforeLines="40" w:before="96" w:afterLines="40" w:after="96"/>
            </w:pPr>
          </w:p>
        </w:tc>
        <w:tc>
          <w:tcPr>
            <w:tcW w:w="1411" w:type="dxa"/>
            <w:vAlign w:val="center"/>
          </w:tcPr>
          <w:p w14:paraId="222BDBE2" w14:textId="77777777" w:rsidR="009420AE" w:rsidRPr="005519AA" w:rsidRDefault="009420AE" w:rsidP="00A12D1F">
            <w:pPr>
              <w:spacing w:beforeLines="40" w:before="96" w:afterLines="40" w:after="96"/>
              <w:ind w:left="0" w:firstLine="0"/>
              <w:jc w:val="left"/>
              <w:rPr>
                <w:rFonts w:ascii="Arial" w:hAnsi="Arial" w:cs="Arial"/>
                <w:sz w:val="16"/>
                <w:szCs w:val="16"/>
              </w:rPr>
            </w:pPr>
            <w:r w:rsidRPr="005519AA">
              <w:rPr>
                <w:rFonts w:ascii="Arial" w:hAnsi="Arial" w:cs="Arial"/>
                <w:sz w:val="16"/>
                <w:szCs w:val="16"/>
              </w:rPr>
              <w:t>По умолчанию – «1000» символов.</w:t>
            </w:r>
          </w:p>
          <w:p w14:paraId="079F41D9" w14:textId="77777777" w:rsidR="009420AE" w:rsidRPr="005519AA" w:rsidRDefault="009420AE" w:rsidP="00A12D1F">
            <w:pPr>
              <w:spacing w:beforeLines="40" w:before="96" w:afterLines="40" w:after="96"/>
              <w:ind w:left="0" w:firstLine="0"/>
              <w:jc w:val="left"/>
              <w:rPr>
                <w:rFonts w:ascii="Arial" w:hAnsi="Arial" w:cs="Arial"/>
                <w:sz w:val="16"/>
                <w:szCs w:val="16"/>
              </w:rPr>
            </w:pPr>
            <w:r w:rsidRPr="005519AA">
              <w:rPr>
                <w:rFonts w:ascii="Arial" w:hAnsi="Arial" w:cs="Arial"/>
                <w:sz w:val="16"/>
                <w:szCs w:val="16"/>
              </w:rPr>
              <w:t>Обязательно для заполнения при выбранном типе экспорта «Несколько файлов».</w:t>
            </w:r>
          </w:p>
        </w:tc>
        <w:tc>
          <w:tcPr>
            <w:tcW w:w="999" w:type="dxa"/>
            <w:vAlign w:val="center"/>
          </w:tcPr>
          <w:p w14:paraId="03ADE605" w14:textId="77777777" w:rsidR="009420AE" w:rsidRDefault="009420AE" w:rsidP="00A12D1F">
            <w:pPr>
              <w:pStyle w:val="afa"/>
              <w:spacing w:beforeLines="40" w:before="96" w:afterLines="40" w:after="96"/>
            </w:pPr>
          </w:p>
        </w:tc>
      </w:tr>
      <w:tr w:rsidR="009420AE" w14:paraId="44A6AA30" w14:textId="77777777" w:rsidTr="00A12D1F">
        <w:trPr>
          <w:cantSplit/>
        </w:trPr>
        <w:tc>
          <w:tcPr>
            <w:tcW w:w="568" w:type="dxa"/>
            <w:vAlign w:val="center"/>
          </w:tcPr>
          <w:p w14:paraId="50139885" w14:textId="77777777" w:rsidR="009420AE" w:rsidRDefault="009420AE" w:rsidP="005519AA">
            <w:pPr>
              <w:pStyle w:val="afa"/>
              <w:numPr>
                <w:ilvl w:val="0"/>
                <w:numId w:val="54"/>
              </w:numPr>
              <w:rPr>
                <w:rStyle w:val="af9"/>
              </w:rPr>
            </w:pPr>
          </w:p>
        </w:tc>
        <w:tc>
          <w:tcPr>
            <w:tcW w:w="1276" w:type="dxa"/>
            <w:vAlign w:val="center"/>
          </w:tcPr>
          <w:p w14:paraId="1ACEFB5D" w14:textId="77777777" w:rsidR="009420AE" w:rsidRPr="005519AA" w:rsidRDefault="009420AE" w:rsidP="00A12D1F">
            <w:pPr>
              <w:pStyle w:val="afa"/>
              <w:spacing w:beforeLines="40" w:before="96" w:afterLines="40" w:after="96"/>
            </w:pPr>
            <w:r w:rsidRPr="005519AA">
              <w:t>Кодировка файла экспорта</w:t>
            </w:r>
          </w:p>
        </w:tc>
        <w:tc>
          <w:tcPr>
            <w:tcW w:w="850" w:type="dxa"/>
            <w:vAlign w:val="center"/>
          </w:tcPr>
          <w:p w14:paraId="118DD87C" w14:textId="77777777" w:rsidR="009420AE" w:rsidRPr="00EE21B5" w:rsidRDefault="009420AE" w:rsidP="00A12D1F">
            <w:pPr>
              <w:pStyle w:val="afa"/>
              <w:spacing w:beforeLines="40" w:before="96" w:afterLines="40" w:after="96"/>
            </w:pPr>
          </w:p>
        </w:tc>
        <w:tc>
          <w:tcPr>
            <w:tcW w:w="424" w:type="dxa"/>
            <w:vAlign w:val="center"/>
          </w:tcPr>
          <w:p w14:paraId="09B6BB48" w14:textId="77777777" w:rsidR="009420AE" w:rsidRPr="007E4949" w:rsidRDefault="009420AE" w:rsidP="00A12D1F">
            <w:pPr>
              <w:pStyle w:val="afa"/>
            </w:pPr>
            <w:r>
              <w:t>6</w:t>
            </w:r>
          </w:p>
        </w:tc>
        <w:tc>
          <w:tcPr>
            <w:tcW w:w="1280" w:type="dxa"/>
            <w:vAlign w:val="center"/>
          </w:tcPr>
          <w:p w14:paraId="423B6F68" w14:textId="77777777" w:rsidR="009420AE" w:rsidRPr="0079221D" w:rsidRDefault="009420AE" w:rsidP="00A12D1F">
            <w:pPr>
              <w:pStyle w:val="afa"/>
              <w:spacing w:beforeLines="40" w:before="96" w:afterLines="40" w:after="96"/>
            </w:pPr>
          </w:p>
        </w:tc>
        <w:tc>
          <w:tcPr>
            <w:tcW w:w="1280" w:type="dxa"/>
            <w:vAlign w:val="center"/>
          </w:tcPr>
          <w:p w14:paraId="7D2DAFBC" w14:textId="77777777" w:rsidR="009420AE" w:rsidRPr="002B2776" w:rsidRDefault="009420AE" w:rsidP="00A12D1F">
            <w:pPr>
              <w:pStyle w:val="afa"/>
              <w:spacing w:beforeLines="40" w:before="96" w:afterLines="40" w:after="96"/>
              <w:rPr>
                <w:lang w:val="en-US"/>
              </w:rPr>
            </w:pPr>
          </w:p>
        </w:tc>
        <w:tc>
          <w:tcPr>
            <w:tcW w:w="1409" w:type="dxa"/>
            <w:vAlign w:val="center"/>
          </w:tcPr>
          <w:p w14:paraId="5CBBC006" w14:textId="77777777" w:rsidR="009420AE" w:rsidRPr="00B23BD0" w:rsidRDefault="009420AE" w:rsidP="00A12D1F">
            <w:pPr>
              <w:pStyle w:val="afa"/>
            </w:pPr>
          </w:p>
        </w:tc>
        <w:tc>
          <w:tcPr>
            <w:tcW w:w="1411" w:type="dxa"/>
            <w:vAlign w:val="center"/>
          </w:tcPr>
          <w:p w14:paraId="29C2826B" w14:textId="77777777" w:rsidR="009420AE" w:rsidRDefault="009420AE" w:rsidP="00A12D1F">
            <w:pPr>
              <w:ind w:left="0" w:firstLine="0"/>
              <w:jc w:val="left"/>
              <w:rPr>
                <w:rFonts w:ascii="Arial" w:hAnsi="Arial" w:cs="Arial"/>
                <w:sz w:val="16"/>
                <w:szCs w:val="16"/>
              </w:rPr>
            </w:pPr>
            <w:r w:rsidRPr="009420AE">
              <w:rPr>
                <w:rFonts w:ascii="Arial" w:hAnsi="Arial" w:cs="Arial"/>
                <w:sz w:val="16"/>
                <w:szCs w:val="16"/>
              </w:rPr>
              <w:t>Выбор из списка значений: «Windows», «DOS», «KOI-8»</w:t>
            </w:r>
            <w:r>
              <w:rPr>
                <w:rFonts w:ascii="Arial" w:hAnsi="Arial" w:cs="Arial"/>
                <w:sz w:val="16"/>
                <w:szCs w:val="16"/>
              </w:rPr>
              <w:t>.</w:t>
            </w:r>
          </w:p>
          <w:p w14:paraId="26120D5A" w14:textId="77777777" w:rsidR="009420AE" w:rsidRPr="00175ED0" w:rsidRDefault="009420AE" w:rsidP="00A12D1F">
            <w:pPr>
              <w:ind w:left="0" w:firstLine="0"/>
              <w:jc w:val="left"/>
              <w:rPr>
                <w:rFonts w:ascii="Arial" w:hAnsi="Arial" w:cs="Arial"/>
                <w:sz w:val="16"/>
                <w:szCs w:val="16"/>
              </w:rPr>
            </w:pPr>
            <w:r w:rsidRPr="009420AE">
              <w:rPr>
                <w:rFonts w:ascii="Arial" w:hAnsi="Arial" w:cs="Arial"/>
                <w:sz w:val="16"/>
                <w:szCs w:val="16"/>
              </w:rPr>
              <w:t>По умолчанию – «Windows».</w:t>
            </w:r>
          </w:p>
        </w:tc>
        <w:tc>
          <w:tcPr>
            <w:tcW w:w="999" w:type="dxa"/>
            <w:vAlign w:val="center"/>
          </w:tcPr>
          <w:p w14:paraId="1D96FE4E" w14:textId="77777777" w:rsidR="009420AE" w:rsidRDefault="009420AE" w:rsidP="00A12D1F">
            <w:pPr>
              <w:pStyle w:val="afa"/>
              <w:rPr>
                <w:lang w:eastAsia="en-US"/>
              </w:rPr>
            </w:pPr>
          </w:p>
        </w:tc>
      </w:tr>
      <w:tr w:rsidR="009420AE" w14:paraId="43E1C127" w14:textId="77777777" w:rsidTr="00A12D1F">
        <w:trPr>
          <w:cantSplit/>
        </w:trPr>
        <w:tc>
          <w:tcPr>
            <w:tcW w:w="568" w:type="dxa"/>
            <w:vAlign w:val="center"/>
          </w:tcPr>
          <w:p w14:paraId="48DBC196" w14:textId="77777777" w:rsidR="009420AE" w:rsidRDefault="009420AE" w:rsidP="005519AA">
            <w:pPr>
              <w:pStyle w:val="afa"/>
              <w:numPr>
                <w:ilvl w:val="0"/>
                <w:numId w:val="54"/>
              </w:numPr>
              <w:rPr>
                <w:rStyle w:val="af9"/>
              </w:rPr>
            </w:pPr>
          </w:p>
        </w:tc>
        <w:tc>
          <w:tcPr>
            <w:tcW w:w="1276" w:type="dxa"/>
            <w:vAlign w:val="center"/>
          </w:tcPr>
          <w:p w14:paraId="319E82A4" w14:textId="77777777" w:rsidR="009420AE" w:rsidRPr="005519AA" w:rsidRDefault="009420AE" w:rsidP="00A12D1F">
            <w:pPr>
              <w:pStyle w:val="afa"/>
              <w:spacing w:beforeLines="40" w:before="96" w:afterLines="40" w:after="96"/>
            </w:pPr>
            <w:r w:rsidRPr="005519AA">
              <w:t>Транслитерация</w:t>
            </w:r>
          </w:p>
        </w:tc>
        <w:tc>
          <w:tcPr>
            <w:tcW w:w="850" w:type="dxa"/>
            <w:vAlign w:val="center"/>
          </w:tcPr>
          <w:p w14:paraId="29069DAE" w14:textId="77777777" w:rsidR="009420AE" w:rsidRPr="00EE21B5" w:rsidRDefault="009420AE" w:rsidP="00A12D1F">
            <w:pPr>
              <w:pStyle w:val="afa"/>
              <w:spacing w:beforeLines="40" w:before="96" w:afterLines="40" w:after="96"/>
            </w:pPr>
          </w:p>
        </w:tc>
        <w:tc>
          <w:tcPr>
            <w:tcW w:w="424" w:type="dxa"/>
            <w:vAlign w:val="center"/>
          </w:tcPr>
          <w:p w14:paraId="7DDBD65A" w14:textId="77777777" w:rsidR="009420AE" w:rsidRPr="007E4949" w:rsidRDefault="009420AE" w:rsidP="00A12D1F">
            <w:pPr>
              <w:pStyle w:val="afa"/>
            </w:pPr>
            <w:r>
              <w:t>7</w:t>
            </w:r>
          </w:p>
        </w:tc>
        <w:tc>
          <w:tcPr>
            <w:tcW w:w="1280" w:type="dxa"/>
            <w:vAlign w:val="center"/>
          </w:tcPr>
          <w:p w14:paraId="75BB3919" w14:textId="77777777" w:rsidR="009420AE" w:rsidRPr="0079221D" w:rsidRDefault="009420AE" w:rsidP="00A12D1F">
            <w:pPr>
              <w:pStyle w:val="afa"/>
              <w:spacing w:beforeLines="40" w:before="96" w:afterLines="40" w:after="96"/>
            </w:pPr>
          </w:p>
        </w:tc>
        <w:tc>
          <w:tcPr>
            <w:tcW w:w="1280" w:type="dxa"/>
            <w:vAlign w:val="center"/>
          </w:tcPr>
          <w:p w14:paraId="2A8A5E68" w14:textId="77777777" w:rsidR="009420AE" w:rsidRPr="002B2776" w:rsidRDefault="009420AE" w:rsidP="00A12D1F">
            <w:pPr>
              <w:pStyle w:val="afa"/>
              <w:spacing w:beforeLines="40" w:before="96" w:afterLines="40" w:after="96"/>
              <w:rPr>
                <w:lang w:val="en-US"/>
              </w:rPr>
            </w:pPr>
          </w:p>
        </w:tc>
        <w:tc>
          <w:tcPr>
            <w:tcW w:w="1409" w:type="dxa"/>
            <w:vAlign w:val="center"/>
          </w:tcPr>
          <w:p w14:paraId="19548C08" w14:textId="77777777" w:rsidR="009420AE" w:rsidRPr="00B23BD0" w:rsidRDefault="009420AE" w:rsidP="00A12D1F">
            <w:pPr>
              <w:pStyle w:val="afa"/>
            </w:pPr>
          </w:p>
        </w:tc>
        <w:tc>
          <w:tcPr>
            <w:tcW w:w="1411" w:type="dxa"/>
            <w:vAlign w:val="center"/>
          </w:tcPr>
          <w:p w14:paraId="5B8CD6FC" w14:textId="77777777" w:rsidR="009420AE" w:rsidRDefault="009420AE" w:rsidP="00A12D1F">
            <w:pPr>
              <w:ind w:left="0" w:firstLine="0"/>
              <w:jc w:val="left"/>
              <w:rPr>
                <w:rFonts w:ascii="Arial" w:hAnsi="Arial" w:cs="Arial"/>
                <w:sz w:val="16"/>
                <w:szCs w:val="16"/>
              </w:rPr>
            </w:pPr>
            <w:r>
              <w:rPr>
                <w:rFonts w:ascii="Arial" w:hAnsi="Arial" w:cs="Arial"/>
                <w:sz w:val="16"/>
                <w:szCs w:val="16"/>
              </w:rPr>
              <w:t>Отметка/ снятие отметки:</w:t>
            </w:r>
          </w:p>
          <w:p w14:paraId="452077B5" w14:textId="77777777" w:rsidR="009420AE" w:rsidRDefault="009420AE" w:rsidP="00A12D1F">
            <w:pPr>
              <w:ind w:left="0" w:firstLine="0"/>
              <w:jc w:val="left"/>
              <w:rPr>
                <w:rFonts w:ascii="Arial" w:hAnsi="Arial" w:cs="Arial"/>
                <w:sz w:val="16"/>
                <w:szCs w:val="16"/>
              </w:rPr>
            </w:pPr>
            <w:r>
              <w:rPr>
                <w:rFonts w:ascii="Arial" w:hAnsi="Arial" w:cs="Arial"/>
                <w:sz w:val="16"/>
                <w:szCs w:val="16"/>
              </w:rPr>
              <w:t>1 – да</w:t>
            </w:r>
          </w:p>
          <w:p w14:paraId="099D45C1" w14:textId="77777777" w:rsidR="009420AE" w:rsidRDefault="009420AE" w:rsidP="00A12D1F">
            <w:pPr>
              <w:ind w:left="0" w:firstLine="0"/>
              <w:jc w:val="left"/>
              <w:rPr>
                <w:rFonts w:ascii="Arial" w:hAnsi="Arial" w:cs="Arial"/>
                <w:sz w:val="16"/>
                <w:szCs w:val="16"/>
              </w:rPr>
            </w:pPr>
            <w:r>
              <w:rPr>
                <w:rFonts w:ascii="Arial" w:hAnsi="Arial" w:cs="Arial"/>
                <w:sz w:val="16"/>
                <w:szCs w:val="16"/>
              </w:rPr>
              <w:t>0 – нет</w:t>
            </w:r>
          </w:p>
          <w:p w14:paraId="7189BF46" w14:textId="77777777" w:rsidR="009420AE" w:rsidRPr="00175ED0" w:rsidRDefault="009420AE" w:rsidP="00A12D1F">
            <w:pPr>
              <w:ind w:left="0" w:firstLine="0"/>
              <w:jc w:val="left"/>
              <w:rPr>
                <w:rFonts w:ascii="Arial" w:hAnsi="Arial" w:cs="Arial"/>
                <w:sz w:val="16"/>
                <w:szCs w:val="16"/>
              </w:rPr>
            </w:pPr>
            <w:r w:rsidRPr="009420AE">
              <w:rPr>
                <w:rFonts w:ascii="Arial" w:hAnsi="Arial" w:cs="Arial"/>
                <w:sz w:val="16"/>
                <w:szCs w:val="16"/>
              </w:rPr>
              <w:t>По умолчанию – Нет (отключен).</w:t>
            </w:r>
          </w:p>
        </w:tc>
        <w:tc>
          <w:tcPr>
            <w:tcW w:w="999" w:type="dxa"/>
            <w:vAlign w:val="center"/>
          </w:tcPr>
          <w:p w14:paraId="4C7BC92E" w14:textId="77777777" w:rsidR="009420AE" w:rsidRDefault="009420AE" w:rsidP="00A12D1F">
            <w:pPr>
              <w:pStyle w:val="afa"/>
              <w:rPr>
                <w:lang w:eastAsia="en-US"/>
              </w:rPr>
            </w:pPr>
          </w:p>
        </w:tc>
      </w:tr>
      <w:tr w:rsidR="009420AE" w14:paraId="2A2D675A" w14:textId="77777777" w:rsidTr="00A12D1F">
        <w:trPr>
          <w:cantSplit/>
        </w:trPr>
        <w:tc>
          <w:tcPr>
            <w:tcW w:w="568" w:type="dxa"/>
            <w:vAlign w:val="center"/>
          </w:tcPr>
          <w:p w14:paraId="46BBCE08" w14:textId="77777777" w:rsidR="009420AE" w:rsidRDefault="009420AE" w:rsidP="005519AA">
            <w:pPr>
              <w:pStyle w:val="afa"/>
              <w:numPr>
                <w:ilvl w:val="0"/>
                <w:numId w:val="54"/>
              </w:numPr>
              <w:rPr>
                <w:rStyle w:val="af9"/>
              </w:rPr>
            </w:pPr>
          </w:p>
        </w:tc>
        <w:tc>
          <w:tcPr>
            <w:tcW w:w="1276" w:type="dxa"/>
            <w:vAlign w:val="center"/>
          </w:tcPr>
          <w:p w14:paraId="2DDBF315" w14:textId="77777777" w:rsidR="009420AE" w:rsidRPr="005519AA" w:rsidRDefault="009420AE" w:rsidP="00A12D1F">
            <w:pPr>
              <w:pStyle w:val="afa"/>
              <w:spacing w:beforeLines="40" w:before="96" w:afterLines="40" w:after="96"/>
            </w:pPr>
            <w:r w:rsidRPr="005519AA">
              <w:t>Проводки по переоценке</w:t>
            </w:r>
          </w:p>
        </w:tc>
        <w:tc>
          <w:tcPr>
            <w:tcW w:w="850" w:type="dxa"/>
            <w:vAlign w:val="center"/>
          </w:tcPr>
          <w:p w14:paraId="6A092EDD" w14:textId="77777777" w:rsidR="009420AE" w:rsidRPr="00EE21B5" w:rsidRDefault="009420AE" w:rsidP="00A12D1F">
            <w:pPr>
              <w:pStyle w:val="afa"/>
              <w:spacing w:beforeLines="40" w:before="96" w:afterLines="40" w:after="96"/>
            </w:pPr>
          </w:p>
        </w:tc>
        <w:tc>
          <w:tcPr>
            <w:tcW w:w="424" w:type="dxa"/>
            <w:vAlign w:val="center"/>
          </w:tcPr>
          <w:p w14:paraId="7D57C400" w14:textId="77777777" w:rsidR="009420AE" w:rsidRDefault="009420AE" w:rsidP="00A12D1F">
            <w:pPr>
              <w:pStyle w:val="afa"/>
            </w:pPr>
            <w:r>
              <w:t>8</w:t>
            </w:r>
          </w:p>
        </w:tc>
        <w:tc>
          <w:tcPr>
            <w:tcW w:w="1280" w:type="dxa"/>
            <w:vAlign w:val="center"/>
          </w:tcPr>
          <w:p w14:paraId="2B072D89" w14:textId="77777777" w:rsidR="009420AE" w:rsidRPr="0079221D" w:rsidRDefault="009420AE" w:rsidP="00A12D1F">
            <w:pPr>
              <w:pStyle w:val="afa"/>
              <w:spacing w:beforeLines="40" w:before="96" w:afterLines="40" w:after="96"/>
            </w:pPr>
          </w:p>
        </w:tc>
        <w:tc>
          <w:tcPr>
            <w:tcW w:w="1280" w:type="dxa"/>
            <w:vAlign w:val="center"/>
          </w:tcPr>
          <w:p w14:paraId="4D6AAC39" w14:textId="77777777" w:rsidR="009420AE" w:rsidRPr="002B2776" w:rsidRDefault="009420AE" w:rsidP="00A12D1F">
            <w:pPr>
              <w:pStyle w:val="afa"/>
              <w:spacing w:beforeLines="40" w:before="96" w:afterLines="40" w:after="96"/>
              <w:rPr>
                <w:lang w:val="en-US"/>
              </w:rPr>
            </w:pPr>
          </w:p>
        </w:tc>
        <w:tc>
          <w:tcPr>
            <w:tcW w:w="1409" w:type="dxa"/>
            <w:vAlign w:val="center"/>
          </w:tcPr>
          <w:p w14:paraId="105DDD2D" w14:textId="77777777" w:rsidR="009420AE" w:rsidRPr="00B23BD0" w:rsidRDefault="009420AE" w:rsidP="00A12D1F">
            <w:pPr>
              <w:pStyle w:val="afa"/>
            </w:pPr>
          </w:p>
        </w:tc>
        <w:tc>
          <w:tcPr>
            <w:tcW w:w="1411" w:type="dxa"/>
            <w:vAlign w:val="center"/>
          </w:tcPr>
          <w:p w14:paraId="7BFAD259" w14:textId="77777777" w:rsidR="009420AE" w:rsidRDefault="009420AE" w:rsidP="00A12D1F">
            <w:pPr>
              <w:ind w:left="0" w:firstLine="0"/>
              <w:jc w:val="left"/>
              <w:rPr>
                <w:rFonts w:ascii="Arial" w:hAnsi="Arial" w:cs="Arial"/>
                <w:sz w:val="16"/>
                <w:szCs w:val="16"/>
              </w:rPr>
            </w:pPr>
            <w:r>
              <w:rPr>
                <w:rFonts w:ascii="Arial" w:hAnsi="Arial" w:cs="Arial"/>
                <w:sz w:val="16"/>
                <w:szCs w:val="16"/>
              </w:rPr>
              <w:t>Отметка/ снятие отметки:</w:t>
            </w:r>
          </w:p>
          <w:p w14:paraId="606499B7" w14:textId="77777777" w:rsidR="009420AE" w:rsidRDefault="009420AE" w:rsidP="00A12D1F">
            <w:pPr>
              <w:ind w:left="0" w:firstLine="0"/>
              <w:jc w:val="left"/>
              <w:rPr>
                <w:rFonts w:ascii="Arial" w:hAnsi="Arial" w:cs="Arial"/>
                <w:sz w:val="16"/>
                <w:szCs w:val="16"/>
              </w:rPr>
            </w:pPr>
            <w:r>
              <w:rPr>
                <w:rFonts w:ascii="Arial" w:hAnsi="Arial" w:cs="Arial"/>
                <w:sz w:val="16"/>
                <w:szCs w:val="16"/>
              </w:rPr>
              <w:t>1 – да</w:t>
            </w:r>
          </w:p>
          <w:p w14:paraId="0E69E537" w14:textId="77777777" w:rsidR="009420AE" w:rsidRDefault="009420AE" w:rsidP="00A12D1F">
            <w:pPr>
              <w:ind w:left="0" w:firstLine="0"/>
              <w:jc w:val="left"/>
              <w:rPr>
                <w:rFonts w:ascii="Arial" w:hAnsi="Arial" w:cs="Arial"/>
                <w:sz w:val="16"/>
                <w:szCs w:val="16"/>
              </w:rPr>
            </w:pPr>
            <w:r>
              <w:rPr>
                <w:rFonts w:ascii="Arial" w:hAnsi="Arial" w:cs="Arial"/>
                <w:sz w:val="16"/>
                <w:szCs w:val="16"/>
              </w:rPr>
              <w:t>0 – нет</w:t>
            </w:r>
          </w:p>
          <w:p w14:paraId="0F8B1965" w14:textId="77777777" w:rsidR="009420AE" w:rsidRDefault="009420AE" w:rsidP="00A12D1F">
            <w:pPr>
              <w:ind w:left="0" w:firstLine="0"/>
              <w:jc w:val="left"/>
              <w:rPr>
                <w:rFonts w:ascii="Arial" w:hAnsi="Arial" w:cs="Arial"/>
                <w:sz w:val="16"/>
                <w:szCs w:val="16"/>
              </w:rPr>
            </w:pPr>
            <w:r w:rsidRPr="009420AE">
              <w:rPr>
                <w:rFonts w:ascii="Arial" w:hAnsi="Arial" w:cs="Arial"/>
                <w:sz w:val="16"/>
                <w:szCs w:val="16"/>
              </w:rPr>
              <w:t>По умолчанию – Нет (отключен).</w:t>
            </w:r>
          </w:p>
          <w:p w14:paraId="6659E3D2" w14:textId="77777777" w:rsidR="009420AE" w:rsidRPr="00175ED0" w:rsidRDefault="009420AE" w:rsidP="00A12D1F">
            <w:pPr>
              <w:ind w:left="0" w:firstLine="0"/>
              <w:jc w:val="left"/>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 включить в экспорт выписки проводки по переоценке</w:t>
            </w:r>
            <w:r>
              <w:rPr>
                <w:rFonts w:ascii="Arial" w:hAnsi="Arial" w:cs="Arial"/>
                <w:sz w:val="16"/>
                <w:szCs w:val="16"/>
              </w:rPr>
              <w:t>.</w:t>
            </w:r>
          </w:p>
        </w:tc>
        <w:tc>
          <w:tcPr>
            <w:tcW w:w="999" w:type="dxa"/>
            <w:vAlign w:val="center"/>
          </w:tcPr>
          <w:p w14:paraId="2185EEF8" w14:textId="77777777" w:rsidR="009420AE" w:rsidRDefault="009420AE" w:rsidP="00A12D1F">
            <w:pPr>
              <w:pStyle w:val="afa"/>
              <w:rPr>
                <w:lang w:eastAsia="en-US"/>
              </w:rPr>
            </w:pPr>
          </w:p>
        </w:tc>
      </w:tr>
    </w:tbl>
    <w:p w14:paraId="7F1E8CCD" w14:textId="77777777" w:rsidR="0097213C" w:rsidRDefault="0097213C">
      <w:pPr>
        <w:rPr>
          <w:ins w:id="6734" w:author="Погрибной Антон Николаевич" w:date="2017-12-20T11:53:00Z"/>
        </w:rPr>
      </w:pPr>
    </w:p>
    <w:p w14:paraId="16984E3F" w14:textId="566AA024" w:rsidR="0097213C" w:rsidRDefault="0097213C" w:rsidP="0097213C">
      <w:pPr>
        <w:pStyle w:val="af6"/>
        <w:rPr>
          <w:ins w:id="6735" w:author="Погрибной Антон Николаевич" w:date="2017-12-20T11:53:00Z"/>
        </w:rPr>
      </w:pPr>
      <w:bookmarkStart w:id="6736" w:name="_Ref21517953"/>
      <w:ins w:id="6737" w:author="Погрибной Антон Николаевич" w:date="2017-12-20T11:53:00Z">
        <w:r>
          <w:t xml:space="preserve">Таблица </w:t>
        </w:r>
      </w:ins>
      <w:r w:rsidR="0070375E">
        <w:rPr>
          <w:noProof/>
        </w:rPr>
        <w:fldChar w:fldCharType="begin"/>
      </w:r>
      <w:r w:rsidR="0070375E">
        <w:rPr>
          <w:noProof/>
        </w:rPr>
        <w:instrText xml:space="preserve"> SEQ Таблица \* ARABIC </w:instrText>
      </w:r>
      <w:r w:rsidR="0070375E">
        <w:rPr>
          <w:noProof/>
        </w:rPr>
        <w:fldChar w:fldCharType="separate"/>
      </w:r>
      <w:ins w:id="6738" w:author="Феданкова Любовь Анатольевна" w:date="2019-10-09T12:38:00Z">
        <w:r w:rsidR="00031B2C">
          <w:rPr>
            <w:noProof/>
          </w:rPr>
          <w:t>46</w:t>
        </w:r>
      </w:ins>
      <w:ins w:id="6739" w:author="Воронов Алексей Алексеевич" w:date="2018-01-30T12:27:00Z">
        <w:del w:id="6740" w:author="Феданкова Любовь Анатольевна" w:date="2019-10-09T12:38:00Z">
          <w:r w:rsidR="00DB3D2B" w:rsidDel="00031B2C">
            <w:rPr>
              <w:noProof/>
            </w:rPr>
            <w:delText>45</w:delText>
          </w:r>
        </w:del>
      </w:ins>
      <w:del w:id="6741" w:author="Феданкова Любовь Анатольевна" w:date="2019-10-09T12:38:00Z">
        <w:r w:rsidDel="00031B2C">
          <w:rPr>
            <w:noProof/>
          </w:rPr>
          <w:delText>27</w:delText>
        </w:r>
      </w:del>
      <w:r w:rsidR="0070375E">
        <w:rPr>
          <w:noProof/>
        </w:rPr>
        <w:fldChar w:fldCharType="end"/>
      </w:r>
      <w:bookmarkEnd w:id="6736"/>
      <w:r>
        <w:t xml:space="preserve">. </w:t>
      </w:r>
      <w:ins w:id="6742" w:author="Погрибной Антон Николаевич" w:date="2017-12-20T11:53:00Z">
        <w:r>
          <w:t xml:space="preserve">Кнопки экранной формы экспорта в формате </w:t>
        </w:r>
        <w:r>
          <w:rPr>
            <w:lang w:val="en-US"/>
          </w:rPr>
          <w:t>MT</w:t>
        </w:r>
        <w:r w:rsidRPr="0097213C">
          <w:t>940</w:t>
        </w:r>
      </w:ins>
    </w:p>
    <w:tbl>
      <w:tblPr>
        <w:tblStyle w:val="ae"/>
        <w:tblW w:w="9639" w:type="dxa"/>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1593"/>
        <w:gridCol w:w="850"/>
        <w:gridCol w:w="1276"/>
        <w:gridCol w:w="5353"/>
        <w:tblGridChange w:id="6743">
          <w:tblGrid>
            <w:gridCol w:w="567"/>
            <w:gridCol w:w="1593"/>
            <w:gridCol w:w="850"/>
            <w:gridCol w:w="1276"/>
            <w:gridCol w:w="5353"/>
          </w:tblGrid>
        </w:tblGridChange>
      </w:tblGrid>
      <w:tr w:rsidR="0097213C" w:rsidRPr="00452768" w14:paraId="6AA876D8" w14:textId="77777777" w:rsidTr="006C646D">
        <w:trPr>
          <w:tblHeader/>
          <w:ins w:id="6744" w:author="Погрибной Антон Николаевич" w:date="2017-12-20T11:53:00Z"/>
        </w:trPr>
        <w:tc>
          <w:tcPr>
            <w:tcW w:w="567" w:type="dxa"/>
          </w:tcPr>
          <w:p w14:paraId="6BFE90FD" w14:textId="77777777" w:rsidR="0097213C" w:rsidRPr="00452768" w:rsidRDefault="0097213C" w:rsidP="0097213C">
            <w:pPr>
              <w:pStyle w:val="af8"/>
              <w:jc w:val="left"/>
              <w:rPr>
                <w:ins w:id="6745" w:author="Погрибной Антон Николаевич" w:date="2017-12-20T11:53:00Z"/>
                <w:rFonts w:ascii="Arial" w:hAnsi="Arial" w:cs="Arial"/>
                <w:sz w:val="16"/>
                <w:szCs w:val="16"/>
              </w:rPr>
            </w:pPr>
            <w:ins w:id="6746" w:author="Погрибной Антон Николаевич" w:date="2017-12-20T11:53:00Z">
              <w:r w:rsidRPr="00452768">
                <w:rPr>
                  <w:rFonts w:ascii="Arial" w:hAnsi="Arial" w:cs="Arial"/>
                  <w:sz w:val="16"/>
                  <w:szCs w:val="16"/>
                </w:rPr>
                <w:t>№ п/п</w:t>
              </w:r>
            </w:ins>
          </w:p>
        </w:tc>
        <w:tc>
          <w:tcPr>
            <w:tcW w:w="1593" w:type="dxa"/>
          </w:tcPr>
          <w:p w14:paraId="200D2C67" w14:textId="77777777" w:rsidR="0097213C" w:rsidRPr="00452768" w:rsidRDefault="0097213C" w:rsidP="0097213C">
            <w:pPr>
              <w:pStyle w:val="af8"/>
              <w:jc w:val="left"/>
              <w:rPr>
                <w:ins w:id="6747" w:author="Погрибной Антон Николаевич" w:date="2017-12-20T11:53:00Z"/>
                <w:rFonts w:ascii="Arial" w:hAnsi="Arial" w:cs="Arial"/>
                <w:sz w:val="16"/>
                <w:szCs w:val="16"/>
              </w:rPr>
            </w:pPr>
            <w:ins w:id="6748" w:author="Погрибной Антон Николаевич" w:date="2017-12-20T11:53:00Z">
              <w:r w:rsidRPr="00452768">
                <w:rPr>
                  <w:rFonts w:ascii="Arial" w:hAnsi="Arial" w:cs="Arial"/>
                  <w:sz w:val="16"/>
                  <w:szCs w:val="16"/>
                </w:rPr>
                <w:t>Название или иконка</w:t>
              </w:r>
            </w:ins>
          </w:p>
        </w:tc>
        <w:tc>
          <w:tcPr>
            <w:tcW w:w="850" w:type="dxa"/>
          </w:tcPr>
          <w:p w14:paraId="346D33E0" w14:textId="77777777" w:rsidR="0097213C" w:rsidRPr="00452768" w:rsidRDefault="0097213C" w:rsidP="0097213C">
            <w:pPr>
              <w:pStyle w:val="af8"/>
              <w:jc w:val="left"/>
              <w:rPr>
                <w:ins w:id="6749" w:author="Погрибной Антон Николаевич" w:date="2017-12-20T11:53:00Z"/>
                <w:rFonts w:ascii="Arial" w:hAnsi="Arial" w:cs="Arial"/>
                <w:sz w:val="16"/>
                <w:szCs w:val="16"/>
              </w:rPr>
            </w:pPr>
            <w:ins w:id="6750" w:author="Погрибной Антон Николаевич" w:date="2017-12-20T11:53:00Z">
              <w:r w:rsidRPr="00452768">
                <w:rPr>
                  <w:rFonts w:ascii="Arial" w:hAnsi="Arial" w:cs="Arial"/>
                  <w:sz w:val="16"/>
                  <w:szCs w:val="16"/>
                </w:rPr>
                <w:t>Номер на макете</w:t>
              </w:r>
            </w:ins>
          </w:p>
        </w:tc>
        <w:tc>
          <w:tcPr>
            <w:tcW w:w="1276" w:type="dxa"/>
          </w:tcPr>
          <w:p w14:paraId="5C6BE4A7" w14:textId="77777777" w:rsidR="0097213C" w:rsidRPr="00452768" w:rsidRDefault="0097213C" w:rsidP="0097213C">
            <w:pPr>
              <w:pStyle w:val="af8"/>
              <w:jc w:val="left"/>
              <w:rPr>
                <w:ins w:id="6751" w:author="Погрибной Антон Николаевич" w:date="2017-12-20T11:53:00Z"/>
                <w:rFonts w:ascii="Arial" w:hAnsi="Arial" w:cs="Arial"/>
                <w:sz w:val="16"/>
                <w:szCs w:val="16"/>
              </w:rPr>
            </w:pPr>
            <w:ins w:id="6752" w:author="Погрибной Антон Николаевич" w:date="2017-12-20T11:53:00Z">
              <w:r w:rsidRPr="00452768">
                <w:rPr>
                  <w:rFonts w:ascii="Arial" w:hAnsi="Arial" w:cs="Arial"/>
                  <w:sz w:val="16"/>
                  <w:szCs w:val="16"/>
                </w:rPr>
                <w:t>Hint</w:t>
              </w:r>
            </w:ins>
          </w:p>
        </w:tc>
        <w:tc>
          <w:tcPr>
            <w:tcW w:w="5353" w:type="dxa"/>
          </w:tcPr>
          <w:p w14:paraId="322FB110" w14:textId="5A9FFE6E" w:rsidR="0097213C" w:rsidRPr="00452768" w:rsidRDefault="0097213C" w:rsidP="00182296">
            <w:pPr>
              <w:pStyle w:val="af8"/>
              <w:jc w:val="left"/>
              <w:rPr>
                <w:ins w:id="6753" w:author="Погрибной Антон Николаевич" w:date="2017-12-20T11:53:00Z"/>
                <w:rFonts w:ascii="Arial" w:hAnsi="Arial" w:cs="Arial"/>
                <w:sz w:val="16"/>
                <w:szCs w:val="16"/>
              </w:rPr>
            </w:pPr>
            <w:ins w:id="6754" w:author="Погрибной Антон Николаевич" w:date="2017-12-20T11:53:00Z">
              <w:r w:rsidRPr="00452768">
                <w:rPr>
                  <w:rFonts w:ascii="Arial" w:hAnsi="Arial" w:cs="Arial"/>
                  <w:sz w:val="16"/>
                  <w:szCs w:val="16"/>
                </w:rPr>
                <w:t>Бизнес-описание,</w:t>
              </w:r>
            </w:ins>
            <w:ins w:id="6755" w:author="Погрибной Антон Николаевич" w:date="2017-12-20T12:15:00Z">
              <w:r w:rsidR="00182296" w:rsidRPr="00452768">
                <w:rPr>
                  <w:rFonts w:ascii="Arial" w:hAnsi="Arial" w:cs="Arial"/>
                  <w:sz w:val="16"/>
                  <w:szCs w:val="16"/>
                </w:rPr>
                <w:t xml:space="preserve"> </w:t>
              </w:r>
            </w:ins>
            <w:ins w:id="6756" w:author="Погрибной Антон Николаевич" w:date="2017-12-20T11:53:00Z">
              <w:r w:rsidRPr="00452768">
                <w:rPr>
                  <w:rFonts w:ascii="Arial" w:hAnsi="Arial" w:cs="Arial"/>
                  <w:sz w:val="16"/>
                  <w:szCs w:val="16"/>
                </w:rPr>
                <w:t>ограничения по доступности</w:t>
              </w:r>
            </w:ins>
          </w:p>
        </w:tc>
      </w:tr>
      <w:tr w:rsidR="0097213C" w:rsidRPr="00452768" w14:paraId="54CEF47F" w14:textId="77777777" w:rsidTr="006C646D">
        <w:trPr>
          <w:ins w:id="6757" w:author="Погрибной Антон Николаевич" w:date="2017-12-20T11:53:00Z"/>
        </w:trPr>
        <w:tc>
          <w:tcPr>
            <w:tcW w:w="567" w:type="dxa"/>
          </w:tcPr>
          <w:p w14:paraId="1B4047DC" w14:textId="77777777" w:rsidR="0097213C" w:rsidRPr="00452768" w:rsidRDefault="0097213C" w:rsidP="00904090">
            <w:pPr>
              <w:pStyle w:val="afa"/>
              <w:numPr>
                <w:ilvl w:val="0"/>
                <w:numId w:val="88"/>
              </w:numPr>
              <w:rPr>
                <w:ins w:id="6758" w:author="Погрибной Антон Николаевич" w:date="2017-12-20T11:53:00Z"/>
                <w:rStyle w:val="af9"/>
                <w:rFonts w:ascii="Arial" w:hAnsi="Arial"/>
              </w:rPr>
            </w:pPr>
          </w:p>
        </w:tc>
        <w:tc>
          <w:tcPr>
            <w:tcW w:w="1593" w:type="dxa"/>
          </w:tcPr>
          <w:p w14:paraId="0C1183AA" w14:textId="53859435" w:rsidR="0097213C" w:rsidRPr="00452768" w:rsidRDefault="0097213C" w:rsidP="00452768">
            <w:pPr>
              <w:ind w:left="34" w:hanging="34"/>
              <w:jc w:val="left"/>
              <w:rPr>
                <w:ins w:id="6759" w:author="Погрибной Антон Николаевич" w:date="2017-12-20T11:53:00Z"/>
                <w:rFonts w:ascii="Arial" w:hAnsi="Arial" w:cs="Arial"/>
                <w:sz w:val="16"/>
                <w:szCs w:val="16"/>
              </w:rPr>
            </w:pPr>
            <w:ins w:id="6760" w:author="Погрибной Антон Николаевич" w:date="2017-12-20T12:03:00Z">
              <w:r w:rsidRPr="00452768">
                <w:rPr>
                  <w:rFonts w:ascii="Arial" w:hAnsi="Arial" w:cs="Arial"/>
                  <w:sz w:val="16"/>
                  <w:szCs w:val="16"/>
                </w:rPr>
                <w:t>Экспорт</w:t>
              </w:r>
            </w:ins>
          </w:p>
        </w:tc>
        <w:tc>
          <w:tcPr>
            <w:tcW w:w="850" w:type="dxa"/>
          </w:tcPr>
          <w:p w14:paraId="16F4C1D7" w14:textId="7100156B" w:rsidR="0097213C" w:rsidRPr="00452768" w:rsidRDefault="0097213C" w:rsidP="00452768">
            <w:pPr>
              <w:ind w:left="34" w:hanging="34"/>
              <w:jc w:val="left"/>
              <w:rPr>
                <w:ins w:id="6761" w:author="Погрибной Антон Николаевич" w:date="2017-12-20T11:53:00Z"/>
                <w:rFonts w:ascii="Arial" w:hAnsi="Arial" w:cs="Arial"/>
                <w:sz w:val="16"/>
                <w:szCs w:val="16"/>
                <w:lang w:val="en-US"/>
              </w:rPr>
            </w:pPr>
            <w:ins w:id="6762" w:author="Погрибной Антон Николаевич" w:date="2017-12-20T12:03:00Z">
              <w:r w:rsidRPr="00452768">
                <w:rPr>
                  <w:rFonts w:ascii="Arial" w:hAnsi="Arial" w:cs="Arial"/>
                  <w:sz w:val="16"/>
                  <w:szCs w:val="16"/>
                  <w:lang w:val="en-US"/>
                </w:rPr>
                <w:t>9</w:t>
              </w:r>
            </w:ins>
          </w:p>
        </w:tc>
        <w:tc>
          <w:tcPr>
            <w:tcW w:w="1276" w:type="dxa"/>
          </w:tcPr>
          <w:p w14:paraId="46BD079B" w14:textId="77777777" w:rsidR="0097213C" w:rsidRPr="00452768" w:rsidRDefault="0097213C" w:rsidP="00452768">
            <w:pPr>
              <w:ind w:left="34" w:hanging="34"/>
              <w:jc w:val="left"/>
              <w:rPr>
                <w:ins w:id="6763" w:author="Погрибной Антон Николаевич" w:date="2017-12-20T11:53:00Z"/>
                <w:rFonts w:ascii="Arial" w:hAnsi="Arial" w:cs="Arial"/>
                <w:sz w:val="16"/>
                <w:szCs w:val="16"/>
              </w:rPr>
            </w:pPr>
          </w:p>
        </w:tc>
        <w:tc>
          <w:tcPr>
            <w:tcW w:w="5353" w:type="dxa"/>
          </w:tcPr>
          <w:p w14:paraId="7CF07B01" w14:textId="77777777" w:rsidR="00452768" w:rsidRPr="00452768" w:rsidRDefault="00452768" w:rsidP="00452768">
            <w:pPr>
              <w:ind w:left="34" w:hanging="34"/>
              <w:jc w:val="left"/>
              <w:rPr>
                <w:ins w:id="6764" w:author="Погрибной Антон Николаевич" w:date="2017-12-20T13:42:00Z"/>
                <w:rFonts w:ascii="Arial" w:hAnsi="Arial" w:cs="Arial"/>
                <w:sz w:val="16"/>
                <w:szCs w:val="16"/>
              </w:rPr>
            </w:pPr>
            <w:ins w:id="6765" w:author="Погрибной Антон Николаевич" w:date="2017-12-20T13:42:00Z">
              <w:r w:rsidRPr="00452768">
                <w:rPr>
                  <w:rFonts w:ascii="Arial" w:hAnsi="Arial" w:cs="Arial"/>
                  <w:sz w:val="16"/>
                  <w:szCs w:val="16"/>
                </w:rPr>
                <w:t>Кнопка по умолчанию доступна для нажатия.</w:t>
              </w:r>
            </w:ins>
          </w:p>
          <w:p w14:paraId="4BB4076B" w14:textId="77777777" w:rsidR="0097213C" w:rsidRPr="00452768" w:rsidRDefault="00452768" w:rsidP="00452768">
            <w:pPr>
              <w:ind w:left="34" w:hanging="34"/>
              <w:jc w:val="left"/>
              <w:rPr>
                <w:ins w:id="6766" w:author="Погрибной Антон Николаевич" w:date="2017-12-20T13:42:00Z"/>
                <w:rFonts w:ascii="Arial" w:hAnsi="Arial" w:cs="Arial"/>
                <w:sz w:val="16"/>
                <w:szCs w:val="16"/>
              </w:rPr>
            </w:pPr>
            <w:ins w:id="6767" w:author="Погрибной Антон Николаевич" w:date="2017-12-20T13:42:00Z">
              <w:r w:rsidRPr="00452768">
                <w:rPr>
                  <w:rFonts w:ascii="Arial" w:hAnsi="Arial" w:cs="Arial"/>
                  <w:sz w:val="16"/>
                  <w:szCs w:val="16"/>
                </w:rPr>
                <w:t>При нажатии:</w:t>
              </w:r>
            </w:ins>
          </w:p>
          <w:p w14:paraId="64AC16F4" w14:textId="439E3B4B" w:rsidR="00452768" w:rsidRPr="00452768" w:rsidRDefault="00452768" w:rsidP="00904090">
            <w:pPr>
              <w:pStyle w:val="a"/>
              <w:numPr>
                <w:ilvl w:val="0"/>
                <w:numId w:val="89"/>
              </w:numPr>
              <w:jc w:val="left"/>
              <w:rPr>
                <w:ins w:id="6768" w:author="Погрибной Антон Николаевич" w:date="2017-12-20T13:44:00Z"/>
                <w:rFonts w:ascii="Arial" w:hAnsi="Arial" w:cs="Arial"/>
                <w:sz w:val="16"/>
                <w:szCs w:val="16"/>
              </w:rPr>
            </w:pPr>
            <w:ins w:id="6769" w:author="Погрибной Антон Николаевич" w:date="2017-12-20T13:42:00Z">
              <w:r w:rsidRPr="00452768">
                <w:rPr>
                  <w:rFonts w:ascii="Arial" w:hAnsi="Arial" w:cs="Arial"/>
                  <w:sz w:val="16"/>
                  <w:szCs w:val="16"/>
                </w:rPr>
                <w:t xml:space="preserve">Если не </w:t>
              </w:r>
            </w:ins>
            <w:ins w:id="6770" w:author="Погрибной Антон Николаевич" w:date="2017-12-20T13:44:00Z">
              <w:r w:rsidRPr="00452768">
                <w:rPr>
                  <w:rFonts w:ascii="Arial" w:hAnsi="Arial" w:cs="Arial"/>
                  <w:sz w:val="16"/>
                  <w:szCs w:val="16"/>
                </w:rPr>
                <w:t>заполнено поле «С</w:t>
              </w:r>
            </w:ins>
            <w:ins w:id="6771" w:author="Погрибной Антон Николаевич" w:date="2017-12-20T13:42:00Z">
              <w:r w:rsidRPr="00452768">
                <w:rPr>
                  <w:rFonts w:ascii="Arial" w:hAnsi="Arial" w:cs="Arial"/>
                  <w:sz w:val="16"/>
                  <w:szCs w:val="16"/>
                </w:rPr>
                <w:t>чет</w:t>
              </w:r>
            </w:ins>
            <w:ins w:id="6772" w:author="Погрибной Антон Николаевич" w:date="2017-12-20T13:44:00Z">
              <w:r w:rsidRPr="00452768">
                <w:rPr>
                  <w:rFonts w:ascii="Arial" w:hAnsi="Arial" w:cs="Arial"/>
                  <w:sz w:val="16"/>
                  <w:szCs w:val="16"/>
                </w:rPr>
                <w:t>»</w:t>
              </w:r>
            </w:ins>
            <w:ins w:id="6773" w:author="Погрибной Антон Николаевич" w:date="2017-12-20T13:42:00Z">
              <w:r w:rsidRPr="00452768">
                <w:rPr>
                  <w:rFonts w:ascii="Arial" w:hAnsi="Arial" w:cs="Arial"/>
                  <w:sz w:val="16"/>
                  <w:szCs w:val="16"/>
                </w:rPr>
                <w:t>, выдать сообщение «</w:t>
              </w:r>
            </w:ins>
            <w:ins w:id="6774" w:author="Погрибной Антон Николаевич" w:date="2017-12-20T13:43:00Z">
              <w:r w:rsidRPr="00452768">
                <w:rPr>
                  <w:rFonts w:ascii="Arial" w:hAnsi="Arial" w:cs="Arial"/>
                  <w:sz w:val="16"/>
                  <w:szCs w:val="16"/>
                </w:rPr>
                <w:t>Счет не задан</w:t>
              </w:r>
            </w:ins>
            <w:ins w:id="6775" w:author="Погрибной Антон Николаевич" w:date="2017-12-20T13:42:00Z">
              <w:r w:rsidRPr="00452768">
                <w:rPr>
                  <w:rFonts w:ascii="Arial" w:hAnsi="Arial" w:cs="Arial"/>
                  <w:sz w:val="16"/>
                  <w:szCs w:val="16"/>
                </w:rPr>
                <w:t>»</w:t>
              </w:r>
            </w:ins>
            <w:ins w:id="6776" w:author="Погрибной Антон Николаевич" w:date="2017-12-20T13:43:00Z">
              <w:r w:rsidRPr="00452768">
                <w:rPr>
                  <w:rFonts w:ascii="Arial" w:hAnsi="Arial" w:cs="Arial"/>
                  <w:sz w:val="16"/>
                  <w:szCs w:val="16"/>
                </w:rPr>
                <w:t>.</w:t>
              </w:r>
            </w:ins>
          </w:p>
          <w:p w14:paraId="49AF99F7" w14:textId="77777777" w:rsidR="00452768" w:rsidRPr="00452768" w:rsidRDefault="00452768" w:rsidP="00904090">
            <w:pPr>
              <w:pStyle w:val="a"/>
              <w:numPr>
                <w:ilvl w:val="0"/>
                <w:numId w:val="89"/>
              </w:numPr>
              <w:jc w:val="left"/>
              <w:rPr>
                <w:ins w:id="6777" w:author="Погрибной Антон Николаевич" w:date="2017-12-20T13:45:00Z"/>
                <w:rFonts w:ascii="Arial" w:hAnsi="Arial" w:cs="Arial"/>
                <w:sz w:val="16"/>
                <w:szCs w:val="16"/>
              </w:rPr>
            </w:pPr>
            <w:ins w:id="6778" w:author="Погрибной Антон Николаевич" w:date="2017-12-20T13:44:00Z">
              <w:r w:rsidRPr="00452768">
                <w:rPr>
                  <w:rFonts w:ascii="Arial" w:hAnsi="Arial" w:cs="Arial"/>
                  <w:sz w:val="16"/>
                  <w:szCs w:val="16"/>
                </w:rPr>
                <w:t>Если не заполнено поле «</w:t>
              </w:r>
            </w:ins>
            <w:ins w:id="6779" w:author="Погрибной Антон Николаевич" w:date="2017-12-20T13:45:00Z">
              <w:r w:rsidRPr="00452768">
                <w:rPr>
                  <w:rFonts w:ascii="Arial" w:hAnsi="Arial" w:cs="Arial"/>
                  <w:sz w:val="16"/>
                  <w:szCs w:val="16"/>
                </w:rPr>
                <w:t>Экспорт выписок</w:t>
              </w:r>
            </w:ins>
            <w:ins w:id="6780" w:author="Погрибной Антон Николаевич" w:date="2017-12-20T13:44:00Z">
              <w:r w:rsidRPr="00452768">
                <w:rPr>
                  <w:rFonts w:ascii="Arial" w:hAnsi="Arial" w:cs="Arial"/>
                  <w:sz w:val="16"/>
                  <w:szCs w:val="16"/>
                </w:rPr>
                <w:t>», выдать сообщение «Не заполнено поле "Экспорт выписок"»</w:t>
              </w:r>
            </w:ins>
          </w:p>
          <w:p w14:paraId="38E4D238" w14:textId="77777777" w:rsidR="00452768" w:rsidRPr="00452768" w:rsidRDefault="00452768" w:rsidP="00904090">
            <w:pPr>
              <w:pStyle w:val="a"/>
              <w:numPr>
                <w:ilvl w:val="0"/>
                <w:numId w:val="89"/>
              </w:numPr>
              <w:jc w:val="left"/>
              <w:rPr>
                <w:ins w:id="6781" w:author="Погрибной Антон Николаевич" w:date="2017-12-20T13:47:00Z"/>
                <w:rFonts w:ascii="Arial" w:hAnsi="Arial" w:cs="Arial"/>
                <w:sz w:val="16"/>
                <w:szCs w:val="16"/>
              </w:rPr>
            </w:pPr>
            <w:ins w:id="6782" w:author="Погрибной Антон Николаевич" w:date="2017-12-20T13:45:00Z">
              <w:r w:rsidRPr="00452768">
                <w:rPr>
                  <w:rFonts w:ascii="Arial" w:hAnsi="Arial" w:cs="Arial"/>
                  <w:sz w:val="16"/>
                  <w:szCs w:val="16"/>
                </w:rPr>
                <w:t>Если нет данных, подпадающих под критерии выборки, то выдать сообщение «</w:t>
              </w:r>
            </w:ins>
            <w:ins w:id="6783" w:author="Погрибной Антон Николаевич" w:date="2017-12-20T13:46:00Z">
              <w:r w:rsidRPr="00452768">
                <w:rPr>
                  <w:rFonts w:ascii="Arial" w:hAnsi="Arial" w:cs="Arial"/>
                  <w:sz w:val="16"/>
                  <w:szCs w:val="16"/>
                </w:rPr>
                <w:t>Нет данных для экспорта</w:t>
              </w:r>
            </w:ins>
            <w:ins w:id="6784" w:author="Погрибной Антон Николаевич" w:date="2017-12-20T13:45:00Z">
              <w:r w:rsidRPr="00452768">
                <w:rPr>
                  <w:rFonts w:ascii="Arial" w:hAnsi="Arial" w:cs="Arial"/>
                  <w:sz w:val="16"/>
                  <w:szCs w:val="16"/>
                </w:rPr>
                <w:t>»</w:t>
              </w:r>
            </w:ins>
            <w:ins w:id="6785" w:author="Погрибной Антон Николаевич" w:date="2017-12-20T13:47:00Z">
              <w:r w:rsidRPr="00452768">
                <w:rPr>
                  <w:rFonts w:ascii="Arial" w:hAnsi="Arial" w:cs="Arial"/>
                  <w:sz w:val="16"/>
                  <w:szCs w:val="16"/>
                </w:rPr>
                <w:t>.</w:t>
              </w:r>
            </w:ins>
          </w:p>
          <w:p w14:paraId="1C9D2CDE" w14:textId="71C2212D" w:rsidR="00452768" w:rsidRPr="00452768" w:rsidRDefault="00452768" w:rsidP="00904090">
            <w:pPr>
              <w:pStyle w:val="a"/>
              <w:numPr>
                <w:ilvl w:val="0"/>
                <w:numId w:val="89"/>
              </w:numPr>
              <w:jc w:val="left"/>
              <w:rPr>
                <w:ins w:id="6786" w:author="Погрибной Антон Николаевич" w:date="2017-12-20T11:53:00Z"/>
                <w:rFonts w:ascii="Arial" w:hAnsi="Arial" w:cs="Arial"/>
                <w:sz w:val="16"/>
                <w:szCs w:val="16"/>
              </w:rPr>
            </w:pPr>
            <w:ins w:id="6787" w:author="Погрибной Антон Николаевич" w:date="2017-12-20T13:47:00Z">
              <w:r w:rsidRPr="00452768">
                <w:rPr>
                  <w:rFonts w:ascii="Arial" w:hAnsi="Arial" w:cs="Arial"/>
                  <w:sz w:val="16"/>
                  <w:szCs w:val="16"/>
                </w:rPr>
                <w:t>Если ошибок нет, то необходимо экспортировать итоговые выписки за указанный период для указанных счетов.</w:t>
              </w:r>
            </w:ins>
          </w:p>
        </w:tc>
      </w:tr>
      <w:tr w:rsidR="0097213C" w:rsidRPr="00452768" w14:paraId="20D668E3" w14:textId="77777777" w:rsidTr="006C646D">
        <w:trPr>
          <w:ins w:id="6788" w:author="Погрибной Антон Николаевич" w:date="2017-12-20T12:03:00Z"/>
        </w:trPr>
        <w:tc>
          <w:tcPr>
            <w:tcW w:w="567" w:type="dxa"/>
          </w:tcPr>
          <w:p w14:paraId="0DF9BEC3" w14:textId="3D617CF2" w:rsidR="0097213C" w:rsidRPr="00452768" w:rsidRDefault="0097213C" w:rsidP="00904090">
            <w:pPr>
              <w:pStyle w:val="afa"/>
              <w:numPr>
                <w:ilvl w:val="0"/>
                <w:numId w:val="88"/>
              </w:numPr>
              <w:tabs>
                <w:tab w:val="clear" w:pos="360"/>
              </w:tabs>
              <w:ind w:left="0" w:firstLine="0"/>
              <w:rPr>
                <w:ins w:id="6789" w:author="Погрибной Антон Николаевич" w:date="2017-12-20T12:03:00Z"/>
                <w:rStyle w:val="af9"/>
                <w:rFonts w:ascii="Arial" w:hAnsi="Arial"/>
              </w:rPr>
            </w:pPr>
          </w:p>
        </w:tc>
        <w:tc>
          <w:tcPr>
            <w:tcW w:w="1593" w:type="dxa"/>
          </w:tcPr>
          <w:p w14:paraId="4117F730" w14:textId="5C82A2C8" w:rsidR="0097213C" w:rsidRPr="00452768" w:rsidRDefault="0097213C" w:rsidP="00452768">
            <w:pPr>
              <w:ind w:left="34" w:hanging="34"/>
              <w:jc w:val="left"/>
              <w:rPr>
                <w:ins w:id="6790" w:author="Погрибной Антон Николаевич" w:date="2017-12-20T12:03:00Z"/>
                <w:rFonts w:ascii="Arial" w:hAnsi="Arial" w:cs="Arial"/>
                <w:sz w:val="16"/>
                <w:szCs w:val="16"/>
              </w:rPr>
            </w:pPr>
            <w:ins w:id="6791" w:author="Погрибной Антон Николаевич" w:date="2017-12-20T12:03:00Z">
              <w:r w:rsidRPr="00452768">
                <w:rPr>
                  <w:rFonts w:ascii="Arial" w:hAnsi="Arial" w:cs="Arial"/>
                  <w:sz w:val="16"/>
                  <w:szCs w:val="16"/>
                </w:rPr>
                <w:t>Отмена</w:t>
              </w:r>
            </w:ins>
          </w:p>
        </w:tc>
        <w:tc>
          <w:tcPr>
            <w:tcW w:w="850" w:type="dxa"/>
          </w:tcPr>
          <w:p w14:paraId="4F72B6B1" w14:textId="1AABB617" w:rsidR="0097213C" w:rsidRPr="00452768" w:rsidRDefault="0097213C" w:rsidP="00452768">
            <w:pPr>
              <w:ind w:left="34" w:hanging="34"/>
              <w:jc w:val="left"/>
              <w:rPr>
                <w:ins w:id="6792" w:author="Погрибной Антон Николаевич" w:date="2017-12-20T12:03:00Z"/>
                <w:rFonts w:ascii="Arial" w:hAnsi="Arial" w:cs="Arial"/>
                <w:sz w:val="16"/>
                <w:szCs w:val="16"/>
              </w:rPr>
            </w:pPr>
            <w:ins w:id="6793" w:author="Погрибной Антон Николаевич" w:date="2017-12-20T12:03:00Z">
              <w:r w:rsidRPr="00452768">
                <w:rPr>
                  <w:rFonts w:ascii="Arial" w:hAnsi="Arial" w:cs="Arial"/>
                  <w:sz w:val="16"/>
                  <w:szCs w:val="16"/>
                </w:rPr>
                <w:t>10</w:t>
              </w:r>
            </w:ins>
          </w:p>
        </w:tc>
        <w:tc>
          <w:tcPr>
            <w:tcW w:w="1276" w:type="dxa"/>
          </w:tcPr>
          <w:p w14:paraId="7ED77E5C" w14:textId="71D1DFC6" w:rsidR="0097213C" w:rsidRPr="00452768" w:rsidRDefault="00452768" w:rsidP="00452768">
            <w:pPr>
              <w:ind w:left="34" w:hanging="34"/>
              <w:jc w:val="left"/>
              <w:rPr>
                <w:ins w:id="6794" w:author="Погрибной Антон Николаевич" w:date="2017-12-20T12:03:00Z"/>
                <w:rFonts w:ascii="Arial" w:hAnsi="Arial" w:cs="Arial"/>
                <w:sz w:val="16"/>
                <w:szCs w:val="16"/>
              </w:rPr>
            </w:pPr>
            <w:ins w:id="6795" w:author="Погрибной Антон Николаевич" w:date="2017-12-20T13:43:00Z">
              <w:r w:rsidRPr="00452768">
                <w:rPr>
                  <w:rFonts w:ascii="Arial" w:hAnsi="Arial" w:cs="Arial"/>
                  <w:sz w:val="16"/>
                  <w:szCs w:val="16"/>
                </w:rPr>
                <w:t>Отмена действия</w:t>
              </w:r>
            </w:ins>
          </w:p>
        </w:tc>
        <w:tc>
          <w:tcPr>
            <w:tcW w:w="5353" w:type="dxa"/>
          </w:tcPr>
          <w:p w14:paraId="2C179C5D" w14:textId="23731B0C" w:rsidR="0097213C" w:rsidRPr="00452768" w:rsidRDefault="00452768" w:rsidP="00452768">
            <w:pPr>
              <w:ind w:left="34" w:hanging="34"/>
              <w:jc w:val="left"/>
              <w:rPr>
                <w:ins w:id="6796" w:author="Погрибной Антон Николаевич" w:date="2017-12-20T12:03:00Z"/>
                <w:rFonts w:ascii="Arial" w:hAnsi="Arial" w:cs="Arial"/>
                <w:sz w:val="16"/>
                <w:szCs w:val="16"/>
              </w:rPr>
            </w:pPr>
            <w:ins w:id="6797" w:author="Погрибной Антон Николаевич" w:date="2017-12-20T13:47:00Z">
              <w:r w:rsidRPr="00452768">
                <w:rPr>
                  <w:rFonts w:ascii="Arial" w:hAnsi="Arial" w:cs="Arial"/>
                  <w:sz w:val="16"/>
                  <w:szCs w:val="16"/>
                </w:rPr>
                <w:t>Закрыть экранную форму.</w:t>
              </w:r>
            </w:ins>
          </w:p>
        </w:tc>
      </w:tr>
      <w:tr w:rsidR="00F3083F" w:rsidRPr="00452768" w14:paraId="3780971F" w14:textId="77777777" w:rsidTr="002E0A86">
        <w:tblPrEx>
          <w:tblW w:w="9639" w:type="dxa"/>
          <w:tblInd w:w="392" w:type="dxa"/>
          <w:tblBorders>
            <w:top w:val="single" w:sz="12" w:space="0" w:color="auto"/>
            <w:left w:val="single" w:sz="12" w:space="0" w:color="auto"/>
            <w:bottom w:val="single" w:sz="12" w:space="0" w:color="auto"/>
            <w:right w:val="single" w:sz="12" w:space="0" w:color="auto"/>
          </w:tblBorders>
          <w:tblPrExChange w:id="6798" w:author="Феданкова Любовь Анатольевна" w:date="2019-10-09T12:16:00Z">
            <w:tblPrEx>
              <w:tblW w:w="9639" w:type="dxa"/>
              <w:tblInd w:w="392" w:type="dxa"/>
              <w:tblBorders>
                <w:top w:val="single" w:sz="12" w:space="0" w:color="auto"/>
                <w:left w:val="single" w:sz="12" w:space="0" w:color="auto"/>
                <w:bottom w:val="single" w:sz="12" w:space="0" w:color="auto"/>
                <w:right w:val="single" w:sz="12" w:space="0" w:color="auto"/>
              </w:tblBorders>
            </w:tblPrEx>
          </w:tblPrExChange>
        </w:tblPrEx>
        <w:trPr>
          <w:ins w:id="6799" w:author="Феданкова Любовь Анатольевна" w:date="2019-10-09T12:16:00Z"/>
        </w:trPr>
        <w:tc>
          <w:tcPr>
            <w:tcW w:w="567" w:type="dxa"/>
            <w:tcPrChange w:id="6800" w:author="Феданкова Любовь Анатольевна" w:date="2019-10-09T12:16:00Z">
              <w:tcPr>
                <w:tcW w:w="567" w:type="dxa"/>
              </w:tcPr>
            </w:tcPrChange>
          </w:tcPr>
          <w:p w14:paraId="59014624" w14:textId="77777777" w:rsidR="00F3083F" w:rsidRPr="00452768" w:rsidRDefault="00F3083F" w:rsidP="00F3083F">
            <w:pPr>
              <w:pStyle w:val="afa"/>
              <w:numPr>
                <w:ilvl w:val="0"/>
                <w:numId w:val="88"/>
              </w:numPr>
              <w:tabs>
                <w:tab w:val="clear" w:pos="360"/>
              </w:tabs>
              <w:ind w:left="0" w:firstLine="0"/>
              <w:rPr>
                <w:ins w:id="6801" w:author="Феданкова Любовь Анатольевна" w:date="2019-10-09T12:16:00Z"/>
                <w:rStyle w:val="af9"/>
                <w:rFonts w:ascii="Arial" w:hAnsi="Arial"/>
              </w:rPr>
            </w:pPr>
          </w:p>
        </w:tc>
        <w:tc>
          <w:tcPr>
            <w:tcW w:w="1593" w:type="dxa"/>
            <w:vAlign w:val="center"/>
            <w:tcPrChange w:id="6802" w:author="Феданкова Любовь Анатольевна" w:date="2019-10-09T12:16:00Z">
              <w:tcPr>
                <w:tcW w:w="1593" w:type="dxa"/>
              </w:tcPr>
            </w:tcPrChange>
          </w:tcPr>
          <w:p w14:paraId="20ECC69F" w14:textId="3982C7AC" w:rsidR="00F3083F" w:rsidRPr="00452768" w:rsidRDefault="00F3083F" w:rsidP="00F3083F">
            <w:pPr>
              <w:ind w:left="34" w:hanging="34"/>
              <w:jc w:val="left"/>
              <w:rPr>
                <w:ins w:id="6803" w:author="Феданкова Любовь Анатольевна" w:date="2019-10-09T12:16:00Z"/>
                <w:rFonts w:ascii="Arial" w:hAnsi="Arial" w:cs="Arial"/>
                <w:sz w:val="16"/>
                <w:szCs w:val="16"/>
              </w:rPr>
            </w:pPr>
            <w:ins w:id="6804" w:author="Феданкова Любовь Анатольевна" w:date="2019-10-09T12:16:00Z">
              <w:r>
                <w:object w:dxaOrig="225" w:dyaOrig="375" w14:anchorId="66ADEDA5">
                  <v:shape id="_x0000_i1058" type="#_x0000_t75" style="width:11.5pt;height:19pt" o:ole="">
                    <v:imagedata r:id="rId164" o:title=""/>
                  </v:shape>
                  <o:OLEObject Type="Embed" ProgID="PBrush" ShapeID="_x0000_i1058" DrawAspect="Content" ObjectID="_1632581020" r:id="rId170"/>
                </w:object>
              </w:r>
            </w:ins>
          </w:p>
        </w:tc>
        <w:tc>
          <w:tcPr>
            <w:tcW w:w="850" w:type="dxa"/>
            <w:vAlign w:val="center"/>
            <w:tcPrChange w:id="6805" w:author="Феданкова Любовь Анатольевна" w:date="2019-10-09T12:16:00Z">
              <w:tcPr>
                <w:tcW w:w="850" w:type="dxa"/>
              </w:tcPr>
            </w:tcPrChange>
          </w:tcPr>
          <w:p w14:paraId="368C78AF" w14:textId="72B749F0" w:rsidR="00F3083F" w:rsidRPr="00F3083F" w:rsidRDefault="00F3083F" w:rsidP="00F3083F">
            <w:pPr>
              <w:ind w:left="34" w:hanging="34"/>
              <w:jc w:val="left"/>
              <w:rPr>
                <w:ins w:id="6806" w:author="Феданкова Любовь Анатольевна" w:date="2019-10-09T12:16:00Z"/>
                <w:rFonts w:ascii="Arial" w:hAnsi="Arial" w:cs="Arial"/>
                <w:sz w:val="16"/>
                <w:szCs w:val="16"/>
              </w:rPr>
            </w:pPr>
            <w:ins w:id="6807" w:author="Феданкова Любовь Анатольевна" w:date="2019-10-09T12:16:00Z">
              <w:r w:rsidRPr="00F3083F">
                <w:rPr>
                  <w:rFonts w:ascii="Arial" w:hAnsi="Arial" w:cs="Arial"/>
                  <w:sz w:val="16"/>
                  <w:szCs w:val="16"/>
                </w:rPr>
                <w:t>11</w:t>
              </w:r>
            </w:ins>
          </w:p>
        </w:tc>
        <w:tc>
          <w:tcPr>
            <w:tcW w:w="1276" w:type="dxa"/>
            <w:vAlign w:val="center"/>
            <w:tcPrChange w:id="6808" w:author="Феданкова Любовь Анатольевна" w:date="2019-10-09T12:16:00Z">
              <w:tcPr>
                <w:tcW w:w="1276" w:type="dxa"/>
              </w:tcPr>
            </w:tcPrChange>
          </w:tcPr>
          <w:p w14:paraId="45FEB0E2" w14:textId="5F2A7B77" w:rsidR="00F3083F" w:rsidRPr="00F3083F" w:rsidRDefault="00F3083F" w:rsidP="00F3083F">
            <w:pPr>
              <w:ind w:left="34" w:hanging="34"/>
              <w:jc w:val="left"/>
              <w:rPr>
                <w:ins w:id="6809" w:author="Феданкова Любовь Анатольевна" w:date="2019-10-09T12:16:00Z"/>
                <w:rFonts w:ascii="Arial" w:hAnsi="Arial" w:cs="Arial"/>
                <w:sz w:val="16"/>
                <w:szCs w:val="16"/>
              </w:rPr>
            </w:pPr>
            <w:ins w:id="6810" w:author="Феданкова Любовь Анатольевна" w:date="2019-10-09T12:16:00Z">
              <w:r w:rsidRPr="00F3083F">
                <w:rPr>
                  <w:rFonts w:ascii="Arial" w:hAnsi="Arial" w:cs="Arial"/>
                  <w:sz w:val="16"/>
                  <w:szCs w:val="16"/>
                </w:rPr>
                <w:t>Сохранить параметры экспорта</w:t>
              </w:r>
            </w:ins>
          </w:p>
        </w:tc>
        <w:tc>
          <w:tcPr>
            <w:tcW w:w="5353" w:type="dxa"/>
            <w:tcPrChange w:id="6811" w:author="Феданкова Любовь Анатольевна" w:date="2019-10-09T12:16:00Z">
              <w:tcPr>
                <w:tcW w:w="5353" w:type="dxa"/>
              </w:tcPr>
            </w:tcPrChange>
          </w:tcPr>
          <w:p w14:paraId="7BCF6290" w14:textId="77777777" w:rsidR="00F3083F" w:rsidRPr="00F3083F" w:rsidRDefault="00F3083F" w:rsidP="00F3083F">
            <w:pPr>
              <w:tabs>
                <w:tab w:val="left" w:pos="2236"/>
              </w:tabs>
              <w:ind w:left="16" w:firstLine="0"/>
              <w:rPr>
                <w:ins w:id="6812" w:author="Феданкова Любовь Анатольевна" w:date="2019-10-09T12:16:00Z"/>
                <w:rFonts w:ascii="Arial" w:hAnsi="Arial" w:cs="Arial"/>
                <w:sz w:val="16"/>
                <w:szCs w:val="16"/>
              </w:rPr>
            </w:pPr>
            <w:ins w:id="6813" w:author="Феданкова Любовь Анатольевна" w:date="2019-10-09T12:16:00Z">
              <w:r w:rsidRPr="00F3083F">
                <w:rPr>
                  <w:rFonts w:ascii="Arial" w:hAnsi="Arial" w:cs="Arial"/>
                  <w:sz w:val="16"/>
                  <w:szCs w:val="16"/>
                </w:rPr>
                <w:t>Кнопка Сохранить параметры экспорта. Кнопка активна по умолчанию.</w:t>
              </w:r>
            </w:ins>
          </w:p>
          <w:p w14:paraId="5E052273" w14:textId="77777777" w:rsidR="00F3083F" w:rsidRPr="00F3083F" w:rsidRDefault="00F3083F" w:rsidP="00F3083F">
            <w:pPr>
              <w:tabs>
                <w:tab w:val="left" w:pos="2236"/>
              </w:tabs>
              <w:ind w:left="16" w:firstLine="0"/>
              <w:rPr>
                <w:ins w:id="6814" w:author="Феданкова Любовь Анатольевна" w:date="2019-10-09T12:16:00Z"/>
                <w:rFonts w:ascii="Arial" w:hAnsi="Arial" w:cs="Arial"/>
                <w:sz w:val="16"/>
                <w:szCs w:val="16"/>
              </w:rPr>
            </w:pPr>
            <w:ins w:id="6815" w:author="Феданкова Любовь Анатольевна" w:date="2019-10-09T12:16:00Z">
              <w:r w:rsidRPr="00F3083F">
                <w:rPr>
                  <w:rFonts w:ascii="Arial" w:hAnsi="Arial" w:cs="Arial"/>
                  <w:sz w:val="16"/>
                  <w:szCs w:val="16"/>
                </w:rPr>
                <w:t>При нажатии "Сохранить параметры экспорта" сохраняются все настройки, кроме счета.</w:t>
              </w:r>
            </w:ins>
          </w:p>
          <w:p w14:paraId="56D4A9BD" w14:textId="0607849A" w:rsidR="00F3083F" w:rsidRPr="00F3083F" w:rsidRDefault="00F3083F" w:rsidP="00F3083F">
            <w:pPr>
              <w:ind w:left="34" w:hanging="34"/>
              <w:jc w:val="left"/>
              <w:rPr>
                <w:ins w:id="6816" w:author="Феданкова Любовь Анатольевна" w:date="2019-10-09T12:16:00Z"/>
                <w:rFonts w:ascii="Arial" w:hAnsi="Arial" w:cs="Arial"/>
                <w:sz w:val="16"/>
                <w:szCs w:val="16"/>
              </w:rPr>
            </w:pPr>
            <w:ins w:id="6817" w:author="Феданкова Любовь Анатольевна" w:date="2019-10-09T12:16:00Z">
              <w:r w:rsidRPr="00F3083F">
                <w:rPr>
                  <w:rFonts w:ascii="Arial" w:hAnsi="Arial" w:cs="Arial"/>
                  <w:sz w:val="16"/>
                  <w:szCs w:val="16"/>
                </w:rPr>
                <w:t>При повторном нажатии кнопки сохранения данные перезаписываются.</w:t>
              </w:r>
            </w:ins>
          </w:p>
        </w:tc>
      </w:tr>
      <w:tr w:rsidR="00F3083F" w:rsidRPr="00452768" w14:paraId="342D8955" w14:textId="77777777" w:rsidTr="002E0A86">
        <w:tblPrEx>
          <w:tblW w:w="9639" w:type="dxa"/>
          <w:tblInd w:w="392" w:type="dxa"/>
          <w:tblBorders>
            <w:top w:val="single" w:sz="12" w:space="0" w:color="auto"/>
            <w:left w:val="single" w:sz="12" w:space="0" w:color="auto"/>
            <w:bottom w:val="single" w:sz="12" w:space="0" w:color="auto"/>
            <w:right w:val="single" w:sz="12" w:space="0" w:color="auto"/>
          </w:tblBorders>
          <w:tblPrExChange w:id="6818" w:author="Феданкова Любовь Анатольевна" w:date="2019-10-09T12:16:00Z">
            <w:tblPrEx>
              <w:tblW w:w="9639" w:type="dxa"/>
              <w:tblInd w:w="392" w:type="dxa"/>
              <w:tblBorders>
                <w:top w:val="single" w:sz="12" w:space="0" w:color="auto"/>
                <w:left w:val="single" w:sz="12" w:space="0" w:color="auto"/>
                <w:bottom w:val="single" w:sz="12" w:space="0" w:color="auto"/>
                <w:right w:val="single" w:sz="12" w:space="0" w:color="auto"/>
              </w:tblBorders>
            </w:tblPrEx>
          </w:tblPrExChange>
        </w:tblPrEx>
        <w:trPr>
          <w:ins w:id="6819" w:author="Феданкова Любовь Анатольевна" w:date="2019-10-09T12:16:00Z"/>
        </w:trPr>
        <w:tc>
          <w:tcPr>
            <w:tcW w:w="567" w:type="dxa"/>
            <w:tcPrChange w:id="6820" w:author="Феданкова Любовь Анатольевна" w:date="2019-10-09T12:16:00Z">
              <w:tcPr>
                <w:tcW w:w="567" w:type="dxa"/>
              </w:tcPr>
            </w:tcPrChange>
          </w:tcPr>
          <w:p w14:paraId="5B324379" w14:textId="77777777" w:rsidR="00F3083F" w:rsidRPr="00452768" w:rsidRDefault="00F3083F" w:rsidP="00F3083F">
            <w:pPr>
              <w:pStyle w:val="afa"/>
              <w:numPr>
                <w:ilvl w:val="0"/>
                <w:numId w:val="88"/>
              </w:numPr>
              <w:tabs>
                <w:tab w:val="clear" w:pos="360"/>
              </w:tabs>
              <w:ind w:left="0" w:firstLine="0"/>
              <w:rPr>
                <w:ins w:id="6821" w:author="Феданкова Любовь Анатольевна" w:date="2019-10-09T12:16:00Z"/>
                <w:rStyle w:val="af9"/>
                <w:rFonts w:ascii="Arial" w:hAnsi="Arial"/>
              </w:rPr>
            </w:pPr>
          </w:p>
        </w:tc>
        <w:tc>
          <w:tcPr>
            <w:tcW w:w="1593" w:type="dxa"/>
            <w:vAlign w:val="center"/>
            <w:tcPrChange w:id="6822" w:author="Феданкова Любовь Анатольевна" w:date="2019-10-09T12:16:00Z">
              <w:tcPr>
                <w:tcW w:w="1593" w:type="dxa"/>
              </w:tcPr>
            </w:tcPrChange>
          </w:tcPr>
          <w:p w14:paraId="3253502D" w14:textId="08F8A751" w:rsidR="00F3083F" w:rsidRPr="00452768" w:rsidRDefault="00F3083F" w:rsidP="00F3083F">
            <w:pPr>
              <w:ind w:left="34" w:hanging="34"/>
              <w:jc w:val="left"/>
              <w:rPr>
                <w:ins w:id="6823" w:author="Феданкова Любовь Анатольевна" w:date="2019-10-09T12:16:00Z"/>
                <w:rFonts w:ascii="Arial" w:hAnsi="Arial" w:cs="Arial"/>
                <w:sz w:val="16"/>
                <w:szCs w:val="16"/>
              </w:rPr>
            </w:pPr>
            <w:ins w:id="6824" w:author="Феданкова Любовь Анатольевна" w:date="2019-10-09T12:16:00Z">
              <w:r>
                <w:object w:dxaOrig="240" w:dyaOrig="345" w14:anchorId="6976ADDB">
                  <v:shape id="_x0000_i1059" type="#_x0000_t75" style="width:12.1pt;height:17.3pt" o:ole="">
                    <v:imagedata r:id="rId166" o:title=""/>
                  </v:shape>
                  <o:OLEObject Type="Embed" ProgID="PBrush" ShapeID="_x0000_i1059" DrawAspect="Content" ObjectID="_1632581021" r:id="rId171"/>
                </w:object>
              </w:r>
            </w:ins>
          </w:p>
        </w:tc>
        <w:tc>
          <w:tcPr>
            <w:tcW w:w="850" w:type="dxa"/>
            <w:vAlign w:val="center"/>
            <w:tcPrChange w:id="6825" w:author="Феданкова Любовь Анатольевна" w:date="2019-10-09T12:16:00Z">
              <w:tcPr>
                <w:tcW w:w="850" w:type="dxa"/>
              </w:tcPr>
            </w:tcPrChange>
          </w:tcPr>
          <w:p w14:paraId="4137924F" w14:textId="170FC019" w:rsidR="00F3083F" w:rsidRPr="00F3083F" w:rsidRDefault="00F3083F" w:rsidP="00F3083F">
            <w:pPr>
              <w:ind w:left="34" w:hanging="34"/>
              <w:jc w:val="left"/>
              <w:rPr>
                <w:ins w:id="6826" w:author="Феданкова Любовь Анатольевна" w:date="2019-10-09T12:16:00Z"/>
                <w:rFonts w:ascii="Arial" w:hAnsi="Arial" w:cs="Arial"/>
                <w:sz w:val="16"/>
                <w:szCs w:val="16"/>
              </w:rPr>
            </w:pPr>
            <w:ins w:id="6827" w:author="Феданкова Любовь Анатольевна" w:date="2019-10-09T12:16:00Z">
              <w:r w:rsidRPr="00F3083F">
                <w:rPr>
                  <w:rFonts w:ascii="Arial" w:hAnsi="Arial" w:cs="Arial"/>
                  <w:sz w:val="16"/>
                  <w:szCs w:val="16"/>
                </w:rPr>
                <w:t>12</w:t>
              </w:r>
            </w:ins>
          </w:p>
        </w:tc>
        <w:tc>
          <w:tcPr>
            <w:tcW w:w="1276" w:type="dxa"/>
            <w:vAlign w:val="center"/>
            <w:tcPrChange w:id="6828" w:author="Феданкова Любовь Анатольевна" w:date="2019-10-09T12:16:00Z">
              <w:tcPr>
                <w:tcW w:w="1276" w:type="dxa"/>
              </w:tcPr>
            </w:tcPrChange>
          </w:tcPr>
          <w:p w14:paraId="0BF4B0E0" w14:textId="5CFA9002" w:rsidR="00F3083F" w:rsidRPr="00F3083F" w:rsidRDefault="00F3083F" w:rsidP="00F3083F">
            <w:pPr>
              <w:ind w:left="34" w:hanging="34"/>
              <w:jc w:val="left"/>
              <w:rPr>
                <w:ins w:id="6829" w:author="Феданкова Любовь Анатольевна" w:date="2019-10-09T12:16:00Z"/>
                <w:rFonts w:ascii="Arial" w:hAnsi="Arial" w:cs="Arial"/>
                <w:sz w:val="16"/>
                <w:szCs w:val="16"/>
              </w:rPr>
            </w:pPr>
            <w:ins w:id="6830" w:author="Феданкова Любовь Анатольевна" w:date="2019-10-09T12:16:00Z">
              <w:r w:rsidRPr="00F3083F">
                <w:rPr>
                  <w:rFonts w:ascii="Arial" w:hAnsi="Arial" w:cs="Arial"/>
                  <w:sz w:val="16"/>
                  <w:szCs w:val="16"/>
                </w:rPr>
                <w:t>Загрузить параметры экспорта</w:t>
              </w:r>
            </w:ins>
          </w:p>
        </w:tc>
        <w:tc>
          <w:tcPr>
            <w:tcW w:w="5353" w:type="dxa"/>
            <w:tcPrChange w:id="6831" w:author="Феданкова Любовь Анатольевна" w:date="2019-10-09T12:16:00Z">
              <w:tcPr>
                <w:tcW w:w="5353" w:type="dxa"/>
              </w:tcPr>
            </w:tcPrChange>
          </w:tcPr>
          <w:p w14:paraId="13738016" w14:textId="77777777" w:rsidR="00F3083F" w:rsidRPr="00F3083F" w:rsidRDefault="00F3083F" w:rsidP="00F3083F">
            <w:pPr>
              <w:tabs>
                <w:tab w:val="left" w:pos="2236"/>
              </w:tabs>
              <w:ind w:left="16" w:firstLine="0"/>
              <w:rPr>
                <w:ins w:id="6832" w:author="Феданкова Любовь Анатольевна" w:date="2019-10-09T12:16:00Z"/>
                <w:rFonts w:ascii="Arial" w:hAnsi="Arial" w:cs="Arial"/>
                <w:sz w:val="16"/>
                <w:szCs w:val="16"/>
              </w:rPr>
            </w:pPr>
            <w:ins w:id="6833" w:author="Феданкова Любовь Анатольевна" w:date="2019-10-09T12:16:00Z">
              <w:r w:rsidRPr="00F3083F">
                <w:rPr>
                  <w:rFonts w:ascii="Arial" w:hAnsi="Arial" w:cs="Arial"/>
                  <w:sz w:val="16"/>
                  <w:szCs w:val="16"/>
                </w:rPr>
                <w:t>Кнопка Загрузать параметры экспорта. Активна только если были сохранены параметры акспорта.</w:t>
              </w:r>
            </w:ins>
          </w:p>
          <w:p w14:paraId="510579EC" w14:textId="77777777" w:rsidR="00F3083F" w:rsidRPr="00F3083F" w:rsidRDefault="00F3083F" w:rsidP="00F3083F">
            <w:pPr>
              <w:tabs>
                <w:tab w:val="left" w:pos="2236"/>
              </w:tabs>
              <w:ind w:left="16" w:firstLine="0"/>
              <w:rPr>
                <w:ins w:id="6834" w:author="Феданкова Любовь Анатольевна" w:date="2019-10-09T12:16:00Z"/>
                <w:rFonts w:ascii="Arial" w:hAnsi="Arial" w:cs="Arial"/>
                <w:sz w:val="16"/>
                <w:szCs w:val="16"/>
              </w:rPr>
            </w:pPr>
            <w:ins w:id="6835" w:author="Феданкова Любовь Анатольевна" w:date="2019-10-09T12:16:00Z">
              <w:r w:rsidRPr="00F3083F">
                <w:rPr>
                  <w:rFonts w:ascii="Arial" w:hAnsi="Arial" w:cs="Arial"/>
                  <w:sz w:val="16"/>
                  <w:szCs w:val="16"/>
                </w:rPr>
                <w:t>Если настройки экспорта не сохранялись ранее, то кнопка "Загрузить настройки экспорта" неактивна.</w:t>
              </w:r>
            </w:ins>
          </w:p>
          <w:p w14:paraId="5A2339D6" w14:textId="77777777" w:rsidR="00F3083F" w:rsidRPr="00F3083F" w:rsidRDefault="00F3083F" w:rsidP="00F3083F">
            <w:pPr>
              <w:tabs>
                <w:tab w:val="left" w:pos="2236"/>
              </w:tabs>
              <w:ind w:left="16" w:firstLine="0"/>
              <w:rPr>
                <w:ins w:id="6836" w:author="Феданкова Любовь Анатольевна" w:date="2019-10-09T12:16:00Z"/>
                <w:rFonts w:ascii="Arial" w:hAnsi="Arial" w:cs="Arial"/>
                <w:sz w:val="16"/>
                <w:szCs w:val="16"/>
              </w:rPr>
            </w:pPr>
            <w:ins w:id="6837" w:author="Феданкова Любовь Анатольевна" w:date="2019-10-09T12:16:00Z">
              <w:r w:rsidRPr="00F3083F">
                <w:rPr>
                  <w:rFonts w:ascii="Arial" w:hAnsi="Arial" w:cs="Arial"/>
                  <w:sz w:val="16"/>
                  <w:szCs w:val="16"/>
                </w:rPr>
                <w:t>При нажатии "Загрузить параметры экспорта" загружаются последние сохраненные настройки.</w:t>
              </w:r>
            </w:ins>
          </w:p>
          <w:p w14:paraId="4532427D" w14:textId="77777777" w:rsidR="00F3083F" w:rsidRPr="00F3083F" w:rsidRDefault="00F3083F" w:rsidP="00F3083F">
            <w:pPr>
              <w:ind w:left="34" w:hanging="34"/>
              <w:jc w:val="left"/>
              <w:rPr>
                <w:ins w:id="6838" w:author="Феданкова Любовь Анатольевна" w:date="2019-10-09T12:16:00Z"/>
                <w:rFonts w:ascii="Arial" w:hAnsi="Arial" w:cs="Arial"/>
                <w:sz w:val="16"/>
                <w:szCs w:val="16"/>
              </w:rPr>
            </w:pPr>
          </w:p>
        </w:tc>
      </w:tr>
    </w:tbl>
    <w:p w14:paraId="47D0213F" w14:textId="77777777" w:rsidR="0097213C" w:rsidRDefault="0097213C">
      <w:pPr>
        <w:rPr>
          <w:ins w:id="6839" w:author="Погрибной Антон Николаевич" w:date="2017-12-20T11:53:00Z"/>
        </w:rPr>
      </w:pPr>
    </w:p>
    <w:p w14:paraId="2AE2B792" w14:textId="77777777" w:rsidR="00EF4825" w:rsidRPr="000B73E0" w:rsidRDefault="00EF4825" w:rsidP="00EF4825">
      <w:pPr>
        <w:rPr>
          <w:b/>
        </w:rPr>
      </w:pPr>
      <w:r w:rsidRPr="000B73E0">
        <w:rPr>
          <w:b/>
        </w:rPr>
        <w:t>Требования к файлам экспорта</w:t>
      </w:r>
      <w:r>
        <w:rPr>
          <w:b/>
        </w:rPr>
        <w:t xml:space="preserve"> в формате МТ940</w:t>
      </w:r>
    </w:p>
    <w:p w14:paraId="56A927A4" w14:textId="77777777" w:rsidR="00EF4825" w:rsidRDefault="00EF4825" w:rsidP="00EF4825">
      <w:r>
        <w:t>1)</w:t>
      </w:r>
      <w:r>
        <w:tab/>
        <w:t>Требуется обеспечить экспорт выписки по одному (каждому) счету за один (каждый) день в отдельный файл, если в параметрах экспорта Клиентом выбран тип экспорта «Один файл».</w:t>
      </w:r>
    </w:p>
    <w:p w14:paraId="3262A2FC" w14:textId="77777777" w:rsidR="00EF4825" w:rsidRDefault="00EF4825" w:rsidP="00EF4825">
      <w:r>
        <w:t>Пример: Если экспортируется выписка по 1-му счету за 3 дня, должны быть созданы 3 файла. Если экспортируется выписка по 2-м счетам за 3 дня, должны быть созданы 6 файлов.</w:t>
      </w:r>
    </w:p>
    <w:p w14:paraId="0D136050" w14:textId="77777777" w:rsidR="00EF4825" w:rsidRDefault="00EF4825" w:rsidP="00EF4825">
      <w:r>
        <w:t>2)</w:t>
      </w:r>
      <w:r>
        <w:tab/>
        <w:t>Требуется обеспечить экспорт выписки по одному счету за один день в несколько файлов,  если в параметрах экспорта Клиентом выбран тип экспорта «Несколько файлов».</w:t>
      </w:r>
    </w:p>
    <w:p w14:paraId="3B628A78" w14:textId="77777777" w:rsidR="00EF4825" w:rsidRDefault="00EF4825" w:rsidP="00EF4825">
      <w:r>
        <w:t xml:space="preserve">В качестве критерия для формирования нового (следующего) файла выступает максимальная длина файла экспорта, которая задается параметром «Длина файла экспорта». </w:t>
      </w:r>
    </w:p>
    <w:p w14:paraId="4E66FA48" w14:textId="77777777" w:rsidR="00EF4825" w:rsidRDefault="00EF4825" w:rsidP="00EF4825">
      <w:r>
        <w:t>При делении выписки на несколько файлов структура сообщения МТ940 не должна быть нарушена, т.е. сообщения должны быть логически завершенными. Для этого необходимо использовать поля «:60М:» (промежуточный входящий остаток) и «:62M:» (промежуточный исходящий остаток) в соответствии с правилами стандарта SWIFT RUR.</w:t>
      </w:r>
    </w:p>
    <w:p w14:paraId="5F9C6A14" w14:textId="77777777" w:rsidR="00EF4825" w:rsidRDefault="00EF4825" w:rsidP="00EF4825">
      <w:r>
        <w:t>3)</w:t>
      </w:r>
      <w:r>
        <w:tab/>
        <w:t>Требуется обеспечить формирование наименования файла экспорта по следующим правилам:</w:t>
      </w:r>
    </w:p>
    <w:p w14:paraId="0E9E7DE0" w14:textId="77777777" w:rsidR="00EF4825" w:rsidRDefault="00EF4825" w:rsidP="00EF4825">
      <w:r>
        <w:t>•</w:t>
      </w:r>
      <w:r>
        <w:tab/>
        <w:t>Тип экспорта «Один файл»:</w:t>
      </w:r>
    </w:p>
    <w:p w14:paraId="714FB078" w14:textId="77777777" w:rsidR="00EF4825" w:rsidRDefault="00EF4825" w:rsidP="00EF4825">
      <w:r>
        <w:t>YYYYMMDD.NNN, где</w:t>
      </w:r>
    </w:p>
    <w:p w14:paraId="1931F158" w14:textId="77777777" w:rsidR="00EF4825" w:rsidRDefault="00EF4825" w:rsidP="00EF4825">
      <w:r>
        <w:t>YYYYMMDD – дата выписки (SBNS_RURStatement.DocDate);</w:t>
      </w:r>
    </w:p>
    <w:p w14:paraId="2C04794A" w14:textId="77777777" w:rsidR="00EF4825" w:rsidRDefault="00EF4825" w:rsidP="00EF4825">
      <w:r>
        <w:t>NNN –  идентификатор (допустимы только цифры), обеспечивающий уникальность создаваемого файла в пределах каталога экспорта.</w:t>
      </w:r>
    </w:p>
    <w:p w14:paraId="42ADC7D3" w14:textId="77777777" w:rsidR="00EF4825" w:rsidRDefault="00EF4825" w:rsidP="00EF4825">
      <w:r>
        <w:t>•</w:t>
      </w:r>
      <w:r>
        <w:tab/>
        <w:t>Тип экспорта «Несколько файлов»:</w:t>
      </w:r>
    </w:p>
    <w:p w14:paraId="1FD7CF7B" w14:textId="77777777" w:rsidR="00EF4825" w:rsidRDefault="00EF4825" w:rsidP="00EF4825">
      <w:r>
        <w:t>YYYYMMDD_ZZZ.NNN, где</w:t>
      </w:r>
    </w:p>
    <w:p w14:paraId="353F75C1" w14:textId="77777777" w:rsidR="00EF4825" w:rsidRDefault="00EF4825" w:rsidP="00EF4825">
      <w:r>
        <w:t>YYYYMMDD – дата выписки (SBNS_RURStatement.DocDate);</w:t>
      </w:r>
    </w:p>
    <w:p w14:paraId="5E953F4F" w14:textId="77777777" w:rsidR="00EF4825" w:rsidRDefault="00EF4825" w:rsidP="00EF4825">
      <w:r>
        <w:t>NNN – идентификатор (допустимы только цифры), обеспечивающий уникальность создаваемого файла в пределах каталога экспорта;</w:t>
      </w:r>
    </w:p>
    <w:p w14:paraId="1EAA9D82" w14:textId="77777777" w:rsidR="00EF4825" w:rsidRDefault="00EF4825" w:rsidP="00EF4825">
      <w:r>
        <w:t>ZZZ - идентификатор (допустимы только цифры), обеспечивающий уникальность создаваемого файла в пределах текущей выписки;</w:t>
      </w:r>
    </w:p>
    <w:p w14:paraId="1269359B" w14:textId="77777777" w:rsidR="00EF4825" w:rsidRDefault="00EF4825" w:rsidP="00EF4825">
      <w:r>
        <w:t>В случае если выписка экспортируется в несколько файлов, требуется создать Zip-архив с именем  YYYYMMDD.NNN и поместить в него все файлы данной выписки.</w:t>
      </w:r>
    </w:p>
    <w:p w14:paraId="693A49AE" w14:textId="77777777" w:rsidR="00EF4825" w:rsidRDefault="00EF4825" w:rsidP="00EF4825">
      <w:r>
        <w:t>В случае если в указанном каталоге экспорта нельзя создать уникальный файл, то необходимо прервать операцию экспорта и выдать на экран пользователю сообщение о соответствующей ошибке.</w:t>
      </w:r>
    </w:p>
    <w:p w14:paraId="7C299843" w14:textId="77777777" w:rsidR="00EF4825" w:rsidRDefault="00EF4825" w:rsidP="00EF4825">
      <w:r>
        <w:t>4)</w:t>
      </w:r>
      <w:r>
        <w:tab/>
        <w:t>Требуется включить в экспорт выписки проводки по переоценке, в случае если включен переключатель «Проводки по переоценке».</w:t>
      </w:r>
    </w:p>
    <w:p w14:paraId="62C32C70" w14:textId="77777777" w:rsidR="00EF4825" w:rsidRDefault="00EF4825" w:rsidP="00EF4825">
      <w:r>
        <w:t xml:space="preserve">  5)</w:t>
      </w:r>
      <w:r>
        <w:tab/>
        <w:t xml:space="preserve">Требуется обеспечить в  соответствии с Правилами транслитерации, приведенными в Приложении 4, п. </w:t>
      </w:r>
      <w:r>
        <w:fldChar w:fldCharType="begin"/>
      </w:r>
      <w:r>
        <w:instrText xml:space="preserve"> REF _Ref450658324 \w \h </w:instrText>
      </w:r>
      <w:r>
        <w:fldChar w:fldCharType="separate"/>
      </w:r>
      <w:ins w:id="6840" w:author="Феданкова Любовь Анатольевна" w:date="2019-10-09T12:38:00Z">
        <w:r w:rsidR="00031B2C">
          <w:t>30.4.2</w:t>
        </w:r>
      </w:ins>
      <w:ins w:id="6841" w:author="Воронов Алексей Алексеевич" w:date="2018-01-30T12:27:00Z">
        <w:del w:id="6842" w:author="Феданкова Любовь Анатольевна" w:date="2019-10-09T12:38:00Z">
          <w:r w:rsidR="00DB3D2B" w:rsidDel="00031B2C">
            <w:delText>27.4.2</w:delText>
          </w:r>
        </w:del>
      </w:ins>
      <w:del w:id="6843" w:author="Феданкова Любовь Анатольевна" w:date="2019-10-09T12:38:00Z">
        <w:r w:rsidDel="00031B2C">
          <w:delText>24.4.2</w:delText>
        </w:r>
      </w:del>
      <w:r>
        <w:fldChar w:fldCharType="end"/>
      </w:r>
      <w:r>
        <w:t>, транслитерацию полей:</w:t>
      </w:r>
    </w:p>
    <w:p w14:paraId="748CA651" w14:textId="77777777" w:rsidR="00EF4825" w:rsidRDefault="00EF4825" w:rsidP="00EF4825">
      <w:r>
        <w:t>•</w:t>
      </w:r>
      <w:r>
        <w:tab/>
        <w:t>подполе 9 «Дополнительная информация» поля 61 «Строка движения по счету»</w:t>
      </w:r>
    </w:p>
    <w:p w14:paraId="52D56544" w14:textId="77777777" w:rsidR="00EF4825" w:rsidRDefault="00EF4825" w:rsidP="00EF4825">
      <w:r>
        <w:t>•</w:t>
      </w:r>
      <w:r>
        <w:tab/>
        <w:t>поле 86 «Информация для владельца счета»</w:t>
      </w:r>
    </w:p>
    <w:p w14:paraId="5F9AB4A6" w14:textId="77777777" w:rsidR="00EF4825" w:rsidRDefault="00EF4825" w:rsidP="00EF4825">
      <w:r>
        <w:t xml:space="preserve">в случае если включен переключатель «Транслитерация». </w:t>
      </w:r>
    </w:p>
    <w:p w14:paraId="4D112111" w14:textId="77777777" w:rsidR="00EF4825" w:rsidRDefault="00EF4825" w:rsidP="00EF4825">
      <w:r>
        <w:t>6)</w:t>
      </w:r>
      <w:r>
        <w:tab/>
        <w:t xml:space="preserve">Требуется обеспечить формирование файла экспорта в кодировке, заданной параметром «Кодировка файла экспорта», в каталоге, заданным параметром «Каталог экспорта». </w:t>
      </w:r>
    </w:p>
    <w:p w14:paraId="252E5E12" w14:textId="77777777" w:rsidR="00EF4825" w:rsidRDefault="00EF4825" w:rsidP="00EF4825">
      <w:r>
        <w:t>7)</w:t>
      </w:r>
      <w:r>
        <w:tab/>
        <w:t>Требуется обеспечить формирование выписки в формате SWIFT MT940 в соответствии с правилами, описанными в Приложении 4, п.</w:t>
      </w:r>
      <w:r>
        <w:fldChar w:fldCharType="begin"/>
      </w:r>
      <w:r>
        <w:instrText xml:space="preserve"> REF _Ref450658364 \w \h </w:instrText>
      </w:r>
      <w:r>
        <w:fldChar w:fldCharType="separate"/>
      </w:r>
      <w:ins w:id="6844" w:author="Феданкова Любовь Анатольевна" w:date="2019-10-09T12:38:00Z">
        <w:r w:rsidR="00031B2C">
          <w:t>30.4.1</w:t>
        </w:r>
      </w:ins>
      <w:ins w:id="6845" w:author="Воронов Алексей Алексеевич" w:date="2018-01-30T12:27:00Z">
        <w:del w:id="6846" w:author="Феданкова Любовь Анатольевна" w:date="2019-10-09T12:38:00Z">
          <w:r w:rsidR="00DB3D2B" w:rsidDel="00031B2C">
            <w:delText>27.4.1</w:delText>
          </w:r>
        </w:del>
      </w:ins>
      <w:del w:id="6847" w:author="Феданкова Любовь Анатольевна" w:date="2019-10-09T12:38:00Z">
        <w:r w:rsidDel="00031B2C">
          <w:delText>24.4.1</w:delText>
        </w:r>
      </w:del>
      <w:r>
        <w:fldChar w:fldCharType="end"/>
      </w:r>
      <w:r>
        <w:t>.</w:t>
      </w:r>
    </w:p>
    <w:p w14:paraId="7EDBAAA8" w14:textId="77777777" w:rsidR="00FD4D9A" w:rsidRPr="00117069" w:rsidRDefault="00FD4D9A" w:rsidP="00117069"/>
    <w:p w14:paraId="4C2EF23B" w14:textId="77777777" w:rsidR="00117069" w:rsidRDefault="00117069" w:rsidP="00117069">
      <w:pPr>
        <w:pStyle w:val="4"/>
        <w:rPr>
          <w:lang w:val="en-US"/>
        </w:rPr>
      </w:pPr>
      <w:bookmarkStart w:id="6848" w:name="_Экспорт_в_формате_1"/>
      <w:bookmarkEnd w:id="6848"/>
      <w:r>
        <w:t xml:space="preserve"> </w:t>
      </w:r>
      <w:bookmarkStart w:id="6849" w:name="_Toc21517709"/>
      <w:r>
        <w:t xml:space="preserve">Экспорт в формате </w:t>
      </w:r>
      <w:r>
        <w:rPr>
          <w:lang w:val="en-US"/>
        </w:rPr>
        <w:t>MultiCash</w:t>
      </w:r>
      <w:bookmarkEnd w:id="6849"/>
    </w:p>
    <w:p w14:paraId="400F9D5F" w14:textId="185CCC9D" w:rsidR="0043592D" w:rsidRPr="0043592D" w:rsidRDefault="0043592D" w:rsidP="0043592D">
      <w:pPr>
        <w:pStyle w:val="af6"/>
      </w:pPr>
      <w:bookmarkStart w:id="6850" w:name="_Ref21517950"/>
      <w:r>
        <w:t xml:space="preserve">Рисунок </w:t>
      </w:r>
      <w:r w:rsidR="0070375E">
        <w:rPr>
          <w:noProof/>
        </w:rPr>
        <w:fldChar w:fldCharType="begin"/>
      </w:r>
      <w:r w:rsidR="0070375E">
        <w:rPr>
          <w:noProof/>
        </w:rPr>
        <w:instrText xml:space="preserve"> SEQ Рисунок \* ARABIC </w:instrText>
      </w:r>
      <w:r w:rsidR="0070375E">
        <w:rPr>
          <w:noProof/>
        </w:rPr>
        <w:fldChar w:fldCharType="separate"/>
      </w:r>
      <w:r w:rsidR="00031B2C">
        <w:rPr>
          <w:noProof/>
        </w:rPr>
        <w:t>45</w:t>
      </w:r>
      <w:r w:rsidR="0070375E">
        <w:rPr>
          <w:noProof/>
        </w:rPr>
        <w:fldChar w:fldCharType="end"/>
      </w:r>
      <w:bookmarkEnd w:id="6850"/>
      <w:r w:rsidRPr="0043592D">
        <w:t xml:space="preserve"> </w:t>
      </w:r>
      <w:r>
        <w:t>Макет экранной формы заполнения параметров для экспорта в формате М</w:t>
      </w:r>
      <w:r>
        <w:rPr>
          <w:lang w:val="en-US"/>
        </w:rPr>
        <w:t>ultiCash</w:t>
      </w:r>
    </w:p>
    <w:p w14:paraId="32151A7B" w14:textId="4152DAE0" w:rsidR="00117069" w:rsidRDefault="00F3083F" w:rsidP="00117069">
      <w:r>
        <w:object w:dxaOrig="5085" w:dyaOrig="2896" w14:anchorId="7625B0FB">
          <v:shape id="_x0000_i1060" type="#_x0000_t75" style="width:251.15pt;height:143.4pt" o:ole="">
            <v:imagedata r:id="rId172" o:title=""/>
          </v:shape>
          <o:OLEObject Type="Embed" ProgID="Visio.Drawing.11" ShapeID="_x0000_i1060" DrawAspect="Content" ObjectID="_1632581022" r:id="rId173"/>
        </w:object>
      </w:r>
    </w:p>
    <w:p w14:paraId="62E12999" w14:textId="1D9C21A4" w:rsidR="00031B2C" w:rsidRDefault="00031B2C" w:rsidP="00031B2C">
      <w:pPr>
        <w:pStyle w:val="af6"/>
        <w:rPr>
          <w:ins w:id="6851" w:author="Феданкова Любовь Анатольевна" w:date="2019-10-09T12:31:00Z"/>
        </w:rPr>
      </w:pPr>
      <w:ins w:id="6852" w:author="Феданкова Любовь Анатольевна" w:date="2019-10-09T12:31:00Z">
        <w:r>
          <w:t xml:space="preserve">Таблица </w:t>
        </w:r>
        <w:r>
          <w:fldChar w:fldCharType="begin"/>
        </w:r>
        <w:r>
          <w:instrText xml:space="preserve"> SEQ Таблица \* ARABIC </w:instrText>
        </w:r>
      </w:ins>
      <w:r>
        <w:fldChar w:fldCharType="separate"/>
      </w:r>
      <w:ins w:id="6853" w:author="Феданкова Любовь Анатольевна" w:date="2019-10-09T12:38:00Z">
        <w:r>
          <w:rPr>
            <w:noProof/>
          </w:rPr>
          <w:t>47</w:t>
        </w:r>
      </w:ins>
      <w:ins w:id="6854" w:author="Феданкова Любовь Анатольевна" w:date="2019-10-09T12:31:00Z">
        <w:r>
          <w:fldChar w:fldCharType="end"/>
        </w:r>
        <w:r>
          <w:t xml:space="preserve"> </w:t>
        </w:r>
      </w:ins>
      <w:ins w:id="6855" w:author="Феданкова Любовь Анатольевна" w:date="2019-10-09T12:32:00Z">
        <w:r>
          <w:t>Поля</w:t>
        </w:r>
      </w:ins>
      <w:ins w:id="6856" w:author="Феданкова Любовь Анатольевна" w:date="2019-10-09T12:31:00Z">
        <w:r>
          <w:t xml:space="preserve"> экранной формы заполнения параметров для экспорта в формате М</w:t>
        </w:r>
        <w:r>
          <w:rPr>
            <w:lang w:val="en-US"/>
          </w:rPr>
          <w:t>ultiCash</w:t>
        </w:r>
      </w:ins>
    </w:p>
    <w:tbl>
      <w:tblPr>
        <w:tblW w:w="9497" w:type="dxa"/>
        <w:tblInd w:w="53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8"/>
        <w:gridCol w:w="1276"/>
        <w:gridCol w:w="850"/>
        <w:gridCol w:w="424"/>
        <w:gridCol w:w="1280"/>
        <w:gridCol w:w="1280"/>
        <w:gridCol w:w="1409"/>
        <w:gridCol w:w="1411"/>
        <w:gridCol w:w="999"/>
      </w:tblGrid>
      <w:tr w:rsidR="00FD4D9A" w:rsidRPr="00C53262" w14:paraId="01530E39" w14:textId="77777777" w:rsidTr="00496334">
        <w:trPr>
          <w:cantSplit/>
          <w:trHeight w:val="2156"/>
          <w:tblHeader/>
        </w:trPr>
        <w:tc>
          <w:tcPr>
            <w:tcW w:w="568" w:type="dxa"/>
            <w:vAlign w:val="center"/>
          </w:tcPr>
          <w:p w14:paraId="6EA5B9C5" w14:textId="77777777" w:rsidR="00FD4D9A" w:rsidRDefault="00FD4D9A" w:rsidP="00496334">
            <w:pPr>
              <w:pStyle w:val="af8"/>
              <w:rPr>
                <w:rStyle w:val="af9"/>
                <w:b/>
              </w:rPr>
            </w:pPr>
            <w:r>
              <w:t>№ п/п</w:t>
            </w:r>
          </w:p>
        </w:tc>
        <w:tc>
          <w:tcPr>
            <w:tcW w:w="1276" w:type="dxa"/>
            <w:vAlign w:val="center"/>
          </w:tcPr>
          <w:p w14:paraId="66D4B9A5" w14:textId="77777777" w:rsidR="00FD4D9A" w:rsidRDefault="00FD4D9A" w:rsidP="00496334">
            <w:pPr>
              <w:pStyle w:val="af8"/>
            </w:pPr>
            <w:r>
              <w:t xml:space="preserve">Наименование поля </w:t>
            </w:r>
            <w:r w:rsidRPr="00F33621">
              <w:t>(</w:t>
            </w:r>
            <w:r>
              <w:rPr>
                <w:lang w:val="en-US"/>
              </w:rPr>
              <w:t>Label</w:t>
            </w:r>
            <w:r w:rsidRPr="00F33621">
              <w:t>)</w:t>
            </w:r>
            <w:r>
              <w:t>/</w:t>
            </w:r>
          </w:p>
          <w:p w14:paraId="09E2CB2F" w14:textId="77777777" w:rsidR="00FD4D9A" w:rsidRPr="002C18CC" w:rsidRDefault="00FD4D9A" w:rsidP="00496334">
            <w:pPr>
              <w:pStyle w:val="af8"/>
            </w:pPr>
            <w:r>
              <w:t xml:space="preserve">Наименование поля в дайджесте </w:t>
            </w:r>
            <w:r w:rsidRPr="0015791C">
              <w:t>(</w:t>
            </w:r>
            <w:r w:rsidRPr="0050161A">
              <w:rPr>
                <w:u w:val="single"/>
              </w:rPr>
              <w:t>если отличается</w:t>
            </w:r>
            <w:r w:rsidRPr="0015791C">
              <w:t>)</w:t>
            </w:r>
          </w:p>
        </w:tc>
        <w:tc>
          <w:tcPr>
            <w:tcW w:w="850" w:type="dxa"/>
            <w:vAlign w:val="center"/>
          </w:tcPr>
          <w:p w14:paraId="5C996E30" w14:textId="77777777" w:rsidR="00FD4D9A" w:rsidRDefault="00FD4D9A" w:rsidP="00496334">
            <w:pPr>
              <w:pStyle w:val="af8"/>
            </w:pPr>
            <w:r>
              <w:t>Тип элемента управления</w:t>
            </w:r>
          </w:p>
        </w:tc>
        <w:tc>
          <w:tcPr>
            <w:tcW w:w="424" w:type="dxa"/>
            <w:textDirection w:val="btLr"/>
            <w:vAlign w:val="center"/>
          </w:tcPr>
          <w:p w14:paraId="05251669" w14:textId="77777777" w:rsidR="00FD4D9A" w:rsidRDefault="00FD4D9A" w:rsidP="00496334">
            <w:pPr>
              <w:pStyle w:val="af8"/>
            </w:pPr>
            <w:r>
              <w:t>Номер на макете</w:t>
            </w:r>
          </w:p>
        </w:tc>
        <w:tc>
          <w:tcPr>
            <w:tcW w:w="1280" w:type="dxa"/>
            <w:vAlign w:val="center"/>
          </w:tcPr>
          <w:p w14:paraId="7AD96DFE" w14:textId="77777777" w:rsidR="00FD4D9A" w:rsidRDefault="00FD4D9A" w:rsidP="00496334">
            <w:pPr>
              <w:pStyle w:val="af8"/>
            </w:pPr>
            <w:r>
              <w:t>Наименование атрибута сущности</w:t>
            </w:r>
          </w:p>
        </w:tc>
        <w:tc>
          <w:tcPr>
            <w:tcW w:w="1280" w:type="dxa"/>
            <w:vAlign w:val="center"/>
          </w:tcPr>
          <w:p w14:paraId="025D9DCB" w14:textId="77777777" w:rsidR="00FD4D9A" w:rsidRDefault="00FD4D9A" w:rsidP="00496334">
            <w:pPr>
              <w:pStyle w:val="af8"/>
            </w:pPr>
            <w:r>
              <w:t>Ограничения</w:t>
            </w:r>
            <w:r w:rsidRPr="00C53262">
              <w:t xml:space="preserve"> </w:t>
            </w:r>
            <w:r w:rsidRPr="00225EB4">
              <w:t>(в т.ч. с учетом локализации</w:t>
            </w:r>
            <w:r>
              <w:t>) размерность поля в интерфейсе</w:t>
            </w:r>
          </w:p>
        </w:tc>
        <w:tc>
          <w:tcPr>
            <w:tcW w:w="1409" w:type="dxa"/>
            <w:shd w:val="clear" w:color="auto" w:fill="auto"/>
            <w:vAlign w:val="center"/>
          </w:tcPr>
          <w:p w14:paraId="5C7B133E" w14:textId="77777777" w:rsidR="00FD4D9A" w:rsidRDefault="00FD4D9A" w:rsidP="00496334">
            <w:pPr>
              <w:pStyle w:val="af8"/>
            </w:pPr>
            <w:r>
              <w:t>Подписываемое  Через «/»,</w:t>
            </w:r>
            <w:r w:rsidRPr="0015791C">
              <w:t xml:space="preserve"> </w:t>
            </w:r>
          </w:p>
          <w:p w14:paraId="789E0897" w14:textId="77777777" w:rsidR="00FD4D9A" w:rsidRDefault="00FD4D9A" w:rsidP="00496334">
            <w:pPr>
              <w:pStyle w:val="af8"/>
            </w:pPr>
            <w:r w:rsidRPr="0015791C">
              <w:t xml:space="preserve">если дайджесты для </w:t>
            </w:r>
          </w:p>
          <w:p w14:paraId="61BC7C3E" w14:textId="77777777" w:rsidR="00FD4D9A" w:rsidRPr="0015791C" w:rsidRDefault="00FD4D9A" w:rsidP="00496334">
            <w:pPr>
              <w:pStyle w:val="af8"/>
            </w:pPr>
            <w:r w:rsidRPr="0015791C">
              <w:t>каналов разные</w:t>
            </w:r>
          </w:p>
        </w:tc>
        <w:tc>
          <w:tcPr>
            <w:tcW w:w="1411" w:type="dxa"/>
            <w:vAlign w:val="center"/>
          </w:tcPr>
          <w:p w14:paraId="16F74C3D" w14:textId="77777777" w:rsidR="00FD4D9A" w:rsidRPr="00BC0471" w:rsidRDefault="00FD4D9A" w:rsidP="00496334">
            <w:pPr>
              <w:pStyle w:val="af8"/>
            </w:pPr>
            <w:r>
              <w:t>Бизнес-описание, способ заполнения</w:t>
            </w:r>
            <w:r w:rsidRPr="00BC0471">
              <w:t xml:space="preserve">, </w:t>
            </w:r>
            <w:r>
              <w:t>ограничения</w:t>
            </w:r>
          </w:p>
        </w:tc>
        <w:tc>
          <w:tcPr>
            <w:tcW w:w="999" w:type="dxa"/>
            <w:vAlign w:val="center"/>
          </w:tcPr>
          <w:p w14:paraId="28348159" w14:textId="77777777" w:rsidR="00FD4D9A" w:rsidRPr="00C53262" w:rsidRDefault="00FD4D9A" w:rsidP="00496334">
            <w:pPr>
              <w:pStyle w:val="af8"/>
            </w:pPr>
            <w:r>
              <w:rPr>
                <w:lang w:val="en-US"/>
              </w:rPr>
              <w:t>Hint</w:t>
            </w:r>
          </w:p>
        </w:tc>
      </w:tr>
      <w:tr w:rsidR="00D970A9" w14:paraId="0481AD35" w14:textId="77777777" w:rsidTr="00496334">
        <w:trPr>
          <w:cantSplit/>
        </w:trPr>
        <w:tc>
          <w:tcPr>
            <w:tcW w:w="568" w:type="dxa"/>
            <w:vAlign w:val="center"/>
          </w:tcPr>
          <w:p w14:paraId="6A5560D8" w14:textId="77777777" w:rsidR="00D970A9" w:rsidRDefault="00D970A9" w:rsidP="00D970A9">
            <w:pPr>
              <w:pStyle w:val="afa"/>
              <w:numPr>
                <w:ilvl w:val="0"/>
                <w:numId w:val="55"/>
              </w:numPr>
              <w:rPr>
                <w:rStyle w:val="af9"/>
              </w:rPr>
            </w:pPr>
          </w:p>
        </w:tc>
        <w:tc>
          <w:tcPr>
            <w:tcW w:w="1276" w:type="dxa"/>
            <w:vAlign w:val="center"/>
          </w:tcPr>
          <w:p w14:paraId="68712AE4" w14:textId="77777777" w:rsidR="00D970A9" w:rsidRPr="007E4949" w:rsidRDefault="00D970A9" w:rsidP="00D970A9">
            <w:pPr>
              <w:pStyle w:val="afa"/>
            </w:pPr>
            <w:r>
              <w:t>Период с</w:t>
            </w:r>
          </w:p>
        </w:tc>
        <w:tc>
          <w:tcPr>
            <w:tcW w:w="850" w:type="dxa"/>
            <w:vAlign w:val="center"/>
          </w:tcPr>
          <w:p w14:paraId="58874BC3" w14:textId="77777777" w:rsidR="00D970A9" w:rsidRPr="00EE21B5" w:rsidRDefault="00D970A9" w:rsidP="00D970A9">
            <w:pPr>
              <w:pStyle w:val="afa"/>
              <w:spacing w:beforeLines="40" w:before="96" w:afterLines="40" w:after="96"/>
              <w:jc w:val="center"/>
            </w:pPr>
            <w:r>
              <w:t xml:space="preserve">Дата </w:t>
            </w:r>
          </w:p>
        </w:tc>
        <w:tc>
          <w:tcPr>
            <w:tcW w:w="424" w:type="dxa"/>
            <w:vAlign w:val="center"/>
          </w:tcPr>
          <w:p w14:paraId="597256FF" w14:textId="77777777" w:rsidR="00D970A9" w:rsidRPr="007E4949" w:rsidRDefault="00D970A9" w:rsidP="00D970A9">
            <w:pPr>
              <w:pStyle w:val="afa"/>
            </w:pPr>
            <w:r>
              <w:t>1</w:t>
            </w:r>
          </w:p>
        </w:tc>
        <w:tc>
          <w:tcPr>
            <w:tcW w:w="1280" w:type="dxa"/>
            <w:vAlign w:val="center"/>
          </w:tcPr>
          <w:p w14:paraId="128068B4" w14:textId="77777777" w:rsidR="00D970A9" w:rsidRPr="0079221D" w:rsidRDefault="00D970A9" w:rsidP="00D970A9">
            <w:pPr>
              <w:pStyle w:val="afa"/>
              <w:spacing w:beforeLines="40" w:before="96" w:afterLines="40" w:after="96"/>
            </w:pPr>
          </w:p>
        </w:tc>
        <w:tc>
          <w:tcPr>
            <w:tcW w:w="1280" w:type="dxa"/>
            <w:vAlign w:val="center"/>
          </w:tcPr>
          <w:p w14:paraId="633D82BA" w14:textId="77777777" w:rsidR="00D970A9" w:rsidRPr="002B2776" w:rsidRDefault="00D970A9" w:rsidP="00D970A9">
            <w:pPr>
              <w:pStyle w:val="afa"/>
              <w:spacing w:beforeLines="40" w:before="96" w:afterLines="40" w:after="96"/>
              <w:rPr>
                <w:lang w:val="en-US"/>
              </w:rPr>
            </w:pPr>
          </w:p>
        </w:tc>
        <w:tc>
          <w:tcPr>
            <w:tcW w:w="1409" w:type="dxa"/>
            <w:vAlign w:val="center"/>
          </w:tcPr>
          <w:p w14:paraId="49CD0265" w14:textId="77777777" w:rsidR="00D970A9" w:rsidRPr="00B23BD0" w:rsidRDefault="00D970A9" w:rsidP="00D970A9">
            <w:pPr>
              <w:pStyle w:val="afa"/>
            </w:pPr>
          </w:p>
        </w:tc>
        <w:tc>
          <w:tcPr>
            <w:tcW w:w="1411" w:type="dxa"/>
            <w:vAlign w:val="center"/>
          </w:tcPr>
          <w:p w14:paraId="58E1BAF3" w14:textId="613A7F8A" w:rsidR="00D970A9" w:rsidRPr="00175ED0" w:rsidRDefault="00D970A9" w:rsidP="00D970A9">
            <w:pPr>
              <w:ind w:left="0" w:firstLine="0"/>
              <w:jc w:val="left"/>
              <w:rPr>
                <w:rFonts w:ascii="Arial" w:hAnsi="Arial" w:cs="Arial"/>
                <w:sz w:val="16"/>
                <w:szCs w:val="16"/>
              </w:rPr>
            </w:pPr>
            <w:ins w:id="6857" w:author="Емельянова Елена Аркадьевна" w:date="2019-10-07T13:46:00Z">
              <w:r>
                <w:rPr>
                  <w:rFonts w:ascii="Arial" w:hAnsi="Arial" w:cs="Arial"/>
                  <w:sz w:val="16"/>
                  <w:szCs w:val="16"/>
                </w:rPr>
                <w:t>Дата начала периода</w:t>
              </w:r>
            </w:ins>
            <w:del w:id="6858" w:author="Емельянова Елена Аркадьевна" w:date="2019-10-07T13:46:00Z">
              <w:r w:rsidRPr="009420AE" w:rsidDel="008D58EE">
                <w:rPr>
                  <w:rFonts w:ascii="Arial" w:hAnsi="Arial" w:cs="Arial"/>
                  <w:sz w:val="16"/>
                  <w:szCs w:val="16"/>
                </w:rPr>
                <w:delText>По умолчанию - текущая дата.</w:delText>
              </w:r>
            </w:del>
          </w:p>
        </w:tc>
        <w:tc>
          <w:tcPr>
            <w:tcW w:w="999" w:type="dxa"/>
            <w:vAlign w:val="center"/>
          </w:tcPr>
          <w:p w14:paraId="66CDE972" w14:textId="77777777" w:rsidR="00D970A9" w:rsidRDefault="00D970A9" w:rsidP="00D970A9">
            <w:pPr>
              <w:pStyle w:val="afa"/>
              <w:rPr>
                <w:lang w:eastAsia="en-US"/>
              </w:rPr>
            </w:pPr>
          </w:p>
        </w:tc>
      </w:tr>
      <w:tr w:rsidR="00D970A9" w14:paraId="2F1D1688" w14:textId="77777777" w:rsidTr="00496334">
        <w:trPr>
          <w:cantSplit/>
        </w:trPr>
        <w:tc>
          <w:tcPr>
            <w:tcW w:w="568" w:type="dxa"/>
            <w:vAlign w:val="center"/>
          </w:tcPr>
          <w:p w14:paraId="7DDE8837" w14:textId="77777777" w:rsidR="00D970A9" w:rsidRDefault="00D970A9" w:rsidP="00D970A9">
            <w:pPr>
              <w:pStyle w:val="afa"/>
              <w:numPr>
                <w:ilvl w:val="0"/>
                <w:numId w:val="55"/>
              </w:numPr>
              <w:rPr>
                <w:rStyle w:val="af9"/>
              </w:rPr>
            </w:pPr>
          </w:p>
        </w:tc>
        <w:tc>
          <w:tcPr>
            <w:tcW w:w="1276" w:type="dxa"/>
            <w:vAlign w:val="center"/>
          </w:tcPr>
          <w:p w14:paraId="5D1CAE80" w14:textId="77777777" w:rsidR="00D970A9" w:rsidRDefault="00D970A9" w:rsidP="00D970A9">
            <w:pPr>
              <w:pStyle w:val="afa"/>
            </w:pPr>
            <w:r>
              <w:t>По</w:t>
            </w:r>
          </w:p>
        </w:tc>
        <w:tc>
          <w:tcPr>
            <w:tcW w:w="850" w:type="dxa"/>
            <w:vAlign w:val="center"/>
          </w:tcPr>
          <w:p w14:paraId="305F3C8B" w14:textId="77777777" w:rsidR="00D970A9" w:rsidRPr="00EE21B5" w:rsidRDefault="00D970A9" w:rsidP="00D970A9">
            <w:pPr>
              <w:pStyle w:val="afa"/>
              <w:spacing w:beforeLines="40" w:before="96" w:afterLines="40" w:after="96"/>
              <w:jc w:val="center"/>
            </w:pPr>
            <w:r>
              <w:t xml:space="preserve">Дата </w:t>
            </w:r>
          </w:p>
        </w:tc>
        <w:tc>
          <w:tcPr>
            <w:tcW w:w="424" w:type="dxa"/>
            <w:vAlign w:val="center"/>
          </w:tcPr>
          <w:p w14:paraId="50A26461" w14:textId="77777777" w:rsidR="00D970A9" w:rsidRPr="007E4949" w:rsidRDefault="00D970A9" w:rsidP="00D970A9">
            <w:pPr>
              <w:pStyle w:val="afa"/>
            </w:pPr>
            <w:r>
              <w:t>2</w:t>
            </w:r>
          </w:p>
        </w:tc>
        <w:tc>
          <w:tcPr>
            <w:tcW w:w="1280" w:type="dxa"/>
            <w:vAlign w:val="center"/>
          </w:tcPr>
          <w:p w14:paraId="00F1CCD0" w14:textId="77777777" w:rsidR="00D970A9" w:rsidRPr="0079221D" w:rsidRDefault="00D970A9" w:rsidP="00D970A9">
            <w:pPr>
              <w:pStyle w:val="afa"/>
              <w:spacing w:beforeLines="40" w:before="96" w:afterLines="40" w:after="96"/>
            </w:pPr>
          </w:p>
        </w:tc>
        <w:tc>
          <w:tcPr>
            <w:tcW w:w="1280" w:type="dxa"/>
            <w:vAlign w:val="center"/>
          </w:tcPr>
          <w:p w14:paraId="574AE66F" w14:textId="77777777" w:rsidR="00D970A9" w:rsidRPr="002B2776" w:rsidRDefault="00D970A9" w:rsidP="00D970A9">
            <w:pPr>
              <w:pStyle w:val="afa"/>
              <w:spacing w:beforeLines="40" w:before="96" w:afterLines="40" w:after="96"/>
              <w:rPr>
                <w:lang w:val="en-US"/>
              </w:rPr>
            </w:pPr>
          </w:p>
        </w:tc>
        <w:tc>
          <w:tcPr>
            <w:tcW w:w="1409" w:type="dxa"/>
            <w:vAlign w:val="center"/>
          </w:tcPr>
          <w:p w14:paraId="6F7703DE" w14:textId="77777777" w:rsidR="00D970A9" w:rsidRPr="00B23BD0" w:rsidRDefault="00D970A9" w:rsidP="00D970A9">
            <w:pPr>
              <w:pStyle w:val="afa"/>
            </w:pPr>
          </w:p>
        </w:tc>
        <w:tc>
          <w:tcPr>
            <w:tcW w:w="1411" w:type="dxa"/>
            <w:vAlign w:val="center"/>
          </w:tcPr>
          <w:p w14:paraId="43DC5542" w14:textId="38FDF9EA" w:rsidR="00D970A9" w:rsidRPr="00175ED0" w:rsidRDefault="00D970A9" w:rsidP="00D970A9">
            <w:pPr>
              <w:ind w:left="0" w:firstLine="0"/>
              <w:jc w:val="left"/>
              <w:rPr>
                <w:rFonts w:ascii="Arial" w:hAnsi="Arial" w:cs="Arial"/>
                <w:sz w:val="16"/>
                <w:szCs w:val="16"/>
              </w:rPr>
            </w:pPr>
            <w:ins w:id="6859" w:author="Емельянова Елена Аркадьевна" w:date="2019-10-07T13:46:00Z">
              <w:r>
                <w:rPr>
                  <w:rFonts w:ascii="Arial" w:hAnsi="Arial" w:cs="Arial"/>
                  <w:sz w:val="16"/>
                  <w:szCs w:val="16"/>
                </w:rPr>
                <w:t>Дата окончания периода</w:t>
              </w:r>
            </w:ins>
            <w:del w:id="6860" w:author="Емельянова Елена Аркадьевна" w:date="2019-10-07T13:46:00Z">
              <w:r w:rsidRPr="009420AE" w:rsidDel="008D58EE">
                <w:rPr>
                  <w:rFonts w:ascii="Arial" w:hAnsi="Arial" w:cs="Arial"/>
                  <w:sz w:val="16"/>
                  <w:szCs w:val="16"/>
                </w:rPr>
                <w:delText>По умолчанию - текущая дата.</w:delText>
              </w:r>
            </w:del>
          </w:p>
        </w:tc>
        <w:tc>
          <w:tcPr>
            <w:tcW w:w="999" w:type="dxa"/>
            <w:vAlign w:val="center"/>
          </w:tcPr>
          <w:p w14:paraId="76BF9752" w14:textId="77777777" w:rsidR="00D970A9" w:rsidRDefault="00D970A9" w:rsidP="00D970A9">
            <w:pPr>
              <w:pStyle w:val="afa"/>
              <w:rPr>
                <w:lang w:eastAsia="en-US"/>
              </w:rPr>
            </w:pPr>
          </w:p>
        </w:tc>
      </w:tr>
      <w:tr w:rsidR="007E0B32" w14:paraId="231EB044" w14:textId="77777777" w:rsidTr="00496334">
        <w:trPr>
          <w:cantSplit/>
        </w:trPr>
        <w:tc>
          <w:tcPr>
            <w:tcW w:w="568" w:type="dxa"/>
            <w:vAlign w:val="center"/>
          </w:tcPr>
          <w:p w14:paraId="09F62F0F" w14:textId="77777777" w:rsidR="007E0B32" w:rsidRDefault="007E0B32" w:rsidP="00AE731F">
            <w:pPr>
              <w:pStyle w:val="afa"/>
              <w:numPr>
                <w:ilvl w:val="0"/>
                <w:numId w:val="55"/>
              </w:numPr>
              <w:rPr>
                <w:rStyle w:val="af9"/>
              </w:rPr>
            </w:pPr>
          </w:p>
        </w:tc>
        <w:tc>
          <w:tcPr>
            <w:tcW w:w="1276" w:type="dxa"/>
            <w:vAlign w:val="center"/>
          </w:tcPr>
          <w:p w14:paraId="44780926" w14:textId="77777777" w:rsidR="007E0B32" w:rsidRDefault="007E0B32" w:rsidP="00496334">
            <w:pPr>
              <w:pStyle w:val="afa"/>
            </w:pPr>
            <w:r>
              <w:t xml:space="preserve">Счета </w:t>
            </w:r>
          </w:p>
        </w:tc>
        <w:tc>
          <w:tcPr>
            <w:tcW w:w="850" w:type="dxa"/>
            <w:vAlign w:val="center"/>
          </w:tcPr>
          <w:p w14:paraId="4C03C135" w14:textId="77777777" w:rsidR="007E0B32" w:rsidRPr="00EE21B5" w:rsidRDefault="007E0B32" w:rsidP="00496334">
            <w:pPr>
              <w:pStyle w:val="afa"/>
              <w:spacing w:beforeLines="40" w:before="96" w:afterLines="40" w:after="96"/>
              <w:jc w:val="center"/>
            </w:pPr>
            <w:r>
              <w:t>Выбор из списка</w:t>
            </w:r>
          </w:p>
        </w:tc>
        <w:tc>
          <w:tcPr>
            <w:tcW w:w="424" w:type="dxa"/>
            <w:vAlign w:val="center"/>
          </w:tcPr>
          <w:p w14:paraId="4717F641" w14:textId="77777777" w:rsidR="007E0B32" w:rsidRPr="007E4949" w:rsidRDefault="007E0B32" w:rsidP="00496334">
            <w:pPr>
              <w:pStyle w:val="afa"/>
            </w:pPr>
            <w:r>
              <w:t>3</w:t>
            </w:r>
          </w:p>
        </w:tc>
        <w:tc>
          <w:tcPr>
            <w:tcW w:w="1280" w:type="dxa"/>
            <w:vAlign w:val="center"/>
          </w:tcPr>
          <w:p w14:paraId="7D4EF9F2" w14:textId="77777777" w:rsidR="007E0B32" w:rsidRPr="007E0B32" w:rsidRDefault="007E0B32" w:rsidP="00496334">
            <w:pPr>
              <w:pStyle w:val="afa"/>
              <w:spacing w:beforeLines="40" w:before="96" w:afterLines="40" w:after="96"/>
            </w:pPr>
            <w:r>
              <w:rPr>
                <w:lang w:val="en-US"/>
              </w:rPr>
              <w:t>ACCOUNT</w:t>
            </w:r>
          </w:p>
        </w:tc>
        <w:tc>
          <w:tcPr>
            <w:tcW w:w="1280" w:type="dxa"/>
            <w:vAlign w:val="center"/>
          </w:tcPr>
          <w:p w14:paraId="59D7AD0D" w14:textId="77777777" w:rsidR="007E0B32" w:rsidRPr="002B2776" w:rsidRDefault="007E0B32" w:rsidP="005C1915">
            <w:pPr>
              <w:pStyle w:val="afa"/>
              <w:spacing w:beforeLines="40" w:before="96" w:afterLines="40" w:after="96"/>
              <w:rPr>
                <w:lang w:val="en-US"/>
              </w:rPr>
            </w:pPr>
            <w:r w:rsidRPr="009420AE">
              <w:rPr>
                <w:lang w:val="en-US"/>
              </w:rPr>
              <w:t>20-значный номер счета</w:t>
            </w:r>
          </w:p>
        </w:tc>
        <w:tc>
          <w:tcPr>
            <w:tcW w:w="1409" w:type="dxa"/>
            <w:vAlign w:val="center"/>
          </w:tcPr>
          <w:p w14:paraId="4216BA8B" w14:textId="77777777" w:rsidR="007E0B32" w:rsidRPr="00B23BD0" w:rsidRDefault="007E0B32" w:rsidP="005C1915">
            <w:pPr>
              <w:pStyle w:val="afa"/>
            </w:pPr>
          </w:p>
        </w:tc>
        <w:tc>
          <w:tcPr>
            <w:tcW w:w="1411" w:type="dxa"/>
            <w:vAlign w:val="center"/>
          </w:tcPr>
          <w:p w14:paraId="7CFF32C5" w14:textId="77777777" w:rsidR="007E0B32" w:rsidRPr="00175ED0" w:rsidRDefault="007E0B32" w:rsidP="005C1915">
            <w:pPr>
              <w:ind w:left="0" w:firstLine="0"/>
              <w:jc w:val="left"/>
              <w:rPr>
                <w:rFonts w:ascii="Arial" w:hAnsi="Arial" w:cs="Arial"/>
                <w:sz w:val="16"/>
                <w:szCs w:val="16"/>
              </w:rPr>
            </w:pPr>
            <w:r w:rsidRPr="009420AE">
              <w:rPr>
                <w:rFonts w:ascii="Arial" w:hAnsi="Arial" w:cs="Arial"/>
                <w:sz w:val="16"/>
                <w:szCs w:val="16"/>
              </w:rPr>
              <w:t>Выбирается клиентом из доступных ему счетов.</w:t>
            </w:r>
          </w:p>
        </w:tc>
        <w:tc>
          <w:tcPr>
            <w:tcW w:w="999" w:type="dxa"/>
            <w:vAlign w:val="center"/>
          </w:tcPr>
          <w:p w14:paraId="654BAC52" w14:textId="77777777" w:rsidR="007E0B32" w:rsidRDefault="007E0B32" w:rsidP="00496334">
            <w:pPr>
              <w:pStyle w:val="afa"/>
              <w:rPr>
                <w:lang w:eastAsia="en-US"/>
              </w:rPr>
            </w:pPr>
          </w:p>
        </w:tc>
      </w:tr>
      <w:tr w:rsidR="007E0B32" w14:paraId="5FD60867" w14:textId="77777777" w:rsidTr="00496334">
        <w:trPr>
          <w:cantSplit/>
        </w:trPr>
        <w:tc>
          <w:tcPr>
            <w:tcW w:w="568" w:type="dxa"/>
            <w:vAlign w:val="center"/>
          </w:tcPr>
          <w:p w14:paraId="6B5CD873" w14:textId="77777777" w:rsidR="007E0B32" w:rsidRDefault="007E0B32" w:rsidP="00AE731F">
            <w:pPr>
              <w:pStyle w:val="afa"/>
              <w:numPr>
                <w:ilvl w:val="0"/>
                <w:numId w:val="55"/>
              </w:numPr>
              <w:rPr>
                <w:rStyle w:val="af9"/>
              </w:rPr>
            </w:pPr>
          </w:p>
        </w:tc>
        <w:tc>
          <w:tcPr>
            <w:tcW w:w="1276" w:type="dxa"/>
            <w:vAlign w:val="center"/>
          </w:tcPr>
          <w:p w14:paraId="63E89302" w14:textId="77777777" w:rsidR="007E0B32" w:rsidRDefault="007E0B32" w:rsidP="00496334">
            <w:pPr>
              <w:pStyle w:val="afa"/>
            </w:pPr>
            <w:r>
              <w:t>Проводки по переоценке</w:t>
            </w:r>
          </w:p>
        </w:tc>
        <w:tc>
          <w:tcPr>
            <w:tcW w:w="850" w:type="dxa"/>
            <w:vAlign w:val="center"/>
          </w:tcPr>
          <w:p w14:paraId="6C5CAED5" w14:textId="77777777" w:rsidR="007E0B32" w:rsidRPr="00EE21B5" w:rsidRDefault="007E0B32" w:rsidP="00496334">
            <w:pPr>
              <w:pStyle w:val="afa"/>
              <w:spacing w:beforeLines="40" w:before="96" w:afterLines="40" w:after="96"/>
              <w:jc w:val="center"/>
            </w:pPr>
            <w:r>
              <w:t>Флажок</w:t>
            </w:r>
          </w:p>
        </w:tc>
        <w:tc>
          <w:tcPr>
            <w:tcW w:w="424" w:type="dxa"/>
            <w:vAlign w:val="center"/>
          </w:tcPr>
          <w:p w14:paraId="3AAC0BED" w14:textId="77777777" w:rsidR="007E0B32" w:rsidRPr="007E4949" w:rsidRDefault="007E0B32" w:rsidP="00496334">
            <w:pPr>
              <w:pStyle w:val="afa"/>
            </w:pPr>
            <w:r>
              <w:t>4</w:t>
            </w:r>
          </w:p>
        </w:tc>
        <w:tc>
          <w:tcPr>
            <w:tcW w:w="1280" w:type="dxa"/>
            <w:vAlign w:val="center"/>
          </w:tcPr>
          <w:p w14:paraId="75526853" w14:textId="77777777" w:rsidR="007E0B32" w:rsidRPr="0079221D" w:rsidRDefault="007E0B32" w:rsidP="00496334">
            <w:pPr>
              <w:pStyle w:val="afa"/>
              <w:spacing w:beforeLines="40" w:before="96" w:afterLines="40" w:after="96"/>
            </w:pPr>
          </w:p>
        </w:tc>
        <w:tc>
          <w:tcPr>
            <w:tcW w:w="1280" w:type="dxa"/>
            <w:vAlign w:val="center"/>
          </w:tcPr>
          <w:p w14:paraId="75792133" w14:textId="77777777" w:rsidR="007E0B32" w:rsidRPr="002B2776" w:rsidRDefault="007E0B32" w:rsidP="00496334">
            <w:pPr>
              <w:pStyle w:val="afa"/>
              <w:spacing w:beforeLines="40" w:before="96" w:afterLines="40" w:after="96"/>
              <w:rPr>
                <w:lang w:val="en-US"/>
              </w:rPr>
            </w:pPr>
          </w:p>
        </w:tc>
        <w:tc>
          <w:tcPr>
            <w:tcW w:w="1409" w:type="dxa"/>
            <w:vAlign w:val="center"/>
          </w:tcPr>
          <w:p w14:paraId="42FB94D8" w14:textId="77777777" w:rsidR="007E0B32" w:rsidRPr="00B23BD0" w:rsidRDefault="007E0B32" w:rsidP="00496334">
            <w:pPr>
              <w:pStyle w:val="afa"/>
            </w:pPr>
          </w:p>
        </w:tc>
        <w:tc>
          <w:tcPr>
            <w:tcW w:w="1411" w:type="dxa"/>
            <w:vAlign w:val="center"/>
          </w:tcPr>
          <w:p w14:paraId="4889EAED" w14:textId="77777777" w:rsidR="007E0B32" w:rsidRDefault="007E0B32" w:rsidP="007E0B32">
            <w:pPr>
              <w:ind w:left="0" w:firstLine="0"/>
              <w:jc w:val="left"/>
              <w:rPr>
                <w:rFonts w:ascii="Arial" w:hAnsi="Arial" w:cs="Arial"/>
                <w:sz w:val="16"/>
                <w:szCs w:val="16"/>
              </w:rPr>
            </w:pPr>
            <w:r>
              <w:rPr>
                <w:rFonts w:ascii="Arial" w:hAnsi="Arial" w:cs="Arial"/>
                <w:sz w:val="16"/>
                <w:szCs w:val="16"/>
              </w:rPr>
              <w:t>Отметка/ снятие отметки:</w:t>
            </w:r>
          </w:p>
          <w:p w14:paraId="6E06525F" w14:textId="77777777" w:rsidR="007E0B32" w:rsidRDefault="007E0B32" w:rsidP="007E0B32">
            <w:pPr>
              <w:ind w:left="0" w:firstLine="0"/>
              <w:jc w:val="left"/>
              <w:rPr>
                <w:rFonts w:ascii="Arial" w:hAnsi="Arial" w:cs="Arial"/>
                <w:sz w:val="16"/>
                <w:szCs w:val="16"/>
              </w:rPr>
            </w:pPr>
            <w:r>
              <w:rPr>
                <w:rFonts w:ascii="Arial" w:hAnsi="Arial" w:cs="Arial"/>
                <w:sz w:val="16"/>
                <w:szCs w:val="16"/>
              </w:rPr>
              <w:t>1 – да</w:t>
            </w:r>
          </w:p>
          <w:p w14:paraId="03930345" w14:textId="77777777" w:rsidR="007E0B32" w:rsidRDefault="007E0B32" w:rsidP="007E0B32">
            <w:pPr>
              <w:ind w:left="0" w:firstLine="0"/>
              <w:jc w:val="left"/>
              <w:rPr>
                <w:rFonts w:ascii="Arial" w:hAnsi="Arial" w:cs="Arial"/>
                <w:sz w:val="16"/>
                <w:szCs w:val="16"/>
              </w:rPr>
            </w:pPr>
            <w:r>
              <w:rPr>
                <w:rFonts w:ascii="Arial" w:hAnsi="Arial" w:cs="Arial"/>
                <w:sz w:val="16"/>
                <w:szCs w:val="16"/>
              </w:rPr>
              <w:t>0 – нет</w:t>
            </w:r>
          </w:p>
          <w:p w14:paraId="39F1322D" w14:textId="77777777" w:rsidR="007E0B32" w:rsidRDefault="007E0B32" w:rsidP="007E0B32">
            <w:pPr>
              <w:ind w:left="0" w:firstLine="0"/>
              <w:jc w:val="left"/>
              <w:rPr>
                <w:rFonts w:ascii="Arial" w:hAnsi="Arial" w:cs="Arial"/>
                <w:sz w:val="16"/>
                <w:szCs w:val="16"/>
              </w:rPr>
            </w:pPr>
            <w:r w:rsidRPr="009420AE">
              <w:rPr>
                <w:rFonts w:ascii="Arial" w:hAnsi="Arial" w:cs="Arial"/>
                <w:sz w:val="16"/>
                <w:szCs w:val="16"/>
              </w:rPr>
              <w:t>По умолчанию – Нет (отключен).</w:t>
            </w:r>
          </w:p>
          <w:p w14:paraId="751EC674" w14:textId="77777777" w:rsidR="007E0B32" w:rsidRPr="00175ED0" w:rsidRDefault="007E0B32" w:rsidP="007E0B32">
            <w:pPr>
              <w:ind w:left="0" w:firstLine="0"/>
              <w:rPr>
                <w:rFonts w:ascii="Arial" w:hAnsi="Arial" w:cs="Arial"/>
                <w:sz w:val="16"/>
                <w:szCs w:val="16"/>
              </w:rPr>
            </w:pPr>
            <w:r>
              <w:rPr>
                <w:rFonts w:ascii="Arial" w:hAnsi="Arial" w:cs="Arial"/>
                <w:sz w:val="16"/>
                <w:szCs w:val="16"/>
              </w:rPr>
              <w:t>Если выбрано 1, значит т</w:t>
            </w:r>
            <w:r w:rsidRPr="009420AE">
              <w:rPr>
                <w:rFonts w:ascii="Arial" w:hAnsi="Arial" w:cs="Arial"/>
                <w:sz w:val="16"/>
                <w:szCs w:val="16"/>
              </w:rPr>
              <w:t>ребуется включить в экспорт выписки проводки по переоценке</w:t>
            </w:r>
            <w:r>
              <w:rPr>
                <w:rFonts w:ascii="Arial" w:hAnsi="Arial" w:cs="Arial"/>
                <w:sz w:val="16"/>
                <w:szCs w:val="16"/>
              </w:rPr>
              <w:t>.</w:t>
            </w:r>
          </w:p>
        </w:tc>
        <w:tc>
          <w:tcPr>
            <w:tcW w:w="999" w:type="dxa"/>
            <w:vAlign w:val="center"/>
          </w:tcPr>
          <w:p w14:paraId="38B055BD" w14:textId="77777777" w:rsidR="007E0B32" w:rsidRDefault="007E0B32" w:rsidP="00496334">
            <w:pPr>
              <w:pStyle w:val="afa"/>
              <w:rPr>
                <w:lang w:eastAsia="en-US"/>
              </w:rPr>
            </w:pPr>
          </w:p>
        </w:tc>
      </w:tr>
      <w:tr w:rsidR="007E0B32" w14:paraId="68A68930" w14:textId="77777777" w:rsidTr="00496334">
        <w:trPr>
          <w:cantSplit/>
        </w:trPr>
        <w:tc>
          <w:tcPr>
            <w:tcW w:w="568" w:type="dxa"/>
            <w:vAlign w:val="center"/>
          </w:tcPr>
          <w:p w14:paraId="310D41F8" w14:textId="77777777" w:rsidR="007E0B32" w:rsidRDefault="007E0B32" w:rsidP="00AE731F">
            <w:pPr>
              <w:pStyle w:val="afa"/>
              <w:numPr>
                <w:ilvl w:val="0"/>
                <w:numId w:val="55"/>
              </w:numPr>
              <w:rPr>
                <w:rStyle w:val="af9"/>
              </w:rPr>
            </w:pPr>
          </w:p>
        </w:tc>
        <w:tc>
          <w:tcPr>
            <w:tcW w:w="1276" w:type="dxa"/>
            <w:vAlign w:val="center"/>
          </w:tcPr>
          <w:p w14:paraId="64A885CF" w14:textId="77777777" w:rsidR="007E0B32" w:rsidRDefault="007E0B32" w:rsidP="00496334">
            <w:pPr>
              <w:pStyle w:val="afa"/>
            </w:pPr>
            <w:r>
              <w:t>Учитывать промежуточные выписки</w:t>
            </w:r>
          </w:p>
        </w:tc>
        <w:tc>
          <w:tcPr>
            <w:tcW w:w="850" w:type="dxa"/>
            <w:vAlign w:val="center"/>
          </w:tcPr>
          <w:p w14:paraId="30223150" w14:textId="77777777" w:rsidR="007E0B32" w:rsidRPr="00EE21B5" w:rsidRDefault="007E0B32" w:rsidP="00496334">
            <w:pPr>
              <w:pStyle w:val="afa"/>
              <w:spacing w:beforeLines="40" w:before="96" w:afterLines="40" w:after="96"/>
              <w:jc w:val="center"/>
            </w:pPr>
            <w:r>
              <w:t xml:space="preserve">Флажок </w:t>
            </w:r>
          </w:p>
        </w:tc>
        <w:tc>
          <w:tcPr>
            <w:tcW w:w="424" w:type="dxa"/>
            <w:vAlign w:val="center"/>
          </w:tcPr>
          <w:p w14:paraId="2ACA9F1C" w14:textId="77777777" w:rsidR="007E0B32" w:rsidRPr="007E4949" w:rsidRDefault="007E0B32" w:rsidP="00496334">
            <w:pPr>
              <w:pStyle w:val="afa"/>
            </w:pPr>
            <w:r>
              <w:t>5</w:t>
            </w:r>
          </w:p>
        </w:tc>
        <w:tc>
          <w:tcPr>
            <w:tcW w:w="1280" w:type="dxa"/>
            <w:vAlign w:val="center"/>
          </w:tcPr>
          <w:p w14:paraId="3A46AEDE" w14:textId="77777777" w:rsidR="007E0B32" w:rsidRPr="0079221D" w:rsidRDefault="007E0B32" w:rsidP="00496334">
            <w:pPr>
              <w:pStyle w:val="afa"/>
              <w:spacing w:beforeLines="40" w:before="96" w:afterLines="40" w:after="96"/>
            </w:pPr>
          </w:p>
        </w:tc>
        <w:tc>
          <w:tcPr>
            <w:tcW w:w="1280" w:type="dxa"/>
            <w:vAlign w:val="center"/>
          </w:tcPr>
          <w:p w14:paraId="44AF4F3E" w14:textId="77777777" w:rsidR="007E0B32" w:rsidRPr="002B2776" w:rsidRDefault="007E0B32" w:rsidP="00496334">
            <w:pPr>
              <w:pStyle w:val="afa"/>
              <w:spacing w:beforeLines="40" w:before="96" w:afterLines="40" w:after="96"/>
              <w:rPr>
                <w:lang w:val="en-US"/>
              </w:rPr>
            </w:pPr>
          </w:p>
        </w:tc>
        <w:tc>
          <w:tcPr>
            <w:tcW w:w="1409" w:type="dxa"/>
            <w:vAlign w:val="center"/>
          </w:tcPr>
          <w:p w14:paraId="147FDA23" w14:textId="77777777" w:rsidR="007E0B32" w:rsidRPr="00B23BD0" w:rsidRDefault="007E0B32" w:rsidP="00496334">
            <w:pPr>
              <w:pStyle w:val="afa"/>
            </w:pPr>
          </w:p>
        </w:tc>
        <w:tc>
          <w:tcPr>
            <w:tcW w:w="1411" w:type="dxa"/>
            <w:vAlign w:val="center"/>
          </w:tcPr>
          <w:p w14:paraId="07E037AD" w14:textId="77777777" w:rsidR="007E0B32" w:rsidRDefault="007E0B32" w:rsidP="007E0B32">
            <w:pPr>
              <w:ind w:left="0" w:firstLine="0"/>
              <w:rPr>
                <w:rFonts w:ascii="Arial" w:hAnsi="Arial" w:cs="Arial"/>
                <w:sz w:val="16"/>
                <w:szCs w:val="16"/>
              </w:rPr>
            </w:pPr>
            <w:r>
              <w:rPr>
                <w:rFonts w:ascii="Arial" w:hAnsi="Arial" w:cs="Arial"/>
                <w:sz w:val="16"/>
                <w:szCs w:val="16"/>
              </w:rPr>
              <w:t>Отметка/ снятие отметки:</w:t>
            </w:r>
          </w:p>
          <w:p w14:paraId="3FC49BD9" w14:textId="77777777" w:rsidR="007E0B32" w:rsidRDefault="007E0B32" w:rsidP="007E0B32">
            <w:pPr>
              <w:ind w:left="0" w:firstLine="0"/>
              <w:rPr>
                <w:rFonts w:ascii="Arial" w:hAnsi="Arial" w:cs="Arial"/>
                <w:sz w:val="16"/>
                <w:szCs w:val="16"/>
              </w:rPr>
            </w:pPr>
            <w:r>
              <w:rPr>
                <w:rFonts w:ascii="Arial" w:hAnsi="Arial" w:cs="Arial"/>
                <w:sz w:val="16"/>
                <w:szCs w:val="16"/>
              </w:rPr>
              <w:t>1 – да</w:t>
            </w:r>
          </w:p>
          <w:p w14:paraId="749BAFEB" w14:textId="77777777" w:rsidR="007E0B32" w:rsidRDefault="007E0B32" w:rsidP="007E0B32">
            <w:pPr>
              <w:ind w:left="0" w:firstLine="0"/>
              <w:rPr>
                <w:rFonts w:ascii="Arial" w:hAnsi="Arial" w:cs="Arial"/>
                <w:sz w:val="16"/>
                <w:szCs w:val="16"/>
              </w:rPr>
            </w:pPr>
            <w:r>
              <w:rPr>
                <w:rFonts w:ascii="Arial" w:hAnsi="Arial" w:cs="Arial"/>
                <w:sz w:val="16"/>
                <w:szCs w:val="16"/>
              </w:rPr>
              <w:t>0 – нет</w:t>
            </w:r>
          </w:p>
          <w:p w14:paraId="13B8AD48" w14:textId="77777777" w:rsidR="007E0B32" w:rsidRDefault="007E0B32" w:rsidP="007E0B32">
            <w:pPr>
              <w:ind w:left="0" w:firstLine="0"/>
              <w:rPr>
                <w:rFonts w:ascii="Arial" w:hAnsi="Arial" w:cs="Arial"/>
                <w:sz w:val="16"/>
                <w:szCs w:val="16"/>
              </w:rPr>
            </w:pPr>
            <w:r w:rsidRPr="009420AE">
              <w:rPr>
                <w:rFonts w:ascii="Arial" w:hAnsi="Arial" w:cs="Arial"/>
                <w:sz w:val="16"/>
                <w:szCs w:val="16"/>
              </w:rPr>
              <w:t>По умолчанию – Нет (отключен).</w:t>
            </w:r>
          </w:p>
          <w:p w14:paraId="2EDC4DA4" w14:textId="77777777" w:rsidR="007E0B32" w:rsidRPr="00175ED0" w:rsidRDefault="007E0B32" w:rsidP="007E0B32">
            <w:pPr>
              <w:ind w:left="0" w:firstLine="0"/>
              <w:rPr>
                <w:rFonts w:ascii="Arial" w:hAnsi="Arial" w:cs="Arial"/>
                <w:sz w:val="16"/>
                <w:szCs w:val="16"/>
              </w:rPr>
            </w:pPr>
            <w:r>
              <w:rPr>
                <w:rFonts w:ascii="Arial" w:hAnsi="Arial" w:cs="Arial"/>
                <w:sz w:val="16"/>
                <w:szCs w:val="16"/>
              </w:rPr>
              <w:t>Если выбрано 1, значит необходимо учитывать итоговые и промежуточные выписки</w:t>
            </w:r>
          </w:p>
        </w:tc>
        <w:tc>
          <w:tcPr>
            <w:tcW w:w="999" w:type="dxa"/>
            <w:vAlign w:val="center"/>
          </w:tcPr>
          <w:p w14:paraId="549B660B" w14:textId="77777777" w:rsidR="007E0B32" w:rsidRDefault="007E0B32" w:rsidP="00496334">
            <w:pPr>
              <w:pStyle w:val="afa"/>
              <w:rPr>
                <w:lang w:eastAsia="en-US"/>
              </w:rPr>
            </w:pPr>
          </w:p>
        </w:tc>
      </w:tr>
    </w:tbl>
    <w:p w14:paraId="57E9E46E" w14:textId="22A3A95B" w:rsidR="00FD4D9A" w:rsidRDefault="00FD4D9A" w:rsidP="00117069"/>
    <w:p w14:paraId="7DD2D49A" w14:textId="77777777" w:rsidR="00F3083F" w:rsidRDefault="00F3083F" w:rsidP="00F3083F">
      <w:pPr>
        <w:pStyle w:val="32"/>
      </w:pPr>
      <w:r>
        <w:t>Описание кнопок экранной формы выписки представлено в таблице ниже.</w:t>
      </w:r>
    </w:p>
    <w:p w14:paraId="1C3316CD" w14:textId="45B758C5" w:rsidR="00F3083F" w:rsidRDefault="00F3083F" w:rsidP="00F3083F">
      <w:pPr>
        <w:pStyle w:val="af6"/>
      </w:pPr>
      <w:bookmarkStart w:id="6861" w:name="_Ref21517952"/>
      <w:r>
        <w:t xml:space="preserve">Таблица </w:t>
      </w:r>
      <w:r>
        <w:rPr>
          <w:noProof/>
        </w:rPr>
        <w:fldChar w:fldCharType="begin"/>
      </w:r>
      <w:r>
        <w:rPr>
          <w:noProof/>
        </w:rPr>
        <w:instrText xml:space="preserve"> SEQ Таблица \* ARABIC </w:instrText>
      </w:r>
      <w:r>
        <w:rPr>
          <w:noProof/>
        </w:rPr>
        <w:fldChar w:fldCharType="separate"/>
      </w:r>
      <w:ins w:id="6862" w:author="Феданкова Любовь Анатольевна" w:date="2019-10-09T12:38:00Z">
        <w:r w:rsidR="00031B2C">
          <w:rPr>
            <w:noProof/>
          </w:rPr>
          <w:t>48</w:t>
        </w:r>
      </w:ins>
      <w:del w:id="6863" w:author="Феданкова Любовь Анатольевна" w:date="2019-10-09T12:33:00Z">
        <w:r w:rsidDel="00031B2C">
          <w:rPr>
            <w:noProof/>
          </w:rPr>
          <w:delText>44</w:delText>
        </w:r>
      </w:del>
      <w:r>
        <w:rPr>
          <w:noProof/>
        </w:rPr>
        <w:fldChar w:fldCharType="end"/>
      </w:r>
      <w:bookmarkEnd w:id="6861"/>
      <w:r>
        <w:t>. Кнопки формы заполнения параметров экспорта для форматов М</w:t>
      </w:r>
      <w:r>
        <w:rPr>
          <w:lang w:val="en-US"/>
        </w:rPr>
        <w:t>ultiCash</w:t>
      </w:r>
    </w:p>
    <w:tbl>
      <w:tblPr>
        <w:tblStyle w:val="ae"/>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242"/>
        <w:gridCol w:w="2043"/>
        <w:gridCol w:w="2159"/>
        <w:gridCol w:w="1784"/>
        <w:gridCol w:w="2503"/>
      </w:tblGrid>
      <w:tr w:rsidR="00F3083F" w14:paraId="651E0415" w14:textId="77777777" w:rsidTr="00751654">
        <w:trPr>
          <w:tblHeader/>
        </w:trPr>
        <w:tc>
          <w:tcPr>
            <w:tcW w:w="1242" w:type="dxa"/>
          </w:tcPr>
          <w:p w14:paraId="6EFE7DE0" w14:textId="77777777" w:rsidR="00F3083F" w:rsidRDefault="00F3083F" w:rsidP="00751654">
            <w:pPr>
              <w:pStyle w:val="af8"/>
            </w:pPr>
            <w:r>
              <w:t>№ п/п</w:t>
            </w:r>
          </w:p>
        </w:tc>
        <w:tc>
          <w:tcPr>
            <w:tcW w:w="2043" w:type="dxa"/>
          </w:tcPr>
          <w:p w14:paraId="342FFE8D" w14:textId="77777777" w:rsidR="00F3083F" w:rsidRPr="00BC0471" w:rsidRDefault="00F3083F" w:rsidP="00751654">
            <w:pPr>
              <w:pStyle w:val="af8"/>
            </w:pPr>
            <w:r>
              <w:t>Название или иконка</w:t>
            </w:r>
          </w:p>
        </w:tc>
        <w:tc>
          <w:tcPr>
            <w:tcW w:w="2159" w:type="dxa"/>
          </w:tcPr>
          <w:p w14:paraId="30452A96" w14:textId="77777777" w:rsidR="00F3083F" w:rsidRPr="00BC0471" w:rsidRDefault="00F3083F" w:rsidP="00751654">
            <w:pPr>
              <w:pStyle w:val="af8"/>
            </w:pPr>
            <w:r>
              <w:t>Номер на макете</w:t>
            </w:r>
          </w:p>
        </w:tc>
        <w:tc>
          <w:tcPr>
            <w:tcW w:w="1784" w:type="dxa"/>
          </w:tcPr>
          <w:p w14:paraId="687F7B48" w14:textId="77777777" w:rsidR="00F3083F" w:rsidRPr="00BC0471" w:rsidRDefault="00F3083F" w:rsidP="00751654">
            <w:pPr>
              <w:pStyle w:val="af8"/>
            </w:pPr>
            <w:r w:rsidRPr="00BC0471">
              <w:t>Hint</w:t>
            </w:r>
          </w:p>
        </w:tc>
        <w:tc>
          <w:tcPr>
            <w:tcW w:w="2503" w:type="dxa"/>
          </w:tcPr>
          <w:p w14:paraId="7DA95B3C" w14:textId="77777777" w:rsidR="00F3083F" w:rsidRDefault="00F3083F" w:rsidP="00751654">
            <w:pPr>
              <w:pStyle w:val="af8"/>
            </w:pPr>
            <w:r>
              <w:t>Бизнес-описание,</w:t>
            </w:r>
            <w:r>
              <w:br/>
              <w:t>ограничения по доступности</w:t>
            </w:r>
          </w:p>
        </w:tc>
      </w:tr>
      <w:tr w:rsidR="00F3083F" w14:paraId="12BA1F7D" w14:textId="77777777" w:rsidTr="00751654">
        <w:tc>
          <w:tcPr>
            <w:tcW w:w="1242" w:type="dxa"/>
          </w:tcPr>
          <w:p w14:paraId="4B8F7A10" w14:textId="77777777" w:rsidR="00F3083F" w:rsidRPr="00BC0471" w:rsidRDefault="00F3083F" w:rsidP="00031B2C">
            <w:pPr>
              <w:pStyle w:val="afa"/>
              <w:numPr>
                <w:ilvl w:val="0"/>
                <w:numId w:val="129"/>
              </w:numPr>
              <w:rPr>
                <w:rStyle w:val="af9"/>
              </w:rPr>
            </w:pPr>
          </w:p>
        </w:tc>
        <w:tc>
          <w:tcPr>
            <w:tcW w:w="2043" w:type="dxa"/>
            <w:vAlign w:val="center"/>
          </w:tcPr>
          <w:p w14:paraId="5A4A88E2" w14:textId="77777777" w:rsidR="00F3083F" w:rsidRDefault="00F3083F" w:rsidP="00751654">
            <w:pPr>
              <w:ind w:right="565" w:firstLine="11"/>
              <w:jc w:val="left"/>
            </w:pPr>
            <w:r>
              <w:object w:dxaOrig="225" w:dyaOrig="375" w14:anchorId="0494FFAA">
                <v:shape id="_x0000_i1061" type="#_x0000_t75" style="width:11.5pt;height:19pt" o:ole="">
                  <v:imagedata r:id="rId164" o:title=""/>
                </v:shape>
                <o:OLEObject Type="Embed" ProgID="PBrush" ShapeID="_x0000_i1061" DrawAspect="Content" ObjectID="_1632581023" r:id="rId174"/>
              </w:object>
            </w:r>
          </w:p>
        </w:tc>
        <w:tc>
          <w:tcPr>
            <w:tcW w:w="2159" w:type="dxa"/>
            <w:vAlign w:val="center"/>
          </w:tcPr>
          <w:p w14:paraId="78723478" w14:textId="21E68EEF" w:rsidR="00F3083F" w:rsidRPr="00F3083F" w:rsidRDefault="00031B2C" w:rsidP="00751654">
            <w:pPr>
              <w:ind w:left="0" w:right="565" w:firstLine="0"/>
              <w:jc w:val="left"/>
              <w:rPr>
                <w:rFonts w:ascii="Arial" w:hAnsi="Arial" w:cs="Arial"/>
                <w:sz w:val="16"/>
                <w:szCs w:val="16"/>
              </w:rPr>
            </w:pPr>
            <w:ins w:id="6864" w:author="Феданкова Любовь Анатольевна" w:date="2019-10-09T12:37:00Z">
              <w:r>
                <w:rPr>
                  <w:rFonts w:ascii="Arial" w:hAnsi="Arial" w:cs="Arial"/>
                  <w:sz w:val="16"/>
                  <w:szCs w:val="16"/>
                </w:rPr>
                <w:t>6</w:t>
              </w:r>
            </w:ins>
            <w:del w:id="6865" w:author="Феданкова Любовь Анатольевна" w:date="2019-10-09T12:37:00Z">
              <w:r w:rsidR="00F3083F" w:rsidRPr="00F3083F" w:rsidDel="00031B2C">
                <w:rPr>
                  <w:rFonts w:ascii="Arial" w:hAnsi="Arial" w:cs="Arial"/>
                  <w:sz w:val="16"/>
                  <w:szCs w:val="16"/>
                </w:rPr>
                <w:delText>10</w:delText>
              </w:r>
            </w:del>
          </w:p>
        </w:tc>
        <w:tc>
          <w:tcPr>
            <w:tcW w:w="1784" w:type="dxa"/>
            <w:vAlign w:val="center"/>
          </w:tcPr>
          <w:p w14:paraId="5053CEC9" w14:textId="77777777" w:rsidR="00F3083F" w:rsidRPr="00F3083F" w:rsidRDefault="00F3083F" w:rsidP="00751654">
            <w:pPr>
              <w:ind w:left="0" w:right="565" w:firstLine="0"/>
              <w:jc w:val="left"/>
              <w:rPr>
                <w:rFonts w:ascii="Arial" w:hAnsi="Arial" w:cs="Arial"/>
                <w:sz w:val="16"/>
                <w:szCs w:val="16"/>
              </w:rPr>
            </w:pPr>
            <w:r w:rsidRPr="00F3083F">
              <w:rPr>
                <w:rFonts w:ascii="Arial" w:hAnsi="Arial" w:cs="Arial"/>
                <w:sz w:val="16"/>
                <w:szCs w:val="16"/>
              </w:rPr>
              <w:t>Сохранить параметры экспорта</w:t>
            </w:r>
          </w:p>
        </w:tc>
        <w:tc>
          <w:tcPr>
            <w:tcW w:w="2503" w:type="dxa"/>
          </w:tcPr>
          <w:p w14:paraId="3A30E424"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Кнопка Сохранить параметры экспорта. Кнопка активна по умолчанию.</w:t>
            </w:r>
          </w:p>
          <w:p w14:paraId="00ACFADF"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При нажатии "Сохранить параметры экспорта" сохраняются все настройки, кроме счета.</w:t>
            </w:r>
          </w:p>
          <w:p w14:paraId="0720DC8F"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При повторном нажатии кнопки сохранения данные перезаписываются.</w:t>
            </w:r>
          </w:p>
        </w:tc>
      </w:tr>
      <w:tr w:rsidR="00F3083F" w14:paraId="3733E4C4" w14:textId="77777777" w:rsidTr="00751654">
        <w:tc>
          <w:tcPr>
            <w:tcW w:w="1242" w:type="dxa"/>
          </w:tcPr>
          <w:p w14:paraId="0956AC9B" w14:textId="77777777" w:rsidR="00F3083F" w:rsidRPr="009C5DB0" w:rsidDel="009F330B" w:rsidRDefault="00F3083F" w:rsidP="00031B2C">
            <w:pPr>
              <w:pStyle w:val="afa"/>
              <w:numPr>
                <w:ilvl w:val="0"/>
                <w:numId w:val="129"/>
              </w:numPr>
              <w:rPr>
                <w:b/>
                <w:i/>
              </w:rPr>
            </w:pPr>
          </w:p>
        </w:tc>
        <w:tc>
          <w:tcPr>
            <w:tcW w:w="2043" w:type="dxa"/>
            <w:vAlign w:val="center"/>
          </w:tcPr>
          <w:p w14:paraId="5D287C41" w14:textId="77777777" w:rsidR="00F3083F" w:rsidRDefault="00F3083F" w:rsidP="00751654">
            <w:pPr>
              <w:ind w:right="565" w:firstLine="11"/>
              <w:jc w:val="left"/>
            </w:pPr>
            <w:r>
              <w:object w:dxaOrig="240" w:dyaOrig="345" w14:anchorId="6320D687">
                <v:shape id="_x0000_i1062" type="#_x0000_t75" style="width:12.1pt;height:17.3pt" o:ole="">
                  <v:imagedata r:id="rId166" o:title=""/>
                </v:shape>
                <o:OLEObject Type="Embed" ProgID="PBrush" ShapeID="_x0000_i1062" DrawAspect="Content" ObjectID="_1632581024" r:id="rId175"/>
              </w:object>
            </w:r>
          </w:p>
        </w:tc>
        <w:tc>
          <w:tcPr>
            <w:tcW w:w="2159" w:type="dxa"/>
            <w:vAlign w:val="center"/>
          </w:tcPr>
          <w:p w14:paraId="7533A5CF" w14:textId="25063799" w:rsidR="00F3083F" w:rsidRPr="00F3083F" w:rsidRDefault="00031B2C" w:rsidP="00751654">
            <w:pPr>
              <w:ind w:left="0" w:right="565" w:firstLine="0"/>
              <w:jc w:val="left"/>
              <w:rPr>
                <w:rFonts w:ascii="Arial" w:hAnsi="Arial" w:cs="Arial"/>
                <w:sz w:val="16"/>
                <w:szCs w:val="16"/>
              </w:rPr>
            </w:pPr>
            <w:ins w:id="6866" w:author="Феданкова Любовь Анатольевна" w:date="2019-10-09T12:37:00Z">
              <w:r>
                <w:rPr>
                  <w:rFonts w:ascii="Arial" w:hAnsi="Arial" w:cs="Arial"/>
                  <w:sz w:val="16"/>
                  <w:szCs w:val="16"/>
                </w:rPr>
                <w:t>7</w:t>
              </w:r>
            </w:ins>
            <w:del w:id="6867" w:author="Феданкова Любовь Анатольевна" w:date="2019-10-09T12:37:00Z">
              <w:r w:rsidR="00F3083F" w:rsidRPr="00F3083F" w:rsidDel="00031B2C">
                <w:rPr>
                  <w:rFonts w:ascii="Arial" w:hAnsi="Arial" w:cs="Arial"/>
                  <w:sz w:val="16"/>
                  <w:szCs w:val="16"/>
                </w:rPr>
                <w:delText>11</w:delText>
              </w:r>
            </w:del>
          </w:p>
        </w:tc>
        <w:tc>
          <w:tcPr>
            <w:tcW w:w="1784" w:type="dxa"/>
            <w:vAlign w:val="center"/>
          </w:tcPr>
          <w:p w14:paraId="596CF6C6" w14:textId="77777777" w:rsidR="00F3083F" w:rsidRPr="00F3083F" w:rsidRDefault="00F3083F" w:rsidP="00751654">
            <w:pPr>
              <w:ind w:left="0" w:right="565" w:firstLine="0"/>
              <w:jc w:val="left"/>
              <w:rPr>
                <w:rFonts w:ascii="Arial" w:hAnsi="Arial" w:cs="Arial"/>
                <w:sz w:val="16"/>
                <w:szCs w:val="16"/>
              </w:rPr>
            </w:pPr>
            <w:r w:rsidRPr="00F3083F">
              <w:rPr>
                <w:rFonts w:ascii="Arial" w:hAnsi="Arial" w:cs="Arial"/>
                <w:sz w:val="16"/>
                <w:szCs w:val="16"/>
              </w:rPr>
              <w:t>Загрузить параметры экспорта</w:t>
            </w:r>
          </w:p>
        </w:tc>
        <w:tc>
          <w:tcPr>
            <w:tcW w:w="2503" w:type="dxa"/>
          </w:tcPr>
          <w:p w14:paraId="4443FE71"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Кнопка Загрузать параметры экспорта. Активна только если были сохранены параметры акспорта.</w:t>
            </w:r>
          </w:p>
          <w:p w14:paraId="7F852032"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Если настройки экспорта не сохранялись ранее, то кнопка "Загрузить настройки экспорта" неактивна.</w:t>
            </w:r>
          </w:p>
          <w:p w14:paraId="313114A0" w14:textId="77777777" w:rsidR="00F3083F" w:rsidRPr="00F3083F" w:rsidRDefault="00F3083F" w:rsidP="00751654">
            <w:pPr>
              <w:tabs>
                <w:tab w:val="left" w:pos="2236"/>
              </w:tabs>
              <w:ind w:left="16" w:firstLine="0"/>
              <w:rPr>
                <w:rFonts w:ascii="Arial" w:hAnsi="Arial" w:cs="Arial"/>
                <w:sz w:val="16"/>
                <w:szCs w:val="16"/>
              </w:rPr>
            </w:pPr>
            <w:r w:rsidRPr="00F3083F">
              <w:rPr>
                <w:rFonts w:ascii="Arial" w:hAnsi="Arial" w:cs="Arial"/>
                <w:sz w:val="16"/>
                <w:szCs w:val="16"/>
              </w:rPr>
              <w:t>При нажатии "Загрузить параметры экспорта" загружаются последние сохраненные настройки.</w:t>
            </w:r>
          </w:p>
          <w:p w14:paraId="42F11EB5" w14:textId="77777777" w:rsidR="00F3083F" w:rsidRPr="00F3083F" w:rsidRDefault="00F3083F" w:rsidP="00751654">
            <w:pPr>
              <w:tabs>
                <w:tab w:val="left" w:pos="2236"/>
              </w:tabs>
              <w:ind w:left="16" w:firstLine="0"/>
              <w:rPr>
                <w:rFonts w:ascii="Arial" w:hAnsi="Arial" w:cs="Arial"/>
                <w:sz w:val="16"/>
                <w:szCs w:val="16"/>
              </w:rPr>
            </w:pPr>
          </w:p>
        </w:tc>
      </w:tr>
    </w:tbl>
    <w:p w14:paraId="27AA8587" w14:textId="77777777" w:rsidR="00F3083F" w:rsidRPr="007E0B32" w:rsidRDefault="00F3083F" w:rsidP="00117069"/>
    <w:p w14:paraId="42ED42AD" w14:textId="77777777" w:rsidR="00117069" w:rsidRDefault="00117069" w:rsidP="00117069">
      <w:pPr>
        <w:pStyle w:val="4"/>
        <w:rPr>
          <w:ins w:id="6868" w:author="Воронов Алексей Алексеевич" w:date="2018-01-30T11:43:00Z"/>
        </w:rPr>
      </w:pPr>
      <w:r>
        <w:t xml:space="preserve"> </w:t>
      </w:r>
      <w:bookmarkStart w:id="6869" w:name="_Toc21517710"/>
      <w:r>
        <w:t>Мастер экспорта</w:t>
      </w:r>
      <w:r w:rsidR="00A12D1F" w:rsidRPr="00A12D1F">
        <w:t xml:space="preserve"> </w:t>
      </w:r>
      <w:r w:rsidR="00A12D1F">
        <w:t>данных</w:t>
      </w:r>
      <w:r>
        <w:t xml:space="preserve"> по проводкам</w:t>
      </w:r>
      <w:bookmarkEnd w:id="6869"/>
    </w:p>
    <w:p w14:paraId="57F98918" w14:textId="67627CC3" w:rsidR="00356CCC" w:rsidRPr="00356CCC" w:rsidRDefault="00356CCC" w:rsidP="00356CCC">
      <w:pPr>
        <w:pStyle w:val="5"/>
        <w:numPr>
          <w:ilvl w:val="4"/>
          <w:numId w:val="1"/>
        </w:numPr>
        <w:rPr>
          <w:ins w:id="6870" w:author="Воронов Алексей Алексеевич" w:date="2018-01-30T11:36:00Z"/>
        </w:rPr>
      </w:pPr>
      <w:ins w:id="6871" w:author="Воронов Алексей Алексеевич" w:date="2018-01-30T11:43:00Z">
        <w:r w:rsidRPr="00356CCC">
          <w:t>Экранная форма «Экспорт»</w:t>
        </w:r>
      </w:ins>
    </w:p>
    <w:p w14:paraId="5C0D2E3E" w14:textId="2A12FCD7" w:rsidR="008A38FE" w:rsidRPr="002D0DE9" w:rsidRDefault="008A38FE" w:rsidP="008A38FE">
      <w:pPr>
        <w:rPr>
          <w:ins w:id="6872" w:author="Воронов Алексей Алексеевич" w:date="2018-01-30T11:36:00Z"/>
        </w:rPr>
      </w:pPr>
      <w:ins w:id="6873" w:author="Воронов Алексей Алексеевич" w:date="2018-01-30T11:36:00Z">
        <w:r>
          <w:t xml:space="preserve">Экранная форма «Экспорт» должна отображаться в интерфейсе непосредственно по действию </w:t>
        </w:r>
        <w:r w:rsidRPr="00655078">
          <w:rPr>
            <w:rFonts w:ascii="Arial Narrow" w:hAnsi="Arial Narrow"/>
          </w:rPr>
          <w:t>«</w:t>
        </w:r>
      </w:ins>
      <w:ins w:id="6874" w:author="Воронов Алексей Алексеевич" w:date="2018-01-30T11:37:00Z">
        <w:r w:rsidRPr="008A38FE">
          <w:rPr>
            <w:rFonts w:ascii="Arial Narrow" w:hAnsi="Arial Narrow"/>
          </w:rPr>
          <w:t>Мастер экспорта данных по проводкам</w:t>
        </w:r>
      </w:ins>
      <w:ins w:id="6875" w:author="Воронов Алексей Алексеевич" w:date="2018-01-30T11:36:00Z">
        <w:r w:rsidRPr="00655078">
          <w:rPr>
            <w:rFonts w:ascii="Arial Narrow" w:hAnsi="Arial Narrow"/>
          </w:rPr>
          <w:t>»</w:t>
        </w:r>
        <w:r>
          <w:t xml:space="preserve">. </w:t>
        </w:r>
      </w:ins>
    </w:p>
    <w:p w14:paraId="228D25C2" w14:textId="77777777" w:rsidR="008A38FE" w:rsidRDefault="008A38FE" w:rsidP="008A38FE">
      <w:pPr>
        <w:rPr>
          <w:ins w:id="6876" w:author="Воронов Алексей Алексеевич" w:date="2018-01-30T11:36:00Z"/>
        </w:rPr>
      </w:pPr>
    </w:p>
    <w:p w14:paraId="067C75E3" w14:textId="2ABFF78A" w:rsidR="008A38FE" w:rsidRDefault="008A38FE" w:rsidP="008A38FE">
      <w:pPr>
        <w:pStyle w:val="aff9"/>
        <w:keepNext/>
        <w:rPr>
          <w:ins w:id="6877" w:author="Воронов Алексей Алексеевич" w:date="2018-01-30T11:39:00Z"/>
        </w:rPr>
      </w:pPr>
      <w:ins w:id="6878" w:author="Воронов Алексей Алексеевич" w:date="2018-01-30T11:39:00Z">
        <w:r>
          <w:t xml:space="preserve">Таблица </w:t>
        </w:r>
        <w:r>
          <w:fldChar w:fldCharType="begin"/>
        </w:r>
        <w:r>
          <w:instrText xml:space="preserve"> SEQ Таблица \* ARABIC </w:instrText>
        </w:r>
      </w:ins>
      <w:r>
        <w:fldChar w:fldCharType="separate"/>
      </w:r>
      <w:ins w:id="6879" w:author="Феданкова Любовь Анатольевна" w:date="2019-10-09T12:38:00Z">
        <w:r w:rsidR="00031B2C">
          <w:rPr>
            <w:noProof/>
          </w:rPr>
          <w:t>49</w:t>
        </w:r>
      </w:ins>
      <w:ins w:id="6880" w:author="Воронов Алексей Алексеевич" w:date="2018-01-30T12:27:00Z">
        <w:del w:id="6881" w:author="Феданкова Любовь Анатольевна" w:date="2019-10-09T12:38:00Z">
          <w:r w:rsidR="00DB3D2B" w:rsidDel="00031B2C">
            <w:rPr>
              <w:noProof/>
            </w:rPr>
            <w:delText>46</w:delText>
          </w:r>
        </w:del>
      </w:ins>
      <w:ins w:id="6882" w:author="Воронов Алексей Алексеевич" w:date="2018-01-30T11:39:00Z">
        <w:r>
          <w:fldChar w:fldCharType="end"/>
        </w:r>
        <w:r>
          <w:t xml:space="preserve"> </w:t>
        </w:r>
        <w:r w:rsidRPr="00002872">
          <w:t>Клиентская часть. Макет экранной формы «Экспорт»</w:t>
        </w:r>
      </w:ins>
    </w:p>
    <w:p w14:paraId="1BEE59DF" w14:textId="599B1648" w:rsidR="008A38FE" w:rsidRDefault="008A38FE" w:rsidP="008A38FE">
      <w:pPr>
        <w:rPr>
          <w:ins w:id="6883" w:author="Воронов Алексей Алексеевич" w:date="2018-01-30T11:39:00Z"/>
        </w:rPr>
      </w:pPr>
      <w:ins w:id="6884" w:author="Воронов Алексей Алексеевич" w:date="2018-01-30T11:39:00Z">
        <w:r>
          <w:rPr>
            <w:noProof/>
          </w:rPr>
          <w:drawing>
            <wp:inline distT="0" distB="0" distL="0" distR="0" wp14:anchorId="0B5D8E23" wp14:editId="0D8244EE">
              <wp:extent cx="4476750" cy="16459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76750" cy="1645920"/>
                      </a:xfrm>
                      <a:prstGeom prst="rect">
                        <a:avLst/>
                      </a:prstGeom>
                      <a:noFill/>
                      <a:ln>
                        <a:noFill/>
                      </a:ln>
                    </pic:spPr>
                  </pic:pic>
                </a:graphicData>
              </a:graphic>
            </wp:inline>
          </w:drawing>
        </w:r>
      </w:ins>
    </w:p>
    <w:p w14:paraId="070ED225" w14:textId="77777777" w:rsidR="008A38FE" w:rsidRDefault="008A38FE" w:rsidP="008A38FE">
      <w:pPr>
        <w:rPr>
          <w:ins w:id="6885" w:author="Воронов Алексей Алексеевич" w:date="2018-01-30T11:39:00Z"/>
        </w:rPr>
      </w:pPr>
    </w:p>
    <w:p w14:paraId="6C32E7DB" w14:textId="77777777" w:rsidR="008A38FE" w:rsidRDefault="008A38FE" w:rsidP="008A38FE">
      <w:pPr>
        <w:rPr>
          <w:ins w:id="6886" w:author="Воронов Алексей Алексеевич" w:date="2018-01-30T11:36:00Z"/>
        </w:rPr>
      </w:pPr>
    </w:p>
    <w:p w14:paraId="0F750E8B" w14:textId="4D7A6368" w:rsidR="008A38FE" w:rsidRDefault="008A38FE" w:rsidP="008A38FE">
      <w:pPr>
        <w:pStyle w:val="aff9"/>
        <w:keepNext/>
        <w:rPr>
          <w:ins w:id="6887" w:author="Воронов Алексей Алексеевич" w:date="2018-01-30T11:39:00Z"/>
        </w:rPr>
      </w:pPr>
      <w:ins w:id="6888" w:author="Воронов Алексей Алексеевич" w:date="2018-01-30T11:39:00Z">
        <w:r>
          <w:t xml:space="preserve">Таблица </w:t>
        </w:r>
        <w:r>
          <w:fldChar w:fldCharType="begin"/>
        </w:r>
        <w:r>
          <w:instrText xml:space="preserve"> SEQ Таблица \* ARABIC </w:instrText>
        </w:r>
      </w:ins>
      <w:r>
        <w:fldChar w:fldCharType="separate"/>
      </w:r>
      <w:ins w:id="6889" w:author="Феданкова Любовь Анатольевна" w:date="2019-10-09T12:38:00Z">
        <w:r w:rsidR="00031B2C">
          <w:rPr>
            <w:noProof/>
          </w:rPr>
          <w:t>50</w:t>
        </w:r>
      </w:ins>
      <w:ins w:id="6890" w:author="Воронов Алексей Алексеевич" w:date="2018-01-30T12:27:00Z">
        <w:del w:id="6891" w:author="Феданкова Любовь Анатольевна" w:date="2019-10-09T12:38:00Z">
          <w:r w:rsidR="00DB3D2B" w:rsidDel="00031B2C">
            <w:rPr>
              <w:noProof/>
            </w:rPr>
            <w:delText>47</w:delText>
          </w:r>
        </w:del>
      </w:ins>
      <w:ins w:id="6892" w:author="Воронов Алексей Алексеевич" w:date="2018-01-30T11:39:00Z">
        <w:r>
          <w:fldChar w:fldCharType="end"/>
        </w:r>
        <w:r>
          <w:t xml:space="preserve"> </w:t>
        </w:r>
        <w:r w:rsidRPr="00510D1F">
          <w:t>Клиентская часть. Поля экранной формы «Экспорт»</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1965"/>
        <w:gridCol w:w="993"/>
        <w:gridCol w:w="1053"/>
        <w:gridCol w:w="4536"/>
      </w:tblGrid>
      <w:tr w:rsidR="008A38FE" w:rsidRPr="00252D6F" w14:paraId="2D5A06DD" w14:textId="77777777" w:rsidTr="008A38FE">
        <w:trPr>
          <w:cantSplit/>
          <w:trHeight w:val="585"/>
          <w:tblHeader/>
          <w:ins w:id="6893" w:author="Воронов Алексей Алексеевич" w:date="2018-01-30T11:39:00Z"/>
        </w:trPr>
        <w:tc>
          <w:tcPr>
            <w:tcW w:w="567" w:type="dxa"/>
            <w:tcBorders>
              <w:top w:val="single" w:sz="12" w:space="0" w:color="auto"/>
              <w:left w:val="single" w:sz="12" w:space="0" w:color="auto"/>
              <w:bottom w:val="single" w:sz="12" w:space="0" w:color="auto"/>
              <w:right w:val="single" w:sz="4" w:space="0" w:color="auto"/>
            </w:tcBorders>
          </w:tcPr>
          <w:p w14:paraId="008E0F55" w14:textId="77777777" w:rsidR="008A38FE" w:rsidRPr="00D01646" w:rsidRDefault="008A38FE" w:rsidP="008A38FE">
            <w:pPr>
              <w:pStyle w:val="af8"/>
              <w:spacing w:after="60"/>
              <w:rPr>
                <w:ins w:id="6894" w:author="Воронов Алексей Алексеевич" w:date="2018-01-30T11:39:00Z"/>
                <w:rStyle w:val="af9"/>
                <w:rFonts w:ascii="Arial Narrow" w:hAnsi="Arial Narrow" w:cs="Arial"/>
                <w:b/>
                <w:szCs w:val="18"/>
              </w:rPr>
            </w:pPr>
            <w:ins w:id="6895" w:author="Воронов Алексей Алексеевич" w:date="2018-01-30T11:39:00Z">
              <w:r w:rsidRPr="00D01646">
                <w:rPr>
                  <w:rFonts w:cs="Arial"/>
                  <w:szCs w:val="18"/>
                </w:rPr>
                <w:t>№ п/п</w:t>
              </w:r>
            </w:ins>
          </w:p>
        </w:tc>
        <w:tc>
          <w:tcPr>
            <w:tcW w:w="1965" w:type="dxa"/>
            <w:tcBorders>
              <w:top w:val="single" w:sz="12" w:space="0" w:color="auto"/>
              <w:left w:val="single" w:sz="4" w:space="0" w:color="auto"/>
              <w:bottom w:val="single" w:sz="12" w:space="0" w:color="auto"/>
              <w:right w:val="single" w:sz="4" w:space="0" w:color="auto"/>
            </w:tcBorders>
          </w:tcPr>
          <w:p w14:paraId="64EEDF02" w14:textId="77777777" w:rsidR="008A38FE" w:rsidRPr="00D01646" w:rsidRDefault="008A38FE" w:rsidP="008A38FE">
            <w:pPr>
              <w:pStyle w:val="af8"/>
              <w:spacing w:after="60"/>
              <w:ind w:left="57" w:right="57"/>
              <w:jc w:val="left"/>
              <w:rPr>
                <w:ins w:id="6896" w:author="Воронов Алексей Алексеевич" w:date="2018-01-30T11:39:00Z"/>
                <w:rFonts w:cs="Arial"/>
                <w:szCs w:val="18"/>
              </w:rPr>
            </w:pPr>
            <w:ins w:id="6897" w:author="Воронов Алексей Алексеевич" w:date="2018-01-30T11:39: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993" w:type="dxa"/>
            <w:tcBorders>
              <w:top w:val="single" w:sz="12" w:space="0" w:color="auto"/>
              <w:left w:val="single" w:sz="4" w:space="0" w:color="auto"/>
              <w:bottom w:val="single" w:sz="12" w:space="0" w:color="auto"/>
              <w:right w:val="single" w:sz="4" w:space="0" w:color="auto"/>
            </w:tcBorders>
          </w:tcPr>
          <w:p w14:paraId="3AEE333C" w14:textId="77777777" w:rsidR="008A38FE" w:rsidRPr="00D01646" w:rsidRDefault="008A38FE" w:rsidP="008A38FE">
            <w:pPr>
              <w:pStyle w:val="af8"/>
              <w:spacing w:after="60"/>
              <w:jc w:val="left"/>
              <w:rPr>
                <w:ins w:id="6898" w:author="Воронов Алексей Алексеевич" w:date="2018-01-30T11:39:00Z"/>
                <w:rFonts w:cs="Arial"/>
                <w:szCs w:val="18"/>
              </w:rPr>
            </w:pPr>
            <w:ins w:id="6899" w:author="Воронов Алексей Алексеевич" w:date="2018-01-30T11:39:00Z">
              <w:r w:rsidRPr="00D01646">
                <w:rPr>
                  <w:rFonts w:cs="Arial"/>
                  <w:szCs w:val="18"/>
                </w:rPr>
                <w:t xml:space="preserve">Тип элемента </w:t>
              </w:r>
            </w:ins>
          </w:p>
        </w:tc>
        <w:tc>
          <w:tcPr>
            <w:tcW w:w="1053" w:type="dxa"/>
            <w:tcBorders>
              <w:top w:val="single" w:sz="12" w:space="0" w:color="auto"/>
              <w:left w:val="single" w:sz="4" w:space="0" w:color="auto"/>
              <w:bottom w:val="single" w:sz="12" w:space="0" w:color="auto"/>
              <w:right w:val="single" w:sz="4" w:space="0" w:color="auto"/>
            </w:tcBorders>
          </w:tcPr>
          <w:p w14:paraId="5F304C21" w14:textId="77777777" w:rsidR="008A38FE" w:rsidRPr="00D01646" w:rsidRDefault="008A38FE" w:rsidP="008A38FE">
            <w:pPr>
              <w:pStyle w:val="af8"/>
              <w:spacing w:after="60"/>
              <w:ind w:left="57" w:right="57"/>
              <w:jc w:val="left"/>
              <w:rPr>
                <w:ins w:id="6900" w:author="Воронов Алексей Алексеевич" w:date="2018-01-30T11:39:00Z"/>
                <w:rFonts w:cs="Arial"/>
                <w:szCs w:val="18"/>
              </w:rPr>
            </w:pPr>
            <w:ins w:id="6901" w:author="Воронов Алексей Алексеевич" w:date="2018-01-30T11:39:00Z">
              <w:r w:rsidRPr="00D01646">
                <w:rPr>
                  <w:rFonts w:cs="Arial"/>
                  <w:szCs w:val="18"/>
                </w:rPr>
                <w:t>Номер на макете</w:t>
              </w:r>
            </w:ins>
          </w:p>
        </w:tc>
        <w:tc>
          <w:tcPr>
            <w:tcW w:w="4536" w:type="dxa"/>
            <w:tcBorders>
              <w:top w:val="single" w:sz="12" w:space="0" w:color="auto"/>
              <w:left w:val="single" w:sz="4" w:space="0" w:color="auto"/>
              <w:bottom w:val="single" w:sz="12" w:space="0" w:color="auto"/>
              <w:right w:val="single" w:sz="12" w:space="0" w:color="auto"/>
            </w:tcBorders>
          </w:tcPr>
          <w:p w14:paraId="5AE564D4" w14:textId="77777777" w:rsidR="008A38FE" w:rsidRPr="00D01646" w:rsidRDefault="008A38FE" w:rsidP="008A38FE">
            <w:pPr>
              <w:pStyle w:val="af8"/>
              <w:spacing w:after="60"/>
              <w:ind w:left="57" w:right="57"/>
              <w:jc w:val="left"/>
              <w:rPr>
                <w:ins w:id="6902" w:author="Воронов Алексей Алексеевич" w:date="2018-01-30T11:39:00Z"/>
                <w:rFonts w:cs="Arial"/>
                <w:szCs w:val="18"/>
              </w:rPr>
            </w:pPr>
            <w:ins w:id="6903" w:author="Воронов Алексей Алексеевич" w:date="2018-01-30T11:39:00Z">
              <w:r w:rsidRPr="00D01646">
                <w:rPr>
                  <w:rFonts w:cs="Arial"/>
                  <w:szCs w:val="18"/>
                </w:rPr>
                <w:t>Описание, способ заполнения, ограничения</w:t>
              </w:r>
            </w:ins>
          </w:p>
        </w:tc>
      </w:tr>
      <w:tr w:rsidR="008A38FE" w:rsidRPr="00252D6F" w14:paraId="3D5918DF" w14:textId="77777777" w:rsidTr="008A38FE">
        <w:trPr>
          <w:cantSplit/>
          <w:trHeight w:val="361"/>
          <w:ins w:id="6904" w:author="Воронов Алексей Алексеевич" w:date="2018-01-30T11:39:00Z"/>
        </w:trPr>
        <w:tc>
          <w:tcPr>
            <w:tcW w:w="567" w:type="dxa"/>
            <w:tcBorders>
              <w:top w:val="single" w:sz="12" w:space="0" w:color="auto"/>
              <w:bottom w:val="single" w:sz="4" w:space="0" w:color="auto"/>
            </w:tcBorders>
          </w:tcPr>
          <w:p w14:paraId="71C60AB3" w14:textId="77777777" w:rsidR="008A38FE" w:rsidRPr="00252D6F" w:rsidRDefault="008A38FE" w:rsidP="00904090">
            <w:pPr>
              <w:pStyle w:val="afa"/>
              <w:numPr>
                <w:ilvl w:val="0"/>
                <w:numId w:val="92"/>
              </w:numPr>
              <w:spacing w:before="60" w:after="60"/>
              <w:rPr>
                <w:ins w:id="6905" w:author="Воронов Алексей Алексеевич" w:date="2018-01-30T11:39:00Z"/>
                <w:rStyle w:val="af9"/>
                <w:rFonts w:ascii="Arial" w:hAnsi="Arial"/>
              </w:rPr>
            </w:pPr>
          </w:p>
        </w:tc>
        <w:tc>
          <w:tcPr>
            <w:tcW w:w="1965" w:type="dxa"/>
            <w:tcBorders>
              <w:top w:val="single" w:sz="12" w:space="0" w:color="auto"/>
              <w:bottom w:val="single" w:sz="4" w:space="0" w:color="auto"/>
            </w:tcBorders>
          </w:tcPr>
          <w:p w14:paraId="55955AA1" w14:textId="77777777" w:rsidR="008A38FE" w:rsidRPr="00405A35" w:rsidRDefault="008A38FE" w:rsidP="008A38FE">
            <w:pPr>
              <w:pStyle w:val="afa"/>
              <w:spacing w:before="60" w:after="60"/>
              <w:rPr>
                <w:ins w:id="6906" w:author="Воронов Алексей Алексеевич" w:date="2018-01-30T11:39:00Z"/>
                <w:b/>
              </w:rPr>
            </w:pPr>
            <w:ins w:id="6907" w:author="Воронов Алексей Алексеевич" w:date="2018-01-30T11:39:00Z">
              <w:r w:rsidRPr="00405A35">
                <w:rPr>
                  <w:b/>
                </w:rPr>
                <w:t>Шаблон</w:t>
              </w:r>
            </w:ins>
          </w:p>
        </w:tc>
        <w:tc>
          <w:tcPr>
            <w:tcW w:w="993" w:type="dxa"/>
            <w:tcBorders>
              <w:top w:val="single" w:sz="12" w:space="0" w:color="auto"/>
              <w:bottom w:val="single" w:sz="4" w:space="0" w:color="auto"/>
            </w:tcBorders>
          </w:tcPr>
          <w:p w14:paraId="5DC2B804" w14:textId="77777777" w:rsidR="008A38FE" w:rsidRPr="005409B5" w:rsidRDefault="008A38FE" w:rsidP="007028E6">
            <w:pPr>
              <w:spacing w:before="60" w:after="60"/>
              <w:ind w:left="0" w:firstLine="0"/>
              <w:rPr>
                <w:ins w:id="6908" w:author="Воронов Алексей Алексеевич" w:date="2018-01-30T11:39:00Z"/>
                <w:rFonts w:ascii="Arial" w:hAnsi="Arial" w:cs="Arial"/>
                <w:sz w:val="16"/>
                <w:szCs w:val="16"/>
              </w:rPr>
            </w:pPr>
            <w:ins w:id="6909" w:author="Воронов Алексей Алексеевич" w:date="2018-01-30T11:39:00Z">
              <w:r w:rsidRPr="005409B5">
                <w:rPr>
                  <w:rFonts w:ascii="Arial" w:hAnsi="Arial" w:cs="Arial"/>
                  <w:color w:val="000000"/>
                  <w:sz w:val="16"/>
                  <w:szCs w:val="16"/>
                </w:rPr>
                <w:t>textField</w:t>
              </w:r>
            </w:ins>
          </w:p>
        </w:tc>
        <w:tc>
          <w:tcPr>
            <w:tcW w:w="1053" w:type="dxa"/>
            <w:tcBorders>
              <w:top w:val="single" w:sz="12" w:space="0" w:color="auto"/>
              <w:bottom w:val="single" w:sz="4" w:space="0" w:color="auto"/>
            </w:tcBorders>
          </w:tcPr>
          <w:p w14:paraId="121A5004" w14:textId="77777777" w:rsidR="008A38FE" w:rsidRPr="00A50218" w:rsidRDefault="008A38FE" w:rsidP="00904090">
            <w:pPr>
              <w:pStyle w:val="afa"/>
              <w:numPr>
                <w:ilvl w:val="0"/>
                <w:numId w:val="91"/>
              </w:numPr>
              <w:spacing w:before="60" w:after="60"/>
              <w:rPr>
                <w:ins w:id="6910" w:author="Воронов Алексей Алексеевич" w:date="2018-01-30T11:39:00Z"/>
              </w:rPr>
            </w:pPr>
          </w:p>
        </w:tc>
        <w:tc>
          <w:tcPr>
            <w:tcW w:w="4536" w:type="dxa"/>
            <w:tcBorders>
              <w:top w:val="single" w:sz="12" w:space="0" w:color="auto"/>
              <w:bottom w:val="single" w:sz="4" w:space="0" w:color="auto"/>
            </w:tcBorders>
          </w:tcPr>
          <w:p w14:paraId="167C65C6" w14:textId="5BB6B3CE" w:rsidR="008A38FE" w:rsidRPr="007F2480" w:rsidRDefault="008A38FE" w:rsidP="007028E6">
            <w:pPr>
              <w:tabs>
                <w:tab w:val="center" w:pos="1593"/>
              </w:tabs>
              <w:spacing w:before="60" w:after="60"/>
              <w:ind w:left="0"/>
              <w:jc w:val="left"/>
              <w:rPr>
                <w:ins w:id="6911" w:author="Воронов Алексей Алексеевич" w:date="2018-01-30T11:39:00Z"/>
                <w:rFonts w:ascii="Arial" w:eastAsiaTheme="minorHAnsi" w:hAnsi="Arial" w:cs="Arial"/>
                <w:sz w:val="16"/>
                <w:szCs w:val="16"/>
                <w:lang w:eastAsia="en-US"/>
              </w:rPr>
            </w:pPr>
            <w:ins w:id="6912" w:author="Воронов Алексей Алексеевич" w:date="2018-01-30T11:39:00Z">
              <w:r>
                <w:rPr>
                  <w:rFonts w:ascii="Arial" w:eastAsiaTheme="minorHAnsi" w:hAnsi="Arial" w:cs="Arial"/>
                  <w:sz w:val="16"/>
                  <w:szCs w:val="16"/>
                  <w:lang w:eastAsia="en-US"/>
                </w:rPr>
                <w:t>Вызов экранной формы «Шаблоны экспорта списка документов». Выбор шаблона и подстановка наименования шаблона в поле.</w:t>
              </w:r>
            </w:ins>
          </w:p>
        </w:tc>
      </w:tr>
      <w:tr w:rsidR="008A38FE" w:rsidRPr="00252D6F" w14:paraId="7AC8DE8D" w14:textId="77777777" w:rsidTr="008A38FE">
        <w:trPr>
          <w:cantSplit/>
          <w:trHeight w:val="361"/>
          <w:ins w:id="6913" w:author="Воронов Алексей Алексеевич" w:date="2018-01-30T11:39:00Z"/>
        </w:trPr>
        <w:tc>
          <w:tcPr>
            <w:tcW w:w="567" w:type="dxa"/>
            <w:tcBorders>
              <w:top w:val="single" w:sz="4" w:space="0" w:color="auto"/>
              <w:bottom w:val="single" w:sz="4" w:space="0" w:color="auto"/>
            </w:tcBorders>
          </w:tcPr>
          <w:p w14:paraId="1E1C08D7" w14:textId="77777777" w:rsidR="008A38FE" w:rsidRPr="00252D6F" w:rsidRDefault="008A38FE" w:rsidP="00904090">
            <w:pPr>
              <w:pStyle w:val="afa"/>
              <w:numPr>
                <w:ilvl w:val="0"/>
                <w:numId w:val="92"/>
              </w:numPr>
              <w:spacing w:before="60" w:after="60"/>
              <w:ind w:left="0" w:firstLine="0"/>
              <w:rPr>
                <w:ins w:id="6914" w:author="Воронов Алексей Алексеевич" w:date="2018-01-30T11:39:00Z"/>
                <w:rStyle w:val="af9"/>
                <w:rFonts w:ascii="Arial" w:hAnsi="Arial"/>
              </w:rPr>
            </w:pPr>
          </w:p>
        </w:tc>
        <w:tc>
          <w:tcPr>
            <w:tcW w:w="1965" w:type="dxa"/>
            <w:tcBorders>
              <w:top w:val="single" w:sz="4" w:space="0" w:color="auto"/>
              <w:bottom w:val="single" w:sz="4" w:space="0" w:color="auto"/>
            </w:tcBorders>
          </w:tcPr>
          <w:p w14:paraId="348BF42D" w14:textId="77777777" w:rsidR="008A38FE" w:rsidRPr="00405A35" w:rsidRDefault="008A38FE" w:rsidP="008A38FE">
            <w:pPr>
              <w:pStyle w:val="afa"/>
              <w:spacing w:before="60" w:after="60"/>
              <w:rPr>
                <w:ins w:id="6915" w:author="Воронов Алексей Алексеевич" w:date="2018-01-30T11:39:00Z"/>
                <w:b/>
              </w:rPr>
            </w:pPr>
            <w:ins w:id="6916" w:author="Воронов Алексей Алексеевич" w:date="2018-01-30T11:39:00Z">
              <w:r w:rsidRPr="00405A35">
                <w:rPr>
                  <w:b/>
                </w:rPr>
                <w:t>Экспорт в</w:t>
              </w:r>
            </w:ins>
          </w:p>
        </w:tc>
        <w:tc>
          <w:tcPr>
            <w:tcW w:w="993" w:type="dxa"/>
            <w:tcBorders>
              <w:top w:val="single" w:sz="4" w:space="0" w:color="auto"/>
              <w:bottom w:val="single" w:sz="4" w:space="0" w:color="auto"/>
            </w:tcBorders>
          </w:tcPr>
          <w:p w14:paraId="7823348A" w14:textId="77777777" w:rsidR="008A38FE" w:rsidRPr="00A87651" w:rsidRDefault="008A38FE" w:rsidP="007028E6">
            <w:pPr>
              <w:spacing w:before="60" w:after="60"/>
              <w:ind w:left="0" w:firstLine="0"/>
              <w:rPr>
                <w:ins w:id="6917" w:author="Воронов Алексей Алексеевич" w:date="2018-01-30T11:39:00Z"/>
                <w:rFonts w:ascii="Arial" w:hAnsi="Arial" w:cs="Arial"/>
                <w:color w:val="000000"/>
                <w:sz w:val="16"/>
                <w:szCs w:val="16"/>
              </w:rPr>
            </w:pPr>
            <w:ins w:id="6918" w:author="Воронов Алексей Алексеевич" w:date="2018-01-30T11:39:00Z">
              <w:r>
                <w:rPr>
                  <w:rFonts w:ascii="Arial" w:hAnsi="Arial" w:cs="Arial"/>
                  <w:color w:val="000000"/>
                  <w:sz w:val="16"/>
                  <w:szCs w:val="16"/>
                  <w:lang w:val="en-US"/>
                </w:rPr>
                <w:t>selectField</w:t>
              </w:r>
            </w:ins>
          </w:p>
        </w:tc>
        <w:tc>
          <w:tcPr>
            <w:tcW w:w="1053" w:type="dxa"/>
            <w:tcBorders>
              <w:top w:val="single" w:sz="4" w:space="0" w:color="auto"/>
              <w:bottom w:val="single" w:sz="4" w:space="0" w:color="auto"/>
            </w:tcBorders>
          </w:tcPr>
          <w:p w14:paraId="79A39C4C" w14:textId="77777777" w:rsidR="008A38FE" w:rsidRPr="00A50218" w:rsidRDefault="008A38FE" w:rsidP="00904090">
            <w:pPr>
              <w:pStyle w:val="afa"/>
              <w:numPr>
                <w:ilvl w:val="0"/>
                <w:numId w:val="91"/>
              </w:numPr>
              <w:spacing w:before="60" w:after="60"/>
              <w:rPr>
                <w:ins w:id="6919" w:author="Воронов Алексей Алексеевич" w:date="2018-01-30T11:39:00Z"/>
              </w:rPr>
            </w:pPr>
          </w:p>
        </w:tc>
        <w:tc>
          <w:tcPr>
            <w:tcW w:w="4536" w:type="dxa"/>
            <w:tcBorders>
              <w:top w:val="single" w:sz="4" w:space="0" w:color="auto"/>
              <w:bottom w:val="single" w:sz="4" w:space="0" w:color="auto"/>
            </w:tcBorders>
          </w:tcPr>
          <w:p w14:paraId="14B00DB7" w14:textId="77777777" w:rsidR="008A38FE" w:rsidRPr="00A50218" w:rsidRDefault="008A38FE" w:rsidP="008A38FE">
            <w:pPr>
              <w:spacing w:before="60" w:after="60"/>
              <w:ind w:left="0"/>
              <w:jc w:val="left"/>
              <w:rPr>
                <w:ins w:id="6920" w:author="Воронов Алексей Алексеевич" w:date="2018-01-30T11:39:00Z"/>
                <w:rFonts w:ascii="Arial" w:hAnsi="Arial" w:cs="Arial"/>
                <w:sz w:val="16"/>
                <w:szCs w:val="16"/>
              </w:rPr>
            </w:pPr>
            <w:ins w:id="6921" w:author="Воронов Алексей Алексеевич" w:date="2018-01-30T11:39:00Z">
              <w:r>
                <w:rPr>
                  <w:rFonts w:ascii="Arial" w:hAnsi="Arial" w:cs="Arial"/>
                  <w:sz w:val="16"/>
                  <w:szCs w:val="16"/>
                </w:rPr>
                <w:t>Выпадающий список форматов</w:t>
              </w:r>
              <w:r w:rsidRPr="00A50218">
                <w:rPr>
                  <w:rFonts w:ascii="Arial" w:hAnsi="Arial" w:cs="Arial"/>
                  <w:sz w:val="16"/>
                  <w:szCs w:val="16"/>
                </w:rPr>
                <w:t>:</w:t>
              </w:r>
            </w:ins>
          </w:p>
          <w:p w14:paraId="410AF3EE" w14:textId="77777777" w:rsidR="008A38FE" w:rsidRPr="00405A35" w:rsidRDefault="008A38FE" w:rsidP="00904090">
            <w:pPr>
              <w:pStyle w:val="a"/>
              <w:numPr>
                <w:ilvl w:val="0"/>
                <w:numId w:val="90"/>
              </w:numPr>
              <w:spacing w:before="60" w:after="60" w:line="240" w:lineRule="auto"/>
              <w:ind w:left="227" w:firstLine="0"/>
              <w:jc w:val="left"/>
              <w:rPr>
                <w:ins w:id="6922" w:author="Воронов Алексей Алексеевич" w:date="2018-01-30T11:39:00Z"/>
                <w:rFonts w:ascii="Arial" w:hAnsi="Arial" w:cs="Arial"/>
                <w:b/>
                <w:sz w:val="16"/>
                <w:szCs w:val="16"/>
              </w:rPr>
            </w:pPr>
            <w:ins w:id="6923" w:author="Воронов Алексей Алексеевич" w:date="2018-01-30T11:39:00Z">
              <w:r w:rsidRPr="00405A35">
                <w:rPr>
                  <w:rFonts w:ascii="Arial" w:hAnsi="Arial" w:cs="Arial"/>
                  <w:b/>
                  <w:sz w:val="16"/>
                  <w:szCs w:val="16"/>
                  <w:lang w:val="en-US"/>
                </w:rPr>
                <w:t>csv</w:t>
              </w:r>
            </w:ins>
          </w:p>
          <w:p w14:paraId="5C3CD21E" w14:textId="77777777" w:rsidR="008A38FE" w:rsidRPr="00405A35" w:rsidRDefault="008A38FE" w:rsidP="00904090">
            <w:pPr>
              <w:pStyle w:val="a"/>
              <w:numPr>
                <w:ilvl w:val="0"/>
                <w:numId w:val="90"/>
              </w:numPr>
              <w:spacing w:before="60" w:after="60" w:line="240" w:lineRule="auto"/>
              <w:ind w:left="227" w:firstLine="0"/>
              <w:jc w:val="left"/>
              <w:rPr>
                <w:ins w:id="6924" w:author="Воронов Алексей Алексеевич" w:date="2018-01-30T11:39:00Z"/>
                <w:rFonts w:ascii="Arial" w:hAnsi="Arial" w:cs="Arial"/>
                <w:b/>
                <w:sz w:val="16"/>
                <w:szCs w:val="16"/>
              </w:rPr>
            </w:pPr>
            <w:ins w:id="6925" w:author="Воронов Алексей Алексеевич" w:date="2018-01-30T11:39:00Z">
              <w:r w:rsidRPr="00405A35">
                <w:rPr>
                  <w:rFonts w:ascii="Arial" w:hAnsi="Arial" w:cs="Arial"/>
                  <w:b/>
                  <w:sz w:val="16"/>
                  <w:szCs w:val="16"/>
                  <w:lang w:val="en-US"/>
                </w:rPr>
                <w:t>xls</w:t>
              </w:r>
            </w:ins>
          </w:p>
          <w:p w14:paraId="2455AEE1" w14:textId="77777777" w:rsidR="008A38FE" w:rsidRPr="00405A35" w:rsidRDefault="008A38FE" w:rsidP="00904090">
            <w:pPr>
              <w:pStyle w:val="a"/>
              <w:numPr>
                <w:ilvl w:val="0"/>
                <w:numId w:val="90"/>
              </w:numPr>
              <w:spacing w:before="60" w:after="60" w:line="240" w:lineRule="auto"/>
              <w:ind w:left="227" w:firstLine="0"/>
              <w:jc w:val="left"/>
              <w:rPr>
                <w:ins w:id="6926" w:author="Воронов Алексей Алексеевич" w:date="2018-01-30T11:39:00Z"/>
                <w:rFonts w:ascii="Arial" w:hAnsi="Arial" w:cs="Arial"/>
                <w:b/>
                <w:sz w:val="16"/>
                <w:szCs w:val="16"/>
              </w:rPr>
            </w:pPr>
            <w:ins w:id="6927" w:author="Воронов Алексей Алексеевич" w:date="2018-01-30T11:39:00Z">
              <w:r w:rsidRPr="00405A35">
                <w:rPr>
                  <w:rFonts w:ascii="Arial" w:hAnsi="Arial" w:cs="Arial"/>
                  <w:b/>
                  <w:sz w:val="16"/>
                  <w:szCs w:val="16"/>
                  <w:lang w:val="en-US"/>
                </w:rPr>
                <w:t>pdf</w:t>
              </w:r>
            </w:ins>
          </w:p>
          <w:p w14:paraId="0622A963" w14:textId="77777777" w:rsidR="008A38FE" w:rsidRPr="00A50218" w:rsidRDefault="008A38FE" w:rsidP="00904090">
            <w:pPr>
              <w:pStyle w:val="a"/>
              <w:numPr>
                <w:ilvl w:val="0"/>
                <w:numId w:val="90"/>
              </w:numPr>
              <w:spacing w:before="60" w:after="60" w:line="240" w:lineRule="auto"/>
              <w:ind w:left="227" w:firstLine="0"/>
              <w:jc w:val="left"/>
              <w:rPr>
                <w:ins w:id="6928" w:author="Воронов Алексей Алексеевич" w:date="2018-01-30T11:39:00Z"/>
                <w:rFonts w:ascii="Arial" w:eastAsiaTheme="minorHAnsi" w:hAnsi="Arial" w:cs="Arial"/>
                <w:sz w:val="16"/>
                <w:szCs w:val="16"/>
                <w:lang w:eastAsia="en-US"/>
              </w:rPr>
            </w:pPr>
            <w:ins w:id="6929" w:author="Воронов Алексей Алексеевич" w:date="2018-01-30T11:39:00Z">
              <w:r w:rsidRPr="00405A35">
                <w:rPr>
                  <w:rFonts w:ascii="Arial" w:hAnsi="Arial" w:cs="Arial"/>
                  <w:b/>
                  <w:sz w:val="16"/>
                  <w:szCs w:val="16"/>
                  <w:lang w:val="en-US"/>
                </w:rPr>
                <w:t>rtf</w:t>
              </w:r>
            </w:ins>
          </w:p>
        </w:tc>
      </w:tr>
      <w:tr w:rsidR="008A38FE" w:rsidRPr="00252D6F" w14:paraId="7D19317F" w14:textId="77777777" w:rsidTr="008A38FE">
        <w:trPr>
          <w:cantSplit/>
          <w:trHeight w:val="361"/>
          <w:ins w:id="6930" w:author="Воронов Алексей Алексеевич" w:date="2018-01-30T11:40:00Z"/>
        </w:trPr>
        <w:tc>
          <w:tcPr>
            <w:tcW w:w="567" w:type="dxa"/>
            <w:tcBorders>
              <w:top w:val="single" w:sz="4" w:space="0" w:color="auto"/>
            </w:tcBorders>
          </w:tcPr>
          <w:p w14:paraId="32084C11" w14:textId="77777777" w:rsidR="008A38FE" w:rsidRPr="00252D6F" w:rsidRDefault="008A38FE" w:rsidP="00904090">
            <w:pPr>
              <w:pStyle w:val="afa"/>
              <w:numPr>
                <w:ilvl w:val="0"/>
                <w:numId w:val="92"/>
              </w:numPr>
              <w:spacing w:before="60" w:after="60"/>
              <w:ind w:left="0" w:firstLine="0"/>
              <w:rPr>
                <w:ins w:id="6931" w:author="Воронов Алексей Алексеевич" w:date="2018-01-30T11:40:00Z"/>
                <w:rStyle w:val="af9"/>
                <w:rFonts w:ascii="Arial" w:hAnsi="Arial"/>
              </w:rPr>
            </w:pPr>
          </w:p>
        </w:tc>
        <w:tc>
          <w:tcPr>
            <w:tcW w:w="1965" w:type="dxa"/>
            <w:tcBorders>
              <w:top w:val="single" w:sz="4" w:space="0" w:color="auto"/>
            </w:tcBorders>
          </w:tcPr>
          <w:p w14:paraId="035AEED6" w14:textId="0C6876AA" w:rsidR="008A38FE" w:rsidRPr="00405A35" w:rsidRDefault="008A38FE" w:rsidP="008A38FE">
            <w:pPr>
              <w:pStyle w:val="afa"/>
              <w:spacing w:before="60" w:after="60"/>
              <w:rPr>
                <w:ins w:id="6932" w:author="Воронов Алексей Алексеевич" w:date="2018-01-30T11:40:00Z"/>
                <w:b/>
              </w:rPr>
            </w:pPr>
            <w:ins w:id="6933" w:author="Воронов Алексей Алексеевич" w:date="2018-01-30T11:40:00Z">
              <w:r>
                <w:rPr>
                  <w:b/>
                </w:rPr>
                <w:t>Экспортировать проводки без шапки выписки</w:t>
              </w:r>
            </w:ins>
          </w:p>
        </w:tc>
        <w:tc>
          <w:tcPr>
            <w:tcW w:w="993" w:type="dxa"/>
            <w:tcBorders>
              <w:top w:val="single" w:sz="4" w:space="0" w:color="auto"/>
            </w:tcBorders>
          </w:tcPr>
          <w:p w14:paraId="5289463B" w14:textId="77777777" w:rsidR="008A38FE" w:rsidRPr="008A38FE" w:rsidRDefault="008A38FE" w:rsidP="008A38FE">
            <w:pPr>
              <w:spacing w:before="60" w:after="60"/>
              <w:ind w:left="0"/>
              <w:rPr>
                <w:ins w:id="6934" w:author="Воронов Алексей Алексеевич" w:date="2018-01-30T11:40:00Z"/>
                <w:rFonts w:ascii="Arial" w:hAnsi="Arial" w:cs="Arial"/>
                <w:color w:val="000000"/>
                <w:sz w:val="16"/>
                <w:szCs w:val="16"/>
              </w:rPr>
            </w:pPr>
          </w:p>
        </w:tc>
        <w:tc>
          <w:tcPr>
            <w:tcW w:w="1053" w:type="dxa"/>
            <w:tcBorders>
              <w:top w:val="single" w:sz="4" w:space="0" w:color="auto"/>
            </w:tcBorders>
          </w:tcPr>
          <w:p w14:paraId="77583200" w14:textId="77777777" w:rsidR="008A38FE" w:rsidRPr="00A50218" w:rsidRDefault="008A38FE" w:rsidP="00904090">
            <w:pPr>
              <w:pStyle w:val="afa"/>
              <w:numPr>
                <w:ilvl w:val="0"/>
                <w:numId w:val="91"/>
              </w:numPr>
              <w:spacing w:before="60" w:after="60"/>
              <w:rPr>
                <w:ins w:id="6935" w:author="Воронов Алексей Алексеевич" w:date="2018-01-30T11:40:00Z"/>
              </w:rPr>
            </w:pPr>
          </w:p>
        </w:tc>
        <w:tc>
          <w:tcPr>
            <w:tcW w:w="4536" w:type="dxa"/>
            <w:tcBorders>
              <w:top w:val="single" w:sz="4" w:space="0" w:color="auto"/>
            </w:tcBorders>
          </w:tcPr>
          <w:p w14:paraId="6342A142" w14:textId="77777777" w:rsidR="008A38FE" w:rsidRDefault="008A38FE" w:rsidP="008A38FE">
            <w:pPr>
              <w:spacing w:before="60" w:after="60"/>
              <w:ind w:left="0" w:firstLine="0"/>
              <w:jc w:val="left"/>
              <w:rPr>
                <w:ins w:id="6936" w:author="Воронов Алексей Алексеевич" w:date="2018-01-30T11:40:00Z"/>
                <w:rFonts w:ascii="Arial" w:hAnsi="Arial" w:cs="Arial"/>
                <w:sz w:val="16"/>
                <w:szCs w:val="16"/>
              </w:rPr>
            </w:pPr>
            <w:ins w:id="6937" w:author="Воронов Алексей Алексеевич" w:date="2018-01-30T11:40:00Z">
              <w:r>
                <w:rPr>
                  <w:rFonts w:ascii="Arial" w:hAnsi="Arial" w:cs="Arial"/>
                  <w:sz w:val="16"/>
                  <w:szCs w:val="16"/>
                </w:rPr>
                <w:t>Заполняется вручную.</w:t>
              </w:r>
            </w:ins>
          </w:p>
          <w:p w14:paraId="0D8331C6" w14:textId="2091F4A3" w:rsidR="008A38FE" w:rsidRPr="00356CCC" w:rsidRDefault="008A38FE" w:rsidP="008A38FE">
            <w:pPr>
              <w:spacing w:before="60" w:after="60"/>
              <w:ind w:left="0" w:firstLine="0"/>
              <w:jc w:val="left"/>
              <w:rPr>
                <w:ins w:id="6938" w:author="Воронов Алексей Алексеевич" w:date="2018-01-30T11:40:00Z"/>
                <w:rFonts w:ascii="Arial" w:hAnsi="Arial" w:cs="Arial"/>
                <w:sz w:val="16"/>
                <w:szCs w:val="16"/>
              </w:rPr>
            </w:pPr>
            <w:ins w:id="6939" w:author="Воронов Алексей Алексеевич" w:date="2018-01-30T11:41:00Z">
              <w:r>
                <w:rPr>
                  <w:rFonts w:ascii="Arial" w:hAnsi="Arial" w:cs="Arial"/>
                  <w:sz w:val="16"/>
                  <w:szCs w:val="16"/>
                </w:rPr>
                <w:t xml:space="preserve">По умолчанию </w:t>
              </w:r>
              <w:r w:rsidR="00356CCC">
                <w:rPr>
                  <w:rFonts w:ascii="Arial" w:hAnsi="Arial" w:cs="Arial"/>
                  <w:sz w:val="16"/>
                  <w:szCs w:val="16"/>
                </w:rPr>
                <w:t>ЛОЖЬ</w:t>
              </w:r>
              <w:r w:rsidR="00356CCC" w:rsidRPr="00356CCC">
                <w:rPr>
                  <w:rFonts w:ascii="Arial" w:hAnsi="Arial" w:cs="Arial"/>
                  <w:sz w:val="16"/>
                  <w:szCs w:val="16"/>
                </w:rPr>
                <w:t>.</w:t>
              </w:r>
            </w:ins>
          </w:p>
        </w:tc>
      </w:tr>
    </w:tbl>
    <w:p w14:paraId="19C7F476" w14:textId="77777777" w:rsidR="00356CCC" w:rsidRPr="002D0DE9" w:rsidRDefault="00356CCC" w:rsidP="00356CCC">
      <w:pPr>
        <w:ind w:left="1077"/>
        <w:rPr>
          <w:ins w:id="6940" w:author="Воронов Алексей Алексеевич" w:date="2018-01-30T11:41:00Z"/>
        </w:rPr>
      </w:pPr>
      <w:ins w:id="6941" w:author="Воронов Алексей Алексеевич" w:date="2018-01-30T11:41:00Z">
        <w:r>
          <w:t>Необходимо реализовать сохранение выбранного шаблона и формата экспорта для отображения этих значений в последующих сеансах вызова данной формы пользователем системы.</w:t>
        </w:r>
      </w:ins>
    </w:p>
    <w:p w14:paraId="3119751A" w14:textId="46767FDD" w:rsidR="00356CCC" w:rsidRPr="00356CCC" w:rsidRDefault="00356CCC" w:rsidP="00356CCC">
      <w:pPr>
        <w:pStyle w:val="aff9"/>
        <w:keepNext/>
        <w:rPr>
          <w:ins w:id="6942" w:author="Воронов Алексей Алексеевич" w:date="2018-01-30T11:41:00Z"/>
        </w:rPr>
      </w:pPr>
      <w:ins w:id="6943" w:author="Воронов Алексей Алексеевич" w:date="2018-01-30T11:41:00Z">
        <w:r>
          <w:t xml:space="preserve">Таблица </w:t>
        </w:r>
        <w:r>
          <w:fldChar w:fldCharType="begin"/>
        </w:r>
        <w:r>
          <w:instrText xml:space="preserve"> SEQ Таблица \* ARABIC </w:instrText>
        </w:r>
      </w:ins>
      <w:r>
        <w:fldChar w:fldCharType="separate"/>
      </w:r>
      <w:ins w:id="6944" w:author="Феданкова Любовь Анатольевна" w:date="2019-10-09T12:38:00Z">
        <w:r w:rsidR="00031B2C">
          <w:rPr>
            <w:noProof/>
          </w:rPr>
          <w:t>51</w:t>
        </w:r>
      </w:ins>
      <w:ins w:id="6945" w:author="Воронов Алексей Алексеевич" w:date="2018-01-30T12:27:00Z">
        <w:del w:id="6946" w:author="Феданкова Любовь Анатольевна" w:date="2019-10-09T12:38:00Z">
          <w:r w:rsidR="00DB3D2B" w:rsidDel="00031B2C">
            <w:rPr>
              <w:noProof/>
            </w:rPr>
            <w:delText>48</w:delText>
          </w:r>
        </w:del>
      </w:ins>
      <w:ins w:id="6947" w:author="Воронов Алексей Алексеевич" w:date="2018-01-30T11:41:00Z">
        <w:r>
          <w:fldChar w:fldCharType="end"/>
        </w:r>
        <w:r w:rsidRPr="00356CCC">
          <w:t xml:space="preserve"> Клиентская часть. Элементы управления формы «Экспорт»</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3019"/>
        <w:gridCol w:w="5528"/>
      </w:tblGrid>
      <w:tr w:rsidR="00356CCC" w:rsidRPr="00252D6F" w14:paraId="6E473B94" w14:textId="77777777" w:rsidTr="00ED0183">
        <w:trPr>
          <w:ins w:id="6948" w:author="Воронов Алексей Алексеевич" w:date="2018-01-30T11:41:00Z"/>
        </w:trPr>
        <w:tc>
          <w:tcPr>
            <w:tcW w:w="567" w:type="dxa"/>
            <w:tcBorders>
              <w:top w:val="single" w:sz="12" w:space="0" w:color="auto"/>
              <w:bottom w:val="single" w:sz="12" w:space="0" w:color="auto"/>
            </w:tcBorders>
            <w:vAlign w:val="center"/>
          </w:tcPr>
          <w:p w14:paraId="31B87EFE" w14:textId="77777777" w:rsidR="00356CCC" w:rsidRPr="00252D6F" w:rsidRDefault="00356CCC" w:rsidP="00ED0183">
            <w:pPr>
              <w:pStyle w:val="af8"/>
              <w:spacing w:after="60"/>
              <w:rPr>
                <w:ins w:id="6949" w:author="Воронов Алексей Алексеевич" w:date="2018-01-30T11:41:00Z"/>
              </w:rPr>
            </w:pPr>
            <w:ins w:id="6950" w:author="Воронов Алексей Алексеевич" w:date="2018-01-30T11:41:00Z">
              <w:r w:rsidRPr="00252D6F">
                <w:t>№ п/п</w:t>
              </w:r>
            </w:ins>
          </w:p>
        </w:tc>
        <w:tc>
          <w:tcPr>
            <w:tcW w:w="3019" w:type="dxa"/>
            <w:tcBorders>
              <w:top w:val="single" w:sz="12" w:space="0" w:color="auto"/>
              <w:bottom w:val="single" w:sz="12" w:space="0" w:color="auto"/>
            </w:tcBorders>
            <w:vAlign w:val="center"/>
          </w:tcPr>
          <w:p w14:paraId="0DEC9152" w14:textId="77777777" w:rsidR="00356CCC" w:rsidRPr="00252D6F" w:rsidRDefault="00356CCC" w:rsidP="00ED0183">
            <w:pPr>
              <w:pStyle w:val="af8"/>
              <w:spacing w:after="60"/>
              <w:jc w:val="left"/>
              <w:rPr>
                <w:ins w:id="6951" w:author="Воронов Алексей Алексеевич" w:date="2018-01-30T11:41:00Z"/>
              </w:rPr>
            </w:pPr>
            <w:ins w:id="6952" w:author="Воронов Алексей Алексеевич" w:date="2018-01-30T11:41:00Z">
              <w:r>
                <w:t>Элемент</w:t>
              </w:r>
            </w:ins>
          </w:p>
        </w:tc>
        <w:tc>
          <w:tcPr>
            <w:tcW w:w="5528" w:type="dxa"/>
            <w:tcBorders>
              <w:top w:val="single" w:sz="12" w:space="0" w:color="auto"/>
              <w:bottom w:val="single" w:sz="12" w:space="0" w:color="auto"/>
            </w:tcBorders>
            <w:vAlign w:val="center"/>
          </w:tcPr>
          <w:p w14:paraId="478FAF5C" w14:textId="77777777" w:rsidR="00356CCC" w:rsidRPr="00252D6F" w:rsidRDefault="00356CCC" w:rsidP="00ED0183">
            <w:pPr>
              <w:pStyle w:val="af8"/>
              <w:spacing w:after="60"/>
              <w:jc w:val="left"/>
              <w:rPr>
                <w:ins w:id="6953" w:author="Воронов Алексей Алексеевич" w:date="2018-01-30T11:41:00Z"/>
              </w:rPr>
            </w:pPr>
            <w:ins w:id="6954" w:author="Воронов Алексей Алексеевич" w:date="2018-01-30T11:41:00Z">
              <w:r>
                <w:t>О</w:t>
              </w:r>
              <w:r w:rsidRPr="00252D6F">
                <w:t>писание, ограничения по доступности</w:t>
              </w:r>
            </w:ins>
          </w:p>
        </w:tc>
      </w:tr>
      <w:tr w:rsidR="00356CCC" w:rsidRPr="00D87FDA" w14:paraId="460EB57D" w14:textId="77777777" w:rsidTr="00ED0183">
        <w:trPr>
          <w:ins w:id="6955" w:author="Воронов Алексей Алексеевич" w:date="2018-01-30T11:41:00Z"/>
        </w:trPr>
        <w:tc>
          <w:tcPr>
            <w:tcW w:w="567" w:type="dxa"/>
            <w:tcBorders>
              <w:top w:val="single" w:sz="12" w:space="0" w:color="auto"/>
              <w:bottom w:val="single" w:sz="4" w:space="0" w:color="auto"/>
            </w:tcBorders>
          </w:tcPr>
          <w:p w14:paraId="3DC590D4" w14:textId="77777777" w:rsidR="00356CCC" w:rsidRPr="00252D6F" w:rsidRDefault="00356CCC" w:rsidP="00904090">
            <w:pPr>
              <w:pStyle w:val="afa"/>
              <w:numPr>
                <w:ilvl w:val="0"/>
                <w:numId w:val="93"/>
              </w:numPr>
              <w:spacing w:before="60" w:after="60"/>
              <w:rPr>
                <w:ins w:id="6956" w:author="Воронов Алексей Алексеевич" w:date="2018-01-30T11:41:00Z"/>
                <w:rStyle w:val="af9"/>
              </w:rPr>
            </w:pPr>
          </w:p>
        </w:tc>
        <w:tc>
          <w:tcPr>
            <w:tcW w:w="3019" w:type="dxa"/>
            <w:tcBorders>
              <w:top w:val="single" w:sz="12" w:space="0" w:color="auto"/>
              <w:bottom w:val="single" w:sz="4" w:space="0" w:color="auto"/>
            </w:tcBorders>
          </w:tcPr>
          <w:p w14:paraId="5F51FCCA" w14:textId="77777777" w:rsidR="00356CCC" w:rsidRPr="00405A35" w:rsidRDefault="00356CCC" w:rsidP="00ED0183">
            <w:pPr>
              <w:pStyle w:val="afa"/>
              <w:spacing w:before="60" w:after="60"/>
              <w:rPr>
                <w:ins w:id="6957" w:author="Воронов Алексей Алексеевич" w:date="2018-01-30T11:41:00Z"/>
                <w:b/>
                <w:noProof/>
              </w:rPr>
            </w:pPr>
            <w:ins w:id="6958" w:author="Воронов Алексей Алексеевич" w:date="2018-01-30T11:41:00Z">
              <w:r>
                <w:rPr>
                  <w:noProof/>
                </w:rPr>
                <w:drawing>
                  <wp:inline distT="0" distB="0" distL="0" distR="0" wp14:anchorId="79A6E8E7" wp14:editId="1341DFC1">
                    <wp:extent cx="190500" cy="19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 cy="190500"/>
                            </a:xfrm>
                            <a:prstGeom prst="rect">
                              <a:avLst/>
                            </a:prstGeom>
                          </pic:spPr>
                        </pic:pic>
                      </a:graphicData>
                    </a:graphic>
                  </wp:inline>
                </w:drawing>
              </w:r>
              <w:r>
                <w:rPr>
                  <w:b/>
                  <w:noProof/>
                </w:rPr>
                <w:t>Просмотреть шаблон</w:t>
              </w:r>
            </w:ins>
          </w:p>
        </w:tc>
        <w:tc>
          <w:tcPr>
            <w:tcW w:w="5528" w:type="dxa"/>
            <w:tcBorders>
              <w:top w:val="single" w:sz="12" w:space="0" w:color="auto"/>
              <w:bottom w:val="single" w:sz="4" w:space="0" w:color="auto"/>
            </w:tcBorders>
          </w:tcPr>
          <w:p w14:paraId="675BC12C" w14:textId="18BF7CC8" w:rsidR="00356CCC" w:rsidRDefault="00356CCC" w:rsidP="00356CCC">
            <w:pPr>
              <w:pStyle w:val="afa"/>
              <w:spacing w:before="60" w:after="60"/>
              <w:rPr>
                <w:ins w:id="6959" w:author="Воронов Алексей Алексеевич" w:date="2018-01-30T11:41:00Z"/>
              </w:rPr>
            </w:pPr>
            <w:ins w:id="6960" w:author="Воронов Алексей Алексеевич" w:date="2018-01-30T11:41:00Z">
              <w:r>
                <w:t>Вызов экранной формы «Настройка шаблона»</w:t>
              </w:r>
              <w:r w:rsidRPr="00356CCC">
                <w:t xml:space="preserve"> </w:t>
              </w:r>
              <w:r>
                <w:t xml:space="preserve">в режиме просмотра параметров настройки шаблона, выбранного в поле </w:t>
              </w:r>
              <w:r w:rsidRPr="003E3CE9">
                <w:t>[1]</w:t>
              </w:r>
              <w:r>
                <w:t>.</w:t>
              </w:r>
            </w:ins>
          </w:p>
        </w:tc>
      </w:tr>
      <w:tr w:rsidR="00356CCC" w:rsidRPr="00D87FDA" w14:paraId="15BFE85D" w14:textId="77777777" w:rsidTr="00ED0183">
        <w:trPr>
          <w:ins w:id="6961" w:author="Воронов Алексей Алексеевич" w:date="2018-01-30T11:41:00Z"/>
        </w:trPr>
        <w:tc>
          <w:tcPr>
            <w:tcW w:w="567" w:type="dxa"/>
            <w:tcBorders>
              <w:top w:val="single" w:sz="4" w:space="0" w:color="auto"/>
              <w:bottom w:val="single" w:sz="4" w:space="0" w:color="auto"/>
            </w:tcBorders>
          </w:tcPr>
          <w:p w14:paraId="3D554398" w14:textId="77777777" w:rsidR="00356CCC" w:rsidRPr="00252D6F" w:rsidRDefault="00356CCC" w:rsidP="00904090">
            <w:pPr>
              <w:pStyle w:val="afa"/>
              <w:numPr>
                <w:ilvl w:val="0"/>
                <w:numId w:val="93"/>
              </w:numPr>
              <w:spacing w:before="60" w:after="60"/>
              <w:rPr>
                <w:ins w:id="6962" w:author="Воронов Алексей Алексеевич" w:date="2018-01-30T11:41:00Z"/>
                <w:rStyle w:val="af9"/>
              </w:rPr>
            </w:pPr>
          </w:p>
        </w:tc>
        <w:tc>
          <w:tcPr>
            <w:tcW w:w="3019" w:type="dxa"/>
            <w:tcBorders>
              <w:top w:val="single" w:sz="4" w:space="0" w:color="auto"/>
              <w:bottom w:val="single" w:sz="4" w:space="0" w:color="auto"/>
            </w:tcBorders>
          </w:tcPr>
          <w:p w14:paraId="0B0EE721" w14:textId="77777777" w:rsidR="00356CCC" w:rsidRPr="00405A35" w:rsidRDefault="00356CCC" w:rsidP="00ED0183">
            <w:pPr>
              <w:pStyle w:val="afa"/>
              <w:spacing w:before="60" w:after="60"/>
              <w:rPr>
                <w:ins w:id="6963" w:author="Воронов Алексей Алексеевич" w:date="2018-01-30T11:41:00Z"/>
                <w:b/>
                <w:noProof/>
              </w:rPr>
            </w:pPr>
            <w:ins w:id="6964" w:author="Воронов Алексей Алексеевич" w:date="2018-01-30T11:41:00Z">
              <w:r w:rsidRPr="00405A35">
                <w:rPr>
                  <w:b/>
                  <w:noProof/>
                </w:rPr>
                <w:t>Сохранить</w:t>
              </w:r>
            </w:ins>
          </w:p>
        </w:tc>
        <w:tc>
          <w:tcPr>
            <w:tcW w:w="5528" w:type="dxa"/>
            <w:tcBorders>
              <w:top w:val="single" w:sz="4" w:space="0" w:color="auto"/>
              <w:bottom w:val="single" w:sz="4" w:space="0" w:color="auto"/>
            </w:tcBorders>
          </w:tcPr>
          <w:p w14:paraId="55C58659" w14:textId="77777777" w:rsidR="00356CCC" w:rsidRDefault="00356CCC" w:rsidP="00ED0183">
            <w:pPr>
              <w:pStyle w:val="afa"/>
              <w:spacing w:before="60" w:after="60"/>
              <w:rPr>
                <w:ins w:id="6965" w:author="Воронов Алексей Алексеевич" w:date="2018-01-30T11:41:00Z"/>
              </w:rPr>
            </w:pPr>
            <w:ins w:id="6966" w:author="Воронов Алексей Алексеевич" w:date="2018-01-30T11:41:00Z">
              <w:r>
                <w:t>Инициализация процесса экспорта скроллера документов по выбранному шаблону в выбранном формате.</w:t>
              </w:r>
            </w:ins>
          </w:p>
        </w:tc>
      </w:tr>
      <w:tr w:rsidR="00356CCC" w:rsidRPr="00252D6F" w14:paraId="1551AEAD" w14:textId="77777777" w:rsidTr="00ED0183">
        <w:trPr>
          <w:ins w:id="6967" w:author="Воронов Алексей Алексеевич" w:date="2018-01-30T11:41:00Z"/>
        </w:trPr>
        <w:tc>
          <w:tcPr>
            <w:tcW w:w="567" w:type="dxa"/>
          </w:tcPr>
          <w:p w14:paraId="7E41FE10" w14:textId="77777777" w:rsidR="00356CCC" w:rsidRPr="00252D6F" w:rsidRDefault="00356CCC" w:rsidP="00904090">
            <w:pPr>
              <w:pStyle w:val="afa"/>
              <w:numPr>
                <w:ilvl w:val="0"/>
                <w:numId w:val="93"/>
              </w:numPr>
              <w:spacing w:before="60" w:after="60"/>
              <w:rPr>
                <w:ins w:id="6968" w:author="Воронов Алексей Алексеевич" w:date="2018-01-30T11:41:00Z"/>
                <w:rStyle w:val="af9"/>
              </w:rPr>
            </w:pPr>
          </w:p>
        </w:tc>
        <w:tc>
          <w:tcPr>
            <w:tcW w:w="3019" w:type="dxa"/>
          </w:tcPr>
          <w:p w14:paraId="44BCBA8D" w14:textId="77777777" w:rsidR="00356CCC" w:rsidRPr="00405A35" w:rsidRDefault="00356CCC" w:rsidP="00ED0183">
            <w:pPr>
              <w:pStyle w:val="afa"/>
              <w:spacing w:before="60" w:after="60"/>
              <w:rPr>
                <w:ins w:id="6969" w:author="Воронов Алексей Алексеевич" w:date="2018-01-30T11:41:00Z"/>
                <w:b/>
                <w:noProof/>
              </w:rPr>
            </w:pPr>
            <w:ins w:id="6970" w:author="Воронов Алексей Алексеевич" w:date="2018-01-30T11:41:00Z">
              <w:r w:rsidRPr="00405A35">
                <w:rPr>
                  <w:b/>
                  <w:noProof/>
                </w:rPr>
                <w:t>Отмена</w:t>
              </w:r>
            </w:ins>
          </w:p>
        </w:tc>
        <w:tc>
          <w:tcPr>
            <w:tcW w:w="5528" w:type="dxa"/>
          </w:tcPr>
          <w:p w14:paraId="174D8E1D" w14:textId="77777777" w:rsidR="00356CCC" w:rsidRPr="00BB5290" w:rsidRDefault="00356CCC" w:rsidP="00356CCC">
            <w:pPr>
              <w:spacing w:before="60" w:after="60"/>
              <w:ind w:left="0" w:firstLine="0"/>
              <w:jc w:val="left"/>
              <w:rPr>
                <w:ins w:id="6971" w:author="Воронов Алексей Алексеевич" w:date="2018-01-30T11:41:00Z"/>
                <w:rFonts w:ascii="Arial" w:hAnsi="Arial" w:cs="Arial"/>
                <w:sz w:val="16"/>
                <w:szCs w:val="16"/>
              </w:rPr>
            </w:pPr>
            <w:ins w:id="6972" w:author="Воронов Алексей Алексеевич" w:date="2018-01-30T11:41:00Z">
              <w:r>
                <w:rPr>
                  <w:rFonts w:ascii="Arial" w:hAnsi="Arial" w:cs="Arial"/>
                  <w:sz w:val="16"/>
                  <w:szCs w:val="16"/>
                </w:rPr>
                <w:t>Отмена действия с з</w:t>
              </w:r>
              <w:r w:rsidRPr="00BB5290">
                <w:rPr>
                  <w:rFonts w:ascii="Arial" w:hAnsi="Arial" w:cs="Arial"/>
                  <w:sz w:val="16"/>
                  <w:szCs w:val="16"/>
                </w:rPr>
                <w:t>акрытие</w:t>
              </w:r>
              <w:r>
                <w:rPr>
                  <w:rFonts w:ascii="Arial" w:hAnsi="Arial" w:cs="Arial"/>
                  <w:sz w:val="16"/>
                  <w:szCs w:val="16"/>
                </w:rPr>
                <w:t>м</w:t>
              </w:r>
              <w:r w:rsidRPr="00BB5290">
                <w:rPr>
                  <w:rFonts w:ascii="Arial" w:hAnsi="Arial" w:cs="Arial"/>
                  <w:sz w:val="16"/>
                  <w:szCs w:val="16"/>
                </w:rPr>
                <w:t xml:space="preserve"> формы.</w:t>
              </w:r>
            </w:ins>
          </w:p>
        </w:tc>
      </w:tr>
    </w:tbl>
    <w:p w14:paraId="2B1FEEB3" w14:textId="77777777" w:rsidR="00356CCC" w:rsidRDefault="00356CCC" w:rsidP="008A38FE">
      <w:pPr>
        <w:rPr>
          <w:ins w:id="6973" w:author="Воронов Алексей Алексеевич" w:date="2018-01-30T11:42:00Z"/>
        </w:rPr>
      </w:pPr>
    </w:p>
    <w:p w14:paraId="21FA8F8D" w14:textId="30904E7D" w:rsidR="008A38FE" w:rsidRPr="00356CCC" w:rsidRDefault="00356CCC" w:rsidP="00356CCC">
      <w:pPr>
        <w:pStyle w:val="5"/>
        <w:numPr>
          <w:ilvl w:val="4"/>
          <w:numId w:val="1"/>
        </w:numPr>
        <w:rPr>
          <w:ins w:id="6974" w:author="Воронов Алексей Алексеевич" w:date="2018-01-30T11:36:00Z"/>
        </w:rPr>
      </w:pPr>
      <w:ins w:id="6975" w:author="Воронов Алексей Алексеевич" w:date="2018-01-30T11:42:00Z">
        <w:r w:rsidRPr="00356CCC">
          <w:t>Экранная форма «Шаблоны экспорта списка документов»</w:t>
        </w:r>
      </w:ins>
    </w:p>
    <w:p w14:paraId="1704CBEA" w14:textId="66546240" w:rsidR="00356CCC" w:rsidRDefault="00356CCC" w:rsidP="008A38FE">
      <w:pPr>
        <w:rPr>
          <w:ins w:id="6976" w:author="Воронов Алексей Алексеевич" w:date="2018-01-30T11:45:00Z"/>
        </w:rPr>
      </w:pPr>
      <w:ins w:id="6977" w:author="Воронов Алексей Алексеевич" w:date="2018-01-30T11:45:00Z">
        <w:r w:rsidRPr="00356CCC">
          <w:t>Экранная форма «Шаблоны экспорта списка документов» должна отображаться в интерфейсе по вызову из элемента «Ш</w:t>
        </w:r>
        <w:r>
          <w:t>аблон» экранной формы «Экспорт».</w:t>
        </w:r>
      </w:ins>
    </w:p>
    <w:p w14:paraId="27864D68" w14:textId="77777777" w:rsidR="00356CCC" w:rsidRDefault="00356CCC" w:rsidP="008A38FE">
      <w:pPr>
        <w:rPr>
          <w:ins w:id="6978" w:author="Воронов Алексей Алексеевич" w:date="2018-01-30T11:45:00Z"/>
        </w:rPr>
      </w:pPr>
    </w:p>
    <w:p w14:paraId="43D5B39A" w14:textId="18999FB5" w:rsidR="00356CCC" w:rsidRDefault="00356CCC" w:rsidP="00356CCC">
      <w:pPr>
        <w:pStyle w:val="aff9"/>
        <w:keepNext/>
        <w:rPr>
          <w:ins w:id="6979" w:author="Воронов Алексей Алексеевич" w:date="2018-01-30T11:45:00Z"/>
        </w:rPr>
      </w:pPr>
      <w:ins w:id="6980" w:author="Воронов Алексей Алексеевич" w:date="2018-01-30T11:45:00Z">
        <w:r>
          <w:t xml:space="preserve">Таблица </w:t>
        </w:r>
        <w:r>
          <w:fldChar w:fldCharType="begin"/>
        </w:r>
        <w:r>
          <w:instrText xml:space="preserve"> SEQ Таблица \* ARABIC </w:instrText>
        </w:r>
      </w:ins>
      <w:r>
        <w:fldChar w:fldCharType="separate"/>
      </w:r>
      <w:ins w:id="6981" w:author="Феданкова Любовь Анатольевна" w:date="2019-10-09T12:38:00Z">
        <w:r w:rsidR="00031B2C">
          <w:rPr>
            <w:noProof/>
          </w:rPr>
          <w:t>52</w:t>
        </w:r>
      </w:ins>
      <w:ins w:id="6982" w:author="Воронов Алексей Алексеевич" w:date="2018-01-30T12:27:00Z">
        <w:del w:id="6983" w:author="Феданкова Любовь Анатольевна" w:date="2019-10-09T12:38:00Z">
          <w:r w:rsidR="00DB3D2B" w:rsidDel="00031B2C">
            <w:rPr>
              <w:noProof/>
            </w:rPr>
            <w:delText>49</w:delText>
          </w:r>
        </w:del>
      </w:ins>
      <w:ins w:id="6984" w:author="Воронов Алексей Алексеевич" w:date="2018-01-30T11:45:00Z">
        <w:r>
          <w:fldChar w:fldCharType="end"/>
        </w:r>
        <w:r>
          <w:t xml:space="preserve"> </w:t>
        </w:r>
        <w:r w:rsidRPr="003026FD">
          <w:t>Клиентская часть. Макет экранной формы «Шаблоны экспорта списка документов»</w:t>
        </w:r>
      </w:ins>
    </w:p>
    <w:p w14:paraId="4E4A186D" w14:textId="0B97EC03" w:rsidR="00356CCC" w:rsidRDefault="00356CCC" w:rsidP="00356CCC">
      <w:pPr>
        <w:ind w:hanging="56"/>
        <w:rPr>
          <w:ins w:id="6985" w:author="Воронов Алексей Алексеевич" w:date="2018-01-30T11:45:00Z"/>
        </w:rPr>
      </w:pPr>
      <w:ins w:id="6986" w:author="Воронов Алексей Алексеевич" w:date="2018-01-30T11:45:00Z">
        <w:r>
          <w:rPr>
            <w:noProof/>
          </w:rPr>
          <w:drawing>
            <wp:inline distT="0" distB="0" distL="0" distR="0" wp14:anchorId="5E45DD78" wp14:editId="0AD56BAF">
              <wp:extent cx="6301105" cy="3854794"/>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01105" cy="3854794"/>
                      </a:xfrm>
                      <a:prstGeom prst="rect">
                        <a:avLst/>
                      </a:prstGeom>
                    </pic:spPr>
                  </pic:pic>
                </a:graphicData>
              </a:graphic>
            </wp:inline>
          </w:drawing>
        </w:r>
      </w:ins>
    </w:p>
    <w:p w14:paraId="2E0F9492" w14:textId="77777777" w:rsidR="00356CCC" w:rsidRDefault="00356CCC" w:rsidP="008A38FE">
      <w:pPr>
        <w:rPr>
          <w:ins w:id="6987" w:author="Воронов Алексей Алексеевич" w:date="2018-01-30T11:45:00Z"/>
        </w:rPr>
      </w:pPr>
    </w:p>
    <w:p w14:paraId="26C3603C" w14:textId="77777777" w:rsidR="00356CCC" w:rsidRDefault="00356CCC" w:rsidP="008A38FE">
      <w:pPr>
        <w:rPr>
          <w:ins w:id="6988" w:author="Воронов Алексей Алексеевич" w:date="2018-01-30T11:45:00Z"/>
        </w:rPr>
      </w:pPr>
    </w:p>
    <w:p w14:paraId="304FA44E" w14:textId="77777777" w:rsidR="00356CCC" w:rsidRDefault="00356CCC" w:rsidP="008A38FE">
      <w:pPr>
        <w:rPr>
          <w:ins w:id="6989" w:author="Воронов Алексей Алексеевич" w:date="2018-01-30T11:45:00Z"/>
        </w:rPr>
      </w:pPr>
    </w:p>
    <w:p w14:paraId="7A5F1B40" w14:textId="77777777" w:rsidR="00356CCC" w:rsidRDefault="00356CCC" w:rsidP="008A38FE">
      <w:pPr>
        <w:rPr>
          <w:ins w:id="6990" w:author="Воронов Алексей Алексеевич" w:date="2018-01-30T11:45:00Z"/>
        </w:rPr>
      </w:pPr>
    </w:p>
    <w:p w14:paraId="524C7BDA" w14:textId="38E2929D" w:rsidR="00356CCC" w:rsidRDefault="00356CCC" w:rsidP="00356CCC">
      <w:pPr>
        <w:pStyle w:val="aff9"/>
        <w:keepNext/>
        <w:ind w:left="142" w:firstLine="0"/>
        <w:rPr>
          <w:ins w:id="6991" w:author="Воронов Алексей Алексеевич" w:date="2018-01-30T11:46:00Z"/>
        </w:rPr>
      </w:pPr>
      <w:ins w:id="6992" w:author="Воронов Алексей Алексеевич" w:date="2018-01-30T11:46:00Z">
        <w:r>
          <w:t xml:space="preserve">Таблица </w:t>
        </w:r>
        <w:r>
          <w:fldChar w:fldCharType="begin"/>
        </w:r>
        <w:r>
          <w:instrText xml:space="preserve"> SEQ Таблица \* ARABIC </w:instrText>
        </w:r>
      </w:ins>
      <w:r>
        <w:fldChar w:fldCharType="separate"/>
      </w:r>
      <w:ins w:id="6993" w:author="Феданкова Любовь Анатольевна" w:date="2019-10-09T12:38:00Z">
        <w:r w:rsidR="00031B2C">
          <w:rPr>
            <w:noProof/>
          </w:rPr>
          <w:t>53</w:t>
        </w:r>
      </w:ins>
      <w:ins w:id="6994" w:author="Воронов Алексей Алексеевич" w:date="2018-01-30T12:27:00Z">
        <w:del w:id="6995" w:author="Феданкова Любовь Анатольевна" w:date="2019-10-09T12:38:00Z">
          <w:r w:rsidR="00DB3D2B" w:rsidDel="00031B2C">
            <w:rPr>
              <w:noProof/>
            </w:rPr>
            <w:delText>50</w:delText>
          </w:r>
        </w:del>
      </w:ins>
      <w:ins w:id="6996" w:author="Воронов Алексей Алексеевич" w:date="2018-01-30T11:46:00Z">
        <w:r>
          <w:fldChar w:fldCharType="end"/>
        </w:r>
        <w:r>
          <w:t xml:space="preserve"> </w:t>
        </w:r>
        <w:r w:rsidRPr="00BE0DB1">
          <w:t>Клиентская часть. Поля экранной формы «Шаблоны экспорта списка документов»</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931"/>
        <w:gridCol w:w="1053"/>
        <w:gridCol w:w="4536"/>
      </w:tblGrid>
      <w:tr w:rsidR="00356CCC" w:rsidRPr="00252D6F" w14:paraId="21231538" w14:textId="77777777" w:rsidTr="00ED0183">
        <w:trPr>
          <w:cantSplit/>
          <w:trHeight w:val="585"/>
          <w:tblHeader/>
          <w:ins w:id="6997" w:author="Воронов Алексей Алексеевич" w:date="2018-01-30T11:46:00Z"/>
        </w:trPr>
        <w:tc>
          <w:tcPr>
            <w:tcW w:w="567" w:type="dxa"/>
            <w:tcBorders>
              <w:top w:val="single" w:sz="12" w:space="0" w:color="auto"/>
              <w:left w:val="single" w:sz="12" w:space="0" w:color="auto"/>
              <w:bottom w:val="single" w:sz="12" w:space="0" w:color="auto"/>
              <w:right w:val="single" w:sz="4" w:space="0" w:color="auto"/>
            </w:tcBorders>
          </w:tcPr>
          <w:p w14:paraId="629C2354" w14:textId="77777777" w:rsidR="00356CCC" w:rsidRPr="00D01646" w:rsidRDefault="00356CCC" w:rsidP="00356CCC">
            <w:pPr>
              <w:pStyle w:val="af8"/>
              <w:spacing w:after="60"/>
              <w:ind w:left="142"/>
              <w:rPr>
                <w:ins w:id="6998" w:author="Воронов Алексей Алексеевич" w:date="2018-01-30T11:46:00Z"/>
                <w:rStyle w:val="af9"/>
                <w:rFonts w:ascii="Arial Narrow" w:hAnsi="Arial Narrow" w:cs="Arial"/>
                <w:b/>
                <w:szCs w:val="18"/>
              </w:rPr>
            </w:pPr>
            <w:ins w:id="6999" w:author="Воронов Алексей Алексеевич" w:date="2018-01-30T11:46: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1B04293B" w14:textId="77777777" w:rsidR="00356CCC" w:rsidRPr="00D01646" w:rsidRDefault="00356CCC" w:rsidP="00356CCC">
            <w:pPr>
              <w:pStyle w:val="af8"/>
              <w:spacing w:after="60"/>
              <w:ind w:left="142" w:right="57"/>
              <w:jc w:val="left"/>
              <w:rPr>
                <w:ins w:id="7000" w:author="Воронов Алексей Алексеевич" w:date="2018-01-30T11:46:00Z"/>
                <w:rFonts w:cs="Arial"/>
                <w:szCs w:val="18"/>
              </w:rPr>
            </w:pPr>
            <w:ins w:id="7001" w:author="Воронов Алексей Алексеевич" w:date="2018-01-30T11:46: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931" w:type="dxa"/>
            <w:tcBorders>
              <w:top w:val="single" w:sz="12" w:space="0" w:color="auto"/>
              <w:left w:val="single" w:sz="4" w:space="0" w:color="auto"/>
              <w:bottom w:val="single" w:sz="12" w:space="0" w:color="auto"/>
              <w:right w:val="single" w:sz="4" w:space="0" w:color="auto"/>
            </w:tcBorders>
          </w:tcPr>
          <w:p w14:paraId="09AE7C80" w14:textId="77777777" w:rsidR="00356CCC" w:rsidRPr="00D01646" w:rsidRDefault="00356CCC" w:rsidP="00356CCC">
            <w:pPr>
              <w:pStyle w:val="af8"/>
              <w:spacing w:after="60"/>
              <w:ind w:left="142"/>
              <w:jc w:val="left"/>
              <w:rPr>
                <w:ins w:id="7002" w:author="Воронов Алексей Алексеевич" w:date="2018-01-30T11:46:00Z"/>
                <w:rFonts w:cs="Arial"/>
                <w:szCs w:val="18"/>
              </w:rPr>
            </w:pPr>
            <w:ins w:id="7003" w:author="Воронов Алексей Алексеевич" w:date="2018-01-30T11:46:00Z">
              <w:r w:rsidRPr="00D01646">
                <w:rPr>
                  <w:rFonts w:cs="Arial"/>
                  <w:szCs w:val="18"/>
                </w:rPr>
                <w:t xml:space="preserve">Тип элемента </w:t>
              </w:r>
            </w:ins>
          </w:p>
        </w:tc>
        <w:tc>
          <w:tcPr>
            <w:tcW w:w="1053" w:type="dxa"/>
            <w:tcBorders>
              <w:top w:val="single" w:sz="12" w:space="0" w:color="auto"/>
              <w:left w:val="single" w:sz="4" w:space="0" w:color="auto"/>
              <w:bottom w:val="single" w:sz="12" w:space="0" w:color="auto"/>
              <w:right w:val="single" w:sz="4" w:space="0" w:color="auto"/>
            </w:tcBorders>
          </w:tcPr>
          <w:p w14:paraId="05EAF998" w14:textId="77777777" w:rsidR="00356CCC" w:rsidRPr="00D01646" w:rsidRDefault="00356CCC" w:rsidP="00356CCC">
            <w:pPr>
              <w:pStyle w:val="af8"/>
              <w:spacing w:after="60"/>
              <w:ind w:left="142" w:right="57"/>
              <w:jc w:val="left"/>
              <w:rPr>
                <w:ins w:id="7004" w:author="Воронов Алексей Алексеевич" w:date="2018-01-30T11:46:00Z"/>
                <w:rFonts w:cs="Arial"/>
                <w:szCs w:val="18"/>
              </w:rPr>
            </w:pPr>
            <w:ins w:id="7005" w:author="Воронов Алексей Алексеевич" w:date="2018-01-30T11:46:00Z">
              <w:r w:rsidRPr="00D01646">
                <w:rPr>
                  <w:rFonts w:cs="Arial"/>
                  <w:szCs w:val="18"/>
                </w:rPr>
                <w:t>Номер на макете</w:t>
              </w:r>
            </w:ins>
          </w:p>
        </w:tc>
        <w:tc>
          <w:tcPr>
            <w:tcW w:w="4536" w:type="dxa"/>
            <w:tcBorders>
              <w:top w:val="single" w:sz="12" w:space="0" w:color="auto"/>
              <w:left w:val="single" w:sz="4" w:space="0" w:color="auto"/>
              <w:bottom w:val="single" w:sz="12" w:space="0" w:color="auto"/>
              <w:right w:val="single" w:sz="12" w:space="0" w:color="auto"/>
            </w:tcBorders>
          </w:tcPr>
          <w:p w14:paraId="2275ED73" w14:textId="77777777" w:rsidR="00356CCC" w:rsidRPr="00D01646" w:rsidRDefault="00356CCC" w:rsidP="00356CCC">
            <w:pPr>
              <w:pStyle w:val="af8"/>
              <w:spacing w:after="60"/>
              <w:ind w:left="142" w:right="57"/>
              <w:jc w:val="left"/>
              <w:rPr>
                <w:ins w:id="7006" w:author="Воронов Алексей Алексеевич" w:date="2018-01-30T11:46:00Z"/>
                <w:rFonts w:cs="Arial"/>
                <w:szCs w:val="18"/>
              </w:rPr>
            </w:pPr>
            <w:ins w:id="7007" w:author="Воронов Алексей Алексеевич" w:date="2018-01-30T11:46:00Z">
              <w:r w:rsidRPr="00D01646">
                <w:rPr>
                  <w:rFonts w:cs="Arial"/>
                  <w:szCs w:val="18"/>
                </w:rPr>
                <w:t>Описание, способ заполнения, ограничения</w:t>
              </w:r>
            </w:ins>
          </w:p>
        </w:tc>
      </w:tr>
      <w:tr w:rsidR="00356CCC" w:rsidRPr="00252D6F" w14:paraId="0A21E48B" w14:textId="77777777" w:rsidTr="00ED0183">
        <w:trPr>
          <w:cantSplit/>
          <w:trHeight w:val="361"/>
          <w:ins w:id="7008" w:author="Воронов Алексей Алексеевич" w:date="2018-01-30T11:46:00Z"/>
        </w:trPr>
        <w:tc>
          <w:tcPr>
            <w:tcW w:w="567" w:type="dxa"/>
            <w:tcBorders>
              <w:top w:val="single" w:sz="12" w:space="0" w:color="auto"/>
              <w:bottom w:val="single" w:sz="12" w:space="0" w:color="auto"/>
            </w:tcBorders>
          </w:tcPr>
          <w:p w14:paraId="59F1C0E9" w14:textId="77777777" w:rsidR="00356CCC" w:rsidRPr="00252D6F" w:rsidRDefault="00356CCC" w:rsidP="00904090">
            <w:pPr>
              <w:pStyle w:val="afa"/>
              <w:numPr>
                <w:ilvl w:val="0"/>
                <w:numId w:val="94"/>
              </w:numPr>
              <w:spacing w:before="60" w:after="60"/>
              <w:ind w:left="142" w:firstLine="0"/>
              <w:rPr>
                <w:ins w:id="7009" w:author="Воронов Алексей Алексеевич" w:date="2018-01-30T11:46:00Z"/>
                <w:rStyle w:val="af9"/>
                <w:rFonts w:ascii="Arial" w:hAnsi="Arial"/>
              </w:rPr>
            </w:pPr>
          </w:p>
        </w:tc>
        <w:tc>
          <w:tcPr>
            <w:tcW w:w="2027" w:type="dxa"/>
            <w:tcBorders>
              <w:top w:val="single" w:sz="12" w:space="0" w:color="auto"/>
              <w:bottom w:val="single" w:sz="12" w:space="0" w:color="auto"/>
            </w:tcBorders>
          </w:tcPr>
          <w:p w14:paraId="2A8293FF" w14:textId="77777777" w:rsidR="00356CCC" w:rsidRPr="00405A35" w:rsidRDefault="00356CCC" w:rsidP="00356CCC">
            <w:pPr>
              <w:pStyle w:val="afa"/>
              <w:spacing w:before="60" w:after="60"/>
              <w:ind w:left="142"/>
              <w:rPr>
                <w:ins w:id="7010" w:author="Воронов Алексей Алексеевич" w:date="2018-01-30T11:46:00Z"/>
                <w:b/>
              </w:rPr>
            </w:pPr>
            <w:ins w:id="7011" w:author="Воронов Алексей Алексеевич" w:date="2018-01-30T11:46:00Z">
              <w:r w:rsidRPr="00405A35">
                <w:rPr>
                  <w:rFonts w:eastAsiaTheme="minorHAnsi"/>
                  <w:b/>
                  <w:lang w:eastAsia="en-US"/>
                </w:rPr>
                <w:t>–</w:t>
              </w:r>
            </w:ins>
          </w:p>
        </w:tc>
        <w:tc>
          <w:tcPr>
            <w:tcW w:w="931" w:type="dxa"/>
            <w:tcBorders>
              <w:top w:val="single" w:sz="12" w:space="0" w:color="auto"/>
              <w:bottom w:val="single" w:sz="12" w:space="0" w:color="auto"/>
            </w:tcBorders>
          </w:tcPr>
          <w:p w14:paraId="6E745FF2" w14:textId="77777777" w:rsidR="00356CCC" w:rsidRPr="00B56BE5" w:rsidRDefault="00356CCC" w:rsidP="00356CCC">
            <w:pPr>
              <w:spacing w:before="60" w:after="60"/>
              <w:ind w:left="142" w:firstLine="0"/>
              <w:rPr>
                <w:ins w:id="7012" w:author="Воронов Алексей Алексеевич" w:date="2018-01-30T11:46:00Z"/>
                <w:rFonts w:ascii="Arial" w:hAnsi="Arial" w:cs="Arial"/>
                <w:sz w:val="16"/>
                <w:szCs w:val="16"/>
              </w:rPr>
            </w:pPr>
            <w:ins w:id="7013" w:author="Воронов Алексей Алексеевич" w:date="2018-01-30T11:46:00Z">
              <w:r>
                <w:rPr>
                  <w:rFonts w:ascii="Arial" w:hAnsi="Arial" w:cs="Arial"/>
                  <w:color w:val="000000"/>
                  <w:sz w:val="16"/>
                  <w:szCs w:val="16"/>
                </w:rPr>
                <w:t>скроллер</w:t>
              </w:r>
            </w:ins>
          </w:p>
        </w:tc>
        <w:tc>
          <w:tcPr>
            <w:tcW w:w="1053" w:type="dxa"/>
            <w:tcBorders>
              <w:top w:val="single" w:sz="12" w:space="0" w:color="auto"/>
              <w:bottom w:val="single" w:sz="12" w:space="0" w:color="auto"/>
            </w:tcBorders>
          </w:tcPr>
          <w:p w14:paraId="0191BD9B" w14:textId="77777777" w:rsidR="00356CCC" w:rsidRPr="00A50218" w:rsidRDefault="00356CCC" w:rsidP="00904090">
            <w:pPr>
              <w:pStyle w:val="afa"/>
              <w:numPr>
                <w:ilvl w:val="0"/>
                <w:numId w:val="95"/>
              </w:numPr>
              <w:spacing w:before="60" w:after="60"/>
              <w:ind w:left="142" w:firstLine="0"/>
              <w:rPr>
                <w:ins w:id="7014" w:author="Воронов Алексей Алексеевич" w:date="2018-01-30T11:46:00Z"/>
              </w:rPr>
            </w:pPr>
          </w:p>
        </w:tc>
        <w:tc>
          <w:tcPr>
            <w:tcW w:w="4536" w:type="dxa"/>
            <w:tcBorders>
              <w:top w:val="single" w:sz="12" w:space="0" w:color="auto"/>
              <w:bottom w:val="single" w:sz="12" w:space="0" w:color="auto"/>
            </w:tcBorders>
          </w:tcPr>
          <w:p w14:paraId="4F238BFE" w14:textId="278198EB" w:rsidR="00356CCC" w:rsidRDefault="00356CCC" w:rsidP="00356CCC">
            <w:pPr>
              <w:tabs>
                <w:tab w:val="center" w:pos="1593"/>
              </w:tabs>
              <w:spacing w:before="60" w:after="60"/>
              <w:ind w:left="142" w:firstLine="0"/>
              <w:jc w:val="left"/>
              <w:rPr>
                <w:ins w:id="7015" w:author="Воронов Алексей Алексеевич" w:date="2018-01-30T11:46:00Z"/>
                <w:rFonts w:ascii="Arial" w:eastAsiaTheme="minorHAnsi" w:hAnsi="Arial" w:cs="Arial"/>
                <w:sz w:val="16"/>
                <w:szCs w:val="16"/>
                <w:lang w:eastAsia="en-US"/>
              </w:rPr>
            </w:pPr>
            <w:ins w:id="7016" w:author="Воронов Алексей Алексеевич" w:date="2018-01-30T11:46:00Z">
              <w:r>
                <w:rPr>
                  <w:rFonts w:ascii="Arial" w:eastAsiaTheme="minorHAnsi" w:hAnsi="Arial" w:cs="Arial"/>
                  <w:sz w:val="16"/>
                  <w:szCs w:val="16"/>
                  <w:lang w:eastAsia="en-US"/>
                </w:rPr>
                <w:t xml:space="preserve">Скроллер, содержащий список шаблонов текущего пользователя. Содержит также предустановленный в системе шаблон «По умолчанию» </w:t>
              </w:r>
            </w:ins>
          </w:p>
          <w:p w14:paraId="21BE8151" w14:textId="77777777" w:rsidR="00356CCC" w:rsidRDefault="00356CCC" w:rsidP="00356CCC">
            <w:pPr>
              <w:tabs>
                <w:tab w:val="center" w:pos="1593"/>
              </w:tabs>
              <w:spacing w:before="60" w:after="60"/>
              <w:ind w:left="142" w:firstLine="0"/>
              <w:jc w:val="left"/>
              <w:rPr>
                <w:ins w:id="7017" w:author="Воронов Алексей Алексеевич" w:date="2018-01-30T11:46:00Z"/>
                <w:rFonts w:ascii="Arial" w:eastAsiaTheme="minorHAnsi" w:hAnsi="Arial" w:cs="Arial"/>
                <w:sz w:val="16"/>
                <w:szCs w:val="16"/>
                <w:lang w:eastAsia="en-US"/>
              </w:rPr>
            </w:pPr>
            <w:ins w:id="7018" w:author="Воронов Алексей Алексеевич" w:date="2018-01-30T11:46:00Z">
              <w:r>
                <w:rPr>
                  <w:rFonts w:ascii="Arial" w:eastAsiaTheme="minorHAnsi" w:hAnsi="Arial" w:cs="Arial"/>
                  <w:sz w:val="16"/>
                  <w:szCs w:val="16"/>
                  <w:lang w:eastAsia="en-US"/>
                </w:rPr>
                <w:t>Столбец, отображаемый в табличном представлении скроллера:</w:t>
              </w:r>
            </w:ins>
          </w:p>
          <w:p w14:paraId="2473D0E7" w14:textId="77777777" w:rsidR="00356CCC" w:rsidRPr="00B56BE5" w:rsidRDefault="00356CCC" w:rsidP="00904090">
            <w:pPr>
              <w:pStyle w:val="a"/>
              <w:numPr>
                <w:ilvl w:val="0"/>
                <w:numId w:val="96"/>
              </w:numPr>
              <w:tabs>
                <w:tab w:val="center" w:pos="1593"/>
              </w:tabs>
              <w:spacing w:before="60" w:after="60"/>
              <w:ind w:left="142" w:firstLine="0"/>
              <w:jc w:val="left"/>
              <w:rPr>
                <w:ins w:id="7019" w:author="Воронов Алексей Алексеевич" w:date="2018-01-30T11:46:00Z"/>
                <w:rFonts w:ascii="Arial" w:eastAsiaTheme="minorHAnsi" w:hAnsi="Arial" w:cs="Arial"/>
                <w:b/>
                <w:sz w:val="16"/>
                <w:szCs w:val="16"/>
                <w:lang w:eastAsia="en-US"/>
              </w:rPr>
            </w:pPr>
            <w:ins w:id="7020" w:author="Воронов Алексей Алексеевич" w:date="2018-01-30T11:46:00Z">
              <w:r w:rsidRPr="00B56BE5">
                <w:rPr>
                  <w:rFonts w:ascii="Arial" w:eastAsiaTheme="minorHAnsi" w:hAnsi="Arial" w:cs="Arial"/>
                  <w:b/>
                  <w:sz w:val="16"/>
                  <w:szCs w:val="16"/>
                  <w:lang w:eastAsia="en-US"/>
                </w:rPr>
                <w:t>Наименование шаблона</w:t>
              </w:r>
            </w:ins>
          </w:p>
        </w:tc>
      </w:tr>
    </w:tbl>
    <w:p w14:paraId="2DA55B11" w14:textId="77777777" w:rsidR="00356CCC" w:rsidRDefault="00356CCC" w:rsidP="008A38FE">
      <w:pPr>
        <w:rPr>
          <w:ins w:id="7021" w:author="Воронов Алексей Алексеевич" w:date="2018-01-30T11:45:00Z"/>
        </w:rPr>
      </w:pPr>
    </w:p>
    <w:p w14:paraId="3BA3558C" w14:textId="77777777" w:rsidR="00356CCC" w:rsidRDefault="00356CCC" w:rsidP="008A38FE">
      <w:pPr>
        <w:rPr>
          <w:ins w:id="7022" w:author="Воронов Алексей Алексеевич" w:date="2018-01-30T11:45:00Z"/>
        </w:rPr>
      </w:pPr>
    </w:p>
    <w:p w14:paraId="2B16ACFA" w14:textId="7E5FDC80" w:rsidR="00356CCC" w:rsidRDefault="00356CCC" w:rsidP="00356CCC">
      <w:pPr>
        <w:pStyle w:val="aff9"/>
        <w:keepNext/>
        <w:rPr>
          <w:ins w:id="7023" w:author="Воронов Алексей Алексеевич" w:date="2018-01-30T11:46:00Z"/>
        </w:rPr>
      </w:pPr>
      <w:ins w:id="7024" w:author="Воронов Алексей Алексеевич" w:date="2018-01-30T11:46:00Z">
        <w:r>
          <w:t xml:space="preserve">Таблица </w:t>
        </w:r>
        <w:r>
          <w:fldChar w:fldCharType="begin"/>
        </w:r>
        <w:r>
          <w:instrText xml:space="preserve"> SEQ Таблица \* ARABIC </w:instrText>
        </w:r>
      </w:ins>
      <w:r>
        <w:fldChar w:fldCharType="separate"/>
      </w:r>
      <w:ins w:id="7025" w:author="Феданкова Любовь Анатольевна" w:date="2019-10-09T12:38:00Z">
        <w:r w:rsidR="00031B2C">
          <w:rPr>
            <w:noProof/>
          </w:rPr>
          <w:t>54</w:t>
        </w:r>
      </w:ins>
      <w:ins w:id="7026" w:author="Воронов Алексей Алексеевич" w:date="2018-01-30T12:27:00Z">
        <w:del w:id="7027" w:author="Феданкова Любовь Анатольевна" w:date="2019-10-09T12:38:00Z">
          <w:r w:rsidR="00DB3D2B" w:rsidDel="00031B2C">
            <w:rPr>
              <w:noProof/>
            </w:rPr>
            <w:delText>51</w:delText>
          </w:r>
        </w:del>
      </w:ins>
      <w:ins w:id="7028" w:author="Воронов Алексей Алексеевич" w:date="2018-01-30T11:46:00Z">
        <w:r>
          <w:fldChar w:fldCharType="end"/>
        </w:r>
        <w:r>
          <w:t xml:space="preserve"> </w:t>
        </w:r>
        <w:r w:rsidRPr="008B34D2">
          <w:t>Клиентская часть. Элементы управления формы «Шаблоны экспорта списка документов»</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609"/>
        <w:gridCol w:w="1701"/>
        <w:gridCol w:w="6237"/>
      </w:tblGrid>
      <w:tr w:rsidR="00356CCC" w:rsidRPr="00252D6F" w14:paraId="61104A3C" w14:textId="77777777" w:rsidTr="00ED0183">
        <w:trPr>
          <w:tblHeader/>
          <w:ins w:id="7029" w:author="Воронов Алексей Алексеевич" w:date="2018-01-30T11:46:00Z"/>
        </w:trPr>
        <w:tc>
          <w:tcPr>
            <w:tcW w:w="567" w:type="dxa"/>
            <w:tcBorders>
              <w:top w:val="single" w:sz="12" w:space="0" w:color="auto"/>
              <w:bottom w:val="single" w:sz="12" w:space="0" w:color="auto"/>
            </w:tcBorders>
            <w:vAlign w:val="center"/>
          </w:tcPr>
          <w:p w14:paraId="63AE1C7E" w14:textId="77777777" w:rsidR="00356CCC" w:rsidRPr="00252D6F" w:rsidRDefault="00356CCC" w:rsidP="00356CCC">
            <w:pPr>
              <w:pStyle w:val="af8"/>
              <w:spacing w:after="60"/>
              <w:rPr>
                <w:ins w:id="7030" w:author="Воронов Алексей Алексеевич" w:date="2018-01-30T11:46:00Z"/>
              </w:rPr>
            </w:pPr>
            <w:ins w:id="7031" w:author="Воронов Алексей Алексеевич" w:date="2018-01-30T11:46:00Z">
              <w:r w:rsidRPr="00252D6F">
                <w:t>№ п/п</w:t>
              </w:r>
            </w:ins>
          </w:p>
        </w:tc>
        <w:tc>
          <w:tcPr>
            <w:tcW w:w="2310" w:type="dxa"/>
            <w:gridSpan w:val="2"/>
            <w:tcBorders>
              <w:top w:val="single" w:sz="12" w:space="0" w:color="auto"/>
              <w:bottom w:val="single" w:sz="12" w:space="0" w:color="auto"/>
            </w:tcBorders>
            <w:vAlign w:val="center"/>
          </w:tcPr>
          <w:p w14:paraId="298802F7" w14:textId="77777777" w:rsidR="00356CCC" w:rsidRPr="00252D6F" w:rsidRDefault="00356CCC" w:rsidP="00356CCC">
            <w:pPr>
              <w:pStyle w:val="af8"/>
              <w:spacing w:after="60"/>
              <w:jc w:val="left"/>
              <w:rPr>
                <w:ins w:id="7032" w:author="Воронов Алексей Алексеевич" w:date="2018-01-30T11:46:00Z"/>
              </w:rPr>
            </w:pPr>
            <w:ins w:id="7033" w:author="Воронов Алексей Алексеевич" w:date="2018-01-30T11:46:00Z">
              <w:r>
                <w:t>Элемент</w:t>
              </w:r>
            </w:ins>
          </w:p>
        </w:tc>
        <w:tc>
          <w:tcPr>
            <w:tcW w:w="6237" w:type="dxa"/>
            <w:tcBorders>
              <w:top w:val="single" w:sz="12" w:space="0" w:color="auto"/>
              <w:bottom w:val="single" w:sz="12" w:space="0" w:color="auto"/>
            </w:tcBorders>
            <w:vAlign w:val="center"/>
          </w:tcPr>
          <w:p w14:paraId="61E67480" w14:textId="77777777" w:rsidR="00356CCC" w:rsidRPr="00252D6F" w:rsidRDefault="00356CCC" w:rsidP="00356CCC">
            <w:pPr>
              <w:pStyle w:val="af8"/>
              <w:spacing w:after="60"/>
              <w:jc w:val="left"/>
              <w:rPr>
                <w:ins w:id="7034" w:author="Воронов Алексей Алексеевич" w:date="2018-01-30T11:46:00Z"/>
              </w:rPr>
            </w:pPr>
            <w:ins w:id="7035" w:author="Воронов Алексей Алексеевич" w:date="2018-01-30T11:46:00Z">
              <w:r>
                <w:t>О</w:t>
              </w:r>
              <w:r w:rsidRPr="00252D6F">
                <w:t>писание, ограничения по доступности</w:t>
              </w:r>
            </w:ins>
          </w:p>
        </w:tc>
      </w:tr>
      <w:tr w:rsidR="00356CCC" w:rsidRPr="00D87FDA" w14:paraId="136F2EF5" w14:textId="77777777" w:rsidTr="00ED0183">
        <w:trPr>
          <w:ins w:id="7036" w:author="Воронов Алексей Алексеевич" w:date="2018-01-30T11:46:00Z"/>
        </w:trPr>
        <w:tc>
          <w:tcPr>
            <w:tcW w:w="567" w:type="dxa"/>
            <w:tcBorders>
              <w:top w:val="single" w:sz="12" w:space="0" w:color="auto"/>
              <w:bottom w:val="single" w:sz="4" w:space="0" w:color="auto"/>
            </w:tcBorders>
          </w:tcPr>
          <w:p w14:paraId="48FCC3AD" w14:textId="77777777" w:rsidR="00356CCC" w:rsidRPr="00252D6F" w:rsidRDefault="00356CCC" w:rsidP="00904090">
            <w:pPr>
              <w:pStyle w:val="afa"/>
              <w:numPr>
                <w:ilvl w:val="0"/>
                <w:numId w:val="97"/>
              </w:numPr>
              <w:spacing w:before="60" w:after="60"/>
              <w:ind w:left="0" w:firstLine="0"/>
              <w:rPr>
                <w:ins w:id="7037" w:author="Воронов Алексей Алексеевич" w:date="2018-01-30T11:46:00Z"/>
                <w:rStyle w:val="af9"/>
              </w:rPr>
            </w:pPr>
          </w:p>
        </w:tc>
        <w:tc>
          <w:tcPr>
            <w:tcW w:w="2310" w:type="dxa"/>
            <w:gridSpan w:val="2"/>
            <w:tcBorders>
              <w:top w:val="single" w:sz="12" w:space="0" w:color="auto"/>
              <w:bottom w:val="single" w:sz="4" w:space="0" w:color="auto"/>
            </w:tcBorders>
          </w:tcPr>
          <w:p w14:paraId="23EBA28F" w14:textId="77777777" w:rsidR="00356CCC" w:rsidRPr="00405A35" w:rsidRDefault="00356CCC" w:rsidP="00356CCC">
            <w:pPr>
              <w:pStyle w:val="afa"/>
              <w:spacing w:before="60" w:after="60"/>
              <w:rPr>
                <w:ins w:id="7038" w:author="Воронов Алексей Алексеевич" w:date="2018-01-30T11:46:00Z"/>
                <w:b/>
                <w:noProof/>
              </w:rPr>
            </w:pPr>
            <w:ins w:id="7039" w:author="Воронов Алексей Алексеевич" w:date="2018-01-30T11:46:00Z">
              <w:r w:rsidRPr="00405A35">
                <w:rPr>
                  <w:b/>
                  <w:noProof/>
                </w:rPr>
                <w:t>Создать</w:t>
              </w:r>
            </w:ins>
          </w:p>
        </w:tc>
        <w:tc>
          <w:tcPr>
            <w:tcW w:w="6237" w:type="dxa"/>
            <w:tcBorders>
              <w:top w:val="single" w:sz="12" w:space="0" w:color="auto"/>
              <w:bottom w:val="single" w:sz="4" w:space="0" w:color="auto"/>
            </w:tcBorders>
          </w:tcPr>
          <w:p w14:paraId="21C81235" w14:textId="77777777" w:rsidR="00356CCC" w:rsidRPr="00AD5773" w:rsidRDefault="00356CCC" w:rsidP="00356CCC">
            <w:pPr>
              <w:pStyle w:val="afa"/>
              <w:spacing w:before="60" w:after="60"/>
              <w:rPr>
                <w:ins w:id="7040" w:author="Воронов Алексей Алексеевич" w:date="2018-01-30T11:46:00Z"/>
              </w:rPr>
            </w:pPr>
            <w:ins w:id="7041" w:author="Воронов Алексей Алексеевич" w:date="2018-01-30T11:46:00Z">
              <w:r>
                <w:t>Создание нового шаблона.</w:t>
              </w:r>
            </w:ins>
          </w:p>
        </w:tc>
      </w:tr>
      <w:tr w:rsidR="00356CCC" w:rsidRPr="00252D6F" w14:paraId="18EB34B8" w14:textId="77777777" w:rsidTr="00ED0183">
        <w:trPr>
          <w:ins w:id="7042" w:author="Воронов Алексей Алексеевич" w:date="2018-01-30T11:46:00Z"/>
        </w:trPr>
        <w:tc>
          <w:tcPr>
            <w:tcW w:w="567" w:type="dxa"/>
          </w:tcPr>
          <w:p w14:paraId="2B692D38" w14:textId="77777777" w:rsidR="00356CCC" w:rsidRPr="00252D6F" w:rsidRDefault="00356CCC" w:rsidP="00904090">
            <w:pPr>
              <w:pStyle w:val="afa"/>
              <w:numPr>
                <w:ilvl w:val="0"/>
                <w:numId w:val="97"/>
              </w:numPr>
              <w:spacing w:before="60" w:after="60"/>
              <w:ind w:left="0" w:firstLine="0"/>
              <w:rPr>
                <w:ins w:id="7043" w:author="Воронов Алексей Алексеевич" w:date="2018-01-30T11:46:00Z"/>
                <w:rStyle w:val="af9"/>
              </w:rPr>
            </w:pPr>
          </w:p>
        </w:tc>
        <w:tc>
          <w:tcPr>
            <w:tcW w:w="2310" w:type="dxa"/>
            <w:gridSpan w:val="2"/>
          </w:tcPr>
          <w:p w14:paraId="7CF88A5E" w14:textId="77777777" w:rsidR="00356CCC" w:rsidRPr="00405A35" w:rsidRDefault="00356CCC" w:rsidP="00356CCC">
            <w:pPr>
              <w:pStyle w:val="afa"/>
              <w:spacing w:before="60" w:after="60"/>
              <w:rPr>
                <w:ins w:id="7044" w:author="Воронов Алексей Алексеевич" w:date="2018-01-30T11:46:00Z"/>
                <w:b/>
                <w:noProof/>
              </w:rPr>
            </w:pPr>
            <w:ins w:id="7045" w:author="Воронов Алексей Алексеевич" w:date="2018-01-30T11:46:00Z">
              <w:r w:rsidRPr="00405A35">
                <w:rPr>
                  <w:b/>
                  <w:noProof/>
                </w:rPr>
                <w:t>Копировать</w:t>
              </w:r>
            </w:ins>
          </w:p>
        </w:tc>
        <w:tc>
          <w:tcPr>
            <w:tcW w:w="6237" w:type="dxa"/>
          </w:tcPr>
          <w:p w14:paraId="65E12DDC" w14:textId="77777777" w:rsidR="00356CCC" w:rsidRDefault="00356CCC" w:rsidP="00356CCC">
            <w:pPr>
              <w:spacing w:before="60" w:after="60"/>
              <w:ind w:left="0" w:firstLine="0"/>
              <w:jc w:val="left"/>
              <w:rPr>
                <w:ins w:id="7046" w:author="Воронов Алексей Алексеевич" w:date="2018-01-30T11:46:00Z"/>
                <w:rFonts w:ascii="Arial" w:hAnsi="Arial" w:cs="Arial"/>
                <w:sz w:val="16"/>
                <w:szCs w:val="16"/>
              </w:rPr>
            </w:pPr>
            <w:ins w:id="7047" w:author="Воронов Алексей Алексеевич" w:date="2018-01-30T11:46:00Z">
              <w:r w:rsidRPr="00AD5773">
                <w:rPr>
                  <w:rFonts w:ascii="Arial" w:hAnsi="Arial" w:cs="Arial"/>
                  <w:sz w:val="16"/>
                  <w:szCs w:val="16"/>
                </w:rPr>
                <w:t xml:space="preserve">Создание </w:t>
              </w:r>
              <w:r>
                <w:rPr>
                  <w:rFonts w:ascii="Arial" w:hAnsi="Arial" w:cs="Arial"/>
                  <w:sz w:val="16"/>
                  <w:szCs w:val="16"/>
                </w:rPr>
                <w:t>нового шаблона способом копирования шаблона, выбранного в скроллере.</w:t>
              </w:r>
            </w:ins>
          </w:p>
          <w:p w14:paraId="0AA9388D" w14:textId="77777777" w:rsidR="00356CCC" w:rsidRPr="00AD5773" w:rsidRDefault="00356CCC" w:rsidP="00356CCC">
            <w:pPr>
              <w:spacing w:before="60" w:after="60"/>
              <w:ind w:left="0" w:firstLine="0"/>
              <w:jc w:val="left"/>
              <w:rPr>
                <w:ins w:id="7048" w:author="Воронов Алексей Алексеевич" w:date="2018-01-30T11:46:00Z"/>
                <w:rFonts w:ascii="Arial" w:hAnsi="Arial" w:cs="Arial"/>
                <w:sz w:val="16"/>
                <w:szCs w:val="16"/>
              </w:rPr>
            </w:pPr>
            <w:ins w:id="7049" w:author="Воронов Алексей Алексеевич" w:date="2018-01-30T11:46:00Z">
              <w:r w:rsidRPr="00FE097B">
                <w:rPr>
                  <w:rFonts w:ascii="Arial" w:eastAsiaTheme="minorHAnsi" w:hAnsi="Arial" w:cs="Arial"/>
                  <w:sz w:val="16"/>
                  <w:szCs w:val="16"/>
                  <w:lang w:eastAsia="en-US"/>
                </w:rPr>
                <w:t>–</w:t>
              </w:r>
              <w:r>
                <w:rPr>
                  <w:rFonts w:ascii="Arial" w:eastAsiaTheme="minorHAnsi" w:hAnsi="Arial" w:cs="Arial"/>
                  <w:sz w:val="16"/>
                  <w:szCs w:val="16"/>
                  <w:lang w:eastAsia="en-US"/>
                </w:rPr>
                <w:t xml:space="preserve"> недоступно, если не выделена запись в скроллере.</w:t>
              </w:r>
            </w:ins>
          </w:p>
        </w:tc>
      </w:tr>
      <w:tr w:rsidR="00356CCC" w:rsidRPr="00252D6F" w14:paraId="6C0D9024" w14:textId="77777777" w:rsidTr="00ED0183">
        <w:trPr>
          <w:ins w:id="7050" w:author="Воронов Алексей Алексеевич" w:date="2018-01-30T11:46:00Z"/>
        </w:trPr>
        <w:tc>
          <w:tcPr>
            <w:tcW w:w="567" w:type="dxa"/>
          </w:tcPr>
          <w:p w14:paraId="125232DD" w14:textId="77777777" w:rsidR="00356CCC" w:rsidRPr="00252D6F" w:rsidRDefault="00356CCC" w:rsidP="00904090">
            <w:pPr>
              <w:pStyle w:val="afa"/>
              <w:numPr>
                <w:ilvl w:val="0"/>
                <w:numId w:val="97"/>
              </w:numPr>
              <w:spacing w:before="60" w:after="60"/>
              <w:ind w:left="0" w:firstLine="0"/>
              <w:rPr>
                <w:ins w:id="7051" w:author="Воронов Алексей Алексеевич" w:date="2018-01-30T11:46:00Z"/>
                <w:rStyle w:val="af9"/>
              </w:rPr>
            </w:pPr>
          </w:p>
        </w:tc>
        <w:tc>
          <w:tcPr>
            <w:tcW w:w="609" w:type="dxa"/>
            <w:vMerge w:val="restart"/>
          </w:tcPr>
          <w:p w14:paraId="76760EB7" w14:textId="77777777" w:rsidR="00356CCC" w:rsidRPr="00405A35" w:rsidRDefault="00356CCC" w:rsidP="00356CCC">
            <w:pPr>
              <w:pStyle w:val="afa"/>
              <w:spacing w:before="60" w:after="60"/>
              <w:rPr>
                <w:ins w:id="7052" w:author="Воронов Алексей Алексеевич" w:date="2018-01-30T11:46:00Z"/>
                <w:b/>
                <w:noProof/>
              </w:rPr>
            </w:pPr>
            <w:ins w:id="7053" w:author="Воронов Алексей Алексеевич" w:date="2018-01-30T11:46:00Z">
              <w:r w:rsidRPr="00405A35">
                <w:rPr>
                  <w:b/>
                  <w:noProof/>
                </w:rPr>
                <w:t>Еще</w:t>
              </w:r>
            </w:ins>
          </w:p>
        </w:tc>
        <w:tc>
          <w:tcPr>
            <w:tcW w:w="1701" w:type="dxa"/>
          </w:tcPr>
          <w:p w14:paraId="2A1F78CB" w14:textId="77777777" w:rsidR="00356CCC" w:rsidRPr="00405A35" w:rsidRDefault="00356CCC" w:rsidP="00356CCC">
            <w:pPr>
              <w:pStyle w:val="afa"/>
              <w:spacing w:before="60" w:after="60"/>
              <w:rPr>
                <w:ins w:id="7054" w:author="Воронов Алексей Алексеевич" w:date="2018-01-30T11:46:00Z"/>
                <w:b/>
                <w:noProof/>
              </w:rPr>
            </w:pPr>
            <w:ins w:id="7055" w:author="Воронов Алексей Алексеевич" w:date="2018-01-30T11:46:00Z">
              <w:r w:rsidRPr="00405A35">
                <w:rPr>
                  <w:b/>
                  <w:noProof/>
                </w:rPr>
                <w:drawing>
                  <wp:inline distT="0" distB="0" distL="0" distR="0" wp14:anchorId="657BB1FC" wp14:editId="5568001D">
                    <wp:extent cx="161925" cy="1714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1925" cy="171450"/>
                            </a:xfrm>
                            <a:prstGeom prst="rect">
                              <a:avLst/>
                            </a:prstGeom>
                          </pic:spPr>
                        </pic:pic>
                      </a:graphicData>
                    </a:graphic>
                  </wp:inline>
                </w:drawing>
              </w:r>
              <w:r w:rsidRPr="00405A35">
                <w:rPr>
                  <w:b/>
                  <w:noProof/>
                </w:rPr>
                <w:t>Редактировать</w:t>
              </w:r>
            </w:ins>
          </w:p>
        </w:tc>
        <w:tc>
          <w:tcPr>
            <w:tcW w:w="6237" w:type="dxa"/>
          </w:tcPr>
          <w:p w14:paraId="1469D665" w14:textId="77777777" w:rsidR="00356CCC" w:rsidRDefault="00356CCC" w:rsidP="00356CCC">
            <w:pPr>
              <w:spacing w:before="60" w:after="60"/>
              <w:ind w:left="0" w:firstLine="0"/>
              <w:jc w:val="left"/>
              <w:rPr>
                <w:ins w:id="7056" w:author="Воронов Алексей Алексеевич" w:date="2018-01-30T11:46:00Z"/>
                <w:rFonts w:ascii="Arial" w:hAnsi="Arial" w:cs="Arial"/>
                <w:sz w:val="16"/>
                <w:szCs w:val="16"/>
              </w:rPr>
            </w:pPr>
            <w:ins w:id="7057" w:author="Воронов Алексей Алексеевич" w:date="2018-01-30T11:46:00Z">
              <w:r>
                <w:rPr>
                  <w:rFonts w:ascii="Arial" w:hAnsi="Arial" w:cs="Arial"/>
                  <w:sz w:val="16"/>
                  <w:szCs w:val="16"/>
                </w:rPr>
                <w:t>Редактирование</w:t>
              </w:r>
              <w:r w:rsidRPr="00AD5773">
                <w:rPr>
                  <w:rFonts w:ascii="Arial" w:hAnsi="Arial" w:cs="Arial"/>
                  <w:sz w:val="16"/>
                  <w:szCs w:val="16"/>
                </w:rPr>
                <w:t xml:space="preserve"> </w:t>
              </w:r>
              <w:r>
                <w:rPr>
                  <w:rFonts w:ascii="Arial" w:hAnsi="Arial" w:cs="Arial"/>
                  <w:sz w:val="16"/>
                  <w:szCs w:val="16"/>
                </w:rPr>
                <w:t>шаблона, выбранного в скроллере.</w:t>
              </w:r>
            </w:ins>
          </w:p>
          <w:p w14:paraId="3B52A194" w14:textId="77777777" w:rsidR="00356CCC" w:rsidRPr="00BB5290" w:rsidRDefault="00356CCC" w:rsidP="00356CCC">
            <w:pPr>
              <w:spacing w:before="60" w:after="60"/>
              <w:ind w:left="0" w:firstLine="0"/>
              <w:jc w:val="left"/>
              <w:rPr>
                <w:ins w:id="7058" w:author="Воронов Алексей Алексеевич" w:date="2018-01-30T11:46:00Z"/>
                <w:rFonts w:ascii="Arial" w:hAnsi="Arial" w:cs="Arial"/>
                <w:sz w:val="16"/>
                <w:szCs w:val="16"/>
              </w:rPr>
            </w:pPr>
            <w:ins w:id="7059" w:author="Воронов Алексей Алексеевич" w:date="2018-01-30T11:46:00Z">
              <w:r w:rsidRPr="00FE097B">
                <w:rPr>
                  <w:rFonts w:ascii="Arial" w:eastAsiaTheme="minorHAnsi" w:hAnsi="Arial" w:cs="Arial"/>
                  <w:sz w:val="16"/>
                  <w:szCs w:val="16"/>
                  <w:lang w:eastAsia="en-US"/>
                </w:rPr>
                <w:t>–</w:t>
              </w:r>
              <w:r>
                <w:rPr>
                  <w:rFonts w:ascii="Arial" w:eastAsiaTheme="minorHAnsi" w:hAnsi="Arial" w:cs="Arial"/>
                  <w:sz w:val="16"/>
                  <w:szCs w:val="16"/>
                  <w:lang w:eastAsia="en-US"/>
                </w:rPr>
                <w:t xml:space="preserve"> недоступно, если не выделена запись в скроллере.</w:t>
              </w:r>
            </w:ins>
          </w:p>
        </w:tc>
      </w:tr>
      <w:tr w:rsidR="00356CCC" w:rsidRPr="00252D6F" w14:paraId="047256F4" w14:textId="77777777" w:rsidTr="00ED0183">
        <w:trPr>
          <w:ins w:id="7060" w:author="Воронов Алексей Алексеевич" w:date="2018-01-30T11:46:00Z"/>
        </w:trPr>
        <w:tc>
          <w:tcPr>
            <w:tcW w:w="567" w:type="dxa"/>
          </w:tcPr>
          <w:p w14:paraId="5F5FAC10" w14:textId="77777777" w:rsidR="00356CCC" w:rsidRPr="00252D6F" w:rsidRDefault="00356CCC" w:rsidP="00904090">
            <w:pPr>
              <w:pStyle w:val="afa"/>
              <w:numPr>
                <w:ilvl w:val="0"/>
                <w:numId w:val="97"/>
              </w:numPr>
              <w:spacing w:before="60" w:after="60"/>
              <w:ind w:left="0" w:firstLine="0"/>
              <w:rPr>
                <w:ins w:id="7061" w:author="Воронов Алексей Алексеевич" w:date="2018-01-30T11:46:00Z"/>
                <w:rStyle w:val="af9"/>
              </w:rPr>
            </w:pPr>
          </w:p>
        </w:tc>
        <w:tc>
          <w:tcPr>
            <w:tcW w:w="609" w:type="dxa"/>
            <w:vMerge/>
          </w:tcPr>
          <w:p w14:paraId="7458CCBB" w14:textId="77777777" w:rsidR="00356CCC" w:rsidRPr="00405A35" w:rsidRDefault="00356CCC" w:rsidP="00356CCC">
            <w:pPr>
              <w:pStyle w:val="afa"/>
              <w:spacing w:before="60" w:after="60"/>
              <w:rPr>
                <w:ins w:id="7062" w:author="Воронов Алексей Алексеевич" w:date="2018-01-30T11:46:00Z"/>
                <w:b/>
                <w:noProof/>
              </w:rPr>
            </w:pPr>
          </w:p>
        </w:tc>
        <w:tc>
          <w:tcPr>
            <w:tcW w:w="1701" w:type="dxa"/>
          </w:tcPr>
          <w:p w14:paraId="0DB329DB" w14:textId="77777777" w:rsidR="00356CCC" w:rsidRPr="00405A35" w:rsidRDefault="00356CCC" w:rsidP="00356CCC">
            <w:pPr>
              <w:pStyle w:val="afa"/>
              <w:spacing w:before="60" w:after="60"/>
              <w:rPr>
                <w:ins w:id="7063" w:author="Воронов Алексей Алексеевич" w:date="2018-01-30T11:46:00Z"/>
                <w:b/>
                <w:noProof/>
              </w:rPr>
            </w:pPr>
            <w:ins w:id="7064" w:author="Воронов Алексей Алексеевич" w:date="2018-01-30T11:46:00Z">
              <w:r w:rsidRPr="00405A35">
                <w:rPr>
                  <w:b/>
                  <w:noProof/>
                </w:rPr>
                <w:drawing>
                  <wp:inline distT="0" distB="0" distL="0" distR="0" wp14:anchorId="11D94423" wp14:editId="57179FE5">
                    <wp:extent cx="171450" cy="1524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 cy="152400"/>
                            </a:xfrm>
                            <a:prstGeom prst="rect">
                              <a:avLst/>
                            </a:prstGeom>
                          </pic:spPr>
                        </pic:pic>
                      </a:graphicData>
                    </a:graphic>
                  </wp:inline>
                </w:drawing>
              </w:r>
              <w:r w:rsidRPr="00405A35">
                <w:rPr>
                  <w:b/>
                  <w:noProof/>
                </w:rPr>
                <w:t>Удалить</w:t>
              </w:r>
            </w:ins>
          </w:p>
        </w:tc>
        <w:tc>
          <w:tcPr>
            <w:tcW w:w="6237" w:type="dxa"/>
          </w:tcPr>
          <w:p w14:paraId="2D597D38" w14:textId="77777777" w:rsidR="00356CCC" w:rsidRDefault="00356CCC" w:rsidP="00356CCC">
            <w:pPr>
              <w:spacing w:before="60" w:after="60"/>
              <w:ind w:left="0" w:firstLine="0"/>
              <w:jc w:val="left"/>
              <w:rPr>
                <w:ins w:id="7065" w:author="Воронов Алексей Алексеевич" w:date="2018-01-30T11:46:00Z"/>
                <w:rFonts w:ascii="Arial" w:hAnsi="Arial" w:cs="Arial"/>
                <w:sz w:val="16"/>
                <w:szCs w:val="16"/>
              </w:rPr>
            </w:pPr>
            <w:ins w:id="7066" w:author="Воронов Алексей Алексеевич" w:date="2018-01-30T11:46:00Z">
              <w:r>
                <w:rPr>
                  <w:rFonts w:ascii="Arial" w:hAnsi="Arial" w:cs="Arial"/>
                  <w:sz w:val="16"/>
                  <w:szCs w:val="16"/>
                </w:rPr>
                <w:t>Удаление шаблона (записи из скроллера) с предварительным диалогом подтверждения действия.</w:t>
              </w:r>
            </w:ins>
          </w:p>
          <w:p w14:paraId="5D258BD5" w14:textId="77777777" w:rsidR="00356CCC" w:rsidRPr="00BB5290" w:rsidRDefault="00356CCC" w:rsidP="00356CCC">
            <w:pPr>
              <w:spacing w:before="60" w:after="60"/>
              <w:ind w:left="0" w:firstLine="0"/>
              <w:jc w:val="left"/>
              <w:rPr>
                <w:ins w:id="7067" w:author="Воронов Алексей Алексеевич" w:date="2018-01-30T11:46:00Z"/>
                <w:rFonts w:ascii="Arial" w:hAnsi="Arial" w:cs="Arial"/>
                <w:sz w:val="16"/>
                <w:szCs w:val="16"/>
              </w:rPr>
            </w:pPr>
            <w:ins w:id="7068" w:author="Воронов Алексей Алексеевич" w:date="2018-01-30T11:46:00Z">
              <w:r w:rsidRPr="00FE097B">
                <w:rPr>
                  <w:rFonts w:ascii="Arial" w:eastAsiaTheme="minorHAnsi" w:hAnsi="Arial" w:cs="Arial"/>
                  <w:sz w:val="16"/>
                  <w:szCs w:val="16"/>
                  <w:lang w:eastAsia="en-US"/>
                </w:rPr>
                <w:t>–</w:t>
              </w:r>
              <w:r>
                <w:rPr>
                  <w:rFonts w:ascii="Arial" w:eastAsiaTheme="minorHAnsi" w:hAnsi="Arial" w:cs="Arial"/>
                  <w:sz w:val="16"/>
                  <w:szCs w:val="16"/>
                  <w:lang w:eastAsia="en-US"/>
                </w:rPr>
                <w:t xml:space="preserve"> недоступно, если не выделена запись в скроллере.</w:t>
              </w:r>
            </w:ins>
          </w:p>
        </w:tc>
      </w:tr>
      <w:tr w:rsidR="00356CCC" w:rsidRPr="00252D6F" w14:paraId="1722DAAB" w14:textId="77777777" w:rsidTr="00ED0183">
        <w:trPr>
          <w:ins w:id="7069" w:author="Воронов Алексей Алексеевич" w:date="2018-01-30T11:46:00Z"/>
        </w:trPr>
        <w:tc>
          <w:tcPr>
            <w:tcW w:w="567" w:type="dxa"/>
          </w:tcPr>
          <w:p w14:paraId="317E89AF" w14:textId="77777777" w:rsidR="00356CCC" w:rsidRPr="00252D6F" w:rsidRDefault="00356CCC" w:rsidP="00904090">
            <w:pPr>
              <w:pStyle w:val="afa"/>
              <w:numPr>
                <w:ilvl w:val="0"/>
                <w:numId w:val="97"/>
              </w:numPr>
              <w:spacing w:before="60" w:after="60"/>
              <w:ind w:left="0" w:firstLine="0"/>
              <w:rPr>
                <w:ins w:id="7070" w:author="Воронов Алексей Алексеевич" w:date="2018-01-30T11:46:00Z"/>
                <w:rStyle w:val="af9"/>
              </w:rPr>
            </w:pPr>
          </w:p>
        </w:tc>
        <w:tc>
          <w:tcPr>
            <w:tcW w:w="2310" w:type="dxa"/>
            <w:gridSpan w:val="2"/>
          </w:tcPr>
          <w:p w14:paraId="5E74DD82" w14:textId="77777777" w:rsidR="00356CCC" w:rsidRPr="00405A35" w:rsidRDefault="00356CCC" w:rsidP="00356CCC">
            <w:pPr>
              <w:pStyle w:val="afa"/>
              <w:spacing w:before="60" w:after="60"/>
              <w:rPr>
                <w:ins w:id="7071" w:author="Воронов Алексей Алексеевич" w:date="2018-01-30T11:46:00Z"/>
                <w:b/>
                <w:noProof/>
              </w:rPr>
            </w:pPr>
            <w:ins w:id="7072" w:author="Воронов Алексей Алексеевич" w:date="2018-01-30T11:46:00Z">
              <w:r w:rsidRPr="00405A35">
                <w:rPr>
                  <w:b/>
                  <w:noProof/>
                </w:rPr>
                <w:t>Обновить</w:t>
              </w:r>
            </w:ins>
          </w:p>
        </w:tc>
        <w:tc>
          <w:tcPr>
            <w:tcW w:w="6237" w:type="dxa"/>
          </w:tcPr>
          <w:p w14:paraId="4462A363" w14:textId="77777777" w:rsidR="00356CCC" w:rsidRPr="00BB5290" w:rsidRDefault="00356CCC" w:rsidP="00356CCC">
            <w:pPr>
              <w:spacing w:before="60" w:after="60"/>
              <w:ind w:left="0" w:firstLine="0"/>
              <w:jc w:val="left"/>
              <w:rPr>
                <w:ins w:id="7073" w:author="Воронов Алексей Алексеевич" w:date="2018-01-30T11:46:00Z"/>
                <w:rFonts w:ascii="Arial" w:hAnsi="Arial" w:cs="Arial"/>
                <w:sz w:val="16"/>
                <w:szCs w:val="16"/>
              </w:rPr>
            </w:pPr>
            <w:ins w:id="7074" w:author="Воронов Алексей Алексеевич" w:date="2018-01-30T11:46:00Z">
              <w:r>
                <w:rPr>
                  <w:rFonts w:ascii="Arial" w:hAnsi="Arial" w:cs="Arial"/>
                  <w:sz w:val="16"/>
                  <w:szCs w:val="16"/>
                </w:rPr>
                <w:t>Обновление табличного представления шаблонов.</w:t>
              </w:r>
            </w:ins>
          </w:p>
        </w:tc>
      </w:tr>
      <w:tr w:rsidR="00356CCC" w:rsidRPr="00252D6F" w14:paraId="6DA75519" w14:textId="77777777" w:rsidTr="00ED0183">
        <w:trPr>
          <w:ins w:id="7075" w:author="Воронов Алексей Алексеевич" w:date="2018-01-30T11:46:00Z"/>
        </w:trPr>
        <w:tc>
          <w:tcPr>
            <w:tcW w:w="567" w:type="dxa"/>
          </w:tcPr>
          <w:p w14:paraId="2F2B9376" w14:textId="77777777" w:rsidR="00356CCC" w:rsidRPr="00252D6F" w:rsidRDefault="00356CCC" w:rsidP="00904090">
            <w:pPr>
              <w:pStyle w:val="afa"/>
              <w:numPr>
                <w:ilvl w:val="0"/>
                <w:numId w:val="97"/>
              </w:numPr>
              <w:spacing w:before="60" w:after="60"/>
              <w:ind w:left="0" w:firstLine="0"/>
              <w:rPr>
                <w:ins w:id="7076" w:author="Воронов Алексей Алексеевич" w:date="2018-01-30T11:46:00Z"/>
                <w:rStyle w:val="af9"/>
              </w:rPr>
            </w:pPr>
          </w:p>
        </w:tc>
        <w:tc>
          <w:tcPr>
            <w:tcW w:w="2310" w:type="dxa"/>
            <w:gridSpan w:val="2"/>
          </w:tcPr>
          <w:p w14:paraId="35C4D854" w14:textId="77777777" w:rsidR="00356CCC" w:rsidRPr="00405A35" w:rsidRDefault="00356CCC" w:rsidP="00356CCC">
            <w:pPr>
              <w:pStyle w:val="afa"/>
              <w:spacing w:before="60" w:after="60"/>
              <w:rPr>
                <w:ins w:id="7077" w:author="Воронов Алексей Алексеевич" w:date="2018-01-30T11:46:00Z"/>
                <w:b/>
                <w:noProof/>
              </w:rPr>
            </w:pPr>
            <w:ins w:id="7078" w:author="Воронов Алексей Алексеевич" w:date="2018-01-30T11:46:00Z">
              <w:r w:rsidRPr="00405A35">
                <w:rPr>
                  <w:b/>
                  <w:noProof/>
                </w:rPr>
                <w:t>ОК</w:t>
              </w:r>
            </w:ins>
          </w:p>
        </w:tc>
        <w:tc>
          <w:tcPr>
            <w:tcW w:w="6237" w:type="dxa"/>
          </w:tcPr>
          <w:p w14:paraId="5BABECC6" w14:textId="343A90F3" w:rsidR="00356CCC" w:rsidRPr="003E429F" w:rsidRDefault="00356CCC" w:rsidP="00356CCC">
            <w:pPr>
              <w:spacing w:before="60" w:after="60"/>
              <w:ind w:left="0" w:firstLine="0"/>
              <w:jc w:val="left"/>
              <w:rPr>
                <w:ins w:id="7079" w:author="Воронов Алексей Алексеевич" w:date="2018-01-30T11:46:00Z"/>
                <w:rFonts w:ascii="Arial" w:hAnsi="Arial" w:cs="Arial"/>
                <w:sz w:val="16"/>
                <w:szCs w:val="16"/>
              </w:rPr>
            </w:pPr>
            <w:ins w:id="7080" w:author="Воронов Алексей Алексеевич" w:date="2018-01-30T11:46:00Z">
              <w:r>
                <w:rPr>
                  <w:rFonts w:ascii="Arial" w:hAnsi="Arial" w:cs="Arial"/>
                  <w:sz w:val="16"/>
                  <w:szCs w:val="16"/>
                </w:rPr>
                <w:t xml:space="preserve">Закрытие формы. Возврат </w:t>
              </w:r>
              <w:r w:rsidRPr="003E429F">
                <w:rPr>
                  <w:rFonts w:ascii="Arial" w:hAnsi="Arial" w:cs="Arial"/>
                  <w:sz w:val="16"/>
                  <w:szCs w:val="16"/>
                </w:rPr>
                <w:t>в экранную форму «Экспорт»</w:t>
              </w:r>
              <w:r>
                <w:rPr>
                  <w:rFonts w:ascii="Arial" w:hAnsi="Arial" w:cs="Arial"/>
                  <w:sz w:val="16"/>
                  <w:szCs w:val="16"/>
                </w:rPr>
                <w:t xml:space="preserve"> с сохранением выбранного шаблона в поле «Шаблон» экранной формы «Экспорт».</w:t>
              </w:r>
            </w:ins>
          </w:p>
        </w:tc>
      </w:tr>
      <w:tr w:rsidR="00356CCC" w:rsidRPr="00252D6F" w14:paraId="329050E2" w14:textId="77777777" w:rsidTr="00ED0183">
        <w:trPr>
          <w:ins w:id="7081" w:author="Воронов Алексей Алексеевич" w:date="2018-01-30T11:46:00Z"/>
        </w:trPr>
        <w:tc>
          <w:tcPr>
            <w:tcW w:w="567" w:type="dxa"/>
          </w:tcPr>
          <w:p w14:paraId="477892DF" w14:textId="77777777" w:rsidR="00356CCC" w:rsidRPr="00252D6F" w:rsidRDefault="00356CCC" w:rsidP="00904090">
            <w:pPr>
              <w:pStyle w:val="afa"/>
              <w:numPr>
                <w:ilvl w:val="0"/>
                <w:numId w:val="97"/>
              </w:numPr>
              <w:spacing w:before="60" w:after="60"/>
              <w:ind w:left="0" w:firstLine="0"/>
              <w:rPr>
                <w:ins w:id="7082" w:author="Воронов Алексей Алексеевич" w:date="2018-01-30T11:46:00Z"/>
                <w:rStyle w:val="af9"/>
              </w:rPr>
            </w:pPr>
          </w:p>
        </w:tc>
        <w:tc>
          <w:tcPr>
            <w:tcW w:w="2310" w:type="dxa"/>
            <w:gridSpan w:val="2"/>
          </w:tcPr>
          <w:p w14:paraId="77A75956" w14:textId="77777777" w:rsidR="00356CCC" w:rsidRPr="00405A35" w:rsidRDefault="00356CCC" w:rsidP="00356CCC">
            <w:pPr>
              <w:pStyle w:val="afa"/>
              <w:spacing w:before="60" w:after="60"/>
              <w:rPr>
                <w:ins w:id="7083" w:author="Воронов Алексей Алексеевич" w:date="2018-01-30T11:46:00Z"/>
                <w:b/>
                <w:noProof/>
              </w:rPr>
            </w:pPr>
            <w:ins w:id="7084" w:author="Воронов Алексей Алексеевич" w:date="2018-01-30T11:46:00Z">
              <w:r w:rsidRPr="00405A35">
                <w:rPr>
                  <w:b/>
                  <w:noProof/>
                </w:rPr>
                <w:t>Закрыть</w:t>
              </w:r>
            </w:ins>
          </w:p>
        </w:tc>
        <w:tc>
          <w:tcPr>
            <w:tcW w:w="6237" w:type="dxa"/>
          </w:tcPr>
          <w:p w14:paraId="6A1B40C2" w14:textId="1083F740" w:rsidR="00356CCC" w:rsidRPr="00BB5290" w:rsidRDefault="00356CCC" w:rsidP="00356CCC">
            <w:pPr>
              <w:spacing w:before="60" w:after="60"/>
              <w:ind w:left="0" w:firstLine="0"/>
              <w:jc w:val="left"/>
              <w:rPr>
                <w:ins w:id="7085" w:author="Воронов Алексей Алексеевич" w:date="2018-01-30T11:46:00Z"/>
                <w:rFonts w:ascii="Arial" w:hAnsi="Arial" w:cs="Arial"/>
                <w:sz w:val="16"/>
                <w:szCs w:val="16"/>
              </w:rPr>
            </w:pPr>
            <w:ins w:id="7086" w:author="Воронов Алексей Алексеевич" w:date="2018-01-30T11:46:00Z">
              <w:r>
                <w:rPr>
                  <w:rFonts w:ascii="Arial" w:hAnsi="Arial" w:cs="Arial"/>
                  <w:sz w:val="16"/>
                  <w:szCs w:val="16"/>
                </w:rPr>
                <w:t xml:space="preserve">Закрытие формы. Возврат </w:t>
              </w:r>
              <w:r w:rsidRPr="003E429F">
                <w:rPr>
                  <w:rFonts w:ascii="Arial" w:hAnsi="Arial" w:cs="Arial"/>
                  <w:sz w:val="16"/>
                  <w:szCs w:val="16"/>
                </w:rPr>
                <w:t xml:space="preserve">в экранную форму «Экспорт» </w:t>
              </w:r>
              <w:r>
                <w:rPr>
                  <w:rFonts w:ascii="Arial" w:hAnsi="Arial" w:cs="Arial"/>
                  <w:sz w:val="16"/>
                  <w:szCs w:val="16"/>
                </w:rPr>
                <w:t>без изменений.</w:t>
              </w:r>
            </w:ins>
          </w:p>
        </w:tc>
      </w:tr>
    </w:tbl>
    <w:p w14:paraId="699A8148" w14:textId="77777777" w:rsidR="00AC5ECF" w:rsidRDefault="00AC5ECF" w:rsidP="008A38FE">
      <w:pPr>
        <w:rPr>
          <w:ins w:id="7087" w:author="Воронов Алексей Алексеевич" w:date="2018-01-30T11:48:00Z"/>
        </w:rPr>
      </w:pPr>
    </w:p>
    <w:p w14:paraId="0415A272" w14:textId="0D329C15" w:rsidR="00356CCC" w:rsidRDefault="00AC5ECF" w:rsidP="00AC5ECF">
      <w:pPr>
        <w:pStyle w:val="5"/>
        <w:numPr>
          <w:ilvl w:val="4"/>
          <w:numId w:val="1"/>
        </w:numPr>
        <w:rPr>
          <w:ins w:id="7088" w:author="Воронов Алексей Алексеевич" w:date="2018-01-30T11:45:00Z"/>
        </w:rPr>
      </w:pPr>
      <w:ins w:id="7089" w:author="Воронов Алексей Алексеевич" w:date="2018-01-30T11:48:00Z">
        <w:r w:rsidRPr="00AC5ECF">
          <w:t>Экранная форма «Настройка шаблона»</w:t>
        </w:r>
      </w:ins>
    </w:p>
    <w:p w14:paraId="4D05A6EF" w14:textId="4CC0F8CE" w:rsidR="00356CCC" w:rsidRDefault="00AC5ECF" w:rsidP="008A38FE">
      <w:pPr>
        <w:rPr>
          <w:ins w:id="7090" w:author="Воронов Алексей Алексеевич" w:date="2018-01-30T11:45:00Z"/>
        </w:rPr>
      </w:pPr>
      <w:ins w:id="7091" w:author="Воронов Алексей Алексеевич" w:date="2018-01-30T11:48:00Z">
        <w:r w:rsidRPr="00AC5ECF">
          <w:t>Экранная форма «Настройка шаблона» должна отображаться в интерфейсе по действиям «Создать», «Копировать», «Редактировать» экранной формы «Шаблоны экспорта списка документов».</w:t>
        </w:r>
      </w:ins>
    </w:p>
    <w:p w14:paraId="6CE20F84" w14:textId="77777777" w:rsidR="00356CCC" w:rsidRDefault="00356CCC" w:rsidP="008A38FE">
      <w:pPr>
        <w:rPr>
          <w:ins w:id="7092" w:author="Воронов Алексей Алексеевич" w:date="2018-01-30T11:49:00Z"/>
        </w:rPr>
      </w:pPr>
    </w:p>
    <w:p w14:paraId="4A92F5EB" w14:textId="45F90E41" w:rsidR="00AC5ECF" w:rsidRDefault="00AC5ECF" w:rsidP="00AC5ECF">
      <w:pPr>
        <w:pStyle w:val="aff9"/>
        <w:keepNext/>
        <w:rPr>
          <w:ins w:id="7093" w:author="Воронов Алексей Алексеевич" w:date="2018-01-30T11:49:00Z"/>
        </w:rPr>
      </w:pPr>
      <w:ins w:id="7094" w:author="Воронов Алексей Алексеевич" w:date="2018-01-30T11:49:00Z">
        <w:r>
          <w:t xml:space="preserve">Таблица </w:t>
        </w:r>
        <w:r>
          <w:fldChar w:fldCharType="begin"/>
        </w:r>
        <w:r>
          <w:instrText xml:space="preserve"> SEQ Таблица \* ARABIC </w:instrText>
        </w:r>
      </w:ins>
      <w:r>
        <w:fldChar w:fldCharType="separate"/>
      </w:r>
      <w:ins w:id="7095" w:author="Феданкова Любовь Анатольевна" w:date="2019-10-09T12:38:00Z">
        <w:r w:rsidR="00031B2C">
          <w:rPr>
            <w:noProof/>
          </w:rPr>
          <w:t>55</w:t>
        </w:r>
      </w:ins>
      <w:ins w:id="7096" w:author="Воронов Алексей Алексеевич" w:date="2018-01-30T12:27:00Z">
        <w:del w:id="7097" w:author="Феданкова Любовь Анатольевна" w:date="2019-10-09T12:38:00Z">
          <w:r w:rsidR="00DB3D2B" w:rsidDel="00031B2C">
            <w:rPr>
              <w:noProof/>
            </w:rPr>
            <w:delText>52</w:delText>
          </w:r>
        </w:del>
      </w:ins>
      <w:ins w:id="7098" w:author="Воронов Алексей Алексеевич" w:date="2018-01-30T11:49:00Z">
        <w:r>
          <w:fldChar w:fldCharType="end"/>
        </w:r>
        <w:r>
          <w:t xml:space="preserve"> </w:t>
        </w:r>
        <w:r w:rsidRPr="004349AD">
          <w:t>Клиентская часть. Макет экранной формы «Настройка шаблона»</w:t>
        </w:r>
      </w:ins>
    </w:p>
    <w:p w14:paraId="4CFB06CF" w14:textId="63F005F4" w:rsidR="00AC5ECF" w:rsidRDefault="00AC5ECF" w:rsidP="008A38FE">
      <w:pPr>
        <w:rPr>
          <w:ins w:id="7099" w:author="Воронов Алексей Алексеевич" w:date="2018-01-30T11:49:00Z"/>
        </w:rPr>
      </w:pPr>
      <w:ins w:id="7100" w:author="Воронов Алексей Алексеевич" w:date="2018-01-30T11:49:00Z">
        <w:r>
          <w:rPr>
            <w:noProof/>
          </w:rPr>
          <w:drawing>
            <wp:inline distT="0" distB="0" distL="0" distR="0" wp14:anchorId="0A213D78" wp14:editId="383FDBE4">
              <wp:extent cx="5715000" cy="39243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15000" cy="3924300"/>
                      </a:xfrm>
                      <a:prstGeom prst="rect">
                        <a:avLst/>
                      </a:prstGeom>
                    </pic:spPr>
                  </pic:pic>
                </a:graphicData>
              </a:graphic>
            </wp:inline>
          </w:drawing>
        </w:r>
      </w:ins>
    </w:p>
    <w:p w14:paraId="5541198D" w14:textId="77777777" w:rsidR="00AC5ECF" w:rsidRDefault="00AC5ECF" w:rsidP="008A38FE">
      <w:pPr>
        <w:rPr>
          <w:ins w:id="7101" w:author="Воронов Алексей Алексеевич" w:date="2018-01-30T11:49:00Z"/>
        </w:rPr>
      </w:pPr>
    </w:p>
    <w:p w14:paraId="3D7E14B5" w14:textId="77777777" w:rsidR="00AC5ECF" w:rsidRDefault="00AC5ECF" w:rsidP="008A38FE">
      <w:pPr>
        <w:rPr>
          <w:ins w:id="7102" w:author="Воронов Алексей Алексеевич" w:date="2018-01-30T11:49:00Z"/>
        </w:rPr>
      </w:pPr>
    </w:p>
    <w:p w14:paraId="3E0C8DAD" w14:textId="55F229BD" w:rsidR="00AC5ECF" w:rsidRDefault="00AC5ECF" w:rsidP="00AC5ECF">
      <w:pPr>
        <w:pStyle w:val="aff9"/>
        <w:keepNext/>
        <w:ind w:left="0" w:firstLine="0"/>
        <w:rPr>
          <w:ins w:id="7103" w:author="Воронов Алексей Алексеевич" w:date="2018-01-30T11:50:00Z"/>
        </w:rPr>
      </w:pPr>
      <w:ins w:id="7104" w:author="Воронов Алексей Алексеевич" w:date="2018-01-30T11:50:00Z">
        <w:r>
          <w:t xml:space="preserve">Таблица </w:t>
        </w:r>
        <w:r>
          <w:fldChar w:fldCharType="begin"/>
        </w:r>
        <w:r>
          <w:instrText xml:space="preserve"> SEQ Таблица \* ARABIC </w:instrText>
        </w:r>
      </w:ins>
      <w:r>
        <w:fldChar w:fldCharType="separate"/>
      </w:r>
      <w:ins w:id="7105" w:author="Феданкова Любовь Анатольевна" w:date="2019-10-09T12:38:00Z">
        <w:r w:rsidR="00031B2C">
          <w:rPr>
            <w:noProof/>
          </w:rPr>
          <w:t>56</w:t>
        </w:r>
      </w:ins>
      <w:ins w:id="7106" w:author="Воронов Алексей Алексеевич" w:date="2018-01-30T12:27:00Z">
        <w:del w:id="7107" w:author="Феданкова Любовь Анатольевна" w:date="2019-10-09T12:38:00Z">
          <w:r w:rsidR="00DB3D2B" w:rsidDel="00031B2C">
            <w:rPr>
              <w:noProof/>
            </w:rPr>
            <w:delText>53</w:delText>
          </w:r>
        </w:del>
      </w:ins>
      <w:ins w:id="7108" w:author="Воронов Алексей Алексеевич" w:date="2018-01-30T11:50:00Z">
        <w:r>
          <w:fldChar w:fldCharType="end"/>
        </w:r>
        <w:r>
          <w:t xml:space="preserve"> </w:t>
        </w:r>
        <w:r w:rsidRPr="00EE14E3">
          <w:t>Клиентская часть. Поля экранной формы «Настройка шаблонов»</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1134"/>
        <w:gridCol w:w="1134"/>
        <w:gridCol w:w="4252"/>
      </w:tblGrid>
      <w:tr w:rsidR="00AC5ECF" w:rsidRPr="00252D6F" w14:paraId="367BE09C" w14:textId="77777777" w:rsidTr="00ED0183">
        <w:trPr>
          <w:cantSplit/>
          <w:trHeight w:val="585"/>
          <w:tblHeader/>
          <w:ins w:id="7109" w:author="Воронов Алексей Алексеевич" w:date="2018-01-30T11:49:00Z"/>
        </w:trPr>
        <w:tc>
          <w:tcPr>
            <w:tcW w:w="567" w:type="dxa"/>
            <w:tcBorders>
              <w:top w:val="single" w:sz="12" w:space="0" w:color="auto"/>
              <w:left w:val="single" w:sz="12" w:space="0" w:color="auto"/>
              <w:bottom w:val="single" w:sz="12" w:space="0" w:color="auto"/>
              <w:right w:val="single" w:sz="4" w:space="0" w:color="auto"/>
            </w:tcBorders>
          </w:tcPr>
          <w:p w14:paraId="5D929F10" w14:textId="77777777" w:rsidR="00AC5ECF" w:rsidRPr="00D01646" w:rsidRDefault="00AC5ECF" w:rsidP="00AC5ECF">
            <w:pPr>
              <w:pStyle w:val="af8"/>
              <w:spacing w:after="60"/>
              <w:rPr>
                <w:ins w:id="7110" w:author="Воронов Алексей Алексеевич" w:date="2018-01-30T11:49:00Z"/>
                <w:rStyle w:val="af9"/>
                <w:rFonts w:ascii="Arial Narrow" w:hAnsi="Arial Narrow" w:cs="Arial"/>
                <w:b/>
                <w:szCs w:val="18"/>
              </w:rPr>
            </w:pPr>
            <w:ins w:id="7111" w:author="Воронов Алексей Алексеевич" w:date="2018-01-30T11:49: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5CED2411" w14:textId="77777777" w:rsidR="00AC5ECF" w:rsidRPr="00D01646" w:rsidRDefault="00AC5ECF" w:rsidP="00AC5ECF">
            <w:pPr>
              <w:pStyle w:val="af8"/>
              <w:spacing w:after="60"/>
              <w:ind w:right="57"/>
              <w:jc w:val="left"/>
              <w:rPr>
                <w:ins w:id="7112" w:author="Воронов Алексей Алексеевич" w:date="2018-01-30T11:49:00Z"/>
                <w:rFonts w:cs="Arial"/>
                <w:szCs w:val="18"/>
              </w:rPr>
            </w:pPr>
            <w:ins w:id="7113" w:author="Воронов Алексей Алексеевич" w:date="2018-01-30T11:49: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1134" w:type="dxa"/>
            <w:tcBorders>
              <w:top w:val="single" w:sz="12" w:space="0" w:color="auto"/>
              <w:left w:val="single" w:sz="4" w:space="0" w:color="auto"/>
              <w:bottom w:val="single" w:sz="12" w:space="0" w:color="auto"/>
              <w:right w:val="single" w:sz="4" w:space="0" w:color="auto"/>
            </w:tcBorders>
          </w:tcPr>
          <w:p w14:paraId="108D98AA" w14:textId="77777777" w:rsidR="00AC5ECF" w:rsidRPr="00D01646" w:rsidRDefault="00AC5ECF" w:rsidP="00AC5ECF">
            <w:pPr>
              <w:pStyle w:val="af8"/>
              <w:spacing w:after="60"/>
              <w:jc w:val="left"/>
              <w:rPr>
                <w:ins w:id="7114" w:author="Воронов Алексей Алексеевич" w:date="2018-01-30T11:49:00Z"/>
                <w:rFonts w:cs="Arial"/>
                <w:szCs w:val="18"/>
              </w:rPr>
            </w:pPr>
            <w:ins w:id="7115" w:author="Воронов Алексей Алексеевич" w:date="2018-01-30T11:49:00Z">
              <w:r w:rsidRPr="00D01646">
                <w:rPr>
                  <w:rFonts w:cs="Arial"/>
                  <w:szCs w:val="18"/>
                </w:rPr>
                <w:t xml:space="preserve">Тип элемента </w:t>
              </w:r>
            </w:ins>
          </w:p>
        </w:tc>
        <w:tc>
          <w:tcPr>
            <w:tcW w:w="1134" w:type="dxa"/>
            <w:tcBorders>
              <w:top w:val="single" w:sz="12" w:space="0" w:color="auto"/>
              <w:left w:val="single" w:sz="4" w:space="0" w:color="auto"/>
              <w:bottom w:val="single" w:sz="12" w:space="0" w:color="auto"/>
              <w:right w:val="single" w:sz="4" w:space="0" w:color="auto"/>
            </w:tcBorders>
          </w:tcPr>
          <w:p w14:paraId="2326683C" w14:textId="77777777" w:rsidR="00AC5ECF" w:rsidRPr="00D01646" w:rsidRDefault="00AC5ECF" w:rsidP="00AC5ECF">
            <w:pPr>
              <w:pStyle w:val="af8"/>
              <w:spacing w:after="60"/>
              <w:ind w:right="57"/>
              <w:jc w:val="left"/>
              <w:rPr>
                <w:ins w:id="7116" w:author="Воронов Алексей Алексеевич" w:date="2018-01-30T11:49:00Z"/>
                <w:rFonts w:cs="Arial"/>
                <w:szCs w:val="18"/>
              </w:rPr>
            </w:pPr>
            <w:ins w:id="7117" w:author="Воронов Алексей Алексеевич" w:date="2018-01-30T11:49:00Z">
              <w:r w:rsidRPr="00D01646">
                <w:rPr>
                  <w:rFonts w:cs="Arial"/>
                  <w:szCs w:val="18"/>
                </w:rPr>
                <w:t>Номер на макете</w:t>
              </w:r>
            </w:ins>
          </w:p>
        </w:tc>
        <w:tc>
          <w:tcPr>
            <w:tcW w:w="4252" w:type="dxa"/>
            <w:tcBorders>
              <w:top w:val="single" w:sz="12" w:space="0" w:color="auto"/>
              <w:left w:val="single" w:sz="4" w:space="0" w:color="auto"/>
              <w:bottom w:val="single" w:sz="12" w:space="0" w:color="auto"/>
              <w:right w:val="single" w:sz="12" w:space="0" w:color="auto"/>
            </w:tcBorders>
          </w:tcPr>
          <w:p w14:paraId="13797B4C" w14:textId="77777777" w:rsidR="00AC5ECF" w:rsidRPr="00D01646" w:rsidRDefault="00AC5ECF" w:rsidP="00AC5ECF">
            <w:pPr>
              <w:pStyle w:val="af8"/>
              <w:spacing w:after="60"/>
              <w:ind w:right="57"/>
              <w:jc w:val="left"/>
              <w:rPr>
                <w:ins w:id="7118" w:author="Воронов Алексей Алексеевич" w:date="2018-01-30T11:49:00Z"/>
                <w:rFonts w:cs="Arial"/>
                <w:szCs w:val="18"/>
              </w:rPr>
            </w:pPr>
            <w:ins w:id="7119" w:author="Воронов Алексей Алексеевич" w:date="2018-01-30T11:49:00Z">
              <w:r w:rsidRPr="00D01646">
                <w:rPr>
                  <w:rFonts w:cs="Arial"/>
                  <w:szCs w:val="18"/>
                </w:rPr>
                <w:t>Описание, способ заполнения, ограничения</w:t>
              </w:r>
            </w:ins>
          </w:p>
        </w:tc>
      </w:tr>
      <w:tr w:rsidR="00AC5ECF" w:rsidRPr="00252D6F" w14:paraId="32FDD705" w14:textId="77777777" w:rsidTr="00ED0183">
        <w:trPr>
          <w:cantSplit/>
          <w:trHeight w:val="361"/>
          <w:ins w:id="7120" w:author="Воронов Алексей Алексеевич" w:date="2018-01-30T11:49:00Z"/>
        </w:trPr>
        <w:tc>
          <w:tcPr>
            <w:tcW w:w="567" w:type="dxa"/>
            <w:tcBorders>
              <w:top w:val="single" w:sz="12" w:space="0" w:color="auto"/>
              <w:bottom w:val="single" w:sz="4" w:space="0" w:color="auto"/>
            </w:tcBorders>
          </w:tcPr>
          <w:p w14:paraId="49649DE2" w14:textId="77777777" w:rsidR="00AC5ECF" w:rsidRPr="00252D6F" w:rsidRDefault="00AC5ECF" w:rsidP="00904090">
            <w:pPr>
              <w:pStyle w:val="afa"/>
              <w:numPr>
                <w:ilvl w:val="0"/>
                <w:numId w:val="98"/>
              </w:numPr>
              <w:spacing w:before="60" w:after="60"/>
              <w:ind w:left="0" w:firstLine="0"/>
              <w:rPr>
                <w:ins w:id="7121" w:author="Воронов Алексей Алексеевич" w:date="2018-01-30T11:49:00Z"/>
                <w:rStyle w:val="af9"/>
                <w:rFonts w:ascii="Arial" w:hAnsi="Arial"/>
              </w:rPr>
            </w:pPr>
          </w:p>
        </w:tc>
        <w:tc>
          <w:tcPr>
            <w:tcW w:w="2027" w:type="dxa"/>
            <w:tcBorders>
              <w:top w:val="single" w:sz="12" w:space="0" w:color="auto"/>
              <w:bottom w:val="single" w:sz="4" w:space="0" w:color="auto"/>
            </w:tcBorders>
          </w:tcPr>
          <w:p w14:paraId="3409BF71" w14:textId="77777777" w:rsidR="00AC5ECF" w:rsidRPr="00405A35" w:rsidRDefault="00AC5ECF" w:rsidP="00AC5ECF">
            <w:pPr>
              <w:pStyle w:val="afa"/>
              <w:spacing w:before="60" w:after="60"/>
              <w:rPr>
                <w:ins w:id="7122" w:author="Воронов Алексей Алексеевич" w:date="2018-01-30T11:49:00Z"/>
                <w:b/>
              </w:rPr>
            </w:pPr>
            <w:ins w:id="7123" w:author="Воронов Алексей Алексеевич" w:date="2018-01-30T11:49:00Z">
              <w:r w:rsidRPr="00405A35">
                <w:rPr>
                  <w:rFonts w:eastAsiaTheme="minorHAnsi"/>
                  <w:b/>
                  <w:lang w:eastAsia="en-US"/>
                </w:rPr>
                <w:t>Наименование шаблона:</w:t>
              </w:r>
            </w:ins>
          </w:p>
        </w:tc>
        <w:tc>
          <w:tcPr>
            <w:tcW w:w="1134" w:type="dxa"/>
            <w:tcBorders>
              <w:top w:val="single" w:sz="12" w:space="0" w:color="auto"/>
              <w:bottom w:val="single" w:sz="4" w:space="0" w:color="auto"/>
            </w:tcBorders>
          </w:tcPr>
          <w:p w14:paraId="750231CE" w14:textId="77777777" w:rsidR="00AC5ECF" w:rsidRPr="00B56BE5" w:rsidRDefault="00AC5ECF" w:rsidP="00AC5ECF">
            <w:pPr>
              <w:spacing w:before="60" w:after="60"/>
              <w:ind w:left="0" w:firstLine="0"/>
              <w:rPr>
                <w:ins w:id="7124" w:author="Воронов Алексей Алексеевич" w:date="2018-01-30T11:49:00Z"/>
                <w:rFonts w:ascii="Arial" w:hAnsi="Arial" w:cs="Arial"/>
                <w:sz w:val="16"/>
                <w:szCs w:val="16"/>
              </w:rPr>
            </w:pPr>
            <w:ins w:id="7125" w:author="Воронов Алексей Алексеевич" w:date="2018-01-30T11:49:00Z">
              <w:r w:rsidRPr="005409B5">
                <w:rPr>
                  <w:rFonts w:ascii="Arial" w:hAnsi="Arial" w:cs="Arial"/>
                  <w:color w:val="000000"/>
                  <w:sz w:val="16"/>
                  <w:szCs w:val="16"/>
                </w:rPr>
                <w:t>textField</w:t>
              </w:r>
            </w:ins>
          </w:p>
        </w:tc>
        <w:tc>
          <w:tcPr>
            <w:tcW w:w="1134" w:type="dxa"/>
            <w:tcBorders>
              <w:top w:val="single" w:sz="12" w:space="0" w:color="auto"/>
              <w:bottom w:val="single" w:sz="4" w:space="0" w:color="auto"/>
            </w:tcBorders>
          </w:tcPr>
          <w:p w14:paraId="703DB148" w14:textId="77777777" w:rsidR="00AC5ECF" w:rsidRPr="00A50218" w:rsidRDefault="00AC5ECF" w:rsidP="00904090">
            <w:pPr>
              <w:pStyle w:val="afa"/>
              <w:numPr>
                <w:ilvl w:val="0"/>
                <w:numId w:val="99"/>
              </w:numPr>
              <w:spacing w:before="60" w:after="60"/>
              <w:ind w:left="0" w:firstLine="0"/>
              <w:rPr>
                <w:ins w:id="7126" w:author="Воронов Алексей Алексеевич" w:date="2018-01-30T11:49:00Z"/>
              </w:rPr>
            </w:pPr>
          </w:p>
        </w:tc>
        <w:tc>
          <w:tcPr>
            <w:tcW w:w="4252" w:type="dxa"/>
            <w:tcBorders>
              <w:top w:val="single" w:sz="12" w:space="0" w:color="auto"/>
              <w:bottom w:val="single" w:sz="4" w:space="0" w:color="auto"/>
            </w:tcBorders>
          </w:tcPr>
          <w:p w14:paraId="09C70455" w14:textId="77777777" w:rsidR="00AC5ECF" w:rsidRPr="00951165" w:rsidRDefault="00AC5ECF" w:rsidP="00AC5ECF">
            <w:pPr>
              <w:tabs>
                <w:tab w:val="center" w:pos="1593"/>
              </w:tabs>
              <w:spacing w:before="60" w:after="60"/>
              <w:ind w:left="0" w:firstLine="0"/>
              <w:jc w:val="left"/>
              <w:rPr>
                <w:ins w:id="7127" w:author="Воронов Алексей Алексеевич" w:date="2018-01-30T11:49:00Z"/>
                <w:rFonts w:ascii="Arial" w:eastAsiaTheme="minorHAnsi" w:hAnsi="Arial" w:cs="Arial"/>
                <w:sz w:val="16"/>
                <w:szCs w:val="16"/>
                <w:lang w:eastAsia="en-US"/>
              </w:rPr>
            </w:pPr>
            <w:ins w:id="7128" w:author="Воронов Алексей Алексеевич" w:date="2018-01-30T11:49:00Z">
              <w:r w:rsidRPr="00951165">
                <w:rPr>
                  <w:rFonts w:ascii="Arial" w:eastAsiaTheme="minorHAnsi" w:hAnsi="Arial" w:cs="Arial"/>
                  <w:sz w:val="16"/>
                  <w:szCs w:val="16"/>
                  <w:lang w:eastAsia="en-US"/>
                </w:rPr>
                <w:t>Наименование</w:t>
              </w:r>
              <w:r>
                <w:rPr>
                  <w:rFonts w:ascii="Arial" w:eastAsiaTheme="minorHAnsi" w:hAnsi="Arial" w:cs="Arial"/>
                  <w:sz w:val="16"/>
                  <w:szCs w:val="16"/>
                  <w:lang w:eastAsia="en-US"/>
                </w:rPr>
                <w:t xml:space="preserve"> шаблона. Ручной ввод.</w:t>
              </w:r>
            </w:ins>
          </w:p>
        </w:tc>
      </w:tr>
      <w:tr w:rsidR="00AC5ECF" w:rsidRPr="00252D6F" w14:paraId="30724184" w14:textId="77777777" w:rsidTr="00ED0183">
        <w:trPr>
          <w:cantSplit/>
          <w:trHeight w:val="361"/>
          <w:ins w:id="7129" w:author="Воронов Алексей Алексеевич" w:date="2018-01-30T11:49:00Z"/>
        </w:trPr>
        <w:tc>
          <w:tcPr>
            <w:tcW w:w="567" w:type="dxa"/>
            <w:tcBorders>
              <w:top w:val="single" w:sz="4" w:space="0" w:color="auto"/>
              <w:bottom w:val="single" w:sz="4" w:space="0" w:color="auto"/>
            </w:tcBorders>
          </w:tcPr>
          <w:p w14:paraId="4F2E9FC0" w14:textId="77777777" w:rsidR="00AC5ECF" w:rsidRPr="00252D6F" w:rsidRDefault="00AC5ECF" w:rsidP="00904090">
            <w:pPr>
              <w:pStyle w:val="afa"/>
              <w:numPr>
                <w:ilvl w:val="0"/>
                <w:numId w:val="98"/>
              </w:numPr>
              <w:spacing w:before="60" w:after="60"/>
              <w:ind w:left="0" w:firstLine="0"/>
              <w:rPr>
                <w:ins w:id="7130" w:author="Воронов Алексей Алексеевич" w:date="2018-01-30T11:49:00Z"/>
                <w:rStyle w:val="af9"/>
                <w:rFonts w:ascii="Arial" w:hAnsi="Arial"/>
              </w:rPr>
            </w:pPr>
          </w:p>
        </w:tc>
        <w:tc>
          <w:tcPr>
            <w:tcW w:w="2027" w:type="dxa"/>
            <w:tcBorders>
              <w:top w:val="single" w:sz="4" w:space="0" w:color="auto"/>
              <w:bottom w:val="single" w:sz="4" w:space="0" w:color="auto"/>
            </w:tcBorders>
          </w:tcPr>
          <w:p w14:paraId="4AB366C9" w14:textId="77777777" w:rsidR="00AC5ECF" w:rsidRPr="00405A35" w:rsidRDefault="00AC5ECF" w:rsidP="00AC5ECF">
            <w:pPr>
              <w:pStyle w:val="afa"/>
              <w:spacing w:before="60" w:after="60"/>
              <w:rPr>
                <w:ins w:id="7131" w:author="Воронов Алексей Алексеевич" w:date="2018-01-30T11:49:00Z"/>
                <w:rFonts w:eastAsiaTheme="minorHAnsi"/>
                <w:b/>
                <w:lang w:eastAsia="en-US"/>
              </w:rPr>
            </w:pPr>
            <w:ins w:id="7132" w:author="Воронов Алексей Алексеевич" w:date="2018-01-30T11:49:00Z">
              <w:r w:rsidRPr="00405A35">
                <w:rPr>
                  <w:rFonts w:eastAsiaTheme="minorHAnsi"/>
                  <w:b/>
                  <w:lang w:eastAsia="en-US"/>
                </w:rPr>
                <w:t>Ориентация страницы:</w:t>
              </w:r>
            </w:ins>
          </w:p>
        </w:tc>
        <w:tc>
          <w:tcPr>
            <w:tcW w:w="1134" w:type="dxa"/>
            <w:tcBorders>
              <w:top w:val="single" w:sz="4" w:space="0" w:color="auto"/>
              <w:bottom w:val="single" w:sz="4" w:space="0" w:color="auto"/>
            </w:tcBorders>
          </w:tcPr>
          <w:p w14:paraId="5F7B0549" w14:textId="77777777" w:rsidR="00AC5ECF" w:rsidRPr="006A3704" w:rsidRDefault="00AC5ECF" w:rsidP="00AC5ECF">
            <w:pPr>
              <w:spacing w:before="60" w:after="60"/>
              <w:ind w:left="0" w:firstLine="0"/>
              <w:rPr>
                <w:ins w:id="7133" w:author="Воронов Алексей Алексеевич" w:date="2018-01-30T11:49:00Z"/>
                <w:rFonts w:ascii="Arial" w:hAnsi="Arial" w:cs="Arial"/>
                <w:color w:val="000000"/>
                <w:sz w:val="16"/>
                <w:szCs w:val="16"/>
              </w:rPr>
            </w:pPr>
            <w:ins w:id="7134" w:author="Воронов Алексей Алексеевич" w:date="2018-01-30T11:49:00Z">
              <w:r w:rsidRPr="006A3704">
                <w:rPr>
                  <w:rFonts w:ascii="Arial" w:hAnsi="Arial" w:cs="Arial"/>
                  <w:noProof/>
                  <w:color w:val="000000"/>
                  <w:sz w:val="16"/>
                  <w:szCs w:val="16"/>
                  <w:lang w:val="en-US"/>
                </w:rPr>
                <w:t>radioGroup</w:t>
              </w:r>
            </w:ins>
          </w:p>
        </w:tc>
        <w:tc>
          <w:tcPr>
            <w:tcW w:w="1134" w:type="dxa"/>
            <w:tcBorders>
              <w:top w:val="single" w:sz="4" w:space="0" w:color="auto"/>
              <w:bottom w:val="single" w:sz="4" w:space="0" w:color="auto"/>
            </w:tcBorders>
          </w:tcPr>
          <w:p w14:paraId="0D869A50" w14:textId="77777777" w:rsidR="00AC5ECF" w:rsidRPr="00A50218" w:rsidRDefault="00AC5ECF" w:rsidP="00904090">
            <w:pPr>
              <w:pStyle w:val="afa"/>
              <w:numPr>
                <w:ilvl w:val="0"/>
                <w:numId w:val="99"/>
              </w:numPr>
              <w:spacing w:before="60" w:after="60"/>
              <w:ind w:left="0" w:firstLine="0"/>
              <w:rPr>
                <w:ins w:id="7135" w:author="Воронов Алексей Алексеевич" w:date="2018-01-30T11:49:00Z"/>
              </w:rPr>
            </w:pPr>
          </w:p>
        </w:tc>
        <w:tc>
          <w:tcPr>
            <w:tcW w:w="4252" w:type="dxa"/>
            <w:tcBorders>
              <w:top w:val="single" w:sz="4" w:space="0" w:color="auto"/>
              <w:bottom w:val="single" w:sz="4" w:space="0" w:color="auto"/>
            </w:tcBorders>
          </w:tcPr>
          <w:p w14:paraId="7FDAABE7" w14:textId="77777777" w:rsidR="00AC5ECF" w:rsidRDefault="00AC5ECF" w:rsidP="00AC5ECF">
            <w:pPr>
              <w:tabs>
                <w:tab w:val="center" w:pos="1593"/>
              </w:tabs>
              <w:spacing w:before="60" w:after="60"/>
              <w:ind w:left="0" w:firstLine="0"/>
              <w:jc w:val="left"/>
              <w:rPr>
                <w:ins w:id="7136" w:author="Воронов Алексей Алексеевич" w:date="2018-01-30T11:49:00Z"/>
                <w:rFonts w:ascii="Arial" w:eastAsiaTheme="minorHAnsi" w:hAnsi="Arial" w:cs="Arial"/>
                <w:sz w:val="16"/>
                <w:szCs w:val="16"/>
                <w:lang w:eastAsia="en-US"/>
              </w:rPr>
            </w:pPr>
            <w:ins w:id="7137" w:author="Воронов Алексей Алексеевич" w:date="2018-01-30T11:49:00Z">
              <w:r>
                <w:rPr>
                  <w:rFonts w:ascii="Arial" w:eastAsiaTheme="minorHAnsi" w:hAnsi="Arial" w:cs="Arial"/>
                  <w:sz w:val="16"/>
                  <w:szCs w:val="16"/>
                  <w:lang w:eastAsia="en-US"/>
                </w:rPr>
                <w:t>Выбор опции:</w:t>
              </w:r>
            </w:ins>
          </w:p>
          <w:p w14:paraId="0301A9A5" w14:textId="77777777" w:rsidR="00AC5ECF" w:rsidRPr="006A3704" w:rsidRDefault="00AC5ECF" w:rsidP="00904090">
            <w:pPr>
              <w:pStyle w:val="a"/>
              <w:numPr>
                <w:ilvl w:val="0"/>
                <w:numId w:val="100"/>
              </w:numPr>
              <w:tabs>
                <w:tab w:val="center" w:pos="298"/>
              </w:tabs>
              <w:spacing w:before="60" w:after="0" w:line="240" w:lineRule="auto"/>
              <w:ind w:left="0" w:firstLine="0"/>
              <w:jc w:val="left"/>
              <w:rPr>
                <w:ins w:id="7138" w:author="Воронов Алексей Алексеевич" w:date="2018-01-30T11:49:00Z"/>
                <w:rFonts w:ascii="Arial" w:eastAsiaTheme="minorHAnsi" w:hAnsi="Arial" w:cs="Arial"/>
                <w:sz w:val="16"/>
                <w:szCs w:val="16"/>
                <w:lang w:eastAsia="en-US"/>
              </w:rPr>
            </w:pPr>
            <w:ins w:id="7139" w:author="Воронов Алексей Алексеевич" w:date="2018-01-30T11:49:00Z">
              <w:r w:rsidRPr="006A3704">
                <w:rPr>
                  <w:rFonts w:ascii="Arial" w:eastAsiaTheme="minorHAnsi" w:hAnsi="Arial" w:cs="Arial"/>
                  <w:sz w:val="16"/>
                  <w:szCs w:val="16"/>
                  <w:lang w:eastAsia="en-US"/>
                </w:rPr>
                <w:t>Книжная</w:t>
              </w:r>
            </w:ins>
          </w:p>
          <w:p w14:paraId="71D5C1A1" w14:textId="77777777" w:rsidR="00AC5ECF" w:rsidRPr="006A3704" w:rsidRDefault="00AC5ECF" w:rsidP="00904090">
            <w:pPr>
              <w:pStyle w:val="a"/>
              <w:numPr>
                <w:ilvl w:val="0"/>
                <w:numId w:val="100"/>
              </w:numPr>
              <w:tabs>
                <w:tab w:val="center" w:pos="298"/>
              </w:tabs>
              <w:spacing w:before="60" w:after="0" w:line="240" w:lineRule="auto"/>
              <w:ind w:left="0" w:firstLine="0"/>
              <w:jc w:val="left"/>
              <w:rPr>
                <w:ins w:id="7140" w:author="Воронов Алексей Алексеевич" w:date="2018-01-30T11:49:00Z"/>
                <w:rFonts w:ascii="Arial" w:eastAsiaTheme="minorHAnsi" w:hAnsi="Arial" w:cs="Arial"/>
                <w:sz w:val="16"/>
                <w:szCs w:val="16"/>
                <w:lang w:eastAsia="en-US"/>
              </w:rPr>
            </w:pPr>
            <w:ins w:id="7141" w:author="Воронов Алексей Алексеевич" w:date="2018-01-30T11:49:00Z">
              <w:r w:rsidRPr="006A3704">
                <w:rPr>
                  <w:rFonts w:ascii="Arial" w:eastAsiaTheme="minorHAnsi" w:hAnsi="Arial" w:cs="Arial"/>
                  <w:sz w:val="16"/>
                  <w:szCs w:val="16"/>
                  <w:lang w:eastAsia="en-US"/>
                </w:rPr>
                <w:t>Альбомная</w:t>
              </w:r>
            </w:ins>
          </w:p>
        </w:tc>
      </w:tr>
      <w:tr w:rsidR="00AC5ECF" w:rsidRPr="00252D6F" w14:paraId="67FAB011" w14:textId="77777777" w:rsidTr="00ED0183">
        <w:trPr>
          <w:cantSplit/>
          <w:trHeight w:val="361"/>
          <w:ins w:id="7142" w:author="Воронов Алексей Алексеевич" w:date="2018-01-30T11:49:00Z"/>
        </w:trPr>
        <w:tc>
          <w:tcPr>
            <w:tcW w:w="567" w:type="dxa"/>
            <w:tcBorders>
              <w:top w:val="single" w:sz="4" w:space="0" w:color="auto"/>
              <w:bottom w:val="single" w:sz="12" w:space="0" w:color="auto"/>
            </w:tcBorders>
          </w:tcPr>
          <w:p w14:paraId="2A483175" w14:textId="77777777" w:rsidR="00AC5ECF" w:rsidRPr="00252D6F" w:rsidRDefault="00AC5ECF" w:rsidP="00904090">
            <w:pPr>
              <w:pStyle w:val="afa"/>
              <w:numPr>
                <w:ilvl w:val="0"/>
                <w:numId w:val="98"/>
              </w:numPr>
              <w:spacing w:before="60" w:after="60"/>
              <w:ind w:left="0" w:firstLine="0"/>
              <w:rPr>
                <w:ins w:id="7143" w:author="Воронов Алексей Алексеевич" w:date="2018-01-30T11:49:00Z"/>
                <w:rStyle w:val="af9"/>
                <w:rFonts w:ascii="Arial" w:hAnsi="Arial"/>
              </w:rPr>
            </w:pPr>
          </w:p>
        </w:tc>
        <w:tc>
          <w:tcPr>
            <w:tcW w:w="2027" w:type="dxa"/>
            <w:tcBorders>
              <w:top w:val="single" w:sz="4" w:space="0" w:color="auto"/>
              <w:bottom w:val="single" w:sz="12" w:space="0" w:color="auto"/>
            </w:tcBorders>
          </w:tcPr>
          <w:p w14:paraId="2E9E1A70" w14:textId="77777777" w:rsidR="00AC5ECF" w:rsidRPr="00405A35" w:rsidRDefault="00AC5ECF" w:rsidP="00AC5ECF">
            <w:pPr>
              <w:pStyle w:val="afa"/>
              <w:spacing w:before="60" w:after="60"/>
              <w:rPr>
                <w:ins w:id="7144" w:author="Воронов Алексей Алексеевич" w:date="2018-01-30T11:49:00Z"/>
                <w:rFonts w:eastAsiaTheme="minorHAnsi"/>
                <w:b/>
                <w:lang w:eastAsia="en-US"/>
              </w:rPr>
            </w:pPr>
            <w:ins w:id="7145" w:author="Воронов Алексей Алексеевич" w:date="2018-01-30T11:49:00Z">
              <w:r w:rsidRPr="00405A35">
                <w:rPr>
                  <w:rFonts w:eastAsiaTheme="minorHAnsi"/>
                  <w:b/>
                  <w:lang w:eastAsia="en-US"/>
                </w:rPr>
                <w:t>Экспортируемые поля</w:t>
              </w:r>
            </w:ins>
          </w:p>
        </w:tc>
        <w:tc>
          <w:tcPr>
            <w:tcW w:w="1134" w:type="dxa"/>
            <w:tcBorders>
              <w:top w:val="single" w:sz="4" w:space="0" w:color="auto"/>
              <w:bottom w:val="single" w:sz="12" w:space="0" w:color="auto"/>
            </w:tcBorders>
          </w:tcPr>
          <w:p w14:paraId="026918BA" w14:textId="77777777" w:rsidR="00AC5ECF" w:rsidRPr="005409B5" w:rsidRDefault="00AC5ECF" w:rsidP="00AC5ECF">
            <w:pPr>
              <w:spacing w:before="60" w:after="60"/>
              <w:ind w:left="0" w:firstLine="0"/>
              <w:rPr>
                <w:ins w:id="7146" w:author="Воронов Алексей Алексеевич" w:date="2018-01-30T11:49:00Z"/>
                <w:rFonts w:ascii="Arial" w:hAnsi="Arial" w:cs="Arial"/>
                <w:color w:val="000000"/>
                <w:sz w:val="16"/>
                <w:szCs w:val="16"/>
              </w:rPr>
            </w:pPr>
            <w:ins w:id="7147" w:author="Воронов Алексей Алексеевич" w:date="2018-01-30T11:49:00Z">
              <w:r>
                <w:rPr>
                  <w:rFonts w:ascii="Arial" w:hAnsi="Arial" w:cs="Arial"/>
                  <w:color w:val="000000"/>
                  <w:sz w:val="16"/>
                  <w:szCs w:val="16"/>
                </w:rPr>
                <w:t>скроллер</w:t>
              </w:r>
            </w:ins>
          </w:p>
        </w:tc>
        <w:tc>
          <w:tcPr>
            <w:tcW w:w="1134" w:type="dxa"/>
            <w:tcBorders>
              <w:top w:val="single" w:sz="4" w:space="0" w:color="auto"/>
              <w:bottom w:val="single" w:sz="12" w:space="0" w:color="auto"/>
            </w:tcBorders>
          </w:tcPr>
          <w:p w14:paraId="14E6497A" w14:textId="77777777" w:rsidR="00AC5ECF" w:rsidRPr="00A50218" w:rsidRDefault="00AC5ECF" w:rsidP="00904090">
            <w:pPr>
              <w:pStyle w:val="afa"/>
              <w:numPr>
                <w:ilvl w:val="0"/>
                <w:numId w:val="99"/>
              </w:numPr>
              <w:spacing w:before="60" w:after="60"/>
              <w:ind w:left="0" w:firstLine="0"/>
              <w:rPr>
                <w:ins w:id="7148" w:author="Воронов Алексей Алексеевич" w:date="2018-01-30T11:49:00Z"/>
              </w:rPr>
            </w:pPr>
          </w:p>
        </w:tc>
        <w:tc>
          <w:tcPr>
            <w:tcW w:w="4252" w:type="dxa"/>
            <w:tcBorders>
              <w:top w:val="single" w:sz="4" w:space="0" w:color="auto"/>
              <w:bottom w:val="single" w:sz="12" w:space="0" w:color="auto"/>
            </w:tcBorders>
          </w:tcPr>
          <w:p w14:paraId="619D7FBF" w14:textId="77777777" w:rsidR="00AC5ECF" w:rsidRDefault="00AC5ECF" w:rsidP="00AC5ECF">
            <w:pPr>
              <w:tabs>
                <w:tab w:val="center" w:pos="1593"/>
              </w:tabs>
              <w:spacing w:before="60" w:after="60"/>
              <w:ind w:left="0" w:firstLine="0"/>
              <w:jc w:val="left"/>
              <w:rPr>
                <w:ins w:id="7149" w:author="Воронов Алексей Алексеевич" w:date="2018-01-30T11:49:00Z"/>
                <w:rFonts w:ascii="Arial" w:eastAsiaTheme="minorHAnsi" w:hAnsi="Arial" w:cs="Arial"/>
                <w:sz w:val="16"/>
                <w:szCs w:val="16"/>
                <w:lang w:eastAsia="en-US"/>
              </w:rPr>
            </w:pPr>
            <w:ins w:id="7150" w:author="Воронов Алексей Алексеевич" w:date="2018-01-30T11:49:00Z">
              <w:r>
                <w:rPr>
                  <w:rFonts w:ascii="Arial" w:eastAsiaTheme="minorHAnsi" w:hAnsi="Arial" w:cs="Arial"/>
                  <w:sz w:val="16"/>
                  <w:szCs w:val="16"/>
                  <w:lang w:eastAsia="en-US"/>
                </w:rPr>
                <w:t>Скроллер, содержащий список выбранных полей для экспорта.</w:t>
              </w:r>
            </w:ins>
          </w:p>
          <w:p w14:paraId="723ABC98" w14:textId="77777777" w:rsidR="00AC5ECF" w:rsidRDefault="00AC5ECF" w:rsidP="00AC5ECF">
            <w:pPr>
              <w:tabs>
                <w:tab w:val="center" w:pos="1593"/>
              </w:tabs>
              <w:spacing w:before="60" w:after="60"/>
              <w:ind w:left="0" w:firstLine="0"/>
              <w:jc w:val="left"/>
              <w:rPr>
                <w:ins w:id="7151" w:author="Воронов Алексей Алексеевич" w:date="2018-01-30T11:49:00Z"/>
                <w:rFonts w:ascii="Arial" w:eastAsiaTheme="minorHAnsi" w:hAnsi="Arial" w:cs="Arial"/>
                <w:sz w:val="16"/>
                <w:szCs w:val="16"/>
                <w:lang w:eastAsia="en-US"/>
              </w:rPr>
            </w:pPr>
            <w:ins w:id="7152" w:author="Воронов Алексей Алексеевич" w:date="2018-01-30T11:49:00Z">
              <w:r>
                <w:rPr>
                  <w:rFonts w:ascii="Arial" w:eastAsiaTheme="minorHAnsi" w:hAnsi="Arial" w:cs="Arial"/>
                  <w:sz w:val="16"/>
                  <w:szCs w:val="16"/>
                  <w:lang w:eastAsia="en-US"/>
                </w:rPr>
                <w:t>Столбцы, отображаемые в табличном представлении скроллера:</w:t>
              </w:r>
            </w:ins>
          </w:p>
          <w:p w14:paraId="5261F6DF" w14:textId="77777777" w:rsidR="00AC5ECF" w:rsidRPr="00AC5ECF" w:rsidRDefault="00AC5ECF" w:rsidP="00904090">
            <w:pPr>
              <w:pStyle w:val="a"/>
              <w:numPr>
                <w:ilvl w:val="0"/>
                <w:numId w:val="100"/>
              </w:numPr>
              <w:tabs>
                <w:tab w:val="center" w:pos="298"/>
              </w:tabs>
              <w:spacing w:before="60" w:after="0" w:line="240" w:lineRule="auto"/>
              <w:ind w:left="0" w:firstLine="0"/>
              <w:jc w:val="left"/>
              <w:rPr>
                <w:ins w:id="7153" w:author="Воронов Алексей Алексеевич" w:date="2018-01-30T11:49:00Z"/>
                <w:rFonts w:ascii="Arial" w:eastAsiaTheme="minorHAnsi" w:hAnsi="Arial" w:cs="Arial"/>
                <w:sz w:val="16"/>
                <w:szCs w:val="16"/>
                <w:lang w:eastAsia="en-US"/>
              </w:rPr>
            </w:pPr>
            <w:ins w:id="7154" w:author="Воронов Алексей Алексеевич" w:date="2018-01-30T11:49:00Z">
              <w:r w:rsidRPr="00AC5ECF">
                <w:rPr>
                  <w:rFonts w:ascii="Arial" w:eastAsiaTheme="minorHAnsi" w:hAnsi="Arial" w:cs="Arial"/>
                  <w:sz w:val="16"/>
                  <w:szCs w:val="16"/>
                  <w:lang w:eastAsia="en-US"/>
                </w:rPr>
                <w:t>Позиция</w:t>
              </w:r>
            </w:ins>
          </w:p>
          <w:p w14:paraId="1348B955" w14:textId="77777777" w:rsidR="00AC5ECF" w:rsidRPr="00E77590" w:rsidRDefault="00AC5ECF" w:rsidP="00904090">
            <w:pPr>
              <w:pStyle w:val="a"/>
              <w:numPr>
                <w:ilvl w:val="0"/>
                <w:numId w:val="100"/>
              </w:numPr>
              <w:tabs>
                <w:tab w:val="center" w:pos="298"/>
              </w:tabs>
              <w:spacing w:before="60" w:after="0" w:line="240" w:lineRule="auto"/>
              <w:ind w:left="0" w:firstLine="0"/>
              <w:jc w:val="left"/>
              <w:rPr>
                <w:ins w:id="7155" w:author="Воронов Алексей Алексеевич" w:date="2018-01-30T11:49:00Z"/>
                <w:rFonts w:ascii="Arial" w:eastAsiaTheme="minorHAnsi" w:hAnsi="Arial" w:cs="Arial"/>
                <w:sz w:val="16"/>
                <w:szCs w:val="16"/>
                <w:lang w:eastAsia="en-US"/>
              </w:rPr>
            </w:pPr>
            <w:ins w:id="7156" w:author="Воронов Алексей Алексеевич" w:date="2018-01-30T11:49:00Z">
              <w:r w:rsidRPr="00AC5ECF">
                <w:rPr>
                  <w:rFonts w:ascii="Arial" w:eastAsiaTheme="minorHAnsi" w:hAnsi="Arial" w:cs="Arial"/>
                  <w:sz w:val="16"/>
                  <w:szCs w:val="16"/>
                  <w:lang w:eastAsia="en-US"/>
                </w:rPr>
                <w:t>Наименование поля</w:t>
              </w:r>
            </w:ins>
          </w:p>
        </w:tc>
      </w:tr>
    </w:tbl>
    <w:p w14:paraId="28ED3F78" w14:textId="77777777" w:rsidR="00AC5ECF" w:rsidRDefault="00AC5ECF" w:rsidP="008A38FE">
      <w:pPr>
        <w:rPr>
          <w:ins w:id="7157" w:author="Воронов Алексей Алексеевич" w:date="2018-01-30T11:49:00Z"/>
        </w:rPr>
      </w:pPr>
    </w:p>
    <w:p w14:paraId="30A89EA9" w14:textId="77777777" w:rsidR="00AC5ECF" w:rsidRDefault="00AC5ECF" w:rsidP="008A38FE">
      <w:pPr>
        <w:rPr>
          <w:ins w:id="7158" w:author="Воронов Алексей Алексеевич" w:date="2018-01-30T11:49:00Z"/>
        </w:rPr>
      </w:pPr>
    </w:p>
    <w:p w14:paraId="607E4025" w14:textId="45AF2F8A" w:rsidR="00AC5ECF" w:rsidRDefault="00AC5ECF" w:rsidP="00AC5ECF">
      <w:pPr>
        <w:pStyle w:val="aff9"/>
        <w:keepNext/>
        <w:rPr>
          <w:ins w:id="7159" w:author="Воронов Алексей Алексеевич" w:date="2018-01-30T11:51:00Z"/>
        </w:rPr>
      </w:pPr>
      <w:ins w:id="7160" w:author="Воронов Алексей Алексеевич" w:date="2018-01-30T11:51:00Z">
        <w:r>
          <w:t xml:space="preserve">Таблица </w:t>
        </w:r>
        <w:r>
          <w:fldChar w:fldCharType="begin"/>
        </w:r>
        <w:r>
          <w:instrText xml:space="preserve"> SEQ Таблица \* ARABIC </w:instrText>
        </w:r>
      </w:ins>
      <w:r>
        <w:fldChar w:fldCharType="separate"/>
      </w:r>
      <w:ins w:id="7161" w:author="Феданкова Любовь Анатольевна" w:date="2019-10-09T12:38:00Z">
        <w:r w:rsidR="00031B2C">
          <w:rPr>
            <w:noProof/>
          </w:rPr>
          <w:t>57</w:t>
        </w:r>
      </w:ins>
      <w:ins w:id="7162" w:author="Воронов Алексей Алексеевич" w:date="2018-01-30T12:27:00Z">
        <w:del w:id="7163" w:author="Феданкова Любовь Анатольевна" w:date="2019-10-09T12:38:00Z">
          <w:r w:rsidR="00DB3D2B" w:rsidDel="00031B2C">
            <w:rPr>
              <w:noProof/>
            </w:rPr>
            <w:delText>54</w:delText>
          </w:r>
        </w:del>
      </w:ins>
      <w:ins w:id="7164" w:author="Воронов Алексей Алексеевич" w:date="2018-01-30T11:51:00Z">
        <w:r>
          <w:fldChar w:fldCharType="end"/>
        </w:r>
        <w:r>
          <w:t xml:space="preserve"> </w:t>
        </w:r>
        <w:r w:rsidRPr="00BB0E12">
          <w:t>Клиентская часть. Элементы управления формы «Настройка шаблонов»</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2310"/>
        <w:gridCol w:w="6237"/>
      </w:tblGrid>
      <w:tr w:rsidR="00AC5ECF" w:rsidRPr="00252D6F" w14:paraId="5551F89C" w14:textId="77777777" w:rsidTr="00ED0183">
        <w:trPr>
          <w:tblHeader/>
          <w:ins w:id="7165" w:author="Воронов Алексей Алексеевич" w:date="2018-01-30T11:51:00Z"/>
        </w:trPr>
        <w:tc>
          <w:tcPr>
            <w:tcW w:w="567" w:type="dxa"/>
            <w:tcBorders>
              <w:top w:val="single" w:sz="12" w:space="0" w:color="auto"/>
              <w:bottom w:val="single" w:sz="12" w:space="0" w:color="auto"/>
            </w:tcBorders>
            <w:vAlign w:val="center"/>
          </w:tcPr>
          <w:p w14:paraId="61AD0D72" w14:textId="77777777" w:rsidR="00AC5ECF" w:rsidRPr="00252D6F" w:rsidRDefault="00AC5ECF" w:rsidP="00ED0183">
            <w:pPr>
              <w:pStyle w:val="af8"/>
              <w:spacing w:after="60"/>
              <w:rPr>
                <w:ins w:id="7166" w:author="Воронов Алексей Алексеевич" w:date="2018-01-30T11:51:00Z"/>
              </w:rPr>
            </w:pPr>
            <w:ins w:id="7167" w:author="Воронов Алексей Алексеевич" w:date="2018-01-30T11:51:00Z">
              <w:r w:rsidRPr="00252D6F">
                <w:t>№ п/п</w:t>
              </w:r>
            </w:ins>
          </w:p>
        </w:tc>
        <w:tc>
          <w:tcPr>
            <w:tcW w:w="2310" w:type="dxa"/>
            <w:tcBorders>
              <w:top w:val="single" w:sz="12" w:space="0" w:color="auto"/>
              <w:bottom w:val="single" w:sz="12" w:space="0" w:color="auto"/>
            </w:tcBorders>
            <w:vAlign w:val="center"/>
          </w:tcPr>
          <w:p w14:paraId="46E9C121" w14:textId="77777777" w:rsidR="00AC5ECF" w:rsidRPr="00252D6F" w:rsidRDefault="00AC5ECF" w:rsidP="00ED0183">
            <w:pPr>
              <w:pStyle w:val="af8"/>
              <w:spacing w:after="60"/>
              <w:jc w:val="left"/>
              <w:rPr>
                <w:ins w:id="7168" w:author="Воронов Алексей Алексеевич" w:date="2018-01-30T11:51:00Z"/>
              </w:rPr>
            </w:pPr>
            <w:ins w:id="7169" w:author="Воронов Алексей Алексеевич" w:date="2018-01-30T11:51:00Z">
              <w:r>
                <w:t>Элемент</w:t>
              </w:r>
            </w:ins>
          </w:p>
        </w:tc>
        <w:tc>
          <w:tcPr>
            <w:tcW w:w="6237" w:type="dxa"/>
            <w:tcBorders>
              <w:top w:val="single" w:sz="12" w:space="0" w:color="auto"/>
              <w:bottom w:val="single" w:sz="12" w:space="0" w:color="auto"/>
            </w:tcBorders>
            <w:vAlign w:val="center"/>
          </w:tcPr>
          <w:p w14:paraId="10A2EC5A" w14:textId="77777777" w:rsidR="00AC5ECF" w:rsidRPr="00252D6F" w:rsidRDefault="00AC5ECF" w:rsidP="00ED0183">
            <w:pPr>
              <w:pStyle w:val="af8"/>
              <w:spacing w:after="60"/>
              <w:jc w:val="left"/>
              <w:rPr>
                <w:ins w:id="7170" w:author="Воронов Алексей Алексеевич" w:date="2018-01-30T11:51:00Z"/>
              </w:rPr>
            </w:pPr>
            <w:ins w:id="7171" w:author="Воронов Алексей Алексеевич" w:date="2018-01-30T11:51:00Z">
              <w:r>
                <w:t>О</w:t>
              </w:r>
              <w:r w:rsidRPr="00252D6F">
                <w:t>писание, ограничения по доступности</w:t>
              </w:r>
            </w:ins>
          </w:p>
        </w:tc>
      </w:tr>
      <w:tr w:rsidR="00AC5ECF" w:rsidRPr="00D87FDA" w14:paraId="460779DF" w14:textId="77777777" w:rsidTr="00ED0183">
        <w:trPr>
          <w:ins w:id="7172" w:author="Воронов Алексей Алексеевич" w:date="2018-01-30T11:51:00Z"/>
        </w:trPr>
        <w:tc>
          <w:tcPr>
            <w:tcW w:w="567" w:type="dxa"/>
            <w:tcBorders>
              <w:top w:val="single" w:sz="12" w:space="0" w:color="auto"/>
              <w:bottom w:val="single" w:sz="4" w:space="0" w:color="auto"/>
            </w:tcBorders>
          </w:tcPr>
          <w:p w14:paraId="44BB5030" w14:textId="77777777" w:rsidR="00AC5ECF" w:rsidRPr="00252D6F" w:rsidRDefault="00AC5ECF" w:rsidP="00904090">
            <w:pPr>
              <w:pStyle w:val="afa"/>
              <w:numPr>
                <w:ilvl w:val="0"/>
                <w:numId w:val="102"/>
              </w:numPr>
              <w:spacing w:before="60" w:after="60"/>
              <w:rPr>
                <w:ins w:id="7173" w:author="Воронов Алексей Алексеевич" w:date="2018-01-30T11:51:00Z"/>
                <w:rStyle w:val="af9"/>
              </w:rPr>
            </w:pPr>
          </w:p>
        </w:tc>
        <w:tc>
          <w:tcPr>
            <w:tcW w:w="2310" w:type="dxa"/>
            <w:tcBorders>
              <w:top w:val="single" w:sz="12" w:space="0" w:color="auto"/>
              <w:bottom w:val="single" w:sz="4" w:space="0" w:color="auto"/>
            </w:tcBorders>
          </w:tcPr>
          <w:p w14:paraId="61002145" w14:textId="77777777" w:rsidR="00AC5ECF" w:rsidRPr="00405A35" w:rsidRDefault="00AC5ECF" w:rsidP="00ED0183">
            <w:pPr>
              <w:pStyle w:val="afa"/>
              <w:spacing w:before="60" w:after="60"/>
              <w:rPr>
                <w:ins w:id="7174" w:author="Воронов Алексей Алексеевич" w:date="2018-01-30T11:51:00Z"/>
                <w:b/>
                <w:noProof/>
              </w:rPr>
            </w:pPr>
            <w:ins w:id="7175" w:author="Воронов Алексей Алексеевич" w:date="2018-01-30T11:51:00Z">
              <w:r w:rsidRPr="00405A35">
                <w:rPr>
                  <w:b/>
                  <w:noProof/>
                </w:rPr>
                <w:t>Добавить</w:t>
              </w:r>
            </w:ins>
          </w:p>
        </w:tc>
        <w:tc>
          <w:tcPr>
            <w:tcW w:w="6237" w:type="dxa"/>
            <w:tcBorders>
              <w:top w:val="single" w:sz="12" w:space="0" w:color="auto"/>
              <w:bottom w:val="single" w:sz="4" w:space="0" w:color="auto"/>
            </w:tcBorders>
          </w:tcPr>
          <w:p w14:paraId="5D093A1E" w14:textId="77777777" w:rsidR="00AC5ECF" w:rsidRPr="00AD5773" w:rsidRDefault="00AC5ECF" w:rsidP="00ED0183">
            <w:pPr>
              <w:pStyle w:val="afa"/>
              <w:spacing w:before="60" w:after="60"/>
              <w:rPr>
                <w:ins w:id="7176" w:author="Воронов Алексей Алексеевич" w:date="2018-01-30T11:51:00Z"/>
              </w:rPr>
            </w:pPr>
            <w:ins w:id="7177" w:author="Воронов Алексей Алексеевич" w:date="2018-01-30T11:51:00Z">
              <w:r>
                <w:t>Добавление поля в список экспортируемых полей.</w:t>
              </w:r>
            </w:ins>
          </w:p>
        </w:tc>
      </w:tr>
      <w:tr w:rsidR="00AC5ECF" w:rsidRPr="00252D6F" w14:paraId="4EC35D27" w14:textId="77777777" w:rsidTr="00ED0183">
        <w:trPr>
          <w:ins w:id="7178" w:author="Воронов Алексей Алексеевич" w:date="2018-01-30T11:51:00Z"/>
        </w:trPr>
        <w:tc>
          <w:tcPr>
            <w:tcW w:w="567" w:type="dxa"/>
          </w:tcPr>
          <w:p w14:paraId="27DB4C36" w14:textId="77777777" w:rsidR="00AC5ECF" w:rsidRPr="00252D6F" w:rsidRDefault="00AC5ECF" w:rsidP="00904090">
            <w:pPr>
              <w:pStyle w:val="afa"/>
              <w:numPr>
                <w:ilvl w:val="0"/>
                <w:numId w:val="102"/>
              </w:numPr>
              <w:spacing w:before="60" w:after="60"/>
              <w:rPr>
                <w:ins w:id="7179" w:author="Воронов Алексей Алексеевич" w:date="2018-01-30T11:51:00Z"/>
                <w:rStyle w:val="af9"/>
              </w:rPr>
            </w:pPr>
          </w:p>
        </w:tc>
        <w:tc>
          <w:tcPr>
            <w:tcW w:w="2310" w:type="dxa"/>
          </w:tcPr>
          <w:p w14:paraId="2307722F" w14:textId="77777777" w:rsidR="00AC5ECF" w:rsidRPr="00405A35" w:rsidRDefault="00AC5ECF" w:rsidP="00ED0183">
            <w:pPr>
              <w:pStyle w:val="afa"/>
              <w:spacing w:before="60" w:after="60"/>
              <w:rPr>
                <w:ins w:id="7180" w:author="Воронов Алексей Алексеевич" w:date="2018-01-30T11:51:00Z"/>
                <w:b/>
                <w:noProof/>
              </w:rPr>
            </w:pPr>
            <w:ins w:id="7181" w:author="Воронов Алексей Алексеевич" w:date="2018-01-30T11:51:00Z">
              <w:r w:rsidRPr="00405A35">
                <w:rPr>
                  <w:b/>
                  <w:noProof/>
                </w:rPr>
                <w:t>Удалить</w:t>
              </w:r>
            </w:ins>
          </w:p>
        </w:tc>
        <w:tc>
          <w:tcPr>
            <w:tcW w:w="6237" w:type="dxa"/>
          </w:tcPr>
          <w:p w14:paraId="6FB4423F" w14:textId="77777777" w:rsidR="00AC5ECF" w:rsidRPr="00E77590" w:rsidRDefault="00AC5ECF" w:rsidP="00ED0183">
            <w:pPr>
              <w:spacing w:before="60" w:after="60"/>
              <w:ind w:left="0"/>
              <w:jc w:val="left"/>
              <w:rPr>
                <w:ins w:id="7182" w:author="Воронов Алексей Алексеевич" w:date="2018-01-30T11:51:00Z"/>
                <w:rFonts w:ascii="Arial" w:hAnsi="Arial" w:cs="Arial"/>
                <w:sz w:val="16"/>
                <w:szCs w:val="16"/>
              </w:rPr>
            </w:pPr>
            <w:ins w:id="7183" w:author="Воронов Алексей Алексеевич" w:date="2018-01-30T11:51:00Z">
              <w:r>
                <w:rPr>
                  <w:rFonts w:ascii="Arial" w:hAnsi="Arial" w:cs="Arial"/>
                  <w:sz w:val="16"/>
                  <w:szCs w:val="16"/>
                </w:rPr>
                <w:t>Удаление</w:t>
              </w:r>
              <w:r w:rsidRPr="00E77590">
                <w:rPr>
                  <w:rFonts w:ascii="Arial" w:hAnsi="Arial" w:cs="Arial"/>
                  <w:sz w:val="16"/>
                  <w:szCs w:val="16"/>
                </w:rPr>
                <w:t xml:space="preserve"> поля </w:t>
              </w:r>
              <w:r>
                <w:rPr>
                  <w:rFonts w:ascii="Arial" w:hAnsi="Arial" w:cs="Arial"/>
                  <w:sz w:val="16"/>
                  <w:szCs w:val="16"/>
                </w:rPr>
                <w:t>из</w:t>
              </w:r>
              <w:r w:rsidRPr="00E77590">
                <w:rPr>
                  <w:rFonts w:ascii="Arial" w:hAnsi="Arial" w:cs="Arial"/>
                  <w:sz w:val="16"/>
                  <w:szCs w:val="16"/>
                </w:rPr>
                <w:t xml:space="preserve"> списк</w:t>
              </w:r>
              <w:r>
                <w:rPr>
                  <w:rFonts w:ascii="Arial" w:hAnsi="Arial" w:cs="Arial"/>
                  <w:sz w:val="16"/>
                  <w:szCs w:val="16"/>
                </w:rPr>
                <w:t>а</w:t>
              </w:r>
              <w:r w:rsidRPr="00E77590">
                <w:rPr>
                  <w:rFonts w:ascii="Arial" w:hAnsi="Arial" w:cs="Arial"/>
                  <w:sz w:val="16"/>
                  <w:szCs w:val="16"/>
                </w:rPr>
                <w:t xml:space="preserve"> экспортируемых полей</w:t>
              </w:r>
              <w:r>
                <w:rPr>
                  <w:rFonts w:ascii="Arial" w:hAnsi="Arial" w:cs="Arial"/>
                  <w:sz w:val="16"/>
                  <w:szCs w:val="16"/>
                </w:rPr>
                <w:t xml:space="preserve"> с предварительным диалогом подтверждения действия.</w:t>
              </w:r>
            </w:ins>
          </w:p>
          <w:p w14:paraId="715E6E88" w14:textId="77777777" w:rsidR="00AC5ECF" w:rsidRPr="00E77590" w:rsidRDefault="00AC5ECF" w:rsidP="00ED0183">
            <w:pPr>
              <w:spacing w:before="60" w:after="60"/>
              <w:ind w:left="0"/>
              <w:jc w:val="left"/>
              <w:rPr>
                <w:ins w:id="7184" w:author="Воронов Алексей Алексеевич" w:date="2018-01-30T11:51:00Z"/>
                <w:rFonts w:ascii="Arial" w:hAnsi="Arial" w:cs="Arial"/>
                <w:sz w:val="16"/>
                <w:szCs w:val="16"/>
              </w:rPr>
            </w:pPr>
            <w:ins w:id="7185" w:author="Воронов Алексей Алексеевич" w:date="2018-01-30T11:51:00Z">
              <w:r w:rsidRPr="00E77590">
                <w:rPr>
                  <w:rFonts w:ascii="Arial" w:eastAsiaTheme="minorHAnsi" w:hAnsi="Arial" w:cs="Arial"/>
                  <w:sz w:val="16"/>
                  <w:szCs w:val="16"/>
                  <w:lang w:eastAsia="en-US"/>
                </w:rPr>
                <w:t>– недоступно, если не выделена запись в скроллере.</w:t>
              </w:r>
            </w:ins>
          </w:p>
        </w:tc>
      </w:tr>
      <w:tr w:rsidR="00AC5ECF" w:rsidRPr="00252D6F" w14:paraId="58C2CEDF" w14:textId="77777777" w:rsidTr="00ED0183">
        <w:trPr>
          <w:ins w:id="7186" w:author="Воронов Алексей Алексеевич" w:date="2018-01-30T11:51:00Z"/>
        </w:trPr>
        <w:tc>
          <w:tcPr>
            <w:tcW w:w="567" w:type="dxa"/>
          </w:tcPr>
          <w:p w14:paraId="37D983D9" w14:textId="77777777" w:rsidR="00AC5ECF" w:rsidRPr="00252D6F" w:rsidRDefault="00AC5ECF" w:rsidP="00904090">
            <w:pPr>
              <w:pStyle w:val="afa"/>
              <w:numPr>
                <w:ilvl w:val="0"/>
                <w:numId w:val="102"/>
              </w:numPr>
              <w:spacing w:before="60" w:after="60"/>
              <w:rPr>
                <w:ins w:id="7187" w:author="Воронов Алексей Алексеевич" w:date="2018-01-30T11:51:00Z"/>
                <w:rStyle w:val="af9"/>
              </w:rPr>
            </w:pPr>
          </w:p>
        </w:tc>
        <w:tc>
          <w:tcPr>
            <w:tcW w:w="2310" w:type="dxa"/>
          </w:tcPr>
          <w:p w14:paraId="2EA3FE24" w14:textId="77777777" w:rsidR="00AC5ECF" w:rsidRPr="00405A35" w:rsidRDefault="00AC5ECF" w:rsidP="00ED0183">
            <w:pPr>
              <w:pStyle w:val="afa"/>
              <w:spacing w:before="60" w:after="60"/>
              <w:rPr>
                <w:ins w:id="7188" w:author="Воронов Алексей Алексеевич" w:date="2018-01-30T11:51:00Z"/>
                <w:b/>
                <w:noProof/>
              </w:rPr>
            </w:pPr>
            <w:ins w:id="7189" w:author="Воронов Алексей Алексеевич" w:date="2018-01-30T11:51:00Z">
              <w:r>
                <w:rPr>
                  <w:b/>
                  <w:noProof/>
                </w:rPr>
                <w:t>Переставить вперед</w:t>
              </w:r>
            </w:ins>
          </w:p>
        </w:tc>
        <w:tc>
          <w:tcPr>
            <w:tcW w:w="6237" w:type="dxa"/>
          </w:tcPr>
          <w:p w14:paraId="64596A8A" w14:textId="77777777" w:rsidR="00AC5ECF" w:rsidRDefault="00AC5ECF" w:rsidP="00ED0183">
            <w:pPr>
              <w:spacing w:before="60" w:after="60"/>
              <w:ind w:left="0"/>
              <w:jc w:val="left"/>
              <w:rPr>
                <w:ins w:id="7190" w:author="Воронов Алексей Алексеевич" w:date="2018-01-30T11:51:00Z"/>
                <w:rFonts w:ascii="Arial" w:hAnsi="Arial" w:cs="Arial"/>
                <w:sz w:val="16"/>
                <w:szCs w:val="16"/>
              </w:rPr>
            </w:pPr>
            <w:ins w:id="7191" w:author="Воронов Алексей Алексеевич" w:date="2018-01-30T11:51:00Z">
              <w:r>
                <w:rPr>
                  <w:rFonts w:ascii="Arial" w:hAnsi="Arial" w:cs="Arial"/>
                  <w:sz w:val="16"/>
                  <w:szCs w:val="16"/>
                </w:rPr>
                <w:t>Изменение позиции поля в списке на позицию, предшествующую текущей.</w:t>
              </w:r>
            </w:ins>
          </w:p>
          <w:p w14:paraId="55592A91" w14:textId="77777777" w:rsidR="00AC5ECF" w:rsidRPr="00BB5290" w:rsidRDefault="00AC5ECF" w:rsidP="00ED0183">
            <w:pPr>
              <w:spacing w:before="60" w:after="60"/>
              <w:ind w:left="0"/>
              <w:jc w:val="left"/>
              <w:rPr>
                <w:ins w:id="7192" w:author="Воронов Алексей Алексеевич" w:date="2018-01-30T11:51:00Z"/>
                <w:rFonts w:ascii="Arial" w:hAnsi="Arial" w:cs="Arial"/>
                <w:sz w:val="16"/>
                <w:szCs w:val="16"/>
              </w:rPr>
            </w:pPr>
            <w:ins w:id="7193" w:author="Воронов Алексей Алексеевич" w:date="2018-01-30T11:51:00Z">
              <w:r w:rsidRPr="00E77590">
                <w:rPr>
                  <w:rFonts w:ascii="Arial" w:eastAsiaTheme="minorHAnsi" w:hAnsi="Arial" w:cs="Arial"/>
                  <w:sz w:val="16"/>
                  <w:szCs w:val="16"/>
                  <w:lang w:eastAsia="en-US"/>
                </w:rPr>
                <w:t>– недоступно, если не выделена запись в скроллере.</w:t>
              </w:r>
            </w:ins>
          </w:p>
        </w:tc>
      </w:tr>
      <w:tr w:rsidR="00AC5ECF" w:rsidRPr="00252D6F" w14:paraId="183ED4D4" w14:textId="77777777" w:rsidTr="00ED0183">
        <w:trPr>
          <w:ins w:id="7194" w:author="Воронов Алексей Алексеевич" w:date="2018-01-30T11:51:00Z"/>
        </w:trPr>
        <w:tc>
          <w:tcPr>
            <w:tcW w:w="567" w:type="dxa"/>
          </w:tcPr>
          <w:p w14:paraId="448724D1" w14:textId="77777777" w:rsidR="00AC5ECF" w:rsidRPr="00252D6F" w:rsidRDefault="00AC5ECF" w:rsidP="00904090">
            <w:pPr>
              <w:pStyle w:val="afa"/>
              <w:numPr>
                <w:ilvl w:val="0"/>
                <w:numId w:val="102"/>
              </w:numPr>
              <w:spacing w:before="60" w:after="60"/>
              <w:rPr>
                <w:ins w:id="7195" w:author="Воронов Алексей Алексеевич" w:date="2018-01-30T11:51:00Z"/>
                <w:rStyle w:val="af9"/>
              </w:rPr>
            </w:pPr>
          </w:p>
        </w:tc>
        <w:tc>
          <w:tcPr>
            <w:tcW w:w="2310" w:type="dxa"/>
          </w:tcPr>
          <w:p w14:paraId="0F9C3DAC" w14:textId="77777777" w:rsidR="00AC5ECF" w:rsidRPr="00405A35" w:rsidRDefault="00AC5ECF" w:rsidP="00ED0183">
            <w:pPr>
              <w:pStyle w:val="afa"/>
              <w:spacing w:before="60" w:after="60"/>
              <w:rPr>
                <w:ins w:id="7196" w:author="Воронов Алексей Алексеевич" w:date="2018-01-30T11:51:00Z"/>
                <w:b/>
                <w:noProof/>
              </w:rPr>
            </w:pPr>
            <w:ins w:id="7197" w:author="Воронов Алексей Алексеевич" w:date="2018-01-30T11:51:00Z">
              <w:r>
                <w:rPr>
                  <w:b/>
                  <w:noProof/>
                </w:rPr>
                <w:t>Переставить назад</w:t>
              </w:r>
            </w:ins>
          </w:p>
        </w:tc>
        <w:tc>
          <w:tcPr>
            <w:tcW w:w="6237" w:type="dxa"/>
          </w:tcPr>
          <w:p w14:paraId="77F6977E" w14:textId="77777777" w:rsidR="00AC5ECF" w:rsidRDefault="00AC5ECF" w:rsidP="00ED0183">
            <w:pPr>
              <w:spacing w:before="60" w:after="60"/>
              <w:ind w:left="0"/>
              <w:jc w:val="left"/>
              <w:rPr>
                <w:ins w:id="7198" w:author="Воронов Алексей Алексеевич" w:date="2018-01-30T11:51:00Z"/>
                <w:rFonts w:ascii="Arial" w:hAnsi="Arial" w:cs="Arial"/>
                <w:sz w:val="16"/>
                <w:szCs w:val="16"/>
              </w:rPr>
            </w:pPr>
            <w:ins w:id="7199" w:author="Воронов Алексей Алексеевич" w:date="2018-01-30T11:51:00Z">
              <w:r>
                <w:rPr>
                  <w:rFonts w:ascii="Arial" w:hAnsi="Arial" w:cs="Arial"/>
                  <w:sz w:val="16"/>
                  <w:szCs w:val="16"/>
                </w:rPr>
                <w:t>Изменение позиции поля в списке на позицию, следующую за текущей.</w:t>
              </w:r>
            </w:ins>
          </w:p>
          <w:p w14:paraId="4A1EBCD3" w14:textId="77777777" w:rsidR="00AC5ECF" w:rsidRPr="003E429F" w:rsidRDefault="00AC5ECF" w:rsidP="00ED0183">
            <w:pPr>
              <w:spacing w:before="60" w:after="60"/>
              <w:ind w:left="0"/>
              <w:jc w:val="left"/>
              <w:rPr>
                <w:ins w:id="7200" w:author="Воронов Алексей Алексеевич" w:date="2018-01-30T11:51:00Z"/>
                <w:rFonts w:ascii="Arial" w:hAnsi="Arial" w:cs="Arial"/>
                <w:sz w:val="16"/>
                <w:szCs w:val="16"/>
              </w:rPr>
            </w:pPr>
            <w:ins w:id="7201" w:author="Воронов Алексей Алексеевич" w:date="2018-01-30T11:51:00Z">
              <w:r w:rsidRPr="00E77590">
                <w:rPr>
                  <w:rFonts w:ascii="Arial" w:eastAsiaTheme="minorHAnsi" w:hAnsi="Arial" w:cs="Arial"/>
                  <w:sz w:val="16"/>
                  <w:szCs w:val="16"/>
                  <w:lang w:eastAsia="en-US"/>
                </w:rPr>
                <w:t>– недоступно, если не выделена запись в скроллере.</w:t>
              </w:r>
            </w:ins>
          </w:p>
        </w:tc>
      </w:tr>
      <w:tr w:rsidR="00AC5ECF" w:rsidRPr="00252D6F" w14:paraId="7058D201" w14:textId="77777777" w:rsidTr="00ED0183">
        <w:trPr>
          <w:ins w:id="7202" w:author="Воронов Алексей Алексеевич" w:date="2018-01-30T11:51:00Z"/>
        </w:trPr>
        <w:tc>
          <w:tcPr>
            <w:tcW w:w="567" w:type="dxa"/>
          </w:tcPr>
          <w:p w14:paraId="3D778B41" w14:textId="77777777" w:rsidR="00AC5ECF" w:rsidRPr="00252D6F" w:rsidRDefault="00AC5ECF" w:rsidP="00904090">
            <w:pPr>
              <w:pStyle w:val="afa"/>
              <w:numPr>
                <w:ilvl w:val="0"/>
                <w:numId w:val="102"/>
              </w:numPr>
              <w:spacing w:before="60" w:after="60"/>
              <w:rPr>
                <w:ins w:id="7203" w:author="Воронов Алексей Алексеевич" w:date="2018-01-30T11:51:00Z"/>
                <w:rStyle w:val="af9"/>
              </w:rPr>
            </w:pPr>
          </w:p>
        </w:tc>
        <w:tc>
          <w:tcPr>
            <w:tcW w:w="2310" w:type="dxa"/>
          </w:tcPr>
          <w:p w14:paraId="2E2605F8" w14:textId="77777777" w:rsidR="00AC5ECF" w:rsidRPr="00405A35" w:rsidRDefault="00AC5ECF" w:rsidP="00ED0183">
            <w:pPr>
              <w:pStyle w:val="afa"/>
              <w:spacing w:before="60" w:after="60"/>
              <w:rPr>
                <w:ins w:id="7204" w:author="Воронов Алексей Алексеевич" w:date="2018-01-30T11:51:00Z"/>
                <w:b/>
                <w:noProof/>
              </w:rPr>
            </w:pPr>
            <w:ins w:id="7205" w:author="Воронов Алексей Алексеевич" w:date="2018-01-30T11:51:00Z">
              <w:r>
                <w:rPr>
                  <w:b/>
                  <w:noProof/>
                </w:rPr>
                <w:t>Сохранить</w:t>
              </w:r>
            </w:ins>
          </w:p>
        </w:tc>
        <w:tc>
          <w:tcPr>
            <w:tcW w:w="6237" w:type="dxa"/>
          </w:tcPr>
          <w:p w14:paraId="03BFCE45" w14:textId="06A58BEB" w:rsidR="00AC5ECF" w:rsidRPr="009A4D25" w:rsidRDefault="00AC5ECF" w:rsidP="00AC5ECF">
            <w:pPr>
              <w:spacing w:before="60" w:after="60"/>
              <w:ind w:left="0"/>
              <w:jc w:val="left"/>
              <w:rPr>
                <w:ins w:id="7206" w:author="Воронов Алексей Алексеевич" w:date="2018-01-30T11:51:00Z"/>
                <w:rFonts w:ascii="Arial" w:hAnsi="Arial" w:cs="Arial"/>
                <w:sz w:val="16"/>
                <w:szCs w:val="16"/>
              </w:rPr>
            </w:pPr>
            <w:ins w:id="7207" w:author="Воронов Алексей Алексеевич" w:date="2018-01-30T11:51:00Z">
              <w:r w:rsidRPr="009A4D25">
                <w:rPr>
                  <w:rFonts w:ascii="Arial" w:hAnsi="Arial" w:cs="Arial"/>
                  <w:sz w:val="16"/>
                  <w:szCs w:val="16"/>
                </w:rPr>
                <w:t xml:space="preserve">Закрытие формы. Возврат в экранную форму «Шаблоны экспорта списка документов» с сохранением </w:t>
              </w:r>
              <w:r>
                <w:rPr>
                  <w:rFonts w:ascii="Arial" w:hAnsi="Arial" w:cs="Arial"/>
                  <w:sz w:val="16"/>
                  <w:szCs w:val="16"/>
                </w:rPr>
                <w:t>изменений</w:t>
              </w:r>
              <w:r w:rsidRPr="009A4D25">
                <w:rPr>
                  <w:rFonts w:ascii="Arial" w:hAnsi="Arial" w:cs="Arial"/>
                  <w:sz w:val="16"/>
                  <w:szCs w:val="16"/>
                </w:rPr>
                <w:t>.</w:t>
              </w:r>
            </w:ins>
          </w:p>
        </w:tc>
      </w:tr>
    </w:tbl>
    <w:p w14:paraId="4FDB787C" w14:textId="77777777" w:rsidR="00AC5ECF" w:rsidRDefault="00AC5ECF" w:rsidP="008A38FE">
      <w:pPr>
        <w:rPr>
          <w:ins w:id="7208" w:author="Воронов Алексей Алексеевич" w:date="2018-01-30T11:49:00Z"/>
        </w:rPr>
      </w:pPr>
    </w:p>
    <w:p w14:paraId="08C9164D" w14:textId="77777777" w:rsidR="00AC5ECF" w:rsidRDefault="00AC5ECF" w:rsidP="00AC5ECF">
      <w:pPr>
        <w:pStyle w:val="5"/>
        <w:numPr>
          <w:ilvl w:val="4"/>
          <w:numId w:val="1"/>
        </w:numPr>
        <w:rPr>
          <w:ins w:id="7209" w:author="Воронов Алексей Алексеевич" w:date="2018-01-30T11:51:00Z"/>
        </w:rPr>
      </w:pPr>
      <w:bookmarkStart w:id="7210" w:name="_Ref485655192"/>
      <w:ins w:id="7211" w:author="Воронов Алексей Алексеевич" w:date="2018-01-30T11:51:00Z">
        <w:r>
          <w:t>Экранная форма «Выбор экспортируемых полей»</w:t>
        </w:r>
        <w:bookmarkEnd w:id="7210"/>
      </w:ins>
    </w:p>
    <w:p w14:paraId="56714442" w14:textId="470B0D44" w:rsidR="00AC5ECF" w:rsidRPr="00E77590" w:rsidRDefault="00AC5ECF" w:rsidP="00AC5ECF">
      <w:pPr>
        <w:ind w:left="1077"/>
        <w:rPr>
          <w:ins w:id="7212" w:author="Воронов Алексей Алексеевич" w:date="2018-01-30T11:51:00Z"/>
        </w:rPr>
      </w:pPr>
      <w:ins w:id="7213" w:author="Воронов Алексей Алексеевич" w:date="2018-01-30T11:51:00Z">
        <w:r>
          <w:t xml:space="preserve">Экранная форма «Выбор экспортируемых полей» должна отображаться в интерфейсе по действию </w:t>
        </w:r>
        <w:r w:rsidRPr="00AD69B5">
          <w:rPr>
            <w:rFonts w:ascii="Arial Narrow" w:hAnsi="Arial Narrow"/>
          </w:rPr>
          <w:t>«Добавить»</w:t>
        </w:r>
        <w:r>
          <w:t xml:space="preserve"> скроллера </w:t>
        </w:r>
        <w:r w:rsidRPr="00AD69B5">
          <w:rPr>
            <w:rFonts w:ascii="Arial Narrow" w:hAnsi="Arial Narrow"/>
          </w:rPr>
          <w:t>«Экспортируемые поля»</w:t>
        </w:r>
        <w:r>
          <w:t xml:space="preserve"> экранной формы </w:t>
        </w:r>
        <w:r w:rsidRPr="00AD69B5">
          <w:rPr>
            <w:rFonts w:ascii="Arial Narrow" w:hAnsi="Arial Narrow"/>
          </w:rPr>
          <w:t>«Настройка шаблона»</w:t>
        </w:r>
        <w:r>
          <w:t>.</w:t>
        </w:r>
      </w:ins>
    </w:p>
    <w:p w14:paraId="31AA04A4" w14:textId="77777777" w:rsidR="00AC5ECF" w:rsidRDefault="00AC5ECF" w:rsidP="008A38FE">
      <w:pPr>
        <w:rPr>
          <w:ins w:id="7214" w:author="Воронов Алексей Алексеевич" w:date="2018-01-30T11:51:00Z"/>
        </w:rPr>
      </w:pPr>
    </w:p>
    <w:p w14:paraId="6FD36118" w14:textId="77777777" w:rsidR="00AC5ECF" w:rsidRDefault="00AC5ECF" w:rsidP="008A38FE">
      <w:pPr>
        <w:rPr>
          <w:ins w:id="7215" w:author="Воронов Алексей Алексеевич" w:date="2018-01-30T11:51:00Z"/>
        </w:rPr>
      </w:pPr>
    </w:p>
    <w:p w14:paraId="0AB44713" w14:textId="60E8C726" w:rsidR="00AC5ECF" w:rsidRDefault="00AC5ECF" w:rsidP="00AC5ECF">
      <w:pPr>
        <w:pStyle w:val="aff9"/>
        <w:keepNext/>
        <w:rPr>
          <w:ins w:id="7216" w:author="Воронов Алексей Алексеевич" w:date="2018-01-30T11:52:00Z"/>
        </w:rPr>
      </w:pPr>
      <w:ins w:id="7217" w:author="Воронов Алексей Алексеевич" w:date="2018-01-30T11:52:00Z">
        <w:r>
          <w:t xml:space="preserve">Таблица </w:t>
        </w:r>
        <w:r>
          <w:fldChar w:fldCharType="begin"/>
        </w:r>
        <w:r>
          <w:instrText xml:space="preserve"> SEQ Таблица \* ARABIC </w:instrText>
        </w:r>
      </w:ins>
      <w:r>
        <w:fldChar w:fldCharType="separate"/>
      </w:r>
      <w:ins w:id="7218" w:author="Феданкова Любовь Анатольевна" w:date="2019-10-09T12:38:00Z">
        <w:r w:rsidR="00031B2C">
          <w:rPr>
            <w:noProof/>
          </w:rPr>
          <w:t>58</w:t>
        </w:r>
      </w:ins>
      <w:ins w:id="7219" w:author="Воронов Алексей Алексеевич" w:date="2018-01-30T12:27:00Z">
        <w:del w:id="7220" w:author="Феданкова Любовь Анатольевна" w:date="2019-10-09T12:38:00Z">
          <w:r w:rsidR="00DB3D2B" w:rsidDel="00031B2C">
            <w:rPr>
              <w:noProof/>
            </w:rPr>
            <w:delText>55</w:delText>
          </w:r>
        </w:del>
      </w:ins>
      <w:ins w:id="7221" w:author="Воронов Алексей Алексеевич" w:date="2018-01-30T11:52:00Z">
        <w:r>
          <w:fldChar w:fldCharType="end"/>
        </w:r>
        <w:r>
          <w:t xml:space="preserve"> </w:t>
        </w:r>
        <w:r w:rsidRPr="002D508B">
          <w:t>Клиентская часть. Макет экранной формы «Выбор экспортируемых полей»</w:t>
        </w:r>
      </w:ins>
    </w:p>
    <w:p w14:paraId="1B40C118" w14:textId="1431144E" w:rsidR="00AC5ECF" w:rsidRDefault="00AC5ECF" w:rsidP="008A38FE">
      <w:pPr>
        <w:rPr>
          <w:ins w:id="7222" w:author="Воронов Алексей Алексеевич" w:date="2018-01-30T11:51:00Z"/>
        </w:rPr>
      </w:pPr>
      <w:ins w:id="7223" w:author="Воронов Алексей Алексеевич" w:date="2018-01-30T11:51:00Z">
        <w:r>
          <w:rPr>
            <w:noProof/>
          </w:rPr>
          <w:drawing>
            <wp:inline distT="0" distB="0" distL="0" distR="0" wp14:anchorId="39E4B6CC" wp14:editId="16458E5F">
              <wp:extent cx="4000500" cy="36671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0500" cy="3667125"/>
                      </a:xfrm>
                      <a:prstGeom prst="rect">
                        <a:avLst/>
                      </a:prstGeom>
                    </pic:spPr>
                  </pic:pic>
                </a:graphicData>
              </a:graphic>
            </wp:inline>
          </w:drawing>
        </w:r>
      </w:ins>
    </w:p>
    <w:p w14:paraId="1E3C7470" w14:textId="77777777" w:rsidR="00AC5ECF" w:rsidRDefault="00AC5ECF" w:rsidP="008A38FE">
      <w:pPr>
        <w:rPr>
          <w:ins w:id="7224" w:author="Воронов Алексей Алексеевич" w:date="2018-01-30T11:51:00Z"/>
        </w:rPr>
      </w:pPr>
    </w:p>
    <w:p w14:paraId="104BA171" w14:textId="77777777" w:rsidR="00AC5ECF" w:rsidRDefault="00AC5ECF" w:rsidP="008A38FE">
      <w:pPr>
        <w:rPr>
          <w:ins w:id="7225" w:author="Воронов Алексей Алексеевич" w:date="2018-01-30T11:51:00Z"/>
        </w:rPr>
      </w:pPr>
    </w:p>
    <w:p w14:paraId="2B23A99B" w14:textId="3C409A5B" w:rsidR="00AC5ECF" w:rsidRDefault="00AC5ECF" w:rsidP="00AC5ECF">
      <w:pPr>
        <w:pStyle w:val="aff9"/>
        <w:keepNext/>
        <w:rPr>
          <w:ins w:id="7226" w:author="Воронов Алексей Алексеевич" w:date="2018-01-30T11:53:00Z"/>
        </w:rPr>
      </w:pPr>
      <w:ins w:id="7227" w:author="Воронов Алексей Алексеевич" w:date="2018-01-30T11:53:00Z">
        <w:r>
          <w:t xml:space="preserve">Таблица </w:t>
        </w:r>
        <w:r>
          <w:fldChar w:fldCharType="begin"/>
        </w:r>
        <w:r>
          <w:instrText xml:space="preserve"> SEQ Таблица \* ARABIC </w:instrText>
        </w:r>
      </w:ins>
      <w:r>
        <w:fldChar w:fldCharType="separate"/>
      </w:r>
      <w:ins w:id="7228" w:author="Феданкова Любовь Анатольевна" w:date="2019-10-09T12:38:00Z">
        <w:r w:rsidR="00031B2C">
          <w:rPr>
            <w:noProof/>
          </w:rPr>
          <w:t>59</w:t>
        </w:r>
      </w:ins>
      <w:ins w:id="7229" w:author="Воронов Алексей Алексеевич" w:date="2018-01-30T12:27:00Z">
        <w:del w:id="7230" w:author="Феданкова Любовь Анатольевна" w:date="2019-10-09T12:38:00Z">
          <w:r w:rsidR="00DB3D2B" w:rsidDel="00031B2C">
            <w:rPr>
              <w:noProof/>
            </w:rPr>
            <w:delText>56</w:delText>
          </w:r>
        </w:del>
      </w:ins>
      <w:ins w:id="7231" w:author="Воронов Алексей Алексеевич" w:date="2018-01-30T11:53:00Z">
        <w:r>
          <w:fldChar w:fldCharType="end"/>
        </w:r>
        <w:r>
          <w:t xml:space="preserve"> </w:t>
        </w:r>
        <w:r w:rsidRPr="00C5298A">
          <w:t>Клиентская часть. Поля экранной формы «Выбор экспортируемых полей»</w:t>
        </w:r>
      </w:ins>
    </w:p>
    <w:tbl>
      <w:tblPr>
        <w:tblW w:w="9114" w:type="dxa"/>
        <w:tblInd w:w="107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
        <w:gridCol w:w="2027"/>
        <w:gridCol w:w="1134"/>
        <w:gridCol w:w="1134"/>
        <w:gridCol w:w="4252"/>
      </w:tblGrid>
      <w:tr w:rsidR="00AC5ECF" w:rsidRPr="00252D6F" w14:paraId="322BE954" w14:textId="77777777" w:rsidTr="00ED0183">
        <w:trPr>
          <w:cantSplit/>
          <w:trHeight w:val="585"/>
          <w:tblHeader/>
          <w:ins w:id="7232" w:author="Воронов Алексей Алексеевич" w:date="2018-01-30T11:53:00Z"/>
        </w:trPr>
        <w:tc>
          <w:tcPr>
            <w:tcW w:w="567" w:type="dxa"/>
            <w:tcBorders>
              <w:top w:val="single" w:sz="12" w:space="0" w:color="auto"/>
              <w:left w:val="single" w:sz="12" w:space="0" w:color="auto"/>
              <w:bottom w:val="single" w:sz="12" w:space="0" w:color="auto"/>
              <w:right w:val="single" w:sz="4" w:space="0" w:color="auto"/>
            </w:tcBorders>
          </w:tcPr>
          <w:p w14:paraId="1D28E644" w14:textId="77777777" w:rsidR="00AC5ECF" w:rsidRPr="00D01646" w:rsidRDefault="00AC5ECF" w:rsidP="00AC5ECF">
            <w:pPr>
              <w:pStyle w:val="af8"/>
              <w:spacing w:after="60"/>
              <w:ind w:left="-6"/>
              <w:rPr>
                <w:ins w:id="7233" w:author="Воронов Алексей Алексеевич" w:date="2018-01-30T11:53:00Z"/>
                <w:rStyle w:val="af9"/>
                <w:rFonts w:ascii="Arial Narrow" w:hAnsi="Arial Narrow" w:cs="Arial"/>
                <w:b/>
                <w:szCs w:val="18"/>
              </w:rPr>
            </w:pPr>
            <w:ins w:id="7234" w:author="Воронов Алексей Алексеевич" w:date="2018-01-30T11:53:00Z">
              <w:r w:rsidRPr="00D01646">
                <w:rPr>
                  <w:rFonts w:cs="Arial"/>
                  <w:szCs w:val="18"/>
                </w:rPr>
                <w:t>№ п/п</w:t>
              </w:r>
            </w:ins>
          </w:p>
        </w:tc>
        <w:tc>
          <w:tcPr>
            <w:tcW w:w="2027" w:type="dxa"/>
            <w:tcBorders>
              <w:top w:val="single" w:sz="12" w:space="0" w:color="auto"/>
              <w:left w:val="single" w:sz="4" w:space="0" w:color="auto"/>
              <w:bottom w:val="single" w:sz="12" w:space="0" w:color="auto"/>
              <w:right w:val="single" w:sz="4" w:space="0" w:color="auto"/>
            </w:tcBorders>
          </w:tcPr>
          <w:p w14:paraId="45169073" w14:textId="77777777" w:rsidR="00AC5ECF" w:rsidRPr="00D01646" w:rsidRDefault="00AC5ECF" w:rsidP="00AC5ECF">
            <w:pPr>
              <w:pStyle w:val="af8"/>
              <w:spacing w:after="60"/>
              <w:ind w:left="-6"/>
              <w:jc w:val="left"/>
              <w:rPr>
                <w:ins w:id="7235" w:author="Воронов Алексей Алексеевич" w:date="2018-01-30T11:53:00Z"/>
                <w:rFonts w:cs="Arial"/>
                <w:szCs w:val="18"/>
              </w:rPr>
            </w:pPr>
            <w:ins w:id="7236" w:author="Воронов Алексей Алексеевич" w:date="2018-01-30T11:53:00Z">
              <w:r w:rsidRPr="00D01646">
                <w:rPr>
                  <w:rFonts w:cs="Arial"/>
                  <w:szCs w:val="18"/>
                </w:rPr>
                <w:t>Наименование поля (</w:t>
              </w:r>
              <w:r w:rsidRPr="00D01646">
                <w:rPr>
                  <w:rFonts w:cs="Arial"/>
                  <w:szCs w:val="18"/>
                  <w:lang w:val="en-US"/>
                </w:rPr>
                <w:t>Label</w:t>
              </w:r>
              <w:r w:rsidRPr="00D01646">
                <w:rPr>
                  <w:rFonts w:cs="Arial"/>
                  <w:szCs w:val="18"/>
                </w:rPr>
                <w:t>)</w:t>
              </w:r>
            </w:ins>
          </w:p>
        </w:tc>
        <w:tc>
          <w:tcPr>
            <w:tcW w:w="1134" w:type="dxa"/>
            <w:tcBorders>
              <w:top w:val="single" w:sz="12" w:space="0" w:color="auto"/>
              <w:left w:val="single" w:sz="4" w:space="0" w:color="auto"/>
              <w:bottom w:val="single" w:sz="12" w:space="0" w:color="auto"/>
              <w:right w:val="single" w:sz="4" w:space="0" w:color="auto"/>
            </w:tcBorders>
          </w:tcPr>
          <w:p w14:paraId="0DB06C23" w14:textId="77777777" w:rsidR="00AC5ECF" w:rsidRPr="00D01646" w:rsidRDefault="00AC5ECF" w:rsidP="00AC5ECF">
            <w:pPr>
              <w:pStyle w:val="af8"/>
              <w:spacing w:after="60"/>
              <w:ind w:left="-6"/>
              <w:jc w:val="left"/>
              <w:rPr>
                <w:ins w:id="7237" w:author="Воронов Алексей Алексеевич" w:date="2018-01-30T11:53:00Z"/>
                <w:rFonts w:cs="Arial"/>
                <w:szCs w:val="18"/>
              </w:rPr>
            </w:pPr>
            <w:ins w:id="7238" w:author="Воронов Алексей Алексеевич" w:date="2018-01-30T11:53:00Z">
              <w:r w:rsidRPr="00D01646">
                <w:rPr>
                  <w:rFonts w:cs="Arial"/>
                  <w:szCs w:val="18"/>
                </w:rPr>
                <w:t xml:space="preserve">Тип элемента </w:t>
              </w:r>
            </w:ins>
          </w:p>
        </w:tc>
        <w:tc>
          <w:tcPr>
            <w:tcW w:w="1134" w:type="dxa"/>
            <w:tcBorders>
              <w:top w:val="single" w:sz="12" w:space="0" w:color="auto"/>
              <w:left w:val="single" w:sz="4" w:space="0" w:color="auto"/>
              <w:bottom w:val="single" w:sz="12" w:space="0" w:color="auto"/>
              <w:right w:val="single" w:sz="4" w:space="0" w:color="auto"/>
            </w:tcBorders>
          </w:tcPr>
          <w:p w14:paraId="443144D2" w14:textId="77777777" w:rsidR="00AC5ECF" w:rsidRPr="00D01646" w:rsidRDefault="00AC5ECF" w:rsidP="00AC5ECF">
            <w:pPr>
              <w:pStyle w:val="af8"/>
              <w:spacing w:after="60"/>
              <w:ind w:left="-6"/>
              <w:jc w:val="left"/>
              <w:rPr>
                <w:ins w:id="7239" w:author="Воронов Алексей Алексеевич" w:date="2018-01-30T11:53:00Z"/>
                <w:rFonts w:cs="Arial"/>
                <w:szCs w:val="18"/>
              </w:rPr>
            </w:pPr>
            <w:ins w:id="7240" w:author="Воронов Алексей Алексеевич" w:date="2018-01-30T11:53:00Z">
              <w:r w:rsidRPr="00D01646">
                <w:rPr>
                  <w:rFonts w:cs="Arial"/>
                  <w:szCs w:val="18"/>
                </w:rPr>
                <w:t>Номер на макете</w:t>
              </w:r>
            </w:ins>
          </w:p>
        </w:tc>
        <w:tc>
          <w:tcPr>
            <w:tcW w:w="4252" w:type="dxa"/>
            <w:tcBorders>
              <w:top w:val="single" w:sz="12" w:space="0" w:color="auto"/>
              <w:left w:val="single" w:sz="4" w:space="0" w:color="auto"/>
              <w:bottom w:val="single" w:sz="12" w:space="0" w:color="auto"/>
              <w:right w:val="single" w:sz="12" w:space="0" w:color="auto"/>
            </w:tcBorders>
          </w:tcPr>
          <w:p w14:paraId="3129F86B" w14:textId="77777777" w:rsidR="00AC5ECF" w:rsidRPr="00D01646" w:rsidRDefault="00AC5ECF" w:rsidP="00AC5ECF">
            <w:pPr>
              <w:pStyle w:val="af8"/>
              <w:spacing w:after="60"/>
              <w:ind w:left="-6"/>
              <w:jc w:val="left"/>
              <w:rPr>
                <w:ins w:id="7241" w:author="Воронов Алексей Алексеевич" w:date="2018-01-30T11:53:00Z"/>
                <w:rFonts w:cs="Arial"/>
                <w:szCs w:val="18"/>
              </w:rPr>
            </w:pPr>
            <w:ins w:id="7242" w:author="Воронов Алексей Алексеевич" w:date="2018-01-30T11:53:00Z">
              <w:r w:rsidRPr="00D01646">
                <w:rPr>
                  <w:rFonts w:cs="Arial"/>
                  <w:szCs w:val="18"/>
                </w:rPr>
                <w:t>Описание, способ заполнения, ограничения</w:t>
              </w:r>
            </w:ins>
          </w:p>
        </w:tc>
      </w:tr>
      <w:tr w:rsidR="00AC5ECF" w:rsidRPr="00252D6F" w14:paraId="04B5322E" w14:textId="77777777" w:rsidTr="00ED0183">
        <w:trPr>
          <w:cantSplit/>
          <w:trHeight w:val="361"/>
          <w:ins w:id="7243" w:author="Воронов Алексей Алексеевич" w:date="2018-01-30T11:53:00Z"/>
        </w:trPr>
        <w:tc>
          <w:tcPr>
            <w:tcW w:w="567" w:type="dxa"/>
            <w:tcBorders>
              <w:top w:val="single" w:sz="12" w:space="0" w:color="auto"/>
              <w:bottom w:val="single" w:sz="4" w:space="0" w:color="auto"/>
            </w:tcBorders>
          </w:tcPr>
          <w:p w14:paraId="59A307CB" w14:textId="77777777" w:rsidR="00AC5ECF" w:rsidRPr="00252D6F" w:rsidRDefault="00AC5ECF" w:rsidP="00904090">
            <w:pPr>
              <w:pStyle w:val="afa"/>
              <w:numPr>
                <w:ilvl w:val="0"/>
                <w:numId w:val="103"/>
              </w:numPr>
              <w:spacing w:before="60" w:after="60"/>
              <w:ind w:left="-6" w:firstLine="0"/>
              <w:rPr>
                <w:ins w:id="7244" w:author="Воронов Алексей Алексеевич" w:date="2018-01-30T11:53:00Z"/>
                <w:rStyle w:val="af9"/>
                <w:rFonts w:ascii="Arial" w:hAnsi="Arial"/>
              </w:rPr>
            </w:pPr>
          </w:p>
        </w:tc>
        <w:tc>
          <w:tcPr>
            <w:tcW w:w="2027" w:type="dxa"/>
            <w:tcBorders>
              <w:top w:val="single" w:sz="12" w:space="0" w:color="auto"/>
              <w:bottom w:val="single" w:sz="4" w:space="0" w:color="auto"/>
            </w:tcBorders>
          </w:tcPr>
          <w:p w14:paraId="5E6ECD23" w14:textId="77777777" w:rsidR="00AC5ECF" w:rsidRPr="00405A35" w:rsidRDefault="00AC5ECF" w:rsidP="00AC5ECF">
            <w:pPr>
              <w:pStyle w:val="afa"/>
              <w:spacing w:before="60" w:after="60"/>
              <w:ind w:left="-6"/>
              <w:rPr>
                <w:ins w:id="7245" w:author="Воронов Алексей Алексеевич" w:date="2018-01-30T11:53:00Z"/>
                <w:b/>
              </w:rPr>
            </w:pPr>
            <w:ins w:id="7246" w:author="Воронов Алексей Алексеевич" w:date="2018-01-30T11:53:00Z">
              <w:r>
                <w:rPr>
                  <w:rFonts w:eastAsiaTheme="minorHAnsi"/>
                  <w:b/>
                  <w:lang w:eastAsia="en-US"/>
                </w:rPr>
                <w:t>Выбрать все</w:t>
              </w:r>
            </w:ins>
          </w:p>
        </w:tc>
        <w:tc>
          <w:tcPr>
            <w:tcW w:w="1134" w:type="dxa"/>
            <w:tcBorders>
              <w:top w:val="single" w:sz="12" w:space="0" w:color="auto"/>
              <w:bottom w:val="single" w:sz="4" w:space="0" w:color="auto"/>
            </w:tcBorders>
          </w:tcPr>
          <w:p w14:paraId="5BC0A21D" w14:textId="77777777" w:rsidR="00AC5ECF" w:rsidRPr="0052041C" w:rsidRDefault="00AC5ECF" w:rsidP="00AC5ECF">
            <w:pPr>
              <w:spacing w:before="60" w:after="60"/>
              <w:ind w:left="-6" w:firstLine="0"/>
              <w:rPr>
                <w:ins w:id="7247" w:author="Воронов Алексей Алексеевич" w:date="2018-01-30T11:53:00Z"/>
                <w:rFonts w:ascii="Arial" w:hAnsi="Arial" w:cs="Arial"/>
                <w:sz w:val="16"/>
                <w:szCs w:val="16"/>
              </w:rPr>
            </w:pPr>
            <w:ins w:id="7248" w:author="Воронов Алексей Алексеевич" w:date="2018-01-30T11:53:00Z">
              <w:r w:rsidRPr="0052041C">
                <w:rPr>
                  <w:rFonts w:ascii="Arial" w:hAnsi="Arial" w:cs="Arial"/>
                  <w:noProof/>
                  <w:color w:val="000000"/>
                  <w:sz w:val="16"/>
                  <w:szCs w:val="16"/>
                  <w:lang w:val="en-US"/>
                </w:rPr>
                <w:t>checkField</w:t>
              </w:r>
            </w:ins>
          </w:p>
        </w:tc>
        <w:tc>
          <w:tcPr>
            <w:tcW w:w="1134" w:type="dxa"/>
            <w:tcBorders>
              <w:top w:val="single" w:sz="12" w:space="0" w:color="auto"/>
              <w:bottom w:val="single" w:sz="4" w:space="0" w:color="auto"/>
            </w:tcBorders>
          </w:tcPr>
          <w:p w14:paraId="081809AE" w14:textId="77777777" w:rsidR="00AC5ECF" w:rsidRPr="00A50218" w:rsidRDefault="00AC5ECF" w:rsidP="00904090">
            <w:pPr>
              <w:pStyle w:val="afa"/>
              <w:numPr>
                <w:ilvl w:val="0"/>
                <w:numId w:val="104"/>
              </w:numPr>
              <w:spacing w:before="60" w:after="60"/>
              <w:ind w:left="-6" w:firstLine="0"/>
              <w:rPr>
                <w:ins w:id="7249" w:author="Воронов Алексей Алексеевич" w:date="2018-01-30T11:53:00Z"/>
              </w:rPr>
            </w:pPr>
          </w:p>
        </w:tc>
        <w:tc>
          <w:tcPr>
            <w:tcW w:w="4252" w:type="dxa"/>
            <w:tcBorders>
              <w:top w:val="single" w:sz="12" w:space="0" w:color="auto"/>
              <w:bottom w:val="single" w:sz="4" w:space="0" w:color="auto"/>
            </w:tcBorders>
          </w:tcPr>
          <w:p w14:paraId="1D381534" w14:textId="77777777" w:rsidR="00AC5ECF" w:rsidRDefault="00AC5ECF" w:rsidP="00904090">
            <w:pPr>
              <w:pStyle w:val="a"/>
              <w:numPr>
                <w:ilvl w:val="0"/>
                <w:numId w:val="105"/>
              </w:numPr>
              <w:tabs>
                <w:tab w:val="center" w:pos="1593"/>
              </w:tabs>
              <w:spacing w:before="60" w:after="60"/>
              <w:ind w:left="-6" w:firstLine="0"/>
              <w:jc w:val="left"/>
              <w:rPr>
                <w:ins w:id="7250" w:author="Воронов Алексей Алексеевич" w:date="2018-01-30T11:53:00Z"/>
                <w:rFonts w:ascii="Arial" w:eastAsiaTheme="minorHAnsi" w:hAnsi="Arial" w:cs="Arial"/>
                <w:sz w:val="16"/>
                <w:szCs w:val="16"/>
                <w:lang w:eastAsia="en-US"/>
              </w:rPr>
            </w:pPr>
            <w:ins w:id="7251" w:author="Воронов Алексей Алексеевич" w:date="2018-01-30T11:53:00Z">
              <w:r w:rsidRPr="0052041C">
                <w:rPr>
                  <w:rFonts w:ascii="Arial" w:eastAsiaTheme="minorHAnsi" w:hAnsi="Arial" w:cs="Arial"/>
                  <w:sz w:val="16"/>
                  <w:szCs w:val="16"/>
                  <w:lang w:eastAsia="en-US"/>
                </w:rPr>
                <w:t>опция отмечена</w:t>
              </w:r>
              <w:r>
                <w:rPr>
                  <w:rFonts w:ascii="Arial" w:eastAsiaTheme="minorHAnsi" w:hAnsi="Arial" w:cs="Arial"/>
                  <w:sz w:val="16"/>
                  <w:szCs w:val="16"/>
                  <w:lang w:eastAsia="en-US"/>
                </w:rPr>
                <w:t xml:space="preserve"> </w:t>
              </w:r>
              <w:r w:rsidRPr="00405A35">
                <w:rPr>
                  <w:rFonts w:eastAsiaTheme="minorHAnsi"/>
                  <w:b/>
                  <w:lang w:eastAsia="en-US"/>
                </w:rPr>
                <w:t>–</w:t>
              </w:r>
              <w:r w:rsidRPr="0052041C">
                <w:rPr>
                  <w:rFonts w:ascii="Arial" w:eastAsiaTheme="minorHAnsi" w:hAnsi="Arial" w:cs="Arial"/>
                  <w:sz w:val="16"/>
                  <w:szCs w:val="16"/>
                  <w:lang w:eastAsia="en-US"/>
                </w:rPr>
                <w:t xml:space="preserve"> </w:t>
              </w:r>
              <w:r>
                <w:rPr>
                  <w:rFonts w:ascii="Arial" w:eastAsiaTheme="minorHAnsi" w:hAnsi="Arial" w:cs="Arial"/>
                  <w:sz w:val="16"/>
                  <w:szCs w:val="16"/>
                  <w:lang w:eastAsia="en-US"/>
                </w:rPr>
                <w:t xml:space="preserve">автоматически </w:t>
              </w:r>
              <w:r w:rsidRPr="0052041C">
                <w:rPr>
                  <w:rFonts w:ascii="Arial" w:eastAsiaTheme="minorHAnsi" w:hAnsi="Arial" w:cs="Arial"/>
                  <w:sz w:val="16"/>
                  <w:szCs w:val="16"/>
                  <w:lang w:eastAsia="en-US"/>
                </w:rPr>
                <w:t>отмечаются все пункты в столбце «Выбрано»</w:t>
              </w:r>
              <w:r>
                <w:rPr>
                  <w:rFonts w:ascii="Arial" w:eastAsiaTheme="minorHAnsi" w:hAnsi="Arial" w:cs="Arial"/>
                  <w:sz w:val="16"/>
                  <w:szCs w:val="16"/>
                  <w:lang w:eastAsia="en-US"/>
                </w:rPr>
                <w:t>.</w:t>
              </w:r>
            </w:ins>
          </w:p>
          <w:p w14:paraId="0B924030" w14:textId="77777777" w:rsidR="00AC5ECF" w:rsidRPr="0052041C" w:rsidRDefault="00AC5ECF" w:rsidP="00904090">
            <w:pPr>
              <w:pStyle w:val="a"/>
              <w:numPr>
                <w:ilvl w:val="0"/>
                <w:numId w:val="105"/>
              </w:numPr>
              <w:tabs>
                <w:tab w:val="center" w:pos="1593"/>
              </w:tabs>
              <w:spacing w:before="60" w:after="60"/>
              <w:ind w:left="-6" w:firstLine="0"/>
              <w:jc w:val="left"/>
              <w:rPr>
                <w:ins w:id="7252" w:author="Воронов Алексей Алексеевич" w:date="2018-01-30T11:53:00Z"/>
                <w:rFonts w:ascii="Arial" w:eastAsiaTheme="minorHAnsi" w:hAnsi="Arial" w:cs="Arial"/>
                <w:sz w:val="16"/>
                <w:szCs w:val="16"/>
                <w:lang w:eastAsia="en-US"/>
              </w:rPr>
            </w:pPr>
            <w:ins w:id="7253" w:author="Воронов Алексей Алексеевич" w:date="2018-01-30T11:53:00Z">
              <w:r>
                <w:rPr>
                  <w:rFonts w:ascii="Arial" w:eastAsiaTheme="minorHAnsi" w:hAnsi="Arial" w:cs="Arial"/>
                  <w:sz w:val="16"/>
                  <w:szCs w:val="16"/>
                  <w:lang w:eastAsia="en-US"/>
                </w:rPr>
                <w:t xml:space="preserve">снята отметка с опции </w:t>
              </w:r>
              <w:r w:rsidRPr="00405A35">
                <w:rPr>
                  <w:rFonts w:eastAsiaTheme="minorHAnsi"/>
                  <w:b/>
                  <w:lang w:eastAsia="en-US"/>
                </w:rPr>
                <w:t>–</w:t>
              </w:r>
              <w:r>
                <w:rPr>
                  <w:rFonts w:eastAsiaTheme="minorHAnsi"/>
                  <w:b/>
                  <w:lang w:eastAsia="en-US"/>
                </w:rPr>
                <w:t xml:space="preserve"> </w:t>
              </w:r>
              <w:r>
                <w:rPr>
                  <w:rFonts w:ascii="Arial" w:eastAsiaTheme="minorHAnsi" w:hAnsi="Arial" w:cs="Arial"/>
                  <w:sz w:val="16"/>
                  <w:szCs w:val="16"/>
                  <w:lang w:eastAsia="en-US"/>
                </w:rPr>
                <w:t>автоматически снимаются отметки во</w:t>
              </w:r>
              <w:r w:rsidRPr="0052041C">
                <w:rPr>
                  <w:rFonts w:ascii="Arial" w:eastAsiaTheme="minorHAnsi" w:hAnsi="Arial" w:cs="Arial"/>
                  <w:sz w:val="16"/>
                  <w:szCs w:val="16"/>
                  <w:lang w:eastAsia="en-US"/>
                </w:rPr>
                <w:t xml:space="preserve"> все</w:t>
              </w:r>
              <w:r>
                <w:rPr>
                  <w:rFonts w:ascii="Arial" w:eastAsiaTheme="minorHAnsi" w:hAnsi="Arial" w:cs="Arial"/>
                  <w:sz w:val="16"/>
                  <w:szCs w:val="16"/>
                  <w:lang w:eastAsia="en-US"/>
                </w:rPr>
                <w:t>х</w:t>
              </w:r>
              <w:r w:rsidRPr="0052041C">
                <w:rPr>
                  <w:rFonts w:ascii="Arial" w:eastAsiaTheme="minorHAnsi" w:hAnsi="Arial" w:cs="Arial"/>
                  <w:sz w:val="16"/>
                  <w:szCs w:val="16"/>
                  <w:lang w:eastAsia="en-US"/>
                </w:rPr>
                <w:t xml:space="preserve"> пункт</w:t>
              </w:r>
              <w:r>
                <w:rPr>
                  <w:rFonts w:ascii="Arial" w:eastAsiaTheme="minorHAnsi" w:hAnsi="Arial" w:cs="Arial"/>
                  <w:sz w:val="16"/>
                  <w:szCs w:val="16"/>
                  <w:lang w:eastAsia="en-US"/>
                </w:rPr>
                <w:t>ах</w:t>
              </w:r>
              <w:r w:rsidRPr="0052041C">
                <w:rPr>
                  <w:rFonts w:ascii="Arial" w:eastAsiaTheme="minorHAnsi" w:hAnsi="Arial" w:cs="Arial"/>
                  <w:sz w:val="16"/>
                  <w:szCs w:val="16"/>
                  <w:lang w:eastAsia="en-US"/>
                </w:rPr>
                <w:t xml:space="preserve"> столбц</w:t>
              </w:r>
              <w:r>
                <w:rPr>
                  <w:rFonts w:ascii="Arial" w:eastAsiaTheme="minorHAnsi" w:hAnsi="Arial" w:cs="Arial"/>
                  <w:sz w:val="16"/>
                  <w:szCs w:val="16"/>
                  <w:lang w:eastAsia="en-US"/>
                </w:rPr>
                <w:t>а</w:t>
              </w:r>
              <w:r w:rsidRPr="0052041C">
                <w:rPr>
                  <w:rFonts w:ascii="Arial" w:eastAsiaTheme="minorHAnsi" w:hAnsi="Arial" w:cs="Arial"/>
                  <w:sz w:val="16"/>
                  <w:szCs w:val="16"/>
                  <w:lang w:eastAsia="en-US"/>
                </w:rPr>
                <w:t xml:space="preserve"> «Выбрано»</w:t>
              </w:r>
              <w:r>
                <w:rPr>
                  <w:rFonts w:ascii="Arial" w:eastAsiaTheme="minorHAnsi" w:hAnsi="Arial" w:cs="Arial"/>
                  <w:sz w:val="16"/>
                  <w:szCs w:val="16"/>
                  <w:lang w:eastAsia="en-US"/>
                </w:rPr>
                <w:t>.</w:t>
              </w:r>
              <w:r>
                <w:rPr>
                  <w:rFonts w:eastAsiaTheme="minorHAnsi"/>
                  <w:b/>
                  <w:lang w:eastAsia="en-US"/>
                </w:rPr>
                <w:t xml:space="preserve"> </w:t>
              </w:r>
            </w:ins>
          </w:p>
        </w:tc>
      </w:tr>
      <w:tr w:rsidR="00AC5ECF" w:rsidRPr="00252D6F" w14:paraId="0F0DCE25" w14:textId="77777777" w:rsidTr="00ED0183">
        <w:trPr>
          <w:cantSplit/>
          <w:trHeight w:val="361"/>
          <w:ins w:id="7254" w:author="Воронов Алексей Алексеевич" w:date="2018-01-30T11:53:00Z"/>
        </w:trPr>
        <w:tc>
          <w:tcPr>
            <w:tcW w:w="567" w:type="dxa"/>
            <w:tcBorders>
              <w:top w:val="single" w:sz="4" w:space="0" w:color="auto"/>
              <w:bottom w:val="single" w:sz="12" w:space="0" w:color="auto"/>
            </w:tcBorders>
          </w:tcPr>
          <w:p w14:paraId="3652BFCA" w14:textId="77777777" w:rsidR="00AC5ECF" w:rsidRPr="00252D6F" w:rsidRDefault="00AC5ECF" w:rsidP="00904090">
            <w:pPr>
              <w:pStyle w:val="afa"/>
              <w:numPr>
                <w:ilvl w:val="0"/>
                <w:numId w:val="103"/>
              </w:numPr>
              <w:spacing w:before="60" w:after="60"/>
              <w:ind w:left="-6" w:firstLine="0"/>
              <w:rPr>
                <w:ins w:id="7255" w:author="Воронов Алексей Алексеевич" w:date="2018-01-30T11:53:00Z"/>
                <w:rStyle w:val="af9"/>
                <w:rFonts w:ascii="Arial" w:hAnsi="Arial"/>
              </w:rPr>
            </w:pPr>
          </w:p>
        </w:tc>
        <w:tc>
          <w:tcPr>
            <w:tcW w:w="2027" w:type="dxa"/>
            <w:tcBorders>
              <w:top w:val="single" w:sz="4" w:space="0" w:color="auto"/>
              <w:bottom w:val="single" w:sz="12" w:space="0" w:color="auto"/>
            </w:tcBorders>
          </w:tcPr>
          <w:p w14:paraId="1F948140" w14:textId="77777777" w:rsidR="00AC5ECF" w:rsidRPr="00405A35" w:rsidRDefault="00AC5ECF" w:rsidP="00AC5ECF">
            <w:pPr>
              <w:pStyle w:val="afa"/>
              <w:spacing w:before="60" w:after="60"/>
              <w:ind w:left="-6"/>
              <w:rPr>
                <w:ins w:id="7256" w:author="Воронов Алексей Алексеевич" w:date="2018-01-30T11:53:00Z"/>
                <w:rFonts w:eastAsiaTheme="minorHAnsi"/>
                <w:b/>
                <w:lang w:eastAsia="en-US"/>
              </w:rPr>
            </w:pPr>
            <w:ins w:id="7257" w:author="Воронов Алексей Алексеевич" w:date="2018-01-30T11:53:00Z">
              <w:r w:rsidRPr="00405A35">
                <w:rPr>
                  <w:rFonts w:eastAsiaTheme="minorHAnsi"/>
                  <w:b/>
                  <w:lang w:eastAsia="en-US"/>
                </w:rPr>
                <w:t>–</w:t>
              </w:r>
            </w:ins>
          </w:p>
        </w:tc>
        <w:tc>
          <w:tcPr>
            <w:tcW w:w="1134" w:type="dxa"/>
            <w:tcBorders>
              <w:top w:val="single" w:sz="4" w:space="0" w:color="auto"/>
              <w:bottom w:val="single" w:sz="12" w:space="0" w:color="auto"/>
            </w:tcBorders>
          </w:tcPr>
          <w:p w14:paraId="1F2F3810" w14:textId="77777777" w:rsidR="00AC5ECF" w:rsidRPr="005409B5" w:rsidRDefault="00AC5ECF" w:rsidP="00AC5ECF">
            <w:pPr>
              <w:spacing w:before="60" w:after="60"/>
              <w:ind w:left="-6" w:firstLine="0"/>
              <w:rPr>
                <w:ins w:id="7258" w:author="Воронов Алексей Алексеевич" w:date="2018-01-30T11:53:00Z"/>
                <w:rFonts w:ascii="Arial" w:hAnsi="Arial" w:cs="Arial"/>
                <w:color w:val="000000"/>
                <w:sz w:val="16"/>
                <w:szCs w:val="16"/>
              </w:rPr>
            </w:pPr>
            <w:ins w:id="7259" w:author="Воронов Алексей Алексеевич" w:date="2018-01-30T11:53:00Z">
              <w:r>
                <w:rPr>
                  <w:rFonts w:ascii="Arial" w:hAnsi="Arial" w:cs="Arial"/>
                  <w:color w:val="000000"/>
                  <w:sz w:val="16"/>
                  <w:szCs w:val="16"/>
                </w:rPr>
                <w:t>скроллер</w:t>
              </w:r>
            </w:ins>
          </w:p>
        </w:tc>
        <w:tc>
          <w:tcPr>
            <w:tcW w:w="1134" w:type="dxa"/>
            <w:tcBorders>
              <w:top w:val="single" w:sz="4" w:space="0" w:color="auto"/>
              <w:bottom w:val="single" w:sz="12" w:space="0" w:color="auto"/>
            </w:tcBorders>
          </w:tcPr>
          <w:p w14:paraId="7186800C" w14:textId="77777777" w:rsidR="00AC5ECF" w:rsidRPr="00A50218" w:rsidRDefault="00AC5ECF" w:rsidP="00904090">
            <w:pPr>
              <w:pStyle w:val="afa"/>
              <w:numPr>
                <w:ilvl w:val="0"/>
                <w:numId w:val="104"/>
              </w:numPr>
              <w:spacing w:before="60" w:after="60"/>
              <w:ind w:left="-6" w:firstLine="0"/>
              <w:rPr>
                <w:ins w:id="7260" w:author="Воронов Алексей Алексеевич" w:date="2018-01-30T11:53:00Z"/>
              </w:rPr>
            </w:pPr>
          </w:p>
        </w:tc>
        <w:tc>
          <w:tcPr>
            <w:tcW w:w="4252" w:type="dxa"/>
            <w:tcBorders>
              <w:top w:val="single" w:sz="4" w:space="0" w:color="auto"/>
              <w:bottom w:val="single" w:sz="12" w:space="0" w:color="auto"/>
            </w:tcBorders>
          </w:tcPr>
          <w:p w14:paraId="4FEB3C14" w14:textId="77777777" w:rsidR="00AC5ECF" w:rsidRPr="00AD69B5" w:rsidRDefault="00AC5ECF" w:rsidP="00AC5ECF">
            <w:pPr>
              <w:tabs>
                <w:tab w:val="center" w:pos="1593"/>
              </w:tabs>
              <w:spacing w:before="60" w:after="60"/>
              <w:ind w:left="-6" w:firstLine="0"/>
              <w:jc w:val="left"/>
              <w:rPr>
                <w:ins w:id="7261" w:author="Воронов Алексей Алексеевич" w:date="2018-01-30T11:53:00Z"/>
                <w:rFonts w:ascii="Arial" w:eastAsiaTheme="minorHAnsi" w:hAnsi="Arial" w:cs="Arial"/>
                <w:sz w:val="16"/>
                <w:szCs w:val="16"/>
                <w:lang w:eastAsia="en-US"/>
              </w:rPr>
            </w:pPr>
            <w:ins w:id="7262" w:author="Воронов Алексей Алексеевич" w:date="2018-01-30T11:53:00Z">
              <w:r w:rsidRPr="00AD69B5">
                <w:rPr>
                  <w:rFonts w:ascii="Arial" w:eastAsiaTheme="minorHAnsi" w:hAnsi="Arial" w:cs="Arial"/>
                  <w:sz w:val="16"/>
                  <w:szCs w:val="16"/>
                  <w:lang w:eastAsia="en-US"/>
                </w:rPr>
                <w:t>Список всех полей документа, для которых возможен экспорт.</w:t>
              </w:r>
            </w:ins>
          </w:p>
          <w:p w14:paraId="0E6C9E84" w14:textId="04AD0B9D" w:rsidR="00AC5ECF" w:rsidRPr="00AD69B5" w:rsidRDefault="00AC5ECF" w:rsidP="00AC5ECF">
            <w:pPr>
              <w:tabs>
                <w:tab w:val="center" w:pos="1593"/>
              </w:tabs>
              <w:spacing w:before="60" w:after="60"/>
              <w:ind w:left="-6" w:firstLine="0"/>
              <w:jc w:val="left"/>
              <w:rPr>
                <w:ins w:id="7263" w:author="Воронов Алексей Алексеевич" w:date="2018-01-30T11:53:00Z"/>
                <w:rFonts w:ascii="Arial" w:eastAsiaTheme="minorHAnsi" w:hAnsi="Arial" w:cs="Arial"/>
                <w:sz w:val="16"/>
                <w:szCs w:val="16"/>
                <w:lang w:eastAsia="en-US"/>
              </w:rPr>
            </w:pPr>
            <w:ins w:id="7264" w:author="Воронов Алексей Алексеевич" w:date="2018-01-30T11:53:00Z">
              <w:r w:rsidRPr="00AD69B5">
                <w:rPr>
                  <w:rFonts w:ascii="Arial" w:eastAsiaTheme="minorHAnsi" w:hAnsi="Arial" w:cs="Arial"/>
                  <w:sz w:val="16"/>
                  <w:szCs w:val="16"/>
                  <w:lang w:eastAsia="en-US"/>
                </w:rPr>
                <w:t xml:space="preserve">В списке отображаются только поля документа, отсутствующие в скроллере </w:t>
              </w:r>
              <w:r w:rsidRPr="00AD69B5">
                <w:rPr>
                  <w:rFonts w:ascii="Arial" w:hAnsi="Arial" w:cs="Arial"/>
                  <w:sz w:val="16"/>
                  <w:szCs w:val="16"/>
                </w:rPr>
                <w:t>«Экспортируемые поля» исходной экра</w:t>
              </w:r>
              <w:r>
                <w:rPr>
                  <w:rFonts w:ascii="Arial" w:hAnsi="Arial" w:cs="Arial"/>
                  <w:sz w:val="16"/>
                  <w:szCs w:val="16"/>
                </w:rPr>
                <w:t>нной формы «Настройка шаблона»</w:t>
              </w:r>
            </w:ins>
          </w:p>
          <w:p w14:paraId="7809D9DC" w14:textId="77777777" w:rsidR="00AC5ECF" w:rsidRPr="00AD69B5" w:rsidRDefault="00AC5ECF" w:rsidP="00AC5ECF">
            <w:pPr>
              <w:tabs>
                <w:tab w:val="center" w:pos="1593"/>
              </w:tabs>
              <w:spacing w:before="60" w:after="60"/>
              <w:ind w:left="-6" w:firstLine="0"/>
              <w:jc w:val="left"/>
              <w:rPr>
                <w:ins w:id="7265" w:author="Воронов Алексей Алексеевич" w:date="2018-01-30T11:53:00Z"/>
                <w:rFonts w:ascii="Arial" w:eastAsiaTheme="minorHAnsi" w:hAnsi="Arial" w:cs="Arial"/>
                <w:sz w:val="16"/>
                <w:szCs w:val="16"/>
                <w:lang w:eastAsia="en-US"/>
              </w:rPr>
            </w:pPr>
            <w:ins w:id="7266" w:author="Воронов Алексей Алексеевич" w:date="2018-01-30T11:53:00Z">
              <w:r w:rsidRPr="00AD69B5">
                <w:rPr>
                  <w:rFonts w:ascii="Arial" w:eastAsiaTheme="minorHAnsi" w:hAnsi="Arial" w:cs="Arial"/>
                  <w:sz w:val="16"/>
                  <w:szCs w:val="16"/>
                  <w:lang w:eastAsia="en-US"/>
                </w:rPr>
                <w:t>Столбцы, отображаемые в табличном представлении скроллера:</w:t>
              </w:r>
            </w:ins>
          </w:p>
          <w:p w14:paraId="2CF7B7B2" w14:textId="77777777" w:rsidR="00AC5ECF" w:rsidRPr="00AD69B5" w:rsidRDefault="00AC5ECF" w:rsidP="00904090">
            <w:pPr>
              <w:pStyle w:val="a"/>
              <w:numPr>
                <w:ilvl w:val="0"/>
                <w:numId w:val="101"/>
              </w:numPr>
              <w:tabs>
                <w:tab w:val="center" w:pos="1593"/>
              </w:tabs>
              <w:spacing w:before="60" w:after="60"/>
              <w:ind w:left="-6" w:firstLine="0"/>
              <w:jc w:val="left"/>
              <w:rPr>
                <w:ins w:id="7267" w:author="Воронов Алексей Алексеевич" w:date="2018-01-30T11:53:00Z"/>
                <w:rFonts w:ascii="Arial" w:eastAsiaTheme="minorHAnsi" w:hAnsi="Arial" w:cs="Arial"/>
                <w:b/>
                <w:sz w:val="16"/>
                <w:szCs w:val="16"/>
                <w:lang w:eastAsia="en-US"/>
              </w:rPr>
            </w:pPr>
            <w:ins w:id="7268" w:author="Воронов Алексей Алексеевич" w:date="2018-01-30T11:53:00Z">
              <w:r w:rsidRPr="00AD69B5">
                <w:rPr>
                  <w:rFonts w:ascii="Arial" w:eastAsiaTheme="minorHAnsi" w:hAnsi="Arial" w:cs="Arial"/>
                  <w:b/>
                  <w:sz w:val="16"/>
                  <w:szCs w:val="16"/>
                  <w:lang w:eastAsia="en-US"/>
                </w:rPr>
                <w:t>Выбрано</w:t>
              </w:r>
            </w:ins>
          </w:p>
          <w:p w14:paraId="364EFB5C" w14:textId="77777777" w:rsidR="00AC5ECF" w:rsidRPr="00AD69B5" w:rsidRDefault="00AC5ECF" w:rsidP="00904090">
            <w:pPr>
              <w:pStyle w:val="a"/>
              <w:numPr>
                <w:ilvl w:val="0"/>
                <w:numId w:val="101"/>
              </w:numPr>
              <w:tabs>
                <w:tab w:val="center" w:pos="1593"/>
              </w:tabs>
              <w:spacing w:before="60" w:after="60"/>
              <w:ind w:left="-6" w:firstLine="0"/>
              <w:jc w:val="left"/>
              <w:rPr>
                <w:ins w:id="7269" w:author="Воронов Алексей Алексеевич" w:date="2018-01-30T11:53:00Z"/>
                <w:rFonts w:ascii="Arial" w:eastAsiaTheme="minorHAnsi" w:hAnsi="Arial" w:cs="Arial"/>
                <w:sz w:val="16"/>
                <w:szCs w:val="16"/>
                <w:lang w:eastAsia="en-US"/>
              </w:rPr>
            </w:pPr>
            <w:ins w:id="7270" w:author="Воронов Алексей Алексеевич" w:date="2018-01-30T11:53:00Z">
              <w:r w:rsidRPr="00AD69B5">
                <w:rPr>
                  <w:rFonts w:ascii="Arial" w:eastAsiaTheme="minorHAnsi" w:hAnsi="Arial" w:cs="Arial"/>
                  <w:b/>
                  <w:sz w:val="16"/>
                  <w:szCs w:val="16"/>
                  <w:lang w:eastAsia="en-US"/>
                </w:rPr>
                <w:t>Наименование поля</w:t>
              </w:r>
            </w:ins>
          </w:p>
        </w:tc>
      </w:tr>
    </w:tbl>
    <w:p w14:paraId="407D1ABB" w14:textId="77777777" w:rsidR="00AC5ECF" w:rsidRDefault="00AC5ECF" w:rsidP="008A38FE">
      <w:pPr>
        <w:rPr>
          <w:ins w:id="7271" w:author="Воронов Алексей Алексеевич" w:date="2018-01-30T11:53:00Z"/>
        </w:rPr>
      </w:pPr>
    </w:p>
    <w:p w14:paraId="4050DAE6" w14:textId="77777777" w:rsidR="00AC5ECF" w:rsidRDefault="00AC5ECF" w:rsidP="008A38FE">
      <w:pPr>
        <w:rPr>
          <w:ins w:id="7272" w:author="Воронов Алексей Алексеевич" w:date="2018-01-30T11:53:00Z"/>
        </w:rPr>
      </w:pPr>
    </w:p>
    <w:p w14:paraId="324CEB95" w14:textId="5464F3E8" w:rsidR="00AC5ECF" w:rsidRDefault="00AC5ECF" w:rsidP="00AC5ECF">
      <w:pPr>
        <w:pStyle w:val="aff9"/>
        <w:keepNext/>
        <w:rPr>
          <w:ins w:id="7273" w:author="Воронов Алексей Алексеевич" w:date="2018-01-30T11:54:00Z"/>
        </w:rPr>
      </w:pPr>
      <w:ins w:id="7274" w:author="Воронов Алексей Алексеевич" w:date="2018-01-30T11:54:00Z">
        <w:r>
          <w:t xml:space="preserve">Таблица </w:t>
        </w:r>
        <w:r>
          <w:fldChar w:fldCharType="begin"/>
        </w:r>
        <w:r>
          <w:instrText xml:space="preserve"> SEQ Таблица \* ARABIC </w:instrText>
        </w:r>
      </w:ins>
      <w:r>
        <w:fldChar w:fldCharType="separate"/>
      </w:r>
      <w:ins w:id="7275" w:author="Феданкова Любовь Анатольевна" w:date="2019-10-09T12:38:00Z">
        <w:r w:rsidR="00031B2C">
          <w:rPr>
            <w:noProof/>
          </w:rPr>
          <w:t>60</w:t>
        </w:r>
      </w:ins>
      <w:ins w:id="7276" w:author="Воронов Алексей Алексеевич" w:date="2018-01-30T12:27:00Z">
        <w:del w:id="7277" w:author="Феданкова Любовь Анатольевна" w:date="2019-10-09T12:38:00Z">
          <w:r w:rsidR="00DB3D2B" w:rsidDel="00031B2C">
            <w:rPr>
              <w:noProof/>
            </w:rPr>
            <w:delText>57</w:delText>
          </w:r>
        </w:del>
      </w:ins>
      <w:ins w:id="7278" w:author="Воронов Алексей Алексеевич" w:date="2018-01-30T11:54:00Z">
        <w:r>
          <w:fldChar w:fldCharType="end"/>
        </w:r>
        <w:r>
          <w:t xml:space="preserve"> </w:t>
        </w:r>
        <w:r w:rsidRPr="001246E7">
          <w:t>Клиентская часть. Элементы управления формы «Выбор экспортируемых полей»</w:t>
        </w:r>
      </w:ins>
    </w:p>
    <w:tbl>
      <w:tblPr>
        <w:tblStyle w:val="ae"/>
        <w:tblW w:w="9114" w:type="dxa"/>
        <w:tblInd w:w="107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
        <w:gridCol w:w="2310"/>
        <w:gridCol w:w="6237"/>
      </w:tblGrid>
      <w:tr w:rsidR="00AC5ECF" w:rsidRPr="00252D6F" w14:paraId="0B2E0A0B" w14:textId="77777777" w:rsidTr="00ED0183">
        <w:trPr>
          <w:tblHeader/>
          <w:ins w:id="7279" w:author="Воронов Алексей Алексеевич" w:date="2018-01-30T11:53:00Z"/>
        </w:trPr>
        <w:tc>
          <w:tcPr>
            <w:tcW w:w="567" w:type="dxa"/>
            <w:tcBorders>
              <w:top w:val="single" w:sz="12" w:space="0" w:color="auto"/>
              <w:bottom w:val="single" w:sz="12" w:space="0" w:color="auto"/>
            </w:tcBorders>
            <w:vAlign w:val="center"/>
          </w:tcPr>
          <w:p w14:paraId="568ED912" w14:textId="77777777" w:rsidR="00AC5ECF" w:rsidRPr="00252D6F" w:rsidRDefault="00AC5ECF" w:rsidP="00ED0183">
            <w:pPr>
              <w:pStyle w:val="af8"/>
              <w:spacing w:after="60"/>
              <w:rPr>
                <w:ins w:id="7280" w:author="Воронов Алексей Алексеевич" w:date="2018-01-30T11:53:00Z"/>
              </w:rPr>
            </w:pPr>
            <w:ins w:id="7281" w:author="Воронов Алексей Алексеевич" w:date="2018-01-30T11:53:00Z">
              <w:r w:rsidRPr="00252D6F">
                <w:t>№ п/п</w:t>
              </w:r>
            </w:ins>
          </w:p>
        </w:tc>
        <w:tc>
          <w:tcPr>
            <w:tcW w:w="2310" w:type="dxa"/>
            <w:tcBorders>
              <w:top w:val="single" w:sz="12" w:space="0" w:color="auto"/>
              <w:bottom w:val="single" w:sz="12" w:space="0" w:color="auto"/>
            </w:tcBorders>
            <w:vAlign w:val="center"/>
          </w:tcPr>
          <w:p w14:paraId="412A6FC4" w14:textId="77777777" w:rsidR="00AC5ECF" w:rsidRPr="00252D6F" w:rsidRDefault="00AC5ECF" w:rsidP="00ED0183">
            <w:pPr>
              <w:pStyle w:val="af8"/>
              <w:spacing w:after="60"/>
              <w:jc w:val="left"/>
              <w:rPr>
                <w:ins w:id="7282" w:author="Воронов Алексей Алексеевич" w:date="2018-01-30T11:53:00Z"/>
              </w:rPr>
            </w:pPr>
            <w:ins w:id="7283" w:author="Воронов Алексей Алексеевич" w:date="2018-01-30T11:53:00Z">
              <w:r>
                <w:t>Элемент</w:t>
              </w:r>
            </w:ins>
          </w:p>
        </w:tc>
        <w:tc>
          <w:tcPr>
            <w:tcW w:w="6237" w:type="dxa"/>
            <w:tcBorders>
              <w:top w:val="single" w:sz="12" w:space="0" w:color="auto"/>
              <w:bottom w:val="single" w:sz="12" w:space="0" w:color="auto"/>
            </w:tcBorders>
            <w:vAlign w:val="center"/>
          </w:tcPr>
          <w:p w14:paraId="140E7F15" w14:textId="77777777" w:rsidR="00AC5ECF" w:rsidRPr="00252D6F" w:rsidRDefault="00AC5ECF" w:rsidP="00ED0183">
            <w:pPr>
              <w:pStyle w:val="af8"/>
              <w:spacing w:after="60"/>
              <w:jc w:val="left"/>
              <w:rPr>
                <w:ins w:id="7284" w:author="Воронов Алексей Алексеевич" w:date="2018-01-30T11:53:00Z"/>
              </w:rPr>
            </w:pPr>
            <w:ins w:id="7285" w:author="Воронов Алексей Алексеевич" w:date="2018-01-30T11:53:00Z">
              <w:r>
                <w:t>О</w:t>
              </w:r>
              <w:r w:rsidRPr="00252D6F">
                <w:t>писание, ограничения по доступности</w:t>
              </w:r>
            </w:ins>
          </w:p>
        </w:tc>
      </w:tr>
      <w:tr w:rsidR="00AC5ECF" w:rsidRPr="00252D6F" w14:paraId="2B0A86C3" w14:textId="77777777" w:rsidTr="00ED0183">
        <w:trPr>
          <w:ins w:id="7286" w:author="Воронов Алексей Алексеевич" w:date="2018-01-30T11:53:00Z"/>
        </w:trPr>
        <w:tc>
          <w:tcPr>
            <w:tcW w:w="567" w:type="dxa"/>
          </w:tcPr>
          <w:p w14:paraId="0044116E" w14:textId="77777777" w:rsidR="00AC5ECF" w:rsidRPr="00252D6F" w:rsidRDefault="00AC5ECF" w:rsidP="00904090">
            <w:pPr>
              <w:pStyle w:val="afa"/>
              <w:numPr>
                <w:ilvl w:val="0"/>
                <w:numId w:val="106"/>
              </w:numPr>
              <w:spacing w:before="60" w:after="60"/>
              <w:rPr>
                <w:ins w:id="7287" w:author="Воронов Алексей Алексеевич" w:date="2018-01-30T11:53:00Z"/>
                <w:rStyle w:val="af9"/>
              </w:rPr>
            </w:pPr>
          </w:p>
        </w:tc>
        <w:tc>
          <w:tcPr>
            <w:tcW w:w="2310" w:type="dxa"/>
          </w:tcPr>
          <w:p w14:paraId="4E5D5CBC" w14:textId="77777777" w:rsidR="00AC5ECF" w:rsidRPr="00405A35" w:rsidRDefault="00AC5ECF" w:rsidP="00ED0183">
            <w:pPr>
              <w:pStyle w:val="afa"/>
              <w:spacing w:before="60" w:after="60"/>
              <w:rPr>
                <w:ins w:id="7288" w:author="Воронов Алексей Алексеевич" w:date="2018-01-30T11:53:00Z"/>
                <w:b/>
                <w:noProof/>
              </w:rPr>
            </w:pPr>
            <w:ins w:id="7289" w:author="Воронов Алексей Алексеевич" w:date="2018-01-30T11:53:00Z">
              <w:r>
                <w:rPr>
                  <w:b/>
                  <w:noProof/>
                </w:rPr>
                <w:t>Сохранить</w:t>
              </w:r>
            </w:ins>
          </w:p>
        </w:tc>
        <w:tc>
          <w:tcPr>
            <w:tcW w:w="6237" w:type="dxa"/>
          </w:tcPr>
          <w:p w14:paraId="6EBB85D7" w14:textId="64586A2D" w:rsidR="00AC5ECF" w:rsidRPr="009A4D25" w:rsidRDefault="00AC5ECF" w:rsidP="00AC5ECF">
            <w:pPr>
              <w:spacing w:before="60" w:after="60"/>
              <w:ind w:left="0" w:firstLine="0"/>
              <w:jc w:val="left"/>
              <w:rPr>
                <w:ins w:id="7290" w:author="Воронов Алексей Алексеевич" w:date="2018-01-30T11:53:00Z"/>
                <w:rFonts w:ascii="Arial" w:hAnsi="Arial" w:cs="Arial"/>
                <w:sz w:val="16"/>
                <w:szCs w:val="16"/>
              </w:rPr>
            </w:pPr>
            <w:ins w:id="7291" w:author="Воронов Алексей Алексеевич" w:date="2018-01-30T11:53:00Z">
              <w:r w:rsidRPr="009A4D25">
                <w:rPr>
                  <w:rFonts w:ascii="Arial" w:hAnsi="Arial" w:cs="Arial"/>
                  <w:sz w:val="16"/>
                  <w:szCs w:val="16"/>
                </w:rPr>
                <w:t>Закрытие формы. Возврат в экранную форму «</w:t>
              </w:r>
              <w:r>
                <w:rPr>
                  <w:rFonts w:ascii="Arial" w:hAnsi="Arial" w:cs="Arial"/>
                  <w:sz w:val="16"/>
                  <w:szCs w:val="16"/>
                </w:rPr>
                <w:t>Настройка шаблона</w:t>
              </w:r>
              <w:r w:rsidRPr="009A4D25">
                <w:rPr>
                  <w:rFonts w:ascii="Arial" w:hAnsi="Arial" w:cs="Arial"/>
                  <w:sz w:val="16"/>
                  <w:szCs w:val="16"/>
                </w:rPr>
                <w:t xml:space="preserve">» с </w:t>
              </w:r>
              <w:r>
                <w:rPr>
                  <w:rFonts w:ascii="Arial" w:hAnsi="Arial" w:cs="Arial"/>
                  <w:sz w:val="16"/>
                  <w:szCs w:val="16"/>
                </w:rPr>
                <w:t>добавлением в список «Экспортируемые поля» полей, выбранных в данной форме</w:t>
              </w:r>
              <w:r w:rsidRPr="009A4D25">
                <w:rPr>
                  <w:rFonts w:ascii="Arial" w:hAnsi="Arial" w:cs="Arial"/>
                  <w:sz w:val="16"/>
                  <w:szCs w:val="16"/>
                </w:rPr>
                <w:t>.</w:t>
              </w:r>
            </w:ins>
          </w:p>
        </w:tc>
      </w:tr>
    </w:tbl>
    <w:p w14:paraId="78EA7B73" w14:textId="77777777" w:rsidR="00AC5ECF" w:rsidRDefault="00AC5ECF" w:rsidP="008A38FE">
      <w:pPr>
        <w:rPr>
          <w:ins w:id="7292" w:author="Воронов Алексей Алексеевич" w:date="2018-01-30T11:51:00Z"/>
        </w:rPr>
      </w:pPr>
    </w:p>
    <w:p w14:paraId="58016B12" w14:textId="3F7F1DE7" w:rsidR="008A38FE" w:rsidRPr="008A38FE" w:rsidDel="00AC5ECF" w:rsidRDefault="008A38FE" w:rsidP="008A38FE">
      <w:pPr>
        <w:rPr>
          <w:del w:id="7293" w:author="Воронов Алексей Алексеевич" w:date="2018-01-30T11:54:00Z"/>
        </w:rPr>
      </w:pPr>
    </w:p>
    <w:p w14:paraId="2323C436" w14:textId="7D545889" w:rsidR="00117069" w:rsidDel="00AC5ECF" w:rsidRDefault="00117069" w:rsidP="00117069">
      <w:pPr>
        <w:pStyle w:val="af6"/>
        <w:rPr>
          <w:del w:id="7294" w:author="Воронов Алексей Алексеевич" w:date="2018-01-30T11:54:00Z"/>
        </w:rPr>
      </w:pPr>
      <w:del w:id="7295" w:author="Воронов Алексей Алексеевич" w:date="2018-01-30T11:54:00Z">
        <w:r w:rsidDel="00AC5ECF">
          <w:delText xml:space="preserve">Рисунок </w:delText>
        </w:r>
        <w:r w:rsidR="008A38FE" w:rsidDel="00AC5ECF">
          <w:rPr>
            <w:b w:val="0"/>
          </w:rPr>
          <w:fldChar w:fldCharType="begin"/>
        </w:r>
        <w:r w:rsidR="008A38FE" w:rsidDel="00AC5ECF">
          <w:delInstrText xml:space="preserve"> SEQ Рисунок \* ARABIC </w:delInstrText>
        </w:r>
        <w:r w:rsidR="008A38FE" w:rsidDel="00AC5ECF">
          <w:rPr>
            <w:b w:val="0"/>
          </w:rPr>
          <w:fldChar w:fldCharType="separate"/>
        </w:r>
        <w:r w:rsidR="00D91317" w:rsidDel="00AC5ECF">
          <w:rPr>
            <w:noProof/>
          </w:rPr>
          <w:delText>35</w:delText>
        </w:r>
        <w:r w:rsidR="008A38FE" w:rsidDel="00AC5ECF">
          <w:rPr>
            <w:b w:val="0"/>
            <w:noProof/>
          </w:rPr>
          <w:fldChar w:fldCharType="end"/>
        </w:r>
        <w:r w:rsidDel="00AC5ECF">
          <w:delText>. Макет мастера экспорта данных по проводкам. Основные поля</w:delText>
        </w:r>
      </w:del>
    </w:p>
    <w:p w14:paraId="2E2B0B88" w14:textId="429E7C2B" w:rsidR="00117069" w:rsidDel="00AC5ECF" w:rsidRDefault="00117069" w:rsidP="00117069">
      <w:pPr>
        <w:rPr>
          <w:del w:id="7296" w:author="Воронов Алексей Алексеевич" w:date="2018-01-30T11:54:00Z"/>
        </w:rPr>
      </w:pPr>
      <w:del w:id="7297" w:author="Воронов Алексей Алексеевич" w:date="2018-01-30T11:54:00Z">
        <w:r w:rsidDel="00AC5ECF">
          <w:rPr>
            <w:noProof/>
            <w:szCs w:val="20"/>
          </w:rPr>
          <w:drawing>
            <wp:inline distT="0" distB="0" distL="0" distR="0" wp14:anchorId="1F038FC9" wp14:editId="66AFDC92">
              <wp:extent cx="5322570" cy="1819910"/>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2570" cy="1819910"/>
                      </a:xfrm>
                      <a:prstGeom prst="rect">
                        <a:avLst/>
                      </a:prstGeom>
                      <a:noFill/>
                      <a:ln>
                        <a:noFill/>
                      </a:ln>
                    </pic:spPr>
                  </pic:pic>
                </a:graphicData>
              </a:graphic>
            </wp:inline>
          </w:drawing>
        </w:r>
      </w:del>
    </w:p>
    <w:p w14:paraId="446637EC" w14:textId="67778209" w:rsidR="00FD4D9A" w:rsidDel="00AC5ECF" w:rsidRDefault="00FD4D9A" w:rsidP="00117069">
      <w:pPr>
        <w:rPr>
          <w:del w:id="7298" w:author="Воронов Алексей Алексеевич" w:date="2018-01-30T11:54:00Z"/>
        </w:rPr>
      </w:pPr>
    </w:p>
    <w:p w14:paraId="207C3892" w14:textId="3711762B" w:rsidR="00117069" w:rsidRPr="00117069" w:rsidDel="00AC5ECF" w:rsidRDefault="00117069" w:rsidP="00117069">
      <w:pPr>
        <w:rPr>
          <w:del w:id="7299" w:author="Воронов Алексей Алексеевич" w:date="2018-01-30T11:54:00Z"/>
        </w:rPr>
      </w:pPr>
    </w:p>
    <w:p w14:paraId="5892F8BA" w14:textId="5DE9FC2B" w:rsidR="00117069" w:rsidDel="00AC5ECF" w:rsidRDefault="00117069" w:rsidP="00117069">
      <w:pPr>
        <w:pStyle w:val="af6"/>
        <w:rPr>
          <w:del w:id="7300" w:author="Воронов Алексей Алексеевич" w:date="2018-01-30T11:54:00Z"/>
        </w:rPr>
      </w:pPr>
      <w:del w:id="7301" w:author="Воронов Алексей Алексеевич" w:date="2018-01-30T11:54:00Z">
        <w:r w:rsidDel="00AC5ECF">
          <w:delText xml:space="preserve">Рисунок </w:delText>
        </w:r>
        <w:r w:rsidR="008A38FE" w:rsidDel="00AC5ECF">
          <w:rPr>
            <w:b w:val="0"/>
          </w:rPr>
          <w:fldChar w:fldCharType="begin"/>
        </w:r>
        <w:r w:rsidR="008A38FE" w:rsidDel="00AC5ECF">
          <w:delInstrText xml:space="preserve"> SEQ Рисунок \* ARABIC </w:delInstrText>
        </w:r>
        <w:r w:rsidR="008A38FE" w:rsidDel="00AC5ECF">
          <w:rPr>
            <w:b w:val="0"/>
          </w:rPr>
          <w:fldChar w:fldCharType="separate"/>
        </w:r>
        <w:r w:rsidR="00D91317" w:rsidDel="00AC5ECF">
          <w:rPr>
            <w:noProof/>
          </w:rPr>
          <w:delText>36</w:delText>
        </w:r>
        <w:r w:rsidR="008A38FE" w:rsidDel="00AC5ECF">
          <w:rPr>
            <w:b w:val="0"/>
            <w:noProof/>
          </w:rPr>
          <w:fldChar w:fldCharType="end"/>
        </w:r>
        <w:r w:rsidDel="00AC5ECF">
          <w:delText>. Макет мастера экспорта данных по проводкам. Поля приложений к выписке</w:delText>
        </w:r>
      </w:del>
    </w:p>
    <w:p w14:paraId="195CE08C" w14:textId="4E44D8B1" w:rsidR="00117069" w:rsidDel="00AC5ECF" w:rsidRDefault="00117069" w:rsidP="00117069">
      <w:pPr>
        <w:ind w:left="142" w:firstLine="142"/>
        <w:jc w:val="center"/>
        <w:rPr>
          <w:del w:id="7302" w:author="Воронов Алексей Алексеевич" w:date="2018-01-30T11:54:00Z"/>
        </w:rPr>
      </w:pPr>
      <w:del w:id="7303" w:author="Воронов Алексей Алексеевич" w:date="2018-01-30T11:54:00Z">
        <w:r w:rsidDel="00AC5ECF">
          <w:rPr>
            <w:noProof/>
            <w:szCs w:val="20"/>
          </w:rPr>
          <w:drawing>
            <wp:inline distT="0" distB="0" distL="0" distR="0" wp14:anchorId="03ADC2FB" wp14:editId="3C1DC6EA">
              <wp:extent cx="4123427" cy="310843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3688" cy="3108633"/>
                      </a:xfrm>
                      <a:prstGeom prst="rect">
                        <a:avLst/>
                      </a:prstGeom>
                      <a:noFill/>
                      <a:ln>
                        <a:noFill/>
                      </a:ln>
                    </pic:spPr>
                  </pic:pic>
                </a:graphicData>
              </a:graphic>
            </wp:inline>
          </w:drawing>
        </w:r>
      </w:del>
    </w:p>
    <w:p w14:paraId="1B1F20B2" w14:textId="33EF2065" w:rsidR="00BF6FAD" w:rsidRPr="00117069" w:rsidDel="00AC5ECF" w:rsidRDefault="00BF6FAD" w:rsidP="00117069">
      <w:pPr>
        <w:ind w:left="142" w:firstLine="142"/>
        <w:jc w:val="center"/>
        <w:rPr>
          <w:del w:id="7304" w:author="Воронов Алексей Алексеевич" w:date="2018-01-30T11:54:00Z"/>
        </w:rPr>
      </w:pPr>
    </w:p>
    <w:p w14:paraId="14360B3B" w14:textId="77AE4478" w:rsidR="00BF6FAD" w:rsidRDefault="00BF6FAD" w:rsidP="00BF6FAD">
      <w:pPr>
        <w:ind w:left="360"/>
      </w:pPr>
      <w:r>
        <w:t xml:space="preserve">В  окне </w:t>
      </w:r>
      <w:ins w:id="7305" w:author="Воронов Алексей Алексеевич" w:date="2018-01-30T11:55:00Z">
        <w:r w:rsidR="00AC5ECF">
          <w:t>«</w:t>
        </w:r>
      </w:ins>
      <w:del w:id="7306" w:author="Воронов Алексей Алексеевич" w:date="2018-01-30T11:55:00Z">
        <w:r w:rsidDel="00AC5ECF">
          <w:delText>«</w:delText>
        </w:r>
      </w:del>
      <w:ins w:id="7307" w:author="Воронов Алексей Алексеевич" w:date="2018-01-30T11:55:00Z">
        <w:r w:rsidR="00AC5ECF" w:rsidRPr="00AC5ECF">
          <w:t>Выбор экспортируемых полей</w:t>
        </w:r>
        <w:r w:rsidR="00AC5ECF">
          <w:t>»</w:t>
        </w:r>
        <w:r w:rsidR="00AC5ECF" w:rsidRPr="00AC5ECF" w:rsidDel="00AC5ECF">
          <w:t xml:space="preserve"> </w:t>
        </w:r>
      </w:ins>
      <w:del w:id="7308" w:author="Воронов Алексей Алексеевич" w:date="2018-01-30T11:55:00Z">
        <w:r w:rsidDel="00AC5ECF">
          <w:delText xml:space="preserve">Выбор значений </w:delText>
        </w:r>
      </w:del>
      <w:r>
        <w:t>должны быть доступны следующие значения (поля строк выписки):</w:t>
      </w:r>
    </w:p>
    <w:p w14:paraId="7859A39B" w14:textId="77777777" w:rsidR="00BF6FAD" w:rsidRDefault="00BF6FAD" w:rsidP="00AE731F">
      <w:pPr>
        <w:pStyle w:val="a"/>
        <w:numPr>
          <w:ilvl w:val="0"/>
          <w:numId w:val="58"/>
        </w:numPr>
      </w:pPr>
      <w:r>
        <w:t>Дата проводки</w:t>
      </w:r>
    </w:p>
    <w:p w14:paraId="21E674F6" w14:textId="77777777" w:rsidR="00BF6FAD" w:rsidRDefault="00BF6FAD" w:rsidP="00AE731F">
      <w:pPr>
        <w:pStyle w:val="a"/>
        <w:numPr>
          <w:ilvl w:val="0"/>
          <w:numId w:val="58"/>
        </w:numPr>
      </w:pPr>
      <w:r>
        <w:t>ИНН получателя</w:t>
      </w:r>
    </w:p>
    <w:p w14:paraId="2121BA64" w14:textId="77777777" w:rsidR="00BF6FAD" w:rsidRDefault="00BF6FAD" w:rsidP="00AE731F">
      <w:pPr>
        <w:pStyle w:val="a"/>
        <w:numPr>
          <w:ilvl w:val="0"/>
          <w:numId w:val="58"/>
        </w:numPr>
      </w:pPr>
      <w:r>
        <w:t>Счет получателя</w:t>
      </w:r>
    </w:p>
    <w:p w14:paraId="25F84A93" w14:textId="77777777" w:rsidR="00BF6FAD" w:rsidRDefault="00BF6FAD" w:rsidP="00AE731F">
      <w:pPr>
        <w:pStyle w:val="a"/>
        <w:numPr>
          <w:ilvl w:val="0"/>
          <w:numId w:val="58"/>
        </w:numPr>
      </w:pPr>
      <w:r>
        <w:t>Наименование получателя</w:t>
      </w:r>
    </w:p>
    <w:p w14:paraId="41519E60" w14:textId="77777777" w:rsidR="00BF6FAD" w:rsidRDefault="00BF6FAD" w:rsidP="00AE731F">
      <w:pPr>
        <w:pStyle w:val="a"/>
        <w:numPr>
          <w:ilvl w:val="0"/>
          <w:numId w:val="58"/>
        </w:numPr>
      </w:pPr>
      <w:r>
        <w:t>УИП</w:t>
      </w:r>
    </w:p>
    <w:p w14:paraId="7335B2D2" w14:textId="77777777" w:rsidR="00BF6FAD" w:rsidRDefault="00BF6FAD" w:rsidP="00AE731F">
      <w:pPr>
        <w:pStyle w:val="a"/>
        <w:numPr>
          <w:ilvl w:val="0"/>
          <w:numId w:val="58"/>
        </w:numPr>
      </w:pPr>
      <w:r>
        <w:t>Наименование банка получателя</w:t>
      </w:r>
    </w:p>
    <w:p w14:paraId="6E1A1C58" w14:textId="77777777" w:rsidR="00BF6FAD" w:rsidRDefault="00BF6FAD" w:rsidP="00AE731F">
      <w:pPr>
        <w:pStyle w:val="a"/>
        <w:numPr>
          <w:ilvl w:val="0"/>
          <w:numId w:val="58"/>
        </w:numPr>
      </w:pPr>
      <w:r>
        <w:t>БИК банка получателя</w:t>
      </w:r>
    </w:p>
    <w:p w14:paraId="7ABE581F" w14:textId="77777777" w:rsidR="00BF6FAD" w:rsidRDefault="00BF6FAD" w:rsidP="00AE731F">
      <w:pPr>
        <w:pStyle w:val="a"/>
        <w:numPr>
          <w:ilvl w:val="0"/>
          <w:numId w:val="58"/>
        </w:numPr>
      </w:pPr>
      <w:r>
        <w:t>Корр. счет банка получателя</w:t>
      </w:r>
    </w:p>
    <w:p w14:paraId="73479CB6" w14:textId="77777777" w:rsidR="00BF6FAD" w:rsidRDefault="00BF6FAD" w:rsidP="00AE731F">
      <w:pPr>
        <w:pStyle w:val="a"/>
        <w:numPr>
          <w:ilvl w:val="0"/>
          <w:numId w:val="58"/>
        </w:numPr>
      </w:pPr>
      <w:r>
        <w:t>ИНН плательщика</w:t>
      </w:r>
    </w:p>
    <w:p w14:paraId="1D53F146" w14:textId="77777777" w:rsidR="00BF6FAD" w:rsidRDefault="00BF6FAD" w:rsidP="00AE731F">
      <w:pPr>
        <w:pStyle w:val="a"/>
        <w:numPr>
          <w:ilvl w:val="0"/>
          <w:numId w:val="58"/>
        </w:numPr>
      </w:pPr>
      <w:r>
        <w:t>Счет плательщика</w:t>
      </w:r>
    </w:p>
    <w:p w14:paraId="385BC759" w14:textId="77777777" w:rsidR="00BF6FAD" w:rsidRDefault="00BF6FAD" w:rsidP="00AE731F">
      <w:pPr>
        <w:pStyle w:val="a"/>
        <w:numPr>
          <w:ilvl w:val="0"/>
          <w:numId w:val="58"/>
        </w:numPr>
      </w:pPr>
      <w:r>
        <w:t>Наименование плательщика</w:t>
      </w:r>
    </w:p>
    <w:p w14:paraId="33FB6EA9" w14:textId="77777777" w:rsidR="00BF6FAD" w:rsidRDefault="00BF6FAD" w:rsidP="00AE731F">
      <w:pPr>
        <w:pStyle w:val="a"/>
        <w:numPr>
          <w:ilvl w:val="0"/>
          <w:numId w:val="58"/>
        </w:numPr>
      </w:pPr>
      <w:r>
        <w:t>Наименование банка плательщика</w:t>
      </w:r>
    </w:p>
    <w:p w14:paraId="4FD10E41" w14:textId="77777777" w:rsidR="00BF6FAD" w:rsidRDefault="00BF6FAD" w:rsidP="00AE731F">
      <w:pPr>
        <w:pStyle w:val="a"/>
        <w:numPr>
          <w:ilvl w:val="0"/>
          <w:numId w:val="58"/>
        </w:numPr>
      </w:pPr>
      <w:r>
        <w:t>БИК банка плательщика</w:t>
      </w:r>
    </w:p>
    <w:p w14:paraId="221CAAAF" w14:textId="77777777" w:rsidR="00BF6FAD" w:rsidRDefault="00BF6FAD" w:rsidP="00AE731F">
      <w:pPr>
        <w:pStyle w:val="a"/>
        <w:numPr>
          <w:ilvl w:val="0"/>
          <w:numId w:val="58"/>
        </w:numPr>
      </w:pPr>
      <w:r>
        <w:t>Корр. счет банка плательщика</w:t>
      </w:r>
    </w:p>
    <w:p w14:paraId="40CCB199" w14:textId="77777777" w:rsidR="00BF6FAD" w:rsidRDefault="00BF6FAD" w:rsidP="00AE731F">
      <w:pPr>
        <w:pStyle w:val="a"/>
        <w:numPr>
          <w:ilvl w:val="0"/>
          <w:numId w:val="58"/>
        </w:numPr>
      </w:pPr>
      <w:r>
        <w:t xml:space="preserve">Сумма по дебету </w:t>
      </w:r>
    </w:p>
    <w:p w14:paraId="07C61300" w14:textId="77777777" w:rsidR="00BF6FAD" w:rsidRDefault="00BF6FAD" w:rsidP="00AE731F">
      <w:pPr>
        <w:pStyle w:val="a"/>
        <w:numPr>
          <w:ilvl w:val="0"/>
          <w:numId w:val="58"/>
        </w:numPr>
      </w:pPr>
      <w:r>
        <w:t>Сумма по кредиту</w:t>
      </w:r>
    </w:p>
    <w:p w14:paraId="54D3A75D" w14:textId="77777777" w:rsidR="00BF6FAD" w:rsidRDefault="00BF6FAD" w:rsidP="00AE731F">
      <w:pPr>
        <w:pStyle w:val="a"/>
        <w:numPr>
          <w:ilvl w:val="0"/>
          <w:numId w:val="58"/>
        </w:numPr>
      </w:pPr>
      <w:r>
        <w:t>Сумма по дебету в рублях</w:t>
      </w:r>
    </w:p>
    <w:p w14:paraId="56C875BF" w14:textId="77777777" w:rsidR="00BF6FAD" w:rsidRDefault="00BF6FAD" w:rsidP="00AE731F">
      <w:pPr>
        <w:pStyle w:val="a"/>
        <w:numPr>
          <w:ilvl w:val="0"/>
          <w:numId w:val="58"/>
        </w:numPr>
      </w:pPr>
      <w:r>
        <w:t>Сумма по кредиту в рублях</w:t>
      </w:r>
    </w:p>
    <w:p w14:paraId="635A0DDB" w14:textId="77777777" w:rsidR="00BF6FAD" w:rsidRDefault="00BF6FAD" w:rsidP="00AE731F">
      <w:pPr>
        <w:pStyle w:val="a"/>
        <w:numPr>
          <w:ilvl w:val="0"/>
          <w:numId w:val="58"/>
        </w:numPr>
      </w:pPr>
      <w:r>
        <w:t>Дата поступления в банк Плательщика</w:t>
      </w:r>
    </w:p>
    <w:p w14:paraId="10D272DD" w14:textId="77777777" w:rsidR="00BF6FAD" w:rsidRDefault="00BF6FAD" w:rsidP="00AE731F">
      <w:pPr>
        <w:pStyle w:val="a"/>
        <w:numPr>
          <w:ilvl w:val="0"/>
          <w:numId w:val="58"/>
        </w:numPr>
      </w:pPr>
      <w:r>
        <w:t>Номер расчетного документа</w:t>
      </w:r>
    </w:p>
    <w:p w14:paraId="748D35C4" w14:textId="77777777" w:rsidR="00BF6FAD" w:rsidRDefault="00BF6FAD" w:rsidP="00AE731F">
      <w:pPr>
        <w:pStyle w:val="a"/>
        <w:numPr>
          <w:ilvl w:val="0"/>
          <w:numId w:val="58"/>
        </w:numPr>
      </w:pPr>
      <w:r>
        <w:t>Дата расчетного документа</w:t>
      </w:r>
    </w:p>
    <w:p w14:paraId="685483DB" w14:textId="77777777" w:rsidR="00BF6FAD" w:rsidRDefault="00BF6FAD" w:rsidP="00AE731F">
      <w:pPr>
        <w:pStyle w:val="a"/>
        <w:numPr>
          <w:ilvl w:val="0"/>
          <w:numId w:val="58"/>
        </w:numPr>
      </w:pPr>
      <w:r>
        <w:t>Валюта платежа</w:t>
      </w:r>
    </w:p>
    <w:p w14:paraId="0D5358E1" w14:textId="77777777" w:rsidR="00BF6FAD" w:rsidRDefault="00BF6FAD" w:rsidP="00AE731F">
      <w:pPr>
        <w:pStyle w:val="a"/>
        <w:numPr>
          <w:ilvl w:val="0"/>
          <w:numId w:val="58"/>
        </w:numPr>
      </w:pPr>
      <w:r>
        <w:t>Сумма документа в валюте платежа</w:t>
      </w:r>
    </w:p>
    <w:p w14:paraId="51856DEE" w14:textId="77777777" w:rsidR="00BF6FAD" w:rsidRDefault="00BF6FAD" w:rsidP="00AE731F">
      <w:pPr>
        <w:pStyle w:val="a"/>
        <w:numPr>
          <w:ilvl w:val="0"/>
          <w:numId w:val="58"/>
        </w:numPr>
      </w:pPr>
      <w:r>
        <w:t>Назначение платежа</w:t>
      </w:r>
    </w:p>
    <w:p w14:paraId="06D7142A" w14:textId="77777777" w:rsidR="00BF6FAD" w:rsidRDefault="00BF6FAD" w:rsidP="00AE731F">
      <w:pPr>
        <w:pStyle w:val="a"/>
        <w:numPr>
          <w:ilvl w:val="0"/>
          <w:numId w:val="58"/>
        </w:numPr>
      </w:pPr>
      <w:r>
        <w:t>Код подразделения банка</w:t>
      </w:r>
    </w:p>
    <w:p w14:paraId="042D346D" w14:textId="77777777" w:rsidR="00BF6FAD" w:rsidRDefault="00BF6FAD" w:rsidP="00AE731F">
      <w:pPr>
        <w:pStyle w:val="a"/>
        <w:numPr>
          <w:ilvl w:val="0"/>
          <w:numId w:val="58"/>
        </w:numPr>
      </w:pPr>
      <w:r>
        <w:t>Очередность платежа</w:t>
      </w:r>
    </w:p>
    <w:p w14:paraId="5540F0AB" w14:textId="77777777" w:rsidR="00BF6FAD" w:rsidRDefault="00BF6FAD" w:rsidP="00AE731F">
      <w:pPr>
        <w:pStyle w:val="a"/>
        <w:numPr>
          <w:ilvl w:val="0"/>
          <w:numId w:val="58"/>
        </w:numPr>
      </w:pPr>
      <w:r>
        <w:t>Вид платежа</w:t>
      </w:r>
    </w:p>
    <w:p w14:paraId="375DBD5E" w14:textId="77777777" w:rsidR="00BF6FAD" w:rsidRDefault="00BF6FAD" w:rsidP="00AE731F">
      <w:pPr>
        <w:pStyle w:val="a"/>
        <w:numPr>
          <w:ilvl w:val="0"/>
          <w:numId w:val="58"/>
        </w:numPr>
      </w:pPr>
      <w:r>
        <w:t>Код вида платежа</w:t>
      </w:r>
    </w:p>
    <w:p w14:paraId="2236928C" w14:textId="77777777" w:rsidR="00BF6FAD" w:rsidRDefault="00BF6FAD" w:rsidP="00AE731F">
      <w:pPr>
        <w:pStyle w:val="a"/>
        <w:numPr>
          <w:ilvl w:val="0"/>
          <w:numId w:val="58"/>
        </w:numPr>
      </w:pPr>
      <w:r>
        <w:t>Вид операции</w:t>
      </w:r>
    </w:p>
    <w:p w14:paraId="22A0BEB5" w14:textId="77777777" w:rsidR="00BF6FAD" w:rsidRDefault="00BF6FAD" w:rsidP="00AE731F">
      <w:pPr>
        <w:pStyle w:val="a"/>
        <w:numPr>
          <w:ilvl w:val="0"/>
          <w:numId w:val="58"/>
        </w:numPr>
      </w:pPr>
      <w:r>
        <w:t>Номер документа банка</w:t>
      </w:r>
    </w:p>
    <w:p w14:paraId="0BC0E1ED" w14:textId="77777777" w:rsidR="00BF6FAD" w:rsidRDefault="00BF6FAD" w:rsidP="00AE731F">
      <w:pPr>
        <w:pStyle w:val="a"/>
        <w:numPr>
          <w:ilvl w:val="0"/>
          <w:numId w:val="58"/>
        </w:numPr>
      </w:pPr>
      <w:r>
        <w:t>Дата проводки</w:t>
      </w:r>
    </w:p>
    <w:p w14:paraId="01A7EF1C" w14:textId="77777777" w:rsidR="00BF6FAD" w:rsidRDefault="00BF6FAD" w:rsidP="00AE731F">
      <w:pPr>
        <w:pStyle w:val="a"/>
        <w:numPr>
          <w:ilvl w:val="0"/>
          <w:numId w:val="58"/>
        </w:numPr>
      </w:pPr>
      <w:r>
        <w:t>Дата списания со счета плательщика</w:t>
      </w:r>
    </w:p>
    <w:p w14:paraId="228CA684" w14:textId="77777777" w:rsidR="00BF6FAD" w:rsidRDefault="00BF6FAD" w:rsidP="00AE731F">
      <w:pPr>
        <w:pStyle w:val="a"/>
        <w:numPr>
          <w:ilvl w:val="0"/>
          <w:numId w:val="58"/>
        </w:numPr>
      </w:pPr>
      <w:r>
        <w:t>Переоценка, дооценка</w:t>
      </w:r>
    </w:p>
    <w:p w14:paraId="08DCE947" w14:textId="77777777" w:rsidR="00BF6FAD" w:rsidRDefault="00BF6FAD" w:rsidP="00AE731F">
      <w:pPr>
        <w:pStyle w:val="a"/>
        <w:numPr>
          <w:ilvl w:val="0"/>
          <w:numId w:val="58"/>
        </w:numPr>
      </w:pPr>
      <w:r>
        <w:t>Дата валютирования</w:t>
      </w:r>
    </w:p>
    <w:p w14:paraId="1DEE072C" w14:textId="77777777" w:rsidR="00BF6FAD" w:rsidRDefault="00BF6FAD" w:rsidP="00AE731F">
      <w:pPr>
        <w:pStyle w:val="a"/>
        <w:numPr>
          <w:ilvl w:val="0"/>
          <w:numId w:val="58"/>
        </w:numPr>
      </w:pPr>
      <w:r>
        <w:t>Показатель статуса налогоплательщика (101)</w:t>
      </w:r>
    </w:p>
    <w:p w14:paraId="4F95F1EC" w14:textId="77777777" w:rsidR="00BF6FAD" w:rsidRDefault="00BF6FAD" w:rsidP="00AE731F">
      <w:pPr>
        <w:pStyle w:val="a"/>
        <w:numPr>
          <w:ilvl w:val="0"/>
          <w:numId w:val="58"/>
        </w:numPr>
      </w:pPr>
      <w:r>
        <w:t>Код бюджетной классификации (104)</w:t>
      </w:r>
    </w:p>
    <w:p w14:paraId="466EBF24" w14:textId="77777777" w:rsidR="00BF6FAD" w:rsidRDefault="00BF6FAD" w:rsidP="00AE731F">
      <w:pPr>
        <w:pStyle w:val="a"/>
        <w:numPr>
          <w:ilvl w:val="0"/>
          <w:numId w:val="58"/>
        </w:numPr>
      </w:pPr>
      <w:r>
        <w:t>Код ОКАТО (105)</w:t>
      </w:r>
    </w:p>
    <w:p w14:paraId="21A7A67D" w14:textId="77777777" w:rsidR="00BF6FAD" w:rsidRDefault="00BF6FAD" w:rsidP="00AE731F">
      <w:pPr>
        <w:pStyle w:val="a"/>
        <w:numPr>
          <w:ilvl w:val="0"/>
          <w:numId w:val="58"/>
        </w:numPr>
      </w:pPr>
      <w:r>
        <w:t>Показатель основания платежа (106)</w:t>
      </w:r>
    </w:p>
    <w:p w14:paraId="37AADE28" w14:textId="77777777" w:rsidR="00BF6FAD" w:rsidRDefault="00BF6FAD" w:rsidP="00AE731F">
      <w:pPr>
        <w:pStyle w:val="a"/>
        <w:numPr>
          <w:ilvl w:val="0"/>
          <w:numId w:val="58"/>
        </w:numPr>
      </w:pPr>
      <w:r>
        <w:t>Налоговый период (107)</w:t>
      </w:r>
    </w:p>
    <w:p w14:paraId="311968B8" w14:textId="77777777" w:rsidR="00BF6FAD" w:rsidRDefault="00BF6FAD" w:rsidP="00AE731F">
      <w:pPr>
        <w:pStyle w:val="a"/>
        <w:numPr>
          <w:ilvl w:val="0"/>
          <w:numId w:val="58"/>
        </w:numPr>
      </w:pPr>
      <w:r>
        <w:t>Номер налогового документа (108)</w:t>
      </w:r>
    </w:p>
    <w:p w14:paraId="36D3198F" w14:textId="77777777" w:rsidR="00BF6FAD" w:rsidRDefault="00BF6FAD" w:rsidP="00AE731F">
      <w:pPr>
        <w:pStyle w:val="a"/>
        <w:numPr>
          <w:ilvl w:val="0"/>
          <w:numId w:val="58"/>
        </w:numPr>
      </w:pPr>
      <w:r>
        <w:t>Дата налогового документа (109)</w:t>
      </w:r>
    </w:p>
    <w:p w14:paraId="5B885E10" w14:textId="77777777" w:rsidR="00BF6FAD" w:rsidRDefault="00BF6FAD" w:rsidP="00AE731F">
      <w:pPr>
        <w:pStyle w:val="a"/>
        <w:numPr>
          <w:ilvl w:val="0"/>
          <w:numId w:val="58"/>
        </w:numPr>
      </w:pPr>
      <w:r>
        <w:t>Тип налогового платежа</w:t>
      </w:r>
    </w:p>
    <w:p w14:paraId="198D60DC" w14:textId="77777777" w:rsidR="00BF6FAD" w:rsidRDefault="00BF6FAD" w:rsidP="00AE731F">
      <w:pPr>
        <w:pStyle w:val="a"/>
        <w:numPr>
          <w:ilvl w:val="0"/>
          <w:numId w:val="58"/>
        </w:numPr>
      </w:pPr>
      <w:r>
        <w:t>КПП Получателя</w:t>
      </w:r>
    </w:p>
    <w:p w14:paraId="5FC9919D" w14:textId="77777777" w:rsidR="00BF6FAD" w:rsidRDefault="00BF6FAD" w:rsidP="00AE731F">
      <w:pPr>
        <w:pStyle w:val="a"/>
        <w:numPr>
          <w:ilvl w:val="0"/>
          <w:numId w:val="58"/>
        </w:numPr>
      </w:pPr>
      <w:r>
        <w:t>КПП Плательщика</w:t>
      </w:r>
    </w:p>
    <w:p w14:paraId="52E42EFE" w14:textId="77777777" w:rsidR="00BF6FAD" w:rsidRDefault="00BF6FAD" w:rsidP="00AE731F">
      <w:pPr>
        <w:pStyle w:val="a"/>
        <w:numPr>
          <w:ilvl w:val="0"/>
          <w:numId w:val="58"/>
        </w:numPr>
      </w:pPr>
      <w:r>
        <w:t>Условие оплаты (для 02)</w:t>
      </w:r>
    </w:p>
    <w:p w14:paraId="16EBA2E3" w14:textId="77777777" w:rsidR="00BF6FAD" w:rsidRDefault="00BF6FAD" w:rsidP="00AE731F">
      <w:pPr>
        <w:pStyle w:val="a"/>
        <w:numPr>
          <w:ilvl w:val="0"/>
          <w:numId w:val="58"/>
        </w:numPr>
      </w:pPr>
      <w:r>
        <w:t>Вид аккредитива (для 08)</w:t>
      </w:r>
    </w:p>
    <w:p w14:paraId="68D4A56B" w14:textId="77777777" w:rsidR="00BF6FAD" w:rsidRDefault="00BF6FAD" w:rsidP="00AE731F">
      <w:pPr>
        <w:pStyle w:val="a"/>
        <w:numPr>
          <w:ilvl w:val="0"/>
          <w:numId w:val="58"/>
        </w:numPr>
      </w:pPr>
      <w:r>
        <w:t>Содержание операции (для 16)</w:t>
      </w:r>
    </w:p>
    <w:p w14:paraId="40DAFA99" w14:textId="77777777" w:rsidR="00BF6FAD" w:rsidRDefault="00BF6FAD" w:rsidP="00AE731F">
      <w:pPr>
        <w:pStyle w:val="a"/>
        <w:numPr>
          <w:ilvl w:val="0"/>
          <w:numId w:val="58"/>
        </w:numPr>
      </w:pPr>
      <w:r>
        <w:t>Условие оплаты аккредитива (для 08)</w:t>
      </w:r>
    </w:p>
    <w:p w14:paraId="2BCC9BAC" w14:textId="77777777" w:rsidR="00BF6FAD" w:rsidRDefault="00BF6FAD" w:rsidP="00AE731F">
      <w:pPr>
        <w:pStyle w:val="a"/>
        <w:numPr>
          <w:ilvl w:val="0"/>
          <w:numId w:val="58"/>
        </w:numPr>
      </w:pPr>
      <w:r>
        <w:t>Требуемые документы (для 08)</w:t>
      </w:r>
    </w:p>
    <w:p w14:paraId="637CD206" w14:textId="77777777" w:rsidR="00BF6FAD" w:rsidRDefault="00BF6FAD" w:rsidP="00AE731F">
      <w:pPr>
        <w:pStyle w:val="a"/>
        <w:numPr>
          <w:ilvl w:val="0"/>
          <w:numId w:val="58"/>
        </w:numPr>
      </w:pPr>
      <w:r>
        <w:t>Дополнительные условия аккредитива (для 08)</w:t>
      </w:r>
    </w:p>
    <w:p w14:paraId="46922764" w14:textId="77777777" w:rsidR="00BF6FAD" w:rsidRDefault="00BF6FAD" w:rsidP="00AE731F">
      <w:pPr>
        <w:pStyle w:val="a"/>
        <w:numPr>
          <w:ilvl w:val="0"/>
          <w:numId w:val="58"/>
        </w:numPr>
      </w:pPr>
      <w:r>
        <w:t>Срок действия аккредитива (для 08)</w:t>
      </w:r>
    </w:p>
    <w:p w14:paraId="6FFE00CA" w14:textId="77777777" w:rsidR="00BF6FAD" w:rsidRDefault="00BF6FAD" w:rsidP="00AE731F">
      <w:pPr>
        <w:pStyle w:val="a"/>
        <w:numPr>
          <w:ilvl w:val="0"/>
          <w:numId w:val="58"/>
        </w:numPr>
      </w:pPr>
      <w:r>
        <w:t>Номер счета поставщика (для 08)</w:t>
      </w:r>
    </w:p>
    <w:p w14:paraId="7E7140F0" w14:textId="77777777" w:rsidR="00BF6FAD" w:rsidRDefault="00BF6FAD" w:rsidP="00AE731F">
      <w:pPr>
        <w:pStyle w:val="a"/>
        <w:numPr>
          <w:ilvl w:val="0"/>
          <w:numId w:val="58"/>
        </w:numPr>
      </w:pPr>
      <w:r>
        <w:t>Шифр документа (картотека) (для 16)</w:t>
      </w:r>
    </w:p>
    <w:p w14:paraId="59D52542" w14:textId="77777777" w:rsidR="00BF6FAD" w:rsidRDefault="00BF6FAD" w:rsidP="00AE731F">
      <w:pPr>
        <w:pStyle w:val="a"/>
        <w:numPr>
          <w:ilvl w:val="0"/>
          <w:numId w:val="58"/>
        </w:numPr>
      </w:pPr>
      <w:r>
        <w:t>Дата документа (картотека) (для 16)</w:t>
      </w:r>
    </w:p>
    <w:p w14:paraId="6103285F" w14:textId="77777777" w:rsidR="00BF6FAD" w:rsidRDefault="00BF6FAD" w:rsidP="00AE731F">
      <w:pPr>
        <w:pStyle w:val="a"/>
        <w:numPr>
          <w:ilvl w:val="0"/>
          <w:numId w:val="58"/>
        </w:numPr>
      </w:pPr>
      <w:r>
        <w:t>Номер документа (картотека) (для 16)</w:t>
      </w:r>
    </w:p>
    <w:p w14:paraId="5130A4B8" w14:textId="77777777" w:rsidR="00BF6FAD" w:rsidRDefault="00BF6FAD" w:rsidP="00AE731F">
      <w:pPr>
        <w:pStyle w:val="a"/>
        <w:numPr>
          <w:ilvl w:val="0"/>
          <w:numId w:val="58"/>
        </w:numPr>
      </w:pPr>
      <w:r>
        <w:t>Сумма остатка платежа (картотека) (для 16)</w:t>
      </w:r>
    </w:p>
    <w:p w14:paraId="522C0960" w14:textId="77777777" w:rsidR="00BF6FAD" w:rsidRDefault="00BF6FAD" w:rsidP="00AE731F">
      <w:pPr>
        <w:pStyle w:val="a"/>
        <w:numPr>
          <w:ilvl w:val="0"/>
          <w:numId w:val="58"/>
        </w:numPr>
      </w:pPr>
      <w:r>
        <w:t>Номер платежа (картотека) (для 16)</w:t>
      </w:r>
    </w:p>
    <w:p w14:paraId="7E707C3E" w14:textId="77777777" w:rsidR="00BF6FAD" w:rsidRDefault="00BF6FAD" w:rsidP="00AE731F">
      <w:pPr>
        <w:pStyle w:val="a"/>
        <w:numPr>
          <w:ilvl w:val="0"/>
          <w:numId w:val="58"/>
        </w:numPr>
      </w:pPr>
      <w:r>
        <w:t>Срок акцепта, количество дней (для 02)</w:t>
      </w:r>
    </w:p>
    <w:p w14:paraId="3C5B4498" w14:textId="77777777" w:rsidR="00BF6FAD" w:rsidRDefault="00BF6FAD" w:rsidP="00AE731F">
      <w:pPr>
        <w:pStyle w:val="a"/>
        <w:numPr>
          <w:ilvl w:val="0"/>
          <w:numId w:val="58"/>
        </w:numPr>
      </w:pPr>
      <w:r>
        <w:t>Кассовый символ</w:t>
      </w:r>
    </w:p>
    <w:p w14:paraId="14634E9E" w14:textId="77777777" w:rsidR="00BF6FAD" w:rsidRDefault="00BF6FAD" w:rsidP="00AE731F">
      <w:pPr>
        <w:pStyle w:val="a"/>
        <w:numPr>
          <w:ilvl w:val="0"/>
          <w:numId w:val="58"/>
        </w:numPr>
      </w:pPr>
      <w:r>
        <w:t>Окончание срока акцепта (для 02)</w:t>
      </w:r>
    </w:p>
    <w:p w14:paraId="40CBBD3E" w14:textId="77777777" w:rsidR="00BF6FAD" w:rsidRDefault="00BF6FAD" w:rsidP="00AE731F">
      <w:pPr>
        <w:pStyle w:val="a"/>
        <w:numPr>
          <w:ilvl w:val="0"/>
          <w:numId w:val="58"/>
        </w:numPr>
        <w:rPr>
          <w:ins w:id="7309" w:author="Беликова Маргарита Николаевна" w:date="2018-09-28T15:08:00Z"/>
        </w:rPr>
      </w:pPr>
      <w:r>
        <w:t>Доп. Информация</w:t>
      </w:r>
    </w:p>
    <w:p w14:paraId="7C527E42" w14:textId="5CC2A725" w:rsidR="00EB0CE3" w:rsidRDefault="00EB0CE3" w:rsidP="00AE731F">
      <w:pPr>
        <w:pStyle w:val="a"/>
        <w:numPr>
          <w:ilvl w:val="0"/>
          <w:numId w:val="58"/>
        </w:numPr>
      </w:pPr>
      <w:ins w:id="7310" w:author="Беликова Маргарита Николаевна" w:date="2018-09-28T15:08:00Z">
        <w:r>
          <w:t>Рез. поле (23)</w:t>
        </w:r>
      </w:ins>
    </w:p>
    <w:p w14:paraId="6327D60D" w14:textId="77777777" w:rsidR="00BF6FAD" w:rsidRDefault="00BF6FAD" w:rsidP="00BF6FAD">
      <w:r>
        <w:t>Шаблон файла Мастера экспорта данных по проводкам в выписке представлен в п.</w:t>
      </w:r>
      <w:r>
        <w:fldChar w:fldCharType="begin"/>
      </w:r>
      <w:r>
        <w:instrText xml:space="preserve"> REF _Ref450656575 \r \h  \* MERGEFORMAT </w:instrText>
      </w:r>
      <w:r>
        <w:fldChar w:fldCharType="separate"/>
      </w:r>
      <w:ins w:id="7311" w:author="Феданкова Любовь Анатольевна" w:date="2019-10-09T12:38:00Z">
        <w:r w:rsidR="00031B2C">
          <w:t>30.3</w:t>
        </w:r>
      </w:ins>
      <w:ins w:id="7312" w:author="Воронов Алексей Алексеевич" w:date="2018-01-30T12:27:00Z">
        <w:del w:id="7313" w:author="Феданкова Любовь Анатольевна" w:date="2019-10-09T12:38:00Z">
          <w:r w:rsidR="00DB3D2B" w:rsidDel="00031B2C">
            <w:delText>27.3</w:delText>
          </w:r>
        </w:del>
      </w:ins>
      <w:del w:id="7314" w:author="Феданкова Любовь Анатольевна" w:date="2019-10-09T12:38:00Z">
        <w:r w:rsidDel="00031B2C">
          <w:delText>24.5</w:delText>
        </w:r>
      </w:del>
      <w:r>
        <w:fldChar w:fldCharType="end"/>
      </w:r>
    </w:p>
    <w:p w14:paraId="0A4BAB75" w14:textId="77777777" w:rsidR="00DF2F84" w:rsidRDefault="00DF2F84" w:rsidP="00BF6FAD">
      <w:pPr>
        <w:ind w:left="0" w:firstLine="0"/>
      </w:pPr>
    </w:p>
    <w:p w14:paraId="13FD6F37" w14:textId="77777777" w:rsidR="00DA5497" w:rsidRDefault="00F2154C" w:rsidP="001C5987">
      <w:pPr>
        <w:pStyle w:val="1"/>
      </w:pPr>
      <w:bookmarkStart w:id="7315" w:name="_Toc420435072"/>
      <w:bookmarkStart w:id="7316" w:name="_Toc420435571"/>
      <w:bookmarkStart w:id="7317" w:name="_Toc420947026"/>
      <w:bookmarkStart w:id="7318" w:name="_Toc21517711"/>
      <w:r>
        <w:t>Контроли</w:t>
      </w:r>
      <w:bookmarkEnd w:id="7315"/>
      <w:bookmarkEnd w:id="7316"/>
      <w:bookmarkEnd w:id="7317"/>
      <w:bookmarkEnd w:id="7318"/>
    </w:p>
    <w:p w14:paraId="7CA03DEF" w14:textId="77777777" w:rsidR="00802046" w:rsidRDefault="0059544C" w:rsidP="00802046">
      <w:pPr>
        <w:pStyle w:val="14"/>
      </w:pPr>
      <w:r>
        <w:t>К</w:t>
      </w:r>
      <w:r w:rsidR="00802046">
        <w:t>онтроли - проверки</w:t>
      </w:r>
      <w:r>
        <w:t xml:space="preserve"> не предусмотрены</w:t>
      </w:r>
      <w:r w:rsidR="00802046">
        <w:t xml:space="preserve">. </w:t>
      </w:r>
    </w:p>
    <w:p w14:paraId="2A74F96E" w14:textId="77777777" w:rsidR="0007335B" w:rsidRDefault="0007335B" w:rsidP="00802046">
      <w:pPr>
        <w:pStyle w:val="14"/>
      </w:pPr>
    </w:p>
    <w:p w14:paraId="406797CC" w14:textId="77777777" w:rsidR="004F028A" w:rsidRDefault="004F028A" w:rsidP="004F028A">
      <w:pPr>
        <w:pStyle w:val="1"/>
        <w:ind w:left="357" w:firstLine="0"/>
        <w:rPr>
          <w:ins w:id="7319" w:author="Широбокова Алёна Сергеевна" w:date="2017-09-05T15:12:00Z"/>
        </w:rPr>
      </w:pPr>
      <w:bookmarkStart w:id="7320" w:name="_Требования_к_импорту"/>
      <w:bookmarkStart w:id="7321" w:name="_Ref492387824"/>
      <w:bookmarkStart w:id="7322" w:name="_Toc21517712"/>
      <w:bookmarkStart w:id="7323" w:name="_Ref455503592"/>
      <w:bookmarkEnd w:id="7320"/>
      <w:ins w:id="7324" w:author="Широбокова Алёна Сергеевна" w:date="2017-09-05T15:12:00Z">
        <w:r>
          <w:t>Требования к импорту выписки</w:t>
        </w:r>
        <w:bookmarkEnd w:id="7321"/>
        <w:bookmarkEnd w:id="7322"/>
      </w:ins>
    </w:p>
    <w:p w14:paraId="35950FC5" w14:textId="77777777" w:rsidR="004F028A" w:rsidRDefault="004F028A" w:rsidP="004F028A">
      <w:pPr>
        <w:pStyle w:val="14"/>
        <w:rPr>
          <w:ins w:id="7325" w:author="Широбокова Алёна Сергеевна" w:date="2017-09-05T15:13:00Z"/>
        </w:rPr>
      </w:pPr>
      <w:ins w:id="7326" w:author="Широбокова Алёна Сергеевна" w:date="2017-09-05T15:13:00Z">
        <w:r>
          <w:t>При импорте выписки система должна определять запрос выписки в системе, к которому относится полученная выписка, по следующим атрибутам:</w:t>
        </w:r>
      </w:ins>
    </w:p>
    <w:p w14:paraId="328ACDE9" w14:textId="77777777" w:rsidR="004F028A" w:rsidRDefault="004F028A" w:rsidP="00EE3682">
      <w:pPr>
        <w:pStyle w:val="14"/>
        <w:numPr>
          <w:ilvl w:val="0"/>
          <w:numId w:val="69"/>
        </w:numPr>
        <w:rPr>
          <w:ins w:id="7327" w:author="Широбокова Алёна Сергеевна" w:date="2017-09-05T15:13:00Z"/>
        </w:rPr>
      </w:pPr>
      <w:ins w:id="7328" w:author="Широбокова Алёна Сергеевна" w:date="2017-09-05T15:13:00Z">
        <w:r>
          <w:t>Счет выписки;</w:t>
        </w:r>
      </w:ins>
    </w:p>
    <w:p w14:paraId="120A3937" w14:textId="77777777" w:rsidR="004F028A" w:rsidRDefault="004F028A" w:rsidP="00EE3682">
      <w:pPr>
        <w:pStyle w:val="14"/>
        <w:numPr>
          <w:ilvl w:val="0"/>
          <w:numId w:val="69"/>
        </w:numPr>
        <w:rPr>
          <w:ins w:id="7329" w:author="Широбокова Алёна Сергеевна" w:date="2017-09-05T15:13:00Z"/>
        </w:rPr>
      </w:pPr>
      <w:ins w:id="7330" w:author="Широбокова Алёна Сергеевна" w:date="2017-09-05T15:13:00Z">
        <w:r>
          <w:t>БИК банка в выписке;</w:t>
        </w:r>
      </w:ins>
    </w:p>
    <w:p w14:paraId="2D41B717" w14:textId="77777777" w:rsidR="004F028A" w:rsidRDefault="004F028A" w:rsidP="00EE3682">
      <w:pPr>
        <w:pStyle w:val="14"/>
        <w:numPr>
          <w:ilvl w:val="0"/>
          <w:numId w:val="69"/>
        </w:numPr>
        <w:rPr>
          <w:ins w:id="7331" w:author="Широбокова Алёна Сергеевна" w:date="2017-09-05T15:13:00Z"/>
        </w:rPr>
      </w:pPr>
      <w:ins w:id="7332" w:author="Широбокова Алёна Сергеевна" w:date="2017-09-05T15:13:00Z">
        <w:r>
          <w:t>Дата  выписки;</w:t>
        </w:r>
      </w:ins>
    </w:p>
    <w:p w14:paraId="4D19CB77" w14:textId="77777777" w:rsidR="004F028A" w:rsidRDefault="004F028A" w:rsidP="004F028A">
      <w:pPr>
        <w:pStyle w:val="14"/>
        <w:ind w:left="1429" w:firstLine="0"/>
        <w:rPr>
          <w:ins w:id="7333" w:author="Беликова Маргарита Николаевна" w:date="2017-10-02T16:13:00Z"/>
        </w:rPr>
      </w:pPr>
      <w:ins w:id="7334" w:author="Широбокова Алёна Сергеевна" w:date="2017-09-05T15:13:00Z">
        <w:r>
          <w:t xml:space="preserve">При наличии совпадений по вышеуказанным параметрам в </w:t>
        </w:r>
        <w:r>
          <w:rPr>
            <w:lang w:val="en-US"/>
          </w:rPr>
          <w:t>RequestID</w:t>
        </w:r>
        <w:r w:rsidRPr="00AC27CB">
          <w:t xml:space="preserve"> </w:t>
        </w:r>
        <w:r>
          <w:t xml:space="preserve">сохраняется </w:t>
        </w:r>
        <w:r>
          <w:rPr>
            <w:lang w:val="en-US"/>
          </w:rPr>
          <w:t>ID</w:t>
        </w:r>
        <w:r w:rsidRPr="00AC27CB">
          <w:t xml:space="preserve"> </w:t>
        </w:r>
        <w:r>
          <w:t>найденного запроса выписки.</w:t>
        </w:r>
      </w:ins>
    </w:p>
    <w:p w14:paraId="70F7151A" w14:textId="4894C749" w:rsidR="00E8762C" w:rsidRDefault="00121868" w:rsidP="00421475">
      <w:pPr>
        <w:pStyle w:val="14"/>
        <w:rPr>
          <w:ins w:id="7335" w:author="Беликова Маргарита Николаевна" w:date="2017-10-02T16:13:00Z"/>
        </w:rPr>
      </w:pPr>
      <w:r>
        <w:t xml:space="preserve">Для корректного функционирования системы выписки загружаются строго за отдельные дни, </w:t>
      </w:r>
      <w:r w:rsidR="00421475">
        <w:t>так как в системе выписка хранится за каждый день и для этого необходимо знать остатки на начало и конец каждого дня периода.</w:t>
      </w:r>
      <w:r>
        <w:t xml:space="preserve"> В связи с этим загрузка выписок за период (за несколько дней) недопустима.</w:t>
      </w:r>
    </w:p>
    <w:p w14:paraId="5A06B5DE" w14:textId="77777777" w:rsidR="00E8762C" w:rsidRDefault="00E8762C" w:rsidP="00E8762C">
      <w:pPr>
        <w:rPr>
          <w:ins w:id="7336" w:author="Беликова Маргарита Николаевна" w:date="2017-10-02T16:13:00Z"/>
        </w:rPr>
      </w:pPr>
      <w:ins w:id="7337" w:author="Беликова Маргарита Николаевна" w:date="2017-10-02T16:13:00Z">
        <w:r>
          <w:t>При импорте документа «Выписка» проверяется:</w:t>
        </w:r>
      </w:ins>
    </w:p>
    <w:p w14:paraId="4E7BF6DD" w14:textId="77777777" w:rsidR="00E8762C" w:rsidRDefault="00E8762C" w:rsidP="00162E94">
      <w:pPr>
        <w:pStyle w:val="a"/>
        <w:numPr>
          <w:ilvl w:val="0"/>
          <w:numId w:val="85"/>
        </w:numPr>
        <w:spacing w:before="0"/>
        <w:contextualSpacing/>
        <w:jc w:val="left"/>
        <w:rPr>
          <w:ins w:id="7338" w:author="Беликова Маргарита Николаевна" w:date="2017-10-02T16:13:00Z"/>
          <w:lang w:eastAsia="x-none"/>
        </w:rPr>
      </w:pPr>
      <w:ins w:id="7339" w:author="Беликова Маргарита Николаевна" w:date="2017-10-02T16:13:00Z">
        <w:r>
          <w:rPr>
            <w:lang w:eastAsia="x-none"/>
          </w:rPr>
          <w:t>Проверяется Счет и БИК, по которому импортится: в случае, если счет с БИК-ом не найден – сообщение об ошибке «</w:t>
        </w:r>
        <w:r w:rsidRPr="008D10B6">
          <w:rPr>
            <w:lang w:eastAsia="x-none"/>
          </w:rPr>
          <w:t>При импорте выписки не найден счет ${doc.account} с БИКом ${doc.bankBic}</w:t>
        </w:r>
        <w:r>
          <w:rPr>
            <w:lang w:eastAsia="x-none"/>
          </w:rPr>
          <w:t>»</w:t>
        </w:r>
      </w:ins>
    </w:p>
    <w:p w14:paraId="04BA67BC" w14:textId="77777777" w:rsidR="00E8762C" w:rsidRDefault="00E8762C" w:rsidP="00162E94">
      <w:pPr>
        <w:pStyle w:val="a"/>
        <w:numPr>
          <w:ilvl w:val="0"/>
          <w:numId w:val="85"/>
        </w:numPr>
        <w:spacing w:before="0"/>
        <w:contextualSpacing/>
        <w:jc w:val="left"/>
        <w:rPr>
          <w:ins w:id="7340" w:author="Беликова Маргарита Николаевна" w:date="2017-10-02T16:13:00Z"/>
          <w:lang w:eastAsia="x-none"/>
        </w:rPr>
      </w:pPr>
      <w:ins w:id="7341" w:author="Беликова Маргарита Николаевна" w:date="2017-10-02T16:13:00Z">
        <w:r>
          <w:rPr>
            <w:lang w:eastAsia="x-none"/>
          </w:rPr>
          <w:t>Проверяется уникальность открытого счета: если в системе найдено много счетов (открытых), соответствующих счету выписки, сообщение об ошибке  "За период ${doc.fromDate} по ${doc.toDate} найдено более одного счета с " + "номером ${doc.account} и БИК ${doc.bankBic}. Выписка импортирована не будет"</w:t>
        </w:r>
      </w:ins>
    </w:p>
    <w:p w14:paraId="7E2A5CE7" w14:textId="77777777" w:rsidR="00E8762C" w:rsidRDefault="00E8762C" w:rsidP="00162E94">
      <w:pPr>
        <w:pStyle w:val="a"/>
        <w:numPr>
          <w:ilvl w:val="0"/>
          <w:numId w:val="85"/>
        </w:numPr>
        <w:spacing w:before="0"/>
        <w:contextualSpacing/>
        <w:jc w:val="left"/>
        <w:rPr>
          <w:ins w:id="7342" w:author="Беликова Маргарита Николаевна" w:date="2017-10-02T16:13:00Z"/>
          <w:lang w:eastAsia="x-none"/>
        </w:rPr>
      </w:pPr>
      <w:ins w:id="7343" w:author="Беликова Маргарита Николаевна" w:date="2017-10-02T16:13:00Z">
        <w:r>
          <w:rPr>
            <w:lang w:eastAsia="x-none"/>
          </w:rPr>
          <w:t>Проверяется привязка счета, по которому импортится выписка, к организации: если по</w:t>
        </w:r>
        <w:r w:rsidRPr="00677CB9">
          <w:rPr>
            <w:lang w:eastAsia="x-none"/>
          </w:rPr>
          <w:t xml:space="preserve"> счет</w:t>
        </w:r>
        <w:r>
          <w:rPr>
            <w:lang w:eastAsia="x-none"/>
          </w:rPr>
          <w:t>у нет связи с организацией</w:t>
        </w:r>
        <w:r w:rsidRPr="00677CB9">
          <w:rPr>
            <w:lang w:eastAsia="x-none"/>
          </w:rPr>
          <w:t xml:space="preserve"> </w:t>
        </w:r>
        <w:r>
          <w:rPr>
            <w:lang w:eastAsia="x-none"/>
          </w:rPr>
          <w:t>(</w:t>
        </w:r>
        <w:r w:rsidRPr="00677CB9">
          <w:rPr>
            <w:lang w:eastAsia="x-none"/>
          </w:rPr>
          <w:t>нет ссылки на организацию</w:t>
        </w:r>
        <w:r>
          <w:rPr>
            <w:lang w:eastAsia="x-none"/>
          </w:rPr>
          <w:t>), сообщение об ошибке</w:t>
        </w:r>
        <w:r w:rsidRPr="00677CB9">
          <w:rPr>
            <w:lang w:eastAsia="x-none"/>
          </w:rPr>
          <w:t xml:space="preserve"> </w:t>
        </w:r>
        <w:r>
          <w:rPr>
            <w:lang w:eastAsia="x-none"/>
          </w:rPr>
          <w:t>«</w:t>
        </w:r>
        <w:r w:rsidRPr="00677CB9">
          <w:rPr>
            <w:lang w:eastAsia="x-none"/>
          </w:rPr>
          <w:t>Счет ${doc.account} (id:${account.id}) не привязан ни к одной организации"</w:t>
        </w:r>
      </w:ins>
    </w:p>
    <w:p w14:paraId="3A3B004E" w14:textId="77777777" w:rsidR="00E8762C" w:rsidRDefault="00E8762C" w:rsidP="00162E94">
      <w:pPr>
        <w:pStyle w:val="a"/>
        <w:numPr>
          <w:ilvl w:val="0"/>
          <w:numId w:val="85"/>
        </w:numPr>
        <w:spacing w:before="0"/>
        <w:contextualSpacing/>
        <w:jc w:val="left"/>
        <w:rPr>
          <w:ins w:id="7344" w:author="Беликова Маргарита Николаевна" w:date="2017-10-02T16:13:00Z"/>
          <w:lang w:eastAsia="x-none"/>
        </w:rPr>
      </w:pPr>
      <w:ins w:id="7345" w:author="Беликова Маргарита Николаевна" w:date="2017-10-02T16:13:00Z">
        <w:r>
          <w:rPr>
            <w:lang w:eastAsia="x-none"/>
          </w:rPr>
          <w:t xml:space="preserve">Проверяется привязка счета, по которому импортится выписка, к подразделению: если </w:t>
        </w:r>
        <w:r w:rsidRPr="00677CB9">
          <w:rPr>
            <w:lang w:eastAsia="x-none"/>
          </w:rPr>
          <w:t>у счета нет ссылки на подразделение</w:t>
        </w:r>
        <w:r>
          <w:rPr>
            <w:lang w:eastAsia="x-none"/>
          </w:rPr>
          <w:t>, сообщение об ошибке</w:t>
        </w:r>
        <w:r w:rsidRPr="00677CB9">
          <w:rPr>
            <w:lang w:eastAsia="x-none"/>
          </w:rPr>
          <w:t xml:space="preserve"> "Счет ${doc.account} (id:${account.id}) не привязан ни к одному подразделению банка"</w:t>
        </w:r>
      </w:ins>
    </w:p>
    <w:p w14:paraId="438FEA86" w14:textId="77777777" w:rsidR="00C65392" w:rsidRDefault="00C65392" w:rsidP="00C65392">
      <w:pPr>
        <w:pStyle w:val="a"/>
        <w:numPr>
          <w:ilvl w:val="0"/>
          <w:numId w:val="0"/>
        </w:numPr>
        <w:spacing w:before="0"/>
        <w:ind w:left="720"/>
        <w:contextualSpacing/>
        <w:jc w:val="left"/>
        <w:rPr>
          <w:ins w:id="7346" w:author="Беликова Маргарита Николаевна" w:date="2017-10-02T16:26:00Z"/>
          <w:lang w:eastAsia="x-none"/>
        </w:rPr>
      </w:pPr>
    </w:p>
    <w:p w14:paraId="4D4DFA80" w14:textId="77777777" w:rsidR="00C65392" w:rsidRDefault="00C65392" w:rsidP="00C65392">
      <w:pPr>
        <w:pStyle w:val="a"/>
        <w:numPr>
          <w:ilvl w:val="0"/>
          <w:numId w:val="0"/>
        </w:numPr>
        <w:spacing w:before="0"/>
        <w:ind w:left="720"/>
        <w:contextualSpacing/>
        <w:jc w:val="left"/>
        <w:rPr>
          <w:ins w:id="7347" w:author="Беликова Маргарита Николаевна" w:date="2017-10-02T16:26:00Z"/>
          <w:lang w:eastAsia="x-none"/>
        </w:rPr>
      </w:pPr>
      <w:ins w:id="7348" w:author="Беликова Маргарита Николаевна" w:date="2017-10-02T16:26:00Z">
        <w:r>
          <w:rPr>
            <w:lang w:eastAsia="x-none"/>
          </w:rPr>
          <w:t>При непрохождении одной из проверок, документ в Систему не импортится. Ошибка пишется в лог.</w:t>
        </w:r>
      </w:ins>
    </w:p>
    <w:p w14:paraId="071F32A5" w14:textId="048789E1" w:rsidR="00E8762C" w:rsidDel="00E8762C" w:rsidRDefault="00E8762C" w:rsidP="004F028A">
      <w:pPr>
        <w:pStyle w:val="14"/>
        <w:ind w:left="1429" w:firstLine="0"/>
        <w:rPr>
          <w:ins w:id="7349" w:author="Широбокова Алёна Сергеевна" w:date="2017-09-05T15:13:00Z"/>
          <w:del w:id="7350" w:author="Беликова Маргарита Николаевна" w:date="2017-10-02T16:13:00Z"/>
        </w:rPr>
      </w:pPr>
      <w:bookmarkStart w:id="7351" w:name="_Toc494801098"/>
      <w:bookmarkStart w:id="7352" w:name="_Toc495070450"/>
      <w:bookmarkStart w:id="7353" w:name="_Toc505078604"/>
      <w:bookmarkStart w:id="7354" w:name="_Toc1550691"/>
      <w:bookmarkStart w:id="7355" w:name="_Toc1551517"/>
      <w:bookmarkStart w:id="7356" w:name="_Toc6912288"/>
      <w:bookmarkStart w:id="7357" w:name="_Toc21517713"/>
      <w:bookmarkEnd w:id="7351"/>
      <w:bookmarkEnd w:id="7352"/>
      <w:bookmarkEnd w:id="7353"/>
      <w:bookmarkEnd w:id="7354"/>
      <w:bookmarkEnd w:id="7355"/>
      <w:bookmarkEnd w:id="7356"/>
      <w:bookmarkEnd w:id="7357"/>
    </w:p>
    <w:p w14:paraId="6491B153" w14:textId="77777777" w:rsidR="0007335B" w:rsidRDefault="0007335B" w:rsidP="004F028A">
      <w:pPr>
        <w:pStyle w:val="2"/>
      </w:pPr>
      <w:bookmarkStart w:id="7358" w:name="_Toc21517714"/>
      <w:r>
        <w:t>Требования к импорту документов выписки</w:t>
      </w:r>
      <w:bookmarkEnd w:id="7323"/>
      <w:bookmarkEnd w:id="7358"/>
    </w:p>
    <w:p w14:paraId="444C981E" w14:textId="77777777" w:rsidR="0007335B" w:rsidRDefault="0007335B" w:rsidP="00205190">
      <w:r>
        <w:t>При импорте документов выписки</w:t>
      </w:r>
      <w:r w:rsidR="00580888">
        <w:t xml:space="preserve">, шлюз </w:t>
      </w:r>
      <w:r>
        <w:t xml:space="preserve"> </w:t>
      </w:r>
      <w:r w:rsidR="00580888">
        <w:t xml:space="preserve">при разборе внутренней интеграционной модели </w:t>
      </w:r>
      <w:r>
        <w:t xml:space="preserve">для дебетовых документов </w:t>
      </w:r>
      <w:r w:rsidR="00580888">
        <w:t>должен</w:t>
      </w:r>
      <w:r>
        <w:t xml:space="preserve"> проверять БИК и счет плательщика.</w:t>
      </w:r>
    </w:p>
    <w:p w14:paraId="49747E01" w14:textId="77777777" w:rsidR="0007335B" w:rsidRDefault="0007335B" w:rsidP="00205190">
      <w:r>
        <w:t xml:space="preserve">При проверке требуется проверять что если в </w:t>
      </w:r>
      <w:r w:rsidR="00580888">
        <w:t xml:space="preserve">теге </w:t>
      </w:r>
      <w:r w:rsidR="00580888" w:rsidRPr="00580888">
        <w:t>bankBIC</w:t>
      </w:r>
      <w:r w:rsidR="00580888">
        <w:t xml:space="preserve"> указан БИК (содержит только цифры), то требуется проверять на соответствие со справочником БИК, если указано значение которое содержит символы, то необходимо сравнивать с параметром подразделения </w:t>
      </w:r>
      <w:r w:rsidR="00580888" w:rsidRPr="00580888">
        <w:t>"SWIFT-код банка"</w:t>
      </w:r>
      <w:r w:rsidR="006E564A">
        <w:t>.</w:t>
      </w:r>
    </w:p>
    <w:p w14:paraId="1512D4AB" w14:textId="77777777" w:rsidR="006E564A" w:rsidRDefault="00086601" w:rsidP="00205190">
      <w:r>
        <w:t>При проверке счета плательщика</w:t>
      </w:r>
      <w:r w:rsidR="006E564A">
        <w:t xml:space="preserve"> </w:t>
      </w:r>
      <w:r>
        <w:t xml:space="preserve">если длина счета больше 20 знаков </w:t>
      </w:r>
      <w:r w:rsidR="006E564A">
        <w:t xml:space="preserve">требуется проводить валидацию счета на соответствие стандарту </w:t>
      </w:r>
      <w:r w:rsidR="006E564A" w:rsidRPr="006E564A">
        <w:t>IBAN (ISO 13616)</w:t>
      </w:r>
      <w:r w:rsidR="006E564A">
        <w:t xml:space="preserve">, т.е. счет может содержать </w:t>
      </w:r>
      <w:r w:rsidR="006E564A" w:rsidRPr="006E564A">
        <w:t>латинские буквы и цифры до 34 символов</w:t>
      </w:r>
      <w:r w:rsidR="006E564A">
        <w:t>.</w:t>
      </w:r>
    </w:p>
    <w:p w14:paraId="45C8649A" w14:textId="23C14D35" w:rsidR="009A3BEF" w:rsidRDefault="00086601" w:rsidP="00444A4E">
      <w:pPr>
        <w:ind w:right="565"/>
      </w:pPr>
      <w:r>
        <w:t xml:space="preserve"> </w:t>
      </w:r>
      <w:ins w:id="7359" w:author="Широбокова Алёна Сергеевна" w:date="2017-09-05T15:13:00Z">
        <w:r w:rsidR="004F028A" w:rsidRPr="004F028A">
          <w:t>При проверке счета получателя, если длина счета больше 20 знаков требуется проводить валидацию счета на соответствие стандарту IBAN (ISO 13616), т.е. счет может содержать латинские буквы и цифры до 34 символов. Если длина счета равно NULL (Пусто), то считать что проверка прошла успешно.</w:t>
        </w:r>
      </w:ins>
    </w:p>
    <w:p w14:paraId="17F36A4C" w14:textId="4B5E5742" w:rsidR="001C07BC" w:rsidRPr="001A2D2C" w:rsidRDefault="001C07BC" w:rsidP="00444A4E">
      <w:pPr>
        <w:ind w:right="565"/>
        <w:rPr>
          <w:lang w:val="en-US"/>
        </w:rPr>
      </w:pPr>
      <w:moveFromRangeStart w:id="7360" w:author="Молчанова Марина Юрьевна" w:date="2019-04-17T17:37:00Z" w:name="move6415068"/>
      <w:moveFrom w:id="7361" w:author="Молчанова Марина Юрьевна" w:date="2019-04-17T17:37:00Z">
        <w:r w:rsidDel="001C07BC">
          <w:t xml:space="preserve">При импорте выписки требуется проверять парметр </w:t>
        </w:r>
      </w:moveFrom>
      <w:moveFromRangeEnd w:id="7360"/>
      <w:moveToRangeStart w:id="7362" w:author="Молчанова Марина Юрьевна" w:date="2019-04-17T17:37:00Z" w:name="move6415068"/>
      <w:moveTo w:id="7363" w:author="Молчанова Марина Юрьевна" w:date="2019-04-17T17:37:00Z">
        <w:r>
          <w:t>При импорте</w:t>
        </w:r>
      </w:moveTo>
      <w:ins w:id="7364" w:author="Молчанова Марина Юрьевна" w:date="2019-04-17T17:41:00Z">
        <w:r>
          <w:t xml:space="preserve"> промежуточной </w:t>
        </w:r>
      </w:ins>
      <w:moveTo w:id="7365" w:author="Молчанова Марина Юрьевна" w:date="2019-04-17T17:37:00Z">
        <w:r>
          <w:t xml:space="preserve"> выписки требуется проверять парметр</w:t>
        </w:r>
      </w:moveTo>
      <w:moveToRangeEnd w:id="7362"/>
      <w:ins w:id="7366" w:author="Молчанова Марина Юрьевна" w:date="2019-04-17T17:37:00Z">
        <w:r>
          <w:t xml:space="preserve"> </w:t>
        </w:r>
        <w:r w:rsidRPr="001C07BC">
          <w:t>externalId</w:t>
        </w:r>
        <w:r>
          <w:t xml:space="preserve"> выписки </w:t>
        </w:r>
      </w:ins>
      <w:ins w:id="7367" w:author="Молчанова Марина Юрьевна" w:date="2019-04-17T17:38:00Z">
        <w:r>
          <w:t xml:space="preserve"> (</w:t>
        </w:r>
        <w:r w:rsidRPr="001C07BC">
          <w:t>Идентификатор документа во внешней системе</w:t>
        </w:r>
        <w:r>
          <w:t xml:space="preserve">) </w:t>
        </w:r>
      </w:ins>
      <w:ins w:id="7368" w:author="Молчанова Марина Юрьевна" w:date="2019-04-17T17:39:00Z">
        <w:r>
          <w:t xml:space="preserve">если </w:t>
        </w:r>
      </w:ins>
      <w:ins w:id="7369" w:author="Молчанова Марина Юрьевна" w:date="2019-04-17T17:41:00Z">
        <w:r>
          <w:t>идентификатор предыдущей выписки больше</w:t>
        </w:r>
      </w:ins>
      <w:ins w:id="7370" w:author="Молчанова Марина Юрьевна" w:date="2019-04-17T17:56:00Z">
        <w:r w:rsidR="001A2D2C">
          <w:t xml:space="preserve"> или </w:t>
        </w:r>
      </w:ins>
      <w:ins w:id="7371" w:author="Молчанова Марина Юрьевна" w:date="2019-04-17T17:41:00Z">
        <w:r>
          <w:t xml:space="preserve"> чем полученный в новой в</w:t>
        </w:r>
      </w:ins>
      <w:ins w:id="7372" w:author="Молчанова Марина Юрьевна" w:date="2019-04-17T17:56:00Z">
        <w:r w:rsidR="001A2D2C">
          <w:t>ы</w:t>
        </w:r>
      </w:ins>
      <w:ins w:id="7373" w:author="Молчанова Марина Юрьевна" w:date="2019-04-17T17:41:00Z">
        <w:r>
          <w:t>писке</w:t>
        </w:r>
      </w:ins>
      <w:ins w:id="7374" w:author="Молчанова Марина Юрьевна" w:date="2019-04-17T17:56:00Z">
        <w:r w:rsidR="001A2D2C" w:rsidRPr="001A2D2C">
          <w:t xml:space="preserve"> </w:t>
        </w:r>
        <w:r w:rsidR="001A2D2C">
          <w:t>или новый равен текущему значению</w:t>
        </w:r>
      </w:ins>
      <w:ins w:id="7375" w:author="Молчанова Марина Юрьевна" w:date="2019-04-17T17:41:00Z">
        <w:r>
          <w:t xml:space="preserve">, то импорт такой </w:t>
        </w:r>
      </w:ins>
      <w:ins w:id="7376" w:author="Молчанова Марина Юрьевна" w:date="2019-04-17T17:42:00Z">
        <w:r>
          <w:t>в</w:t>
        </w:r>
      </w:ins>
      <w:ins w:id="7377" w:author="Молчанова Марина Юрьевна" w:date="2019-04-17T17:41:00Z">
        <w:r>
          <w:t xml:space="preserve">ыписки </w:t>
        </w:r>
      </w:ins>
      <w:ins w:id="7378" w:author="Молчанова Марина Юрьевна" w:date="2019-04-17T17:42:00Z">
        <w:r>
          <w:t xml:space="preserve">не должен осуществляться. </w:t>
        </w:r>
      </w:ins>
      <w:ins w:id="7379" w:author="Молчанова Марина Юрьевна" w:date="2019-04-17T17:55:00Z">
        <w:r w:rsidR="001A2D2C">
          <w:t xml:space="preserve"> Сравнение требуется проводить после преобразования в </w:t>
        </w:r>
      </w:ins>
      <w:ins w:id="7380" w:author="Молчанова Марина Юрьевна" w:date="2019-04-17T17:57:00Z">
        <w:r w:rsidR="001A2D2C">
          <w:t xml:space="preserve">формат </w:t>
        </w:r>
        <w:r w:rsidR="001A2D2C">
          <w:rPr>
            <w:lang w:val="en-US"/>
          </w:rPr>
          <w:t>BigDecimal.</w:t>
        </w:r>
      </w:ins>
    </w:p>
    <w:p w14:paraId="33C831C0" w14:textId="77777777" w:rsidR="00F2154C" w:rsidRDefault="00705EF2" w:rsidP="001C5987">
      <w:pPr>
        <w:pStyle w:val="1"/>
      </w:pPr>
      <w:bookmarkStart w:id="7381" w:name="_Toc420435075"/>
      <w:bookmarkStart w:id="7382" w:name="_Toc420435574"/>
      <w:bookmarkStart w:id="7383" w:name="_Toc420947029"/>
      <w:bookmarkStart w:id="7384" w:name="_Toc21517715"/>
      <w:r>
        <w:t>Печатные формы документа</w:t>
      </w:r>
      <w:bookmarkEnd w:id="7381"/>
      <w:bookmarkEnd w:id="7382"/>
      <w:bookmarkEnd w:id="7383"/>
      <w:bookmarkEnd w:id="7384"/>
    </w:p>
    <w:p w14:paraId="2229695F" w14:textId="77777777" w:rsidR="00F2154C" w:rsidRDefault="00705EF2" w:rsidP="00DC7830">
      <w:pPr>
        <w:pStyle w:val="2"/>
      </w:pPr>
      <w:bookmarkStart w:id="7385" w:name="_Toc420435076"/>
      <w:bookmarkStart w:id="7386" w:name="_Toc420435575"/>
      <w:bookmarkStart w:id="7387" w:name="_Toc420947030"/>
      <w:bookmarkStart w:id="7388" w:name="_Ref450300839"/>
      <w:bookmarkStart w:id="7389" w:name="_Ref3556295"/>
      <w:bookmarkStart w:id="7390" w:name="_Toc21517716"/>
      <w:r>
        <w:t>Печатные формы документа</w:t>
      </w:r>
      <w:bookmarkEnd w:id="7385"/>
      <w:bookmarkEnd w:id="7386"/>
      <w:bookmarkEnd w:id="7387"/>
      <w:bookmarkEnd w:id="7388"/>
      <w:bookmarkEnd w:id="7389"/>
      <w:bookmarkEnd w:id="7390"/>
    </w:p>
    <w:p w14:paraId="29BC1417" w14:textId="77777777" w:rsidR="009313AE" w:rsidRDefault="009313AE" w:rsidP="009313AE">
      <w:pPr>
        <w:pStyle w:val="3"/>
      </w:pPr>
      <w:bookmarkStart w:id="7391" w:name="_Ref492387572"/>
      <w:bookmarkStart w:id="7392" w:name="_Toc21517717"/>
      <w:r>
        <w:t>Печатная форма Выписки</w:t>
      </w:r>
      <w:bookmarkEnd w:id="7391"/>
      <w:bookmarkEnd w:id="7392"/>
      <w:r>
        <w:t xml:space="preserve"> </w:t>
      </w:r>
    </w:p>
    <w:p w14:paraId="2F5B8123" w14:textId="77777777" w:rsidR="008E61F4" w:rsidRDefault="00B56C52" w:rsidP="008E61F4">
      <w:pPr>
        <w:pStyle w:val="24"/>
      </w:pPr>
      <w:r>
        <w:t xml:space="preserve">В разделе приводятся </w:t>
      </w:r>
      <w:r w:rsidR="00037D3C">
        <w:t>макет</w:t>
      </w:r>
      <w:r>
        <w:t xml:space="preserve"> печатной формы и прописываются следующие требования:</w:t>
      </w:r>
    </w:p>
    <w:p w14:paraId="6475D9D4" w14:textId="77777777" w:rsidR="00B56C52" w:rsidRDefault="00B56C52" w:rsidP="009A1128">
      <w:pPr>
        <w:pStyle w:val="24"/>
        <w:numPr>
          <w:ilvl w:val="0"/>
          <w:numId w:val="13"/>
        </w:numPr>
      </w:pPr>
      <w:r>
        <w:t>Ориентация: книжная/альбомная</w:t>
      </w:r>
    </w:p>
    <w:p w14:paraId="18328A1C" w14:textId="77777777" w:rsidR="00B56C52" w:rsidRDefault="00B56C52" w:rsidP="009A1128">
      <w:pPr>
        <w:pStyle w:val="24"/>
        <w:numPr>
          <w:ilvl w:val="0"/>
          <w:numId w:val="13"/>
        </w:numPr>
      </w:pPr>
      <w:r>
        <w:t>Печать на нескольких листах</w:t>
      </w:r>
      <w:r w:rsidR="00CE38FB">
        <w:t>, если необходимо</w:t>
      </w:r>
    </w:p>
    <w:p w14:paraId="65E923D2" w14:textId="77777777" w:rsidR="00EA686D" w:rsidRDefault="00B56C52" w:rsidP="009A1128">
      <w:pPr>
        <w:pStyle w:val="24"/>
        <w:numPr>
          <w:ilvl w:val="0"/>
          <w:numId w:val="13"/>
        </w:numPr>
      </w:pPr>
      <w:r>
        <w:t>Название и размер шрифта. Если в шаблоне используется несколько шрифтов, то это должно быть прописано в явном виде</w:t>
      </w:r>
    </w:p>
    <w:p w14:paraId="3C100C5A" w14:textId="77777777" w:rsidR="00B56C52" w:rsidRDefault="00B56C52" w:rsidP="008E61F4">
      <w:pPr>
        <w:pStyle w:val="24"/>
      </w:pPr>
      <w:r>
        <w:t>В шаблоне печатной формы поля, заполняемые системой, должны быть пронумерованы.</w:t>
      </w:r>
    </w:p>
    <w:p w14:paraId="4EB6A319" w14:textId="7F247D39" w:rsidR="000F66B5" w:rsidRDefault="000F66B5" w:rsidP="000F66B5">
      <w:pPr>
        <w:pStyle w:val="af6"/>
        <w:ind w:right="-55"/>
      </w:pPr>
      <w:r>
        <w:t xml:space="preserve">Рисунок </w:t>
      </w:r>
      <w:ins w:id="7393"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394" w:author="Феданкова Любовь Анатольевна" w:date="2019-10-09T12:38:00Z">
        <w:r w:rsidR="00031B2C">
          <w:rPr>
            <w:noProof/>
          </w:rPr>
          <w:t>46</w:t>
        </w:r>
      </w:ins>
      <w:ins w:id="7395" w:author="Широбокова Алёна Сергеевна" w:date="2018-10-08T14:09:00Z">
        <w:r w:rsidR="006846C7">
          <w:fldChar w:fldCharType="end"/>
        </w:r>
      </w:ins>
      <w:ins w:id="7396" w:author="Беликова Маргарита Николаевна" w:date="2018-09-28T15:38:00Z">
        <w:del w:id="7397" w:author="Широбокова Алёна Сергеевна" w:date="2018-10-08T14:09:00Z">
          <w:r w:rsidR="00D4212C" w:rsidDel="006846C7">
            <w:fldChar w:fldCharType="begin"/>
          </w:r>
          <w:r w:rsidR="00D4212C" w:rsidDel="006846C7">
            <w:delInstrText xml:space="preserve"> SEQ Рисунок \* ARABIC </w:delInstrText>
          </w:r>
        </w:del>
      </w:ins>
      <w:del w:id="7398" w:author="Широбокова Алёна Сергеевна" w:date="2018-10-08T14:09:00Z">
        <w:r w:rsidR="00D4212C" w:rsidDel="006846C7">
          <w:fldChar w:fldCharType="separate"/>
        </w:r>
      </w:del>
      <w:ins w:id="7399" w:author="Беликова Маргарита Николаевна" w:date="2018-09-28T15:38:00Z">
        <w:del w:id="7400" w:author="Широбокова Алёна Сергеевна" w:date="2018-10-08T14:09:00Z">
          <w:r w:rsidR="00D4212C" w:rsidDel="006846C7">
            <w:rPr>
              <w:noProof/>
            </w:rPr>
            <w:delText>42</w:delText>
          </w:r>
          <w:r w:rsidR="00D4212C" w:rsidDel="006846C7">
            <w:fldChar w:fldCharType="end"/>
          </w:r>
        </w:del>
      </w:ins>
      <w:ins w:id="7401" w:author="Широбокова Алёна Сергеевна" w:date="2018-08-02T15:45:00Z">
        <w:del w:id="7402"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403" w:author="Беликова Маргарита Николаевна" w:date="2018-09-13T12:06:00Z">
        <w:r w:rsidR="0090345F" w:rsidDel="00363322">
          <w:fldChar w:fldCharType="separate"/>
        </w:r>
      </w:del>
      <w:ins w:id="7404" w:author="Широбокова Алёна Сергеевна" w:date="2018-08-02T15:45:00Z">
        <w:del w:id="7405" w:author="Беликова Маргарита Николаевна" w:date="2018-09-13T12:06:00Z">
          <w:r w:rsidR="0090345F" w:rsidDel="00363322">
            <w:rPr>
              <w:noProof/>
            </w:rPr>
            <w:delText>39</w:delText>
          </w:r>
          <w:r w:rsidR="0090345F" w:rsidDel="00363322">
            <w:fldChar w:fldCharType="end"/>
          </w:r>
        </w:del>
      </w:ins>
      <w:del w:id="7406"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407" w:author="Воронов Алексей Алексеевич" w:date="2018-01-30T12:27:00Z">
        <w:del w:id="7408" w:author="Широбокова Алёна Сергеевна" w:date="2018-08-02T15:45:00Z">
          <w:r w:rsidR="00DB3D2B" w:rsidDel="0090345F">
            <w:rPr>
              <w:noProof/>
            </w:rPr>
            <w:delText>38</w:delText>
          </w:r>
        </w:del>
      </w:ins>
      <w:del w:id="7409" w:author="Широбокова Алёна Сергеевна" w:date="2018-08-02T15:45:00Z">
        <w:r w:rsidR="00D91317" w:rsidDel="0090345F">
          <w:rPr>
            <w:noProof/>
          </w:rPr>
          <w:delText>37</w:delText>
        </w:r>
        <w:r w:rsidR="00BB3A71" w:rsidDel="0090345F">
          <w:rPr>
            <w:noProof/>
          </w:rPr>
          <w:fldChar w:fldCharType="end"/>
        </w:r>
      </w:del>
      <w:r>
        <w:t>. Печатная форма «Выписка из лицевого счета»</w:t>
      </w:r>
    </w:p>
    <w:p w14:paraId="4F9BDE15" w14:textId="2AC5C0FB" w:rsidR="00855C17" w:rsidRDefault="004F028A" w:rsidP="00855C17">
      <w:pPr>
        <w:pStyle w:val="24"/>
        <w:ind w:left="0" w:firstLine="0"/>
      </w:pPr>
      <w:ins w:id="7410" w:author="Широбокова Алёна Сергеевна" w:date="2017-09-05T15:11:00Z">
        <w:r>
          <w:rPr>
            <w:noProof/>
          </w:rPr>
          <w:drawing>
            <wp:inline distT="0" distB="0" distL="0" distR="0" wp14:anchorId="5DD4E45B" wp14:editId="4B4968E0">
              <wp:extent cx="6293485" cy="20015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93485" cy="2001520"/>
                      </a:xfrm>
                      <a:prstGeom prst="rect">
                        <a:avLst/>
                      </a:prstGeom>
                      <a:noFill/>
                      <a:ln>
                        <a:noFill/>
                      </a:ln>
                    </pic:spPr>
                  </pic:pic>
                </a:graphicData>
              </a:graphic>
            </wp:inline>
          </w:drawing>
        </w:r>
      </w:ins>
    </w:p>
    <w:p w14:paraId="29A3A9F7" w14:textId="77777777" w:rsidR="00B56C52" w:rsidRDefault="00B56C52" w:rsidP="008E61F4">
      <w:pPr>
        <w:pStyle w:val="24"/>
      </w:pPr>
      <w:r>
        <w:t>Правила заполнения полей на шаблоне описывают в виде таблиц</w:t>
      </w:r>
      <w:r w:rsidR="000F66B5">
        <w:t>ы</w:t>
      </w:r>
      <w:r>
        <w:t xml:space="preserve"> следующего формата:</w:t>
      </w:r>
    </w:p>
    <w:p w14:paraId="06BC3683" w14:textId="77777777" w:rsidR="00B56C52" w:rsidRDefault="00B56C52" w:rsidP="00B56C52">
      <w:pPr>
        <w:pStyle w:val="af6"/>
      </w:pPr>
      <w:bookmarkStart w:id="7411" w:name="_Ref450745324"/>
      <w:bookmarkStart w:id="7412" w:name="_Ref3549306"/>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413" w:author="Феданкова Любовь Анатольевна" w:date="2019-10-09T12:38:00Z">
        <w:r w:rsidR="00031B2C">
          <w:rPr>
            <w:noProof/>
          </w:rPr>
          <w:t>61</w:t>
        </w:r>
      </w:ins>
      <w:ins w:id="7414" w:author="Воронов Алексей Алексеевич" w:date="2018-01-30T12:27:00Z">
        <w:del w:id="7415" w:author="Феданкова Любовь Анатольевна" w:date="2019-10-09T12:38:00Z">
          <w:r w:rsidR="00DB3D2B" w:rsidDel="00031B2C">
            <w:rPr>
              <w:noProof/>
            </w:rPr>
            <w:delText>58</w:delText>
          </w:r>
        </w:del>
      </w:ins>
      <w:del w:id="7416" w:author="Феданкова Любовь Анатольевна" w:date="2019-10-09T12:38:00Z">
        <w:r w:rsidR="00D91317" w:rsidDel="00031B2C">
          <w:rPr>
            <w:noProof/>
          </w:rPr>
          <w:delText>32</w:delText>
        </w:r>
      </w:del>
      <w:r w:rsidR="00330166">
        <w:rPr>
          <w:noProof/>
        </w:rPr>
        <w:fldChar w:fldCharType="end"/>
      </w:r>
      <w:bookmarkEnd w:id="7411"/>
      <w:r>
        <w:t>. Правила заполнения печатной формы</w:t>
      </w:r>
      <w:r w:rsidR="000F66B5">
        <w:t xml:space="preserve"> </w:t>
      </w:r>
      <w:r w:rsidR="00C46767">
        <w:t>«Выписка из лицевого счета»</w:t>
      </w:r>
      <w:bookmarkEnd w:id="7412"/>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974"/>
        <w:gridCol w:w="2835"/>
        <w:gridCol w:w="4110"/>
      </w:tblGrid>
      <w:tr w:rsidR="000F66B5" w:rsidRPr="0069035C" w14:paraId="2374BA3C" w14:textId="77777777" w:rsidTr="00AB0575">
        <w:trPr>
          <w:cantSplit/>
          <w:tblHeader/>
        </w:trPr>
        <w:tc>
          <w:tcPr>
            <w:tcW w:w="720" w:type="dxa"/>
            <w:tcBorders>
              <w:bottom w:val="nil"/>
            </w:tcBorders>
            <w:vAlign w:val="center"/>
          </w:tcPr>
          <w:p w14:paraId="7D83E187" w14:textId="77777777" w:rsidR="000F66B5" w:rsidRPr="00A23384" w:rsidRDefault="000F66B5" w:rsidP="00AB0575">
            <w:pPr>
              <w:pStyle w:val="af8"/>
              <w:rPr>
                <w:rStyle w:val="af9"/>
                <w:rFonts w:ascii="Arial Narrow" w:hAnsi="Arial Narrow"/>
                <w:b/>
                <w:caps w:val="0"/>
                <w:noProof w:val="0"/>
                <w:color w:val="auto"/>
              </w:rPr>
            </w:pPr>
            <w:r w:rsidRPr="00A23384">
              <w:t xml:space="preserve">№ поля в шаблоне </w:t>
            </w:r>
          </w:p>
        </w:tc>
        <w:tc>
          <w:tcPr>
            <w:tcW w:w="1974" w:type="dxa"/>
            <w:tcBorders>
              <w:bottom w:val="nil"/>
            </w:tcBorders>
            <w:vAlign w:val="center"/>
          </w:tcPr>
          <w:p w14:paraId="4770031C" w14:textId="77777777" w:rsidR="000F66B5" w:rsidRPr="00A23384" w:rsidRDefault="000F66B5" w:rsidP="00AB0575">
            <w:pPr>
              <w:pStyle w:val="af8"/>
            </w:pPr>
            <w:r>
              <w:t>Название поля</w:t>
            </w:r>
          </w:p>
        </w:tc>
        <w:tc>
          <w:tcPr>
            <w:tcW w:w="2835" w:type="dxa"/>
            <w:tcBorders>
              <w:bottom w:val="nil"/>
            </w:tcBorders>
          </w:tcPr>
          <w:p w14:paraId="2F3427CF" w14:textId="77777777" w:rsidR="000F66B5" w:rsidRPr="00A23384" w:rsidRDefault="000F66B5" w:rsidP="00AB0575">
            <w:pPr>
              <w:pStyle w:val="af8"/>
            </w:pPr>
            <w:r w:rsidRPr="00A23384">
              <w:t>Атрибут документа, значение которого выводится в шаблоне</w:t>
            </w:r>
          </w:p>
        </w:tc>
        <w:tc>
          <w:tcPr>
            <w:tcW w:w="4110" w:type="dxa"/>
            <w:tcBorders>
              <w:bottom w:val="nil"/>
            </w:tcBorders>
            <w:vAlign w:val="center"/>
          </w:tcPr>
          <w:p w14:paraId="7EE7F37B" w14:textId="77777777" w:rsidR="000F66B5" w:rsidRPr="00A23384" w:rsidRDefault="000F66B5" w:rsidP="00AB0575">
            <w:pPr>
              <w:pStyle w:val="af8"/>
            </w:pPr>
            <w:r w:rsidRPr="00A23384">
              <w:t>Правила заполнения на печатной форме</w:t>
            </w:r>
          </w:p>
        </w:tc>
      </w:tr>
      <w:tr w:rsidR="000F66B5" w14:paraId="1713EC0C" w14:textId="77777777" w:rsidTr="00AB0575">
        <w:trPr>
          <w:cantSplit/>
        </w:trPr>
        <w:tc>
          <w:tcPr>
            <w:tcW w:w="720" w:type="dxa"/>
            <w:vAlign w:val="center"/>
          </w:tcPr>
          <w:p w14:paraId="50194FB6" w14:textId="77777777" w:rsidR="000F66B5" w:rsidRDefault="000F66B5" w:rsidP="00AB0575">
            <w:pPr>
              <w:pStyle w:val="afa"/>
              <w:spacing w:before="20" w:after="20"/>
              <w:ind w:left="34"/>
              <w:rPr>
                <w:rStyle w:val="af9"/>
              </w:rPr>
            </w:pPr>
            <w:r>
              <w:rPr>
                <w:rStyle w:val="af9"/>
              </w:rPr>
              <w:t>1</w:t>
            </w:r>
          </w:p>
        </w:tc>
        <w:tc>
          <w:tcPr>
            <w:tcW w:w="1974" w:type="dxa"/>
          </w:tcPr>
          <w:p w14:paraId="7613D0A1" w14:textId="77777777" w:rsidR="000F66B5" w:rsidRPr="00C859F5" w:rsidRDefault="000F66B5" w:rsidP="00AB0575">
            <w:pPr>
              <w:pStyle w:val="afa"/>
              <w:rPr>
                <w:b/>
              </w:rPr>
            </w:pPr>
            <w:r w:rsidRPr="00C859F5">
              <w:rPr>
                <w:b/>
              </w:rPr>
              <w:t>Наименование Банка</w:t>
            </w:r>
          </w:p>
        </w:tc>
        <w:tc>
          <w:tcPr>
            <w:tcW w:w="2835" w:type="dxa"/>
          </w:tcPr>
          <w:p w14:paraId="7137B6AF" w14:textId="77777777" w:rsidR="000F66B5" w:rsidRPr="00171420" w:rsidRDefault="00A555FA" w:rsidP="00AB0575">
            <w:pPr>
              <w:pStyle w:val="afa"/>
            </w:pPr>
            <w:r w:rsidRPr="00493812">
              <w:t>BANKNAME</w:t>
            </w:r>
          </w:p>
        </w:tc>
        <w:tc>
          <w:tcPr>
            <w:tcW w:w="4110" w:type="dxa"/>
          </w:tcPr>
          <w:p w14:paraId="5D2CD056" w14:textId="77777777" w:rsidR="000F66B5" w:rsidRDefault="000F66B5" w:rsidP="00AB0575">
            <w:pPr>
              <w:pStyle w:val="afa"/>
              <w:rPr>
                <w:ins w:id="7417" w:author="Широбокова Алёна Сергеевна" w:date="2017-09-05T12:33:00Z"/>
              </w:rPr>
            </w:pPr>
            <w:r>
              <w:t>Наименование Банка. Значение берется из параметра «</w:t>
            </w:r>
            <w:r w:rsidRPr="00B4733E">
              <w:t>Наименование банка на рус. для печатной формы выписки</w:t>
            </w:r>
            <w:r>
              <w:t>»</w:t>
            </w:r>
          </w:p>
          <w:p w14:paraId="1B416429" w14:textId="77777777" w:rsidR="002A2099" w:rsidRPr="00AE2296" w:rsidRDefault="002A2099" w:rsidP="002A2099">
            <w:pPr>
              <w:pStyle w:val="afa"/>
              <w:jc w:val="both"/>
              <w:rPr>
                <w:ins w:id="7418" w:author="Широбокова Алёна Сергеевна" w:date="2017-09-05T12:33:00Z"/>
              </w:rPr>
            </w:pPr>
            <w:ins w:id="7419" w:author="Широбокова Алёна Сергеевна" w:date="2017-09-05T12:33:00Z">
              <w:r w:rsidRPr="00AE2296">
                <w:t>При наличии заполненного параметра «</w:t>
              </w:r>
              <w:r w:rsidRPr="00AE2296">
                <w:rPr>
                  <w:color w:val="333333"/>
                </w:rPr>
                <w:t>Наименование банка на рус. для печатной формы выписки» (SBNS_BRANCH.</w:t>
              </w:r>
              <w:r w:rsidRPr="00AE2296">
                <w:t>STMTBANKNAMERUS</w:t>
              </w:r>
              <w:r w:rsidRPr="00AE2296">
                <w:rPr>
                  <w:color w:val="333333"/>
                </w:rPr>
                <w:t>) для подразделения банка должно подставляться указанное значение в параметре.</w:t>
              </w:r>
            </w:ins>
          </w:p>
          <w:p w14:paraId="36AC4878" w14:textId="77777777" w:rsidR="002A2099" w:rsidRPr="00AE2296" w:rsidRDefault="002A2099" w:rsidP="002A2099">
            <w:pPr>
              <w:ind w:left="0" w:firstLine="0"/>
              <w:rPr>
                <w:ins w:id="7420" w:author="Широбокова Алёна Сергеевна" w:date="2017-09-05T12:33:00Z"/>
                <w:rFonts w:ascii="Arial" w:hAnsi="Arial" w:cs="Arial"/>
                <w:color w:val="333333"/>
                <w:sz w:val="16"/>
                <w:szCs w:val="16"/>
              </w:rPr>
            </w:pPr>
            <w:ins w:id="7421" w:author="Широбокова Алёна Сергеевна" w:date="2017-09-05T12:33:00Z">
              <w:r w:rsidRPr="00AE2296">
                <w:rPr>
                  <w:rFonts w:ascii="Arial" w:hAnsi="Arial" w:cs="Arial"/>
                  <w:color w:val="333333"/>
                  <w:sz w:val="16"/>
                  <w:szCs w:val="16"/>
                </w:rPr>
                <w:t>При отсутствии заполненного параметра у текущего подразделения и отсутствии вышестоящего подразделения должно подставляться наименование банка (SBNS_BRANCH.</w:t>
              </w:r>
              <w:r w:rsidRPr="00AE2296">
                <w:rPr>
                  <w:rFonts w:ascii="Arial" w:hAnsi="Arial" w:cs="Arial"/>
                  <w:sz w:val="16"/>
                  <w:szCs w:val="16"/>
                </w:rPr>
                <w:t>BANKNAME</w:t>
              </w:r>
              <w:r w:rsidRPr="00AE2296">
                <w:rPr>
                  <w:rFonts w:ascii="Arial" w:hAnsi="Arial" w:cs="Arial"/>
                  <w:color w:val="333333"/>
                  <w:sz w:val="16"/>
                  <w:szCs w:val="16"/>
                </w:rPr>
                <w:t>), обслуживающего счет (</w:t>
              </w:r>
              <w:r w:rsidRPr="00AC27CB">
                <w:rPr>
                  <w:rFonts w:ascii="Arial" w:hAnsi="Arial" w:cs="Arial"/>
                  <w:sz w:val="16"/>
                  <w:szCs w:val="16"/>
                </w:rPr>
                <w:t>ACCOUNT</w:t>
              </w:r>
              <w:r w:rsidRPr="00AE2296">
                <w:rPr>
                  <w:rFonts w:ascii="Arial" w:hAnsi="Arial" w:cs="Arial"/>
                  <w:color w:val="333333"/>
                  <w:sz w:val="16"/>
                  <w:szCs w:val="16"/>
                </w:rPr>
                <w:t>), по которому сформирована выписка.</w:t>
              </w:r>
            </w:ins>
          </w:p>
          <w:p w14:paraId="0A64F9B1" w14:textId="77777777" w:rsidR="002A2099" w:rsidRPr="00AE2296" w:rsidRDefault="002A2099" w:rsidP="002A2099">
            <w:pPr>
              <w:ind w:left="0" w:firstLine="0"/>
              <w:rPr>
                <w:ins w:id="7422" w:author="Широбокова Алёна Сергеевна" w:date="2017-09-05T12:33:00Z"/>
                <w:rFonts w:ascii="Arial" w:hAnsi="Arial" w:cs="Arial"/>
                <w:color w:val="333333"/>
                <w:sz w:val="16"/>
                <w:szCs w:val="16"/>
              </w:rPr>
            </w:pPr>
            <w:ins w:id="7423" w:author="Широбокова Алёна Сергеевна" w:date="2017-09-05T12:33:00Z">
              <w:r w:rsidRPr="00AE2296">
                <w:rPr>
                  <w:rFonts w:ascii="Arial" w:hAnsi="Arial" w:cs="Arial"/>
                  <w:color w:val="333333"/>
                  <w:sz w:val="16"/>
                  <w:szCs w:val="16"/>
                </w:rPr>
                <w:t xml:space="preserve">При отсутствии параметра у текущего подразделения банка и наличии вышестоящих подразделений, должно подставляться первое найденное по иерархии (от нижестоящего к вышестоящему) заполненное значение параметра </w:t>
              </w:r>
              <w:r w:rsidRPr="00AE2296">
                <w:rPr>
                  <w:rFonts w:ascii="Arial" w:hAnsi="Arial" w:cs="Arial"/>
                  <w:sz w:val="16"/>
                  <w:szCs w:val="16"/>
                </w:rPr>
                <w:t>«</w:t>
              </w:r>
              <w:r w:rsidRPr="00AE2296">
                <w:rPr>
                  <w:rFonts w:ascii="Arial" w:hAnsi="Arial" w:cs="Arial"/>
                  <w:color w:val="333333"/>
                  <w:sz w:val="16"/>
                  <w:szCs w:val="16"/>
                </w:rPr>
                <w:t>Наименование банка на рус. для печатной формы выписки» вышестоящего банка.</w:t>
              </w:r>
            </w:ins>
          </w:p>
          <w:p w14:paraId="01683DB5" w14:textId="5ECBA376" w:rsidR="002A2099" w:rsidRPr="00171420" w:rsidRDefault="002A2099" w:rsidP="002A2099">
            <w:pPr>
              <w:pStyle w:val="afa"/>
            </w:pPr>
            <w:ins w:id="7424" w:author="Широбокова Алёна Сергеевна" w:date="2017-09-05T12:33:00Z">
              <w:r w:rsidRPr="00AE2296">
                <w:rPr>
                  <w:color w:val="333333"/>
                </w:rPr>
                <w:t>Если ни у одного вышестоящего подразделения не заполнен параметр «Наименование банка на рус. для печатной формы выписки», то должно подставляться наименование самого вышестоящего в иерархии банка.</w:t>
              </w:r>
            </w:ins>
          </w:p>
        </w:tc>
      </w:tr>
      <w:tr w:rsidR="000F66B5" w14:paraId="1C951943" w14:textId="77777777" w:rsidTr="00AB0575">
        <w:trPr>
          <w:cantSplit/>
        </w:trPr>
        <w:tc>
          <w:tcPr>
            <w:tcW w:w="720" w:type="dxa"/>
            <w:vAlign w:val="center"/>
          </w:tcPr>
          <w:p w14:paraId="7253510A" w14:textId="77777777" w:rsidR="000F66B5" w:rsidRDefault="000F66B5" w:rsidP="00AB0575">
            <w:pPr>
              <w:pStyle w:val="afa"/>
              <w:spacing w:before="20" w:after="20"/>
              <w:ind w:left="34"/>
              <w:rPr>
                <w:rStyle w:val="af9"/>
              </w:rPr>
            </w:pPr>
            <w:r>
              <w:rPr>
                <w:rStyle w:val="af9"/>
              </w:rPr>
              <w:t>2</w:t>
            </w:r>
          </w:p>
        </w:tc>
        <w:tc>
          <w:tcPr>
            <w:tcW w:w="1974" w:type="dxa"/>
          </w:tcPr>
          <w:p w14:paraId="0158D952" w14:textId="77777777" w:rsidR="000F66B5" w:rsidRPr="00C859F5" w:rsidRDefault="000F66B5" w:rsidP="00AB0575">
            <w:pPr>
              <w:pStyle w:val="afa"/>
              <w:rPr>
                <w:b/>
              </w:rPr>
            </w:pPr>
            <w:r w:rsidRPr="00C859F5">
              <w:rPr>
                <w:b/>
              </w:rPr>
              <w:t>Дата формирования выписки</w:t>
            </w:r>
          </w:p>
        </w:tc>
        <w:tc>
          <w:tcPr>
            <w:tcW w:w="2835" w:type="dxa"/>
          </w:tcPr>
          <w:p w14:paraId="4895D137" w14:textId="77777777" w:rsidR="000F66B5" w:rsidRPr="00171420" w:rsidRDefault="00A555FA" w:rsidP="00AB0575">
            <w:pPr>
              <w:pStyle w:val="afa"/>
            </w:pPr>
            <w:r w:rsidRPr="00493812">
              <w:t>DOCDATE</w:t>
            </w:r>
          </w:p>
        </w:tc>
        <w:tc>
          <w:tcPr>
            <w:tcW w:w="4110" w:type="dxa"/>
          </w:tcPr>
          <w:p w14:paraId="36880E30" w14:textId="77777777" w:rsidR="000F66B5" w:rsidRPr="00171420" w:rsidRDefault="000F66B5" w:rsidP="00AB0575">
            <w:pPr>
              <w:pStyle w:val="afa"/>
            </w:pPr>
            <w:r>
              <w:t>Дата формирования выписки</w:t>
            </w:r>
          </w:p>
        </w:tc>
      </w:tr>
      <w:tr w:rsidR="000F66B5" w14:paraId="3A5FFE62" w14:textId="77777777" w:rsidTr="00AB0575">
        <w:trPr>
          <w:cantSplit/>
        </w:trPr>
        <w:tc>
          <w:tcPr>
            <w:tcW w:w="720" w:type="dxa"/>
            <w:vAlign w:val="center"/>
          </w:tcPr>
          <w:p w14:paraId="1EF6E04E" w14:textId="77777777" w:rsidR="000F66B5" w:rsidRDefault="000F66B5" w:rsidP="00AB0575">
            <w:pPr>
              <w:pStyle w:val="afa"/>
              <w:spacing w:before="20" w:after="20"/>
              <w:ind w:left="34"/>
              <w:rPr>
                <w:rStyle w:val="af9"/>
              </w:rPr>
            </w:pPr>
            <w:r>
              <w:rPr>
                <w:rStyle w:val="af9"/>
              </w:rPr>
              <w:t>3</w:t>
            </w:r>
          </w:p>
        </w:tc>
        <w:tc>
          <w:tcPr>
            <w:tcW w:w="1974" w:type="dxa"/>
          </w:tcPr>
          <w:p w14:paraId="0007D653" w14:textId="77777777" w:rsidR="000F66B5" w:rsidRPr="00C859F5" w:rsidRDefault="000F66B5" w:rsidP="00AB0575">
            <w:pPr>
              <w:pStyle w:val="afa"/>
              <w:rPr>
                <w:b/>
              </w:rPr>
            </w:pPr>
            <w:r w:rsidRPr="00C859F5">
              <w:rPr>
                <w:b/>
              </w:rPr>
              <w:t>Дата начала периода</w:t>
            </w:r>
          </w:p>
        </w:tc>
        <w:tc>
          <w:tcPr>
            <w:tcW w:w="2835" w:type="dxa"/>
            <w:vAlign w:val="center"/>
          </w:tcPr>
          <w:p w14:paraId="47B5D44A" w14:textId="77777777" w:rsidR="000F66B5" w:rsidRDefault="00A555FA" w:rsidP="00493812">
            <w:pPr>
              <w:pStyle w:val="afa"/>
            </w:pPr>
            <w:r w:rsidRPr="00493812">
              <w:t>FROMDATE</w:t>
            </w:r>
          </w:p>
        </w:tc>
        <w:tc>
          <w:tcPr>
            <w:tcW w:w="4110" w:type="dxa"/>
            <w:vAlign w:val="center"/>
          </w:tcPr>
          <w:p w14:paraId="259E062F" w14:textId="77777777" w:rsidR="000F66B5" w:rsidRDefault="000F66B5" w:rsidP="00AB0575">
            <w:pPr>
              <w:spacing w:before="20" w:after="20"/>
              <w:ind w:left="0" w:firstLine="0"/>
              <w:rPr>
                <w:rFonts w:ascii="Arial" w:hAnsi="Arial" w:cs="Arial"/>
                <w:sz w:val="16"/>
                <w:szCs w:val="16"/>
              </w:rPr>
            </w:pPr>
            <w:r>
              <w:rPr>
                <w:rFonts w:ascii="Arial" w:hAnsi="Arial" w:cs="Arial"/>
                <w:sz w:val="16"/>
                <w:szCs w:val="16"/>
              </w:rPr>
              <w:t>Дата формирования выписки «с» (или «Дата формирования выписки», в случае если печатается выписка за один день).</w:t>
            </w:r>
          </w:p>
        </w:tc>
      </w:tr>
      <w:tr w:rsidR="000F66B5" w14:paraId="3DC9B346" w14:textId="77777777" w:rsidTr="00AB0575">
        <w:trPr>
          <w:cantSplit/>
        </w:trPr>
        <w:tc>
          <w:tcPr>
            <w:tcW w:w="720" w:type="dxa"/>
            <w:vAlign w:val="center"/>
          </w:tcPr>
          <w:p w14:paraId="0FAED01E" w14:textId="77777777" w:rsidR="000F66B5" w:rsidRDefault="000F66B5" w:rsidP="00AB0575">
            <w:pPr>
              <w:pStyle w:val="afa"/>
              <w:spacing w:before="20" w:after="20"/>
              <w:ind w:left="34"/>
              <w:rPr>
                <w:rStyle w:val="af9"/>
              </w:rPr>
            </w:pPr>
            <w:r>
              <w:rPr>
                <w:rStyle w:val="af9"/>
              </w:rPr>
              <w:t>4</w:t>
            </w:r>
          </w:p>
        </w:tc>
        <w:tc>
          <w:tcPr>
            <w:tcW w:w="1974" w:type="dxa"/>
          </w:tcPr>
          <w:p w14:paraId="4072D28F" w14:textId="77777777" w:rsidR="000F66B5" w:rsidRPr="00C859F5" w:rsidRDefault="000F66B5" w:rsidP="00AB0575">
            <w:pPr>
              <w:pStyle w:val="afa"/>
              <w:rPr>
                <w:b/>
              </w:rPr>
            </w:pPr>
            <w:r w:rsidRPr="00C859F5">
              <w:rPr>
                <w:b/>
              </w:rPr>
              <w:t>Дата окончания периода</w:t>
            </w:r>
          </w:p>
        </w:tc>
        <w:tc>
          <w:tcPr>
            <w:tcW w:w="2835" w:type="dxa"/>
            <w:vAlign w:val="center"/>
          </w:tcPr>
          <w:p w14:paraId="1004929E" w14:textId="77777777" w:rsidR="000F66B5" w:rsidRPr="009B67A3" w:rsidRDefault="00A555FA" w:rsidP="00493812">
            <w:pPr>
              <w:pStyle w:val="afa"/>
            </w:pPr>
            <w:r w:rsidRPr="00493812">
              <w:t>TODATE</w:t>
            </w:r>
          </w:p>
        </w:tc>
        <w:tc>
          <w:tcPr>
            <w:tcW w:w="4110" w:type="dxa"/>
            <w:vAlign w:val="center"/>
          </w:tcPr>
          <w:p w14:paraId="1A7962A2" w14:textId="77777777" w:rsidR="000F66B5" w:rsidRPr="009B67A3" w:rsidRDefault="000F66B5" w:rsidP="00AB0575">
            <w:pPr>
              <w:spacing w:before="20" w:after="20"/>
              <w:ind w:left="0" w:firstLine="0"/>
              <w:rPr>
                <w:rFonts w:ascii="Arial" w:hAnsi="Arial" w:cs="Arial"/>
                <w:sz w:val="16"/>
                <w:szCs w:val="16"/>
              </w:rPr>
            </w:pPr>
            <w:r>
              <w:rPr>
                <w:rFonts w:ascii="Arial" w:hAnsi="Arial" w:cs="Arial"/>
                <w:sz w:val="16"/>
                <w:szCs w:val="16"/>
              </w:rPr>
              <w:t xml:space="preserve">Дата формирования выписки «по». (в случае если печатается выписка за один день, строка не выводится) </w:t>
            </w:r>
          </w:p>
        </w:tc>
      </w:tr>
      <w:tr w:rsidR="000F66B5" w14:paraId="6886BAE9" w14:textId="77777777" w:rsidTr="00AB0575">
        <w:trPr>
          <w:cantSplit/>
        </w:trPr>
        <w:tc>
          <w:tcPr>
            <w:tcW w:w="720" w:type="dxa"/>
            <w:vAlign w:val="center"/>
          </w:tcPr>
          <w:p w14:paraId="7DEF56C6" w14:textId="77777777" w:rsidR="000F66B5" w:rsidRDefault="000F66B5" w:rsidP="00AB0575">
            <w:pPr>
              <w:pStyle w:val="afa"/>
              <w:spacing w:before="20" w:after="20"/>
              <w:ind w:left="34"/>
              <w:rPr>
                <w:rStyle w:val="af9"/>
              </w:rPr>
            </w:pPr>
            <w:r>
              <w:rPr>
                <w:rStyle w:val="af9"/>
              </w:rPr>
              <w:t>5</w:t>
            </w:r>
          </w:p>
        </w:tc>
        <w:tc>
          <w:tcPr>
            <w:tcW w:w="1974" w:type="dxa"/>
          </w:tcPr>
          <w:p w14:paraId="61E0DBAB" w14:textId="77777777" w:rsidR="000F66B5" w:rsidRPr="00C859F5" w:rsidRDefault="000F66B5" w:rsidP="00AB0575">
            <w:pPr>
              <w:pStyle w:val="afa"/>
              <w:rPr>
                <w:b/>
              </w:rPr>
            </w:pPr>
            <w:r w:rsidRPr="00C859F5">
              <w:rPr>
                <w:b/>
              </w:rPr>
              <w:t>Наименование валюты счета выписки</w:t>
            </w:r>
          </w:p>
        </w:tc>
        <w:tc>
          <w:tcPr>
            <w:tcW w:w="2835" w:type="dxa"/>
          </w:tcPr>
          <w:p w14:paraId="0A582523" w14:textId="77777777" w:rsidR="000F66B5" w:rsidRPr="00171420" w:rsidRDefault="000F66B5" w:rsidP="00AB0575">
            <w:pPr>
              <w:pStyle w:val="afa"/>
            </w:pPr>
          </w:p>
        </w:tc>
        <w:tc>
          <w:tcPr>
            <w:tcW w:w="4110" w:type="dxa"/>
          </w:tcPr>
          <w:p w14:paraId="72956669" w14:textId="77777777" w:rsidR="000F66B5" w:rsidRPr="00171420" w:rsidRDefault="000F66B5" w:rsidP="00AB0575">
            <w:pPr>
              <w:pStyle w:val="afa"/>
            </w:pPr>
            <w:r>
              <w:t>Наименование валюты счета выписки</w:t>
            </w:r>
          </w:p>
        </w:tc>
      </w:tr>
      <w:tr w:rsidR="000F66B5" w14:paraId="0493A60C" w14:textId="77777777" w:rsidTr="00AB0575">
        <w:trPr>
          <w:cantSplit/>
        </w:trPr>
        <w:tc>
          <w:tcPr>
            <w:tcW w:w="720" w:type="dxa"/>
            <w:vAlign w:val="center"/>
          </w:tcPr>
          <w:p w14:paraId="13BD64B9" w14:textId="77777777" w:rsidR="000F66B5" w:rsidRDefault="000F66B5" w:rsidP="00AB0575">
            <w:pPr>
              <w:pStyle w:val="afa"/>
              <w:spacing w:before="20" w:after="20"/>
              <w:ind w:left="34"/>
              <w:rPr>
                <w:rStyle w:val="af9"/>
              </w:rPr>
            </w:pPr>
            <w:r>
              <w:rPr>
                <w:rStyle w:val="af9"/>
              </w:rPr>
              <w:t>6</w:t>
            </w:r>
          </w:p>
        </w:tc>
        <w:tc>
          <w:tcPr>
            <w:tcW w:w="1974" w:type="dxa"/>
          </w:tcPr>
          <w:p w14:paraId="63CDCC25" w14:textId="77777777" w:rsidR="000F66B5" w:rsidRPr="00C859F5" w:rsidRDefault="000F66B5" w:rsidP="00AB0575">
            <w:pPr>
              <w:pStyle w:val="afa"/>
              <w:rPr>
                <w:b/>
              </w:rPr>
            </w:pPr>
            <w:r w:rsidRPr="00C859F5">
              <w:rPr>
                <w:b/>
              </w:rPr>
              <w:t>Счет</w:t>
            </w:r>
          </w:p>
        </w:tc>
        <w:tc>
          <w:tcPr>
            <w:tcW w:w="2835" w:type="dxa"/>
          </w:tcPr>
          <w:p w14:paraId="691D9775" w14:textId="77777777" w:rsidR="000F66B5" w:rsidRPr="00171420" w:rsidRDefault="00A555FA" w:rsidP="00AB0575">
            <w:pPr>
              <w:pStyle w:val="afa"/>
            </w:pPr>
            <w:r w:rsidRPr="00493812">
              <w:t>ACCOUNT</w:t>
            </w:r>
          </w:p>
        </w:tc>
        <w:tc>
          <w:tcPr>
            <w:tcW w:w="4110" w:type="dxa"/>
          </w:tcPr>
          <w:p w14:paraId="2F48528D" w14:textId="77777777" w:rsidR="000F66B5" w:rsidRPr="00171420" w:rsidRDefault="000F66B5" w:rsidP="00AB0575">
            <w:pPr>
              <w:pStyle w:val="afa"/>
            </w:pPr>
            <w:r>
              <w:t>Счет, по которому формируется Выписка</w:t>
            </w:r>
          </w:p>
        </w:tc>
      </w:tr>
      <w:tr w:rsidR="000F66B5" w14:paraId="0A60F18E" w14:textId="77777777" w:rsidTr="00AB0575">
        <w:trPr>
          <w:cantSplit/>
        </w:trPr>
        <w:tc>
          <w:tcPr>
            <w:tcW w:w="720" w:type="dxa"/>
            <w:vAlign w:val="center"/>
          </w:tcPr>
          <w:p w14:paraId="2F55BE07" w14:textId="77777777" w:rsidR="000F66B5" w:rsidRDefault="000F66B5" w:rsidP="00AB0575">
            <w:pPr>
              <w:pStyle w:val="afa"/>
              <w:spacing w:before="20" w:after="20"/>
              <w:ind w:left="34"/>
              <w:rPr>
                <w:rStyle w:val="af9"/>
              </w:rPr>
            </w:pPr>
            <w:r>
              <w:rPr>
                <w:rStyle w:val="af9"/>
              </w:rPr>
              <w:t>7</w:t>
            </w:r>
          </w:p>
        </w:tc>
        <w:tc>
          <w:tcPr>
            <w:tcW w:w="1974" w:type="dxa"/>
          </w:tcPr>
          <w:p w14:paraId="0767D7B5" w14:textId="77777777" w:rsidR="000F66B5" w:rsidRPr="00C859F5" w:rsidRDefault="000F66B5" w:rsidP="00AB0575">
            <w:pPr>
              <w:pStyle w:val="afa"/>
              <w:rPr>
                <w:b/>
              </w:rPr>
            </w:pPr>
            <w:r w:rsidRPr="00C859F5">
              <w:rPr>
                <w:b/>
              </w:rPr>
              <w:t>Наименование счета</w:t>
            </w:r>
          </w:p>
        </w:tc>
        <w:tc>
          <w:tcPr>
            <w:tcW w:w="2835" w:type="dxa"/>
          </w:tcPr>
          <w:p w14:paraId="35CAE0F8" w14:textId="77777777" w:rsidR="000F66B5" w:rsidRPr="00171420" w:rsidRDefault="000F66B5" w:rsidP="00AB0575">
            <w:pPr>
              <w:pStyle w:val="afa"/>
            </w:pPr>
          </w:p>
        </w:tc>
        <w:tc>
          <w:tcPr>
            <w:tcW w:w="4110" w:type="dxa"/>
          </w:tcPr>
          <w:p w14:paraId="432555FF" w14:textId="77777777" w:rsidR="000F66B5" w:rsidRPr="00171420" w:rsidRDefault="000F66B5" w:rsidP="00AB0575">
            <w:pPr>
              <w:pStyle w:val="afa"/>
            </w:pPr>
            <w:r>
              <w:t>Наименование счета, по которому формируется Выписка</w:t>
            </w:r>
          </w:p>
        </w:tc>
      </w:tr>
      <w:tr w:rsidR="000F66B5" w14:paraId="0DC35DDC" w14:textId="77777777" w:rsidTr="00AB0575">
        <w:trPr>
          <w:cantSplit/>
        </w:trPr>
        <w:tc>
          <w:tcPr>
            <w:tcW w:w="720" w:type="dxa"/>
            <w:vAlign w:val="center"/>
          </w:tcPr>
          <w:p w14:paraId="441F86DD" w14:textId="77777777" w:rsidR="000F66B5" w:rsidRDefault="000F66B5" w:rsidP="00AB0575">
            <w:pPr>
              <w:pStyle w:val="afa"/>
              <w:spacing w:before="20" w:after="20"/>
              <w:ind w:left="34"/>
              <w:rPr>
                <w:rStyle w:val="af9"/>
              </w:rPr>
            </w:pPr>
            <w:r>
              <w:rPr>
                <w:rStyle w:val="af9"/>
              </w:rPr>
              <w:t>8</w:t>
            </w:r>
          </w:p>
        </w:tc>
        <w:tc>
          <w:tcPr>
            <w:tcW w:w="1974" w:type="dxa"/>
          </w:tcPr>
          <w:p w14:paraId="0885A18F" w14:textId="77777777" w:rsidR="000F66B5" w:rsidRPr="00C859F5" w:rsidRDefault="000F66B5" w:rsidP="00AB0575">
            <w:pPr>
              <w:pStyle w:val="afa"/>
              <w:rPr>
                <w:b/>
              </w:rPr>
            </w:pPr>
            <w:r w:rsidRPr="00C859F5">
              <w:rPr>
                <w:b/>
              </w:rPr>
              <w:t>Входящий остаток</w:t>
            </w:r>
          </w:p>
        </w:tc>
        <w:tc>
          <w:tcPr>
            <w:tcW w:w="2835" w:type="dxa"/>
          </w:tcPr>
          <w:p w14:paraId="09939330" w14:textId="77777777" w:rsidR="000F66B5" w:rsidRPr="00171420" w:rsidRDefault="00A555FA" w:rsidP="00AB0575">
            <w:pPr>
              <w:pStyle w:val="afa"/>
            </w:pPr>
            <w:r w:rsidRPr="00493812">
              <w:t>INBOUNDBALANCE</w:t>
            </w:r>
          </w:p>
        </w:tc>
        <w:tc>
          <w:tcPr>
            <w:tcW w:w="4110" w:type="dxa"/>
          </w:tcPr>
          <w:p w14:paraId="7D8260AA" w14:textId="77777777" w:rsidR="000F66B5" w:rsidRPr="00171420" w:rsidRDefault="000F66B5" w:rsidP="00AB0575">
            <w:pPr>
              <w:pStyle w:val="afa"/>
            </w:pPr>
            <w:r>
              <w:t>Входящий остаток</w:t>
            </w:r>
          </w:p>
        </w:tc>
      </w:tr>
      <w:tr w:rsidR="000F66B5" w14:paraId="67E15440" w14:textId="77777777" w:rsidTr="00AB0575">
        <w:trPr>
          <w:cantSplit/>
        </w:trPr>
        <w:tc>
          <w:tcPr>
            <w:tcW w:w="720" w:type="dxa"/>
            <w:vAlign w:val="center"/>
          </w:tcPr>
          <w:p w14:paraId="1AF47D64" w14:textId="77777777" w:rsidR="000F66B5" w:rsidRDefault="000F66B5" w:rsidP="00AB0575">
            <w:pPr>
              <w:pStyle w:val="afa"/>
              <w:spacing w:before="20" w:after="20"/>
              <w:ind w:left="34"/>
              <w:rPr>
                <w:rStyle w:val="af9"/>
              </w:rPr>
            </w:pPr>
            <w:r>
              <w:rPr>
                <w:rStyle w:val="af9"/>
              </w:rPr>
              <w:t>9</w:t>
            </w:r>
          </w:p>
        </w:tc>
        <w:tc>
          <w:tcPr>
            <w:tcW w:w="1974" w:type="dxa"/>
          </w:tcPr>
          <w:p w14:paraId="307B2F35" w14:textId="77777777" w:rsidR="000F66B5" w:rsidRPr="00C859F5" w:rsidRDefault="000F66B5" w:rsidP="00AB0575">
            <w:pPr>
              <w:pStyle w:val="afa"/>
              <w:rPr>
                <w:b/>
              </w:rPr>
            </w:pPr>
            <w:r w:rsidRPr="00C859F5">
              <w:rPr>
                <w:b/>
              </w:rPr>
              <w:t>Дата проводки</w:t>
            </w:r>
          </w:p>
        </w:tc>
        <w:tc>
          <w:tcPr>
            <w:tcW w:w="2835" w:type="dxa"/>
          </w:tcPr>
          <w:p w14:paraId="00CEE1D8" w14:textId="77777777" w:rsidR="000F66B5" w:rsidRPr="00171420" w:rsidRDefault="00A82461" w:rsidP="00AB0575">
            <w:pPr>
              <w:pStyle w:val="afa"/>
            </w:pPr>
            <w:r w:rsidRPr="00493812">
              <w:t>DOCDATE</w:t>
            </w:r>
          </w:p>
        </w:tc>
        <w:tc>
          <w:tcPr>
            <w:tcW w:w="4110" w:type="dxa"/>
          </w:tcPr>
          <w:p w14:paraId="1BBAC9ED" w14:textId="77777777" w:rsidR="000F66B5" w:rsidRPr="00A82461" w:rsidRDefault="000F66B5" w:rsidP="00A82461">
            <w:pPr>
              <w:pStyle w:val="afa"/>
            </w:pPr>
            <w:r>
              <w:t xml:space="preserve">Дата </w:t>
            </w:r>
            <w:r w:rsidR="00A82461">
              <w:t>документа. Выводится в формате ДД.ММ.ГГГГ</w:t>
            </w:r>
          </w:p>
        </w:tc>
      </w:tr>
      <w:tr w:rsidR="000F66B5" w14:paraId="064C8E93" w14:textId="77777777" w:rsidTr="00AB0575">
        <w:trPr>
          <w:cantSplit/>
        </w:trPr>
        <w:tc>
          <w:tcPr>
            <w:tcW w:w="720" w:type="dxa"/>
            <w:vAlign w:val="center"/>
          </w:tcPr>
          <w:p w14:paraId="4A6A07B5" w14:textId="77777777" w:rsidR="000F66B5" w:rsidRDefault="000F66B5" w:rsidP="00AB0575">
            <w:pPr>
              <w:pStyle w:val="afa"/>
              <w:spacing w:before="20" w:after="20"/>
              <w:ind w:left="34"/>
              <w:rPr>
                <w:rStyle w:val="af9"/>
              </w:rPr>
            </w:pPr>
            <w:r>
              <w:rPr>
                <w:rStyle w:val="af9"/>
              </w:rPr>
              <w:t>10</w:t>
            </w:r>
          </w:p>
        </w:tc>
        <w:tc>
          <w:tcPr>
            <w:tcW w:w="1974" w:type="dxa"/>
          </w:tcPr>
          <w:p w14:paraId="60B694DA" w14:textId="77777777" w:rsidR="000F66B5" w:rsidRPr="00C859F5" w:rsidRDefault="000F66B5" w:rsidP="00AB0575">
            <w:pPr>
              <w:pStyle w:val="afa"/>
              <w:rPr>
                <w:b/>
              </w:rPr>
            </w:pPr>
            <w:r w:rsidRPr="00C859F5">
              <w:rPr>
                <w:b/>
              </w:rPr>
              <w:t>ВО</w:t>
            </w:r>
          </w:p>
        </w:tc>
        <w:tc>
          <w:tcPr>
            <w:tcW w:w="2835" w:type="dxa"/>
          </w:tcPr>
          <w:p w14:paraId="577950D3" w14:textId="77777777" w:rsidR="000F66B5" w:rsidRPr="00171420" w:rsidRDefault="00A555FA" w:rsidP="00AB0575">
            <w:pPr>
              <w:pStyle w:val="afa"/>
            </w:pPr>
            <w:r w:rsidRPr="00493812">
              <w:t>OPERATIONTYPE</w:t>
            </w:r>
          </w:p>
        </w:tc>
        <w:tc>
          <w:tcPr>
            <w:tcW w:w="4110" w:type="dxa"/>
          </w:tcPr>
          <w:p w14:paraId="641EA27D" w14:textId="77777777" w:rsidR="000F66B5" w:rsidRPr="00171420" w:rsidRDefault="000F66B5" w:rsidP="00AB0575">
            <w:pPr>
              <w:pStyle w:val="afa"/>
            </w:pPr>
            <w:r>
              <w:t>Вид операции</w:t>
            </w:r>
          </w:p>
        </w:tc>
      </w:tr>
      <w:tr w:rsidR="000F66B5" w14:paraId="684B3225" w14:textId="77777777" w:rsidTr="00AB0575">
        <w:trPr>
          <w:cantSplit/>
        </w:trPr>
        <w:tc>
          <w:tcPr>
            <w:tcW w:w="720" w:type="dxa"/>
            <w:vAlign w:val="center"/>
          </w:tcPr>
          <w:p w14:paraId="420645DD" w14:textId="77777777" w:rsidR="000F66B5" w:rsidRDefault="000F66B5" w:rsidP="00AB0575">
            <w:pPr>
              <w:pStyle w:val="afa"/>
              <w:spacing w:before="20" w:after="20"/>
              <w:ind w:left="34"/>
              <w:rPr>
                <w:rStyle w:val="af9"/>
              </w:rPr>
            </w:pPr>
            <w:r>
              <w:rPr>
                <w:rStyle w:val="af9"/>
              </w:rPr>
              <w:t>11</w:t>
            </w:r>
          </w:p>
        </w:tc>
        <w:tc>
          <w:tcPr>
            <w:tcW w:w="1974" w:type="dxa"/>
          </w:tcPr>
          <w:p w14:paraId="05B30C6D" w14:textId="77777777" w:rsidR="000F66B5" w:rsidRPr="00C859F5" w:rsidRDefault="000F66B5" w:rsidP="00AB0575">
            <w:pPr>
              <w:pStyle w:val="afa"/>
              <w:rPr>
                <w:b/>
              </w:rPr>
            </w:pPr>
            <w:r w:rsidRPr="00C859F5">
              <w:rPr>
                <w:b/>
              </w:rPr>
              <w:t>Номер документа</w:t>
            </w:r>
          </w:p>
        </w:tc>
        <w:tc>
          <w:tcPr>
            <w:tcW w:w="2835" w:type="dxa"/>
          </w:tcPr>
          <w:p w14:paraId="40F05C9B" w14:textId="77777777" w:rsidR="000F66B5" w:rsidRPr="00171420" w:rsidRDefault="00A82461" w:rsidP="00AB0575">
            <w:pPr>
              <w:pStyle w:val="afa"/>
            </w:pPr>
            <w:r w:rsidRPr="00493812">
              <w:t>DOCUMENTNUMBER</w:t>
            </w:r>
          </w:p>
        </w:tc>
        <w:tc>
          <w:tcPr>
            <w:tcW w:w="4110" w:type="dxa"/>
          </w:tcPr>
          <w:p w14:paraId="601D8A30" w14:textId="77777777" w:rsidR="000F66B5" w:rsidRPr="00171420" w:rsidRDefault="000F66B5" w:rsidP="00AB0575">
            <w:pPr>
              <w:pStyle w:val="afa"/>
            </w:pPr>
            <w:r>
              <w:t>Номер документа</w:t>
            </w:r>
          </w:p>
        </w:tc>
      </w:tr>
      <w:tr w:rsidR="000F66B5" w14:paraId="4F6E00A7" w14:textId="77777777" w:rsidTr="00AB0575">
        <w:trPr>
          <w:cantSplit/>
        </w:trPr>
        <w:tc>
          <w:tcPr>
            <w:tcW w:w="720" w:type="dxa"/>
            <w:vAlign w:val="center"/>
          </w:tcPr>
          <w:p w14:paraId="27CFA60F" w14:textId="77777777" w:rsidR="000F66B5" w:rsidRDefault="000F66B5" w:rsidP="00AB0575">
            <w:pPr>
              <w:pStyle w:val="afa"/>
              <w:spacing w:before="20" w:after="20"/>
              <w:ind w:left="34"/>
              <w:rPr>
                <w:rStyle w:val="af9"/>
              </w:rPr>
            </w:pPr>
            <w:r>
              <w:rPr>
                <w:rStyle w:val="af9"/>
              </w:rPr>
              <w:t>12</w:t>
            </w:r>
          </w:p>
        </w:tc>
        <w:tc>
          <w:tcPr>
            <w:tcW w:w="1974" w:type="dxa"/>
          </w:tcPr>
          <w:p w14:paraId="64226783" w14:textId="77777777" w:rsidR="000F66B5" w:rsidRPr="00C859F5" w:rsidRDefault="000F66B5" w:rsidP="00AB0575">
            <w:pPr>
              <w:pStyle w:val="afa"/>
              <w:rPr>
                <w:b/>
              </w:rPr>
            </w:pPr>
            <w:r w:rsidRPr="00C859F5">
              <w:rPr>
                <w:b/>
              </w:rPr>
              <w:t>Банк корреспондента</w:t>
            </w:r>
          </w:p>
        </w:tc>
        <w:tc>
          <w:tcPr>
            <w:tcW w:w="2835" w:type="dxa"/>
          </w:tcPr>
          <w:p w14:paraId="16E9F32B" w14:textId="77777777" w:rsidR="000F66B5" w:rsidRPr="00493812" w:rsidRDefault="00493812" w:rsidP="00493812">
            <w:pPr>
              <w:pStyle w:val="afa"/>
              <w:rPr>
                <w:lang w:val="en-US"/>
              </w:rPr>
            </w:pPr>
            <w:r w:rsidRPr="00493812">
              <w:rPr>
                <w:lang w:val="en-US"/>
              </w:rPr>
              <w:t>PAYERBANKNAME</w:t>
            </w:r>
          </w:p>
        </w:tc>
        <w:tc>
          <w:tcPr>
            <w:tcW w:w="4110" w:type="dxa"/>
          </w:tcPr>
          <w:p w14:paraId="037F41FD" w14:textId="77777777" w:rsidR="000F66B5" w:rsidRDefault="000F66B5" w:rsidP="00AB0575">
            <w:pPr>
              <w:pStyle w:val="afa"/>
              <w:rPr>
                <w:ins w:id="7425" w:author="Широбокова Алёна Сергеевна" w:date="2017-09-05T11:53:00Z"/>
              </w:rPr>
            </w:pPr>
            <w:r>
              <w:t>Банк корреспондента</w:t>
            </w:r>
          </w:p>
          <w:p w14:paraId="60250EFB" w14:textId="77777777" w:rsidR="005529B3" w:rsidRDefault="005529B3" w:rsidP="005529B3">
            <w:pPr>
              <w:pStyle w:val="afa"/>
              <w:spacing w:line="276" w:lineRule="auto"/>
              <w:rPr>
                <w:ins w:id="7426" w:author="Широбокова Алёна Сергеевна" w:date="2017-09-05T11:53:00Z"/>
                <w:lang w:eastAsia="en-US"/>
              </w:rPr>
            </w:pPr>
            <w:ins w:id="7427" w:author="Широбокова Алёна Сергеевна" w:date="2017-09-05T11:53:00Z">
              <w:r>
                <w:rPr>
                  <w:lang w:eastAsia="en-US"/>
                </w:rPr>
                <w:t>Указывается БИК и название банка корреспондента по маске:</w:t>
              </w:r>
            </w:ins>
          </w:p>
          <w:p w14:paraId="282285A6" w14:textId="08BC8CBA" w:rsidR="005529B3" w:rsidRPr="00171420" w:rsidRDefault="005529B3" w:rsidP="005529B3">
            <w:pPr>
              <w:pStyle w:val="afa"/>
            </w:pPr>
            <w:ins w:id="7428" w:author="Широбокова Алёна Сергеевна" w:date="2017-09-05T11:53:00Z">
              <w:r>
                <w:rPr>
                  <w:lang w:val="en-US" w:eastAsia="en-US"/>
                </w:rPr>
                <w:t>&lt;</w:t>
              </w:r>
              <w:r>
                <w:rPr>
                  <w:rFonts w:ascii="LiberationSans" w:eastAsiaTheme="minorHAnsi" w:hAnsi="LiberationSans" w:cs="LiberationSans"/>
                  <w:lang w:eastAsia="en-US"/>
                </w:rPr>
                <w:t>PAYERBANKBIC</w:t>
              </w:r>
              <w:r>
                <w:rPr>
                  <w:lang w:val="en-US" w:eastAsia="en-US"/>
                </w:rPr>
                <w:t>&gt;, &lt;PAYERBANKNAME&gt;</w:t>
              </w:r>
            </w:ins>
          </w:p>
        </w:tc>
      </w:tr>
      <w:tr w:rsidR="000F66B5" w14:paraId="16A4DB6F" w14:textId="77777777" w:rsidTr="00AB0575">
        <w:trPr>
          <w:cantSplit/>
        </w:trPr>
        <w:tc>
          <w:tcPr>
            <w:tcW w:w="720" w:type="dxa"/>
            <w:vAlign w:val="center"/>
          </w:tcPr>
          <w:p w14:paraId="4A1BEE38" w14:textId="77777777" w:rsidR="000F66B5" w:rsidRDefault="000F66B5" w:rsidP="00AB0575">
            <w:pPr>
              <w:pStyle w:val="afa"/>
              <w:spacing w:before="20" w:after="20"/>
              <w:ind w:left="34"/>
              <w:rPr>
                <w:rStyle w:val="af9"/>
              </w:rPr>
            </w:pPr>
            <w:r>
              <w:rPr>
                <w:rStyle w:val="af9"/>
              </w:rPr>
              <w:t>13</w:t>
            </w:r>
          </w:p>
        </w:tc>
        <w:tc>
          <w:tcPr>
            <w:tcW w:w="1974" w:type="dxa"/>
          </w:tcPr>
          <w:p w14:paraId="2C8EB53C" w14:textId="77777777" w:rsidR="000F66B5" w:rsidRPr="00C859F5" w:rsidRDefault="000F66B5" w:rsidP="00AB0575">
            <w:pPr>
              <w:pStyle w:val="afa"/>
              <w:rPr>
                <w:b/>
              </w:rPr>
            </w:pPr>
            <w:r w:rsidRPr="00C859F5">
              <w:rPr>
                <w:b/>
              </w:rPr>
              <w:t>Наименование корреспондента</w:t>
            </w:r>
          </w:p>
        </w:tc>
        <w:tc>
          <w:tcPr>
            <w:tcW w:w="2835" w:type="dxa"/>
          </w:tcPr>
          <w:p w14:paraId="79CB7EEF" w14:textId="77777777" w:rsidR="000F66B5" w:rsidRPr="00171420" w:rsidRDefault="00493812" w:rsidP="00AB0575">
            <w:pPr>
              <w:pStyle w:val="afa"/>
            </w:pPr>
            <w:r w:rsidRPr="00493812">
              <w:t>PAYERNAME</w:t>
            </w:r>
          </w:p>
        </w:tc>
        <w:tc>
          <w:tcPr>
            <w:tcW w:w="4110" w:type="dxa"/>
          </w:tcPr>
          <w:p w14:paraId="0ED18340" w14:textId="77777777" w:rsidR="000F66B5" w:rsidRPr="00171420" w:rsidRDefault="000F66B5" w:rsidP="00AB0575">
            <w:pPr>
              <w:pStyle w:val="afa"/>
            </w:pPr>
            <w:r>
              <w:t>Наименование корреспондента</w:t>
            </w:r>
          </w:p>
        </w:tc>
      </w:tr>
      <w:tr w:rsidR="000F66B5" w14:paraId="4EA3920F" w14:textId="77777777" w:rsidTr="00AB0575">
        <w:trPr>
          <w:cantSplit/>
        </w:trPr>
        <w:tc>
          <w:tcPr>
            <w:tcW w:w="720" w:type="dxa"/>
            <w:vAlign w:val="center"/>
          </w:tcPr>
          <w:p w14:paraId="4D82F91B" w14:textId="77777777" w:rsidR="000F66B5" w:rsidRDefault="000F66B5" w:rsidP="00AB0575">
            <w:pPr>
              <w:pStyle w:val="afa"/>
              <w:spacing w:before="20" w:after="20"/>
              <w:ind w:left="34"/>
              <w:rPr>
                <w:rStyle w:val="af9"/>
              </w:rPr>
            </w:pPr>
            <w:r>
              <w:rPr>
                <w:rStyle w:val="af9"/>
              </w:rPr>
              <w:t>14</w:t>
            </w:r>
          </w:p>
        </w:tc>
        <w:tc>
          <w:tcPr>
            <w:tcW w:w="1974" w:type="dxa"/>
          </w:tcPr>
          <w:p w14:paraId="349B5B19" w14:textId="77777777" w:rsidR="000F66B5" w:rsidRPr="00C859F5" w:rsidRDefault="000F66B5" w:rsidP="00AB0575">
            <w:pPr>
              <w:pStyle w:val="afa"/>
              <w:rPr>
                <w:b/>
              </w:rPr>
            </w:pPr>
            <w:r w:rsidRPr="00C859F5">
              <w:rPr>
                <w:b/>
              </w:rPr>
              <w:t>Счет плательщика</w:t>
            </w:r>
          </w:p>
        </w:tc>
        <w:tc>
          <w:tcPr>
            <w:tcW w:w="2835" w:type="dxa"/>
          </w:tcPr>
          <w:p w14:paraId="4702A333" w14:textId="77777777" w:rsidR="000F66B5" w:rsidRPr="00171420" w:rsidRDefault="00A555FA" w:rsidP="00AB0575">
            <w:pPr>
              <w:pStyle w:val="afa"/>
            </w:pPr>
            <w:r w:rsidRPr="00493812">
              <w:t>PAYERACCOUNT</w:t>
            </w:r>
          </w:p>
        </w:tc>
        <w:tc>
          <w:tcPr>
            <w:tcW w:w="4110" w:type="dxa"/>
          </w:tcPr>
          <w:p w14:paraId="4B3BC28E" w14:textId="77777777" w:rsidR="000F66B5" w:rsidRPr="00171420" w:rsidRDefault="000F66B5" w:rsidP="00AB0575">
            <w:pPr>
              <w:pStyle w:val="afa"/>
            </w:pPr>
            <w:r>
              <w:t>Счет плательщика</w:t>
            </w:r>
          </w:p>
        </w:tc>
      </w:tr>
      <w:tr w:rsidR="000F66B5" w14:paraId="481E399C" w14:textId="77777777" w:rsidTr="00AB0575">
        <w:trPr>
          <w:cantSplit/>
        </w:trPr>
        <w:tc>
          <w:tcPr>
            <w:tcW w:w="720" w:type="dxa"/>
            <w:vAlign w:val="center"/>
          </w:tcPr>
          <w:p w14:paraId="7427266F" w14:textId="77777777" w:rsidR="000F66B5" w:rsidRDefault="000F66B5" w:rsidP="00AB0575">
            <w:pPr>
              <w:pStyle w:val="afa"/>
              <w:spacing w:before="20" w:after="20"/>
              <w:ind w:left="34"/>
              <w:rPr>
                <w:rStyle w:val="af9"/>
              </w:rPr>
            </w:pPr>
            <w:r>
              <w:rPr>
                <w:rStyle w:val="af9"/>
              </w:rPr>
              <w:t>15</w:t>
            </w:r>
          </w:p>
        </w:tc>
        <w:tc>
          <w:tcPr>
            <w:tcW w:w="1974" w:type="dxa"/>
          </w:tcPr>
          <w:p w14:paraId="1CFA5A20" w14:textId="77777777" w:rsidR="000F66B5" w:rsidRPr="00C859F5" w:rsidRDefault="000F66B5" w:rsidP="00AB0575">
            <w:pPr>
              <w:pStyle w:val="afa"/>
              <w:rPr>
                <w:b/>
              </w:rPr>
            </w:pPr>
            <w:r w:rsidRPr="00C859F5">
              <w:rPr>
                <w:b/>
              </w:rPr>
              <w:t>Счет получателя</w:t>
            </w:r>
          </w:p>
        </w:tc>
        <w:tc>
          <w:tcPr>
            <w:tcW w:w="2835" w:type="dxa"/>
          </w:tcPr>
          <w:p w14:paraId="4B604362" w14:textId="77777777" w:rsidR="000F66B5" w:rsidRPr="00171420" w:rsidRDefault="00A555FA" w:rsidP="00AB0575">
            <w:pPr>
              <w:pStyle w:val="afa"/>
            </w:pPr>
            <w:r w:rsidRPr="00493812">
              <w:t>RECEIVERACCOUNT</w:t>
            </w:r>
          </w:p>
        </w:tc>
        <w:tc>
          <w:tcPr>
            <w:tcW w:w="4110" w:type="dxa"/>
          </w:tcPr>
          <w:p w14:paraId="4705E490" w14:textId="77777777" w:rsidR="000F66B5" w:rsidRPr="00171420" w:rsidRDefault="000F66B5" w:rsidP="00AB0575">
            <w:pPr>
              <w:pStyle w:val="afa"/>
            </w:pPr>
            <w:r>
              <w:t>Счет получателя</w:t>
            </w:r>
          </w:p>
        </w:tc>
      </w:tr>
      <w:tr w:rsidR="000F66B5" w14:paraId="79EC0BC6" w14:textId="77777777" w:rsidTr="00AB0575">
        <w:trPr>
          <w:cantSplit/>
        </w:trPr>
        <w:tc>
          <w:tcPr>
            <w:tcW w:w="720" w:type="dxa"/>
            <w:vAlign w:val="center"/>
          </w:tcPr>
          <w:p w14:paraId="4A94F295" w14:textId="77777777" w:rsidR="000F66B5" w:rsidRDefault="000F66B5" w:rsidP="00AB0575">
            <w:pPr>
              <w:pStyle w:val="afa"/>
              <w:spacing w:before="20" w:after="20"/>
              <w:ind w:left="34"/>
              <w:rPr>
                <w:rStyle w:val="af9"/>
              </w:rPr>
            </w:pPr>
            <w:r>
              <w:rPr>
                <w:rStyle w:val="af9"/>
              </w:rPr>
              <w:t>16</w:t>
            </w:r>
          </w:p>
        </w:tc>
        <w:tc>
          <w:tcPr>
            <w:tcW w:w="1974" w:type="dxa"/>
          </w:tcPr>
          <w:p w14:paraId="4F2B20F5" w14:textId="77777777" w:rsidR="000F66B5" w:rsidRPr="00C859F5" w:rsidRDefault="000F66B5" w:rsidP="00AB0575">
            <w:pPr>
              <w:pStyle w:val="afa"/>
              <w:rPr>
                <w:b/>
              </w:rPr>
            </w:pPr>
            <w:r w:rsidRPr="00C859F5">
              <w:rPr>
                <w:b/>
              </w:rPr>
              <w:t>Дебет</w:t>
            </w:r>
          </w:p>
        </w:tc>
        <w:tc>
          <w:tcPr>
            <w:tcW w:w="2835" w:type="dxa"/>
          </w:tcPr>
          <w:p w14:paraId="449C473F" w14:textId="77777777" w:rsidR="000F66B5" w:rsidRPr="00493812" w:rsidRDefault="00A555FA" w:rsidP="00AB0575">
            <w:pPr>
              <w:pStyle w:val="afa"/>
            </w:pPr>
            <w:r w:rsidRPr="00493812">
              <w:t>DEBET</w:t>
            </w:r>
          </w:p>
        </w:tc>
        <w:tc>
          <w:tcPr>
            <w:tcW w:w="4110" w:type="dxa"/>
          </w:tcPr>
          <w:p w14:paraId="3A661979" w14:textId="77777777" w:rsidR="000F66B5" w:rsidRPr="00171420" w:rsidRDefault="000F66B5" w:rsidP="00AB0575">
            <w:pPr>
              <w:pStyle w:val="afa"/>
            </w:pPr>
            <w:r>
              <w:t>Дебет</w:t>
            </w:r>
          </w:p>
        </w:tc>
      </w:tr>
      <w:tr w:rsidR="000F66B5" w14:paraId="4EB4979D" w14:textId="77777777" w:rsidTr="00AB0575">
        <w:trPr>
          <w:cantSplit/>
        </w:trPr>
        <w:tc>
          <w:tcPr>
            <w:tcW w:w="720" w:type="dxa"/>
            <w:vAlign w:val="center"/>
          </w:tcPr>
          <w:p w14:paraId="6F8C9C72" w14:textId="77777777" w:rsidR="000F66B5" w:rsidRDefault="000F66B5" w:rsidP="00AB0575">
            <w:pPr>
              <w:pStyle w:val="afa"/>
              <w:spacing w:before="20" w:after="20"/>
              <w:ind w:left="34"/>
              <w:rPr>
                <w:rStyle w:val="af9"/>
              </w:rPr>
            </w:pPr>
            <w:r>
              <w:rPr>
                <w:rStyle w:val="af9"/>
              </w:rPr>
              <w:t>17</w:t>
            </w:r>
          </w:p>
        </w:tc>
        <w:tc>
          <w:tcPr>
            <w:tcW w:w="1974" w:type="dxa"/>
          </w:tcPr>
          <w:p w14:paraId="005AA273" w14:textId="77777777" w:rsidR="000F66B5" w:rsidRPr="00C859F5" w:rsidRDefault="000F66B5" w:rsidP="00AB0575">
            <w:pPr>
              <w:pStyle w:val="afa"/>
              <w:rPr>
                <w:b/>
              </w:rPr>
            </w:pPr>
            <w:r w:rsidRPr="00C859F5">
              <w:rPr>
                <w:b/>
              </w:rPr>
              <w:t>Кредит</w:t>
            </w:r>
          </w:p>
        </w:tc>
        <w:tc>
          <w:tcPr>
            <w:tcW w:w="2835" w:type="dxa"/>
          </w:tcPr>
          <w:p w14:paraId="3016D1F2" w14:textId="77777777" w:rsidR="000F66B5" w:rsidRPr="00493812" w:rsidRDefault="00A555FA" w:rsidP="00AB0575">
            <w:pPr>
              <w:pStyle w:val="afa"/>
            </w:pPr>
            <w:r w:rsidRPr="00493812">
              <w:t xml:space="preserve">CREDIT </w:t>
            </w:r>
          </w:p>
        </w:tc>
        <w:tc>
          <w:tcPr>
            <w:tcW w:w="4110" w:type="dxa"/>
          </w:tcPr>
          <w:p w14:paraId="76810548" w14:textId="77777777" w:rsidR="000F66B5" w:rsidRPr="00171420" w:rsidRDefault="000F66B5" w:rsidP="00AB0575">
            <w:pPr>
              <w:pStyle w:val="afa"/>
            </w:pPr>
            <w:r>
              <w:t>Кредит</w:t>
            </w:r>
          </w:p>
        </w:tc>
      </w:tr>
      <w:tr w:rsidR="000F66B5" w14:paraId="35905B5F" w14:textId="77777777" w:rsidTr="00AB0575">
        <w:trPr>
          <w:cantSplit/>
        </w:trPr>
        <w:tc>
          <w:tcPr>
            <w:tcW w:w="720" w:type="dxa"/>
            <w:vAlign w:val="center"/>
          </w:tcPr>
          <w:p w14:paraId="012930A4" w14:textId="77777777" w:rsidR="000F66B5" w:rsidRDefault="000F66B5" w:rsidP="00AB0575">
            <w:pPr>
              <w:pStyle w:val="afa"/>
              <w:spacing w:before="20" w:after="20"/>
              <w:ind w:left="34"/>
              <w:rPr>
                <w:rStyle w:val="af9"/>
              </w:rPr>
            </w:pPr>
            <w:r>
              <w:rPr>
                <w:rStyle w:val="af9"/>
              </w:rPr>
              <w:t>18</w:t>
            </w:r>
          </w:p>
        </w:tc>
        <w:tc>
          <w:tcPr>
            <w:tcW w:w="1974" w:type="dxa"/>
          </w:tcPr>
          <w:p w14:paraId="243BA573" w14:textId="77777777" w:rsidR="000F66B5" w:rsidRPr="00C859F5" w:rsidRDefault="000F66B5" w:rsidP="00AB0575">
            <w:pPr>
              <w:pStyle w:val="afa"/>
              <w:rPr>
                <w:b/>
              </w:rPr>
            </w:pPr>
            <w:r w:rsidRPr="00C859F5">
              <w:rPr>
                <w:b/>
              </w:rPr>
              <w:t>Назначение платежа</w:t>
            </w:r>
          </w:p>
        </w:tc>
        <w:tc>
          <w:tcPr>
            <w:tcW w:w="2835" w:type="dxa"/>
          </w:tcPr>
          <w:p w14:paraId="1F46E427" w14:textId="77777777" w:rsidR="000F66B5" w:rsidRPr="00171420" w:rsidRDefault="00A555FA" w:rsidP="00AB0575">
            <w:pPr>
              <w:pStyle w:val="afa"/>
            </w:pPr>
            <w:r w:rsidRPr="00493812">
              <w:t>PAYMENTPURPOSE</w:t>
            </w:r>
          </w:p>
        </w:tc>
        <w:tc>
          <w:tcPr>
            <w:tcW w:w="4110" w:type="dxa"/>
          </w:tcPr>
          <w:p w14:paraId="7DAB740F" w14:textId="77777777" w:rsidR="000F66B5" w:rsidRPr="00171420" w:rsidRDefault="000F66B5" w:rsidP="00AB0575">
            <w:pPr>
              <w:pStyle w:val="afa"/>
            </w:pPr>
            <w:r>
              <w:t>Назначение платежа</w:t>
            </w:r>
          </w:p>
        </w:tc>
      </w:tr>
      <w:tr w:rsidR="000F66B5" w14:paraId="46131BC9" w14:textId="77777777" w:rsidTr="00AB0575">
        <w:trPr>
          <w:cantSplit/>
        </w:trPr>
        <w:tc>
          <w:tcPr>
            <w:tcW w:w="720" w:type="dxa"/>
            <w:vAlign w:val="center"/>
          </w:tcPr>
          <w:p w14:paraId="7E0E2DBD" w14:textId="77777777" w:rsidR="000F66B5" w:rsidRDefault="000F66B5" w:rsidP="00AB0575">
            <w:pPr>
              <w:pStyle w:val="afa"/>
              <w:spacing w:before="20" w:after="20"/>
              <w:ind w:left="34"/>
              <w:rPr>
                <w:rStyle w:val="af9"/>
              </w:rPr>
            </w:pPr>
            <w:r>
              <w:rPr>
                <w:rStyle w:val="af9"/>
              </w:rPr>
              <w:t>19</w:t>
            </w:r>
          </w:p>
        </w:tc>
        <w:tc>
          <w:tcPr>
            <w:tcW w:w="1974" w:type="dxa"/>
          </w:tcPr>
          <w:p w14:paraId="00FDB0E3" w14:textId="77777777" w:rsidR="000F66B5" w:rsidRPr="00C859F5" w:rsidRDefault="000F66B5" w:rsidP="00AB0575">
            <w:pPr>
              <w:pStyle w:val="afa"/>
              <w:rPr>
                <w:b/>
              </w:rPr>
            </w:pPr>
            <w:r w:rsidRPr="00C859F5">
              <w:rPr>
                <w:b/>
              </w:rPr>
              <w:t>Кол-во документов по дебету</w:t>
            </w:r>
          </w:p>
        </w:tc>
        <w:tc>
          <w:tcPr>
            <w:tcW w:w="2835" w:type="dxa"/>
          </w:tcPr>
          <w:p w14:paraId="1F77A672" w14:textId="77777777" w:rsidR="000F66B5" w:rsidRPr="00493812" w:rsidRDefault="00493812" w:rsidP="00AB0575">
            <w:pPr>
              <w:pStyle w:val="afa"/>
            </w:pPr>
            <w:r w:rsidRPr="00493812">
              <w:t>DEBET</w:t>
            </w:r>
          </w:p>
        </w:tc>
        <w:tc>
          <w:tcPr>
            <w:tcW w:w="4110" w:type="dxa"/>
          </w:tcPr>
          <w:p w14:paraId="4C391CCF" w14:textId="77777777" w:rsidR="000F66B5" w:rsidRPr="00171420" w:rsidRDefault="000F66B5" w:rsidP="00AB0575">
            <w:pPr>
              <w:pStyle w:val="afa"/>
            </w:pPr>
            <w:r>
              <w:t>Кол-во документов по дебету</w:t>
            </w:r>
            <w:r w:rsidR="00D153B1">
              <w:t>. Подсчитывается общее количество документов по дебету.</w:t>
            </w:r>
          </w:p>
        </w:tc>
      </w:tr>
      <w:tr w:rsidR="000F66B5" w14:paraId="7C7C5A9C" w14:textId="77777777" w:rsidTr="00AB0575">
        <w:trPr>
          <w:cantSplit/>
        </w:trPr>
        <w:tc>
          <w:tcPr>
            <w:tcW w:w="720" w:type="dxa"/>
            <w:vAlign w:val="center"/>
          </w:tcPr>
          <w:p w14:paraId="661DC370" w14:textId="77777777" w:rsidR="000F66B5" w:rsidRDefault="000F66B5" w:rsidP="00AB0575">
            <w:pPr>
              <w:pStyle w:val="afa"/>
              <w:spacing w:before="20" w:after="20"/>
              <w:ind w:left="34"/>
              <w:rPr>
                <w:rStyle w:val="af9"/>
              </w:rPr>
            </w:pPr>
            <w:r>
              <w:rPr>
                <w:rStyle w:val="af9"/>
              </w:rPr>
              <w:t>20</w:t>
            </w:r>
          </w:p>
        </w:tc>
        <w:tc>
          <w:tcPr>
            <w:tcW w:w="1974" w:type="dxa"/>
          </w:tcPr>
          <w:p w14:paraId="1EDF7C3A" w14:textId="77777777" w:rsidR="000F66B5" w:rsidRPr="00C859F5" w:rsidRDefault="000F66B5" w:rsidP="00AB0575">
            <w:pPr>
              <w:pStyle w:val="afa"/>
              <w:rPr>
                <w:b/>
              </w:rPr>
            </w:pPr>
            <w:r w:rsidRPr="00C859F5">
              <w:rPr>
                <w:b/>
              </w:rPr>
              <w:t>Код-во документов по кредиту</w:t>
            </w:r>
          </w:p>
        </w:tc>
        <w:tc>
          <w:tcPr>
            <w:tcW w:w="2835" w:type="dxa"/>
          </w:tcPr>
          <w:p w14:paraId="7EAD7D0E" w14:textId="77777777" w:rsidR="000F66B5" w:rsidRPr="00171420" w:rsidRDefault="00493812" w:rsidP="00493812">
            <w:pPr>
              <w:pStyle w:val="afa"/>
            </w:pPr>
            <w:r w:rsidRPr="00E63EDD">
              <w:t>CREDITCOUNT</w:t>
            </w:r>
          </w:p>
        </w:tc>
        <w:tc>
          <w:tcPr>
            <w:tcW w:w="4110" w:type="dxa"/>
          </w:tcPr>
          <w:p w14:paraId="60A386EF" w14:textId="77777777" w:rsidR="000F66B5" w:rsidRPr="00171420" w:rsidRDefault="000F66B5" w:rsidP="00D153B1">
            <w:pPr>
              <w:pStyle w:val="afa"/>
            </w:pPr>
            <w:r>
              <w:t>Код-во документов по кредиту</w:t>
            </w:r>
            <w:r w:rsidR="00D153B1">
              <w:t>. Подсчитывается общее количество документов по кредиту.</w:t>
            </w:r>
          </w:p>
        </w:tc>
      </w:tr>
      <w:tr w:rsidR="000F66B5" w14:paraId="3585ADF5" w14:textId="77777777" w:rsidTr="00AB0575">
        <w:trPr>
          <w:cantSplit/>
        </w:trPr>
        <w:tc>
          <w:tcPr>
            <w:tcW w:w="720" w:type="dxa"/>
            <w:vAlign w:val="center"/>
          </w:tcPr>
          <w:p w14:paraId="49AD0011" w14:textId="77777777" w:rsidR="000F66B5" w:rsidRDefault="000F66B5" w:rsidP="00AB0575">
            <w:pPr>
              <w:pStyle w:val="afa"/>
              <w:spacing w:before="20" w:after="20"/>
              <w:ind w:left="34"/>
              <w:rPr>
                <w:rStyle w:val="af9"/>
              </w:rPr>
            </w:pPr>
            <w:r>
              <w:rPr>
                <w:rStyle w:val="af9"/>
              </w:rPr>
              <w:t>21</w:t>
            </w:r>
          </w:p>
        </w:tc>
        <w:tc>
          <w:tcPr>
            <w:tcW w:w="1974" w:type="dxa"/>
          </w:tcPr>
          <w:p w14:paraId="0CE86D83" w14:textId="77777777" w:rsidR="000F66B5" w:rsidRPr="00C859F5" w:rsidRDefault="000F66B5" w:rsidP="00AB0575">
            <w:pPr>
              <w:pStyle w:val="afa"/>
              <w:rPr>
                <w:b/>
              </w:rPr>
            </w:pPr>
            <w:r w:rsidRPr="00C859F5">
              <w:rPr>
                <w:b/>
              </w:rPr>
              <w:t>Итого оборотов по дебету</w:t>
            </w:r>
          </w:p>
        </w:tc>
        <w:tc>
          <w:tcPr>
            <w:tcW w:w="2835" w:type="dxa"/>
          </w:tcPr>
          <w:p w14:paraId="4BBDEC31" w14:textId="77777777" w:rsidR="000F66B5" w:rsidRPr="00171420" w:rsidRDefault="00A555FA" w:rsidP="00AB0575">
            <w:pPr>
              <w:pStyle w:val="afa"/>
            </w:pPr>
            <w:r w:rsidRPr="00493812">
              <w:t>DEBETRETURN</w:t>
            </w:r>
          </w:p>
        </w:tc>
        <w:tc>
          <w:tcPr>
            <w:tcW w:w="4110" w:type="dxa"/>
          </w:tcPr>
          <w:p w14:paraId="501AF715" w14:textId="77777777" w:rsidR="000F66B5" w:rsidRPr="00171420" w:rsidRDefault="000F66B5" w:rsidP="00AB0575">
            <w:pPr>
              <w:pStyle w:val="afa"/>
            </w:pPr>
            <w:r>
              <w:t>Итого оборотов по дебету</w:t>
            </w:r>
          </w:p>
        </w:tc>
      </w:tr>
      <w:tr w:rsidR="000F66B5" w14:paraId="19F410BA" w14:textId="77777777" w:rsidTr="00AB0575">
        <w:trPr>
          <w:cantSplit/>
        </w:trPr>
        <w:tc>
          <w:tcPr>
            <w:tcW w:w="720" w:type="dxa"/>
            <w:vAlign w:val="center"/>
          </w:tcPr>
          <w:p w14:paraId="646F54DC" w14:textId="77777777" w:rsidR="000F66B5" w:rsidRDefault="000F66B5" w:rsidP="00AB0575">
            <w:pPr>
              <w:pStyle w:val="afa"/>
              <w:spacing w:before="20" w:after="20"/>
              <w:ind w:left="34"/>
              <w:rPr>
                <w:rStyle w:val="af9"/>
              </w:rPr>
            </w:pPr>
            <w:r>
              <w:rPr>
                <w:rStyle w:val="af9"/>
              </w:rPr>
              <w:t>22</w:t>
            </w:r>
          </w:p>
        </w:tc>
        <w:tc>
          <w:tcPr>
            <w:tcW w:w="1974" w:type="dxa"/>
          </w:tcPr>
          <w:p w14:paraId="1E17795B" w14:textId="77777777" w:rsidR="000F66B5" w:rsidRPr="00C859F5" w:rsidRDefault="000F66B5" w:rsidP="00AB0575">
            <w:pPr>
              <w:pStyle w:val="afa"/>
              <w:rPr>
                <w:b/>
              </w:rPr>
            </w:pPr>
            <w:r w:rsidRPr="00C859F5">
              <w:rPr>
                <w:b/>
              </w:rPr>
              <w:t>Итого оборотов по кредиту</w:t>
            </w:r>
          </w:p>
        </w:tc>
        <w:tc>
          <w:tcPr>
            <w:tcW w:w="2835" w:type="dxa"/>
          </w:tcPr>
          <w:p w14:paraId="05974E16" w14:textId="77777777" w:rsidR="000F66B5" w:rsidRPr="00171420" w:rsidRDefault="00A555FA" w:rsidP="00AB0575">
            <w:pPr>
              <w:pStyle w:val="afa"/>
            </w:pPr>
            <w:r w:rsidRPr="00493812">
              <w:t>CREDITRETURN</w:t>
            </w:r>
          </w:p>
        </w:tc>
        <w:tc>
          <w:tcPr>
            <w:tcW w:w="4110" w:type="dxa"/>
          </w:tcPr>
          <w:p w14:paraId="189B540C" w14:textId="77777777" w:rsidR="000F66B5" w:rsidRPr="00171420" w:rsidRDefault="000F66B5" w:rsidP="00AB0575">
            <w:pPr>
              <w:pStyle w:val="afa"/>
            </w:pPr>
            <w:r>
              <w:t>Итого оборотов по кредиту</w:t>
            </w:r>
          </w:p>
        </w:tc>
      </w:tr>
      <w:tr w:rsidR="000F66B5" w14:paraId="2D3D9E08" w14:textId="77777777" w:rsidTr="00AB0575">
        <w:trPr>
          <w:cantSplit/>
        </w:trPr>
        <w:tc>
          <w:tcPr>
            <w:tcW w:w="720" w:type="dxa"/>
            <w:vAlign w:val="center"/>
          </w:tcPr>
          <w:p w14:paraId="4332642C" w14:textId="77777777" w:rsidR="000F66B5" w:rsidRDefault="000F66B5" w:rsidP="00AB0575">
            <w:pPr>
              <w:pStyle w:val="afa"/>
              <w:spacing w:before="20" w:after="20"/>
              <w:ind w:left="34"/>
              <w:rPr>
                <w:rStyle w:val="af9"/>
              </w:rPr>
            </w:pPr>
            <w:r>
              <w:rPr>
                <w:rStyle w:val="af9"/>
              </w:rPr>
              <w:t>23</w:t>
            </w:r>
          </w:p>
        </w:tc>
        <w:tc>
          <w:tcPr>
            <w:tcW w:w="1974" w:type="dxa"/>
          </w:tcPr>
          <w:p w14:paraId="7F39B316" w14:textId="77777777" w:rsidR="000F66B5" w:rsidRPr="00C859F5" w:rsidRDefault="000F66B5" w:rsidP="00AB0575">
            <w:pPr>
              <w:pStyle w:val="afa"/>
              <w:rPr>
                <w:b/>
              </w:rPr>
            </w:pPr>
            <w:r w:rsidRPr="00C859F5">
              <w:rPr>
                <w:b/>
              </w:rPr>
              <w:t>Исходящий остаток</w:t>
            </w:r>
          </w:p>
        </w:tc>
        <w:tc>
          <w:tcPr>
            <w:tcW w:w="2835" w:type="dxa"/>
          </w:tcPr>
          <w:p w14:paraId="639861A7" w14:textId="77777777" w:rsidR="000F66B5" w:rsidRPr="00171420" w:rsidRDefault="00A555FA" w:rsidP="00AB0575">
            <w:pPr>
              <w:pStyle w:val="afa"/>
            </w:pPr>
            <w:r w:rsidRPr="00493812">
              <w:t>OUTBOUNDBALANCE</w:t>
            </w:r>
          </w:p>
        </w:tc>
        <w:tc>
          <w:tcPr>
            <w:tcW w:w="4110" w:type="dxa"/>
          </w:tcPr>
          <w:p w14:paraId="67E73DE0" w14:textId="77777777" w:rsidR="000F66B5" w:rsidRPr="00171420" w:rsidRDefault="000F66B5" w:rsidP="00AB0575">
            <w:pPr>
              <w:pStyle w:val="afa"/>
            </w:pPr>
            <w:r>
              <w:t>Исходящий остаток</w:t>
            </w:r>
          </w:p>
        </w:tc>
      </w:tr>
      <w:tr w:rsidR="000F66B5" w14:paraId="38ECCCAB" w14:textId="77777777" w:rsidTr="00AB0575">
        <w:trPr>
          <w:cantSplit/>
        </w:trPr>
        <w:tc>
          <w:tcPr>
            <w:tcW w:w="720" w:type="dxa"/>
            <w:vAlign w:val="center"/>
          </w:tcPr>
          <w:p w14:paraId="2FE462B6" w14:textId="77777777" w:rsidR="000F66B5" w:rsidRDefault="000F66B5" w:rsidP="00AB0575">
            <w:pPr>
              <w:pStyle w:val="afa"/>
              <w:spacing w:before="20" w:after="20"/>
              <w:ind w:left="34"/>
              <w:rPr>
                <w:rStyle w:val="af9"/>
              </w:rPr>
            </w:pPr>
            <w:r>
              <w:rPr>
                <w:rStyle w:val="af9"/>
              </w:rPr>
              <w:t>24</w:t>
            </w:r>
          </w:p>
        </w:tc>
        <w:tc>
          <w:tcPr>
            <w:tcW w:w="1974" w:type="dxa"/>
          </w:tcPr>
          <w:p w14:paraId="67ABB6BB" w14:textId="77777777" w:rsidR="000F66B5" w:rsidRPr="00C859F5" w:rsidRDefault="000F66B5" w:rsidP="00AB0575">
            <w:pPr>
              <w:pStyle w:val="afa"/>
              <w:rPr>
                <w:b/>
              </w:rPr>
            </w:pPr>
            <w:r w:rsidRPr="00C859F5">
              <w:rPr>
                <w:b/>
              </w:rPr>
              <w:t>БИК</w:t>
            </w:r>
          </w:p>
        </w:tc>
        <w:tc>
          <w:tcPr>
            <w:tcW w:w="2835" w:type="dxa"/>
          </w:tcPr>
          <w:p w14:paraId="418E233D" w14:textId="77777777" w:rsidR="000F66B5" w:rsidRPr="00171420" w:rsidRDefault="00D153B1" w:rsidP="00AB0575">
            <w:pPr>
              <w:pStyle w:val="afa"/>
            </w:pPr>
            <w:r w:rsidRPr="00493812">
              <w:t>BANKBIC</w:t>
            </w:r>
          </w:p>
        </w:tc>
        <w:tc>
          <w:tcPr>
            <w:tcW w:w="4110" w:type="dxa"/>
          </w:tcPr>
          <w:p w14:paraId="04EAA5F1" w14:textId="77777777" w:rsidR="000F66B5" w:rsidRPr="00171420" w:rsidRDefault="000F66B5" w:rsidP="00AB0575">
            <w:pPr>
              <w:pStyle w:val="afa"/>
            </w:pPr>
            <w:r>
              <w:t>БИК</w:t>
            </w:r>
          </w:p>
        </w:tc>
      </w:tr>
      <w:tr w:rsidR="000F66B5" w14:paraId="2DCA403E" w14:textId="77777777" w:rsidTr="00AB0575">
        <w:trPr>
          <w:cantSplit/>
        </w:trPr>
        <w:tc>
          <w:tcPr>
            <w:tcW w:w="720" w:type="dxa"/>
            <w:vAlign w:val="center"/>
          </w:tcPr>
          <w:p w14:paraId="6F7485D9" w14:textId="77777777" w:rsidR="000F66B5" w:rsidRDefault="000F66B5" w:rsidP="00AB0575">
            <w:pPr>
              <w:pStyle w:val="afa"/>
              <w:spacing w:before="20" w:after="20"/>
              <w:ind w:left="34"/>
              <w:rPr>
                <w:rStyle w:val="af9"/>
              </w:rPr>
            </w:pPr>
            <w:r>
              <w:rPr>
                <w:rStyle w:val="af9"/>
              </w:rPr>
              <w:t>25</w:t>
            </w:r>
          </w:p>
        </w:tc>
        <w:tc>
          <w:tcPr>
            <w:tcW w:w="1974" w:type="dxa"/>
          </w:tcPr>
          <w:p w14:paraId="643FCBD8" w14:textId="77777777" w:rsidR="000F66B5" w:rsidRPr="00C859F5" w:rsidRDefault="000F66B5" w:rsidP="00AB0575">
            <w:pPr>
              <w:pStyle w:val="afa"/>
              <w:rPr>
                <w:b/>
              </w:rPr>
            </w:pPr>
            <w:r w:rsidRPr="00C859F5">
              <w:rPr>
                <w:b/>
              </w:rPr>
              <w:t>Наименование Банка</w:t>
            </w:r>
          </w:p>
        </w:tc>
        <w:tc>
          <w:tcPr>
            <w:tcW w:w="2835" w:type="dxa"/>
          </w:tcPr>
          <w:p w14:paraId="7E7BFA9A" w14:textId="77777777" w:rsidR="000F66B5" w:rsidRPr="00171420" w:rsidRDefault="00D153B1" w:rsidP="00AB0575">
            <w:pPr>
              <w:pStyle w:val="afa"/>
            </w:pPr>
            <w:r w:rsidRPr="00493812">
              <w:t>BANKNAME</w:t>
            </w:r>
          </w:p>
        </w:tc>
        <w:tc>
          <w:tcPr>
            <w:tcW w:w="4110" w:type="dxa"/>
          </w:tcPr>
          <w:p w14:paraId="7549DDAE" w14:textId="77777777" w:rsidR="000F66B5" w:rsidRPr="00171420" w:rsidRDefault="000F66B5" w:rsidP="00AB0575">
            <w:pPr>
              <w:pStyle w:val="afa"/>
            </w:pPr>
            <w:r>
              <w:t>Наименование Банка. Значение берется из параметра «</w:t>
            </w:r>
            <w:r w:rsidRPr="00B4733E">
              <w:t>Наименование банка на рус. для печатной формы выписки</w:t>
            </w:r>
            <w:r>
              <w:t>»</w:t>
            </w:r>
          </w:p>
        </w:tc>
      </w:tr>
      <w:tr w:rsidR="000F66B5" w14:paraId="480BEDAF" w14:textId="77777777" w:rsidTr="00AB0575">
        <w:trPr>
          <w:cantSplit/>
        </w:trPr>
        <w:tc>
          <w:tcPr>
            <w:tcW w:w="720" w:type="dxa"/>
            <w:vAlign w:val="center"/>
          </w:tcPr>
          <w:p w14:paraId="430F50E2" w14:textId="77777777" w:rsidR="000F66B5" w:rsidRDefault="000F66B5" w:rsidP="00AB0575">
            <w:pPr>
              <w:pStyle w:val="afa"/>
              <w:spacing w:before="20" w:after="20"/>
              <w:ind w:left="34"/>
              <w:rPr>
                <w:rStyle w:val="af9"/>
              </w:rPr>
            </w:pPr>
            <w:r>
              <w:rPr>
                <w:rStyle w:val="af9"/>
              </w:rPr>
              <w:t>26</w:t>
            </w:r>
          </w:p>
        </w:tc>
        <w:tc>
          <w:tcPr>
            <w:tcW w:w="1974" w:type="dxa"/>
          </w:tcPr>
          <w:p w14:paraId="3D9EB715" w14:textId="77777777" w:rsidR="000F66B5" w:rsidRPr="00C859F5" w:rsidRDefault="000F66B5" w:rsidP="00AB0575">
            <w:pPr>
              <w:pStyle w:val="afa"/>
              <w:rPr>
                <w:b/>
              </w:rPr>
            </w:pPr>
            <w:r>
              <w:rPr>
                <w:b/>
              </w:rPr>
              <w:t>Вид счета</w:t>
            </w:r>
          </w:p>
        </w:tc>
        <w:tc>
          <w:tcPr>
            <w:tcW w:w="2835" w:type="dxa"/>
          </w:tcPr>
          <w:p w14:paraId="0CE27753" w14:textId="77777777" w:rsidR="000F66B5" w:rsidRDefault="000F66B5" w:rsidP="00AB0575">
            <w:pPr>
              <w:pStyle w:val="afa"/>
            </w:pPr>
          </w:p>
        </w:tc>
        <w:tc>
          <w:tcPr>
            <w:tcW w:w="4110" w:type="dxa"/>
          </w:tcPr>
          <w:p w14:paraId="670864B2" w14:textId="77777777" w:rsidR="000F66B5" w:rsidRDefault="000F66B5" w:rsidP="00AB0575">
            <w:pPr>
              <w:pStyle w:val="afa"/>
            </w:pPr>
            <w:r>
              <w:t>Принимает значение «пассив» для пассивных счетов и «актив»  активных счетов.</w:t>
            </w:r>
          </w:p>
        </w:tc>
      </w:tr>
      <w:tr w:rsidR="000F66B5" w14:paraId="6FBCE28D" w14:textId="77777777" w:rsidTr="00AB0575">
        <w:trPr>
          <w:cantSplit/>
        </w:trPr>
        <w:tc>
          <w:tcPr>
            <w:tcW w:w="720" w:type="dxa"/>
            <w:vAlign w:val="center"/>
          </w:tcPr>
          <w:p w14:paraId="0CAA376E" w14:textId="77777777" w:rsidR="000F66B5" w:rsidRDefault="000F66B5" w:rsidP="00AB0575">
            <w:pPr>
              <w:pStyle w:val="afa"/>
              <w:spacing w:before="20" w:after="20"/>
              <w:ind w:left="34"/>
              <w:rPr>
                <w:rStyle w:val="af9"/>
              </w:rPr>
            </w:pPr>
            <w:r>
              <w:rPr>
                <w:rStyle w:val="af9"/>
              </w:rPr>
              <w:t>27</w:t>
            </w:r>
          </w:p>
        </w:tc>
        <w:tc>
          <w:tcPr>
            <w:tcW w:w="1974" w:type="dxa"/>
          </w:tcPr>
          <w:p w14:paraId="791D3D2A" w14:textId="77777777" w:rsidR="000F66B5" w:rsidRDefault="000F66B5" w:rsidP="00AB0575">
            <w:pPr>
              <w:pStyle w:val="afa"/>
              <w:rPr>
                <w:b/>
              </w:rPr>
            </w:pPr>
            <w:r>
              <w:rPr>
                <w:b/>
              </w:rPr>
              <w:t>Дата предыдущей операции по счету</w:t>
            </w:r>
          </w:p>
        </w:tc>
        <w:tc>
          <w:tcPr>
            <w:tcW w:w="2835" w:type="dxa"/>
          </w:tcPr>
          <w:p w14:paraId="71C07C06" w14:textId="77777777" w:rsidR="000F66B5" w:rsidRDefault="00D153B1" w:rsidP="00AB0575">
            <w:pPr>
              <w:pStyle w:val="afa"/>
            </w:pPr>
            <w:r w:rsidRPr="00493812">
              <w:t>PREVOPERATIONDATE</w:t>
            </w:r>
          </w:p>
        </w:tc>
        <w:tc>
          <w:tcPr>
            <w:tcW w:w="4110" w:type="dxa"/>
          </w:tcPr>
          <w:p w14:paraId="0062F77B" w14:textId="77777777" w:rsidR="000F66B5" w:rsidRDefault="000F66B5" w:rsidP="00AB0575">
            <w:pPr>
              <w:pStyle w:val="afa"/>
            </w:pPr>
            <w:r w:rsidRPr="007A5265">
              <w:t>Дата предыдущей операции по счету</w:t>
            </w:r>
          </w:p>
        </w:tc>
      </w:tr>
    </w:tbl>
    <w:p w14:paraId="3C4C3642" w14:textId="77777777" w:rsidR="000F66B5" w:rsidRPr="000F66B5" w:rsidRDefault="000F66B5" w:rsidP="000F66B5"/>
    <w:p w14:paraId="52CA4D94" w14:textId="77777777" w:rsidR="00855C17" w:rsidRPr="00855C17" w:rsidRDefault="00855C17" w:rsidP="00855C17">
      <w:pPr>
        <w:spacing w:before="60" w:after="60"/>
        <w:rPr>
          <w:szCs w:val="20"/>
        </w:rPr>
      </w:pPr>
      <w:r w:rsidRPr="004C031A">
        <w:rPr>
          <w:szCs w:val="20"/>
        </w:rPr>
        <w:t>Значения всех видов входящих (</w:t>
      </w:r>
      <w:r>
        <w:rPr>
          <w:szCs w:val="20"/>
        </w:rPr>
        <w:t>поле 8</w:t>
      </w:r>
      <w:r w:rsidRPr="004C031A">
        <w:rPr>
          <w:szCs w:val="20"/>
        </w:rPr>
        <w:t>) и исходящих (</w:t>
      </w:r>
      <w:r>
        <w:rPr>
          <w:szCs w:val="20"/>
        </w:rPr>
        <w:t>поле 23</w:t>
      </w:r>
      <w:r w:rsidRPr="004C031A">
        <w:rPr>
          <w:szCs w:val="20"/>
        </w:rPr>
        <w:t>)</w:t>
      </w:r>
      <w:r>
        <w:rPr>
          <w:szCs w:val="20"/>
        </w:rPr>
        <w:t xml:space="preserve"> </w:t>
      </w:r>
      <w:r w:rsidRPr="004C031A">
        <w:rPr>
          <w:szCs w:val="20"/>
        </w:rPr>
        <w:t>остатков по всем счетам должны отображаться в столбцах «Дебет» или «Кредит» в соответствии с видом счета (активный или пассивный) по следующему алгоритму:</w:t>
      </w:r>
    </w:p>
    <w:p w14:paraId="360F0B2C" w14:textId="77777777" w:rsidR="00855C17" w:rsidRPr="004C031A" w:rsidRDefault="00855C17" w:rsidP="0064615F">
      <w:pPr>
        <w:pStyle w:val="a"/>
        <w:numPr>
          <w:ilvl w:val="0"/>
          <w:numId w:val="51"/>
        </w:numPr>
        <w:spacing w:before="60" w:after="60"/>
      </w:pPr>
      <w:r w:rsidRPr="004C031A">
        <w:t>Положительный или нулевой остаток по пассивному счету должен отображать</w:t>
      </w:r>
      <w:r>
        <w:t>ся как положительный по кредиту.</w:t>
      </w:r>
    </w:p>
    <w:p w14:paraId="7A2C59BE" w14:textId="77777777" w:rsidR="00855C17" w:rsidRPr="004C031A" w:rsidRDefault="00855C17" w:rsidP="0064615F">
      <w:pPr>
        <w:pStyle w:val="a"/>
        <w:numPr>
          <w:ilvl w:val="0"/>
          <w:numId w:val="51"/>
        </w:numPr>
        <w:spacing w:before="60" w:after="60"/>
      </w:pPr>
      <w:r w:rsidRPr="004C031A">
        <w:t>Отрицательный остаток по пассивному счету должен отображат</w:t>
      </w:r>
      <w:r>
        <w:t>ься как положительный по дебету.</w:t>
      </w:r>
    </w:p>
    <w:p w14:paraId="127BC829" w14:textId="77777777" w:rsidR="00855C17" w:rsidRPr="004C031A" w:rsidRDefault="00855C17" w:rsidP="0064615F">
      <w:pPr>
        <w:pStyle w:val="a"/>
        <w:numPr>
          <w:ilvl w:val="0"/>
          <w:numId w:val="51"/>
        </w:numPr>
        <w:spacing w:before="60" w:after="60"/>
      </w:pPr>
      <w:r w:rsidRPr="004C031A">
        <w:t>Положительный или нулевой остаток по активному счету должен отображаться как положительный по дебету</w:t>
      </w:r>
      <w:r>
        <w:t>.</w:t>
      </w:r>
    </w:p>
    <w:p w14:paraId="31BA835E" w14:textId="77777777" w:rsidR="00855C17" w:rsidRDefault="00855C17" w:rsidP="0064615F">
      <w:pPr>
        <w:pStyle w:val="a"/>
        <w:numPr>
          <w:ilvl w:val="0"/>
          <w:numId w:val="51"/>
        </w:numPr>
        <w:spacing w:before="60" w:after="60"/>
      </w:pPr>
      <w:r w:rsidRPr="004C031A">
        <w:t>Отрицательный остаток по активному счету должен отображаться как положительный по кредиту.</w:t>
      </w:r>
    </w:p>
    <w:p w14:paraId="5B4E8902" w14:textId="77777777" w:rsidR="009313AE" w:rsidRPr="007D7BF1" w:rsidRDefault="009313AE" w:rsidP="009313AE">
      <w:pPr>
        <w:pStyle w:val="3"/>
      </w:pPr>
      <w:bookmarkStart w:id="7429" w:name="_Ref462834539"/>
      <w:bookmarkStart w:id="7430" w:name="_Toc21517718"/>
      <w:r>
        <w:t>Печатная форма расширенной выписки</w:t>
      </w:r>
      <w:bookmarkEnd w:id="7429"/>
      <w:bookmarkEnd w:id="7430"/>
    </w:p>
    <w:p w14:paraId="6EEB0616" w14:textId="0C3C36BB" w:rsidR="00C30608" w:rsidRDefault="00C30608" w:rsidP="00C30608">
      <w:pPr>
        <w:pStyle w:val="af6"/>
        <w:ind w:right="-55"/>
      </w:pPr>
      <w:r>
        <w:t xml:space="preserve">Рисунок </w:t>
      </w:r>
      <w:ins w:id="743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432" w:author="Феданкова Любовь Анатольевна" w:date="2019-10-09T12:38:00Z">
        <w:r w:rsidR="00031B2C">
          <w:rPr>
            <w:noProof/>
          </w:rPr>
          <w:t>47</w:t>
        </w:r>
      </w:ins>
      <w:ins w:id="7433" w:author="Широбокова Алёна Сергеевна" w:date="2018-10-08T14:09:00Z">
        <w:r w:rsidR="006846C7">
          <w:fldChar w:fldCharType="end"/>
        </w:r>
      </w:ins>
      <w:ins w:id="7434" w:author="Беликова Маргарита Николаевна" w:date="2018-09-28T15:38:00Z">
        <w:del w:id="7435" w:author="Широбокова Алёна Сергеевна" w:date="2018-10-08T14:09:00Z">
          <w:r w:rsidR="00D4212C" w:rsidDel="006846C7">
            <w:fldChar w:fldCharType="begin"/>
          </w:r>
          <w:r w:rsidR="00D4212C" w:rsidDel="006846C7">
            <w:delInstrText xml:space="preserve"> SEQ Рисунок \* ARABIC </w:delInstrText>
          </w:r>
        </w:del>
      </w:ins>
      <w:del w:id="7436" w:author="Широбокова Алёна Сергеевна" w:date="2018-10-08T14:09:00Z">
        <w:r w:rsidR="00D4212C" w:rsidDel="006846C7">
          <w:fldChar w:fldCharType="separate"/>
        </w:r>
      </w:del>
      <w:ins w:id="7437" w:author="Беликова Маргарита Николаевна" w:date="2018-09-28T15:38:00Z">
        <w:del w:id="7438" w:author="Широбокова Алёна Сергеевна" w:date="2018-10-08T14:09:00Z">
          <w:r w:rsidR="00D4212C" w:rsidDel="006846C7">
            <w:rPr>
              <w:noProof/>
            </w:rPr>
            <w:delText>43</w:delText>
          </w:r>
          <w:r w:rsidR="00D4212C" w:rsidDel="006846C7">
            <w:fldChar w:fldCharType="end"/>
          </w:r>
        </w:del>
      </w:ins>
      <w:ins w:id="7439" w:author="Широбокова Алёна Сергеевна" w:date="2018-08-02T15:45:00Z">
        <w:del w:id="744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441" w:author="Беликова Маргарита Николаевна" w:date="2018-09-13T12:06:00Z">
        <w:r w:rsidR="0090345F" w:rsidDel="00363322">
          <w:fldChar w:fldCharType="separate"/>
        </w:r>
      </w:del>
      <w:ins w:id="7442" w:author="Широбокова Алёна Сергеевна" w:date="2018-08-02T15:45:00Z">
        <w:del w:id="7443" w:author="Беликова Маргарита Николаевна" w:date="2018-09-13T12:06:00Z">
          <w:r w:rsidR="0090345F" w:rsidDel="00363322">
            <w:rPr>
              <w:noProof/>
            </w:rPr>
            <w:delText>40</w:delText>
          </w:r>
          <w:r w:rsidR="0090345F" w:rsidDel="00363322">
            <w:fldChar w:fldCharType="end"/>
          </w:r>
        </w:del>
      </w:ins>
      <w:del w:id="744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445" w:author="Воронов Алексей Алексеевич" w:date="2018-01-30T12:27:00Z">
        <w:del w:id="7446" w:author="Широбокова Алёна Сергеевна" w:date="2018-08-02T15:45:00Z">
          <w:r w:rsidR="00DB3D2B" w:rsidDel="0090345F">
            <w:rPr>
              <w:noProof/>
            </w:rPr>
            <w:delText>39</w:delText>
          </w:r>
        </w:del>
      </w:ins>
      <w:del w:id="7447" w:author="Широбокова Алёна Сергеевна" w:date="2018-08-02T15:45:00Z">
        <w:r w:rsidR="00D91317" w:rsidDel="0090345F">
          <w:rPr>
            <w:noProof/>
          </w:rPr>
          <w:delText>38</w:delText>
        </w:r>
        <w:r w:rsidR="00BB3A71" w:rsidDel="0090345F">
          <w:rPr>
            <w:noProof/>
          </w:rPr>
          <w:fldChar w:fldCharType="end"/>
        </w:r>
      </w:del>
      <w:r>
        <w:t xml:space="preserve"> </w:t>
      </w:r>
      <w:bookmarkStart w:id="7448" w:name="_Ref394662282"/>
      <w:r>
        <w:t xml:space="preserve">Печатная форма </w:t>
      </w:r>
      <w:bookmarkEnd w:id="7448"/>
      <w:r w:rsidR="00C46767">
        <w:t xml:space="preserve">расширенной выписки </w:t>
      </w:r>
    </w:p>
    <w:p w14:paraId="49557D91" w14:textId="1127A362" w:rsidR="00C30608" w:rsidRPr="008E61F4" w:rsidRDefault="00493FCE" w:rsidP="00C30608">
      <w:pPr>
        <w:pStyle w:val="24"/>
        <w:ind w:left="0" w:firstLine="0"/>
      </w:pPr>
      <w:r>
        <w:object w:dxaOrig="19935" w:dyaOrig="7770" w14:anchorId="19798EC4">
          <v:shape id="_x0000_i1063" type="#_x0000_t75" style="width:496.5pt;height:194.1pt" o:ole="">
            <v:imagedata r:id="rId185" o:title=""/>
          </v:shape>
          <o:OLEObject Type="Embed" ProgID="Visio.Drawing.11" ShapeID="_x0000_i1063" DrawAspect="Content" ObjectID="_1632581025" r:id="rId186"/>
        </w:object>
      </w:r>
    </w:p>
    <w:p w14:paraId="6FBEFC03" w14:textId="77777777" w:rsidR="00C46767" w:rsidRDefault="00C46767" w:rsidP="00C46767">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449" w:author="Феданкова Любовь Анатольевна" w:date="2019-10-09T12:38:00Z">
        <w:r w:rsidR="00031B2C">
          <w:rPr>
            <w:noProof/>
          </w:rPr>
          <w:t>62</w:t>
        </w:r>
      </w:ins>
      <w:ins w:id="7450" w:author="Воронов Алексей Алексеевич" w:date="2018-01-30T12:27:00Z">
        <w:del w:id="7451" w:author="Феданкова Любовь Анатольевна" w:date="2019-10-09T12:38:00Z">
          <w:r w:rsidR="00DB3D2B" w:rsidDel="00031B2C">
            <w:rPr>
              <w:noProof/>
            </w:rPr>
            <w:delText>59</w:delText>
          </w:r>
        </w:del>
      </w:ins>
      <w:del w:id="7452" w:author="Феданкова Любовь Анатольевна" w:date="2019-10-09T12:38:00Z">
        <w:r w:rsidR="00D91317" w:rsidDel="00031B2C">
          <w:rPr>
            <w:noProof/>
          </w:rPr>
          <w:delText>33</w:delText>
        </w:r>
      </w:del>
      <w:r w:rsidR="00330166">
        <w:rPr>
          <w:noProof/>
        </w:rPr>
        <w:fldChar w:fldCharType="end"/>
      </w:r>
      <w:r>
        <w:t xml:space="preserve"> Правила заполнения полей печатной формы расширенной выписки</w:t>
      </w:r>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974"/>
        <w:gridCol w:w="2835"/>
        <w:gridCol w:w="4110"/>
      </w:tblGrid>
      <w:tr w:rsidR="00C30608" w:rsidRPr="00A23384" w14:paraId="45ACFE7C" w14:textId="77777777" w:rsidTr="00AB0575">
        <w:trPr>
          <w:cantSplit/>
          <w:tblHeader/>
        </w:trPr>
        <w:tc>
          <w:tcPr>
            <w:tcW w:w="720" w:type="dxa"/>
            <w:tcBorders>
              <w:bottom w:val="nil"/>
            </w:tcBorders>
            <w:vAlign w:val="center"/>
          </w:tcPr>
          <w:p w14:paraId="0CD70537" w14:textId="77777777" w:rsidR="00C30608" w:rsidRPr="00A23384" w:rsidRDefault="00C30608" w:rsidP="00AB0575">
            <w:pPr>
              <w:pStyle w:val="af8"/>
              <w:rPr>
                <w:rStyle w:val="af9"/>
                <w:rFonts w:ascii="Arial Narrow" w:hAnsi="Arial Narrow"/>
                <w:b/>
                <w:caps w:val="0"/>
                <w:noProof w:val="0"/>
                <w:color w:val="auto"/>
              </w:rPr>
            </w:pPr>
            <w:r w:rsidRPr="00A23384">
              <w:t xml:space="preserve">№ поля в шаблоне </w:t>
            </w:r>
          </w:p>
        </w:tc>
        <w:tc>
          <w:tcPr>
            <w:tcW w:w="1974" w:type="dxa"/>
            <w:tcBorders>
              <w:bottom w:val="nil"/>
            </w:tcBorders>
            <w:vAlign w:val="center"/>
          </w:tcPr>
          <w:p w14:paraId="2FEFC7DA" w14:textId="77777777" w:rsidR="00C30608" w:rsidRPr="00A23384" w:rsidRDefault="00C30608" w:rsidP="00AB0575">
            <w:pPr>
              <w:pStyle w:val="af8"/>
            </w:pPr>
            <w:r>
              <w:t>Название поля</w:t>
            </w:r>
          </w:p>
        </w:tc>
        <w:tc>
          <w:tcPr>
            <w:tcW w:w="2835" w:type="dxa"/>
            <w:tcBorders>
              <w:bottom w:val="nil"/>
            </w:tcBorders>
          </w:tcPr>
          <w:p w14:paraId="1CD2CADE" w14:textId="77777777" w:rsidR="00C30608" w:rsidRPr="00A23384" w:rsidRDefault="00C30608" w:rsidP="00AB0575">
            <w:pPr>
              <w:pStyle w:val="af8"/>
            </w:pPr>
            <w:r w:rsidRPr="00A23384">
              <w:t>Атрибут документа, значение которого выводится в шаблоне</w:t>
            </w:r>
          </w:p>
        </w:tc>
        <w:tc>
          <w:tcPr>
            <w:tcW w:w="4110" w:type="dxa"/>
            <w:tcBorders>
              <w:bottom w:val="nil"/>
            </w:tcBorders>
            <w:vAlign w:val="center"/>
          </w:tcPr>
          <w:p w14:paraId="5DBD63DD" w14:textId="77777777" w:rsidR="00C30608" w:rsidRPr="00A23384" w:rsidRDefault="00C30608" w:rsidP="00AB0575">
            <w:pPr>
              <w:pStyle w:val="af8"/>
            </w:pPr>
            <w:r w:rsidRPr="00A23384">
              <w:t>Правила заполнения на печатной форме</w:t>
            </w:r>
          </w:p>
        </w:tc>
      </w:tr>
      <w:tr w:rsidR="00C30608" w:rsidRPr="00171420" w14:paraId="7FB46972" w14:textId="77777777" w:rsidTr="00AB0575">
        <w:trPr>
          <w:cantSplit/>
        </w:trPr>
        <w:tc>
          <w:tcPr>
            <w:tcW w:w="720" w:type="dxa"/>
            <w:vAlign w:val="center"/>
          </w:tcPr>
          <w:p w14:paraId="18ABB5CA" w14:textId="77777777" w:rsidR="00C30608" w:rsidRDefault="00C30608" w:rsidP="00AB0575">
            <w:pPr>
              <w:pStyle w:val="afa"/>
              <w:spacing w:before="20" w:after="20"/>
              <w:ind w:left="-108"/>
              <w:jc w:val="center"/>
              <w:rPr>
                <w:rStyle w:val="af9"/>
              </w:rPr>
            </w:pPr>
            <w:r>
              <w:rPr>
                <w:rStyle w:val="af9"/>
              </w:rPr>
              <w:t>1</w:t>
            </w:r>
          </w:p>
        </w:tc>
        <w:tc>
          <w:tcPr>
            <w:tcW w:w="1974" w:type="dxa"/>
          </w:tcPr>
          <w:p w14:paraId="0E69B897" w14:textId="77777777" w:rsidR="00C30608" w:rsidRPr="00C859F5" w:rsidRDefault="00C30608" w:rsidP="00AB0575">
            <w:pPr>
              <w:pStyle w:val="afa"/>
              <w:rPr>
                <w:b/>
              </w:rPr>
            </w:pPr>
            <w:r w:rsidRPr="00C859F5">
              <w:rPr>
                <w:b/>
              </w:rPr>
              <w:t>Дата начала периода</w:t>
            </w:r>
          </w:p>
        </w:tc>
        <w:tc>
          <w:tcPr>
            <w:tcW w:w="2835" w:type="dxa"/>
          </w:tcPr>
          <w:p w14:paraId="08DB20CC" w14:textId="77777777" w:rsidR="00C30608" w:rsidRPr="00171420" w:rsidRDefault="00D153B1" w:rsidP="00AB0575">
            <w:pPr>
              <w:pStyle w:val="afa"/>
            </w:pPr>
            <w:r w:rsidRPr="00E63EDD">
              <w:t>FROMDATE</w:t>
            </w:r>
          </w:p>
        </w:tc>
        <w:tc>
          <w:tcPr>
            <w:tcW w:w="4110" w:type="dxa"/>
          </w:tcPr>
          <w:p w14:paraId="5985DE77" w14:textId="77777777" w:rsidR="00C30608" w:rsidRPr="00171420" w:rsidRDefault="00C30608" w:rsidP="00AB0575">
            <w:pPr>
              <w:pStyle w:val="afa"/>
            </w:pPr>
            <w:r>
              <w:t>Дата формирования выписки «с» (или «Дата формирования выписки», в случае если печатается выписка за один день).</w:t>
            </w:r>
          </w:p>
        </w:tc>
      </w:tr>
      <w:tr w:rsidR="00C30608" w:rsidRPr="00171420" w14:paraId="5D43A5A0" w14:textId="77777777" w:rsidTr="00AB0575">
        <w:trPr>
          <w:cantSplit/>
        </w:trPr>
        <w:tc>
          <w:tcPr>
            <w:tcW w:w="720" w:type="dxa"/>
            <w:vAlign w:val="center"/>
          </w:tcPr>
          <w:p w14:paraId="473E4209" w14:textId="77777777" w:rsidR="00C30608" w:rsidRDefault="00C30608" w:rsidP="00AB0575">
            <w:pPr>
              <w:pStyle w:val="afa"/>
              <w:spacing w:before="20" w:after="20"/>
              <w:ind w:left="-108"/>
              <w:jc w:val="center"/>
              <w:rPr>
                <w:rStyle w:val="af9"/>
              </w:rPr>
            </w:pPr>
            <w:r>
              <w:rPr>
                <w:rStyle w:val="af9"/>
              </w:rPr>
              <w:t>2</w:t>
            </w:r>
          </w:p>
        </w:tc>
        <w:tc>
          <w:tcPr>
            <w:tcW w:w="1974" w:type="dxa"/>
          </w:tcPr>
          <w:p w14:paraId="3A78246B" w14:textId="77777777" w:rsidR="00C30608" w:rsidRPr="00C859F5" w:rsidRDefault="00C30608" w:rsidP="00AB0575">
            <w:pPr>
              <w:pStyle w:val="afa"/>
              <w:rPr>
                <w:b/>
              </w:rPr>
            </w:pPr>
            <w:r w:rsidRPr="00C859F5">
              <w:rPr>
                <w:b/>
              </w:rPr>
              <w:t>Дата окончания периода</w:t>
            </w:r>
          </w:p>
        </w:tc>
        <w:tc>
          <w:tcPr>
            <w:tcW w:w="2835" w:type="dxa"/>
          </w:tcPr>
          <w:p w14:paraId="2E19EBD9" w14:textId="77777777" w:rsidR="00C30608" w:rsidRPr="00171420" w:rsidRDefault="00D153B1" w:rsidP="00AB0575">
            <w:pPr>
              <w:pStyle w:val="afa"/>
            </w:pPr>
            <w:r w:rsidRPr="00E63EDD">
              <w:t>TODATE</w:t>
            </w:r>
          </w:p>
        </w:tc>
        <w:tc>
          <w:tcPr>
            <w:tcW w:w="4110" w:type="dxa"/>
          </w:tcPr>
          <w:p w14:paraId="3379A88B" w14:textId="77777777" w:rsidR="00C30608" w:rsidRPr="00171420" w:rsidRDefault="00C30608" w:rsidP="00AB0575">
            <w:pPr>
              <w:pStyle w:val="afa"/>
            </w:pPr>
            <w:r>
              <w:t>Дата формирования выписки «по». (в случае если печатается выписка за один день, строка не выводится)</w:t>
            </w:r>
          </w:p>
        </w:tc>
      </w:tr>
      <w:tr w:rsidR="00C30608" w:rsidRPr="00171420" w14:paraId="2252A27D" w14:textId="77777777" w:rsidTr="00AB0575">
        <w:trPr>
          <w:cantSplit/>
        </w:trPr>
        <w:tc>
          <w:tcPr>
            <w:tcW w:w="720" w:type="dxa"/>
            <w:vAlign w:val="center"/>
          </w:tcPr>
          <w:p w14:paraId="0735CFC2" w14:textId="77777777" w:rsidR="00C30608" w:rsidRDefault="00C30608" w:rsidP="00AB0575">
            <w:pPr>
              <w:pStyle w:val="afa"/>
              <w:spacing w:before="20" w:after="20"/>
              <w:ind w:left="-108"/>
              <w:jc w:val="center"/>
              <w:rPr>
                <w:rStyle w:val="af9"/>
              </w:rPr>
            </w:pPr>
            <w:r>
              <w:rPr>
                <w:rStyle w:val="af9"/>
              </w:rPr>
              <w:t>3</w:t>
            </w:r>
          </w:p>
        </w:tc>
        <w:tc>
          <w:tcPr>
            <w:tcW w:w="1974" w:type="dxa"/>
          </w:tcPr>
          <w:p w14:paraId="366FF6C8" w14:textId="77777777" w:rsidR="00C30608" w:rsidRPr="00C859F5" w:rsidRDefault="00C30608" w:rsidP="00AB0575">
            <w:pPr>
              <w:pStyle w:val="afa"/>
              <w:rPr>
                <w:b/>
              </w:rPr>
            </w:pPr>
            <w:r w:rsidRPr="00C859F5">
              <w:rPr>
                <w:b/>
              </w:rPr>
              <w:t>Дата проводки</w:t>
            </w:r>
            <w:r w:rsidRPr="00C859F5" w:rsidDel="00A96D33">
              <w:rPr>
                <w:b/>
              </w:rPr>
              <w:t xml:space="preserve"> </w:t>
            </w:r>
          </w:p>
        </w:tc>
        <w:tc>
          <w:tcPr>
            <w:tcW w:w="2835" w:type="dxa"/>
            <w:vAlign w:val="center"/>
          </w:tcPr>
          <w:p w14:paraId="005B1E11" w14:textId="77777777" w:rsidR="00C30608" w:rsidRDefault="00D153B1" w:rsidP="00AB0575">
            <w:pPr>
              <w:pStyle w:val="afa"/>
            </w:pPr>
            <w:r w:rsidRPr="00E63EDD">
              <w:t>DOCDATE</w:t>
            </w:r>
          </w:p>
        </w:tc>
        <w:tc>
          <w:tcPr>
            <w:tcW w:w="4110" w:type="dxa"/>
            <w:vAlign w:val="center"/>
          </w:tcPr>
          <w:p w14:paraId="429D299F" w14:textId="77777777" w:rsidR="00C30608" w:rsidRDefault="00C30608" w:rsidP="00AB0575">
            <w:pPr>
              <w:pStyle w:val="afa"/>
            </w:pPr>
            <w:r w:rsidRPr="00A96D33">
              <w:t>Дата проводки</w:t>
            </w:r>
            <w:r w:rsidDel="00A96D33">
              <w:t xml:space="preserve"> </w:t>
            </w:r>
          </w:p>
        </w:tc>
      </w:tr>
      <w:tr w:rsidR="00C30608" w:rsidRPr="00171420" w14:paraId="7373B496" w14:textId="77777777" w:rsidTr="00AB0575">
        <w:trPr>
          <w:cantSplit/>
        </w:trPr>
        <w:tc>
          <w:tcPr>
            <w:tcW w:w="720" w:type="dxa"/>
            <w:vAlign w:val="center"/>
          </w:tcPr>
          <w:p w14:paraId="57306296" w14:textId="77777777" w:rsidR="00C30608" w:rsidRDefault="00C30608" w:rsidP="00AB0575">
            <w:pPr>
              <w:pStyle w:val="afa"/>
              <w:spacing w:before="20" w:after="20"/>
              <w:ind w:left="-108"/>
              <w:jc w:val="center"/>
              <w:rPr>
                <w:rStyle w:val="af9"/>
              </w:rPr>
            </w:pPr>
            <w:r>
              <w:rPr>
                <w:rStyle w:val="af9"/>
              </w:rPr>
              <w:t>4</w:t>
            </w:r>
          </w:p>
        </w:tc>
        <w:tc>
          <w:tcPr>
            <w:tcW w:w="1974" w:type="dxa"/>
          </w:tcPr>
          <w:p w14:paraId="7642F1C6" w14:textId="77777777" w:rsidR="00C30608" w:rsidRPr="00C859F5" w:rsidRDefault="00C30608" w:rsidP="00AB0575">
            <w:pPr>
              <w:pStyle w:val="afa"/>
              <w:rPr>
                <w:b/>
              </w:rPr>
            </w:pPr>
            <w:r w:rsidRPr="00C859F5">
              <w:rPr>
                <w:b/>
              </w:rPr>
              <w:t>Счет получателя</w:t>
            </w:r>
            <w:r w:rsidRPr="00C859F5" w:rsidDel="00A96D33">
              <w:rPr>
                <w:b/>
              </w:rPr>
              <w:t xml:space="preserve"> </w:t>
            </w:r>
          </w:p>
        </w:tc>
        <w:tc>
          <w:tcPr>
            <w:tcW w:w="2835" w:type="dxa"/>
            <w:vAlign w:val="center"/>
          </w:tcPr>
          <w:p w14:paraId="01423E9B" w14:textId="77777777" w:rsidR="00C30608" w:rsidRPr="009B67A3" w:rsidRDefault="00D153B1" w:rsidP="00AB0575">
            <w:pPr>
              <w:pStyle w:val="afa"/>
            </w:pPr>
            <w:r w:rsidRPr="00E63EDD">
              <w:t>RECEIVERACCOUNT</w:t>
            </w:r>
          </w:p>
        </w:tc>
        <w:tc>
          <w:tcPr>
            <w:tcW w:w="4110" w:type="dxa"/>
            <w:vAlign w:val="center"/>
          </w:tcPr>
          <w:p w14:paraId="65687595" w14:textId="77777777" w:rsidR="00C30608" w:rsidRPr="009B67A3" w:rsidRDefault="00C30608" w:rsidP="00AB0575">
            <w:pPr>
              <w:pStyle w:val="afa"/>
            </w:pPr>
            <w:r>
              <w:t>Счет получателя</w:t>
            </w:r>
            <w:r w:rsidDel="00A96D33">
              <w:t xml:space="preserve"> </w:t>
            </w:r>
          </w:p>
        </w:tc>
      </w:tr>
      <w:tr w:rsidR="00C30608" w:rsidRPr="00171420" w14:paraId="4B320271" w14:textId="77777777" w:rsidTr="00AB0575">
        <w:trPr>
          <w:cantSplit/>
        </w:trPr>
        <w:tc>
          <w:tcPr>
            <w:tcW w:w="720" w:type="dxa"/>
            <w:vAlign w:val="center"/>
          </w:tcPr>
          <w:p w14:paraId="38E3D388" w14:textId="77777777" w:rsidR="00C30608" w:rsidRPr="00C859F5" w:rsidRDefault="00C30608" w:rsidP="00AB0575">
            <w:pPr>
              <w:pStyle w:val="afa"/>
              <w:spacing w:before="20" w:after="20"/>
              <w:ind w:left="-108"/>
              <w:jc w:val="center"/>
              <w:rPr>
                <w:rStyle w:val="af9"/>
              </w:rPr>
            </w:pPr>
            <w:r>
              <w:rPr>
                <w:rStyle w:val="af9"/>
              </w:rPr>
              <w:t>5</w:t>
            </w:r>
          </w:p>
        </w:tc>
        <w:tc>
          <w:tcPr>
            <w:tcW w:w="1974" w:type="dxa"/>
          </w:tcPr>
          <w:p w14:paraId="1736D7C2" w14:textId="77777777" w:rsidR="00C30608" w:rsidRPr="00C859F5" w:rsidRDefault="00C30608" w:rsidP="00AB0575">
            <w:pPr>
              <w:pStyle w:val="afa"/>
              <w:rPr>
                <w:b/>
              </w:rPr>
            </w:pPr>
            <w:r>
              <w:rPr>
                <w:b/>
              </w:rPr>
              <w:t>ИНН</w:t>
            </w:r>
            <w:r w:rsidRPr="00C859F5">
              <w:rPr>
                <w:b/>
              </w:rPr>
              <w:t xml:space="preserve"> получателя</w:t>
            </w:r>
            <w:r w:rsidRPr="00C859F5" w:rsidDel="00A96D33">
              <w:rPr>
                <w:b/>
              </w:rPr>
              <w:t xml:space="preserve"> </w:t>
            </w:r>
          </w:p>
        </w:tc>
        <w:tc>
          <w:tcPr>
            <w:tcW w:w="2835" w:type="dxa"/>
          </w:tcPr>
          <w:p w14:paraId="2DFFEEAA" w14:textId="77777777" w:rsidR="00C30608" w:rsidRPr="00171420" w:rsidRDefault="00D153B1" w:rsidP="00AB0575">
            <w:pPr>
              <w:pStyle w:val="afa"/>
            </w:pPr>
            <w:r w:rsidRPr="00E63EDD">
              <w:t>RECEIVERINN</w:t>
            </w:r>
          </w:p>
        </w:tc>
        <w:tc>
          <w:tcPr>
            <w:tcW w:w="4110" w:type="dxa"/>
          </w:tcPr>
          <w:p w14:paraId="4E73CAA5" w14:textId="77777777" w:rsidR="00C30608" w:rsidRPr="00171420" w:rsidRDefault="00C30608" w:rsidP="00AB0575">
            <w:pPr>
              <w:pStyle w:val="afa"/>
            </w:pPr>
            <w:r w:rsidRPr="00A96D33">
              <w:t xml:space="preserve">ИНН получателя </w:t>
            </w:r>
          </w:p>
        </w:tc>
      </w:tr>
      <w:tr w:rsidR="00C30608" w:rsidRPr="00171420" w14:paraId="4C8D8A59" w14:textId="77777777" w:rsidTr="00AB0575">
        <w:trPr>
          <w:cantSplit/>
        </w:trPr>
        <w:tc>
          <w:tcPr>
            <w:tcW w:w="720" w:type="dxa"/>
            <w:vAlign w:val="center"/>
          </w:tcPr>
          <w:p w14:paraId="58949579" w14:textId="77777777" w:rsidR="00C30608" w:rsidRDefault="00C30608" w:rsidP="00AB0575">
            <w:pPr>
              <w:pStyle w:val="afa"/>
              <w:spacing w:before="20" w:after="20"/>
              <w:ind w:left="-108"/>
              <w:jc w:val="center"/>
              <w:rPr>
                <w:rStyle w:val="af9"/>
              </w:rPr>
            </w:pPr>
            <w:r>
              <w:rPr>
                <w:rStyle w:val="af9"/>
              </w:rPr>
              <w:t>6</w:t>
            </w:r>
          </w:p>
        </w:tc>
        <w:tc>
          <w:tcPr>
            <w:tcW w:w="1974" w:type="dxa"/>
          </w:tcPr>
          <w:p w14:paraId="5737166D" w14:textId="77777777" w:rsidR="00C30608" w:rsidRPr="00C859F5" w:rsidRDefault="00C30608" w:rsidP="00AB0575">
            <w:pPr>
              <w:pStyle w:val="afa"/>
              <w:rPr>
                <w:b/>
              </w:rPr>
            </w:pPr>
            <w:r w:rsidRPr="00C859F5">
              <w:rPr>
                <w:b/>
              </w:rPr>
              <w:t>Наименование</w:t>
            </w:r>
            <w:r>
              <w:rPr>
                <w:b/>
              </w:rPr>
              <w:t xml:space="preserve"> получателя</w:t>
            </w:r>
          </w:p>
        </w:tc>
        <w:tc>
          <w:tcPr>
            <w:tcW w:w="2835" w:type="dxa"/>
          </w:tcPr>
          <w:p w14:paraId="77643AC5" w14:textId="77777777" w:rsidR="00C30608" w:rsidRPr="00171420" w:rsidRDefault="00D153B1" w:rsidP="00AB0575">
            <w:pPr>
              <w:pStyle w:val="afa"/>
            </w:pPr>
            <w:r w:rsidRPr="00E63EDD">
              <w:t>RECEIVERNAME</w:t>
            </w:r>
          </w:p>
        </w:tc>
        <w:tc>
          <w:tcPr>
            <w:tcW w:w="4110" w:type="dxa"/>
          </w:tcPr>
          <w:p w14:paraId="5B2F9C57" w14:textId="77777777" w:rsidR="00C30608" w:rsidRPr="00171420" w:rsidRDefault="00C30608" w:rsidP="00AB0575">
            <w:pPr>
              <w:pStyle w:val="afa"/>
            </w:pPr>
            <w:r w:rsidRPr="00A96D33">
              <w:t>Наименование получателя</w:t>
            </w:r>
          </w:p>
        </w:tc>
      </w:tr>
      <w:tr w:rsidR="00C30608" w:rsidRPr="00171420" w14:paraId="565A1DCC" w14:textId="77777777" w:rsidTr="00AB0575">
        <w:trPr>
          <w:cantSplit/>
        </w:trPr>
        <w:tc>
          <w:tcPr>
            <w:tcW w:w="720" w:type="dxa"/>
            <w:vAlign w:val="center"/>
          </w:tcPr>
          <w:p w14:paraId="6D0162E1" w14:textId="77777777" w:rsidR="00C30608" w:rsidRPr="00C859F5" w:rsidRDefault="00C30608" w:rsidP="00AB0575">
            <w:pPr>
              <w:pStyle w:val="afa"/>
              <w:spacing w:before="20" w:after="20"/>
              <w:ind w:left="-108"/>
              <w:jc w:val="center"/>
              <w:rPr>
                <w:rStyle w:val="af9"/>
              </w:rPr>
            </w:pPr>
            <w:r>
              <w:rPr>
                <w:rStyle w:val="af9"/>
              </w:rPr>
              <w:t>7</w:t>
            </w:r>
          </w:p>
        </w:tc>
        <w:tc>
          <w:tcPr>
            <w:tcW w:w="1974" w:type="dxa"/>
          </w:tcPr>
          <w:p w14:paraId="693B36D0" w14:textId="77777777" w:rsidR="00C30608" w:rsidRPr="00C859F5" w:rsidRDefault="00C30608" w:rsidP="00AB0575">
            <w:pPr>
              <w:pStyle w:val="afa"/>
              <w:rPr>
                <w:b/>
              </w:rPr>
            </w:pPr>
            <w:r>
              <w:rPr>
                <w:b/>
              </w:rPr>
              <w:t>Счет плательщика</w:t>
            </w:r>
          </w:p>
        </w:tc>
        <w:tc>
          <w:tcPr>
            <w:tcW w:w="2835" w:type="dxa"/>
            <w:vAlign w:val="center"/>
          </w:tcPr>
          <w:p w14:paraId="1FB2CB1E" w14:textId="77777777" w:rsidR="00C30608" w:rsidRPr="00171420" w:rsidRDefault="00D153B1" w:rsidP="00AB0575">
            <w:pPr>
              <w:pStyle w:val="afa"/>
            </w:pPr>
            <w:r w:rsidRPr="00E63EDD">
              <w:t>PAYERACCOUNT</w:t>
            </w:r>
          </w:p>
        </w:tc>
        <w:tc>
          <w:tcPr>
            <w:tcW w:w="4110" w:type="dxa"/>
            <w:vAlign w:val="center"/>
          </w:tcPr>
          <w:p w14:paraId="2926F38C" w14:textId="77777777" w:rsidR="00C30608" w:rsidRPr="00171420" w:rsidRDefault="00C30608" w:rsidP="00AB0575">
            <w:pPr>
              <w:pStyle w:val="afa"/>
            </w:pPr>
            <w:r>
              <w:t>Счет плательщика</w:t>
            </w:r>
            <w:r w:rsidDel="00A96D33">
              <w:t xml:space="preserve"> </w:t>
            </w:r>
          </w:p>
        </w:tc>
      </w:tr>
      <w:tr w:rsidR="00C30608" w:rsidRPr="00171420" w14:paraId="2CF85F1A" w14:textId="77777777" w:rsidTr="00AB0575">
        <w:trPr>
          <w:cantSplit/>
        </w:trPr>
        <w:tc>
          <w:tcPr>
            <w:tcW w:w="720" w:type="dxa"/>
            <w:vAlign w:val="center"/>
          </w:tcPr>
          <w:p w14:paraId="5A35F014" w14:textId="77777777" w:rsidR="00C30608" w:rsidRDefault="00C30608" w:rsidP="00AB0575">
            <w:pPr>
              <w:pStyle w:val="afa"/>
              <w:spacing w:before="20" w:after="20"/>
              <w:ind w:left="-108"/>
              <w:jc w:val="center"/>
              <w:rPr>
                <w:rStyle w:val="af9"/>
              </w:rPr>
            </w:pPr>
            <w:r>
              <w:rPr>
                <w:rStyle w:val="af9"/>
              </w:rPr>
              <w:t>8</w:t>
            </w:r>
          </w:p>
        </w:tc>
        <w:tc>
          <w:tcPr>
            <w:tcW w:w="1974" w:type="dxa"/>
          </w:tcPr>
          <w:p w14:paraId="6248085B" w14:textId="77777777" w:rsidR="00C30608" w:rsidRPr="00C859F5" w:rsidRDefault="00C30608" w:rsidP="00AB0575">
            <w:pPr>
              <w:pStyle w:val="afa"/>
              <w:rPr>
                <w:b/>
              </w:rPr>
            </w:pPr>
            <w:r>
              <w:rPr>
                <w:b/>
              </w:rPr>
              <w:t>ИНН</w:t>
            </w:r>
            <w:r w:rsidRPr="00C859F5">
              <w:rPr>
                <w:b/>
              </w:rPr>
              <w:t xml:space="preserve"> </w:t>
            </w:r>
            <w:r>
              <w:rPr>
                <w:b/>
              </w:rPr>
              <w:t>плательщика</w:t>
            </w:r>
            <w:r w:rsidRPr="00C859F5" w:rsidDel="00A96D33">
              <w:rPr>
                <w:b/>
              </w:rPr>
              <w:t xml:space="preserve"> </w:t>
            </w:r>
          </w:p>
        </w:tc>
        <w:tc>
          <w:tcPr>
            <w:tcW w:w="2835" w:type="dxa"/>
          </w:tcPr>
          <w:p w14:paraId="007563C7" w14:textId="77777777" w:rsidR="00C30608" w:rsidRPr="00171420" w:rsidRDefault="00D153B1" w:rsidP="00AB0575">
            <w:pPr>
              <w:pStyle w:val="afa"/>
            </w:pPr>
            <w:r w:rsidRPr="00E63EDD">
              <w:t>PAYERINN</w:t>
            </w:r>
          </w:p>
        </w:tc>
        <w:tc>
          <w:tcPr>
            <w:tcW w:w="4110" w:type="dxa"/>
          </w:tcPr>
          <w:p w14:paraId="32817F2B" w14:textId="77777777" w:rsidR="00C30608" w:rsidRPr="00171420" w:rsidRDefault="00C30608" w:rsidP="00AB0575">
            <w:pPr>
              <w:pStyle w:val="afa"/>
            </w:pPr>
            <w:r w:rsidRPr="00A96D33">
              <w:t xml:space="preserve">ИНН </w:t>
            </w:r>
            <w:r>
              <w:t>плательщика</w:t>
            </w:r>
            <w:r w:rsidRPr="00A96D33">
              <w:t xml:space="preserve"> </w:t>
            </w:r>
          </w:p>
        </w:tc>
      </w:tr>
      <w:tr w:rsidR="00C30608" w:rsidRPr="00171420" w14:paraId="43173A9F" w14:textId="77777777" w:rsidTr="00AB0575">
        <w:trPr>
          <w:cantSplit/>
        </w:trPr>
        <w:tc>
          <w:tcPr>
            <w:tcW w:w="720" w:type="dxa"/>
            <w:vAlign w:val="center"/>
          </w:tcPr>
          <w:p w14:paraId="4F653C8D" w14:textId="77777777" w:rsidR="00C30608" w:rsidRDefault="00C30608" w:rsidP="00AB0575">
            <w:pPr>
              <w:pStyle w:val="afa"/>
              <w:spacing w:before="20" w:after="20"/>
              <w:ind w:left="-108"/>
              <w:jc w:val="center"/>
              <w:rPr>
                <w:rStyle w:val="af9"/>
              </w:rPr>
            </w:pPr>
            <w:r>
              <w:rPr>
                <w:rStyle w:val="af9"/>
              </w:rPr>
              <w:t>9</w:t>
            </w:r>
          </w:p>
        </w:tc>
        <w:tc>
          <w:tcPr>
            <w:tcW w:w="1974" w:type="dxa"/>
          </w:tcPr>
          <w:p w14:paraId="79D0D615" w14:textId="77777777" w:rsidR="00C30608" w:rsidRPr="00C859F5" w:rsidRDefault="00C30608" w:rsidP="00AB0575">
            <w:pPr>
              <w:pStyle w:val="afa"/>
              <w:rPr>
                <w:b/>
              </w:rPr>
            </w:pPr>
            <w:r w:rsidRPr="00C859F5">
              <w:rPr>
                <w:b/>
              </w:rPr>
              <w:t>Наименование</w:t>
            </w:r>
            <w:r>
              <w:rPr>
                <w:b/>
              </w:rPr>
              <w:t xml:space="preserve"> плательщика</w:t>
            </w:r>
          </w:p>
        </w:tc>
        <w:tc>
          <w:tcPr>
            <w:tcW w:w="2835" w:type="dxa"/>
          </w:tcPr>
          <w:p w14:paraId="5BB1D884" w14:textId="77777777" w:rsidR="00C30608" w:rsidRPr="00171420" w:rsidRDefault="00D153B1" w:rsidP="00AB0575">
            <w:pPr>
              <w:pStyle w:val="afa"/>
            </w:pPr>
            <w:r w:rsidRPr="00E63EDD">
              <w:t>PAYERNAME</w:t>
            </w:r>
          </w:p>
        </w:tc>
        <w:tc>
          <w:tcPr>
            <w:tcW w:w="4110" w:type="dxa"/>
          </w:tcPr>
          <w:p w14:paraId="50CC2794" w14:textId="77777777" w:rsidR="00C30608" w:rsidRPr="00171420" w:rsidRDefault="00C30608" w:rsidP="00AB0575">
            <w:pPr>
              <w:pStyle w:val="afa"/>
            </w:pPr>
            <w:r w:rsidRPr="00A96D33">
              <w:t xml:space="preserve">Наименование </w:t>
            </w:r>
            <w:r>
              <w:t>плательщика</w:t>
            </w:r>
          </w:p>
        </w:tc>
      </w:tr>
      <w:tr w:rsidR="00C30608" w:rsidRPr="00171420" w14:paraId="0617997E" w14:textId="77777777" w:rsidTr="00AB0575">
        <w:trPr>
          <w:cantSplit/>
        </w:trPr>
        <w:tc>
          <w:tcPr>
            <w:tcW w:w="720" w:type="dxa"/>
            <w:vAlign w:val="center"/>
          </w:tcPr>
          <w:p w14:paraId="6D30C824" w14:textId="77777777" w:rsidR="00C30608" w:rsidRDefault="00C30608" w:rsidP="00AB0575">
            <w:pPr>
              <w:pStyle w:val="afa"/>
              <w:spacing w:before="20" w:after="20"/>
              <w:ind w:left="-108"/>
              <w:jc w:val="center"/>
              <w:rPr>
                <w:rStyle w:val="af9"/>
              </w:rPr>
            </w:pPr>
            <w:r>
              <w:rPr>
                <w:rStyle w:val="af9"/>
              </w:rPr>
              <w:t>10</w:t>
            </w:r>
          </w:p>
        </w:tc>
        <w:tc>
          <w:tcPr>
            <w:tcW w:w="1974" w:type="dxa"/>
          </w:tcPr>
          <w:p w14:paraId="037AF9E1" w14:textId="77777777" w:rsidR="00C30608" w:rsidRPr="00C859F5" w:rsidRDefault="00C30608" w:rsidP="00AB0575">
            <w:pPr>
              <w:pStyle w:val="afa"/>
              <w:rPr>
                <w:b/>
              </w:rPr>
            </w:pPr>
            <w:r>
              <w:rPr>
                <w:b/>
              </w:rPr>
              <w:t>Сумма</w:t>
            </w:r>
          </w:p>
        </w:tc>
        <w:tc>
          <w:tcPr>
            <w:tcW w:w="2835" w:type="dxa"/>
          </w:tcPr>
          <w:p w14:paraId="1FD0D653" w14:textId="77777777" w:rsidR="00C30608" w:rsidRPr="00A96D33" w:rsidRDefault="007E0B32" w:rsidP="00AB0575">
            <w:pPr>
              <w:pStyle w:val="afa"/>
            </w:pPr>
            <w:r w:rsidRPr="00E63EDD">
              <w:t>DOCUMENTSUM</w:t>
            </w:r>
          </w:p>
        </w:tc>
        <w:tc>
          <w:tcPr>
            <w:tcW w:w="4110" w:type="dxa"/>
          </w:tcPr>
          <w:p w14:paraId="29BB00BA" w14:textId="77777777" w:rsidR="00C30608" w:rsidRPr="00A96D33" w:rsidRDefault="00C30608" w:rsidP="00AB0575">
            <w:pPr>
              <w:pStyle w:val="afa"/>
            </w:pPr>
            <w:r>
              <w:t>Сумма операции</w:t>
            </w:r>
          </w:p>
        </w:tc>
      </w:tr>
      <w:tr w:rsidR="00C30608" w:rsidRPr="00171420" w14:paraId="21AE6112" w14:textId="77777777" w:rsidTr="00AB0575">
        <w:trPr>
          <w:cantSplit/>
        </w:trPr>
        <w:tc>
          <w:tcPr>
            <w:tcW w:w="720" w:type="dxa"/>
            <w:vAlign w:val="center"/>
          </w:tcPr>
          <w:p w14:paraId="526839E9" w14:textId="77777777" w:rsidR="00C30608" w:rsidRDefault="00C30608" w:rsidP="00AB0575">
            <w:pPr>
              <w:pStyle w:val="afa"/>
              <w:spacing w:before="20" w:after="20"/>
              <w:ind w:left="-108"/>
              <w:jc w:val="center"/>
              <w:rPr>
                <w:rStyle w:val="af9"/>
              </w:rPr>
            </w:pPr>
            <w:r>
              <w:rPr>
                <w:rStyle w:val="af9"/>
              </w:rPr>
              <w:t>11</w:t>
            </w:r>
          </w:p>
        </w:tc>
        <w:tc>
          <w:tcPr>
            <w:tcW w:w="1974" w:type="dxa"/>
          </w:tcPr>
          <w:p w14:paraId="03826FE6" w14:textId="77777777" w:rsidR="00C30608" w:rsidRDefault="00C30608" w:rsidP="00AB0575">
            <w:pPr>
              <w:pStyle w:val="afa"/>
              <w:rPr>
                <w:b/>
              </w:rPr>
            </w:pPr>
            <w:r>
              <w:rPr>
                <w:b/>
              </w:rPr>
              <w:t>№ док</w:t>
            </w:r>
          </w:p>
        </w:tc>
        <w:tc>
          <w:tcPr>
            <w:tcW w:w="2835" w:type="dxa"/>
          </w:tcPr>
          <w:p w14:paraId="3E0B6C46" w14:textId="77777777" w:rsidR="00C30608" w:rsidRDefault="007E0B32" w:rsidP="00AB0575">
            <w:pPr>
              <w:pStyle w:val="afa"/>
            </w:pPr>
            <w:r w:rsidRPr="00E63EDD">
              <w:t>DOCUMENTNUMBER</w:t>
            </w:r>
          </w:p>
        </w:tc>
        <w:tc>
          <w:tcPr>
            <w:tcW w:w="4110" w:type="dxa"/>
          </w:tcPr>
          <w:p w14:paraId="5745893A" w14:textId="77777777" w:rsidR="00C30608" w:rsidRDefault="00C30608" w:rsidP="00AB0575">
            <w:pPr>
              <w:pStyle w:val="afa"/>
            </w:pPr>
            <w:r>
              <w:t>Номер документа</w:t>
            </w:r>
          </w:p>
        </w:tc>
      </w:tr>
      <w:tr w:rsidR="00C30608" w:rsidRPr="00171420" w14:paraId="4B42E549" w14:textId="77777777" w:rsidTr="00AB0575">
        <w:trPr>
          <w:cantSplit/>
        </w:trPr>
        <w:tc>
          <w:tcPr>
            <w:tcW w:w="720" w:type="dxa"/>
            <w:vAlign w:val="center"/>
          </w:tcPr>
          <w:p w14:paraId="39CEB1B4" w14:textId="77777777" w:rsidR="00C30608" w:rsidRDefault="00C30608" w:rsidP="00AB0575">
            <w:pPr>
              <w:pStyle w:val="afa"/>
              <w:spacing w:before="20" w:after="20"/>
              <w:ind w:left="-108"/>
              <w:jc w:val="center"/>
              <w:rPr>
                <w:rStyle w:val="af9"/>
              </w:rPr>
            </w:pPr>
            <w:r>
              <w:rPr>
                <w:rStyle w:val="af9"/>
              </w:rPr>
              <w:t>12</w:t>
            </w:r>
          </w:p>
        </w:tc>
        <w:tc>
          <w:tcPr>
            <w:tcW w:w="1974" w:type="dxa"/>
          </w:tcPr>
          <w:p w14:paraId="498408C7" w14:textId="77777777" w:rsidR="00C30608" w:rsidRDefault="00C30608" w:rsidP="00AB0575">
            <w:pPr>
              <w:pStyle w:val="afa"/>
              <w:rPr>
                <w:b/>
              </w:rPr>
            </w:pPr>
            <w:r>
              <w:rPr>
                <w:b/>
              </w:rPr>
              <w:t>Вид</w:t>
            </w:r>
          </w:p>
        </w:tc>
        <w:tc>
          <w:tcPr>
            <w:tcW w:w="2835" w:type="dxa"/>
          </w:tcPr>
          <w:p w14:paraId="69519195" w14:textId="77777777" w:rsidR="00C30608" w:rsidRDefault="00C30608" w:rsidP="00AB0575">
            <w:pPr>
              <w:pStyle w:val="afa"/>
            </w:pPr>
          </w:p>
        </w:tc>
        <w:tc>
          <w:tcPr>
            <w:tcW w:w="4110" w:type="dxa"/>
          </w:tcPr>
          <w:p w14:paraId="794AF26B" w14:textId="77777777" w:rsidR="00C30608" w:rsidRDefault="00C30608" w:rsidP="00AB0575">
            <w:pPr>
              <w:pStyle w:val="afa"/>
            </w:pPr>
            <w:r>
              <w:t>Дебет (Д) или Кредит (К)</w:t>
            </w:r>
          </w:p>
        </w:tc>
      </w:tr>
      <w:tr w:rsidR="00C30608" w:rsidRPr="00171420" w14:paraId="3BE3B22E" w14:textId="77777777" w:rsidTr="00AB0575">
        <w:trPr>
          <w:cantSplit/>
        </w:trPr>
        <w:tc>
          <w:tcPr>
            <w:tcW w:w="720" w:type="dxa"/>
            <w:vAlign w:val="center"/>
          </w:tcPr>
          <w:p w14:paraId="60630972" w14:textId="77777777" w:rsidR="00C30608" w:rsidRDefault="00D153B1" w:rsidP="00AB0575">
            <w:pPr>
              <w:pStyle w:val="afa"/>
              <w:spacing w:before="20" w:after="20"/>
              <w:ind w:left="-108"/>
              <w:jc w:val="center"/>
              <w:rPr>
                <w:rStyle w:val="af9"/>
              </w:rPr>
            </w:pPr>
            <w:r>
              <w:rPr>
                <w:rStyle w:val="af9"/>
              </w:rPr>
              <w:t>13</w:t>
            </w:r>
          </w:p>
        </w:tc>
        <w:tc>
          <w:tcPr>
            <w:tcW w:w="1974" w:type="dxa"/>
          </w:tcPr>
          <w:p w14:paraId="526E31C8" w14:textId="77777777" w:rsidR="00C30608" w:rsidRPr="00C859F5" w:rsidRDefault="00C30608" w:rsidP="00AB0575">
            <w:pPr>
              <w:pStyle w:val="afa"/>
              <w:rPr>
                <w:b/>
              </w:rPr>
            </w:pPr>
            <w:r w:rsidRPr="00C859F5">
              <w:rPr>
                <w:b/>
              </w:rPr>
              <w:t>ВО</w:t>
            </w:r>
          </w:p>
        </w:tc>
        <w:tc>
          <w:tcPr>
            <w:tcW w:w="2835" w:type="dxa"/>
          </w:tcPr>
          <w:p w14:paraId="6878978D" w14:textId="77777777" w:rsidR="00C30608" w:rsidRPr="00171420" w:rsidRDefault="00D153B1" w:rsidP="00AB0575">
            <w:pPr>
              <w:pStyle w:val="afa"/>
            </w:pPr>
            <w:r w:rsidRPr="00E63EDD">
              <w:t>OPERATIONTYPE</w:t>
            </w:r>
          </w:p>
        </w:tc>
        <w:tc>
          <w:tcPr>
            <w:tcW w:w="4110" w:type="dxa"/>
          </w:tcPr>
          <w:p w14:paraId="755AEA84" w14:textId="77777777" w:rsidR="00C30608" w:rsidRPr="00171420" w:rsidRDefault="00C30608" w:rsidP="00AB0575">
            <w:pPr>
              <w:pStyle w:val="afa"/>
            </w:pPr>
            <w:r>
              <w:t>Вид операции</w:t>
            </w:r>
          </w:p>
        </w:tc>
      </w:tr>
      <w:tr w:rsidR="00C30608" w:rsidRPr="00171420" w14:paraId="6E9057B4" w14:textId="77777777" w:rsidTr="00AB0575">
        <w:trPr>
          <w:cantSplit/>
        </w:trPr>
        <w:tc>
          <w:tcPr>
            <w:tcW w:w="720" w:type="dxa"/>
            <w:vAlign w:val="center"/>
          </w:tcPr>
          <w:p w14:paraId="29375BAA" w14:textId="77777777" w:rsidR="00C30608" w:rsidRPr="00AA022F" w:rsidRDefault="00C30608" w:rsidP="00AB0575">
            <w:pPr>
              <w:pStyle w:val="afa"/>
              <w:spacing w:before="20" w:after="20"/>
              <w:ind w:left="-108"/>
              <w:jc w:val="center"/>
              <w:rPr>
                <w:rStyle w:val="af9"/>
              </w:rPr>
            </w:pPr>
            <w:r>
              <w:rPr>
                <w:rStyle w:val="af9"/>
              </w:rPr>
              <w:t>14</w:t>
            </w:r>
          </w:p>
        </w:tc>
        <w:tc>
          <w:tcPr>
            <w:tcW w:w="1974" w:type="dxa"/>
          </w:tcPr>
          <w:p w14:paraId="4BC45123" w14:textId="77777777" w:rsidR="00C30608" w:rsidRPr="00C859F5" w:rsidRDefault="00C30608" w:rsidP="00AB0575">
            <w:pPr>
              <w:pStyle w:val="afa"/>
              <w:rPr>
                <w:b/>
              </w:rPr>
            </w:pPr>
            <w:r>
              <w:rPr>
                <w:b/>
              </w:rPr>
              <w:t>Банк корр.</w:t>
            </w:r>
          </w:p>
        </w:tc>
        <w:tc>
          <w:tcPr>
            <w:tcW w:w="2835" w:type="dxa"/>
          </w:tcPr>
          <w:p w14:paraId="45699763" w14:textId="77777777" w:rsidR="00493DAA" w:rsidRPr="00E63EDD" w:rsidRDefault="00493DAA" w:rsidP="00AB0575">
            <w:pPr>
              <w:pStyle w:val="afa"/>
            </w:pPr>
            <w:r w:rsidRPr="00E63EDD">
              <w:t>BANKBIC</w:t>
            </w:r>
          </w:p>
          <w:p w14:paraId="7EE18B7A" w14:textId="77777777" w:rsidR="00C30608" w:rsidRPr="00171420" w:rsidRDefault="00493DAA" w:rsidP="00AB0575">
            <w:pPr>
              <w:pStyle w:val="afa"/>
            </w:pPr>
            <w:r w:rsidRPr="00E63EDD">
              <w:t>BANKNAME</w:t>
            </w:r>
          </w:p>
        </w:tc>
        <w:tc>
          <w:tcPr>
            <w:tcW w:w="4110" w:type="dxa"/>
          </w:tcPr>
          <w:p w14:paraId="2DB0B158" w14:textId="77777777" w:rsidR="00C30608" w:rsidRPr="00493DAA" w:rsidRDefault="00C30608" w:rsidP="00AB0575">
            <w:pPr>
              <w:pStyle w:val="afa"/>
              <w:rPr>
                <w:rFonts w:ascii="Times New Roman" w:hAnsi="Times New Roman"/>
                <w:sz w:val="20"/>
              </w:rPr>
            </w:pPr>
            <w:r>
              <w:t>БИК и наименование банка</w:t>
            </w:r>
            <w:r w:rsidR="00493DAA">
              <w:t xml:space="preserve">. Заполняется через запятую по шаблону: </w:t>
            </w:r>
            <w:r w:rsidR="00493DAA" w:rsidRPr="00493DAA">
              <w:t>&lt;</w:t>
            </w:r>
            <w:r w:rsidR="00493DAA" w:rsidRPr="00493DAA">
              <w:rPr>
                <w:rFonts w:ascii="Times New Roman" w:hAnsi="Times New Roman"/>
                <w:sz w:val="20"/>
              </w:rPr>
              <w:t xml:space="preserve"> </w:t>
            </w:r>
            <w:r w:rsidR="00493DAA" w:rsidRPr="00493DAA">
              <w:rPr>
                <w:rFonts w:ascii="Times New Roman" w:hAnsi="Times New Roman"/>
                <w:sz w:val="20"/>
                <w:lang w:val="en-US"/>
              </w:rPr>
              <w:t>BANK</w:t>
            </w:r>
            <w:r w:rsidR="00493DAA">
              <w:rPr>
                <w:rFonts w:ascii="Times New Roman" w:hAnsi="Times New Roman"/>
                <w:sz w:val="20"/>
                <w:lang w:val="en-US"/>
              </w:rPr>
              <w:t>BIC</w:t>
            </w:r>
            <w:r w:rsidR="00493DAA" w:rsidRPr="00493DAA">
              <w:t>&gt;, &lt;</w:t>
            </w:r>
            <w:r w:rsidR="00493DAA" w:rsidRPr="00493DAA">
              <w:rPr>
                <w:rFonts w:ascii="Times New Roman" w:hAnsi="Times New Roman"/>
                <w:sz w:val="20"/>
                <w:lang w:val="en-US"/>
              </w:rPr>
              <w:t>BANKNAME</w:t>
            </w:r>
            <w:r w:rsidR="00493DAA" w:rsidRPr="00493DAA">
              <w:t xml:space="preserve"> &gt;</w:t>
            </w:r>
          </w:p>
        </w:tc>
      </w:tr>
      <w:tr w:rsidR="00C30608" w:rsidRPr="00171420" w14:paraId="33D219ED" w14:textId="77777777" w:rsidTr="00AB0575">
        <w:trPr>
          <w:cantSplit/>
        </w:trPr>
        <w:tc>
          <w:tcPr>
            <w:tcW w:w="720" w:type="dxa"/>
            <w:vAlign w:val="center"/>
          </w:tcPr>
          <w:p w14:paraId="32819352" w14:textId="77777777" w:rsidR="00C30608" w:rsidRDefault="00C30608" w:rsidP="00AB0575">
            <w:pPr>
              <w:pStyle w:val="afa"/>
              <w:spacing w:before="20" w:after="20"/>
              <w:ind w:left="-108"/>
              <w:jc w:val="center"/>
              <w:rPr>
                <w:rStyle w:val="af9"/>
              </w:rPr>
            </w:pPr>
            <w:r>
              <w:rPr>
                <w:rStyle w:val="af9"/>
              </w:rPr>
              <w:t>15</w:t>
            </w:r>
          </w:p>
        </w:tc>
        <w:tc>
          <w:tcPr>
            <w:tcW w:w="1974" w:type="dxa"/>
          </w:tcPr>
          <w:p w14:paraId="2FFD7F3E" w14:textId="77777777" w:rsidR="00C30608" w:rsidRPr="00C859F5" w:rsidRDefault="00C30608" w:rsidP="00AB0575">
            <w:pPr>
              <w:pStyle w:val="afa"/>
              <w:rPr>
                <w:b/>
              </w:rPr>
            </w:pPr>
            <w:r w:rsidRPr="00C859F5">
              <w:rPr>
                <w:b/>
              </w:rPr>
              <w:t>Назначение платежа</w:t>
            </w:r>
            <w:r w:rsidRPr="00C859F5" w:rsidDel="00A96D33">
              <w:rPr>
                <w:b/>
              </w:rPr>
              <w:t xml:space="preserve"> </w:t>
            </w:r>
          </w:p>
        </w:tc>
        <w:tc>
          <w:tcPr>
            <w:tcW w:w="2835" w:type="dxa"/>
          </w:tcPr>
          <w:p w14:paraId="2B0727D2" w14:textId="77777777" w:rsidR="00C30608" w:rsidRPr="00171420" w:rsidRDefault="007E0B32" w:rsidP="00AB0575">
            <w:pPr>
              <w:pStyle w:val="afa"/>
            </w:pPr>
            <w:r w:rsidRPr="00E63EDD">
              <w:t>PAYMENTPURPOSE</w:t>
            </w:r>
          </w:p>
        </w:tc>
        <w:tc>
          <w:tcPr>
            <w:tcW w:w="4110" w:type="dxa"/>
          </w:tcPr>
          <w:p w14:paraId="4C8F62E7" w14:textId="77777777" w:rsidR="00C30608" w:rsidRPr="00171420" w:rsidRDefault="00C30608" w:rsidP="00AB0575">
            <w:pPr>
              <w:pStyle w:val="afa"/>
            </w:pPr>
            <w:r>
              <w:t>Назначение платежа</w:t>
            </w:r>
            <w:r w:rsidDel="00A96D33">
              <w:t xml:space="preserve"> </w:t>
            </w:r>
          </w:p>
        </w:tc>
      </w:tr>
      <w:tr w:rsidR="00C30608" w:rsidRPr="00171420" w14:paraId="43475A69" w14:textId="77777777" w:rsidTr="00AB0575">
        <w:trPr>
          <w:cantSplit/>
        </w:trPr>
        <w:tc>
          <w:tcPr>
            <w:tcW w:w="720" w:type="dxa"/>
            <w:vAlign w:val="center"/>
          </w:tcPr>
          <w:p w14:paraId="1E39630E" w14:textId="77777777" w:rsidR="00C30608" w:rsidRPr="00DF4FD2" w:rsidRDefault="00C30608" w:rsidP="00AB0575">
            <w:pPr>
              <w:pStyle w:val="afa"/>
              <w:spacing w:before="20" w:after="20"/>
              <w:ind w:left="-108"/>
              <w:jc w:val="center"/>
              <w:rPr>
                <w:rStyle w:val="af9"/>
              </w:rPr>
            </w:pPr>
            <w:r>
              <w:rPr>
                <w:rStyle w:val="af9"/>
              </w:rPr>
              <w:t>16</w:t>
            </w:r>
          </w:p>
        </w:tc>
        <w:tc>
          <w:tcPr>
            <w:tcW w:w="1974" w:type="dxa"/>
          </w:tcPr>
          <w:p w14:paraId="1A99CE47" w14:textId="77777777" w:rsidR="00C30608" w:rsidRPr="00C859F5" w:rsidRDefault="00C30608" w:rsidP="00AB0575">
            <w:pPr>
              <w:pStyle w:val="afa"/>
              <w:rPr>
                <w:b/>
              </w:rPr>
            </w:pPr>
            <w:r>
              <w:rPr>
                <w:b/>
              </w:rPr>
              <w:t>Количество операций</w:t>
            </w:r>
          </w:p>
        </w:tc>
        <w:tc>
          <w:tcPr>
            <w:tcW w:w="2835" w:type="dxa"/>
          </w:tcPr>
          <w:p w14:paraId="198B4A7E" w14:textId="77777777" w:rsidR="00C30608" w:rsidRPr="00E63EDD" w:rsidRDefault="00E63EDD" w:rsidP="00AB0575">
            <w:pPr>
              <w:pStyle w:val="afa"/>
            </w:pPr>
            <w:r w:rsidRPr="00E63EDD">
              <w:t>DEBETCOUNT</w:t>
            </w:r>
          </w:p>
        </w:tc>
        <w:tc>
          <w:tcPr>
            <w:tcW w:w="4110" w:type="dxa"/>
          </w:tcPr>
          <w:p w14:paraId="0FB58F4E" w14:textId="77777777" w:rsidR="00C30608" w:rsidRPr="00171420" w:rsidRDefault="00C30608" w:rsidP="00AB0575">
            <w:pPr>
              <w:pStyle w:val="afa"/>
            </w:pPr>
            <w:r w:rsidRPr="001E1DF2">
              <w:t>Количество операций</w:t>
            </w:r>
            <w:r>
              <w:t xml:space="preserve"> по дебету</w:t>
            </w:r>
          </w:p>
        </w:tc>
      </w:tr>
      <w:tr w:rsidR="00C30608" w:rsidRPr="00171420" w14:paraId="6EB49F13" w14:textId="77777777" w:rsidTr="00AB0575">
        <w:trPr>
          <w:cantSplit/>
        </w:trPr>
        <w:tc>
          <w:tcPr>
            <w:tcW w:w="720" w:type="dxa"/>
            <w:vAlign w:val="center"/>
          </w:tcPr>
          <w:p w14:paraId="23643507" w14:textId="77777777" w:rsidR="00C30608" w:rsidRDefault="00C30608" w:rsidP="00AB0575">
            <w:pPr>
              <w:pStyle w:val="afa"/>
              <w:spacing w:before="20" w:after="20"/>
              <w:ind w:left="-108"/>
              <w:jc w:val="center"/>
              <w:rPr>
                <w:rStyle w:val="af9"/>
              </w:rPr>
            </w:pPr>
            <w:r>
              <w:rPr>
                <w:rStyle w:val="af9"/>
              </w:rPr>
              <w:t>17</w:t>
            </w:r>
          </w:p>
        </w:tc>
        <w:tc>
          <w:tcPr>
            <w:tcW w:w="1974" w:type="dxa"/>
          </w:tcPr>
          <w:p w14:paraId="565320F0" w14:textId="77777777" w:rsidR="00C30608" w:rsidRPr="00C859F5" w:rsidRDefault="00C30608" w:rsidP="00AB0575">
            <w:pPr>
              <w:pStyle w:val="afa"/>
              <w:rPr>
                <w:b/>
              </w:rPr>
            </w:pPr>
            <w:r>
              <w:rPr>
                <w:b/>
              </w:rPr>
              <w:t>Количество операций</w:t>
            </w:r>
          </w:p>
        </w:tc>
        <w:tc>
          <w:tcPr>
            <w:tcW w:w="2835" w:type="dxa"/>
          </w:tcPr>
          <w:p w14:paraId="4E237765" w14:textId="77777777" w:rsidR="00C30608" w:rsidRPr="00E63EDD" w:rsidRDefault="00E63EDD" w:rsidP="00AB0575">
            <w:pPr>
              <w:pStyle w:val="afa"/>
            </w:pPr>
            <w:r w:rsidRPr="00E63EDD">
              <w:t>CREDITCOUNT</w:t>
            </w:r>
          </w:p>
        </w:tc>
        <w:tc>
          <w:tcPr>
            <w:tcW w:w="4110" w:type="dxa"/>
          </w:tcPr>
          <w:p w14:paraId="41A84039" w14:textId="77777777" w:rsidR="00C30608" w:rsidRPr="00171420" w:rsidRDefault="00C30608" w:rsidP="00AB0575">
            <w:pPr>
              <w:pStyle w:val="afa"/>
            </w:pPr>
            <w:r w:rsidRPr="001E1DF2">
              <w:t>Количество операций</w:t>
            </w:r>
            <w:r>
              <w:t xml:space="preserve"> по кредиту</w:t>
            </w:r>
          </w:p>
        </w:tc>
      </w:tr>
      <w:tr w:rsidR="00C30608" w:rsidRPr="00171420" w14:paraId="3B9AE603" w14:textId="77777777" w:rsidTr="00AB0575">
        <w:trPr>
          <w:cantSplit/>
        </w:trPr>
        <w:tc>
          <w:tcPr>
            <w:tcW w:w="720" w:type="dxa"/>
            <w:vAlign w:val="center"/>
          </w:tcPr>
          <w:p w14:paraId="224789F9" w14:textId="77777777" w:rsidR="00C30608" w:rsidRPr="009C7E57" w:rsidRDefault="00C30608" w:rsidP="00AB0575">
            <w:pPr>
              <w:pStyle w:val="afa"/>
              <w:spacing w:before="20" w:after="20"/>
              <w:ind w:left="-108"/>
              <w:jc w:val="center"/>
              <w:rPr>
                <w:rStyle w:val="af9"/>
              </w:rPr>
            </w:pPr>
            <w:r>
              <w:rPr>
                <w:rStyle w:val="af9"/>
              </w:rPr>
              <w:t>18</w:t>
            </w:r>
          </w:p>
        </w:tc>
        <w:tc>
          <w:tcPr>
            <w:tcW w:w="1974" w:type="dxa"/>
          </w:tcPr>
          <w:p w14:paraId="2D84E8DB" w14:textId="77777777" w:rsidR="00C30608" w:rsidRPr="00C859F5" w:rsidRDefault="00C30608" w:rsidP="00AB0575">
            <w:pPr>
              <w:pStyle w:val="afa"/>
              <w:rPr>
                <w:b/>
              </w:rPr>
            </w:pPr>
            <w:r>
              <w:rPr>
                <w:b/>
              </w:rPr>
              <w:t>Количество операций</w:t>
            </w:r>
          </w:p>
        </w:tc>
        <w:tc>
          <w:tcPr>
            <w:tcW w:w="2835" w:type="dxa"/>
          </w:tcPr>
          <w:p w14:paraId="5EE5D367" w14:textId="77777777" w:rsidR="00C30608" w:rsidRDefault="00E63EDD" w:rsidP="00AB0575">
            <w:pPr>
              <w:pStyle w:val="afa"/>
              <w:rPr>
                <w:lang w:val="en-US"/>
              </w:rPr>
            </w:pPr>
            <w:r w:rsidRPr="00E63EDD">
              <w:t>DEBETCOUNT</w:t>
            </w:r>
            <w:r>
              <w:rPr>
                <w:lang w:val="en-US"/>
              </w:rPr>
              <w:t xml:space="preserve"> </w:t>
            </w:r>
          </w:p>
          <w:p w14:paraId="31EBF8F3" w14:textId="77777777" w:rsidR="00E63EDD" w:rsidRPr="00E63EDD" w:rsidRDefault="00E63EDD" w:rsidP="00AB0575">
            <w:pPr>
              <w:pStyle w:val="afa"/>
              <w:rPr>
                <w:lang w:val="en-US"/>
              </w:rPr>
            </w:pPr>
            <w:r w:rsidRPr="00E63EDD">
              <w:t>CREDITCOUNT</w:t>
            </w:r>
          </w:p>
        </w:tc>
        <w:tc>
          <w:tcPr>
            <w:tcW w:w="4110" w:type="dxa"/>
          </w:tcPr>
          <w:p w14:paraId="44BA56A6" w14:textId="77777777" w:rsidR="00C30608" w:rsidRPr="00E63EDD" w:rsidRDefault="00E63EDD" w:rsidP="00E63EDD">
            <w:pPr>
              <w:pStyle w:val="afa"/>
            </w:pPr>
            <w:r>
              <w:t xml:space="preserve">Общее количество операций. Подсчитывается сложением значений атрибутов: </w:t>
            </w:r>
            <w:r w:rsidRPr="00E63EDD">
              <w:t>&lt; DEBETCOUNT&gt; + &lt;CREDITCOUNT&gt;</w:t>
            </w:r>
          </w:p>
        </w:tc>
      </w:tr>
      <w:tr w:rsidR="00493FCE" w:rsidRPr="00171420" w14:paraId="1AE87C21" w14:textId="77777777" w:rsidTr="00AB0575">
        <w:trPr>
          <w:cantSplit/>
        </w:trPr>
        <w:tc>
          <w:tcPr>
            <w:tcW w:w="720" w:type="dxa"/>
            <w:vAlign w:val="center"/>
          </w:tcPr>
          <w:p w14:paraId="4076D469" w14:textId="77777777" w:rsidR="00493FCE" w:rsidRDefault="00493FCE" w:rsidP="00AB0575">
            <w:pPr>
              <w:pStyle w:val="afa"/>
              <w:spacing w:before="20" w:after="20"/>
              <w:ind w:left="-108"/>
              <w:jc w:val="center"/>
              <w:rPr>
                <w:rStyle w:val="af9"/>
              </w:rPr>
            </w:pPr>
            <w:r>
              <w:rPr>
                <w:rStyle w:val="af9"/>
              </w:rPr>
              <w:t>19</w:t>
            </w:r>
          </w:p>
        </w:tc>
        <w:tc>
          <w:tcPr>
            <w:tcW w:w="1974" w:type="dxa"/>
          </w:tcPr>
          <w:p w14:paraId="29BF9963" w14:textId="77777777" w:rsidR="00493FCE" w:rsidRDefault="00493FCE" w:rsidP="00AB0575">
            <w:pPr>
              <w:pStyle w:val="afa"/>
              <w:rPr>
                <w:b/>
              </w:rPr>
            </w:pPr>
            <w:r>
              <w:rPr>
                <w:b/>
              </w:rPr>
              <w:t>Входящий остаток (дебет)</w:t>
            </w:r>
          </w:p>
        </w:tc>
        <w:tc>
          <w:tcPr>
            <w:tcW w:w="2835" w:type="dxa"/>
          </w:tcPr>
          <w:p w14:paraId="366C2B41" w14:textId="77777777" w:rsidR="00493FCE" w:rsidRPr="00E63EDD" w:rsidRDefault="00493FCE" w:rsidP="00AB0575">
            <w:pPr>
              <w:pStyle w:val="afa"/>
            </w:pPr>
            <w:r w:rsidRPr="00E63EDD">
              <w:t>INBOUNDBALANCE</w:t>
            </w:r>
          </w:p>
        </w:tc>
        <w:tc>
          <w:tcPr>
            <w:tcW w:w="4110" w:type="dxa"/>
          </w:tcPr>
          <w:p w14:paraId="6EC4309B" w14:textId="77777777" w:rsidR="00493FCE" w:rsidRDefault="00493FCE" w:rsidP="00E63EDD">
            <w:pPr>
              <w:pStyle w:val="afa"/>
            </w:pPr>
            <w:r>
              <w:t xml:space="preserve">Если счет пассивный, </w:t>
            </w:r>
            <w:r w:rsidRPr="00493FCE">
              <w:t>Входящий остаток (дебет)</w:t>
            </w:r>
            <w:r>
              <w:t xml:space="preserve"> =0</w:t>
            </w:r>
          </w:p>
          <w:p w14:paraId="77899BE6" w14:textId="77777777" w:rsidR="00493FCE" w:rsidRDefault="00493FCE" w:rsidP="00E63EDD">
            <w:pPr>
              <w:pStyle w:val="afa"/>
            </w:pPr>
            <w:r>
              <w:t xml:space="preserve">Если счет активный, </w:t>
            </w:r>
            <w:r w:rsidRPr="00493FCE">
              <w:t>Входящий остаток (дебет)</w:t>
            </w:r>
            <w:r>
              <w:t xml:space="preserve"> заполняется из </w:t>
            </w:r>
            <w:r w:rsidRPr="00E63EDD">
              <w:t>INBOUNDBALANCE</w:t>
            </w:r>
          </w:p>
          <w:p w14:paraId="752EAE7A" w14:textId="77777777" w:rsidR="00493FCE" w:rsidRDefault="00493FCE">
            <w:pPr>
              <w:pStyle w:val="afa"/>
            </w:pPr>
            <w:r>
              <w:t>Входящий остаток заполняется из самой первой (по дате) выписки</w:t>
            </w:r>
          </w:p>
        </w:tc>
      </w:tr>
      <w:tr w:rsidR="00493FCE" w:rsidRPr="00171420" w14:paraId="202FEAE3" w14:textId="77777777" w:rsidTr="00AB0575">
        <w:trPr>
          <w:cantSplit/>
        </w:trPr>
        <w:tc>
          <w:tcPr>
            <w:tcW w:w="720" w:type="dxa"/>
            <w:vAlign w:val="center"/>
          </w:tcPr>
          <w:p w14:paraId="63EEB090" w14:textId="77777777" w:rsidR="00493FCE" w:rsidRDefault="00493FCE" w:rsidP="00AB0575">
            <w:pPr>
              <w:pStyle w:val="afa"/>
              <w:spacing w:before="20" w:after="20"/>
              <w:ind w:left="-108"/>
              <w:jc w:val="center"/>
              <w:rPr>
                <w:rStyle w:val="af9"/>
              </w:rPr>
            </w:pPr>
            <w:r>
              <w:rPr>
                <w:rStyle w:val="af9"/>
              </w:rPr>
              <w:t>20</w:t>
            </w:r>
          </w:p>
        </w:tc>
        <w:tc>
          <w:tcPr>
            <w:tcW w:w="1974" w:type="dxa"/>
          </w:tcPr>
          <w:p w14:paraId="56F87574" w14:textId="77777777" w:rsidR="00493FCE" w:rsidRDefault="00493FCE" w:rsidP="00AB0575">
            <w:pPr>
              <w:pStyle w:val="afa"/>
              <w:rPr>
                <w:b/>
              </w:rPr>
            </w:pPr>
            <w:r>
              <w:rPr>
                <w:b/>
              </w:rPr>
              <w:t>Входящий остаток (кредит)</w:t>
            </w:r>
          </w:p>
        </w:tc>
        <w:tc>
          <w:tcPr>
            <w:tcW w:w="2835" w:type="dxa"/>
          </w:tcPr>
          <w:p w14:paraId="14BEC79F" w14:textId="77777777" w:rsidR="00493FCE" w:rsidRPr="00E63EDD" w:rsidRDefault="00493FCE" w:rsidP="00AB0575">
            <w:pPr>
              <w:pStyle w:val="afa"/>
            </w:pPr>
            <w:r w:rsidRPr="00E63EDD">
              <w:t>INBOUNDBALANCE</w:t>
            </w:r>
          </w:p>
        </w:tc>
        <w:tc>
          <w:tcPr>
            <w:tcW w:w="4110" w:type="dxa"/>
          </w:tcPr>
          <w:p w14:paraId="75FCE87D" w14:textId="77777777" w:rsidR="00493FCE" w:rsidRDefault="00493FCE" w:rsidP="00493FCE">
            <w:pPr>
              <w:pStyle w:val="afa"/>
            </w:pPr>
            <w:r>
              <w:t xml:space="preserve">Если счет пассивный, </w:t>
            </w:r>
            <w:r w:rsidRPr="00493FCE">
              <w:t>Входящий остаток (</w:t>
            </w:r>
            <w:r>
              <w:t>кредит</w:t>
            </w:r>
            <w:r w:rsidRPr="00493FCE">
              <w:t>)</w:t>
            </w:r>
            <w:r>
              <w:t xml:space="preserve"> заполняется из </w:t>
            </w:r>
            <w:r w:rsidRPr="00E63EDD">
              <w:t>INBOUNDBALANCE</w:t>
            </w:r>
          </w:p>
          <w:p w14:paraId="026FF96D" w14:textId="77777777" w:rsidR="00493FCE" w:rsidRDefault="00493FCE" w:rsidP="00493FCE">
            <w:pPr>
              <w:pStyle w:val="afa"/>
            </w:pPr>
            <w:r>
              <w:t xml:space="preserve">Если счет активный, </w:t>
            </w:r>
            <w:r w:rsidRPr="00493FCE">
              <w:t>Входящий остаток (</w:t>
            </w:r>
            <w:r>
              <w:t>кредит</w:t>
            </w:r>
            <w:r w:rsidRPr="00493FCE">
              <w:t>)</w:t>
            </w:r>
            <w:r>
              <w:t xml:space="preserve"> =0</w:t>
            </w:r>
          </w:p>
          <w:p w14:paraId="1CC0815F" w14:textId="77777777" w:rsidR="00493FCE" w:rsidRDefault="00493FCE">
            <w:pPr>
              <w:pStyle w:val="afa"/>
            </w:pPr>
            <w:r>
              <w:t>Входящий остаток заполняется из самой первой (по дате) выписки</w:t>
            </w:r>
          </w:p>
        </w:tc>
      </w:tr>
      <w:tr w:rsidR="00493FCE" w:rsidRPr="00171420" w14:paraId="1F61152F" w14:textId="77777777" w:rsidTr="00AB0575">
        <w:trPr>
          <w:cantSplit/>
        </w:trPr>
        <w:tc>
          <w:tcPr>
            <w:tcW w:w="720" w:type="dxa"/>
            <w:vAlign w:val="center"/>
          </w:tcPr>
          <w:p w14:paraId="6952DAFB" w14:textId="38B3A910" w:rsidR="00493FCE" w:rsidRDefault="00493FCE" w:rsidP="00AB0575">
            <w:pPr>
              <w:pStyle w:val="afa"/>
              <w:spacing w:before="20" w:after="20"/>
              <w:ind w:left="-108"/>
              <w:jc w:val="center"/>
              <w:rPr>
                <w:rStyle w:val="af9"/>
              </w:rPr>
            </w:pPr>
            <w:r>
              <w:rPr>
                <w:rStyle w:val="af9"/>
              </w:rPr>
              <w:t>21</w:t>
            </w:r>
          </w:p>
        </w:tc>
        <w:tc>
          <w:tcPr>
            <w:tcW w:w="1974" w:type="dxa"/>
          </w:tcPr>
          <w:p w14:paraId="2AA7CB31" w14:textId="77777777" w:rsidR="00493FCE" w:rsidRPr="00C859F5" w:rsidRDefault="00493FCE" w:rsidP="00AB0575">
            <w:pPr>
              <w:pStyle w:val="afa"/>
              <w:rPr>
                <w:b/>
              </w:rPr>
            </w:pPr>
            <w:r>
              <w:rPr>
                <w:b/>
              </w:rPr>
              <w:t>Входящий остаток</w:t>
            </w:r>
          </w:p>
        </w:tc>
        <w:tc>
          <w:tcPr>
            <w:tcW w:w="2835" w:type="dxa"/>
          </w:tcPr>
          <w:p w14:paraId="022AE1E2" w14:textId="5F69A912" w:rsidR="00493FCE" w:rsidRPr="00E63EDD" w:rsidRDefault="00493FCE" w:rsidP="00E63EDD">
            <w:pPr>
              <w:pStyle w:val="afa"/>
            </w:pPr>
            <w:r w:rsidRPr="00493FCE">
              <w:t xml:space="preserve">FROMDATE </w:t>
            </w:r>
          </w:p>
        </w:tc>
        <w:tc>
          <w:tcPr>
            <w:tcW w:w="4110" w:type="dxa"/>
          </w:tcPr>
          <w:p w14:paraId="42284EBA" w14:textId="77777777" w:rsidR="00493FCE" w:rsidRPr="00171420" w:rsidRDefault="00493FCE" w:rsidP="00AB0575">
            <w:pPr>
              <w:pStyle w:val="afa"/>
            </w:pPr>
            <w:r>
              <w:t>Дата расчета входящего остатка</w:t>
            </w:r>
          </w:p>
        </w:tc>
      </w:tr>
      <w:tr w:rsidR="00493FCE" w:rsidRPr="00171420" w14:paraId="0D8ABB4B" w14:textId="77777777" w:rsidTr="00AB0575">
        <w:trPr>
          <w:cantSplit/>
        </w:trPr>
        <w:tc>
          <w:tcPr>
            <w:tcW w:w="720" w:type="dxa"/>
            <w:vAlign w:val="center"/>
          </w:tcPr>
          <w:p w14:paraId="6A766DDC" w14:textId="738804B5" w:rsidR="00493FCE" w:rsidRDefault="00493FCE" w:rsidP="00AB0575">
            <w:pPr>
              <w:pStyle w:val="afa"/>
              <w:spacing w:before="20" w:after="20"/>
              <w:ind w:left="-108"/>
              <w:jc w:val="center"/>
              <w:rPr>
                <w:rStyle w:val="af9"/>
              </w:rPr>
            </w:pPr>
            <w:r>
              <w:rPr>
                <w:rStyle w:val="af9"/>
              </w:rPr>
              <w:t>22</w:t>
            </w:r>
          </w:p>
        </w:tc>
        <w:tc>
          <w:tcPr>
            <w:tcW w:w="1974" w:type="dxa"/>
          </w:tcPr>
          <w:p w14:paraId="5C617D31" w14:textId="77777777" w:rsidR="00493FCE" w:rsidRPr="00C859F5" w:rsidRDefault="00493FCE" w:rsidP="00AB0575">
            <w:pPr>
              <w:pStyle w:val="afa"/>
              <w:rPr>
                <w:b/>
              </w:rPr>
            </w:pPr>
            <w:r w:rsidRPr="00C859F5">
              <w:rPr>
                <w:b/>
              </w:rPr>
              <w:t xml:space="preserve">Итого оборотов </w:t>
            </w:r>
          </w:p>
        </w:tc>
        <w:tc>
          <w:tcPr>
            <w:tcW w:w="2835" w:type="dxa"/>
          </w:tcPr>
          <w:p w14:paraId="230CACB3" w14:textId="77777777" w:rsidR="00493FCE" w:rsidRPr="00171420" w:rsidRDefault="00493FCE" w:rsidP="00AB0575">
            <w:pPr>
              <w:pStyle w:val="afa"/>
            </w:pPr>
            <w:r w:rsidRPr="00E63EDD">
              <w:t>DEBETRETURN</w:t>
            </w:r>
          </w:p>
        </w:tc>
        <w:tc>
          <w:tcPr>
            <w:tcW w:w="4110" w:type="dxa"/>
          </w:tcPr>
          <w:p w14:paraId="384A1815" w14:textId="77777777" w:rsidR="00493FCE" w:rsidRPr="00171420" w:rsidRDefault="00493FCE" w:rsidP="00AB0575">
            <w:pPr>
              <w:pStyle w:val="afa"/>
            </w:pPr>
            <w:r>
              <w:t>Итого оборотов по дебету</w:t>
            </w:r>
            <w:r w:rsidDel="001E1DF2">
              <w:t xml:space="preserve"> </w:t>
            </w:r>
          </w:p>
        </w:tc>
      </w:tr>
      <w:tr w:rsidR="00493FCE" w:rsidRPr="00171420" w14:paraId="5D73437A" w14:textId="77777777" w:rsidTr="00AB0575">
        <w:trPr>
          <w:cantSplit/>
        </w:trPr>
        <w:tc>
          <w:tcPr>
            <w:tcW w:w="720" w:type="dxa"/>
            <w:vAlign w:val="center"/>
          </w:tcPr>
          <w:p w14:paraId="1E3FE1AC" w14:textId="4429868B" w:rsidR="00493FCE" w:rsidRDefault="00493FCE" w:rsidP="00AB0575">
            <w:pPr>
              <w:pStyle w:val="afa"/>
              <w:spacing w:before="20" w:after="20"/>
              <w:ind w:left="-108"/>
              <w:jc w:val="center"/>
              <w:rPr>
                <w:rStyle w:val="af9"/>
              </w:rPr>
            </w:pPr>
            <w:r>
              <w:rPr>
                <w:rStyle w:val="af9"/>
              </w:rPr>
              <w:t>23</w:t>
            </w:r>
          </w:p>
        </w:tc>
        <w:tc>
          <w:tcPr>
            <w:tcW w:w="1974" w:type="dxa"/>
          </w:tcPr>
          <w:p w14:paraId="13C14A85" w14:textId="77777777" w:rsidR="00493FCE" w:rsidRPr="00C859F5" w:rsidRDefault="00493FCE" w:rsidP="00AB0575">
            <w:pPr>
              <w:pStyle w:val="afa"/>
              <w:rPr>
                <w:b/>
              </w:rPr>
            </w:pPr>
            <w:r w:rsidRPr="00C859F5">
              <w:rPr>
                <w:b/>
              </w:rPr>
              <w:t>Итого оборотов</w:t>
            </w:r>
          </w:p>
        </w:tc>
        <w:tc>
          <w:tcPr>
            <w:tcW w:w="2835" w:type="dxa"/>
          </w:tcPr>
          <w:p w14:paraId="79548B48" w14:textId="77777777" w:rsidR="00493FCE" w:rsidRPr="00171420" w:rsidRDefault="00493FCE" w:rsidP="00AB0575">
            <w:pPr>
              <w:pStyle w:val="afa"/>
            </w:pPr>
            <w:r w:rsidRPr="00E63EDD">
              <w:t>CREDITRETURN</w:t>
            </w:r>
          </w:p>
        </w:tc>
        <w:tc>
          <w:tcPr>
            <w:tcW w:w="4110" w:type="dxa"/>
          </w:tcPr>
          <w:p w14:paraId="3B70477C" w14:textId="77777777" w:rsidR="00493FCE" w:rsidRPr="00171420" w:rsidRDefault="00493FCE" w:rsidP="00AB0575">
            <w:pPr>
              <w:pStyle w:val="afa"/>
            </w:pPr>
            <w:r>
              <w:t>Итого оборотов по кредиту</w:t>
            </w:r>
            <w:r w:rsidDel="001E1DF2">
              <w:t xml:space="preserve"> </w:t>
            </w:r>
          </w:p>
        </w:tc>
      </w:tr>
      <w:tr w:rsidR="00493FCE" w:rsidRPr="00171420" w14:paraId="6797702F" w14:textId="77777777" w:rsidTr="00AB0575">
        <w:trPr>
          <w:cantSplit/>
        </w:trPr>
        <w:tc>
          <w:tcPr>
            <w:tcW w:w="720" w:type="dxa"/>
            <w:vAlign w:val="center"/>
          </w:tcPr>
          <w:p w14:paraId="29F07A96" w14:textId="77777777" w:rsidR="00493FCE" w:rsidRDefault="00493FCE" w:rsidP="00AB0575">
            <w:pPr>
              <w:pStyle w:val="afa"/>
              <w:spacing w:before="20" w:after="20"/>
              <w:ind w:left="-108"/>
              <w:jc w:val="center"/>
              <w:rPr>
                <w:rStyle w:val="af9"/>
              </w:rPr>
            </w:pPr>
            <w:r>
              <w:rPr>
                <w:rStyle w:val="af9"/>
              </w:rPr>
              <w:t>24</w:t>
            </w:r>
          </w:p>
        </w:tc>
        <w:tc>
          <w:tcPr>
            <w:tcW w:w="1974" w:type="dxa"/>
          </w:tcPr>
          <w:p w14:paraId="099B891D" w14:textId="77777777" w:rsidR="00493FCE" w:rsidRPr="00C859F5" w:rsidRDefault="00493FCE" w:rsidP="00AB0575">
            <w:pPr>
              <w:pStyle w:val="afa"/>
              <w:rPr>
                <w:b/>
              </w:rPr>
            </w:pPr>
            <w:r w:rsidRPr="00C859F5">
              <w:rPr>
                <w:b/>
              </w:rPr>
              <w:t>Исходящий остаток</w:t>
            </w:r>
            <w:r w:rsidRPr="00C859F5" w:rsidDel="001E1DF2">
              <w:rPr>
                <w:b/>
              </w:rPr>
              <w:t xml:space="preserve"> </w:t>
            </w:r>
            <w:r>
              <w:rPr>
                <w:b/>
              </w:rPr>
              <w:t>(дебет)</w:t>
            </w:r>
          </w:p>
        </w:tc>
        <w:tc>
          <w:tcPr>
            <w:tcW w:w="2835" w:type="dxa"/>
          </w:tcPr>
          <w:p w14:paraId="2EE7CEFD" w14:textId="77777777" w:rsidR="00493FCE" w:rsidRPr="00E63EDD" w:rsidRDefault="00493FCE" w:rsidP="00AB0575">
            <w:pPr>
              <w:pStyle w:val="afa"/>
            </w:pPr>
            <w:r w:rsidRPr="00E63EDD">
              <w:t>OUTBOUNDBALANCE</w:t>
            </w:r>
          </w:p>
        </w:tc>
        <w:tc>
          <w:tcPr>
            <w:tcW w:w="4110" w:type="dxa"/>
          </w:tcPr>
          <w:p w14:paraId="0DFC9542" w14:textId="77777777" w:rsidR="00493FCE" w:rsidRDefault="00493FCE" w:rsidP="00493FCE">
            <w:pPr>
              <w:pStyle w:val="afa"/>
            </w:pPr>
            <w:r>
              <w:t>Если счет пассивный, Ис</w:t>
            </w:r>
            <w:r w:rsidRPr="00493FCE">
              <w:t>ходящий остаток (дебет)</w:t>
            </w:r>
            <w:r>
              <w:t xml:space="preserve"> =0</w:t>
            </w:r>
          </w:p>
          <w:p w14:paraId="2DF6B42F" w14:textId="77777777" w:rsidR="00493FCE" w:rsidRDefault="00493FCE" w:rsidP="00493FCE">
            <w:pPr>
              <w:pStyle w:val="afa"/>
            </w:pPr>
            <w:r>
              <w:t>Если счет активный, Ис</w:t>
            </w:r>
            <w:r w:rsidRPr="00493FCE">
              <w:t>ходящий остаток (дебет)</w:t>
            </w:r>
            <w:r>
              <w:t xml:space="preserve"> заполняется из </w:t>
            </w:r>
            <w:r w:rsidRPr="00E63EDD">
              <w:t>OUTBOUNDBALANCE</w:t>
            </w:r>
          </w:p>
          <w:p w14:paraId="6C6B332F" w14:textId="77777777" w:rsidR="00493FCE" w:rsidRDefault="00493FCE">
            <w:pPr>
              <w:pStyle w:val="afa"/>
            </w:pPr>
            <w:r>
              <w:t>Исходящий остаток заполняется из самой последней (по дате) выписки</w:t>
            </w:r>
          </w:p>
        </w:tc>
      </w:tr>
      <w:tr w:rsidR="00493FCE" w:rsidRPr="00171420" w14:paraId="39299E17" w14:textId="77777777" w:rsidTr="00AB0575">
        <w:trPr>
          <w:cantSplit/>
        </w:trPr>
        <w:tc>
          <w:tcPr>
            <w:tcW w:w="720" w:type="dxa"/>
            <w:vAlign w:val="center"/>
          </w:tcPr>
          <w:p w14:paraId="37B79A4F" w14:textId="77777777" w:rsidR="00493FCE" w:rsidRDefault="00493FCE" w:rsidP="00AB0575">
            <w:pPr>
              <w:pStyle w:val="afa"/>
              <w:spacing w:before="20" w:after="20"/>
              <w:ind w:left="-108"/>
              <w:jc w:val="center"/>
              <w:rPr>
                <w:rStyle w:val="af9"/>
              </w:rPr>
            </w:pPr>
            <w:r>
              <w:rPr>
                <w:rStyle w:val="af9"/>
              </w:rPr>
              <w:t>25</w:t>
            </w:r>
          </w:p>
        </w:tc>
        <w:tc>
          <w:tcPr>
            <w:tcW w:w="1974" w:type="dxa"/>
          </w:tcPr>
          <w:p w14:paraId="19A79D5F" w14:textId="77777777" w:rsidR="00493FCE" w:rsidRPr="00C859F5" w:rsidRDefault="00493FCE" w:rsidP="00AB0575">
            <w:pPr>
              <w:pStyle w:val="afa"/>
              <w:rPr>
                <w:b/>
              </w:rPr>
            </w:pPr>
            <w:r w:rsidRPr="00C859F5">
              <w:rPr>
                <w:b/>
              </w:rPr>
              <w:t>Исходящий остаток</w:t>
            </w:r>
            <w:r w:rsidRPr="00C859F5" w:rsidDel="001E1DF2">
              <w:rPr>
                <w:b/>
              </w:rPr>
              <w:t xml:space="preserve"> </w:t>
            </w:r>
            <w:r>
              <w:rPr>
                <w:b/>
              </w:rPr>
              <w:t xml:space="preserve"> (кредит)</w:t>
            </w:r>
          </w:p>
        </w:tc>
        <w:tc>
          <w:tcPr>
            <w:tcW w:w="2835" w:type="dxa"/>
          </w:tcPr>
          <w:p w14:paraId="4E4D02BA" w14:textId="77777777" w:rsidR="00493FCE" w:rsidRPr="00E63EDD" w:rsidRDefault="00493FCE" w:rsidP="00AB0575">
            <w:pPr>
              <w:pStyle w:val="afa"/>
            </w:pPr>
            <w:r w:rsidRPr="00E63EDD">
              <w:t>OUTBOUNDBALANCE</w:t>
            </w:r>
          </w:p>
        </w:tc>
        <w:tc>
          <w:tcPr>
            <w:tcW w:w="4110" w:type="dxa"/>
          </w:tcPr>
          <w:p w14:paraId="7B6E82C4" w14:textId="77777777" w:rsidR="00493FCE" w:rsidRDefault="00493FCE" w:rsidP="00493FCE">
            <w:pPr>
              <w:pStyle w:val="afa"/>
            </w:pPr>
            <w:r>
              <w:t>Если счет пассивный, Ис</w:t>
            </w:r>
            <w:r w:rsidRPr="00493FCE">
              <w:t>ходящий остаток (</w:t>
            </w:r>
            <w:r>
              <w:t>кредит</w:t>
            </w:r>
            <w:r w:rsidRPr="00493FCE">
              <w:t>)</w:t>
            </w:r>
            <w:r>
              <w:t xml:space="preserve"> заполняется из </w:t>
            </w:r>
            <w:r w:rsidRPr="00E63EDD">
              <w:t>OUTBOUNDBALANCE</w:t>
            </w:r>
          </w:p>
          <w:p w14:paraId="599B9A4E" w14:textId="77777777" w:rsidR="00493FCE" w:rsidRDefault="00493FCE" w:rsidP="00493FCE">
            <w:pPr>
              <w:pStyle w:val="afa"/>
            </w:pPr>
            <w:r>
              <w:t>Если счет активный, Ис</w:t>
            </w:r>
            <w:r w:rsidRPr="00493FCE">
              <w:t>ходящий остаток (</w:t>
            </w:r>
            <w:r>
              <w:t>кредит</w:t>
            </w:r>
            <w:r w:rsidRPr="00493FCE">
              <w:t>)</w:t>
            </w:r>
            <w:r>
              <w:t xml:space="preserve"> =0</w:t>
            </w:r>
          </w:p>
          <w:p w14:paraId="417B7AFA" w14:textId="77777777" w:rsidR="00493FCE" w:rsidRDefault="00493FCE" w:rsidP="00493FCE">
            <w:pPr>
              <w:pStyle w:val="afa"/>
            </w:pPr>
            <w:r>
              <w:t>Исходящий остаток заполняется из самой последней (по дате) выписки</w:t>
            </w:r>
          </w:p>
        </w:tc>
      </w:tr>
      <w:tr w:rsidR="00493FCE" w:rsidRPr="00171420" w14:paraId="13DBB62C" w14:textId="77777777" w:rsidTr="00AB0575">
        <w:trPr>
          <w:cantSplit/>
        </w:trPr>
        <w:tc>
          <w:tcPr>
            <w:tcW w:w="720" w:type="dxa"/>
            <w:vAlign w:val="center"/>
          </w:tcPr>
          <w:p w14:paraId="0CA2A6F5" w14:textId="081B66D4" w:rsidR="00493FCE" w:rsidRDefault="00493FCE" w:rsidP="00AB0575">
            <w:pPr>
              <w:pStyle w:val="afa"/>
              <w:spacing w:before="20" w:after="20"/>
              <w:ind w:left="-108"/>
              <w:jc w:val="center"/>
              <w:rPr>
                <w:rStyle w:val="af9"/>
              </w:rPr>
            </w:pPr>
            <w:r>
              <w:rPr>
                <w:rStyle w:val="af9"/>
              </w:rPr>
              <w:t>26</w:t>
            </w:r>
          </w:p>
        </w:tc>
        <w:tc>
          <w:tcPr>
            <w:tcW w:w="1974" w:type="dxa"/>
          </w:tcPr>
          <w:p w14:paraId="56EBCD3C" w14:textId="77777777" w:rsidR="00493FCE" w:rsidRPr="00C859F5" w:rsidRDefault="00493FCE" w:rsidP="00AB0575">
            <w:pPr>
              <w:pStyle w:val="afa"/>
              <w:rPr>
                <w:b/>
              </w:rPr>
            </w:pPr>
            <w:r w:rsidRPr="00C859F5">
              <w:rPr>
                <w:b/>
              </w:rPr>
              <w:t>Исходящий остаток</w:t>
            </w:r>
            <w:r w:rsidRPr="00C859F5" w:rsidDel="001E1DF2">
              <w:rPr>
                <w:b/>
              </w:rPr>
              <w:t xml:space="preserve"> </w:t>
            </w:r>
          </w:p>
        </w:tc>
        <w:tc>
          <w:tcPr>
            <w:tcW w:w="2835" w:type="dxa"/>
          </w:tcPr>
          <w:p w14:paraId="2F2D5489" w14:textId="1E448ED0" w:rsidR="00493FCE" w:rsidRPr="00171420" w:rsidRDefault="00493FCE" w:rsidP="00AB0575">
            <w:pPr>
              <w:pStyle w:val="afa"/>
            </w:pPr>
            <w:r>
              <w:t xml:space="preserve"> </w:t>
            </w:r>
            <w:r w:rsidRPr="00493FCE">
              <w:t>TODATE</w:t>
            </w:r>
          </w:p>
        </w:tc>
        <w:tc>
          <w:tcPr>
            <w:tcW w:w="4110" w:type="dxa"/>
          </w:tcPr>
          <w:p w14:paraId="7910C829" w14:textId="77777777" w:rsidR="00493FCE" w:rsidRPr="00171420" w:rsidRDefault="00493FCE" w:rsidP="00AB0575">
            <w:pPr>
              <w:pStyle w:val="afa"/>
            </w:pPr>
            <w:r>
              <w:t>Дата расчета исходящего остатка</w:t>
            </w:r>
          </w:p>
        </w:tc>
      </w:tr>
    </w:tbl>
    <w:p w14:paraId="6EE87166" w14:textId="77777777" w:rsidR="00470238" w:rsidRDefault="00470238" w:rsidP="009313AE">
      <w:pPr>
        <w:pStyle w:val="3"/>
      </w:pPr>
      <w:bookmarkStart w:id="7453" w:name="_Ref450744931"/>
      <w:bookmarkStart w:id="7454" w:name="_Toc21517719"/>
      <w:r>
        <w:t>Печатная форма Выписки для валютных счетов</w:t>
      </w:r>
      <w:bookmarkEnd w:id="7453"/>
      <w:bookmarkEnd w:id="7454"/>
    </w:p>
    <w:p w14:paraId="665357D4" w14:textId="77777777" w:rsidR="00470238" w:rsidRPr="00470238" w:rsidRDefault="00470238" w:rsidP="00470238">
      <w:r>
        <w:t>Макет печатной формы валютной выписки представлен ниже.</w:t>
      </w:r>
    </w:p>
    <w:p w14:paraId="265D50EF" w14:textId="20DCB2AD" w:rsidR="00470238" w:rsidRDefault="00470238" w:rsidP="00470238">
      <w:pPr>
        <w:pStyle w:val="af6"/>
      </w:pPr>
      <w:r>
        <w:t xml:space="preserve">Рисунок </w:t>
      </w:r>
      <w:ins w:id="745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456" w:author="Феданкова Любовь Анатольевна" w:date="2019-10-09T12:38:00Z">
        <w:r w:rsidR="00031B2C">
          <w:rPr>
            <w:noProof/>
          </w:rPr>
          <w:t>48</w:t>
        </w:r>
      </w:ins>
      <w:ins w:id="7457" w:author="Широбокова Алёна Сергеевна" w:date="2018-10-08T14:09:00Z">
        <w:r w:rsidR="006846C7">
          <w:fldChar w:fldCharType="end"/>
        </w:r>
      </w:ins>
      <w:ins w:id="7458" w:author="Беликова Маргарита Николаевна" w:date="2018-09-28T15:38:00Z">
        <w:del w:id="7459" w:author="Широбокова Алёна Сергеевна" w:date="2018-10-08T14:09:00Z">
          <w:r w:rsidR="00D4212C" w:rsidDel="006846C7">
            <w:fldChar w:fldCharType="begin"/>
          </w:r>
          <w:r w:rsidR="00D4212C" w:rsidDel="006846C7">
            <w:delInstrText xml:space="preserve"> SEQ Рисунок \* ARABIC </w:delInstrText>
          </w:r>
        </w:del>
      </w:ins>
      <w:del w:id="7460" w:author="Широбокова Алёна Сергеевна" w:date="2018-10-08T14:09:00Z">
        <w:r w:rsidR="00D4212C" w:rsidDel="006846C7">
          <w:fldChar w:fldCharType="separate"/>
        </w:r>
      </w:del>
      <w:ins w:id="7461" w:author="Беликова Маргарита Николаевна" w:date="2018-09-28T15:38:00Z">
        <w:del w:id="7462" w:author="Широбокова Алёна Сергеевна" w:date="2018-10-08T14:09:00Z">
          <w:r w:rsidR="00D4212C" w:rsidDel="006846C7">
            <w:rPr>
              <w:noProof/>
            </w:rPr>
            <w:delText>44</w:delText>
          </w:r>
          <w:r w:rsidR="00D4212C" w:rsidDel="006846C7">
            <w:fldChar w:fldCharType="end"/>
          </w:r>
        </w:del>
      </w:ins>
      <w:ins w:id="7463" w:author="Широбокова Алёна Сергеевна" w:date="2018-08-02T15:45:00Z">
        <w:del w:id="746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465" w:author="Беликова Маргарита Николаевна" w:date="2018-09-13T12:06:00Z">
        <w:r w:rsidR="0090345F" w:rsidDel="00363322">
          <w:fldChar w:fldCharType="separate"/>
        </w:r>
      </w:del>
      <w:ins w:id="7466" w:author="Широбокова Алёна Сергеевна" w:date="2018-08-02T15:45:00Z">
        <w:del w:id="7467" w:author="Беликова Маргарита Николаевна" w:date="2018-09-13T12:06:00Z">
          <w:r w:rsidR="0090345F" w:rsidDel="00363322">
            <w:rPr>
              <w:noProof/>
            </w:rPr>
            <w:delText>41</w:delText>
          </w:r>
          <w:r w:rsidR="0090345F" w:rsidDel="00363322">
            <w:fldChar w:fldCharType="end"/>
          </w:r>
        </w:del>
      </w:ins>
      <w:del w:id="7468"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469" w:author="Воронов Алексей Алексеевич" w:date="2018-01-30T12:27:00Z">
        <w:del w:id="7470" w:author="Широбокова Алёна Сергеевна" w:date="2018-08-02T15:45:00Z">
          <w:r w:rsidR="00DB3D2B" w:rsidDel="0090345F">
            <w:rPr>
              <w:noProof/>
            </w:rPr>
            <w:delText>40</w:delText>
          </w:r>
        </w:del>
      </w:ins>
      <w:del w:id="7471" w:author="Широбокова Алёна Сергеевна" w:date="2018-08-02T15:45:00Z">
        <w:r w:rsidR="00D91317" w:rsidDel="0090345F">
          <w:rPr>
            <w:noProof/>
          </w:rPr>
          <w:delText>39</w:delText>
        </w:r>
        <w:r w:rsidR="00BB3A71" w:rsidDel="0090345F">
          <w:rPr>
            <w:noProof/>
          </w:rPr>
          <w:fldChar w:fldCharType="end"/>
        </w:r>
      </w:del>
      <w:r>
        <w:t xml:space="preserve"> Макет печатной формы валютной выписки</w:t>
      </w:r>
    </w:p>
    <w:p w14:paraId="64F6B065" w14:textId="77777777" w:rsidR="00470238" w:rsidRDefault="00470238" w:rsidP="00470238">
      <w:pPr>
        <w:ind w:left="-142" w:firstLine="0"/>
        <w:rPr>
          <w:b/>
          <w:noProof/>
          <w:lang w:eastAsia="en-US"/>
        </w:rPr>
      </w:pPr>
      <w:r>
        <w:rPr>
          <w:b/>
          <w:noProof/>
          <w:lang w:val="en-US" w:eastAsia="en-US"/>
        </w:rPr>
        <w:object w:dxaOrig="21057" w:dyaOrig="6479" w14:anchorId="69AF5DE1">
          <v:shape id="_x0000_i1064" type="#_x0000_t75" style="width:525.3pt;height:158.4pt" o:ole="">
            <v:imagedata r:id="rId187" o:title=""/>
          </v:shape>
          <o:OLEObject Type="Embed" ProgID="Visio.Drawing.11" ShapeID="_x0000_i1064" DrawAspect="Content" ObjectID="_1632581026" r:id="rId188"/>
        </w:object>
      </w:r>
    </w:p>
    <w:p w14:paraId="66DA0F25" w14:textId="77777777" w:rsidR="00470238" w:rsidRDefault="00470238" w:rsidP="00470238">
      <w:r>
        <w:t>Значения всех видов входящих (поле 8) и исходящих (поле 23) остатков по всем счетам должны отображаться в столбцах «Дебет» или «Кредит» в соответствии с видом счета (активный или пассивный) по следующему алгоритму:</w:t>
      </w:r>
    </w:p>
    <w:p w14:paraId="5683F354" w14:textId="77777777" w:rsidR="00470238" w:rsidRDefault="00470238" w:rsidP="00470238">
      <w:pPr>
        <w:pStyle w:val="a"/>
        <w:numPr>
          <w:ilvl w:val="0"/>
          <w:numId w:val="52"/>
        </w:numPr>
      </w:pPr>
      <w:r>
        <w:t>Положительный или нулевой остаток по пассивному счету должен отображаться как положительный по кредиту;</w:t>
      </w:r>
    </w:p>
    <w:p w14:paraId="1F1AC525" w14:textId="77777777" w:rsidR="00470238" w:rsidRDefault="00470238" w:rsidP="00470238">
      <w:pPr>
        <w:pStyle w:val="a"/>
        <w:numPr>
          <w:ilvl w:val="0"/>
          <w:numId w:val="52"/>
        </w:numPr>
      </w:pPr>
      <w:r>
        <w:t>Отрицательный остаток по пассивному счету должен отображаться как положительный по дебету;</w:t>
      </w:r>
    </w:p>
    <w:p w14:paraId="6109D7EF" w14:textId="77777777" w:rsidR="00470238" w:rsidRDefault="00470238" w:rsidP="00470238">
      <w:pPr>
        <w:pStyle w:val="a"/>
        <w:numPr>
          <w:ilvl w:val="0"/>
          <w:numId w:val="52"/>
        </w:numPr>
      </w:pPr>
      <w:r>
        <w:t>Положительный или нулевой остаток по активному счету должен отображаться как положительный по дебету;</w:t>
      </w:r>
    </w:p>
    <w:p w14:paraId="51ADCE34" w14:textId="77777777" w:rsidR="00470238" w:rsidRDefault="00470238" w:rsidP="00470238">
      <w:pPr>
        <w:pStyle w:val="a"/>
        <w:numPr>
          <w:ilvl w:val="0"/>
          <w:numId w:val="52"/>
        </w:numPr>
      </w:pPr>
      <w:r>
        <w:t>Отрицательный остаток по активному счету должен отображаться как положительный по кредиту.</w:t>
      </w:r>
    </w:p>
    <w:p w14:paraId="13CC8DB1" w14:textId="77777777" w:rsidR="00AC3CC1" w:rsidRDefault="00AC3CC1" w:rsidP="00AC3CC1">
      <w:pPr>
        <w:pStyle w:val="af6"/>
      </w:pPr>
      <w:bookmarkStart w:id="7472" w:name="_Ref450745482"/>
      <w:bookmarkStart w:id="7473" w:name="_Ref3549050"/>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474" w:author="Феданкова Любовь Анатольевна" w:date="2019-10-09T12:38:00Z">
        <w:r w:rsidR="00031B2C">
          <w:rPr>
            <w:noProof/>
          </w:rPr>
          <w:t>63</w:t>
        </w:r>
      </w:ins>
      <w:ins w:id="7475" w:author="Воронов Алексей Алексеевич" w:date="2018-01-30T12:27:00Z">
        <w:del w:id="7476" w:author="Феданкова Любовь Анатольевна" w:date="2019-10-09T12:38:00Z">
          <w:r w:rsidR="00DB3D2B" w:rsidDel="00031B2C">
            <w:rPr>
              <w:noProof/>
            </w:rPr>
            <w:delText>60</w:delText>
          </w:r>
        </w:del>
      </w:ins>
      <w:del w:id="7477" w:author="Феданкова Любовь Анатольевна" w:date="2019-10-09T12:38:00Z">
        <w:r w:rsidR="00D91317" w:rsidDel="00031B2C">
          <w:rPr>
            <w:noProof/>
          </w:rPr>
          <w:delText>34</w:delText>
        </w:r>
      </w:del>
      <w:r w:rsidR="00330166">
        <w:rPr>
          <w:noProof/>
        </w:rPr>
        <w:fldChar w:fldCharType="end"/>
      </w:r>
      <w:bookmarkEnd w:id="7472"/>
      <w:r>
        <w:t xml:space="preserve"> Правила заполнения полей печатной формы валютной выписки</w:t>
      </w:r>
      <w:bookmarkEnd w:id="7473"/>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2682"/>
        <w:gridCol w:w="6237"/>
      </w:tblGrid>
      <w:tr w:rsidR="00470238" w:rsidRPr="0069035C" w14:paraId="597A96B8" w14:textId="77777777" w:rsidTr="00AC3CC1">
        <w:trPr>
          <w:cantSplit/>
          <w:tblHeader/>
        </w:trPr>
        <w:tc>
          <w:tcPr>
            <w:tcW w:w="720" w:type="dxa"/>
            <w:tcBorders>
              <w:bottom w:val="nil"/>
            </w:tcBorders>
            <w:vAlign w:val="center"/>
          </w:tcPr>
          <w:p w14:paraId="296468E3" w14:textId="77777777" w:rsidR="00470238" w:rsidRPr="0069035C" w:rsidRDefault="00470238" w:rsidP="00AC3CC1">
            <w:pPr>
              <w:pStyle w:val="af8"/>
              <w:spacing w:before="20" w:after="20"/>
              <w:jc w:val="center"/>
              <w:rPr>
                <w:rStyle w:val="af9"/>
                <w:b/>
              </w:rPr>
            </w:pPr>
            <w:r w:rsidRPr="0069035C">
              <w:t xml:space="preserve">№ </w:t>
            </w:r>
            <w:r>
              <w:t xml:space="preserve">поля в шаблоне </w:t>
            </w:r>
          </w:p>
        </w:tc>
        <w:tc>
          <w:tcPr>
            <w:tcW w:w="2682" w:type="dxa"/>
            <w:tcBorders>
              <w:bottom w:val="nil"/>
            </w:tcBorders>
            <w:vAlign w:val="center"/>
          </w:tcPr>
          <w:p w14:paraId="0C189F0A" w14:textId="77777777" w:rsidR="00470238" w:rsidRPr="0069035C" w:rsidRDefault="00470238" w:rsidP="00AC3CC1">
            <w:pPr>
              <w:pStyle w:val="af8"/>
              <w:spacing w:before="20" w:after="20"/>
              <w:jc w:val="center"/>
            </w:pPr>
            <w:r>
              <w:t>Наименование поля</w:t>
            </w:r>
          </w:p>
        </w:tc>
        <w:tc>
          <w:tcPr>
            <w:tcW w:w="6237" w:type="dxa"/>
            <w:tcBorders>
              <w:bottom w:val="nil"/>
            </w:tcBorders>
            <w:vAlign w:val="center"/>
          </w:tcPr>
          <w:p w14:paraId="2799FC8E" w14:textId="77777777" w:rsidR="00470238" w:rsidRPr="0069035C" w:rsidRDefault="00470238" w:rsidP="00AC3CC1">
            <w:pPr>
              <w:pStyle w:val="af8"/>
              <w:spacing w:before="20" w:after="20"/>
              <w:jc w:val="center"/>
            </w:pPr>
            <w:r>
              <w:t>Правила заполнения на печатной форме</w:t>
            </w:r>
          </w:p>
        </w:tc>
      </w:tr>
      <w:tr w:rsidR="00470238" w14:paraId="4D03D6E1" w14:textId="77777777" w:rsidTr="00AC3CC1">
        <w:trPr>
          <w:cantSplit/>
        </w:trPr>
        <w:tc>
          <w:tcPr>
            <w:tcW w:w="720" w:type="dxa"/>
            <w:vAlign w:val="center"/>
          </w:tcPr>
          <w:p w14:paraId="4EF50774" w14:textId="77777777" w:rsidR="00470238" w:rsidRDefault="00470238" w:rsidP="00AC3CC1">
            <w:pPr>
              <w:pStyle w:val="afa"/>
              <w:spacing w:before="20" w:after="20"/>
              <w:ind w:left="-108"/>
              <w:jc w:val="center"/>
              <w:rPr>
                <w:rStyle w:val="af9"/>
              </w:rPr>
            </w:pPr>
            <w:r>
              <w:rPr>
                <w:rStyle w:val="af9"/>
              </w:rPr>
              <w:t>1</w:t>
            </w:r>
          </w:p>
        </w:tc>
        <w:tc>
          <w:tcPr>
            <w:tcW w:w="2682" w:type="dxa"/>
          </w:tcPr>
          <w:p w14:paraId="292BDB96" w14:textId="77777777" w:rsidR="00470238" w:rsidRPr="00C859F5" w:rsidRDefault="00470238" w:rsidP="00AC3CC1">
            <w:pPr>
              <w:pStyle w:val="afa"/>
              <w:rPr>
                <w:b/>
              </w:rPr>
            </w:pPr>
            <w:r w:rsidRPr="00C859F5">
              <w:rPr>
                <w:b/>
              </w:rPr>
              <w:t>Наименование Банка</w:t>
            </w:r>
          </w:p>
        </w:tc>
        <w:tc>
          <w:tcPr>
            <w:tcW w:w="6237" w:type="dxa"/>
          </w:tcPr>
          <w:p w14:paraId="1293D94B" w14:textId="77777777" w:rsidR="00470238" w:rsidRPr="00171420" w:rsidRDefault="00470238" w:rsidP="00AC3CC1">
            <w:pPr>
              <w:pStyle w:val="afa"/>
            </w:pPr>
            <w:r>
              <w:t>Наименование Банка. Значение берется из параметра «</w:t>
            </w:r>
            <w:r w:rsidRPr="00B4733E">
              <w:t>Наименование банка на рус. для печатной формы выписки</w:t>
            </w:r>
            <w:r>
              <w:t>»</w:t>
            </w:r>
          </w:p>
        </w:tc>
      </w:tr>
      <w:tr w:rsidR="00470238" w14:paraId="5E76D13B" w14:textId="77777777" w:rsidTr="00AC3CC1">
        <w:trPr>
          <w:cantSplit/>
        </w:trPr>
        <w:tc>
          <w:tcPr>
            <w:tcW w:w="720" w:type="dxa"/>
            <w:vAlign w:val="center"/>
          </w:tcPr>
          <w:p w14:paraId="27575E44" w14:textId="77777777" w:rsidR="00470238" w:rsidRDefault="00470238" w:rsidP="00AC3CC1">
            <w:pPr>
              <w:pStyle w:val="afa"/>
              <w:spacing w:before="20" w:after="20"/>
              <w:ind w:left="-108"/>
              <w:jc w:val="center"/>
              <w:rPr>
                <w:rStyle w:val="af9"/>
              </w:rPr>
            </w:pPr>
            <w:r>
              <w:rPr>
                <w:rStyle w:val="af9"/>
              </w:rPr>
              <w:t>2</w:t>
            </w:r>
          </w:p>
        </w:tc>
        <w:tc>
          <w:tcPr>
            <w:tcW w:w="2682" w:type="dxa"/>
          </w:tcPr>
          <w:p w14:paraId="5DC81917" w14:textId="77777777" w:rsidR="00470238" w:rsidRPr="00C859F5" w:rsidRDefault="00470238" w:rsidP="00AC3CC1">
            <w:pPr>
              <w:pStyle w:val="afa"/>
              <w:rPr>
                <w:b/>
              </w:rPr>
            </w:pPr>
            <w:r w:rsidRPr="00C859F5">
              <w:rPr>
                <w:b/>
              </w:rPr>
              <w:t>Дата формирования выписки</w:t>
            </w:r>
          </w:p>
        </w:tc>
        <w:tc>
          <w:tcPr>
            <w:tcW w:w="6237" w:type="dxa"/>
          </w:tcPr>
          <w:p w14:paraId="60775EA5" w14:textId="77777777" w:rsidR="00470238" w:rsidRPr="00171420" w:rsidRDefault="00470238" w:rsidP="00AC3CC1">
            <w:pPr>
              <w:pStyle w:val="afa"/>
            </w:pPr>
            <w:r>
              <w:t>Дата формирования выписки</w:t>
            </w:r>
          </w:p>
        </w:tc>
      </w:tr>
      <w:tr w:rsidR="00470238" w14:paraId="7BA8C579" w14:textId="77777777" w:rsidTr="00AC3CC1">
        <w:trPr>
          <w:cantSplit/>
        </w:trPr>
        <w:tc>
          <w:tcPr>
            <w:tcW w:w="720" w:type="dxa"/>
            <w:vAlign w:val="center"/>
          </w:tcPr>
          <w:p w14:paraId="0F45B6DA" w14:textId="77777777" w:rsidR="00470238" w:rsidRDefault="00470238" w:rsidP="00AC3CC1">
            <w:pPr>
              <w:pStyle w:val="afa"/>
              <w:spacing w:before="20" w:after="20"/>
              <w:ind w:left="-108"/>
              <w:jc w:val="center"/>
              <w:rPr>
                <w:rStyle w:val="af9"/>
              </w:rPr>
            </w:pPr>
            <w:r>
              <w:rPr>
                <w:rStyle w:val="af9"/>
              </w:rPr>
              <w:t>3</w:t>
            </w:r>
          </w:p>
        </w:tc>
        <w:tc>
          <w:tcPr>
            <w:tcW w:w="2682" w:type="dxa"/>
          </w:tcPr>
          <w:p w14:paraId="00848AB0" w14:textId="77777777" w:rsidR="00470238" w:rsidRPr="00C859F5" w:rsidRDefault="00470238" w:rsidP="00AC3CC1">
            <w:pPr>
              <w:pStyle w:val="afa"/>
              <w:rPr>
                <w:b/>
              </w:rPr>
            </w:pPr>
            <w:r w:rsidRPr="00C859F5">
              <w:rPr>
                <w:b/>
              </w:rPr>
              <w:t>Дата начала периода</w:t>
            </w:r>
          </w:p>
        </w:tc>
        <w:tc>
          <w:tcPr>
            <w:tcW w:w="6237" w:type="dxa"/>
            <w:vAlign w:val="center"/>
          </w:tcPr>
          <w:p w14:paraId="77C92BF8" w14:textId="77777777" w:rsidR="00470238" w:rsidRDefault="00470238" w:rsidP="00AC3CC1">
            <w:pPr>
              <w:spacing w:before="20" w:after="20"/>
              <w:ind w:left="0" w:firstLine="0"/>
              <w:rPr>
                <w:rFonts w:ascii="Arial" w:hAnsi="Arial" w:cs="Arial"/>
                <w:sz w:val="16"/>
                <w:szCs w:val="16"/>
              </w:rPr>
            </w:pPr>
            <w:r>
              <w:rPr>
                <w:rFonts w:ascii="Arial" w:hAnsi="Arial" w:cs="Arial"/>
                <w:sz w:val="16"/>
                <w:szCs w:val="16"/>
              </w:rPr>
              <w:t>Дата формирования выписки «с» (или «Дата формирования выписки», в случае если печатается выписка за один день).</w:t>
            </w:r>
          </w:p>
        </w:tc>
      </w:tr>
      <w:tr w:rsidR="00470238" w14:paraId="05C1FB0C" w14:textId="77777777" w:rsidTr="00AC3CC1">
        <w:trPr>
          <w:cantSplit/>
        </w:trPr>
        <w:tc>
          <w:tcPr>
            <w:tcW w:w="720" w:type="dxa"/>
            <w:vAlign w:val="center"/>
          </w:tcPr>
          <w:p w14:paraId="14ACAC6B" w14:textId="77777777" w:rsidR="00470238" w:rsidRDefault="00470238" w:rsidP="00AC3CC1">
            <w:pPr>
              <w:pStyle w:val="afa"/>
              <w:spacing w:before="20" w:after="20"/>
              <w:ind w:left="-108"/>
              <w:jc w:val="center"/>
              <w:rPr>
                <w:rStyle w:val="af9"/>
              </w:rPr>
            </w:pPr>
            <w:r>
              <w:rPr>
                <w:rStyle w:val="af9"/>
              </w:rPr>
              <w:t>4</w:t>
            </w:r>
          </w:p>
        </w:tc>
        <w:tc>
          <w:tcPr>
            <w:tcW w:w="2682" w:type="dxa"/>
          </w:tcPr>
          <w:p w14:paraId="3F5F4948" w14:textId="77777777" w:rsidR="00470238" w:rsidRPr="00C859F5" w:rsidRDefault="00470238" w:rsidP="00AC3CC1">
            <w:pPr>
              <w:pStyle w:val="afa"/>
              <w:rPr>
                <w:b/>
              </w:rPr>
            </w:pPr>
            <w:r w:rsidRPr="00C859F5">
              <w:rPr>
                <w:b/>
              </w:rPr>
              <w:t>Дата окончания периода</w:t>
            </w:r>
          </w:p>
        </w:tc>
        <w:tc>
          <w:tcPr>
            <w:tcW w:w="6237" w:type="dxa"/>
            <w:vAlign w:val="center"/>
          </w:tcPr>
          <w:p w14:paraId="458B22C7" w14:textId="77777777" w:rsidR="00470238" w:rsidRPr="009B67A3" w:rsidRDefault="00470238" w:rsidP="00AC3CC1">
            <w:pPr>
              <w:spacing w:before="20" w:after="20"/>
              <w:ind w:left="0" w:firstLine="0"/>
              <w:rPr>
                <w:rFonts w:ascii="Arial" w:hAnsi="Arial" w:cs="Arial"/>
                <w:sz w:val="16"/>
                <w:szCs w:val="16"/>
              </w:rPr>
            </w:pPr>
            <w:r>
              <w:rPr>
                <w:rFonts w:ascii="Arial" w:hAnsi="Arial" w:cs="Arial"/>
                <w:sz w:val="16"/>
                <w:szCs w:val="16"/>
              </w:rPr>
              <w:t xml:space="preserve">Дата формирования выписки «по». (в случае если печатается выписка за один день, строка не выводится) </w:t>
            </w:r>
          </w:p>
        </w:tc>
      </w:tr>
      <w:tr w:rsidR="00470238" w14:paraId="14795BB8" w14:textId="77777777" w:rsidTr="00AC3CC1">
        <w:trPr>
          <w:cantSplit/>
        </w:trPr>
        <w:tc>
          <w:tcPr>
            <w:tcW w:w="720" w:type="dxa"/>
            <w:vAlign w:val="center"/>
          </w:tcPr>
          <w:p w14:paraId="7DC8AB29" w14:textId="77777777" w:rsidR="00470238" w:rsidRPr="00C859F5" w:rsidRDefault="00470238" w:rsidP="00AC3CC1">
            <w:pPr>
              <w:pStyle w:val="afa"/>
              <w:spacing w:before="20" w:after="20"/>
              <w:ind w:left="-108"/>
              <w:jc w:val="center"/>
              <w:rPr>
                <w:rStyle w:val="af9"/>
              </w:rPr>
            </w:pPr>
            <w:r>
              <w:rPr>
                <w:rStyle w:val="af9"/>
              </w:rPr>
              <w:t>5</w:t>
            </w:r>
          </w:p>
        </w:tc>
        <w:tc>
          <w:tcPr>
            <w:tcW w:w="2682" w:type="dxa"/>
          </w:tcPr>
          <w:p w14:paraId="165B3FC1" w14:textId="77777777" w:rsidR="00470238" w:rsidRPr="00C859F5" w:rsidRDefault="00470238" w:rsidP="00AC3CC1">
            <w:pPr>
              <w:pStyle w:val="afa"/>
              <w:rPr>
                <w:b/>
              </w:rPr>
            </w:pPr>
            <w:r w:rsidRPr="00C859F5">
              <w:rPr>
                <w:b/>
              </w:rPr>
              <w:t>Наименование валюты счета выписки</w:t>
            </w:r>
          </w:p>
        </w:tc>
        <w:tc>
          <w:tcPr>
            <w:tcW w:w="6237" w:type="dxa"/>
          </w:tcPr>
          <w:p w14:paraId="45A98C54" w14:textId="77777777" w:rsidR="00470238" w:rsidRPr="00171420" w:rsidRDefault="00470238" w:rsidP="00AC3CC1">
            <w:pPr>
              <w:pStyle w:val="afa"/>
            </w:pPr>
            <w:r>
              <w:t>Наименование валюты счета выписки</w:t>
            </w:r>
          </w:p>
        </w:tc>
      </w:tr>
      <w:tr w:rsidR="00470238" w14:paraId="34C0B8A3" w14:textId="77777777" w:rsidTr="00AC3CC1">
        <w:trPr>
          <w:cantSplit/>
        </w:trPr>
        <w:tc>
          <w:tcPr>
            <w:tcW w:w="720" w:type="dxa"/>
            <w:vAlign w:val="center"/>
          </w:tcPr>
          <w:p w14:paraId="0EC05639" w14:textId="77777777" w:rsidR="00470238" w:rsidRDefault="00470238" w:rsidP="00AC3CC1">
            <w:pPr>
              <w:pStyle w:val="afa"/>
              <w:spacing w:before="20" w:after="20"/>
              <w:ind w:left="-108"/>
              <w:jc w:val="center"/>
              <w:rPr>
                <w:rStyle w:val="af9"/>
              </w:rPr>
            </w:pPr>
            <w:r>
              <w:rPr>
                <w:rStyle w:val="af9"/>
              </w:rPr>
              <w:t>6</w:t>
            </w:r>
          </w:p>
        </w:tc>
        <w:tc>
          <w:tcPr>
            <w:tcW w:w="2682" w:type="dxa"/>
          </w:tcPr>
          <w:p w14:paraId="03B87AEA" w14:textId="77777777" w:rsidR="00470238" w:rsidRPr="00C859F5" w:rsidRDefault="00470238" w:rsidP="00AC3CC1">
            <w:pPr>
              <w:pStyle w:val="afa"/>
              <w:rPr>
                <w:b/>
              </w:rPr>
            </w:pPr>
            <w:r w:rsidRPr="00C859F5">
              <w:rPr>
                <w:b/>
              </w:rPr>
              <w:t>Счет</w:t>
            </w:r>
          </w:p>
        </w:tc>
        <w:tc>
          <w:tcPr>
            <w:tcW w:w="6237" w:type="dxa"/>
          </w:tcPr>
          <w:p w14:paraId="57500AF2" w14:textId="77777777" w:rsidR="00470238" w:rsidRPr="00171420" w:rsidRDefault="00470238" w:rsidP="00AC3CC1">
            <w:pPr>
              <w:pStyle w:val="afa"/>
            </w:pPr>
            <w:r>
              <w:t>Счет, по которому формируется Выписка</w:t>
            </w:r>
          </w:p>
        </w:tc>
      </w:tr>
      <w:tr w:rsidR="00470238" w14:paraId="39C79649" w14:textId="77777777" w:rsidTr="00AC3CC1">
        <w:trPr>
          <w:cantSplit/>
        </w:trPr>
        <w:tc>
          <w:tcPr>
            <w:tcW w:w="720" w:type="dxa"/>
            <w:vAlign w:val="center"/>
          </w:tcPr>
          <w:p w14:paraId="60780D12" w14:textId="77777777" w:rsidR="00470238" w:rsidRPr="00C859F5" w:rsidRDefault="00470238" w:rsidP="00AC3CC1">
            <w:pPr>
              <w:pStyle w:val="afa"/>
              <w:spacing w:before="20" w:after="20"/>
              <w:ind w:left="-108"/>
              <w:jc w:val="center"/>
              <w:rPr>
                <w:rStyle w:val="af9"/>
              </w:rPr>
            </w:pPr>
            <w:r>
              <w:rPr>
                <w:rStyle w:val="af9"/>
              </w:rPr>
              <w:t>7</w:t>
            </w:r>
          </w:p>
        </w:tc>
        <w:tc>
          <w:tcPr>
            <w:tcW w:w="2682" w:type="dxa"/>
          </w:tcPr>
          <w:p w14:paraId="789A4CCB" w14:textId="77777777" w:rsidR="00470238" w:rsidRPr="00C859F5" w:rsidRDefault="00470238" w:rsidP="00AC3CC1">
            <w:pPr>
              <w:pStyle w:val="afa"/>
              <w:rPr>
                <w:b/>
              </w:rPr>
            </w:pPr>
            <w:r w:rsidRPr="00C859F5">
              <w:rPr>
                <w:b/>
              </w:rPr>
              <w:t>Наименование счета</w:t>
            </w:r>
          </w:p>
        </w:tc>
        <w:tc>
          <w:tcPr>
            <w:tcW w:w="6237" w:type="dxa"/>
          </w:tcPr>
          <w:p w14:paraId="5280FF1B" w14:textId="77777777" w:rsidR="00470238" w:rsidRPr="00171420" w:rsidRDefault="00470238" w:rsidP="00AC3CC1">
            <w:pPr>
              <w:pStyle w:val="afa"/>
            </w:pPr>
            <w:r>
              <w:t>Наименование счета, по которому формируется Выписка</w:t>
            </w:r>
          </w:p>
        </w:tc>
      </w:tr>
      <w:tr w:rsidR="00470238" w14:paraId="424EC561" w14:textId="77777777" w:rsidTr="00AC3CC1">
        <w:trPr>
          <w:cantSplit/>
        </w:trPr>
        <w:tc>
          <w:tcPr>
            <w:tcW w:w="720" w:type="dxa"/>
            <w:vAlign w:val="center"/>
          </w:tcPr>
          <w:p w14:paraId="38DD4271" w14:textId="77777777" w:rsidR="00470238" w:rsidRDefault="00470238" w:rsidP="00AC3CC1">
            <w:pPr>
              <w:pStyle w:val="afa"/>
              <w:spacing w:before="20" w:after="20"/>
              <w:ind w:left="-108"/>
              <w:jc w:val="center"/>
              <w:rPr>
                <w:rStyle w:val="af9"/>
              </w:rPr>
            </w:pPr>
            <w:r>
              <w:rPr>
                <w:rStyle w:val="af9"/>
              </w:rPr>
              <w:t>8</w:t>
            </w:r>
          </w:p>
        </w:tc>
        <w:tc>
          <w:tcPr>
            <w:tcW w:w="2682" w:type="dxa"/>
          </w:tcPr>
          <w:p w14:paraId="1B4AAD50" w14:textId="77777777" w:rsidR="00470238" w:rsidRPr="00C859F5" w:rsidRDefault="00470238" w:rsidP="00AC3CC1">
            <w:pPr>
              <w:pStyle w:val="afa"/>
              <w:rPr>
                <w:b/>
              </w:rPr>
            </w:pPr>
            <w:r w:rsidRPr="00C859F5">
              <w:rPr>
                <w:b/>
              </w:rPr>
              <w:t>Входящий остаток</w:t>
            </w:r>
          </w:p>
        </w:tc>
        <w:tc>
          <w:tcPr>
            <w:tcW w:w="6237" w:type="dxa"/>
          </w:tcPr>
          <w:p w14:paraId="1AE79BC0" w14:textId="77777777" w:rsidR="00470238" w:rsidRPr="00171420" w:rsidRDefault="00470238" w:rsidP="00AC3CC1">
            <w:pPr>
              <w:pStyle w:val="afa"/>
            </w:pPr>
            <w:r>
              <w:t>Входящий остаток</w:t>
            </w:r>
          </w:p>
        </w:tc>
      </w:tr>
      <w:tr w:rsidR="00470238" w14:paraId="0D952408" w14:textId="77777777" w:rsidTr="00AC3CC1">
        <w:trPr>
          <w:cantSplit/>
        </w:trPr>
        <w:tc>
          <w:tcPr>
            <w:tcW w:w="720" w:type="dxa"/>
            <w:vAlign w:val="center"/>
          </w:tcPr>
          <w:p w14:paraId="62F6EFA8" w14:textId="77777777" w:rsidR="00470238" w:rsidRDefault="00470238" w:rsidP="00AC3CC1">
            <w:pPr>
              <w:pStyle w:val="afa"/>
              <w:spacing w:before="20" w:after="20"/>
              <w:ind w:left="-108"/>
              <w:jc w:val="center"/>
              <w:rPr>
                <w:rStyle w:val="af9"/>
              </w:rPr>
            </w:pPr>
            <w:r>
              <w:rPr>
                <w:rStyle w:val="af9"/>
              </w:rPr>
              <w:t>9</w:t>
            </w:r>
          </w:p>
        </w:tc>
        <w:tc>
          <w:tcPr>
            <w:tcW w:w="2682" w:type="dxa"/>
          </w:tcPr>
          <w:p w14:paraId="3654DC92" w14:textId="77777777" w:rsidR="00470238" w:rsidRPr="00C859F5" w:rsidRDefault="00470238" w:rsidP="00AC3CC1">
            <w:pPr>
              <w:pStyle w:val="afa"/>
              <w:rPr>
                <w:b/>
              </w:rPr>
            </w:pPr>
            <w:r w:rsidRPr="00C859F5">
              <w:rPr>
                <w:b/>
              </w:rPr>
              <w:t>Дата проводки</w:t>
            </w:r>
          </w:p>
        </w:tc>
        <w:tc>
          <w:tcPr>
            <w:tcW w:w="6237" w:type="dxa"/>
          </w:tcPr>
          <w:p w14:paraId="709E8D06" w14:textId="77777777" w:rsidR="00470238" w:rsidRPr="00171420" w:rsidRDefault="00470238" w:rsidP="00AC3CC1">
            <w:pPr>
              <w:pStyle w:val="afa"/>
            </w:pPr>
            <w:r>
              <w:t>Дата проводки</w:t>
            </w:r>
          </w:p>
        </w:tc>
      </w:tr>
      <w:tr w:rsidR="00470238" w14:paraId="2233D4CA" w14:textId="77777777" w:rsidTr="00AC3CC1">
        <w:trPr>
          <w:cantSplit/>
        </w:trPr>
        <w:tc>
          <w:tcPr>
            <w:tcW w:w="720" w:type="dxa"/>
            <w:vAlign w:val="center"/>
          </w:tcPr>
          <w:p w14:paraId="2D93FC55" w14:textId="77777777" w:rsidR="00470238" w:rsidRDefault="00470238" w:rsidP="00AC3CC1">
            <w:pPr>
              <w:pStyle w:val="afa"/>
              <w:spacing w:before="20" w:after="20"/>
              <w:ind w:left="-108"/>
              <w:jc w:val="center"/>
              <w:rPr>
                <w:rStyle w:val="af9"/>
              </w:rPr>
            </w:pPr>
            <w:r>
              <w:rPr>
                <w:rStyle w:val="af9"/>
              </w:rPr>
              <w:t>10</w:t>
            </w:r>
          </w:p>
        </w:tc>
        <w:tc>
          <w:tcPr>
            <w:tcW w:w="2682" w:type="dxa"/>
          </w:tcPr>
          <w:p w14:paraId="21440FEA" w14:textId="77777777" w:rsidR="00470238" w:rsidRPr="00C859F5" w:rsidRDefault="00470238" w:rsidP="00AC3CC1">
            <w:pPr>
              <w:pStyle w:val="afa"/>
              <w:rPr>
                <w:b/>
              </w:rPr>
            </w:pPr>
            <w:r w:rsidRPr="00C859F5">
              <w:rPr>
                <w:b/>
              </w:rPr>
              <w:t>ВО</w:t>
            </w:r>
          </w:p>
        </w:tc>
        <w:tc>
          <w:tcPr>
            <w:tcW w:w="6237" w:type="dxa"/>
          </w:tcPr>
          <w:p w14:paraId="4B233EFA" w14:textId="77777777" w:rsidR="00470238" w:rsidRPr="00171420" w:rsidRDefault="00470238" w:rsidP="00AC3CC1">
            <w:pPr>
              <w:pStyle w:val="afa"/>
            </w:pPr>
            <w:r>
              <w:t>ВО</w:t>
            </w:r>
          </w:p>
        </w:tc>
      </w:tr>
      <w:tr w:rsidR="00470238" w14:paraId="43EF8572" w14:textId="77777777" w:rsidTr="00AC3CC1">
        <w:trPr>
          <w:cantSplit/>
        </w:trPr>
        <w:tc>
          <w:tcPr>
            <w:tcW w:w="720" w:type="dxa"/>
            <w:vAlign w:val="center"/>
          </w:tcPr>
          <w:p w14:paraId="3977064D" w14:textId="77777777" w:rsidR="00470238" w:rsidRDefault="00470238" w:rsidP="00AC3CC1">
            <w:pPr>
              <w:pStyle w:val="afa"/>
              <w:spacing w:before="20" w:after="20"/>
              <w:ind w:left="-108"/>
              <w:jc w:val="center"/>
              <w:rPr>
                <w:rStyle w:val="af9"/>
              </w:rPr>
            </w:pPr>
            <w:r>
              <w:rPr>
                <w:rStyle w:val="af9"/>
              </w:rPr>
              <w:t>11</w:t>
            </w:r>
          </w:p>
        </w:tc>
        <w:tc>
          <w:tcPr>
            <w:tcW w:w="2682" w:type="dxa"/>
          </w:tcPr>
          <w:p w14:paraId="2639854D" w14:textId="77777777" w:rsidR="00470238" w:rsidRPr="00C859F5" w:rsidRDefault="00470238" w:rsidP="00AC3CC1">
            <w:pPr>
              <w:pStyle w:val="afa"/>
              <w:rPr>
                <w:b/>
              </w:rPr>
            </w:pPr>
            <w:r w:rsidRPr="00C859F5">
              <w:rPr>
                <w:b/>
              </w:rPr>
              <w:t>Номер документа</w:t>
            </w:r>
          </w:p>
        </w:tc>
        <w:tc>
          <w:tcPr>
            <w:tcW w:w="6237" w:type="dxa"/>
          </w:tcPr>
          <w:p w14:paraId="07BB9FD6" w14:textId="77777777" w:rsidR="00470238" w:rsidRPr="00171420" w:rsidRDefault="00470238" w:rsidP="00AC3CC1">
            <w:pPr>
              <w:pStyle w:val="afa"/>
            </w:pPr>
            <w:r>
              <w:t>Номер документа</w:t>
            </w:r>
          </w:p>
        </w:tc>
      </w:tr>
      <w:tr w:rsidR="00470238" w14:paraId="6471EBC3" w14:textId="77777777" w:rsidTr="00AC3CC1">
        <w:trPr>
          <w:cantSplit/>
        </w:trPr>
        <w:tc>
          <w:tcPr>
            <w:tcW w:w="720" w:type="dxa"/>
            <w:vAlign w:val="center"/>
          </w:tcPr>
          <w:p w14:paraId="56DF42CD" w14:textId="7A217746" w:rsidR="00470238" w:rsidRDefault="00470238" w:rsidP="00AC3CC1">
            <w:pPr>
              <w:pStyle w:val="afa"/>
              <w:spacing w:before="20" w:after="20"/>
              <w:ind w:left="-108"/>
              <w:jc w:val="center"/>
              <w:rPr>
                <w:rStyle w:val="af9"/>
              </w:rPr>
            </w:pPr>
            <w:del w:id="7478" w:author="Широбокова Алёна Сергеевна" w:date="2017-09-05T12:31:00Z">
              <w:r w:rsidDel="00B132AC">
                <w:rPr>
                  <w:rStyle w:val="af9"/>
                </w:rPr>
                <w:delText>12</w:delText>
              </w:r>
            </w:del>
          </w:p>
        </w:tc>
        <w:tc>
          <w:tcPr>
            <w:tcW w:w="2682" w:type="dxa"/>
          </w:tcPr>
          <w:p w14:paraId="4E128AE3" w14:textId="62372F61" w:rsidR="00470238" w:rsidRPr="00C859F5" w:rsidRDefault="00470238" w:rsidP="00AC3CC1">
            <w:pPr>
              <w:pStyle w:val="afa"/>
              <w:rPr>
                <w:b/>
              </w:rPr>
            </w:pPr>
            <w:del w:id="7479" w:author="Широбокова Алёна Сергеевна" w:date="2017-09-05T12:31:00Z">
              <w:r w:rsidRPr="00C859F5" w:rsidDel="00B132AC">
                <w:rPr>
                  <w:b/>
                </w:rPr>
                <w:delText>Банк корреспондента</w:delText>
              </w:r>
            </w:del>
          </w:p>
        </w:tc>
        <w:tc>
          <w:tcPr>
            <w:tcW w:w="6237" w:type="dxa"/>
          </w:tcPr>
          <w:p w14:paraId="38670D31" w14:textId="78CCC1E4" w:rsidR="00470238" w:rsidRPr="00171420" w:rsidRDefault="00470238" w:rsidP="00AC3CC1">
            <w:pPr>
              <w:pStyle w:val="afa"/>
            </w:pPr>
            <w:del w:id="7480" w:author="Широбокова Алёна Сергеевна" w:date="2017-09-05T12:31:00Z">
              <w:r w:rsidDel="00B132AC">
                <w:delText>Банк корреспондента</w:delText>
              </w:r>
            </w:del>
          </w:p>
        </w:tc>
      </w:tr>
      <w:tr w:rsidR="00470238" w14:paraId="60A984A0" w14:textId="77777777" w:rsidTr="00AC3CC1">
        <w:trPr>
          <w:cantSplit/>
        </w:trPr>
        <w:tc>
          <w:tcPr>
            <w:tcW w:w="720" w:type="dxa"/>
            <w:vAlign w:val="center"/>
          </w:tcPr>
          <w:p w14:paraId="016E8550" w14:textId="545AED0D" w:rsidR="00470238" w:rsidRDefault="00470238" w:rsidP="00AC3CC1">
            <w:pPr>
              <w:pStyle w:val="afa"/>
              <w:spacing w:before="20" w:after="20"/>
              <w:ind w:left="-108"/>
              <w:jc w:val="center"/>
              <w:rPr>
                <w:rStyle w:val="af9"/>
              </w:rPr>
            </w:pPr>
            <w:del w:id="7481" w:author="Широбокова Алёна Сергеевна" w:date="2017-09-05T12:31:00Z">
              <w:r w:rsidDel="00B132AC">
                <w:rPr>
                  <w:rStyle w:val="af9"/>
                </w:rPr>
                <w:delText>13</w:delText>
              </w:r>
            </w:del>
          </w:p>
        </w:tc>
        <w:tc>
          <w:tcPr>
            <w:tcW w:w="2682" w:type="dxa"/>
          </w:tcPr>
          <w:p w14:paraId="07FD1001" w14:textId="4F99A4FA" w:rsidR="00470238" w:rsidRPr="00C859F5" w:rsidRDefault="00470238" w:rsidP="00AC3CC1">
            <w:pPr>
              <w:pStyle w:val="afa"/>
              <w:rPr>
                <w:b/>
              </w:rPr>
            </w:pPr>
            <w:del w:id="7482" w:author="Широбокова Алёна Сергеевна" w:date="2017-09-05T12:31:00Z">
              <w:r w:rsidRPr="00C859F5" w:rsidDel="00B132AC">
                <w:rPr>
                  <w:b/>
                </w:rPr>
                <w:delText>Наименование корреспондента</w:delText>
              </w:r>
            </w:del>
          </w:p>
        </w:tc>
        <w:tc>
          <w:tcPr>
            <w:tcW w:w="6237" w:type="dxa"/>
          </w:tcPr>
          <w:p w14:paraId="125BA3D9" w14:textId="70E9ACDE" w:rsidR="00470238" w:rsidRPr="00171420" w:rsidRDefault="00470238" w:rsidP="00AC3CC1">
            <w:pPr>
              <w:pStyle w:val="afa"/>
            </w:pPr>
            <w:del w:id="7483" w:author="Широбокова Алёна Сергеевна" w:date="2017-09-05T12:31:00Z">
              <w:r w:rsidDel="00B132AC">
                <w:delText>Наименование корреспондента</w:delText>
              </w:r>
            </w:del>
          </w:p>
        </w:tc>
      </w:tr>
      <w:tr w:rsidR="00470238" w14:paraId="44B384B2" w14:textId="77777777" w:rsidTr="00AC3CC1">
        <w:trPr>
          <w:cantSplit/>
        </w:trPr>
        <w:tc>
          <w:tcPr>
            <w:tcW w:w="720" w:type="dxa"/>
            <w:vAlign w:val="center"/>
          </w:tcPr>
          <w:p w14:paraId="6251C693" w14:textId="77777777" w:rsidR="00470238" w:rsidRPr="00AA022F" w:rsidRDefault="00470238" w:rsidP="00AC3CC1">
            <w:pPr>
              <w:pStyle w:val="afa"/>
              <w:spacing w:before="20" w:after="20"/>
              <w:ind w:left="-108"/>
              <w:jc w:val="center"/>
              <w:rPr>
                <w:rStyle w:val="af9"/>
              </w:rPr>
            </w:pPr>
            <w:r>
              <w:rPr>
                <w:rStyle w:val="af9"/>
              </w:rPr>
              <w:t>14</w:t>
            </w:r>
          </w:p>
        </w:tc>
        <w:tc>
          <w:tcPr>
            <w:tcW w:w="2682" w:type="dxa"/>
          </w:tcPr>
          <w:p w14:paraId="763BF2D4" w14:textId="77777777" w:rsidR="00470238" w:rsidRPr="00C859F5" w:rsidRDefault="00470238" w:rsidP="00AC3CC1">
            <w:pPr>
              <w:pStyle w:val="afa"/>
              <w:rPr>
                <w:b/>
              </w:rPr>
            </w:pPr>
            <w:r w:rsidRPr="00C859F5">
              <w:rPr>
                <w:b/>
              </w:rPr>
              <w:t>Счет плательщика</w:t>
            </w:r>
          </w:p>
        </w:tc>
        <w:tc>
          <w:tcPr>
            <w:tcW w:w="6237" w:type="dxa"/>
          </w:tcPr>
          <w:p w14:paraId="74DFB1C3" w14:textId="77777777" w:rsidR="00470238" w:rsidRPr="00171420" w:rsidRDefault="00470238" w:rsidP="00AC3CC1">
            <w:pPr>
              <w:pStyle w:val="afa"/>
            </w:pPr>
            <w:r>
              <w:t>Счет плательщика</w:t>
            </w:r>
          </w:p>
        </w:tc>
      </w:tr>
      <w:tr w:rsidR="00470238" w14:paraId="4CB0563D" w14:textId="77777777" w:rsidTr="00AC3CC1">
        <w:trPr>
          <w:cantSplit/>
        </w:trPr>
        <w:tc>
          <w:tcPr>
            <w:tcW w:w="720" w:type="dxa"/>
            <w:vAlign w:val="center"/>
          </w:tcPr>
          <w:p w14:paraId="35F66812" w14:textId="77777777" w:rsidR="00470238" w:rsidRDefault="00470238" w:rsidP="00AC3CC1">
            <w:pPr>
              <w:pStyle w:val="afa"/>
              <w:spacing w:before="20" w:after="20"/>
              <w:ind w:left="-108"/>
              <w:jc w:val="center"/>
              <w:rPr>
                <w:rStyle w:val="af9"/>
              </w:rPr>
            </w:pPr>
            <w:r>
              <w:rPr>
                <w:rStyle w:val="af9"/>
              </w:rPr>
              <w:t>15</w:t>
            </w:r>
          </w:p>
        </w:tc>
        <w:tc>
          <w:tcPr>
            <w:tcW w:w="2682" w:type="dxa"/>
          </w:tcPr>
          <w:p w14:paraId="49035859" w14:textId="77777777" w:rsidR="00470238" w:rsidRPr="00C859F5" w:rsidRDefault="00470238" w:rsidP="00AC3CC1">
            <w:pPr>
              <w:pStyle w:val="afa"/>
              <w:rPr>
                <w:b/>
              </w:rPr>
            </w:pPr>
            <w:r w:rsidRPr="00C859F5">
              <w:rPr>
                <w:b/>
              </w:rPr>
              <w:t>Счет получателя</w:t>
            </w:r>
          </w:p>
        </w:tc>
        <w:tc>
          <w:tcPr>
            <w:tcW w:w="6237" w:type="dxa"/>
          </w:tcPr>
          <w:p w14:paraId="2061380F" w14:textId="77777777" w:rsidR="00470238" w:rsidRPr="00171420" w:rsidRDefault="00470238" w:rsidP="00AC3CC1">
            <w:pPr>
              <w:pStyle w:val="afa"/>
            </w:pPr>
            <w:r>
              <w:t>Счет получателя</w:t>
            </w:r>
          </w:p>
        </w:tc>
      </w:tr>
      <w:tr w:rsidR="00470238" w14:paraId="1F65DDE8" w14:textId="77777777" w:rsidTr="00AC3CC1">
        <w:trPr>
          <w:cantSplit/>
        </w:trPr>
        <w:tc>
          <w:tcPr>
            <w:tcW w:w="720" w:type="dxa"/>
            <w:vAlign w:val="center"/>
          </w:tcPr>
          <w:p w14:paraId="23E9443E" w14:textId="77777777" w:rsidR="00470238" w:rsidRPr="00DF4FD2" w:rsidRDefault="00470238" w:rsidP="00AC3CC1">
            <w:pPr>
              <w:pStyle w:val="afa"/>
              <w:spacing w:before="20" w:after="20"/>
              <w:ind w:left="-108"/>
              <w:jc w:val="center"/>
              <w:rPr>
                <w:rStyle w:val="af9"/>
              </w:rPr>
            </w:pPr>
            <w:r>
              <w:rPr>
                <w:rStyle w:val="af9"/>
              </w:rPr>
              <w:t>16</w:t>
            </w:r>
          </w:p>
        </w:tc>
        <w:tc>
          <w:tcPr>
            <w:tcW w:w="2682" w:type="dxa"/>
          </w:tcPr>
          <w:p w14:paraId="46EBCF72" w14:textId="77777777" w:rsidR="00470238" w:rsidRPr="00C859F5" w:rsidRDefault="00470238" w:rsidP="00AC3CC1">
            <w:pPr>
              <w:pStyle w:val="afa"/>
              <w:rPr>
                <w:b/>
              </w:rPr>
            </w:pPr>
            <w:r w:rsidRPr="00C859F5">
              <w:rPr>
                <w:b/>
              </w:rPr>
              <w:t>Дебет</w:t>
            </w:r>
          </w:p>
        </w:tc>
        <w:tc>
          <w:tcPr>
            <w:tcW w:w="6237" w:type="dxa"/>
          </w:tcPr>
          <w:p w14:paraId="5F8228D8" w14:textId="77777777" w:rsidR="00470238" w:rsidRPr="00171420" w:rsidRDefault="00470238" w:rsidP="00AC3CC1">
            <w:pPr>
              <w:pStyle w:val="afa"/>
            </w:pPr>
            <w:r>
              <w:t>Дебет в валюте</w:t>
            </w:r>
          </w:p>
        </w:tc>
      </w:tr>
      <w:tr w:rsidR="00470238" w14:paraId="065266F3" w14:textId="77777777" w:rsidTr="00AC3CC1">
        <w:trPr>
          <w:cantSplit/>
        </w:trPr>
        <w:tc>
          <w:tcPr>
            <w:tcW w:w="720" w:type="dxa"/>
            <w:vAlign w:val="center"/>
          </w:tcPr>
          <w:p w14:paraId="21FED54A" w14:textId="77777777" w:rsidR="00470238" w:rsidRDefault="00470238" w:rsidP="00AC3CC1">
            <w:pPr>
              <w:pStyle w:val="afa"/>
              <w:spacing w:before="20" w:after="20"/>
              <w:ind w:left="-108"/>
              <w:jc w:val="center"/>
              <w:rPr>
                <w:rStyle w:val="af9"/>
              </w:rPr>
            </w:pPr>
            <w:r>
              <w:rPr>
                <w:rStyle w:val="af9"/>
              </w:rPr>
              <w:t>16.1</w:t>
            </w:r>
          </w:p>
        </w:tc>
        <w:tc>
          <w:tcPr>
            <w:tcW w:w="2682" w:type="dxa"/>
          </w:tcPr>
          <w:p w14:paraId="484940B7" w14:textId="77777777" w:rsidR="00470238" w:rsidRPr="00C859F5" w:rsidRDefault="00470238" w:rsidP="00AC3CC1">
            <w:pPr>
              <w:pStyle w:val="afa"/>
              <w:rPr>
                <w:b/>
              </w:rPr>
            </w:pPr>
            <w:r>
              <w:rPr>
                <w:b/>
              </w:rPr>
              <w:t>Дебет в нац. валюте</w:t>
            </w:r>
          </w:p>
        </w:tc>
        <w:tc>
          <w:tcPr>
            <w:tcW w:w="6237" w:type="dxa"/>
          </w:tcPr>
          <w:p w14:paraId="3D44753D" w14:textId="77777777" w:rsidR="00470238" w:rsidRDefault="00470238" w:rsidP="00AC3CC1">
            <w:pPr>
              <w:pStyle w:val="afa"/>
            </w:pPr>
            <w:r>
              <w:t>Дебет в национальной валюте</w:t>
            </w:r>
          </w:p>
        </w:tc>
      </w:tr>
      <w:tr w:rsidR="00470238" w14:paraId="0B18F041" w14:textId="77777777" w:rsidTr="00AC3CC1">
        <w:trPr>
          <w:cantSplit/>
        </w:trPr>
        <w:tc>
          <w:tcPr>
            <w:tcW w:w="720" w:type="dxa"/>
            <w:vAlign w:val="center"/>
          </w:tcPr>
          <w:p w14:paraId="22443E30" w14:textId="77777777" w:rsidR="00470238" w:rsidRDefault="00470238" w:rsidP="00AC3CC1">
            <w:pPr>
              <w:pStyle w:val="afa"/>
              <w:spacing w:before="20" w:after="20"/>
              <w:ind w:left="-108"/>
              <w:jc w:val="center"/>
              <w:rPr>
                <w:rStyle w:val="af9"/>
              </w:rPr>
            </w:pPr>
            <w:r>
              <w:rPr>
                <w:rStyle w:val="af9"/>
              </w:rPr>
              <w:t>17</w:t>
            </w:r>
          </w:p>
        </w:tc>
        <w:tc>
          <w:tcPr>
            <w:tcW w:w="2682" w:type="dxa"/>
          </w:tcPr>
          <w:p w14:paraId="2F127CF9" w14:textId="77777777" w:rsidR="00470238" w:rsidRPr="00C859F5" w:rsidRDefault="00470238" w:rsidP="00AC3CC1">
            <w:pPr>
              <w:pStyle w:val="afa"/>
              <w:rPr>
                <w:b/>
              </w:rPr>
            </w:pPr>
            <w:r w:rsidRPr="00C859F5">
              <w:rPr>
                <w:b/>
              </w:rPr>
              <w:t>Кредит</w:t>
            </w:r>
          </w:p>
        </w:tc>
        <w:tc>
          <w:tcPr>
            <w:tcW w:w="6237" w:type="dxa"/>
          </w:tcPr>
          <w:p w14:paraId="73512582" w14:textId="77777777" w:rsidR="00470238" w:rsidRPr="00171420" w:rsidRDefault="00470238" w:rsidP="00AC3CC1">
            <w:pPr>
              <w:pStyle w:val="afa"/>
            </w:pPr>
            <w:r>
              <w:t>Кредит в валюте</w:t>
            </w:r>
          </w:p>
        </w:tc>
      </w:tr>
      <w:tr w:rsidR="00470238" w14:paraId="24311ECE" w14:textId="77777777" w:rsidTr="00AC3CC1">
        <w:trPr>
          <w:cantSplit/>
        </w:trPr>
        <w:tc>
          <w:tcPr>
            <w:tcW w:w="720" w:type="dxa"/>
            <w:vAlign w:val="center"/>
          </w:tcPr>
          <w:p w14:paraId="56C5A330" w14:textId="77777777" w:rsidR="00470238" w:rsidRDefault="00470238" w:rsidP="00AC3CC1">
            <w:pPr>
              <w:pStyle w:val="afa"/>
              <w:spacing w:before="20" w:after="20"/>
              <w:ind w:left="-108"/>
              <w:jc w:val="center"/>
              <w:rPr>
                <w:rStyle w:val="af9"/>
              </w:rPr>
            </w:pPr>
            <w:r>
              <w:rPr>
                <w:rStyle w:val="af9"/>
              </w:rPr>
              <w:t>17.1</w:t>
            </w:r>
          </w:p>
        </w:tc>
        <w:tc>
          <w:tcPr>
            <w:tcW w:w="2682" w:type="dxa"/>
          </w:tcPr>
          <w:p w14:paraId="77123D67" w14:textId="77777777" w:rsidR="00470238" w:rsidRPr="00C859F5" w:rsidRDefault="00470238" w:rsidP="00AC3CC1">
            <w:pPr>
              <w:pStyle w:val="afa"/>
              <w:rPr>
                <w:b/>
              </w:rPr>
            </w:pPr>
            <w:r w:rsidRPr="00C859F5">
              <w:rPr>
                <w:b/>
              </w:rPr>
              <w:t>Кредит</w:t>
            </w:r>
            <w:r>
              <w:rPr>
                <w:b/>
              </w:rPr>
              <w:t xml:space="preserve"> в нац. валюте</w:t>
            </w:r>
          </w:p>
        </w:tc>
        <w:tc>
          <w:tcPr>
            <w:tcW w:w="6237" w:type="dxa"/>
          </w:tcPr>
          <w:p w14:paraId="11CA97E0" w14:textId="77777777" w:rsidR="00470238" w:rsidRDefault="00470238" w:rsidP="00AC3CC1">
            <w:pPr>
              <w:pStyle w:val="afa"/>
            </w:pPr>
            <w:r>
              <w:t>Кредит в национальной валюте</w:t>
            </w:r>
          </w:p>
        </w:tc>
      </w:tr>
      <w:tr w:rsidR="00470238" w14:paraId="6BB43E82" w14:textId="77777777" w:rsidTr="00AC3CC1">
        <w:trPr>
          <w:cantSplit/>
        </w:trPr>
        <w:tc>
          <w:tcPr>
            <w:tcW w:w="720" w:type="dxa"/>
            <w:vAlign w:val="center"/>
          </w:tcPr>
          <w:p w14:paraId="0B7781AE" w14:textId="77777777" w:rsidR="00470238" w:rsidRPr="009C7E57" w:rsidRDefault="00470238" w:rsidP="00AC3CC1">
            <w:pPr>
              <w:pStyle w:val="afa"/>
              <w:spacing w:before="20" w:after="20"/>
              <w:ind w:left="-108"/>
              <w:jc w:val="center"/>
              <w:rPr>
                <w:rStyle w:val="af9"/>
              </w:rPr>
            </w:pPr>
            <w:r>
              <w:rPr>
                <w:rStyle w:val="af9"/>
              </w:rPr>
              <w:t>18</w:t>
            </w:r>
          </w:p>
        </w:tc>
        <w:tc>
          <w:tcPr>
            <w:tcW w:w="2682" w:type="dxa"/>
          </w:tcPr>
          <w:p w14:paraId="02B6B693" w14:textId="77777777" w:rsidR="00470238" w:rsidRPr="00C859F5" w:rsidRDefault="00470238" w:rsidP="00AC3CC1">
            <w:pPr>
              <w:pStyle w:val="afa"/>
              <w:rPr>
                <w:b/>
              </w:rPr>
            </w:pPr>
            <w:r w:rsidRPr="00C859F5">
              <w:rPr>
                <w:b/>
              </w:rPr>
              <w:t>Назначение платежа</w:t>
            </w:r>
          </w:p>
        </w:tc>
        <w:tc>
          <w:tcPr>
            <w:tcW w:w="6237" w:type="dxa"/>
          </w:tcPr>
          <w:p w14:paraId="3686C805" w14:textId="77777777" w:rsidR="00470238" w:rsidRPr="00171420" w:rsidRDefault="00470238" w:rsidP="00AC3CC1">
            <w:pPr>
              <w:pStyle w:val="afa"/>
            </w:pPr>
            <w:r>
              <w:t>Назначение платежа</w:t>
            </w:r>
          </w:p>
        </w:tc>
      </w:tr>
      <w:tr w:rsidR="00470238" w14:paraId="2A52A35E" w14:textId="77777777" w:rsidTr="00AC3CC1">
        <w:trPr>
          <w:cantSplit/>
        </w:trPr>
        <w:tc>
          <w:tcPr>
            <w:tcW w:w="720" w:type="dxa"/>
            <w:vAlign w:val="center"/>
          </w:tcPr>
          <w:p w14:paraId="7CCEF822" w14:textId="77777777" w:rsidR="00470238" w:rsidRDefault="00470238" w:rsidP="00AC3CC1">
            <w:pPr>
              <w:pStyle w:val="afa"/>
              <w:spacing w:before="20" w:after="20"/>
              <w:ind w:left="-108"/>
              <w:jc w:val="center"/>
              <w:rPr>
                <w:rStyle w:val="af9"/>
              </w:rPr>
            </w:pPr>
            <w:r>
              <w:rPr>
                <w:rStyle w:val="af9"/>
              </w:rPr>
              <w:t>19</w:t>
            </w:r>
          </w:p>
        </w:tc>
        <w:tc>
          <w:tcPr>
            <w:tcW w:w="2682" w:type="dxa"/>
          </w:tcPr>
          <w:p w14:paraId="2B123ABF" w14:textId="77777777" w:rsidR="00470238" w:rsidRPr="00C859F5" w:rsidRDefault="00470238" w:rsidP="00AC3CC1">
            <w:pPr>
              <w:pStyle w:val="afa"/>
              <w:rPr>
                <w:b/>
              </w:rPr>
            </w:pPr>
            <w:r w:rsidRPr="00C859F5">
              <w:rPr>
                <w:b/>
              </w:rPr>
              <w:t>Кол-во документов по дебету</w:t>
            </w:r>
          </w:p>
        </w:tc>
        <w:tc>
          <w:tcPr>
            <w:tcW w:w="6237" w:type="dxa"/>
          </w:tcPr>
          <w:p w14:paraId="756477BE" w14:textId="77777777" w:rsidR="00470238" w:rsidRPr="00171420" w:rsidRDefault="00470238" w:rsidP="00AC3CC1">
            <w:pPr>
              <w:pStyle w:val="afa"/>
            </w:pPr>
            <w:r>
              <w:t>Кол-во документов по дебету</w:t>
            </w:r>
          </w:p>
        </w:tc>
      </w:tr>
      <w:tr w:rsidR="00470238" w14:paraId="3BD81E6E" w14:textId="77777777" w:rsidTr="00AC3CC1">
        <w:trPr>
          <w:cantSplit/>
        </w:trPr>
        <w:tc>
          <w:tcPr>
            <w:tcW w:w="720" w:type="dxa"/>
            <w:vAlign w:val="center"/>
          </w:tcPr>
          <w:p w14:paraId="3F5223FE" w14:textId="77777777" w:rsidR="00470238" w:rsidRDefault="00470238" w:rsidP="00AC3CC1">
            <w:pPr>
              <w:pStyle w:val="afa"/>
              <w:spacing w:before="20" w:after="20"/>
              <w:ind w:left="-108"/>
              <w:jc w:val="center"/>
              <w:rPr>
                <w:rStyle w:val="af9"/>
              </w:rPr>
            </w:pPr>
            <w:r>
              <w:rPr>
                <w:rStyle w:val="af9"/>
              </w:rPr>
              <w:t>20</w:t>
            </w:r>
          </w:p>
        </w:tc>
        <w:tc>
          <w:tcPr>
            <w:tcW w:w="2682" w:type="dxa"/>
          </w:tcPr>
          <w:p w14:paraId="4D3B8EC1" w14:textId="77777777" w:rsidR="00470238" w:rsidRPr="00C859F5" w:rsidRDefault="00470238" w:rsidP="00AC3CC1">
            <w:pPr>
              <w:pStyle w:val="afa"/>
              <w:rPr>
                <w:b/>
              </w:rPr>
            </w:pPr>
            <w:r w:rsidRPr="00C859F5">
              <w:rPr>
                <w:b/>
              </w:rPr>
              <w:t>Код-во документов по кредиту</w:t>
            </w:r>
          </w:p>
        </w:tc>
        <w:tc>
          <w:tcPr>
            <w:tcW w:w="6237" w:type="dxa"/>
          </w:tcPr>
          <w:p w14:paraId="00E066E5" w14:textId="77777777" w:rsidR="00470238" w:rsidRPr="00171420" w:rsidRDefault="00470238" w:rsidP="00AC3CC1">
            <w:pPr>
              <w:pStyle w:val="afa"/>
            </w:pPr>
            <w:r>
              <w:t>Код-во документов по кредиту</w:t>
            </w:r>
          </w:p>
        </w:tc>
      </w:tr>
      <w:tr w:rsidR="00470238" w14:paraId="7D485B69" w14:textId="77777777" w:rsidTr="00AC3CC1">
        <w:trPr>
          <w:cantSplit/>
        </w:trPr>
        <w:tc>
          <w:tcPr>
            <w:tcW w:w="720" w:type="dxa"/>
            <w:vAlign w:val="center"/>
          </w:tcPr>
          <w:p w14:paraId="6D14477D" w14:textId="77777777" w:rsidR="00470238" w:rsidRDefault="00470238" w:rsidP="00AC3CC1">
            <w:pPr>
              <w:pStyle w:val="afa"/>
              <w:spacing w:before="20" w:after="20"/>
              <w:ind w:left="-108"/>
              <w:jc w:val="center"/>
              <w:rPr>
                <w:rStyle w:val="af9"/>
              </w:rPr>
            </w:pPr>
            <w:r>
              <w:rPr>
                <w:rStyle w:val="af9"/>
              </w:rPr>
              <w:t>21</w:t>
            </w:r>
          </w:p>
        </w:tc>
        <w:tc>
          <w:tcPr>
            <w:tcW w:w="2682" w:type="dxa"/>
          </w:tcPr>
          <w:p w14:paraId="3E07706F" w14:textId="77777777" w:rsidR="00470238" w:rsidRPr="00C859F5" w:rsidRDefault="00470238" w:rsidP="00AC3CC1">
            <w:pPr>
              <w:pStyle w:val="afa"/>
              <w:rPr>
                <w:b/>
              </w:rPr>
            </w:pPr>
            <w:r w:rsidRPr="00C859F5">
              <w:rPr>
                <w:b/>
              </w:rPr>
              <w:t>Итого оборотов по дебету</w:t>
            </w:r>
          </w:p>
        </w:tc>
        <w:tc>
          <w:tcPr>
            <w:tcW w:w="6237" w:type="dxa"/>
          </w:tcPr>
          <w:p w14:paraId="3E712D10" w14:textId="77777777" w:rsidR="00470238" w:rsidRDefault="00470238" w:rsidP="00AC3CC1">
            <w:pPr>
              <w:pStyle w:val="afa"/>
            </w:pPr>
            <w:r>
              <w:t xml:space="preserve">Итого оборотов по дебету в национальной валюте. </w:t>
            </w:r>
          </w:p>
          <w:p w14:paraId="16DA9761" w14:textId="77777777" w:rsidR="00470238" w:rsidRDefault="00470238" w:rsidP="00AC3CC1">
            <w:pPr>
              <w:pStyle w:val="afa"/>
            </w:pPr>
            <w:r>
              <w:t>Расчет значения ведется следующим образом:</w:t>
            </w:r>
          </w:p>
          <w:p w14:paraId="5AEE3289" w14:textId="77777777" w:rsidR="00470238" w:rsidRDefault="00470238" w:rsidP="00AC3CC1">
            <w:pPr>
              <w:pStyle w:val="afa"/>
            </w:pPr>
            <w:r>
              <w:t>- если в выписке нет операций по счету влияющих на остаток средств(значения полей на экранной форме № 14 «Дебет. Сумма в валюте выписки»(</w:t>
            </w:r>
            <w:r>
              <w:rPr>
                <w:lang w:val="en-US"/>
              </w:rPr>
              <w:t>DEBETRETURN</w:t>
            </w:r>
            <w:r>
              <w:t>)</w:t>
            </w:r>
            <w:r w:rsidRPr="00892872">
              <w:t xml:space="preserve"> </w:t>
            </w:r>
            <w:r>
              <w:t>и № 16 «Кредит. Сумма в валюте выписки»(</w:t>
            </w:r>
            <w:r>
              <w:rPr>
                <w:lang w:val="en-US"/>
              </w:rPr>
              <w:t>CREDITRETURN</w:t>
            </w:r>
            <w:r>
              <w:t>)</w:t>
            </w:r>
            <w:r w:rsidRPr="00892872">
              <w:t xml:space="preserve"> </w:t>
            </w:r>
            <w:r>
              <w:t>равны 0), то на форму должно выводиться значение поля №18 «Дебет. Сумма в нац. Валюте»(</w:t>
            </w:r>
            <w:r>
              <w:rPr>
                <w:lang w:val="en-US"/>
              </w:rPr>
              <w:t>DEBETRETURNNAT</w:t>
            </w:r>
            <w:r>
              <w:t xml:space="preserve">); </w:t>
            </w:r>
          </w:p>
          <w:p w14:paraId="7F15AADA" w14:textId="77777777" w:rsidR="00470238" w:rsidRPr="00892872" w:rsidRDefault="00470238" w:rsidP="00AC3CC1">
            <w:pPr>
              <w:pStyle w:val="afa"/>
            </w:pPr>
            <w:r>
              <w:t>- если в выписке есть операции влияющие на остаток средств(значения полей на экранной форме № 14 «Дебет. Сумма в валюте выписки»(</w:t>
            </w:r>
            <w:r>
              <w:rPr>
                <w:lang w:val="en-US"/>
              </w:rPr>
              <w:t>DEBETRETURN</w:t>
            </w:r>
            <w:r>
              <w:t>)</w:t>
            </w:r>
            <w:r w:rsidRPr="00892872">
              <w:t xml:space="preserve"> </w:t>
            </w:r>
            <w:r>
              <w:t>и № 16 «Кредит. Сумма в валюте выписки»(</w:t>
            </w:r>
            <w:r>
              <w:rPr>
                <w:lang w:val="en-US"/>
              </w:rPr>
              <w:t>CREDITRETURN</w:t>
            </w:r>
            <w:r>
              <w:t>) больше 0), то значение поля должно рассчитываться как сумма по всем имеющимся проводкам в выписке.</w:t>
            </w:r>
          </w:p>
        </w:tc>
      </w:tr>
      <w:tr w:rsidR="00470238" w14:paraId="37027A82" w14:textId="77777777" w:rsidTr="00AC3CC1">
        <w:trPr>
          <w:cantSplit/>
        </w:trPr>
        <w:tc>
          <w:tcPr>
            <w:tcW w:w="720" w:type="dxa"/>
            <w:vAlign w:val="center"/>
          </w:tcPr>
          <w:p w14:paraId="5BE7D2D7" w14:textId="77777777" w:rsidR="00470238" w:rsidRDefault="00470238" w:rsidP="00AC3CC1">
            <w:pPr>
              <w:pStyle w:val="afa"/>
              <w:spacing w:before="20" w:after="20"/>
              <w:ind w:left="-108"/>
              <w:jc w:val="center"/>
              <w:rPr>
                <w:rStyle w:val="af9"/>
              </w:rPr>
            </w:pPr>
            <w:r>
              <w:rPr>
                <w:rStyle w:val="af9"/>
              </w:rPr>
              <w:t>21.1</w:t>
            </w:r>
          </w:p>
        </w:tc>
        <w:tc>
          <w:tcPr>
            <w:tcW w:w="2682" w:type="dxa"/>
          </w:tcPr>
          <w:p w14:paraId="67905A25" w14:textId="77777777" w:rsidR="00470238" w:rsidRPr="00C859F5" w:rsidRDefault="00470238" w:rsidP="00AC3CC1">
            <w:pPr>
              <w:pStyle w:val="afa"/>
              <w:rPr>
                <w:b/>
              </w:rPr>
            </w:pPr>
            <w:r w:rsidRPr="00C859F5">
              <w:rPr>
                <w:b/>
              </w:rPr>
              <w:t>Итого оборотов по дебету</w:t>
            </w:r>
          </w:p>
        </w:tc>
        <w:tc>
          <w:tcPr>
            <w:tcW w:w="6237" w:type="dxa"/>
          </w:tcPr>
          <w:p w14:paraId="27DF27B1" w14:textId="77777777" w:rsidR="00470238" w:rsidRDefault="00470238" w:rsidP="00AC3CC1">
            <w:pPr>
              <w:pStyle w:val="afa"/>
            </w:pPr>
            <w:r>
              <w:t>Итого оборотов по дебету в валюте</w:t>
            </w:r>
          </w:p>
        </w:tc>
      </w:tr>
      <w:tr w:rsidR="00470238" w14:paraId="6B1E95CC" w14:textId="77777777" w:rsidTr="00AC3CC1">
        <w:trPr>
          <w:cantSplit/>
        </w:trPr>
        <w:tc>
          <w:tcPr>
            <w:tcW w:w="720" w:type="dxa"/>
            <w:vAlign w:val="center"/>
          </w:tcPr>
          <w:p w14:paraId="75229275" w14:textId="77777777" w:rsidR="00470238" w:rsidRDefault="00470238" w:rsidP="00AC3CC1">
            <w:pPr>
              <w:pStyle w:val="afa"/>
              <w:spacing w:before="20" w:after="20"/>
              <w:ind w:left="-108"/>
              <w:jc w:val="center"/>
              <w:rPr>
                <w:rStyle w:val="af9"/>
              </w:rPr>
            </w:pPr>
            <w:r>
              <w:rPr>
                <w:rStyle w:val="af9"/>
              </w:rPr>
              <w:t>22</w:t>
            </w:r>
          </w:p>
        </w:tc>
        <w:tc>
          <w:tcPr>
            <w:tcW w:w="2682" w:type="dxa"/>
          </w:tcPr>
          <w:p w14:paraId="4A598C69" w14:textId="77777777" w:rsidR="00470238" w:rsidRPr="00C859F5" w:rsidRDefault="00470238" w:rsidP="00AC3CC1">
            <w:pPr>
              <w:pStyle w:val="afa"/>
              <w:rPr>
                <w:b/>
              </w:rPr>
            </w:pPr>
            <w:r w:rsidRPr="00C859F5">
              <w:rPr>
                <w:b/>
              </w:rPr>
              <w:t>Итого оборотов по кредиту</w:t>
            </w:r>
          </w:p>
        </w:tc>
        <w:tc>
          <w:tcPr>
            <w:tcW w:w="6237" w:type="dxa"/>
          </w:tcPr>
          <w:p w14:paraId="686C865D" w14:textId="77777777" w:rsidR="00470238" w:rsidRDefault="00470238" w:rsidP="00AC3CC1">
            <w:pPr>
              <w:pStyle w:val="afa"/>
            </w:pPr>
            <w:r>
              <w:t xml:space="preserve">Итого оборотов по кредиту в национальной валюте. </w:t>
            </w:r>
          </w:p>
          <w:p w14:paraId="266B7F0B" w14:textId="77777777" w:rsidR="00470238" w:rsidRDefault="00470238" w:rsidP="00AC3CC1">
            <w:pPr>
              <w:pStyle w:val="afa"/>
            </w:pPr>
            <w:r>
              <w:t>Расчет значения ведется следующим образом:</w:t>
            </w:r>
          </w:p>
          <w:p w14:paraId="04F599FF" w14:textId="77777777" w:rsidR="00470238" w:rsidRDefault="00470238" w:rsidP="00AC3CC1">
            <w:pPr>
              <w:pStyle w:val="afa"/>
            </w:pPr>
            <w:r>
              <w:t>- если в выписке нет операций по счету влияющих на остаток средств(значения полей на экранной форме № 14 «Дебет. Сумма в валюте выписки»(</w:t>
            </w:r>
            <w:r>
              <w:rPr>
                <w:lang w:val="en-US"/>
              </w:rPr>
              <w:t>DEBETRETURN</w:t>
            </w:r>
            <w:r>
              <w:t>)</w:t>
            </w:r>
            <w:r w:rsidRPr="00892872">
              <w:t xml:space="preserve"> </w:t>
            </w:r>
            <w:r>
              <w:t>и № 16 «Кредит. Сумма в валюте выписки»(</w:t>
            </w:r>
            <w:r>
              <w:rPr>
                <w:lang w:val="en-US"/>
              </w:rPr>
              <w:t>CREDITRETURN</w:t>
            </w:r>
            <w:r>
              <w:t>)</w:t>
            </w:r>
            <w:r w:rsidRPr="00892872">
              <w:t xml:space="preserve"> </w:t>
            </w:r>
            <w:r>
              <w:t>равны 0), то на форму должно выводиться значение поля №20 «Кредит. Сумма в нац. Валюте»(</w:t>
            </w:r>
            <w:r>
              <w:rPr>
                <w:lang w:val="en-US"/>
              </w:rPr>
              <w:t>CREDITRETURNNAT</w:t>
            </w:r>
            <w:r>
              <w:t xml:space="preserve">); </w:t>
            </w:r>
          </w:p>
          <w:p w14:paraId="5D218CAC" w14:textId="77777777" w:rsidR="00470238" w:rsidRPr="00171420" w:rsidRDefault="00470238" w:rsidP="00AC3CC1">
            <w:pPr>
              <w:pStyle w:val="afa"/>
            </w:pPr>
            <w:r>
              <w:t>- если в выписке есть операции влияющие на остаток средств(значения полей на экранной форме № 14 «Дебет. Сумма в валюте выписки»(</w:t>
            </w:r>
            <w:r>
              <w:rPr>
                <w:lang w:val="en-US"/>
              </w:rPr>
              <w:t>DEBETRETURN</w:t>
            </w:r>
            <w:r>
              <w:t>)</w:t>
            </w:r>
            <w:r w:rsidRPr="00892872">
              <w:t xml:space="preserve"> </w:t>
            </w:r>
            <w:r>
              <w:t>и № 16 «Кредит. Сумма в валюте выписки»(</w:t>
            </w:r>
            <w:r>
              <w:rPr>
                <w:lang w:val="en-US"/>
              </w:rPr>
              <w:t>CREDITRETURN</w:t>
            </w:r>
            <w:r>
              <w:t>) больше 0), то значение поля должно рассчитываться как сумма по всем имеющимся проводкам в выписке.</w:t>
            </w:r>
          </w:p>
        </w:tc>
      </w:tr>
      <w:tr w:rsidR="00470238" w14:paraId="7E4810B2" w14:textId="77777777" w:rsidTr="00AC3CC1">
        <w:trPr>
          <w:cantSplit/>
        </w:trPr>
        <w:tc>
          <w:tcPr>
            <w:tcW w:w="720" w:type="dxa"/>
            <w:vAlign w:val="center"/>
          </w:tcPr>
          <w:p w14:paraId="0F65A1DB" w14:textId="77777777" w:rsidR="00470238" w:rsidRDefault="00470238" w:rsidP="00AC3CC1">
            <w:pPr>
              <w:pStyle w:val="afa"/>
              <w:spacing w:before="20" w:after="20"/>
              <w:ind w:left="-108"/>
              <w:jc w:val="center"/>
              <w:rPr>
                <w:rStyle w:val="af9"/>
              </w:rPr>
            </w:pPr>
            <w:r>
              <w:rPr>
                <w:rStyle w:val="af9"/>
              </w:rPr>
              <w:t>22.1</w:t>
            </w:r>
          </w:p>
        </w:tc>
        <w:tc>
          <w:tcPr>
            <w:tcW w:w="2682" w:type="dxa"/>
          </w:tcPr>
          <w:p w14:paraId="48FF1404" w14:textId="77777777" w:rsidR="00470238" w:rsidRPr="00C859F5" w:rsidRDefault="00470238" w:rsidP="00AC3CC1">
            <w:pPr>
              <w:pStyle w:val="afa"/>
              <w:rPr>
                <w:b/>
              </w:rPr>
            </w:pPr>
            <w:r w:rsidRPr="00C859F5">
              <w:rPr>
                <w:b/>
              </w:rPr>
              <w:t>Итого оборотов по кредиту</w:t>
            </w:r>
          </w:p>
        </w:tc>
        <w:tc>
          <w:tcPr>
            <w:tcW w:w="6237" w:type="dxa"/>
          </w:tcPr>
          <w:p w14:paraId="7CAFC5E6" w14:textId="77777777" w:rsidR="00470238" w:rsidRDefault="00470238" w:rsidP="00AC3CC1">
            <w:pPr>
              <w:pStyle w:val="afa"/>
            </w:pPr>
            <w:r>
              <w:t>Итого оборотов по кредиту в валюте</w:t>
            </w:r>
          </w:p>
        </w:tc>
      </w:tr>
      <w:tr w:rsidR="00470238" w14:paraId="0E156A4A" w14:textId="77777777" w:rsidTr="00AC3CC1">
        <w:trPr>
          <w:cantSplit/>
        </w:trPr>
        <w:tc>
          <w:tcPr>
            <w:tcW w:w="720" w:type="dxa"/>
            <w:vAlign w:val="center"/>
          </w:tcPr>
          <w:p w14:paraId="2DB57E84" w14:textId="77777777" w:rsidR="00470238" w:rsidRPr="001C5EB8" w:rsidRDefault="00470238" w:rsidP="00AC3CC1">
            <w:pPr>
              <w:pStyle w:val="afa"/>
              <w:spacing w:before="20" w:after="20"/>
              <w:ind w:left="-108"/>
              <w:jc w:val="center"/>
              <w:rPr>
                <w:rStyle w:val="af9"/>
              </w:rPr>
            </w:pPr>
            <w:r>
              <w:rPr>
                <w:rStyle w:val="af9"/>
              </w:rPr>
              <w:t>23</w:t>
            </w:r>
          </w:p>
        </w:tc>
        <w:tc>
          <w:tcPr>
            <w:tcW w:w="2682" w:type="dxa"/>
          </w:tcPr>
          <w:p w14:paraId="26C35F8D" w14:textId="77777777" w:rsidR="00470238" w:rsidRPr="00C859F5" w:rsidRDefault="00470238" w:rsidP="00AC3CC1">
            <w:pPr>
              <w:pStyle w:val="afa"/>
              <w:rPr>
                <w:b/>
              </w:rPr>
            </w:pPr>
            <w:r w:rsidRPr="00C859F5">
              <w:rPr>
                <w:b/>
              </w:rPr>
              <w:t>Исходящий остаток</w:t>
            </w:r>
          </w:p>
        </w:tc>
        <w:tc>
          <w:tcPr>
            <w:tcW w:w="6237" w:type="dxa"/>
          </w:tcPr>
          <w:p w14:paraId="303576A5" w14:textId="77777777" w:rsidR="00470238" w:rsidRPr="00171420" w:rsidRDefault="00470238" w:rsidP="00AC3CC1">
            <w:pPr>
              <w:pStyle w:val="afa"/>
            </w:pPr>
            <w:r>
              <w:t>Исходящий остаток по дебету</w:t>
            </w:r>
          </w:p>
        </w:tc>
      </w:tr>
      <w:tr w:rsidR="00470238" w14:paraId="06C98A15" w14:textId="77777777" w:rsidTr="00AC3CC1">
        <w:trPr>
          <w:cantSplit/>
        </w:trPr>
        <w:tc>
          <w:tcPr>
            <w:tcW w:w="720" w:type="dxa"/>
            <w:vAlign w:val="center"/>
          </w:tcPr>
          <w:p w14:paraId="669B6442" w14:textId="77777777" w:rsidR="00470238" w:rsidRDefault="00470238" w:rsidP="00AC3CC1">
            <w:pPr>
              <w:pStyle w:val="afa"/>
              <w:spacing w:before="20" w:after="20"/>
              <w:ind w:left="-108"/>
              <w:jc w:val="center"/>
              <w:rPr>
                <w:rStyle w:val="af9"/>
              </w:rPr>
            </w:pPr>
            <w:r>
              <w:rPr>
                <w:rStyle w:val="af9"/>
              </w:rPr>
              <w:t>23.1</w:t>
            </w:r>
          </w:p>
        </w:tc>
        <w:tc>
          <w:tcPr>
            <w:tcW w:w="2682" w:type="dxa"/>
          </w:tcPr>
          <w:p w14:paraId="72622DD6" w14:textId="77777777" w:rsidR="00470238" w:rsidRPr="00C859F5" w:rsidRDefault="00470238" w:rsidP="00AC3CC1">
            <w:pPr>
              <w:pStyle w:val="afa"/>
              <w:rPr>
                <w:b/>
              </w:rPr>
            </w:pPr>
            <w:r w:rsidRPr="00C859F5">
              <w:rPr>
                <w:b/>
              </w:rPr>
              <w:t>Исходящий остаток</w:t>
            </w:r>
          </w:p>
        </w:tc>
        <w:tc>
          <w:tcPr>
            <w:tcW w:w="6237" w:type="dxa"/>
          </w:tcPr>
          <w:p w14:paraId="3B85603B" w14:textId="77777777" w:rsidR="00470238" w:rsidRDefault="00470238" w:rsidP="00AC3CC1">
            <w:pPr>
              <w:pStyle w:val="afa"/>
            </w:pPr>
            <w:r>
              <w:t>Исходящий остаток по кредиту</w:t>
            </w:r>
          </w:p>
        </w:tc>
      </w:tr>
      <w:tr w:rsidR="00470238" w14:paraId="23C92F4C" w14:textId="77777777" w:rsidTr="00AC3CC1">
        <w:trPr>
          <w:cantSplit/>
        </w:trPr>
        <w:tc>
          <w:tcPr>
            <w:tcW w:w="720" w:type="dxa"/>
            <w:vAlign w:val="center"/>
          </w:tcPr>
          <w:p w14:paraId="7CC30883" w14:textId="77777777" w:rsidR="00470238" w:rsidRDefault="00470238" w:rsidP="00AC3CC1">
            <w:pPr>
              <w:pStyle w:val="afa"/>
              <w:spacing w:before="20" w:after="20"/>
              <w:ind w:left="-108"/>
              <w:jc w:val="center"/>
              <w:rPr>
                <w:rStyle w:val="af9"/>
              </w:rPr>
            </w:pPr>
            <w:r>
              <w:rPr>
                <w:rStyle w:val="af9"/>
              </w:rPr>
              <w:t>24</w:t>
            </w:r>
          </w:p>
        </w:tc>
        <w:tc>
          <w:tcPr>
            <w:tcW w:w="2682" w:type="dxa"/>
          </w:tcPr>
          <w:p w14:paraId="612A9554" w14:textId="77777777" w:rsidR="00470238" w:rsidRPr="00C859F5" w:rsidRDefault="00470238" w:rsidP="00AC3CC1">
            <w:pPr>
              <w:pStyle w:val="afa"/>
              <w:rPr>
                <w:b/>
              </w:rPr>
            </w:pPr>
            <w:r w:rsidRPr="00C859F5">
              <w:rPr>
                <w:b/>
              </w:rPr>
              <w:t>БИК</w:t>
            </w:r>
          </w:p>
        </w:tc>
        <w:tc>
          <w:tcPr>
            <w:tcW w:w="6237" w:type="dxa"/>
          </w:tcPr>
          <w:p w14:paraId="39AFAE94" w14:textId="77777777" w:rsidR="00470238" w:rsidRPr="00171420" w:rsidRDefault="00470238" w:rsidP="00AC3CC1">
            <w:pPr>
              <w:pStyle w:val="afa"/>
            </w:pPr>
            <w:r>
              <w:t>БИК</w:t>
            </w:r>
          </w:p>
        </w:tc>
      </w:tr>
      <w:tr w:rsidR="00470238" w14:paraId="664E0780" w14:textId="77777777" w:rsidTr="00AC3CC1">
        <w:trPr>
          <w:cantSplit/>
        </w:trPr>
        <w:tc>
          <w:tcPr>
            <w:tcW w:w="720" w:type="dxa"/>
            <w:vAlign w:val="center"/>
          </w:tcPr>
          <w:p w14:paraId="78282DAE" w14:textId="77777777" w:rsidR="00470238" w:rsidRDefault="00470238" w:rsidP="00AC3CC1">
            <w:pPr>
              <w:pStyle w:val="afa"/>
              <w:spacing w:before="20" w:after="20"/>
              <w:ind w:left="-108"/>
              <w:jc w:val="center"/>
              <w:rPr>
                <w:rStyle w:val="af9"/>
              </w:rPr>
            </w:pPr>
            <w:r>
              <w:rPr>
                <w:rStyle w:val="af9"/>
              </w:rPr>
              <w:t>25</w:t>
            </w:r>
          </w:p>
        </w:tc>
        <w:tc>
          <w:tcPr>
            <w:tcW w:w="2682" w:type="dxa"/>
          </w:tcPr>
          <w:p w14:paraId="386D5975" w14:textId="77777777" w:rsidR="00470238" w:rsidRPr="00C859F5" w:rsidRDefault="00470238" w:rsidP="00AC3CC1">
            <w:pPr>
              <w:pStyle w:val="afa"/>
              <w:rPr>
                <w:b/>
              </w:rPr>
            </w:pPr>
            <w:r w:rsidRPr="00C859F5">
              <w:rPr>
                <w:b/>
              </w:rPr>
              <w:t>Наименование Банка</w:t>
            </w:r>
          </w:p>
        </w:tc>
        <w:tc>
          <w:tcPr>
            <w:tcW w:w="6237" w:type="dxa"/>
          </w:tcPr>
          <w:p w14:paraId="560DB10C" w14:textId="77777777" w:rsidR="00470238" w:rsidRPr="00171420" w:rsidRDefault="00470238" w:rsidP="00AC3CC1">
            <w:pPr>
              <w:pStyle w:val="afa"/>
            </w:pPr>
            <w:r>
              <w:t>Наименование Банка. Значение берется из параметра «</w:t>
            </w:r>
            <w:r w:rsidRPr="00B4733E">
              <w:t>Наименование банка на рус. для печатной формы выписки</w:t>
            </w:r>
            <w:r>
              <w:t>»</w:t>
            </w:r>
          </w:p>
        </w:tc>
      </w:tr>
      <w:tr w:rsidR="00470238" w14:paraId="4EF55D55" w14:textId="77777777" w:rsidTr="00AC3CC1">
        <w:trPr>
          <w:cantSplit/>
        </w:trPr>
        <w:tc>
          <w:tcPr>
            <w:tcW w:w="720" w:type="dxa"/>
            <w:vAlign w:val="center"/>
          </w:tcPr>
          <w:p w14:paraId="5A82BA27" w14:textId="77777777" w:rsidR="00470238" w:rsidRDefault="00470238" w:rsidP="00AC3CC1">
            <w:pPr>
              <w:pStyle w:val="afa"/>
              <w:spacing w:before="20" w:after="20"/>
              <w:ind w:left="-108"/>
              <w:jc w:val="center"/>
              <w:rPr>
                <w:rStyle w:val="af9"/>
              </w:rPr>
            </w:pPr>
            <w:r>
              <w:rPr>
                <w:rStyle w:val="af9"/>
              </w:rPr>
              <w:t>26</w:t>
            </w:r>
          </w:p>
        </w:tc>
        <w:tc>
          <w:tcPr>
            <w:tcW w:w="2682" w:type="dxa"/>
          </w:tcPr>
          <w:p w14:paraId="642C3F49" w14:textId="77777777" w:rsidR="00470238" w:rsidRPr="00C859F5" w:rsidRDefault="00470238" w:rsidP="00AC3CC1">
            <w:pPr>
              <w:pStyle w:val="afa"/>
              <w:rPr>
                <w:b/>
              </w:rPr>
            </w:pPr>
            <w:r>
              <w:rPr>
                <w:b/>
              </w:rPr>
              <w:t>Курс ЦБ за ед. валюты</w:t>
            </w:r>
          </w:p>
        </w:tc>
        <w:tc>
          <w:tcPr>
            <w:tcW w:w="6237" w:type="dxa"/>
          </w:tcPr>
          <w:p w14:paraId="1084BA8D" w14:textId="77777777" w:rsidR="00470238" w:rsidRDefault="00470238" w:rsidP="00AC3CC1">
            <w:pPr>
              <w:pStyle w:val="afa"/>
            </w:pPr>
            <w:r w:rsidRPr="00161FB4">
              <w:t>Курс ЦБ за ед. валюты</w:t>
            </w:r>
            <w:r>
              <w:t xml:space="preserve"> на начало периода</w:t>
            </w:r>
          </w:p>
        </w:tc>
      </w:tr>
      <w:tr w:rsidR="00470238" w14:paraId="0E5602B7" w14:textId="77777777" w:rsidTr="00AC3CC1">
        <w:trPr>
          <w:cantSplit/>
        </w:trPr>
        <w:tc>
          <w:tcPr>
            <w:tcW w:w="720" w:type="dxa"/>
            <w:vAlign w:val="center"/>
          </w:tcPr>
          <w:p w14:paraId="360A62DE" w14:textId="77777777" w:rsidR="00470238" w:rsidRDefault="00470238" w:rsidP="00AC3CC1">
            <w:pPr>
              <w:pStyle w:val="afa"/>
              <w:spacing w:before="20" w:after="20"/>
              <w:ind w:left="-108"/>
              <w:jc w:val="center"/>
              <w:rPr>
                <w:rStyle w:val="af9"/>
              </w:rPr>
            </w:pPr>
            <w:r>
              <w:rPr>
                <w:rStyle w:val="af9"/>
              </w:rPr>
              <w:t>26.1</w:t>
            </w:r>
          </w:p>
        </w:tc>
        <w:tc>
          <w:tcPr>
            <w:tcW w:w="2682" w:type="dxa"/>
          </w:tcPr>
          <w:p w14:paraId="477FA215" w14:textId="77777777" w:rsidR="00470238" w:rsidRDefault="00470238" w:rsidP="00AC3CC1">
            <w:pPr>
              <w:pStyle w:val="afa"/>
              <w:rPr>
                <w:b/>
              </w:rPr>
            </w:pPr>
            <w:r>
              <w:rPr>
                <w:b/>
              </w:rPr>
              <w:t>Курс ЦБ за ед. валюты</w:t>
            </w:r>
          </w:p>
        </w:tc>
        <w:tc>
          <w:tcPr>
            <w:tcW w:w="6237" w:type="dxa"/>
          </w:tcPr>
          <w:p w14:paraId="0679EBC1" w14:textId="77777777" w:rsidR="00470238" w:rsidRPr="00161FB4" w:rsidRDefault="00470238" w:rsidP="00AC3CC1">
            <w:pPr>
              <w:pStyle w:val="afa"/>
            </w:pPr>
            <w:r w:rsidRPr="00161FB4">
              <w:t>Курс ЦБ за ед. валюты</w:t>
            </w:r>
            <w:r>
              <w:t xml:space="preserve"> на конец периода</w:t>
            </w:r>
          </w:p>
        </w:tc>
      </w:tr>
      <w:tr w:rsidR="00470238" w14:paraId="20E62E46" w14:textId="77777777" w:rsidTr="00AC3CC1">
        <w:trPr>
          <w:cantSplit/>
        </w:trPr>
        <w:tc>
          <w:tcPr>
            <w:tcW w:w="720" w:type="dxa"/>
            <w:vAlign w:val="center"/>
          </w:tcPr>
          <w:p w14:paraId="14B2D16B" w14:textId="77777777" w:rsidR="00470238" w:rsidRDefault="00470238" w:rsidP="00AC3CC1">
            <w:pPr>
              <w:pStyle w:val="afa"/>
              <w:spacing w:before="20" w:after="20"/>
              <w:ind w:left="-108"/>
              <w:jc w:val="center"/>
              <w:rPr>
                <w:rStyle w:val="af9"/>
              </w:rPr>
            </w:pPr>
            <w:r>
              <w:rPr>
                <w:rStyle w:val="af9"/>
              </w:rPr>
              <w:t>27</w:t>
            </w:r>
          </w:p>
        </w:tc>
        <w:tc>
          <w:tcPr>
            <w:tcW w:w="2682" w:type="dxa"/>
          </w:tcPr>
          <w:p w14:paraId="2B18AC6C" w14:textId="77777777" w:rsidR="00470238" w:rsidRDefault="00470238" w:rsidP="00AC3CC1">
            <w:pPr>
              <w:pStyle w:val="afa"/>
              <w:rPr>
                <w:b/>
              </w:rPr>
            </w:pPr>
            <w:r>
              <w:rPr>
                <w:b/>
              </w:rPr>
              <w:t>Дата предыдущей операции по счету</w:t>
            </w:r>
          </w:p>
        </w:tc>
        <w:tc>
          <w:tcPr>
            <w:tcW w:w="6237" w:type="dxa"/>
          </w:tcPr>
          <w:p w14:paraId="6C9B67B3" w14:textId="77777777" w:rsidR="00470238" w:rsidRPr="00161FB4" w:rsidRDefault="00470238" w:rsidP="00AC3CC1">
            <w:pPr>
              <w:pStyle w:val="afa"/>
            </w:pPr>
            <w:r w:rsidRPr="007A5265">
              <w:t>Дата предыдущей операции по счету</w:t>
            </w:r>
          </w:p>
        </w:tc>
      </w:tr>
      <w:tr w:rsidR="00470238" w14:paraId="0EFC48C1" w14:textId="77777777" w:rsidTr="00AC3CC1">
        <w:trPr>
          <w:cantSplit/>
        </w:trPr>
        <w:tc>
          <w:tcPr>
            <w:tcW w:w="720" w:type="dxa"/>
            <w:vAlign w:val="center"/>
          </w:tcPr>
          <w:p w14:paraId="3989EACD" w14:textId="77777777" w:rsidR="00470238" w:rsidRDefault="00470238" w:rsidP="00AC3CC1">
            <w:pPr>
              <w:pStyle w:val="afa"/>
              <w:spacing w:before="20" w:after="20"/>
              <w:ind w:left="-108"/>
              <w:jc w:val="center"/>
              <w:rPr>
                <w:rStyle w:val="af9"/>
              </w:rPr>
            </w:pPr>
            <w:r>
              <w:rPr>
                <w:rStyle w:val="af9"/>
              </w:rPr>
              <w:t>28</w:t>
            </w:r>
          </w:p>
        </w:tc>
        <w:tc>
          <w:tcPr>
            <w:tcW w:w="2682" w:type="dxa"/>
          </w:tcPr>
          <w:p w14:paraId="7B019D3A" w14:textId="77777777" w:rsidR="00470238" w:rsidRDefault="00470238" w:rsidP="00AC3CC1">
            <w:pPr>
              <w:pStyle w:val="afa"/>
              <w:rPr>
                <w:b/>
              </w:rPr>
            </w:pPr>
            <w:r>
              <w:rPr>
                <w:b/>
              </w:rPr>
              <w:t>Вид счета</w:t>
            </w:r>
          </w:p>
        </w:tc>
        <w:tc>
          <w:tcPr>
            <w:tcW w:w="6237" w:type="dxa"/>
          </w:tcPr>
          <w:p w14:paraId="07F9A359" w14:textId="77777777" w:rsidR="00470238" w:rsidRPr="007A5265" w:rsidRDefault="00470238" w:rsidP="00AC3CC1">
            <w:pPr>
              <w:pStyle w:val="afa"/>
            </w:pPr>
            <w:r>
              <w:t>Принимает значение «пассив» для пассивных счетов и «актив»  активных счетов.</w:t>
            </w:r>
          </w:p>
        </w:tc>
      </w:tr>
    </w:tbl>
    <w:p w14:paraId="7F7FC929" w14:textId="77777777" w:rsidR="00470238" w:rsidRPr="00470238" w:rsidRDefault="00470238" w:rsidP="00470238"/>
    <w:p w14:paraId="64551ACF" w14:textId="77777777" w:rsidR="00B56C52" w:rsidRDefault="009313AE" w:rsidP="009313AE">
      <w:pPr>
        <w:pStyle w:val="3"/>
      </w:pPr>
      <w:bookmarkStart w:id="7484" w:name="_Ref450744967"/>
      <w:bookmarkStart w:id="7485" w:name="_Toc21517720"/>
      <w:r>
        <w:t>П</w:t>
      </w:r>
      <w:r w:rsidRPr="009313AE">
        <w:t>ечат</w:t>
      </w:r>
      <w:r>
        <w:t>ь</w:t>
      </w:r>
      <w:r w:rsidRPr="009313AE">
        <w:t xml:space="preserve"> выписки из лицевого счета для валютных счетов без проводок по переоценке</w:t>
      </w:r>
      <w:bookmarkEnd w:id="7484"/>
      <w:bookmarkEnd w:id="7485"/>
    </w:p>
    <w:p w14:paraId="2FF26D36" w14:textId="77777777" w:rsidR="009313AE" w:rsidRDefault="009313AE" w:rsidP="009313AE">
      <w:r>
        <w:t xml:space="preserve">Печатная форма выписки без проводок по переоценке идентична печатной форме выписки из лицевого счета для валютных счетов(набор полей, расположение, принцип формирования значений полей), за следующим исключением: </w:t>
      </w:r>
    </w:p>
    <w:p w14:paraId="02548DAF" w14:textId="77777777" w:rsidR="009313AE" w:rsidRDefault="009313AE" w:rsidP="0064615F">
      <w:pPr>
        <w:pStyle w:val="a"/>
        <w:numPr>
          <w:ilvl w:val="0"/>
          <w:numId w:val="52"/>
        </w:numPr>
      </w:pPr>
      <w:r>
        <w:t>Документ с типом операции «Мемориальный ордер» (09) и значением в поле S_TI «Переоценка» или «Дооценка» должен исключаться из списка проводок отображаемых на печатной форме;</w:t>
      </w:r>
    </w:p>
    <w:p w14:paraId="00CC169E" w14:textId="77777777" w:rsidR="009313AE" w:rsidRDefault="009313AE" w:rsidP="0064615F">
      <w:pPr>
        <w:pStyle w:val="a"/>
        <w:numPr>
          <w:ilvl w:val="0"/>
          <w:numId w:val="52"/>
        </w:numPr>
      </w:pPr>
      <w:r>
        <w:t>Значение итогового оборота по дебету в нац. валюте (поле 21) должно рассчитываться как сумма по дебету по всем имеющимся проводкам в выписке (кроме проводок по переоценке);</w:t>
      </w:r>
    </w:p>
    <w:p w14:paraId="308C6D0A" w14:textId="77777777" w:rsidR="009313AE" w:rsidRDefault="009313AE" w:rsidP="0064615F">
      <w:pPr>
        <w:pStyle w:val="a"/>
        <w:numPr>
          <w:ilvl w:val="0"/>
          <w:numId w:val="52"/>
        </w:numPr>
        <w:rPr>
          <w:ins w:id="7486" w:author="Широбокова Алёна Сергеевна" w:date="2017-09-05T14:09:00Z"/>
        </w:rPr>
      </w:pPr>
      <w:r>
        <w:t>Значение итогового оборота по кредиту в нац. валюте (поле 22) должно рассчитываться как сумма по кредиту по всем имеющимся проводкам в выписке (кроме проводок по переоценке).</w:t>
      </w:r>
    </w:p>
    <w:p w14:paraId="3C640042" w14:textId="2B07FCB7" w:rsidR="00EC45D8" w:rsidRDefault="00EC45D8" w:rsidP="00EC45D8">
      <w:pPr>
        <w:pStyle w:val="3"/>
        <w:rPr>
          <w:ins w:id="7487" w:author="Широбокова Алёна Сергеевна" w:date="2017-09-05T14:09:00Z"/>
        </w:rPr>
      </w:pPr>
      <w:bookmarkStart w:id="7488" w:name="_Toc465154276"/>
      <w:bookmarkStart w:id="7489" w:name="_Ref465154532"/>
      <w:bookmarkStart w:id="7490" w:name="_Toc21517721"/>
      <w:ins w:id="7491" w:author="Широбокова Алёна Сергеевна" w:date="2017-09-05T14:09:00Z">
        <w:r w:rsidRPr="00144138">
          <w:t>Требования к печати выписки из лицевого счета для валютных счетов включая  проводки по переоценке</w:t>
        </w:r>
        <w:bookmarkEnd w:id="7488"/>
        <w:bookmarkEnd w:id="7489"/>
        <w:bookmarkEnd w:id="7490"/>
      </w:ins>
    </w:p>
    <w:p w14:paraId="636AB772" w14:textId="77777777" w:rsidR="00EC45D8" w:rsidRDefault="00EC45D8" w:rsidP="00EC45D8">
      <w:pPr>
        <w:spacing w:before="60" w:after="60"/>
        <w:rPr>
          <w:ins w:id="7492" w:author="Широбокова Алёна Сергеевна" w:date="2017-09-05T14:09:00Z"/>
        </w:rPr>
      </w:pPr>
      <w:ins w:id="7493" w:author="Широбокова Алёна Сергеевна" w:date="2017-09-05T14:09:00Z">
        <w:r>
          <w:t xml:space="preserve">Печатная форма выписки включая проводки по переоценке идентична печатной форме выписки из лицевого счета для валютных счетов(набор полей, расположение, принцип формирования значений полей): </w:t>
        </w:r>
      </w:ins>
    </w:p>
    <w:p w14:paraId="100C7798" w14:textId="77777777" w:rsidR="00EC45D8" w:rsidRPr="00324E72" w:rsidRDefault="00EC45D8" w:rsidP="00EC45D8">
      <w:pPr>
        <w:pStyle w:val="a"/>
        <w:numPr>
          <w:ilvl w:val="0"/>
          <w:numId w:val="52"/>
        </w:numPr>
        <w:rPr>
          <w:ins w:id="7494" w:author="Широбокова Алёна Сергеевна" w:date="2017-09-05T14:09:00Z"/>
        </w:rPr>
      </w:pPr>
      <w:ins w:id="7495" w:author="Широбокова Алёна Сергеевна" w:date="2017-09-05T14:09:00Z">
        <w:r>
          <w:t xml:space="preserve">Документ с типом операции «Мемориальный ордер» (09) и значением в поле </w:t>
        </w:r>
        <w:r w:rsidRPr="00AC27CB">
          <w:t>S</w:t>
        </w:r>
        <w:r w:rsidRPr="00324E72">
          <w:t>_</w:t>
        </w:r>
        <w:r w:rsidRPr="00AC27CB">
          <w:t>TI</w:t>
        </w:r>
        <w:r w:rsidRPr="00324E72">
          <w:t xml:space="preserve"> </w:t>
        </w:r>
        <w:r>
          <w:t>«Переоценка» или «Дооценка» должен включаться в список проводок отображаемых на печатной форме;</w:t>
        </w:r>
      </w:ins>
    </w:p>
    <w:p w14:paraId="4954BA44" w14:textId="77777777" w:rsidR="00EC45D8" w:rsidRPr="00AF742D" w:rsidRDefault="00EC45D8" w:rsidP="00EC45D8">
      <w:pPr>
        <w:pStyle w:val="a"/>
        <w:numPr>
          <w:ilvl w:val="0"/>
          <w:numId w:val="52"/>
        </w:numPr>
        <w:rPr>
          <w:ins w:id="7496" w:author="Широбокова Алёна Сергеевна" w:date="2017-09-05T14:09:00Z"/>
        </w:rPr>
      </w:pPr>
      <w:ins w:id="7497" w:author="Широбокова Алёна Сергеевна" w:date="2017-09-05T14:09:00Z">
        <w:r>
          <w:t>Значение итогового оборота по дебету в нац. валюте(поле 21) должно рассчитываться как сумма по дебету в в нац. валюте(поле 21) по всем имеющимся проводкам в выписке;</w:t>
        </w:r>
      </w:ins>
    </w:p>
    <w:p w14:paraId="527A9772" w14:textId="77777777" w:rsidR="00EC45D8" w:rsidRPr="00D97E93" w:rsidRDefault="00EC45D8" w:rsidP="00EC45D8">
      <w:pPr>
        <w:pStyle w:val="a"/>
        <w:numPr>
          <w:ilvl w:val="0"/>
          <w:numId w:val="52"/>
        </w:numPr>
        <w:rPr>
          <w:ins w:id="7498" w:author="Широбокова Алёна Сергеевна" w:date="2017-09-05T14:09:00Z"/>
        </w:rPr>
      </w:pPr>
      <w:ins w:id="7499" w:author="Широбокова Алёна Сергеевна" w:date="2017-09-05T14:09:00Z">
        <w:r>
          <w:t>Значение итогового оборота по кредиту в нац. валюте(поле 22) должно рассчитываться как сумма по кредиту в нац. валюте(поле 22)  по всем имеющимся проводкам в выписке.</w:t>
        </w:r>
      </w:ins>
    </w:p>
    <w:p w14:paraId="4410DAF6" w14:textId="77777777" w:rsidR="00EC45D8" w:rsidRDefault="00EC45D8" w:rsidP="00EC45D8">
      <w:pPr>
        <w:pStyle w:val="a"/>
        <w:numPr>
          <w:ilvl w:val="0"/>
          <w:numId w:val="52"/>
        </w:numPr>
        <w:rPr>
          <w:ins w:id="7500" w:author="Широбокова Алёна Сергеевна" w:date="2017-09-05T14:09:00Z"/>
        </w:rPr>
      </w:pPr>
      <w:ins w:id="7501" w:author="Широбокова Алёна Сергеевна" w:date="2017-09-05T14:09:00Z">
        <w:r>
          <w:t>Требуется обеспечить следующий порядок сортировки проводок выписки за один день:</w:t>
        </w:r>
      </w:ins>
    </w:p>
    <w:p w14:paraId="55ACF472" w14:textId="77777777" w:rsidR="00EC45D8" w:rsidRDefault="00EC45D8" w:rsidP="00EC45D8">
      <w:pPr>
        <w:pStyle w:val="a"/>
        <w:numPr>
          <w:ilvl w:val="0"/>
          <w:numId w:val="52"/>
        </w:numPr>
        <w:rPr>
          <w:ins w:id="7502" w:author="Широбокова Алёна Сергеевна" w:date="2017-09-05T14:09:00Z"/>
        </w:rPr>
      </w:pPr>
      <w:ins w:id="7503" w:author="Широбокова Алёна Сергеевна" w:date="2017-09-05T14:09:00Z">
        <w:r>
          <w:t>Осуществить сортировку по дебету/кредиту. Сначала выводить операции по дебету, затем по кредиту;</w:t>
        </w:r>
      </w:ins>
    </w:p>
    <w:p w14:paraId="672A9486" w14:textId="77777777" w:rsidR="00EC45D8" w:rsidRPr="00AC27CB" w:rsidRDefault="00EC45D8" w:rsidP="00EC45D8">
      <w:pPr>
        <w:pStyle w:val="a"/>
        <w:numPr>
          <w:ilvl w:val="0"/>
          <w:numId w:val="52"/>
        </w:numPr>
        <w:rPr>
          <w:ins w:id="7504" w:author="Широбокова Алёна Сергеевна" w:date="2017-09-05T14:09:00Z"/>
        </w:rPr>
      </w:pPr>
      <w:ins w:id="7505" w:author="Широбокова Алёна Сергеевна" w:date="2017-09-05T14:09:00Z">
        <w:r w:rsidRPr="00AC27CB">
          <w:t>Операции по дебету сортировать по сумме проводки по дебету в порядке возрастания. Если суммы проводки совпадают, то сортировать по возрастанию по сумме в национальной валюте.</w:t>
        </w:r>
      </w:ins>
    </w:p>
    <w:p w14:paraId="271DE5BC" w14:textId="39FDC779" w:rsidR="00EC45D8" w:rsidRPr="009313AE" w:rsidRDefault="00EC45D8" w:rsidP="00EC45D8">
      <w:pPr>
        <w:pStyle w:val="a"/>
        <w:numPr>
          <w:ilvl w:val="0"/>
          <w:numId w:val="52"/>
        </w:numPr>
      </w:pPr>
      <w:ins w:id="7506" w:author="Широбокова Алёна Сергеевна" w:date="2017-09-05T14:09:00Z">
        <w:r w:rsidRPr="00AC27CB">
          <w:t>Операции по кредиту сортировать по сумме проводки по кредиту в порядке возрастания. Если суммы проводки совпадают, то сортировать по возрастанию по сумме в национальной валюте.</w:t>
        </w:r>
      </w:ins>
    </w:p>
    <w:p w14:paraId="163FE79B" w14:textId="77777777" w:rsidR="00705EF2" w:rsidRDefault="00705EF2" w:rsidP="00DC7830">
      <w:pPr>
        <w:pStyle w:val="2"/>
      </w:pPr>
      <w:bookmarkStart w:id="7507" w:name="_Toc420435077"/>
      <w:bookmarkStart w:id="7508" w:name="_Toc420435576"/>
      <w:bookmarkStart w:id="7509" w:name="_Toc420947031"/>
      <w:bookmarkStart w:id="7510" w:name="_Toc21517722"/>
      <w:r>
        <w:t>Печатные формы реестра документов</w:t>
      </w:r>
      <w:bookmarkEnd w:id="7507"/>
      <w:bookmarkEnd w:id="7508"/>
      <w:bookmarkEnd w:id="7509"/>
      <w:bookmarkEnd w:id="7510"/>
    </w:p>
    <w:p w14:paraId="2CA4D6E0" w14:textId="77777777" w:rsidR="00A23384" w:rsidRDefault="00A23384" w:rsidP="00A23384">
      <w:pPr>
        <w:pStyle w:val="24"/>
      </w:pPr>
      <w:r>
        <w:t xml:space="preserve">В разделе приводятся </w:t>
      </w:r>
      <w:r w:rsidR="00037D3C">
        <w:t>макет</w:t>
      </w:r>
      <w:r>
        <w:t xml:space="preserve"> печатной формы реестра документов и прописываются следующие требования:</w:t>
      </w:r>
    </w:p>
    <w:p w14:paraId="4AD41BFD" w14:textId="77777777" w:rsidR="00756952" w:rsidRDefault="00756952" w:rsidP="00756952">
      <w:pPr>
        <w:pStyle w:val="24"/>
        <w:numPr>
          <w:ilvl w:val="0"/>
          <w:numId w:val="13"/>
        </w:numPr>
      </w:pPr>
      <w:r>
        <w:t>Ориентация: настраиваемая при печати документа;</w:t>
      </w:r>
    </w:p>
    <w:p w14:paraId="46429B7A" w14:textId="77777777" w:rsidR="00A23384" w:rsidRDefault="00A23384" w:rsidP="009A1128">
      <w:pPr>
        <w:pStyle w:val="24"/>
        <w:numPr>
          <w:ilvl w:val="0"/>
          <w:numId w:val="13"/>
        </w:numPr>
      </w:pPr>
      <w:r>
        <w:t>Требования к шапке документа</w:t>
      </w:r>
      <w:r w:rsidR="00756952">
        <w:t>: в шапке документа перечислены названия всех столбцов скроллера, шрифт</w:t>
      </w:r>
      <w:r w:rsidR="00756952" w:rsidRPr="00FF6918">
        <w:t>:</w:t>
      </w:r>
      <w:r w:rsidR="00756952">
        <w:t xml:space="preserve"> </w:t>
      </w:r>
      <w:r w:rsidR="00756952">
        <w:rPr>
          <w:lang w:val="en-US"/>
        </w:rPr>
        <w:t>Arial</w:t>
      </w:r>
      <w:r w:rsidR="00756952" w:rsidRPr="00FF6918">
        <w:t xml:space="preserve"> 10, </w:t>
      </w:r>
      <w:r w:rsidR="00756952">
        <w:rPr>
          <w:lang w:val="en-US"/>
        </w:rPr>
        <w:t>bold</w:t>
      </w:r>
      <w:r w:rsidR="00756952" w:rsidRPr="00FF6918">
        <w:t xml:space="preserve"> </w:t>
      </w:r>
      <w:r w:rsidR="00756952">
        <w:rPr>
          <w:lang w:val="en-US"/>
        </w:rPr>
        <w:t>type</w:t>
      </w:r>
      <w:r w:rsidR="00756952">
        <w:t>;</w:t>
      </w:r>
    </w:p>
    <w:p w14:paraId="04538252" w14:textId="77777777" w:rsidR="00A23384" w:rsidRDefault="00A23384" w:rsidP="009A1128">
      <w:pPr>
        <w:pStyle w:val="24"/>
        <w:numPr>
          <w:ilvl w:val="0"/>
          <w:numId w:val="13"/>
        </w:numPr>
      </w:pPr>
      <w:r>
        <w:t>Печать на нескольких листах</w:t>
      </w:r>
    </w:p>
    <w:p w14:paraId="12BB45F4" w14:textId="77777777" w:rsidR="00756952" w:rsidRPr="00FF6918" w:rsidRDefault="00756952" w:rsidP="00756952">
      <w:pPr>
        <w:pStyle w:val="24"/>
        <w:numPr>
          <w:ilvl w:val="0"/>
          <w:numId w:val="13"/>
        </w:numPr>
      </w:pPr>
      <w:r>
        <w:t>Название и размер шрифта</w:t>
      </w:r>
      <w:r>
        <w:rPr>
          <w:lang w:val="en-US"/>
        </w:rPr>
        <w:t>:</w:t>
      </w:r>
    </w:p>
    <w:p w14:paraId="35776407" w14:textId="77777777" w:rsidR="00756952" w:rsidRDefault="00756952" w:rsidP="00756952">
      <w:pPr>
        <w:pStyle w:val="24"/>
        <w:numPr>
          <w:ilvl w:val="1"/>
          <w:numId w:val="13"/>
        </w:numPr>
      </w:pPr>
      <w:r>
        <w:t>Шрифт</w:t>
      </w:r>
      <w:r w:rsidRPr="00FF6918">
        <w:t xml:space="preserve"> </w:t>
      </w:r>
      <w:r>
        <w:t>заголовков таблицы</w:t>
      </w:r>
      <w:r w:rsidRPr="00BA7573">
        <w:t>:</w:t>
      </w:r>
      <w:r>
        <w:t xml:space="preserve"> </w:t>
      </w:r>
      <w:r>
        <w:rPr>
          <w:lang w:val="en-US"/>
        </w:rPr>
        <w:t>Arial</w:t>
      </w:r>
      <w:r w:rsidRPr="00BA7573">
        <w:t xml:space="preserve"> 10, </w:t>
      </w:r>
      <w:r>
        <w:rPr>
          <w:lang w:val="en-US"/>
        </w:rPr>
        <w:t>bold</w:t>
      </w:r>
      <w:r w:rsidRPr="00BA7573">
        <w:t xml:space="preserve"> </w:t>
      </w:r>
      <w:r>
        <w:rPr>
          <w:lang w:val="en-US"/>
        </w:rPr>
        <w:t>type</w:t>
      </w:r>
      <w:r>
        <w:t>;</w:t>
      </w:r>
    </w:p>
    <w:p w14:paraId="404537D6" w14:textId="77777777" w:rsidR="00756952" w:rsidRPr="00FF6918" w:rsidRDefault="00756952" w:rsidP="00756952">
      <w:pPr>
        <w:pStyle w:val="24"/>
        <w:numPr>
          <w:ilvl w:val="1"/>
          <w:numId w:val="13"/>
        </w:numPr>
      </w:pPr>
      <w:r>
        <w:t xml:space="preserve">Шрифт в столбцах таблицы: </w:t>
      </w:r>
      <w:r>
        <w:rPr>
          <w:lang w:val="en-US"/>
        </w:rPr>
        <w:t>Arial</w:t>
      </w:r>
      <w:r w:rsidRPr="00BA7573">
        <w:t xml:space="preserve"> 10</w:t>
      </w:r>
      <w:r>
        <w:t>.</w:t>
      </w:r>
    </w:p>
    <w:p w14:paraId="3A7BD7AC" w14:textId="77777777" w:rsidR="00A23384" w:rsidRDefault="00A23384" w:rsidP="00A23384">
      <w:pPr>
        <w:pStyle w:val="24"/>
      </w:pPr>
      <w:r>
        <w:t>В шаблоне печатной формы поля, заполняемые системой, должны быть пронумерованы.</w:t>
      </w:r>
    </w:p>
    <w:p w14:paraId="3C0DAD8A" w14:textId="0FF1A8A9" w:rsidR="005614F0" w:rsidRDefault="005614F0" w:rsidP="005614F0">
      <w:pPr>
        <w:pStyle w:val="af6"/>
      </w:pPr>
      <w:r>
        <w:t xml:space="preserve">Рисунок </w:t>
      </w:r>
      <w:ins w:id="7511"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512" w:author="Феданкова Любовь Анатольевна" w:date="2019-10-09T12:38:00Z">
        <w:r w:rsidR="00031B2C">
          <w:rPr>
            <w:noProof/>
          </w:rPr>
          <w:t>49</w:t>
        </w:r>
      </w:ins>
      <w:ins w:id="7513" w:author="Широбокова Алёна Сергеевна" w:date="2018-10-08T14:09:00Z">
        <w:r w:rsidR="006846C7">
          <w:fldChar w:fldCharType="end"/>
        </w:r>
      </w:ins>
      <w:ins w:id="7514" w:author="Беликова Маргарита Николаевна" w:date="2018-09-28T15:38:00Z">
        <w:del w:id="7515" w:author="Широбокова Алёна Сергеевна" w:date="2018-10-08T14:09:00Z">
          <w:r w:rsidR="00D4212C" w:rsidDel="006846C7">
            <w:fldChar w:fldCharType="begin"/>
          </w:r>
          <w:r w:rsidR="00D4212C" w:rsidDel="006846C7">
            <w:delInstrText xml:space="preserve"> SEQ Рисунок \* ARABIC </w:delInstrText>
          </w:r>
        </w:del>
      </w:ins>
      <w:del w:id="7516" w:author="Широбокова Алёна Сергеевна" w:date="2018-10-08T14:09:00Z">
        <w:r w:rsidR="00D4212C" w:rsidDel="006846C7">
          <w:fldChar w:fldCharType="separate"/>
        </w:r>
      </w:del>
      <w:ins w:id="7517" w:author="Беликова Маргарита Николаевна" w:date="2018-09-28T15:38:00Z">
        <w:del w:id="7518" w:author="Широбокова Алёна Сергеевна" w:date="2018-10-08T14:09:00Z">
          <w:r w:rsidR="00D4212C" w:rsidDel="006846C7">
            <w:rPr>
              <w:noProof/>
            </w:rPr>
            <w:delText>45</w:delText>
          </w:r>
          <w:r w:rsidR="00D4212C" w:rsidDel="006846C7">
            <w:fldChar w:fldCharType="end"/>
          </w:r>
        </w:del>
      </w:ins>
      <w:ins w:id="7519" w:author="Широбокова Алёна Сергеевна" w:date="2018-08-02T15:45:00Z">
        <w:del w:id="7520"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521" w:author="Беликова Маргарита Николаевна" w:date="2018-09-13T12:06:00Z">
        <w:r w:rsidR="0090345F" w:rsidDel="00363322">
          <w:fldChar w:fldCharType="separate"/>
        </w:r>
      </w:del>
      <w:ins w:id="7522" w:author="Широбокова Алёна Сергеевна" w:date="2018-08-02T15:45:00Z">
        <w:del w:id="7523" w:author="Беликова Маргарита Николаевна" w:date="2018-09-13T12:06:00Z">
          <w:r w:rsidR="0090345F" w:rsidDel="00363322">
            <w:rPr>
              <w:noProof/>
            </w:rPr>
            <w:delText>42</w:delText>
          </w:r>
          <w:r w:rsidR="0090345F" w:rsidDel="00363322">
            <w:fldChar w:fldCharType="end"/>
          </w:r>
        </w:del>
      </w:ins>
      <w:del w:id="7524"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525" w:author="Воронов Алексей Алексеевич" w:date="2018-01-30T12:27:00Z">
        <w:del w:id="7526" w:author="Широбокова Алёна Сергеевна" w:date="2018-08-02T15:45:00Z">
          <w:r w:rsidR="00DB3D2B" w:rsidDel="0090345F">
            <w:rPr>
              <w:noProof/>
            </w:rPr>
            <w:delText>41</w:delText>
          </w:r>
        </w:del>
      </w:ins>
      <w:del w:id="7527" w:author="Широбокова Алёна Сергеевна" w:date="2018-08-02T15:45:00Z">
        <w:r w:rsidR="00D91317" w:rsidDel="0090345F">
          <w:rPr>
            <w:noProof/>
          </w:rPr>
          <w:delText>40</w:delText>
        </w:r>
        <w:r w:rsidR="00BB3A71" w:rsidDel="0090345F">
          <w:rPr>
            <w:noProof/>
          </w:rPr>
          <w:fldChar w:fldCharType="end"/>
        </w:r>
      </w:del>
      <w:r>
        <w:t>. Макет печатной формы реестра документов</w:t>
      </w:r>
    </w:p>
    <w:p w14:paraId="73C7489E" w14:textId="77777777" w:rsidR="005614F0" w:rsidRDefault="005614F0" w:rsidP="005614F0">
      <w:pPr>
        <w:pStyle w:val="24"/>
        <w:ind w:left="0" w:firstLine="0"/>
      </w:pPr>
      <w:r>
        <w:object w:dxaOrig="21722" w:dyaOrig="7305" w14:anchorId="07B16ED0">
          <v:shape id="_x0000_i1065" type="#_x0000_t75" style="width:496.5pt;height:165.9pt" o:ole="">
            <v:imagedata r:id="rId189" o:title=""/>
          </v:shape>
          <o:OLEObject Type="Embed" ProgID="Visio.Drawing.11" ShapeID="_x0000_i1065" DrawAspect="Content" ObjectID="_1632581027" r:id="rId190"/>
        </w:object>
      </w:r>
    </w:p>
    <w:p w14:paraId="3F39CC29" w14:textId="77777777" w:rsidR="00A23384" w:rsidRDefault="00A23384" w:rsidP="00A23384">
      <w:pPr>
        <w:pStyle w:val="24"/>
      </w:pPr>
      <w:r>
        <w:t>Правила заполнения полей на шаблоне описывают в виде таблице следующего формата:</w:t>
      </w:r>
    </w:p>
    <w:p w14:paraId="275A16FD" w14:textId="77777777" w:rsidR="00A23384" w:rsidRDefault="00A23384" w:rsidP="00A23384">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528" w:author="Феданкова Любовь Анатольевна" w:date="2019-10-09T12:38:00Z">
        <w:r w:rsidR="00031B2C">
          <w:rPr>
            <w:noProof/>
          </w:rPr>
          <w:t>64</w:t>
        </w:r>
      </w:ins>
      <w:ins w:id="7529" w:author="Воронов Алексей Алексеевич" w:date="2018-01-30T12:27:00Z">
        <w:del w:id="7530" w:author="Феданкова Любовь Анатольевна" w:date="2019-10-09T12:38:00Z">
          <w:r w:rsidR="00DB3D2B" w:rsidDel="00031B2C">
            <w:rPr>
              <w:noProof/>
            </w:rPr>
            <w:delText>61</w:delText>
          </w:r>
        </w:del>
      </w:ins>
      <w:del w:id="7531" w:author="Феданкова Любовь Анатольевна" w:date="2019-10-09T12:38:00Z">
        <w:r w:rsidR="00D91317" w:rsidDel="00031B2C">
          <w:rPr>
            <w:noProof/>
          </w:rPr>
          <w:delText>35</w:delText>
        </w:r>
      </w:del>
      <w:r w:rsidR="00330166">
        <w:rPr>
          <w:noProof/>
        </w:rPr>
        <w:fldChar w:fldCharType="end"/>
      </w:r>
      <w:r>
        <w:t>. Правила заполнения печатной формы реестра документов</w:t>
      </w:r>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974"/>
        <w:gridCol w:w="2835"/>
        <w:gridCol w:w="4110"/>
      </w:tblGrid>
      <w:tr w:rsidR="00A23384" w:rsidRPr="0069035C" w14:paraId="3B37B3BB" w14:textId="77777777" w:rsidTr="00475830">
        <w:trPr>
          <w:cantSplit/>
          <w:tblHeader/>
        </w:trPr>
        <w:tc>
          <w:tcPr>
            <w:tcW w:w="720" w:type="dxa"/>
            <w:tcBorders>
              <w:bottom w:val="nil"/>
            </w:tcBorders>
            <w:vAlign w:val="center"/>
          </w:tcPr>
          <w:p w14:paraId="4630B66F" w14:textId="77777777" w:rsidR="00A23384" w:rsidRPr="00A23384" w:rsidRDefault="00A23384" w:rsidP="003154A7">
            <w:pPr>
              <w:pStyle w:val="af8"/>
              <w:rPr>
                <w:rStyle w:val="af9"/>
                <w:rFonts w:ascii="Arial Narrow" w:hAnsi="Arial Narrow"/>
                <w:b/>
                <w:caps w:val="0"/>
                <w:noProof w:val="0"/>
                <w:color w:val="auto"/>
              </w:rPr>
            </w:pPr>
            <w:r w:rsidRPr="00A23384">
              <w:t xml:space="preserve">№ поля в шаблоне </w:t>
            </w:r>
          </w:p>
        </w:tc>
        <w:tc>
          <w:tcPr>
            <w:tcW w:w="1974" w:type="dxa"/>
            <w:tcBorders>
              <w:bottom w:val="nil"/>
            </w:tcBorders>
            <w:vAlign w:val="center"/>
          </w:tcPr>
          <w:p w14:paraId="55D3A7F3" w14:textId="77777777" w:rsidR="00A23384" w:rsidRPr="00A23384" w:rsidRDefault="00EA686D" w:rsidP="003154A7">
            <w:pPr>
              <w:pStyle w:val="af8"/>
            </w:pPr>
            <w:r>
              <w:t>Название поля</w:t>
            </w:r>
          </w:p>
        </w:tc>
        <w:tc>
          <w:tcPr>
            <w:tcW w:w="2835" w:type="dxa"/>
            <w:tcBorders>
              <w:bottom w:val="nil"/>
            </w:tcBorders>
          </w:tcPr>
          <w:p w14:paraId="33DEF722" w14:textId="77777777" w:rsidR="00A23384" w:rsidRPr="00A23384" w:rsidRDefault="00A23384" w:rsidP="003154A7">
            <w:pPr>
              <w:pStyle w:val="af8"/>
            </w:pPr>
            <w:r w:rsidRPr="00A23384">
              <w:t>Атрибут документа, значение которого выводится в шаблоне</w:t>
            </w:r>
          </w:p>
        </w:tc>
        <w:tc>
          <w:tcPr>
            <w:tcW w:w="4110" w:type="dxa"/>
            <w:tcBorders>
              <w:bottom w:val="nil"/>
            </w:tcBorders>
            <w:vAlign w:val="center"/>
          </w:tcPr>
          <w:p w14:paraId="0BBBB5BC" w14:textId="77777777" w:rsidR="00A23384" w:rsidRPr="00A23384" w:rsidRDefault="00A23384" w:rsidP="003154A7">
            <w:pPr>
              <w:pStyle w:val="af8"/>
            </w:pPr>
            <w:r w:rsidRPr="00A23384">
              <w:t>Правила заполнения на печатной форме</w:t>
            </w:r>
          </w:p>
        </w:tc>
      </w:tr>
      <w:tr w:rsidR="00855C17" w:rsidRPr="00BF7D4D" w14:paraId="239153A4" w14:textId="77777777" w:rsidTr="00AB0575">
        <w:trPr>
          <w:cantSplit/>
        </w:trPr>
        <w:tc>
          <w:tcPr>
            <w:tcW w:w="720" w:type="dxa"/>
            <w:vAlign w:val="center"/>
          </w:tcPr>
          <w:p w14:paraId="62F6DCE1" w14:textId="77777777" w:rsidR="00855C17" w:rsidRDefault="00855C17" w:rsidP="00855C17">
            <w:pPr>
              <w:pStyle w:val="afa"/>
              <w:spacing w:before="20" w:after="20"/>
              <w:ind w:left="34"/>
              <w:rPr>
                <w:rStyle w:val="af9"/>
              </w:rPr>
            </w:pPr>
            <w:r>
              <w:rPr>
                <w:rStyle w:val="af9"/>
              </w:rPr>
              <w:t>1</w:t>
            </w:r>
          </w:p>
        </w:tc>
        <w:tc>
          <w:tcPr>
            <w:tcW w:w="1974" w:type="dxa"/>
          </w:tcPr>
          <w:p w14:paraId="33849CAC" w14:textId="77777777" w:rsidR="00855C17" w:rsidRPr="00C859F5" w:rsidRDefault="00BF7D4D" w:rsidP="00AB0575">
            <w:pPr>
              <w:pStyle w:val="afa"/>
              <w:rPr>
                <w:b/>
              </w:rPr>
            </w:pPr>
            <w:r>
              <w:rPr>
                <w:b/>
              </w:rPr>
              <w:t>Счет</w:t>
            </w:r>
          </w:p>
        </w:tc>
        <w:tc>
          <w:tcPr>
            <w:tcW w:w="2835" w:type="dxa"/>
          </w:tcPr>
          <w:p w14:paraId="017B52C5" w14:textId="41406C89" w:rsidR="00855C17" w:rsidRPr="00BF7D4D" w:rsidRDefault="00BF7D4D" w:rsidP="002B67EA">
            <w:pPr>
              <w:pStyle w:val="afa"/>
              <w:rPr>
                <w:lang w:val="en-US"/>
              </w:rPr>
            </w:pPr>
            <w:r w:rsidRPr="007A6002">
              <w:rPr>
                <w:lang w:val="en-US"/>
              </w:rPr>
              <w:t>ACCOUNT</w:t>
            </w:r>
            <w:r w:rsidRPr="00BB7C30">
              <w:rPr>
                <w:lang w:val="en-US"/>
              </w:rPr>
              <w:t xml:space="preserve"> </w:t>
            </w:r>
            <w:r>
              <w:t>таблица</w:t>
            </w:r>
            <w:r w:rsidRPr="00BB7C30">
              <w:rPr>
                <w:lang w:val="en-US"/>
              </w:rPr>
              <w:t xml:space="preserve"> SBNS_RURSTATEMENT</w:t>
            </w:r>
            <w:r w:rsidRPr="00381464">
              <w:rPr>
                <w:lang w:val="en-US"/>
              </w:rPr>
              <w:t xml:space="preserve"> </w:t>
            </w:r>
            <w:del w:id="7532" w:author="Маслихова Олеся Анатольевна" w:date="2018-12-25T15:17: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732312B3" w14:textId="77777777" w:rsidR="00855C17" w:rsidRPr="00BF7D4D" w:rsidRDefault="00BF7D4D" w:rsidP="00AB0575">
            <w:pPr>
              <w:pStyle w:val="afa"/>
            </w:pPr>
            <w:r>
              <w:t>Счет, по которому сформирована выписка</w:t>
            </w:r>
          </w:p>
        </w:tc>
      </w:tr>
      <w:tr w:rsidR="00855C17" w:rsidRPr="00BF7D4D" w14:paraId="34C18ACC" w14:textId="77777777" w:rsidTr="00AB0575">
        <w:trPr>
          <w:cantSplit/>
        </w:trPr>
        <w:tc>
          <w:tcPr>
            <w:tcW w:w="720" w:type="dxa"/>
            <w:vAlign w:val="center"/>
          </w:tcPr>
          <w:p w14:paraId="19428E47" w14:textId="77777777" w:rsidR="00855C17" w:rsidRDefault="00855C17" w:rsidP="00855C17">
            <w:pPr>
              <w:pStyle w:val="afa"/>
              <w:spacing w:before="20" w:after="20"/>
              <w:ind w:left="34"/>
              <w:rPr>
                <w:rStyle w:val="af9"/>
              </w:rPr>
            </w:pPr>
            <w:r>
              <w:rPr>
                <w:rStyle w:val="af9"/>
              </w:rPr>
              <w:t>2</w:t>
            </w:r>
          </w:p>
        </w:tc>
        <w:tc>
          <w:tcPr>
            <w:tcW w:w="1974" w:type="dxa"/>
          </w:tcPr>
          <w:p w14:paraId="2958E926" w14:textId="77777777" w:rsidR="00855C17" w:rsidRPr="00C859F5" w:rsidRDefault="00BF7D4D" w:rsidP="00AB0575">
            <w:pPr>
              <w:pStyle w:val="afa"/>
              <w:rPr>
                <w:b/>
              </w:rPr>
            </w:pPr>
            <w:r>
              <w:rPr>
                <w:b/>
              </w:rPr>
              <w:t xml:space="preserve">Организация </w:t>
            </w:r>
          </w:p>
        </w:tc>
        <w:tc>
          <w:tcPr>
            <w:tcW w:w="2835" w:type="dxa"/>
          </w:tcPr>
          <w:p w14:paraId="52F528DA" w14:textId="777D2C3D" w:rsidR="00855C17" w:rsidRPr="00BF7D4D" w:rsidRDefault="00BF7D4D" w:rsidP="002B67EA">
            <w:pPr>
              <w:pStyle w:val="afa"/>
              <w:rPr>
                <w:lang w:val="en-US"/>
              </w:rPr>
            </w:pPr>
            <w:r w:rsidRPr="007A6002">
              <w:rPr>
                <w:lang w:val="en-US"/>
              </w:rPr>
              <w:t>ORGNAME</w:t>
            </w:r>
            <w:r w:rsidRPr="00BB7C30">
              <w:rPr>
                <w:lang w:val="en-US"/>
              </w:rPr>
              <w:t xml:space="preserve"> </w:t>
            </w:r>
            <w:r>
              <w:t>таблица</w:t>
            </w:r>
            <w:r w:rsidRPr="00BB7C30">
              <w:rPr>
                <w:lang w:val="en-US"/>
              </w:rPr>
              <w:t xml:space="preserve"> SBNS_RURSTATEMENT</w:t>
            </w:r>
            <w:r w:rsidRPr="00381464">
              <w:rPr>
                <w:lang w:val="en-US"/>
              </w:rPr>
              <w:t xml:space="preserve"> </w:t>
            </w:r>
            <w:del w:id="7533" w:author="Маслихова Олеся Анатольевна" w:date="2018-12-25T15:17: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222D0911" w14:textId="77777777" w:rsidR="00855C17" w:rsidRPr="00BF7D4D" w:rsidRDefault="00BF7D4D" w:rsidP="00AB0575">
            <w:pPr>
              <w:pStyle w:val="afa"/>
            </w:pPr>
            <w:r>
              <w:t>Наименование организации</w:t>
            </w:r>
          </w:p>
        </w:tc>
      </w:tr>
      <w:tr w:rsidR="00855C17" w:rsidRPr="00BF7D4D" w14:paraId="01783FD5" w14:textId="77777777" w:rsidTr="00AB0575">
        <w:trPr>
          <w:cantSplit/>
        </w:trPr>
        <w:tc>
          <w:tcPr>
            <w:tcW w:w="720" w:type="dxa"/>
            <w:vAlign w:val="center"/>
          </w:tcPr>
          <w:p w14:paraId="7FF681BB" w14:textId="77777777" w:rsidR="00855C17" w:rsidRDefault="00855C17" w:rsidP="00855C17">
            <w:pPr>
              <w:pStyle w:val="afa"/>
              <w:spacing w:before="20" w:after="20"/>
              <w:ind w:left="34"/>
              <w:rPr>
                <w:rStyle w:val="af9"/>
              </w:rPr>
            </w:pPr>
            <w:r>
              <w:rPr>
                <w:rStyle w:val="af9"/>
              </w:rPr>
              <w:t>3</w:t>
            </w:r>
          </w:p>
        </w:tc>
        <w:tc>
          <w:tcPr>
            <w:tcW w:w="1974" w:type="dxa"/>
          </w:tcPr>
          <w:p w14:paraId="2EDBEA08" w14:textId="77777777" w:rsidR="00855C17" w:rsidRPr="00C859F5" w:rsidRDefault="00BF7D4D" w:rsidP="00AB0575">
            <w:pPr>
              <w:pStyle w:val="afa"/>
              <w:rPr>
                <w:b/>
              </w:rPr>
            </w:pPr>
            <w:r>
              <w:rPr>
                <w:b/>
              </w:rPr>
              <w:t>Дата выписки</w:t>
            </w:r>
          </w:p>
        </w:tc>
        <w:tc>
          <w:tcPr>
            <w:tcW w:w="2835" w:type="dxa"/>
            <w:vAlign w:val="center"/>
          </w:tcPr>
          <w:p w14:paraId="45ADFB90" w14:textId="1817260F" w:rsidR="00855C17" w:rsidRPr="00BF7D4D" w:rsidRDefault="00BF7D4D" w:rsidP="002B67EA">
            <w:pPr>
              <w:spacing w:before="20" w:after="20"/>
              <w:ind w:left="0" w:firstLine="0"/>
              <w:rPr>
                <w:rFonts w:ascii="Arial" w:hAnsi="Arial" w:cs="Arial"/>
                <w:sz w:val="16"/>
                <w:szCs w:val="16"/>
                <w:lang w:val="en-US"/>
              </w:rPr>
            </w:pPr>
            <w:r w:rsidRPr="00BF7D4D">
              <w:rPr>
                <w:rFonts w:ascii="Arial" w:hAnsi="Arial" w:cs="Arial"/>
                <w:sz w:val="16"/>
                <w:szCs w:val="16"/>
                <w:lang w:val="en-US"/>
              </w:rPr>
              <w:t>FROMDATE таблица SBNS_RURSTATEMENT</w:t>
            </w:r>
            <w:del w:id="7534" w:author="Маслихова Олеся Анатольевна" w:date="2018-12-25T15:17:00Z">
              <w:r w:rsidRPr="00BF7D4D" w:rsidDel="002B67EA">
                <w:rPr>
                  <w:rFonts w:ascii="Arial" w:hAnsi="Arial" w:cs="Arial"/>
                  <w:sz w:val="16"/>
                  <w:szCs w:val="16"/>
                  <w:lang w:val="en-US"/>
                </w:rPr>
                <w:delText xml:space="preserve"> или SBNS_CURRSTATEMENT</w:delText>
              </w:r>
            </w:del>
          </w:p>
        </w:tc>
        <w:tc>
          <w:tcPr>
            <w:tcW w:w="4110" w:type="dxa"/>
            <w:vAlign w:val="center"/>
          </w:tcPr>
          <w:p w14:paraId="3E98A82B" w14:textId="77777777" w:rsidR="00855C17" w:rsidRPr="00BF7D4D" w:rsidRDefault="00BF7D4D" w:rsidP="00855C17">
            <w:pPr>
              <w:spacing w:before="20" w:after="20"/>
              <w:ind w:left="0" w:firstLine="0"/>
              <w:rPr>
                <w:rFonts w:ascii="Arial" w:hAnsi="Arial" w:cs="Arial"/>
                <w:sz w:val="16"/>
                <w:szCs w:val="16"/>
              </w:rPr>
            </w:pPr>
            <w:r>
              <w:rPr>
                <w:rFonts w:ascii="Arial" w:hAnsi="Arial" w:cs="Arial"/>
                <w:sz w:val="16"/>
                <w:szCs w:val="16"/>
              </w:rPr>
              <w:t>Дата выписки</w:t>
            </w:r>
          </w:p>
        </w:tc>
      </w:tr>
      <w:tr w:rsidR="00855C17" w:rsidRPr="00BF7D4D" w14:paraId="733984CF" w14:textId="77777777" w:rsidTr="00AB0575">
        <w:trPr>
          <w:cantSplit/>
        </w:trPr>
        <w:tc>
          <w:tcPr>
            <w:tcW w:w="720" w:type="dxa"/>
            <w:vAlign w:val="center"/>
          </w:tcPr>
          <w:p w14:paraId="7D35896B" w14:textId="77777777" w:rsidR="00855C17" w:rsidRDefault="00855C17" w:rsidP="00855C17">
            <w:pPr>
              <w:pStyle w:val="afa"/>
              <w:spacing w:before="20" w:after="20"/>
              <w:ind w:left="34"/>
              <w:rPr>
                <w:rStyle w:val="af9"/>
              </w:rPr>
            </w:pPr>
            <w:r>
              <w:rPr>
                <w:rStyle w:val="af9"/>
              </w:rPr>
              <w:t>4</w:t>
            </w:r>
          </w:p>
        </w:tc>
        <w:tc>
          <w:tcPr>
            <w:tcW w:w="1974" w:type="dxa"/>
          </w:tcPr>
          <w:p w14:paraId="09E5D32C" w14:textId="77777777" w:rsidR="00855C17" w:rsidRPr="00C859F5" w:rsidRDefault="00BF7D4D" w:rsidP="00AB0575">
            <w:pPr>
              <w:pStyle w:val="afa"/>
              <w:rPr>
                <w:b/>
              </w:rPr>
            </w:pPr>
            <w:r>
              <w:rPr>
                <w:b/>
              </w:rPr>
              <w:t>Дата формирования</w:t>
            </w:r>
          </w:p>
        </w:tc>
        <w:tc>
          <w:tcPr>
            <w:tcW w:w="2835" w:type="dxa"/>
            <w:vAlign w:val="center"/>
          </w:tcPr>
          <w:p w14:paraId="50E30365" w14:textId="4B1BD7B4" w:rsidR="00855C17" w:rsidRPr="00BF7D4D" w:rsidRDefault="00BF7D4D" w:rsidP="002B67EA">
            <w:pPr>
              <w:spacing w:before="20" w:after="20"/>
              <w:ind w:left="0" w:firstLine="0"/>
              <w:rPr>
                <w:rFonts w:ascii="Arial" w:hAnsi="Arial" w:cs="Arial"/>
                <w:sz w:val="16"/>
                <w:szCs w:val="16"/>
                <w:lang w:val="en-US"/>
              </w:rPr>
            </w:pPr>
            <w:r w:rsidRPr="00BF7D4D">
              <w:rPr>
                <w:rFonts w:ascii="Arial" w:hAnsi="Arial" w:cs="Arial"/>
                <w:sz w:val="16"/>
                <w:szCs w:val="16"/>
                <w:lang w:val="en-US"/>
              </w:rPr>
              <w:t>DOCDATE таблица SBNS_RURSTATEMENT</w:t>
            </w:r>
            <w:del w:id="7535" w:author="Маслихова Олеся Анатольевна" w:date="2018-12-25T15:17:00Z">
              <w:r w:rsidRPr="00BF7D4D" w:rsidDel="002B67EA">
                <w:rPr>
                  <w:rFonts w:ascii="Arial" w:hAnsi="Arial" w:cs="Arial"/>
                  <w:sz w:val="16"/>
                  <w:szCs w:val="16"/>
                  <w:lang w:val="en-US"/>
                </w:rPr>
                <w:delText xml:space="preserve"> или SBNS_CURRSTATEMENT</w:delText>
              </w:r>
            </w:del>
          </w:p>
        </w:tc>
        <w:tc>
          <w:tcPr>
            <w:tcW w:w="4110" w:type="dxa"/>
            <w:vAlign w:val="center"/>
          </w:tcPr>
          <w:p w14:paraId="30060D50" w14:textId="77777777" w:rsidR="00855C17" w:rsidRPr="00BF7D4D" w:rsidRDefault="00BF7D4D" w:rsidP="00855C17">
            <w:pPr>
              <w:spacing w:before="20" w:after="20"/>
              <w:ind w:left="0" w:firstLine="0"/>
              <w:rPr>
                <w:rFonts w:ascii="Arial" w:hAnsi="Arial" w:cs="Arial"/>
                <w:sz w:val="16"/>
                <w:szCs w:val="16"/>
              </w:rPr>
            </w:pPr>
            <w:r>
              <w:rPr>
                <w:rFonts w:ascii="Arial" w:hAnsi="Arial" w:cs="Arial"/>
                <w:sz w:val="16"/>
                <w:szCs w:val="16"/>
              </w:rPr>
              <w:t>Дата формирования выписки</w:t>
            </w:r>
          </w:p>
        </w:tc>
      </w:tr>
      <w:tr w:rsidR="00855C17" w:rsidRPr="00BF7D4D" w14:paraId="728A7032" w14:textId="77777777" w:rsidTr="00AB0575">
        <w:trPr>
          <w:cantSplit/>
        </w:trPr>
        <w:tc>
          <w:tcPr>
            <w:tcW w:w="720" w:type="dxa"/>
            <w:vAlign w:val="center"/>
          </w:tcPr>
          <w:p w14:paraId="00A8F5BC" w14:textId="77777777" w:rsidR="00855C17" w:rsidRDefault="00855C17" w:rsidP="00855C17">
            <w:pPr>
              <w:pStyle w:val="afa"/>
              <w:spacing w:before="20" w:after="20"/>
              <w:ind w:left="34"/>
              <w:rPr>
                <w:rStyle w:val="af9"/>
              </w:rPr>
            </w:pPr>
            <w:r>
              <w:rPr>
                <w:rStyle w:val="af9"/>
              </w:rPr>
              <w:t>5</w:t>
            </w:r>
          </w:p>
        </w:tc>
        <w:tc>
          <w:tcPr>
            <w:tcW w:w="1974" w:type="dxa"/>
          </w:tcPr>
          <w:p w14:paraId="6CE7DC93" w14:textId="77777777" w:rsidR="00855C17" w:rsidRPr="00C859F5" w:rsidRDefault="00BF7D4D" w:rsidP="00AB0575">
            <w:pPr>
              <w:pStyle w:val="afa"/>
              <w:rPr>
                <w:b/>
              </w:rPr>
            </w:pPr>
            <w:r>
              <w:rPr>
                <w:b/>
              </w:rPr>
              <w:t>Вх. остаток</w:t>
            </w:r>
          </w:p>
        </w:tc>
        <w:tc>
          <w:tcPr>
            <w:tcW w:w="2835" w:type="dxa"/>
          </w:tcPr>
          <w:p w14:paraId="1605E4D9" w14:textId="062EEE75" w:rsidR="00855C17" w:rsidRPr="00BF7D4D" w:rsidRDefault="00BF7D4D" w:rsidP="002B67EA">
            <w:pPr>
              <w:pStyle w:val="afa"/>
              <w:rPr>
                <w:lang w:val="en-US"/>
              </w:rPr>
            </w:pPr>
            <w:r w:rsidRPr="00BF7D4D">
              <w:rPr>
                <w:lang w:val="en-US"/>
              </w:rPr>
              <w:t xml:space="preserve">INBOUNDBALANCE таблица SBNS_RURSTATEMENT </w:t>
            </w:r>
            <w:del w:id="7536" w:author="Маслихова Олеся Анатольевна" w:date="2018-12-25T15:17:00Z">
              <w:r w:rsidRPr="00BF7D4D" w:rsidDel="002B67EA">
                <w:rPr>
                  <w:lang w:val="en-US"/>
                </w:rPr>
                <w:delText>или SBNS_CURRSTATEMENT</w:delText>
              </w:r>
            </w:del>
          </w:p>
        </w:tc>
        <w:tc>
          <w:tcPr>
            <w:tcW w:w="4110" w:type="dxa"/>
          </w:tcPr>
          <w:p w14:paraId="7B2917FE" w14:textId="77777777" w:rsidR="00855C17" w:rsidRPr="00BF7D4D" w:rsidRDefault="00BF7D4D" w:rsidP="00AB0575">
            <w:pPr>
              <w:pStyle w:val="afa"/>
            </w:pPr>
            <w:r>
              <w:t>Входящий остаток. Сумма</w:t>
            </w:r>
          </w:p>
        </w:tc>
      </w:tr>
      <w:tr w:rsidR="00855C17" w:rsidRPr="00BF7D4D" w14:paraId="771382FE" w14:textId="77777777" w:rsidTr="00AB0575">
        <w:trPr>
          <w:cantSplit/>
        </w:trPr>
        <w:tc>
          <w:tcPr>
            <w:tcW w:w="720" w:type="dxa"/>
            <w:vAlign w:val="center"/>
          </w:tcPr>
          <w:p w14:paraId="43FF10FF" w14:textId="77777777" w:rsidR="00855C17" w:rsidRDefault="00855C17" w:rsidP="00855C17">
            <w:pPr>
              <w:pStyle w:val="afa"/>
              <w:spacing w:before="20" w:after="20"/>
              <w:ind w:left="34"/>
              <w:rPr>
                <w:rStyle w:val="af9"/>
              </w:rPr>
            </w:pPr>
            <w:r>
              <w:rPr>
                <w:rStyle w:val="af9"/>
              </w:rPr>
              <w:t>6</w:t>
            </w:r>
          </w:p>
        </w:tc>
        <w:tc>
          <w:tcPr>
            <w:tcW w:w="1974" w:type="dxa"/>
          </w:tcPr>
          <w:p w14:paraId="2B3BD098" w14:textId="77777777" w:rsidR="00855C17" w:rsidRPr="00C859F5" w:rsidRDefault="00BF7D4D" w:rsidP="00AB0575">
            <w:pPr>
              <w:pStyle w:val="afa"/>
              <w:rPr>
                <w:b/>
              </w:rPr>
            </w:pPr>
            <w:r>
              <w:rPr>
                <w:b/>
              </w:rPr>
              <w:t>Сумма оборотов по кредиту</w:t>
            </w:r>
          </w:p>
        </w:tc>
        <w:tc>
          <w:tcPr>
            <w:tcW w:w="2835" w:type="dxa"/>
          </w:tcPr>
          <w:p w14:paraId="30BE1569" w14:textId="2E6565C7" w:rsidR="00855C17" w:rsidRPr="00BF7D4D" w:rsidRDefault="00BF7D4D" w:rsidP="002B67EA">
            <w:pPr>
              <w:pStyle w:val="afa"/>
              <w:rPr>
                <w:lang w:val="en-US"/>
              </w:rPr>
            </w:pPr>
            <w:r w:rsidRPr="007A6002">
              <w:rPr>
                <w:lang w:val="en-US"/>
              </w:rPr>
              <w:t>CREDITRETURN</w:t>
            </w:r>
            <w:r w:rsidRPr="000C7493">
              <w:rPr>
                <w:lang w:val="en-US"/>
              </w:rPr>
              <w:t xml:space="preserve"> </w:t>
            </w:r>
            <w:r>
              <w:t>таблица</w:t>
            </w:r>
            <w:r w:rsidRPr="000C7493">
              <w:rPr>
                <w:lang w:val="en-US"/>
              </w:rPr>
              <w:t xml:space="preserve"> </w:t>
            </w:r>
            <w:r w:rsidRPr="00BB7C30">
              <w:rPr>
                <w:lang w:val="en-US"/>
              </w:rPr>
              <w:t>SBNS</w:t>
            </w:r>
            <w:r w:rsidRPr="000C7493">
              <w:rPr>
                <w:lang w:val="en-US"/>
              </w:rPr>
              <w:t>_</w:t>
            </w:r>
            <w:r w:rsidRPr="00BB7C30">
              <w:rPr>
                <w:lang w:val="en-US"/>
              </w:rPr>
              <w:t>RURSTATEMENT</w:t>
            </w:r>
            <w:del w:id="7537" w:author="Маслихова Олеся Анатольевна" w:date="2018-12-25T15:17: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07482DD9" w14:textId="77777777" w:rsidR="00855C17" w:rsidRPr="00BF7D4D" w:rsidRDefault="00BF7D4D" w:rsidP="00AB0575">
            <w:pPr>
              <w:pStyle w:val="afa"/>
              <w:rPr>
                <w:lang w:val="en-US"/>
              </w:rPr>
            </w:pPr>
            <w:r w:rsidRPr="00BF7D4D">
              <w:rPr>
                <w:lang w:val="en-US"/>
              </w:rPr>
              <w:t>Сумма оборотов по кредиту</w:t>
            </w:r>
          </w:p>
        </w:tc>
      </w:tr>
      <w:tr w:rsidR="00855C17" w:rsidRPr="00BF7D4D" w14:paraId="4AE7A408" w14:textId="77777777" w:rsidTr="00AB0575">
        <w:trPr>
          <w:cantSplit/>
        </w:trPr>
        <w:tc>
          <w:tcPr>
            <w:tcW w:w="720" w:type="dxa"/>
            <w:vAlign w:val="center"/>
          </w:tcPr>
          <w:p w14:paraId="42954E13" w14:textId="77777777" w:rsidR="00855C17" w:rsidRDefault="00855C17" w:rsidP="00855C17">
            <w:pPr>
              <w:pStyle w:val="afa"/>
              <w:spacing w:before="20" w:after="20"/>
              <w:ind w:left="34"/>
              <w:rPr>
                <w:rStyle w:val="af9"/>
              </w:rPr>
            </w:pPr>
            <w:r>
              <w:rPr>
                <w:rStyle w:val="af9"/>
              </w:rPr>
              <w:t>7</w:t>
            </w:r>
          </w:p>
        </w:tc>
        <w:tc>
          <w:tcPr>
            <w:tcW w:w="1974" w:type="dxa"/>
          </w:tcPr>
          <w:p w14:paraId="74E0F5DB" w14:textId="77777777" w:rsidR="00855C17" w:rsidRPr="00C859F5" w:rsidRDefault="00BF7D4D" w:rsidP="00AB0575">
            <w:pPr>
              <w:pStyle w:val="afa"/>
              <w:rPr>
                <w:b/>
              </w:rPr>
            </w:pPr>
            <w:r>
              <w:rPr>
                <w:b/>
              </w:rPr>
              <w:t>Сумма оборотов по дебету</w:t>
            </w:r>
          </w:p>
        </w:tc>
        <w:tc>
          <w:tcPr>
            <w:tcW w:w="2835" w:type="dxa"/>
          </w:tcPr>
          <w:p w14:paraId="7544D348" w14:textId="50D6B655" w:rsidR="00855C17" w:rsidRPr="00BF7D4D" w:rsidRDefault="00BF7D4D" w:rsidP="002B67EA">
            <w:pPr>
              <w:pStyle w:val="afa"/>
              <w:rPr>
                <w:lang w:val="en-US"/>
              </w:rPr>
            </w:pPr>
            <w:r w:rsidRPr="000C7493">
              <w:rPr>
                <w:lang w:val="en-US"/>
              </w:rPr>
              <w:t xml:space="preserve">DEBETRETURN </w:t>
            </w:r>
            <w:r>
              <w:t>таблица</w:t>
            </w:r>
            <w:r w:rsidRPr="000C7493">
              <w:rPr>
                <w:lang w:val="en-US"/>
              </w:rPr>
              <w:t xml:space="preserve"> </w:t>
            </w:r>
            <w:r w:rsidRPr="00BB7C30">
              <w:rPr>
                <w:lang w:val="en-US"/>
              </w:rPr>
              <w:t>SBNS</w:t>
            </w:r>
            <w:r w:rsidRPr="000C7493">
              <w:rPr>
                <w:lang w:val="en-US"/>
              </w:rPr>
              <w:t>_</w:t>
            </w:r>
            <w:r w:rsidRPr="00BB7C30">
              <w:rPr>
                <w:lang w:val="en-US"/>
              </w:rPr>
              <w:t>RURSTATEMENT</w:t>
            </w:r>
            <w:del w:id="7538" w:author="Маслихова Олеся Анатольевна" w:date="2018-12-25T15:17:00Z">
              <w:r w:rsidRPr="000C7493" w:rsidDel="002B67EA">
                <w:rPr>
                  <w:lang w:val="en-US"/>
                </w:rPr>
                <w:delText xml:space="preserve"> </w:delText>
              </w:r>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6C6A73C1" w14:textId="77777777" w:rsidR="00855C17" w:rsidRPr="00BF7D4D" w:rsidRDefault="00BF7D4D" w:rsidP="00AB0575">
            <w:pPr>
              <w:pStyle w:val="afa"/>
              <w:rPr>
                <w:lang w:val="en-US"/>
              </w:rPr>
            </w:pPr>
            <w:r w:rsidRPr="00BF7D4D">
              <w:rPr>
                <w:lang w:val="en-US"/>
              </w:rPr>
              <w:t>Сумма оборотов по дебету</w:t>
            </w:r>
          </w:p>
        </w:tc>
      </w:tr>
      <w:tr w:rsidR="00855C17" w:rsidRPr="00BF7D4D" w14:paraId="24BDF973" w14:textId="77777777" w:rsidTr="00AB0575">
        <w:trPr>
          <w:cantSplit/>
        </w:trPr>
        <w:tc>
          <w:tcPr>
            <w:tcW w:w="720" w:type="dxa"/>
            <w:vAlign w:val="center"/>
          </w:tcPr>
          <w:p w14:paraId="338C968E" w14:textId="77777777" w:rsidR="00855C17" w:rsidRDefault="00855C17" w:rsidP="00855C17">
            <w:pPr>
              <w:pStyle w:val="afa"/>
              <w:spacing w:before="20" w:after="20"/>
              <w:ind w:left="34"/>
              <w:rPr>
                <w:rStyle w:val="af9"/>
              </w:rPr>
            </w:pPr>
            <w:r>
              <w:rPr>
                <w:rStyle w:val="af9"/>
              </w:rPr>
              <w:t>8</w:t>
            </w:r>
          </w:p>
        </w:tc>
        <w:tc>
          <w:tcPr>
            <w:tcW w:w="1974" w:type="dxa"/>
          </w:tcPr>
          <w:p w14:paraId="3378A2A6" w14:textId="77777777" w:rsidR="00855C17" w:rsidRPr="00C859F5" w:rsidRDefault="00BF7D4D" w:rsidP="00AB0575">
            <w:pPr>
              <w:pStyle w:val="afa"/>
              <w:rPr>
                <w:b/>
              </w:rPr>
            </w:pPr>
            <w:r>
              <w:rPr>
                <w:b/>
              </w:rPr>
              <w:t>Исх</w:t>
            </w:r>
            <w:r w:rsidRPr="00BF7D4D">
              <w:rPr>
                <w:b/>
              </w:rPr>
              <w:t>. остаток</w:t>
            </w:r>
          </w:p>
        </w:tc>
        <w:tc>
          <w:tcPr>
            <w:tcW w:w="2835" w:type="dxa"/>
          </w:tcPr>
          <w:p w14:paraId="360484B6" w14:textId="5EE9BB26" w:rsidR="00855C17" w:rsidRPr="00BF7D4D" w:rsidRDefault="00BF7D4D" w:rsidP="002B67EA">
            <w:pPr>
              <w:pStyle w:val="afa"/>
              <w:rPr>
                <w:lang w:val="en-US"/>
              </w:rPr>
            </w:pPr>
            <w:r w:rsidRPr="007A6002">
              <w:rPr>
                <w:lang w:val="en-US"/>
              </w:rPr>
              <w:t>OUTBOUNDBALANCE</w:t>
            </w:r>
            <w:r w:rsidRPr="00BB7C30">
              <w:rPr>
                <w:lang w:val="en-US"/>
              </w:rPr>
              <w:t xml:space="preserve"> </w:t>
            </w:r>
            <w:r>
              <w:t>таблица</w:t>
            </w:r>
            <w:r w:rsidRPr="00BB7C30">
              <w:rPr>
                <w:lang w:val="en-US"/>
              </w:rPr>
              <w:t xml:space="preserve"> SBNS_RURSTATEMENT</w:t>
            </w:r>
            <w:r w:rsidRPr="000C7493">
              <w:rPr>
                <w:lang w:val="en-US"/>
              </w:rPr>
              <w:t xml:space="preserve"> </w:t>
            </w:r>
            <w:del w:id="7539" w:author="Маслихова Олеся Анатольевна" w:date="2018-12-25T15:17: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6663FBC1" w14:textId="77777777" w:rsidR="00855C17" w:rsidRPr="00BF7D4D" w:rsidRDefault="00BF7D4D" w:rsidP="00AB0575">
            <w:pPr>
              <w:pStyle w:val="afa"/>
              <w:rPr>
                <w:lang w:val="en-US"/>
              </w:rPr>
            </w:pPr>
            <w:r>
              <w:t>Исходящий остаток. Сумма</w:t>
            </w:r>
          </w:p>
        </w:tc>
      </w:tr>
      <w:tr w:rsidR="00855C17" w:rsidRPr="00BF7D4D" w14:paraId="4AEA9948" w14:textId="77777777" w:rsidTr="00AB0575">
        <w:trPr>
          <w:cantSplit/>
        </w:trPr>
        <w:tc>
          <w:tcPr>
            <w:tcW w:w="720" w:type="dxa"/>
            <w:vAlign w:val="center"/>
          </w:tcPr>
          <w:p w14:paraId="27177E8E" w14:textId="77777777" w:rsidR="00855C17" w:rsidRDefault="00855C17" w:rsidP="00855C17">
            <w:pPr>
              <w:pStyle w:val="afa"/>
              <w:spacing w:before="20" w:after="20"/>
              <w:ind w:left="34"/>
              <w:rPr>
                <w:rStyle w:val="af9"/>
              </w:rPr>
            </w:pPr>
            <w:r>
              <w:rPr>
                <w:rStyle w:val="af9"/>
              </w:rPr>
              <w:t>9</w:t>
            </w:r>
          </w:p>
        </w:tc>
        <w:tc>
          <w:tcPr>
            <w:tcW w:w="1974" w:type="dxa"/>
          </w:tcPr>
          <w:p w14:paraId="4B5ED5E4" w14:textId="77777777" w:rsidR="00855C17" w:rsidRPr="00C859F5" w:rsidRDefault="00BF7D4D" w:rsidP="00AB0575">
            <w:pPr>
              <w:pStyle w:val="afa"/>
              <w:rPr>
                <w:b/>
              </w:rPr>
            </w:pPr>
            <w:r>
              <w:rPr>
                <w:b/>
              </w:rPr>
              <w:t>Валюта</w:t>
            </w:r>
          </w:p>
        </w:tc>
        <w:tc>
          <w:tcPr>
            <w:tcW w:w="2835" w:type="dxa"/>
          </w:tcPr>
          <w:p w14:paraId="10407089" w14:textId="65B8C630" w:rsidR="00855C17" w:rsidRPr="00BF7D4D" w:rsidRDefault="00BF7D4D" w:rsidP="002B67EA">
            <w:pPr>
              <w:pStyle w:val="afa"/>
              <w:rPr>
                <w:lang w:val="en-US"/>
              </w:rPr>
            </w:pPr>
            <w:r w:rsidRPr="007A6002">
              <w:rPr>
                <w:lang w:val="en-US"/>
              </w:rPr>
              <w:t>CURRISOCODE</w:t>
            </w:r>
            <w:r w:rsidRPr="00BB7C30">
              <w:rPr>
                <w:lang w:val="en-US"/>
              </w:rPr>
              <w:t xml:space="preserve"> </w:t>
            </w:r>
            <w:r>
              <w:t>таблица</w:t>
            </w:r>
            <w:r w:rsidRPr="00BB7C30">
              <w:rPr>
                <w:lang w:val="en-US"/>
              </w:rPr>
              <w:t xml:space="preserve"> SBNS_RURSTATEMENT</w:t>
            </w:r>
            <w:r w:rsidRPr="000C7493">
              <w:rPr>
                <w:lang w:val="en-US"/>
              </w:rPr>
              <w:t xml:space="preserve"> </w:t>
            </w:r>
            <w:del w:id="7540" w:author="Маслихова Олеся Анатольевна" w:date="2018-12-25T15:17: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1329F00B" w14:textId="77777777" w:rsidR="00855C17" w:rsidRPr="00BF7D4D" w:rsidRDefault="00BF7D4D" w:rsidP="00AB0575">
            <w:pPr>
              <w:pStyle w:val="afa"/>
            </w:pPr>
            <w:r>
              <w:t>Валюта выписки</w:t>
            </w:r>
          </w:p>
        </w:tc>
      </w:tr>
      <w:tr w:rsidR="00855C17" w:rsidRPr="00BF7D4D" w14:paraId="4AF93B48" w14:textId="77777777" w:rsidTr="00AB0575">
        <w:trPr>
          <w:cantSplit/>
        </w:trPr>
        <w:tc>
          <w:tcPr>
            <w:tcW w:w="720" w:type="dxa"/>
            <w:vAlign w:val="center"/>
          </w:tcPr>
          <w:p w14:paraId="25073D58" w14:textId="77777777" w:rsidR="00855C17" w:rsidRDefault="00855C17" w:rsidP="00855C17">
            <w:pPr>
              <w:pStyle w:val="afa"/>
              <w:spacing w:before="20" w:after="20"/>
              <w:ind w:left="34"/>
              <w:rPr>
                <w:rStyle w:val="af9"/>
              </w:rPr>
            </w:pPr>
            <w:r>
              <w:rPr>
                <w:rStyle w:val="af9"/>
              </w:rPr>
              <w:t>10</w:t>
            </w:r>
          </w:p>
        </w:tc>
        <w:tc>
          <w:tcPr>
            <w:tcW w:w="1974" w:type="dxa"/>
          </w:tcPr>
          <w:p w14:paraId="21C918CF" w14:textId="77777777" w:rsidR="00855C17" w:rsidRPr="00C859F5" w:rsidRDefault="00BF7D4D" w:rsidP="00AB0575">
            <w:pPr>
              <w:pStyle w:val="afa"/>
              <w:rPr>
                <w:b/>
              </w:rPr>
            </w:pPr>
            <w:r>
              <w:rPr>
                <w:b/>
              </w:rPr>
              <w:t>БИК</w:t>
            </w:r>
          </w:p>
        </w:tc>
        <w:tc>
          <w:tcPr>
            <w:tcW w:w="2835" w:type="dxa"/>
          </w:tcPr>
          <w:p w14:paraId="3AC98DBF" w14:textId="2E39464B" w:rsidR="00855C17" w:rsidRPr="00BF7D4D" w:rsidRDefault="00BF7D4D" w:rsidP="002B67EA">
            <w:pPr>
              <w:pStyle w:val="afa"/>
              <w:rPr>
                <w:lang w:val="en-US"/>
              </w:rPr>
            </w:pPr>
            <w:r w:rsidRPr="007A6002">
              <w:rPr>
                <w:lang w:val="en-US"/>
              </w:rPr>
              <w:t>BANKBIC</w:t>
            </w:r>
            <w:r w:rsidRPr="00BB7C30">
              <w:rPr>
                <w:lang w:val="en-US"/>
              </w:rPr>
              <w:t xml:space="preserve"> </w:t>
            </w:r>
            <w:r>
              <w:t>таблица</w:t>
            </w:r>
            <w:r w:rsidRPr="00BB7C30">
              <w:rPr>
                <w:lang w:val="en-US"/>
              </w:rPr>
              <w:t xml:space="preserve"> SBNS_RURSTATEMENT</w:t>
            </w:r>
            <w:r w:rsidRPr="000C7493">
              <w:rPr>
                <w:lang w:val="en-US"/>
              </w:rPr>
              <w:t xml:space="preserve"> </w:t>
            </w:r>
            <w:del w:id="7541" w:author="Маслихова Олеся Анатольевна" w:date="2018-12-25T15:18: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614FBC57" w14:textId="77777777" w:rsidR="00855C17" w:rsidRPr="00BF7D4D" w:rsidRDefault="0049609D" w:rsidP="00AB0575">
            <w:pPr>
              <w:pStyle w:val="afa"/>
            </w:pPr>
            <w:r>
              <w:t>БИК банка</w:t>
            </w:r>
          </w:p>
        </w:tc>
      </w:tr>
      <w:tr w:rsidR="00855C17" w:rsidRPr="00BF7D4D" w14:paraId="257DE4D7" w14:textId="77777777" w:rsidTr="00AB0575">
        <w:trPr>
          <w:cantSplit/>
        </w:trPr>
        <w:tc>
          <w:tcPr>
            <w:tcW w:w="720" w:type="dxa"/>
            <w:vAlign w:val="center"/>
          </w:tcPr>
          <w:p w14:paraId="566425A7" w14:textId="77777777" w:rsidR="00855C17" w:rsidRDefault="00855C17" w:rsidP="00855C17">
            <w:pPr>
              <w:pStyle w:val="afa"/>
              <w:spacing w:before="20" w:after="20"/>
              <w:ind w:left="34"/>
              <w:rPr>
                <w:rStyle w:val="af9"/>
              </w:rPr>
            </w:pPr>
            <w:r>
              <w:rPr>
                <w:rStyle w:val="af9"/>
              </w:rPr>
              <w:t>11</w:t>
            </w:r>
          </w:p>
        </w:tc>
        <w:tc>
          <w:tcPr>
            <w:tcW w:w="1974" w:type="dxa"/>
          </w:tcPr>
          <w:p w14:paraId="5B05521B" w14:textId="77777777" w:rsidR="00855C17" w:rsidRPr="00C859F5" w:rsidRDefault="00BF7D4D" w:rsidP="00AB0575">
            <w:pPr>
              <w:pStyle w:val="afa"/>
              <w:rPr>
                <w:b/>
              </w:rPr>
            </w:pPr>
            <w:r>
              <w:rPr>
                <w:b/>
              </w:rPr>
              <w:t>Наименование банка</w:t>
            </w:r>
          </w:p>
        </w:tc>
        <w:tc>
          <w:tcPr>
            <w:tcW w:w="2835" w:type="dxa"/>
          </w:tcPr>
          <w:p w14:paraId="762BB8DC" w14:textId="48E12015" w:rsidR="00855C17" w:rsidRPr="00BF7D4D" w:rsidRDefault="00BF7D4D" w:rsidP="002B67EA">
            <w:pPr>
              <w:pStyle w:val="afa"/>
              <w:rPr>
                <w:lang w:val="en-US"/>
              </w:rPr>
            </w:pPr>
            <w:r w:rsidRPr="007A6002">
              <w:rPr>
                <w:lang w:val="en-US"/>
              </w:rPr>
              <w:t>BANKNAME</w:t>
            </w:r>
            <w:r w:rsidRPr="00BB7C30">
              <w:rPr>
                <w:lang w:val="en-US"/>
              </w:rPr>
              <w:t xml:space="preserve"> </w:t>
            </w:r>
            <w:r>
              <w:t>таблица</w:t>
            </w:r>
            <w:r w:rsidRPr="00BB7C30">
              <w:rPr>
                <w:lang w:val="en-US"/>
              </w:rPr>
              <w:t xml:space="preserve"> SBNS_RURSTATEMENT</w:t>
            </w:r>
            <w:r w:rsidRPr="000C7493">
              <w:rPr>
                <w:lang w:val="en-US"/>
              </w:rPr>
              <w:t xml:space="preserve"> </w:t>
            </w:r>
            <w:del w:id="7542" w:author="Маслихова Олеся Анатольевна" w:date="2018-12-25T15:18: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065FD513" w14:textId="77777777" w:rsidR="00855C17" w:rsidRPr="0049609D" w:rsidRDefault="0049609D" w:rsidP="00AB0575">
            <w:pPr>
              <w:pStyle w:val="afa"/>
            </w:pPr>
            <w:r>
              <w:t xml:space="preserve">Наименование банка </w:t>
            </w:r>
          </w:p>
        </w:tc>
      </w:tr>
      <w:tr w:rsidR="00855C17" w:rsidRPr="0049609D" w14:paraId="48A82879" w14:textId="77777777" w:rsidTr="00AB0575">
        <w:trPr>
          <w:cantSplit/>
        </w:trPr>
        <w:tc>
          <w:tcPr>
            <w:tcW w:w="720" w:type="dxa"/>
            <w:vAlign w:val="center"/>
          </w:tcPr>
          <w:p w14:paraId="69C0C2A7" w14:textId="77777777" w:rsidR="00855C17" w:rsidRDefault="00855C17" w:rsidP="00855C17">
            <w:pPr>
              <w:pStyle w:val="afa"/>
              <w:spacing w:before="20" w:after="20"/>
              <w:ind w:left="34"/>
              <w:rPr>
                <w:rStyle w:val="af9"/>
              </w:rPr>
            </w:pPr>
            <w:r>
              <w:rPr>
                <w:rStyle w:val="af9"/>
              </w:rPr>
              <w:t>12</w:t>
            </w:r>
          </w:p>
        </w:tc>
        <w:tc>
          <w:tcPr>
            <w:tcW w:w="1974" w:type="dxa"/>
          </w:tcPr>
          <w:p w14:paraId="22F86380" w14:textId="77777777" w:rsidR="00855C17" w:rsidRPr="00C859F5" w:rsidRDefault="00BF7D4D" w:rsidP="00AB0575">
            <w:pPr>
              <w:pStyle w:val="afa"/>
              <w:rPr>
                <w:b/>
              </w:rPr>
            </w:pPr>
            <w:r>
              <w:rPr>
                <w:b/>
              </w:rPr>
              <w:t>Итоговая</w:t>
            </w:r>
          </w:p>
        </w:tc>
        <w:tc>
          <w:tcPr>
            <w:tcW w:w="2835" w:type="dxa"/>
          </w:tcPr>
          <w:p w14:paraId="2E0DEF61" w14:textId="71388FCB" w:rsidR="00855C17" w:rsidRPr="00BF7D4D" w:rsidRDefault="00BF7D4D" w:rsidP="002B67EA">
            <w:pPr>
              <w:pStyle w:val="afa"/>
              <w:rPr>
                <w:lang w:val="en-US"/>
              </w:rPr>
            </w:pPr>
            <w:r w:rsidRPr="007A6002">
              <w:rPr>
                <w:lang w:val="en-US"/>
              </w:rPr>
              <w:t>ISFINAL</w:t>
            </w:r>
            <w:r w:rsidRPr="00BB7C30">
              <w:rPr>
                <w:lang w:val="en-US"/>
              </w:rPr>
              <w:t xml:space="preserve"> </w:t>
            </w:r>
            <w:r>
              <w:t>таблица</w:t>
            </w:r>
            <w:r w:rsidRPr="00BB7C30">
              <w:rPr>
                <w:lang w:val="en-US"/>
              </w:rPr>
              <w:t xml:space="preserve"> SBNS_RURSTATEMENT</w:t>
            </w:r>
            <w:r w:rsidRPr="000C7493">
              <w:rPr>
                <w:lang w:val="en-US"/>
              </w:rPr>
              <w:t xml:space="preserve"> </w:t>
            </w:r>
            <w:del w:id="7543" w:author="Маслихова Олеся Анатольевна" w:date="2018-12-25T15:19:00Z">
              <w:r w:rsidDel="002B67EA">
                <w:delText>или</w:delText>
              </w:r>
              <w:r w:rsidRPr="000C7493" w:rsidDel="002B67EA">
                <w:rPr>
                  <w:lang w:val="en-US"/>
                </w:rPr>
                <w:delText xml:space="preserve"> </w:delText>
              </w:r>
              <w:r w:rsidDel="002B67EA">
                <w:rPr>
                  <w:lang w:val="en-US" w:eastAsia="en-US"/>
                </w:rPr>
                <w:delText>SBNS</w:delText>
              </w:r>
              <w:r w:rsidRPr="000C7493" w:rsidDel="002B67EA">
                <w:rPr>
                  <w:lang w:val="en-US" w:eastAsia="en-US"/>
                </w:rPr>
                <w:delText>_</w:delText>
              </w:r>
              <w:r w:rsidDel="002B67EA">
                <w:rPr>
                  <w:lang w:val="en-US" w:eastAsia="en-US"/>
                </w:rPr>
                <w:delText>CURRSTATEMENT</w:delText>
              </w:r>
            </w:del>
          </w:p>
        </w:tc>
        <w:tc>
          <w:tcPr>
            <w:tcW w:w="4110" w:type="dxa"/>
          </w:tcPr>
          <w:p w14:paraId="67A539D2" w14:textId="77777777" w:rsidR="00855C17" w:rsidRPr="0049609D" w:rsidRDefault="0049609D" w:rsidP="00AB0575">
            <w:pPr>
              <w:pStyle w:val="afa"/>
            </w:pPr>
            <w:r>
              <w:t>Признак выписки: итоговая или внутридневная</w:t>
            </w:r>
          </w:p>
        </w:tc>
      </w:tr>
    </w:tbl>
    <w:p w14:paraId="7625751B" w14:textId="77777777" w:rsidR="00A23384" w:rsidRPr="0049609D" w:rsidRDefault="00A23384" w:rsidP="00A23384">
      <w:pPr>
        <w:pStyle w:val="24"/>
      </w:pPr>
    </w:p>
    <w:p w14:paraId="160A9422" w14:textId="77777777" w:rsidR="00F2154C" w:rsidRDefault="00F2154C" w:rsidP="00DC7830">
      <w:pPr>
        <w:pStyle w:val="2"/>
      </w:pPr>
      <w:bookmarkStart w:id="7544" w:name="_Toc420435078"/>
      <w:bookmarkStart w:id="7545" w:name="_Toc420435577"/>
      <w:bookmarkStart w:id="7546" w:name="_Toc420947032"/>
      <w:bookmarkStart w:id="7547" w:name="_Toc21517723"/>
      <w:r>
        <w:t>Штампы</w:t>
      </w:r>
      <w:bookmarkEnd w:id="7544"/>
      <w:bookmarkEnd w:id="7545"/>
      <w:bookmarkEnd w:id="7546"/>
      <w:bookmarkEnd w:id="7547"/>
    </w:p>
    <w:p w14:paraId="2EE191A0" w14:textId="77777777" w:rsidR="00040099" w:rsidRDefault="00040099" w:rsidP="00040099">
      <w:r>
        <w:t xml:space="preserve">На печатной форме выписки выводить Штамп с информацией об исполнении не требуется. </w:t>
      </w:r>
    </w:p>
    <w:p w14:paraId="1E9C8696" w14:textId="30C73123" w:rsidR="00423FE9" w:rsidRPr="004334AD" w:rsidRDefault="00040099" w:rsidP="00DC0DA3">
      <w:r>
        <w:t>Штамп должен выводиться на документах-приложениях к выписке. Требования к Штампу для таких документов-приложений, например</w:t>
      </w:r>
      <w:r w:rsidR="005614F0">
        <w:t xml:space="preserve">, </w:t>
      </w:r>
      <w:r>
        <w:t xml:space="preserve">Платежное поручение, </w:t>
      </w:r>
      <w:r w:rsidR="005614F0">
        <w:t xml:space="preserve">описаны </w:t>
      </w:r>
      <w:r>
        <w:t>в ТЗ на соответствующий документ.</w:t>
      </w:r>
      <w:ins w:id="7548" w:author="Пияльцева Анна Анатольевна" w:date="2018-06-27T12:22:00Z">
        <w:r w:rsidR="00366A78">
          <w:t xml:space="preserve"> Штамп отображается только в случае печати выписки за один день. При печати за период отображение штампа не осуществляется для избежания разногласия в датах </w:t>
        </w:r>
      </w:ins>
      <w:ins w:id="7549" w:author="Пияльцева Анна Анатольевна" w:date="2018-06-27T12:23:00Z">
        <w:r w:rsidR="00366A78">
          <w:t>выводимых документов, так как документы на странице выводятся за период, а штамп выводится однократно.</w:t>
        </w:r>
      </w:ins>
    </w:p>
    <w:p w14:paraId="75E3EBB3" w14:textId="77777777" w:rsidR="009E3BE1" w:rsidRDefault="009E3BE1" w:rsidP="009E3BE1">
      <w:pPr>
        <w:pStyle w:val="2"/>
      </w:pPr>
      <w:bookmarkStart w:id="7550" w:name="_Ref450300885"/>
      <w:bookmarkStart w:id="7551" w:name="_Toc21517724"/>
      <w:r>
        <w:t>Приложение к выписке. Платежное поручение</w:t>
      </w:r>
      <w:bookmarkEnd w:id="7550"/>
      <w:bookmarkEnd w:id="7551"/>
    </w:p>
    <w:p w14:paraId="43D62F9B" w14:textId="77777777" w:rsidR="009E3BE1" w:rsidRPr="009E3BE1" w:rsidRDefault="009E3BE1" w:rsidP="009E3BE1">
      <w:r w:rsidRPr="009E3BE1">
        <w:t>Печатная форма и правила заполнения платежного поручения описаны в ТЗ на разработку электронного документа «Платежное поручение».</w:t>
      </w:r>
    </w:p>
    <w:p w14:paraId="0AED37A3" w14:textId="77777777" w:rsidR="009E3BE1" w:rsidRDefault="009E3BE1" w:rsidP="009E3BE1">
      <w:pPr>
        <w:pStyle w:val="2"/>
      </w:pPr>
      <w:bookmarkStart w:id="7552" w:name="_Ref450744163"/>
      <w:bookmarkStart w:id="7553" w:name="_Toc21517725"/>
      <w:r>
        <w:t>Приложение к выписке. Банковский ордер</w:t>
      </w:r>
      <w:bookmarkEnd w:id="7552"/>
      <w:bookmarkEnd w:id="7553"/>
    </w:p>
    <w:p w14:paraId="497C1206" w14:textId="77777777" w:rsidR="009E3BE1" w:rsidRDefault="009E3BE1" w:rsidP="009E3BE1">
      <w:pPr>
        <w:spacing w:before="60" w:after="60"/>
        <w:ind w:firstLine="357"/>
        <w:rPr>
          <w:ins w:id="7554" w:author="Беликова Маргарита Николаевна" w:date="2017-09-18T12:49:00Z"/>
          <w:szCs w:val="20"/>
        </w:rPr>
      </w:pPr>
      <w:r w:rsidRPr="00C859F5">
        <w:rPr>
          <w:szCs w:val="20"/>
        </w:rPr>
        <w:t>Согласно Указанию от 11 декабря 2009 г. N 2360-У «О порядке составления и применения банковского ордера» требования к размерности полей печатной формы не предъявляются.</w:t>
      </w:r>
    </w:p>
    <w:p w14:paraId="08233B31" w14:textId="43BA1443" w:rsidR="003919FF" w:rsidRDefault="003919FF" w:rsidP="009E3BE1">
      <w:pPr>
        <w:spacing w:before="60" w:after="60"/>
        <w:ind w:firstLine="357"/>
        <w:rPr>
          <w:szCs w:val="20"/>
        </w:rPr>
      </w:pPr>
      <w:r>
        <w:t>При наличии корреспонденции с валютным счетом (в любой комбинации: ВАЛ/ВАЛ, РУБ/ВАЛ, ВАЛ/РУБ) ВСЕГДА на ПФ должна присутствовать одна сумма в валюте (в 7а) и одна сумма в рублях (7) в "строчке Плательщика". (требование актуально и реализовано в системе для случая, когда 1 плательщик/1 получатель).</w:t>
      </w:r>
    </w:p>
    <w:p w14:paraId="37CC57A8" w14:textId="77777777" w:rsidR="009E3BE1" w:rsidRDefault="009E3BE1" w:rsidP="009E3BE1">
      <w:pPr>
        <w:spacing w:before="60" w:after="60"/>
        <w:ind w:firstLine="357"/>
        <w:rPr>
          <w:szCs w:val="20"/>
        </w:rPr>
      </w:pPr>
      <w:r>
        <w:rPr>
          <w:szCs w:val="20"/>
        </w:rPr>
        <w:t>Если в выписке имеются документы с одинаковым номером (2 и более) необходимо анализировать значение новой настройки конфигурации «</w:t>
      </w:r>
      <w:r w:rsidRPr="00850F57">
        <w:t xml:space="preserve">РКО. </w:t>
      </w:r>
      <w:r>
        <w:t>Слияние БО с одинаковыми номерами в приложении к выписке.</w:t>
      </w:r>
      <w:r>
        <w:rPr>
          <w:szCs w:val="20"/>
        </w:rPr>
        <w:t>»:</w:t>
      </w:r>
    </w:p>
    <w:p w14:paraId="354B9BF4" w14:textId="77777777" w:rsidR="009E3BE1" w:rsidRDefault="009E3BE1" w:rsidP="009E3BE1">
      <w:pPr>
        <w:spacing w:before="60" w:after="60"/>
        <w:ind w:firstLine="357"/>
        <w:rPr>
          <w:szCs w:val="20"/>
        </w:rPr>
      </w:pPr>
      <w:r>
        <w:rPr>
          <w:szCs w:val="20"/>
        </w:rPr>
        <w:t xml:space="preserve">Если настройка включена (предписывается «слияние» БО) необходимо указывать БО с дублирующими номерами всех в одном банковском ордере на одной печатной форме. При этом печатная форма (конкретно поля 8, 9, 16, 17 и 24) должна изменяться динамически в зависимости от кол-ва документов.  </w:t>
      </w:r>
    </w:p>
    <w:p w14:paraId="30AAA3E7" w14:textId="77777777" w:rsidR="009E3BE1" w:rsidRDefault="009E3BE1" w:rsidP="009E3BE1">
      <w:pPr>
        <w:spacing w:before="60" w:after="60"/>
        <w:ind w:firstLine="357"/>
        <w:rPr>
          <w:szCs w:val="20"/>
        </w:rPr>
      </w:pPr>
      <w:r>
        <w:rPr>
          <w:szCs w:val="20"/>
        </w:rPr>
        <w:t>Если настройка отключена – вывод на печать отдельными документами (как пришли в выписке, так и распечатываются). Каждый БО на своем отдельном листе.</w:t>
      </w:r>
    </w:p>
    <w:p w14:paraId="1D5E9A9B" w14:textId="1F0F6FEE" w:rsidR="009E3BE1" w:rsidRDefault="009E3BE1" w:rsidP="009E3BE1">
      <w:pPr>
        <w:spacing w:before="60" w:after="60"/>
        <w:ind w:firstLine="357"/>
        <w:rPr>
          <w:szCs w:val="20"/>
        </w:rPr>
      </w:pPr>
      <w:r>
        <w:rPr>
          <w:szCs w:val="20"/>
        </w:rPr>
        <w:t>На рисунке (</w:t>
      </w:r>
      <w:r w:rsidR="003A0165">
        <w:rPr>
          <w:szCs w:val="20"/>
        </w:rPr>
        <w:fldChar w:fldCharType="begin"/>
      </w:r>
      <w:r w:rsidR="003A0165">
        <w:rPr>
          <w:szCs w:val="20"/>
        </w:rPr>
        <w:instrText xml:space="preserve"> REF _Ref450291682 \h </w:instrText>
      </w:r>
      <w:r w:rsidR="003A0165">
        <w:rPr>
          <w:szCs w:val="20"/>
        </w:rPr>
      </w:r>
      <w:r w:rsidR="003A0165">
        <w:rPr>
          <w:szCs w:val="20"/>
        </w:rPr>
        <w:fldChar w:fldCharType="separate"/>
      </w:r>
      <w:ins w:id="7555" w:author="Феданкова Любовь Анатольевна" w:date="2019-10-09T12:38:00Z">
        <w:r w:rsidR="00031B2C">
          <w:t xml:space="preserve">Рисунок </w:t>
        </w:r>
        <w:r w:rsidR="00031B2C">
          <w:rPr>
            <w:noProof/>
          </w:rPr>
          <w:t>50</w:t>
        </w:r>
      </w:ins>
      <w:del w:id="7556" w:author="Феданкова Любовь Анатольевна" w:date="2019-10-09T12:38:00Z">
        <w:r w:rsidR="00DB3D2B" w:rsidDel="00031B2C">
          <w:delText xml:space="preserve">Рисунок </w:delText>
        </w:r>
        <w:r w:rsidR="00DB3D2B" w:rsidDel="00031B2C">
          <w:rPr>
            <w:noProof/>
          </w:rPr>
          <w:delText>42</w:delText>
        </w:r>
      </w:del>
      <w:r w:rsidR="003A0165">
        <w:rPr>
          <w:szCs w:val="20"/>
        </w:rPr>
        <w:fldChar w:fldCharType="end"/>
      </w:r>
      <w:r>
        <w:rPr>
          <w:szCs w:val="20"/>
        </w:rPr>
        <w:t>) приведен м</w:t>
      </w:r>
      <w:r w:rsidRPr="001F2BFA">
        <w:rPr>
          <w:szCs w:val="20"/>
        </w:rPr>
        <w:t xml:space="preserve">акет </w:t>
      </w:r>
      <w:r>
        <w:rPr>
          <w:szCs w:val="20"/>
        </w:rPr>
        <w:t>печатной формы банковского ордера. В таблице (</w:t>
      </w:r>
      <w:r w:rsidR="003A0165">
        <w:rPr>
          <w:szCs w:val="20"/>
        </w:rPr>
        <w:fldChar w:fldCharType="begin"/>
      </w:r>
      <w:r w:rsidR="003A0165">
        <w:rPr>
          <w:szCs w:val="20"/>
        </w:rPr>
        <w:instrText xml:space="preserve"> REF _Ref394662686 \h </w:instrText>
      </w:r>
      <w:r w:rsidR="003A0165">
        <w:rPr>
          <w:szCs w:val="20"/>
        </w:rPr>
      </w:r>
      <w:r w:rsidR="003A0165">
        <w:rPr>
          <w:szCs w:val="20"/>
        </w:rPr>
        <w:fldChar w:fldCharType="separate"/>
      </w:r>
      <w:ins w:id="7557" w:author="Феданкова Любовь Анатольевна" w:date="2019-10-09T12:38:00Z">
        <w:r w:rsidR="00031B2C">
          <w:t xml:space="preserve">Таблица </w:t>
        </w:r>
        <w:r w:rsidR="00031B2C">
          <w:rPr>
            <w:noProof/>
          </w:rPr>
          <w:t>65</w:t>
        </w:r>
      </w:ins>
      <w:del w:id="7558" w:author="Феданкова Любовь Анатольевна" w:date="2019-10-09T12:38:00Z">
        <w:r w:rsidR="00DB3D2B" w:rsidDel="00031B2C">
          <w:delText xml:space="preserve">Таблица </w:delText>
        </w:r>
        <w:r w:rsidR="00DB3D2B" w:rsidDel="00031B2C">
          <w:rPr>
            <w:noProof/>
          </w:rPr>
          <w:delText>62</w:delText>
        </w:r>
      </w:del>
      <w:r w:rsidR="003A0165">
        <w:rPr>
          <w:szCs w:val="20"/>
        </w:rPr>
        <w:fldChar w:fldCharType="end"/>
      </w:r>
      <w:r>
        <w:rPr>
          <w:szCs w:val="20"/>
        </w:rPr>
        <w:fldChar w:fldCharType="begin"/>
      </w:r>
      <w:r>
        <w:rPr>
          <w:szCs w:val="20"/>
        </w:rPr>
        <w:instrText xml:space="preserve"> REF _Ref394662686 \h </w:instrText>
      </w:r>
      <w:r>
        <w:rPr>
          <w:szCs w:val="20"/>
        </w:rPr>
      </w:r>
      <w:r>
        <w:rPr>
          <w:szCs w:val="20"/>
        </w:rPr>
        <w:fldChar w:fldCharType="separate"/>
      </w:r>
      <w:ins w:id="7559" w:author="Феданкова Любовь Анатольевна" w:date="2019-10-09T12:38:00Z">
        <w:r w:rsidR="00031B2C">
          <w:t xml:space="preserve">Таблица </w:t>
        </w:r>
        <w:r w:rsidR="00031B2C">
          <w:rPr>
            <w:noProof/>
          </w:rPr>
          <w:t>65</w:t>
        </w:r>
      </w:ins>
      <w:del w:id="7560" w:author="Феданкова Любовь Анатольевна" w:date="2019-10-09T12:38:00Z">
        <w:r w:rsidR="00DB3D2B" w:rsidDel="00031B2C">
          <w:delText xml:space="preserve">Таблица </w:delText>
        </w:r>
        <w:r w:rsidR="00DB3D2B" w:rsidDel="00031B2C">
          <w:rPr>
            <w:noProof/>
          </w:rPr>
          <w:delText>62</w:delText>
        </w:r>
      </w:del>
      <w:r>
        <w:rPr>
          <w:szCs w:val="20"/>
        </w:rPr>
        <w:fldChar w:fldCharType="end"/>
      </w:r>
      <w:r>
        <w:rPr>
          <w:szCs w:val="20"/>
        </w:rPr>
        <w:t>) описаны правила заполнения полей печатной формы банковского ордера.</w:t>
      </w:r>
    </w:p>
    <w:p w14:paraId="515DDCF0" w14:textId="5A4C2825" w:rsidR="00885D78" w:rsidRDefault="00885D78" w:rsidP="00885D78">
      <w:pPr>
        <w:pStyle w:val="af6"/>
      </w:pPr>
      <w:bookmarkStart w:id="7561" w:name="_Ref450291682"/>
      <w:r>
        <w:t xml:space="preserve">Рисунок </w:t>
      </w:r>
      <w:ins w:id="7562"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563" w:author="Феданкова Любовь Анатольевна" w:date="2019-10-09T12:38:00Z">
        <w:r w:rsidR="00031B2C">
          <w:rPr>
            <w:noProof/>
          </w:rPr>
          <w:t>50</w:t>
        </w:r>
      </w:ins>
      <w:ins w:id="7564" w:author="Широбокова Алёна Сергеевна" w:date="2018-10-08T14:09:00Z">
        <w:r w:rsidR="006846C7">
          <w:fldChar w:fldCharType="end"/>
        </w:r>
      </w:ins>
      <w:ins w:id="7565" w:author="Беликова Маргарита Николаевна" w:date="2018-09-28T15:38:00Z">
        <w:del w:id="7566" w:author="Широбокова Алёна Сергеевна" w:date="2018-10-08T14:09:00Z">
          <w:r w:rsidR="00D4212C" w:rsidDel="006846C7">
            <w:fldChar w:fldCharType="begin"/>
          </w:r>
          <w:r w:rsidR="00D4212C" w:rsidDel="006846C7">
            <w:delInstrText xml:space="preserve"> SEQ Рисунок \* ARABIC </w:delInstrText>
          </w:r>
        </w:del>
      </w:ins>
      <w:del w:id="7567" w:author="Широбокова Алёна Сергеевна" w:date="2018-10-08T14:09:00Z">
        <w:r w:rsidR="00D4212C" w:rsidDel="006846C7">
          <w:fldChar w:fldCharType="separate"/>
        </w:r>
      </w:del>
      <w:ins w:id="7568" w:author="Беликова Маргарита Николаевна" w:date="2018-09-28T15:38:00Z">
        <w:del w:id="7569" w:author="Широбокова Алёна Сергеевна" w:date="2018-10-08T14:09:00Z">
          <w:r w:rsidR="00D4212C" w:rsidDel="006846C7">
            <w:rPr>
              <w:noProof/>
            </w:rPr>
            <w:delText>46</w:delText>
          </w:r>
          <w:r w:rsidR="00D4212C" w:rsidDel="006846C7">
            <w:fldChar w:fldCharType="end"/>
          </w:r>
        </w:del>
      </w:ins>
      <w:ins w:id="7570" w:author="Широбокова Алёна Сергеевна" w:date="2018-08-02T15:45:00Z">
        <w:del w:id="7571"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572" w:author="Беликова Маргарита Николаевна" w:date="2018-09-13T12:06:00Z">
        <w:r w:rsidR="0090345F" w:rsidDel="00363322">
          <w:fldChar w:fldCharType="separate"/>
        </w:r>
      </w:del>
      <w:ins w:id="7573" w:author="Широбокова Алёна Сергеевна" w:date="2018-08-02T15:45:00Z">
        <w:del w:id="7574" w:author="Беликова Маргарита Николаевна" w:date="2018-09-13T12:06:00Z">
          <w:r w:rsidR="0090345F" w:rsidDel="00363322">
            <w:rPr>
              <w:noProof/>
            </w:rPr>
            <w:delText>43</w:delText>
          </w:r>
          <w:r w:rsidR="0090345F" w:rsidDel="00363322">
            <w:fldChar w:fldCharType="end"/>
          </w:r>
        </w:del>
      </w:ins>
      <w:del w:id="7575"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576" w:author="Воронов Алексей Алексеевич" w:date="2018-01-30T12:27:00Z">
        <w:del w:id="7577" w:author="Широбокова Алёна Сергеевна" w:date="2018-08-02T15:45:00Z">
          <w:r w:rsidR="00DB3D2B" w:rsidDel="0090345F">
            <w:rPr>
              <w:noProof/>
            </w:rPr>
            <w:delText>42</w:delText>
          </w:r>
        </w:del>
      </w:ins>
      <w:del w:id="7578" w:author="Широбокова Алёна Сергеевна" w:date="2018-08-02T15:45:00Z">
        <w:r w:rsidR="00D91317" w:rsidDel="0090345F">
          <w:rPr>
            <w:noProof/>
          </w:rPr>
          <w:delText>41</w:delText>
        </w:r>
        <w:r w:rsidR="00BB3A71" w:rsidDel="0090345F">
          <w:rPr>
            <w:noProof/>
          </w:rPr>
          <w:fldChar w:fldCharType="end"/>
        </w:r>
      </w:del>
      <w:bookmarkEnd w:id="7561"/>
      <w:r>
        <w:t xml:space="preserve"> Макет печатной формы документа «Банковский ордер»</w:t>
      </w:r>
    </w:p>
    <w:p w14:paraId="18F1B89C" w14:textId="77777777" w:rsidR="009E3BE1" w:rsidRDefault="009E3BE1" w:rsidP="009E3BE1">
      <w:pPr>
        <w:ind w:left="0" w:firstLine="0"/>
      </w:pPr>
      <w:r>
        <w:rPr>
          <w:noProof/>
        </w:rPr>
        <w:drawing>
          <wp:inline distT="0" distB="0" distL="0" distR="0" wp14:anchorId="3CF4CE85" wp14:editId="16A39D8F">
            <wp:extent cx="6150610" cy="5219065"/>
            <wp:effectExtent l="19050" t="19050" r="21590" b="1968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50610" cy="5219065"/>
                    </a:xfrm>
                    <a:prstGeom prst="rect">
                      <a:avLst/>
                    </a:prstGeom>
                    <a:noFill/>
                    <a:ln w="3175">
                      <a:solidFill>
                        <a:schemeClr val="bg1">
                          <a:lumMod val="85000"/>
                        </a:schemeClr>
                      </a:solidFill>
                    </a:ln>
                  </pic:spPr>
                </pic:pic>
              </a:graphicData>
            </a:graphic>
          </wp:inline>
        </w:drawing>
      </w:r>
    </w:p>
    <w:p w14:paraId="0C43EED9" w14:textId="77777777" w:rsidR="00AC3CC1" w:rsidRDefault="00AC3CC1" w:rsidP="009E3BE1">
      <w:pPr>
        <w:ind w:left="0" w:firstLine="0"/>
      </w:pPr>
    </w:p>
    <w:p w14:paraId="252EBAD3" w14:textId="77777777" w:rsidR="00355BF1" w:rsidRDefault="00355BF1" w:rsidP="00355BF1">
      <w:pPr>
        <w:pStyle w:val="af6"/>
      </w:pPr>
      <w:bookmarkStart w:id="7579" w:name="_Ref394662686"/>
      <w:bookmarkStart w:id="7580" w:name="_Ref394662681"/>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581" w:author="Феданкова Любовь Анатольевна" w:date="2019-10-09T12:38:00Z">
        <w:r w:rsidR="00031B2C">
          <w:rPr>
            <w:noProof/>
          </w:rPr>
          <w:t>65</w:t>
        </w:r>
      </w:ins>
      <w:ins w:id="7582" w:author="Воронов Алексей Алексеевич" w:date="2018-01-30T12:27:00Z">
        <w:del w:id="7583" w:author="Феданкова Любовь Анатольевна" w:date="2019-10-09T12:38:00Z">
          <w:r w:rsidR="00DB3D2B" w:rsidDel="00031B2C">
            <w:rPr>
              <w:noProof/>
            </w:rPr>
            <w:delText>62</w:delText>
          </w:r>
        </w:del>
      </w:ins>
      <w:del w:id="7584" w:author="Феданкова Любовь Анатольевна" w:date="2019-10-09T12:38:00Z">
        <w:r w:rsidR="00D91317" w:rsidDel="00031B2C">
          <w:rPr>
            <w:noProof/>
          </w:rPr>
          <w:delText>36</w:delText>
        </w:r>
      </w:del>
      <w:r w:rsidR="00330166">
        <w:rPr>
          <w:noProof/>
        </w:rPr>
        <w:fldChar w:fldCharType="end"/>
      </w:r>
      <w:bookmarkEnd w:id="7579"/>
      <w:r w:rsidRPr="00EC1835">
        <w:t>.</w:t>
      </w:r>
      <w:r>
        <w:t xml:space="preserve"> Правила заполнения полей печатной формы «Банковский ордер»</w:t>
      </w:r>
      <w:bookmarkEnd w:id="7580"/>
    </w:p>
    <w:tbl>
      <w:tblPr>
        <w:tblW w:w="978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7230"/>
      </w:tblGrid>
      <w:tr w:rsidR="00355BF1" w:rsidRPr="0069035C" w14:paraId="6FDEE4D0" w14:textId="77777777" w:rsidTr="002507D7">
        <w:trPr>
          <w:cantSplit/>
          <w:tblHeader/>
        </w:trPr>
        <w:tc>
          <w:tcPr>
            <w:tcW w:w="720" w:type="dxa"/>
            <w:tcBorders>
              <w:bottom w:val="nil"/>
            </w:tcBorders>
            <w:vAlign w:val="center"/>
          </w:tcPr>
          <w:p w14:paraId="0CC1E8C7" w14:textId="77777777" w:rsidR="00355BF1" w:rsidRPr="0069035C" w:rsidRDefault="00355BF1" w:rsidP="009C2926">
            <w:pPr>
              <w:pStyle w:val="af8"/>
              <w:spacing w:before="20" w:after="20"/>
              <w:jc w:val="center"/>
              <w:rPr>
                <w:rStyle w:val="af9"/>
                <w:b/>
              </w:rPr>
            </w:pPr>
            <w:r w:rsidRPr="0069035C">
              <w:t xml:space="preserve">№ </w:t>
            </w:r>
            <w:r>
              <w:t xml:space="preserve">поля в шаблоне </w:t>
            </w:r>
          </w:p>
        </w:tc>
        <w:tc>
          <w:tcPr>
            <w:tcW w:w="1831" w:type="dxa"/>
            <w:tcBorders>
              <w:bottom w:val="nil"/>
            </w:tcBorders>
            <w:vAlign w:val="center"/>
          </w:tcPr>
          <w:p w14:paraId="060BCFA5" w14:textId="77777777" w:rsidR="00355BF1" w:rsidRPr="0069035C" w:rsidRDefault="00355BF1" w:rsidP="009C2926">
            <w:pPr>
              <w:pStyle w:val="af8"/>
              <w:spacing w:before="20" w:after="20"/>
              <w:jc w:val="center"/>
            </w:pPr>
            <w:r>
              <w:t>Наименование поля</w:t>
            </w:r>
          </w:p>
        </w:tc>
        <w:tc>
          <w:tcPr>
            <w:tcW w:w="7230" w:type="dxa"/>
            <w:tcBorders>
              <w:bottom w:val="nil"/>
            </w:tcBorders>
            <w:vAlign w:val="center"/>
          </w:tcPr>
          <w:p w14:paraId="0E29AD02" w14:textId="77777777" w:rsidR="00355BF1" w:rsidRPr="0069035C" w:rsidRDefault="00355BF1" w:rsidP="009C2926">
            <w:pPr>
              <w:pStyle w:val="af8"/>
              <w:spacing w:before="20" w:after="20"/>
              <w:jc w:val="center"/>
            </w:pPr>
            <w:r>
              <w:t>Правила заполнения на печатной форме</w:t>
            </w:r>
          </w:p>
        </w:tc>
      </w:tr>
      <w:tr w:rsidR="00355BF1" w14:paraId="30D05E3D" w14:textId="77777777" w:rsidTr="002507D7">
        <w:trPr>
          <w:cantSplit/>
        </w:trPr>
        <w:tc>
          <w:tcPr>
            <w:tcW w:w="720" w:type="dxa"/>
            <w:vAlign w:val="center"/>
          </w:tcPr>
          <w:p w14:paraId="54FCFD84" w14:textId="77777777" w:rsidR="00355BF1" w:rsidRDefault="00355BF1" w:rsidP="009C2926">
            <w:pPr>
              <w:pStyle w:val="afa"/>
              <w:spacing w:before="20" w:after="20"/>
              <w:ind w:left="-108"/>
              <w:jc w:val="center"/>
              <w:rPr>
                <w:rStyle w:val="af9"/>
              </w:rPr>
            </w:pPr>
            <w:r>
              <w:rPr>
                <w:rStyle w:val="af9"/>
              </w:rPr>
              <w:t>1</w:t>
            </w:r>
          </w:p>
        </w:tc>
        <w:tc>
          <w:tcPr>
            <w:tcW w:w="1831" w:type="dxa"/>
          </w:tcPr>
          <w:p w14:paraId="089697D5" w14:textId="77777777" w:rsidR="00355BF1" w:rsidRPr="00C859F5" w:rsidRDefault="00355BF1" w:rsidP="009C2926">
            <w:pPr>
              <w:pStyle w:val="afa"/>
              <w:rPr>
                <w:b/>
              </w:rPr>
            </w:pPr>
            <w:r w:rsidRPr="00783A4D">
              <w:rPr>
                <w:b/>
              </w:rPr>
              <w:t>БАНКОВСКИЙ ОРДЕР</w:t>
            </w:r>
          </w:p>
        </w:tc>
        <w:tc>
          <w:tcPr>
            <w:tcW w:w="7230" w:type="dxa"/>
          </w:tcPr>
          <w:p w14:paraId="144B88EB" w14:textId="77777777" w:rsidR="00355BF1" w:rsidRPr="00171420" w:rsidRDefault="00355BF1" w:rsidP="009C2926">
            <w:pPr>
              <w:pStyle w:val="afa"/>
            </w:pPr>
            <w:r w:rsidRPr="00783A4D">
              <w:t>Наименование документа</w:t>
            </w:r>
          </w:p>
        </w:tc>
      </w:tr>
      <w:tr w:rsidR="00355BF1" w14:paraId="5ADD20F2" w14:textId="77777777" w:rsidTr="002507D7">
        <w:trPr>
          <w:cantSplit/>
        </w:trPr>
        <w:tc>
          <w:tcPr>
            <w:tcW w:w="720" w:type="dxa"/>
            <w:vAlign w:val="center"/>
          </w:tcPr>
          <w:p w14:paraId="44BC0CD9" w14:textId="77777777" w:rsidR="00355BF1" w:rsidRDefault="00355BF1" w:rsidP="009C2926">
            <w:pPr>
              <w:pStyle w:val="afa"/>
              <w:spacing w:before="20" w:after="20"/>
              <w:ind w:left="-108"/>
              <w:jc w:val="center"/>
              <w:rPr>
                <w:rStyle w:val="af9"/>
              </w:rPr>
            </w:pPr>
            <w:r>
              <w:rPr>
                <w:rStyle w:val="af9"/>
              </w:rPr>
              <w:t>2</w:t>
            </w:r>
          </w:p>
        </w:tc>
        <w:tc>
          <w:tcPr>
            <w:tcW w:w="1831" w:type="dxa"/>
          </w:tcPr>
          <w:p w14:paraId="7D45ADA1" w14:textId="77777777" w:rsidR="00355BF1" w:rsidRPr="00C859F5" w:rsidRDefault="00355BF1" w:rsidP="009C2926">
            <w:pPr>
              <w:pStyle w:val="afa"/>
              <w:rPr>
                <w:b/>
              </w:rPr>
            </w:pPr>
            <w:r w:rsidRPr="00783A4D">
              <w:rPr>
                <w:b/>
              </w:rPr>
              <w:t>0401067</w:t>
            </w:r>
          </w:p>
        </w:tc>
        <w:tc>
          <w:tcPr>
            <w:tcW w:w="7230" w:type="dxa"/>
          </w:tcPr>
          <w:p w14:paraId="752300A8" w14:textId="77777777" w:rsidR="00355BF1" w:rsidRPr="00431A60" w:rsidRDefault="00355BF1" w:rsidP="009C2926">
            <w:pPr>
              <w:pStyle w:val="afa"/>
            </w:pPr>
            <w:r w:rsidRPr="00431A60">
              <w:t>Номер формы по ОКУД ОК 011-93, класс "Унифицированная система банковской документации"</w:t>
            </w:r>
          </w:p>
        </w:tc>
      </w:tr>
      <w:tr w:rsidR="00355BF1" w14:paraId="65C9B40B" w14:textId="77777777" w:rsidTr="002507D7">
        <w:trPr>
          <w:cantSplit/>
        </w:trPr>
        <w:tc>
          <w:tcPr>
            <w:tcW w:w="720" w:type="dxa"/>
            <w:vAlign w:val="center"/>
          </w:tcPr>
          <w:p w14:paraId="7045BDC0" w14:textId="77777777" w:rsidR="00355BF1" w:rsidRDefault="00355BF1" w:rsidP="009C2926">
            <w:pPr>
              <w:pStyle w:val="afa"/>
              <w:spacing w:before="20" w:after="20"/>
              <w:ind w:left="-108"/>
              <w:jc w:val="center"/>
              <w:rPr>
                <w:rStyle w:val="af9"/>
              </w:rPr>
            </w:pPr>
            <w:r>
              <w:rPr>
                <w:rStyle w:val="af9"/>
              </w:rPr>
              <w:t>3</w:t>
            </w:r>
          </w:p>
        </w:tc>
        <w:tc>
          <w:tcPr>
            <w:tcW w:w="1831" w:type="dxa"/>
          </w:tcPr>
          <w:p w14:paraId="3E8D66C9" w14:textId="77777777" w:rsidR="00355BF1" w:rsidRPr="00C859F5" w:rsidRDefault="00355BF1" w:rsidP="009C2926">
            <w:pPr>
              <w:pStyle w:val="afa"/>
              <w:rPr>
                <w:b/>
              </w:rPr>
            </w:pPr>
            <w:r w:rsidRPr="00783A4D">
              <w:rPr>
                <w:b/>
              </w:rPr>
              <w:t>№</w:t>
            </w:r>
          </w:p>
        </w:tc>
        <w:tc>
          <w:tcPr>
            <w:tcW w:w="7230" w:type="dxa"/>
          </w:tcPr>
          <w:p w14:paraId="51AD068F" w14:textId="77777777" w:rsidR="00355BF1" w:rsidRPr="0008600E" w:rsidRDefault="00355BF1" w:rsidP="009C2926">
            <w:pPr>
              <w:pStyle w:val="afa"/>
            </w:pPr>
            <w:r w:rsidRPr="0008600E">
              <w:t xml:space="preserve">Номер банковского ордера. </w:t>
            </w:r>
          </w:p>
          <w:p w14:paraId="75E1781C" w14:textId="77777777" w:rsidR="00355BF1" w:rsidRPr="00431A60" w:rsidRDefault="00355BF1" w:rsidP="009C2926">
            <w:pPr>
              <w:pStyle w:val="afa"/>
            </w:pPr>
            <w:r w:rsidRPr="00431A60">
              <w:t>Указывается номер банковского ордера цифрами</w:t>
            </w:r>
          </w:p>
        </w:tc>
      </w:tr>
      <w:tr w:rsidR="00355BF1" w14:paraId="76A1C520" w14:textId="77777777" w:rsidTr="002507D7">
        <w:trPr>
          <w:cantSplit/>
        </w:trPr>
        <w:tc>
          <w:tcPr>
            <w:tcW w:w="720" w:type="dxa"/>
            <w:vAlign w:val="center"/>
          </w:tcPr>
          <w:p w14:paraId="060CFD2A" w14:textId="77777777" w:rsidR="00355BF1" w:rsidRDefault="00355BF1" w:rsidP="009C2926">
            <w:pPr>
              <w:pStyle w:val="afa"/>
              <w:spacing w:before="20" w:after="20"/>
              <w:ind w:left="-108"/>
              <w:jc w:val="center"/>
              <w:rPr>
                <w:rStyle w:val="af9"/>
              </w:rPr>
            </w:pPr>
            <w:r>
              <w:rPr>
                <w:rStyle w:val="af9"/>
              </w:rPr>
              <w:t>4</w:t>
            </w:r>
          </w:p>
        </w:tc>
        <w:tc>
          <w:tcPr>
            <w:tcW w:w="1831" w:type="dxa"/>
          </w:tcPr>
          <w:p w14:paraId="3B58EEB4" w14:textId="77777777" w:rsidR="00355BF1" w:rsidRPr="00C859F5" w:rsidRDefault="00355BF1" w:rsidP="009C2926">
            <w:pPr>
              <w:pStyle w:val="afa"/>
              <w:rPr>
                <w:b/>
              </w:rPr>
            </w:pPr>
            <w:r w:rsidRPr="00783A4D">
              <w:rPr>
                <w:b/>
              </w:rPr>
              <w:t>Дата</w:t>
            </w:r>
          </w:p>
        </w:tc>
        <w:tc>
          <w:tcPr>
            <w:tcW w:w="7230" w:type="dxa"/>
          </w:tcPr>
          <w:p w14:paraId="5DCA3CF1" w14:textId="77777777" w:rsidR="00355BF1" w:rsidRPr="0008600E" w:rsidRDefault="00355BF1" w:rsidP="009C2926">
            <w:pPr>
              <w:pStyle w:val="afa"/>
            </w:pPr>
            <w:r w:rsidRPr="0008600E">
              <w:t xml:space="preserve">Дата составления банковского ордера. </w:t>
            </w:r>
          </w:p>
          <w:p w14:paraId="3290C351" w14:textId="77777777" w:rsidR="00355BF1" w:rsidRPr="0008600E" w:rsidRDefault="00355BF1" w:rsidP="009C2926">
            <w:pPr>
              <w:pStyle w:val="afa"/>
            </w:pPr>
            <w:r w:rsidRPr="0008600E">
              <w:t>В банковском ордере на бумажном носителе указываются число, месяц, год - цифрами (в формате ДД.ММ.ГГГГ) или число месяца - цифрами, месяц - словом, год - цифрами (полностью). В банковском ордере в электронном виде указываются число, месяц, год - цифрами в формате, установленном кредитной организацией</w:t>
            </w:r>
          </w:p>
        </w:tc>
      </w:tr>
      <w:tr w:rsidR="00355BF1" w14:paraId="170C63B0" w14:textId="77777777" w:rsidTr="002507D7">
        <w:trPr>
          <w:cantSplit/>
        </w:trPr>
        <w:tc>
          <w:tcPr>
            <w:tcW w:w="720" w:type="dxa"/>
            <w:vAlign w:val="center"/>
          </w:tcPr>
          <w:p w14:paraId="37146080" w14:textId="77777777" w:rsidR="00355BF1" w:rsidRPr="00783A4D" w:rsidRDefault="00355BF1" w:rsidP="009C2926">
            <w:pPr>
              <w:pStyle w:val="afa"/>
              <w:spacing w:before="20" w:after="20"/>
              <w:ind w:left="-108"/>
              <w:jc w:val="center"/>
              <w:rPr>
                <w:rStyle w:val="af9"/>
                <w:lang w:val="en-US"/>
              </w:rPr>
            </w:pPr>
            <w:r>
              <w:rPr>
                <w:rStyle w:val="af9"/>
                <w:lang w:val="en-US"/>
              </w:rPr>
              <w:t>6</w:t>
            </w:r>
          </w:p>
        </w:tc>
        <w:tc>
          <w:tcPr>
            <w:tcW w:w="1831" w:type="dxa"/>
          </w:tcPr>
          <w:p w14:paraId="23C6DC5A" w14:textId="77777777" w:rsidR="00355BF1" w:rsidRPr="00C859F5" w:rsidRDefault="00355BF1" w:rsidP="009C2926">
            <w:pPr>
              <w:pStyle w:val="afa"/>
              <w:rPr>
                <w:b/>
              </w:rPr>
            </w:pPr>
            <w:r w:rsidRPr="00783A4D">
              <w:rPr>
                <w:b/>
              </w:rPr>
              <w:t>Сумма прописью</w:t>
            </w:r>
          </w:p>
        </w:tc>
        <w:tc>
          <w:tcPr>
            <w:tcW w:w="7230" w:type="dxa"/>
          </w:tcPr>
          <w:p w14:paraId="1F0037F9" w14:textId="77777777" w:rsidR="00355BF1" w:rsidRPr="0008600E" w:rsidRDefault="00355BF1" w:rsidP="009C2926">
            <w:pPr>
              <w:pStyle w:val="afa"/>
            </w:pPr>
            <w:r w:rsidRPr="0008600E">
              <w:t xml:space="preserve">Сумма платежа прописью. </w:t>
            </w:r>
          </w:p>
          <w:p w14:paraId="667005AD" w14:textId="77777777" w:rsidR="00355BF1" w:rsidRDefault="00355BF1" w:rsidP="009C2926">
            <w:pPr>
              <w:pStyle w:val="afa"/>
            </w:pPr>
            <w:r w:rsidRPr="0008600E">
              <w:t>Указывается сумма платежа прописью с начала строки с заглавной буквы, дробная часть указывается цифрами (два знака). Наименование валюты указывается в соответствующем падеже, сокращения не допускаются</w:t>
            </w:r>
            <w:r>
              <w:t>.</w:t>
            </w:r>
          </w:p>
          <w:p w14:paraId="72969CDB" w14:textId="77777777" w:rsidR="00355BF1" w:rsidRPr="00E673A2" w:rsidRDefault="00355BF1" w:rsidP="009C2926">
            <w:pPr>
              <w:pStyle w:val="afa"/>
              <w:rPr>
                <w:b/>
              </w:rPr>
            </w:pPr>
            <w:r w:rsidRPr="00E673A2">
              <w:rPr>
                <w:b/>
              </w:rPr>
              <w:t>Важно!</w:t>
            </w:r>
            <w:r>
              <w:rPr>
                <w:b/>
              </w:rPr>
              <w:t xml:space="preserve"> </w:t>
            </w:r>
            <w:r>
              <w:t>Д</w:t>
            </w:r>
            <w:r w:rsidRPr="00E673A2">
              <w:t>ля документов по выписке по валютному счету</w:t>
            </w:r>
            <w:r>
              <w:t xml:space="preserve"> </w:t>
            </w:r>
            <w:r w:rsidRPr="00E673A2">
              <w:t xml:space="preserve">указывается сумма </w:t>
            </w:r>
            <w:r w:rsidRPr="00E673A2">
              <w:rPr>
                <w:b/>
              </w:rPr>
              <w:t>прописью в иностранной валюте с указанием наименования валюты</w:t>
            </w:r>
            <w:r w:rsidRPr="00E673A2">
              <w:t xml:space="preserve"> (которая пришла в теге docCurr)</w:t>
            </w:r>
          </w:p>
        </w:tc>
      </w:tr>
      <w:tr w:rsidR="00355BF1" w14:paraId="44B9CD72" w14:textId="77777777" w:rsidTr="002507D7">
        <w:trPr>
          <w:cantSplit/>
        </w:trPr>
        <w:tc>
          <w:tcPr>
            <w:tcW w:w="720" w:type="dxa"/>
            <w:vAlign w:val="center"/>
          </w:tcPr>
          <w:p w14:paraId="51592097" w14:textId="77777777" w:rsidR="00355BF1" w:rsidRPr="00783A4D" w:rsidRDefault="00355BF1" w:rsidP="009C2926">
            <w:pPr>
              <w:pStyle w:val="afa"/>
              <w:spacing w:before="20" w:after="20"/>
              <w:ind w:left="-108"/>
              <w:jc w:val="center"/>
              <w:rPr>
                <w:rStyle w:val="af9"/>
                <w:lang w:val="en-US"/>
              </w:rPr>
            </w:pPr>
            <w:r>
              <w:rPr>
                <w:rStyle w:val="af9"/>
                <w:lang w:val="en-US"/>
              </w:rPr>
              <w:t>7</w:t>
            </w:r>
          </w:p>
        </w:tc>
        <w:tc>
          <w:tcPr>
            <w:tcW w:w="1831" w:type="dxa"/>
          </w:tcPr>
          <w:p w14:paraId="63442FE6" w14:textId="77777777" w:rsidR="00355BF1" w:rsidRPr="00C859F5" w:rsidRDefault="00355BF1" w:rsidP="009C2926">
            <w:pPr>
              <w:pStyle w:val="afa"/>
              <w:ind w:firstLine="23"/>
              <w:rPr>
                <w:b/>
              </w:rPr>
            </w:pPr>
            <w:r w:rsidRPr="00783A4D">
              <w:rPr>
                <w:b/>
              </w:rPr>
              <w:t>Сумма</w:t>
            </w:r>
          </w:p>
        </w:tc>
        <w:tc>
          <w:tcPr>
            <w:tcW w:w="7230" w:type="dxa"/>
          </w:tcPr>
          <w:p w14:paraId="49EE6BBD" w14:textId="77777777" w:rsidR="00355BF1" w:rsidRPr="0008600E" w:rsidRDefault="00355BF1" w:rsidP="009C2926">
            <w:pPr>
              <w:pStyle w:val="afa"/>
            </w:pPr>
            <w:r w:rsidRPr="0008600E">
              <w:t xml:space="preserve">Сумма платежа цифрами. </w:t>
            </w:r>
          </w:p>
          <w:p w14:paraId="5AA7FBB0" w14:textId="77777777" w:rsidR="00355BF1" w:rsidRDefault="00355BF1" w:rsidP="009C2926">
            <w:pPr>
              <w:pStyle w:val="afa"/>
            </w:pPr>
            <w:r w:rsidRPr="0008600E">
              <w:t>В банковском ордере на бумажном носителе указывается сумма платежа цифрами, целая часть (денежная единица) отделяется от дробной части знаком тире "-", дробная часть указывается двумя знаками. Если сумма платежа цифрами выражена в целых единицах, то после суммы платежа в целых единицах указываются знак тире и два нуля "-00" или знак "=". В банковском ордере в электронном виде сумма указывается до последнего знака без разделителей. При наличии нескольких счетов плательщиков или получателей по каждому счету соответствующая сумма цифрами указывается отдельными строками</w:t>
            </w:r>
          </w:p>
          <w:p w14:paraId="796F7A75" w14:textId="77777777" w:rsidR="00355BF1" w:rsidRPr="0008600E" w:rsidRDefault="00355BF1" w:rsidP="009C2926">
            <w:pPr>
              <w:pStyle w:val="afa"/>
            </w:pPr>
            <w:r w:rsidRPr="00E673A2">
              <w:rPr>
                <w:b/>
              </w:rPr>
              <w:t>Важно!</w:t>
            </w:r>
            <w:r>
              <w:rPr>
                <w:b/>
              </w:rPr>
              <w:t xml:space="preserve"> </w:t>
            </w:r>
            <w:r>
              <w:t>Д</w:t>
            </w:r>
            <w:r w:rsidRPr="00E673A2">
              <w:t>ля документов по выписке по валютному счету</w:t>
            </w:r>
            <w:r>
              <w:t xml:space="preserve"> в</w:t>
            </w:r>
            <w:r w:rsidRPr="0064157C">
              <w:t xml:space="preserve"> поле «Сумма», состоящем из двух частей</w:t>
            </w:r>
            <w:r>
              <w:t xml:space="preserve"> (7 и 7а)</w:t>
            </w:r>
            <w:r w:rsidRPr="0064157C">
              <w:t>, указывается в левой части сумма цифрами в национальной валюте (в рублях), в правой части – сумма цифрами в иностранной валюте.</w:t>
            </w:r>
          </w:p>
        </w:tc>
      </w:tr>
      <w:tr w:rsidR="00355BF1" w14:paraId="1D9267A3" w14:textId="77777777" w:rsidTr="002507D7">
        <w:trPr>
          <w:cantSplit/>
        </w:trPr>
        <w:tc>
          <w:tcPr>
            <w:tcW w:w="720" w:type="dxa"/>
            <w:vAlign w:val="center"/>
          </w:tcPr>
          <w:p w14:paraId="270B5A78" w14:textId="77777777" w:rsidR="00355BF1" w:rsidRPr="00C859F5" w:rsidRDefault="00355BF1" w:rsidP="009C2926">
            <w:pPr>
              <w:pStyle w:val="afa"/>
              <w:spacing w:before="20" w:after="20"/>
              <w:ind w:left="-108"/>
              <w:jc w:val="center"/>
              <w:rPr>
                <w:rStyle w:val="af9"/>
              </w:rPr>
            </w:pPr>
            <w:r w:rsidRPr="00783A4D">
              <w:rPr>
                <w:rStyle w:val="af9"/>
              </w:rPr>
              <w:t>7а</w:t>
            </w:r>
          </w:p>
        </w:tc>
        <w:tc>
          <w:tcPr>
            <w:tcW w:w="1831" w:type="dxa"/>
          </w:tcPr>
          <w:p w14:paraId="799A6F14" w14:textId="77777777" w:rsidR="00355BF1" w:rsidRPr="00C859F5" w:rsidRDefault="00355BF1" w:rsidP="009C2926">
            <w:pPr>
              <w:pStyle w:val="afa"/>
              <w:rPr>
                <w:b/>
              </w:rPr>
            </w:pPr>
            <w:r w:rsidRPr="00783A4D">
              <w:rPr>
                <w:b/>
              </w:rPr>
              <w:t>Свободное поле</w:t>
            </w:r>
          </w:p>
        </w:tc>
        <w:tc>
          <w:tcPr>
            <w:tcW w:w="7230" w:type="dxa"/>
          </w:tcPr>
          <w:p w14:paraId="34A44907" w14:textId="77777777" w:rsidR="00355BF1" w:rsidRPr="0008600E" w:rsidRDefault="00355BF1" w:rsidP="009C2926">
            <w:pPr>
              <w:pStyle w:val="afa"/>
            </w:pPr>
            <w:r w:rsidRPr="0008600E">
              <w:t>Справочно указывается цифрами сумма иностранной валюты, количество драгоценного металла</w:t>
            </w:r>
          </w:p>
        </w:tc>
      </w:tr>
      <w:tr w:rsidR="00355BF1" w14:paraId="5E3B9D17" w14:textId="77777777" w:rsidTr="002507D7">
        <w:trPr>
          <w:cantSplit/>
        </w:trPr>
        <w:tc>
          <w:tcPr>
            <w:tcW w:w="720" w:type="dxa"/>
            <w:vAlign w:val="center"/>
          </w:tcPr>
          <w:p w14:paraId="149EA6BE" w14:textId="77777777" w:rsidR="00355BF1" w:rsidRDefault="00355BF1" w:rsidP="009C2926">
            <w:pPr>
              <w:pStyle w:val="afa"/>
              <w:spacing w:before="20" w:after="20"/>
              <w:ind w:left="-108"/>
              <w:jc w:val="center"/>
              <w:rPr>
                <w:rStyle w:val="af9"/>
              </w:rPr>
            </w:pPr>
            <w:r>
              <w:rPr>
                <w:rStyle w:val="af9"/>
              </w:rPr>
              <w:t>8</w:t>
            </w:r>
          </w:p>
        </w:tc>
        <w:tc>
          <w:tcPr>
            <w:tcW w:w="1831" w:type="dxa"/>
          </w:tcPr>
          <w:p w14:paraId="256F884A" w14:textId="77777777" w:rsidR="00355BF1" w:rsidRPr="00C859F5" w:rsidRDefault="00355BF1" w:rsidP="009C2926">
            <w:pPr>
              <w:pStyle w:val="afa"/>
              <w:tabs>
                <w:tab w:val="left" w:pos="23"/>
              </w:tabs>
              <w:rPr>
                <w:b/>
              </w:rPr>
            </w:pPr>
            <w:r>
              <w:rPr>
                <w:b/>
              </w:rPr>
              <w:tab/>
            </w:r>
            <w:r w:rsidRPr="00783A4D">
              <w:rPr>
                <w:b/>
              </w:rPr>
              <w:t>Плательщик</w:t>
            </w:r>
          </w:p>
        </w:tc>
        <w:tc>
          <w:tcPr>
            <w:tcW w:w="7230" w:type="dxa"/>
          </w:tcPr>
          <w:p w14:paraId="42CC3A60" w14:textId="77777777" w:rsidR="00355BF1" w:rsidRPr="0008600E" w:rsidRDefault="00355BF1" w:rsidP="009C2926">
            <w:pPr>
              <w:pStyle w:val="afa"/>
            </w:pPr>
            <w:r w:rsidRPr="0008600E">
              <w:t xml:space="preserve">Наименование плательщика. </w:t>
            </w:r>
          </w:p>
          <w:p w14:paraId="2FE85742" w14:textId="77777777" w:rsidR="00355BF1" w:rsidRPr="0008600E" w:rsidRDefault="00355BF1" w:rsidP="009C2926">
            <w:pPr>
              <w:pStyle w:val="afa"/>
            </w:pPr>
            <w:r w:rsidRPr="0008600E">
              <w:t xml:space="preserve">Указывается наименование клиента (полное или сокращенное) или фирменное наименование (полное или сокращенное) кредитной организации (филиала). Для юридических лиц указывается полное или сокращенное наименование в соответствии с учредительными документами; для физических лиц - фамилия, имя, отчество (при наличии последнего); для индивидуальных предпринимателей - фамилия, имя, отчество (при наличии последнего) и правовой статус; для физических лиц, занимающихся в установленном законодательством порядке частной практикой, - фамилия, имя, отчество (при наличии последнего) и указание на вид деятельности. </w:t>
            </w:r>
          </w:p>
          <w:p w14:paraId="7F684568" w14:textId="77777777" w:rsidR="00355BF1" w:rsidRPr="0008600E" w:rsidRDefault="00355BF1" w:rsidP="009C2926">
            <w:pPr>
              <w:pStyle w:val="afa"/>
            </w:pPr>
            <w:r w:rsidRPr="0008600E">
              <w:t>При наличии нескольких счетов плательщиков наименования плательщиков указываются в отдельных строках</w:t>
            </w:r>
          </w:p>
        </w:tc>
      </w:tr>
      <w:tr w:rsidR="00355BF1" w14:paraId="3D679D8B" w14:textId="77777777" w:rsidTr="002507D7">
        <w:trPr>
          <w:cantSplit/>
        </w:trPr>
        <w:tc>
          <w:tcPr>
            <w:tcW w:w="720" w:type="dxa"/>
            <w:vAlign w:val="center"/>
          </w:tcPr>
          <w:p w14:paraId="3006745E" w14:textId="77777777" w:rsidR="00355BF1" w:rsidRDefault="00355BF1" w:rsidP="009C2926">
            <w:pPr>
              <w:pStyle w:val="afa"/>
              <w:spacing w:before="20" w:after="20"/>
              <w:ind w:left="-108"/>
              <w:jc w:val="center"/>
              <w:rPr>
                <w:rStyle w:val="af9"/>
              </w:rPr>
            </w:pPr>
            <w:r>
              <w:rPr>
                <w:rStyle w:val="af9"/>
              </w:rPr>
              <w:t>9</w:t>
            </w:r>
          </w:p>
        </w:tc>
        <w:tc>
          <w:tcPr>
            <w:tcW w:w="1831" w:type="dxa"/>
          </w:tcPr>
          <w:p w14:paraId="02AAFB0A" w14:textId="77777777" w:rsidR="00355BF1" w:rsidRPr="00C859F5" w:rsidRDefault="00355BF1" w:rsidP="009C2926">
            <w:pPr>
              <w:pStyle w:val="afa"/>
              <w:rPr>
                <w:b/>
              </w:rPr>
            </w:pPr>
            <w:r w:rsidRPr="00783A4D">
              <w:rPr>
                <w:b/>
              </w:rPr>
              <w:t>Сч. N</w:t>
            </w:r>
          </w:p>
        </w:tc>
        <w:tc>
          <w:tcPr>
            <w:tcW w:w="7230" w:type="dxa"/>
          </w:tcPr>
          <w:p w14:paraId="746D6DA5" w14:textId="77777777" w:rsidR="00355BF1" w:rsidRPr="0008600E" w:rsidRDefault="00355BF1" w:rsidP="009C2926">
            <w:pPr>
              <w:pStyle w:val="afa"/>
            </w:pPr>
            <w:r w:rsidRPr="0008600E">
              <w:t xml:space="preserve">Номер счета плательщика. </w:t>
            </w:r>
          </w:p>
          <w:p w14:paraId="251449EF" w14:textId="77777777" w:rsidR="00355BF1" w:rsidRPr="0008600E" w:rsidRDefault="00355BF1" w:rsidP="009C2926">
            <w:pPr>
              <w:pStyle w:val="afa"/>
            </w:pPr>
            <w:r w:rsidRPr="0008600E">
              <w:t xml:space="preserve">Если плательщиком является клиент, указывается номер его лицевого счета - банковского счета, счета по вкладу (депозиту), в случае если плательщиком является кредитная организация (филиал), - номер лицевого счета, открытый в этой кредитной организации (филиале), соответствующий характеру операции, сформированный в соответствии с Положением Банка России от 26 марта 2007 года N 302-П "О правилах ведения бухгалтерского учета в кредитных организациях, расположенных на территории Российской Федерации", зарегистрированным Министерством юстиции Российской Федерации 29 марта 2007 года N 9176, 23 октября 2007 года N 10390, 6 ноября 2008 года N 12584, 2 декабря 2008 года N 12783, 19 декабря 2008 года N 12904 ("Вестник Банка России" от 16 апреля 2007 года N 20-21, от 31 октября 2007 года N 60, от 19 ноября 2008 года N 67, от 10 декабря 2008 года N 72, от 31 декабря 2008 года N 75) (далее - Положение N 302-П). </w:t>
            </w:r>
          </w:p>
          <w:p w14:paraId="16650B1A" w14:textId="77777777" w:rsidR="00355BF1" w:rsidRPr="0008600E" w:rsidRDefault="00355BF1" w:rsidP="009C2926">
            <w:pPr>
              <w:pStyle w:val="afa"/>
            </w:pPr>
            <w:r w:rsidRPr="0008600E">
              <w:t xml:space="preserve"> В случаях списания денежных средств с нескольких счетов их номера проставляются в отдельных строках, по которым в поле 8 указаны наименования плательщиков, соответствующие данным счетам, при этом в поле 17 должен быть указан только один номер счета с указанием соответствующего ему наименования получателя в поле 16 </w:t>
            </w:r>
          </w:p>
        </w:tc>
      </w:tr>
      <w:tr w:rsidR="00355BF1" w14:paraId="1AEC00DF" w14:textId="77777777" w:rsidTr="002507D7">
        <w:trPr>
          <w:cantSplit/>
        </w:trPr>
        <w:tc>
          <w:tcPr>
            <w:tcW w:w="720" w:type="dxa"/>
            <w:vAlign w:val="center"/>
          </w:tcPr>
          <w:p w14:paraId="4B13A0B5" w14:textId="77777777" w:rsidR="00355BF1" w:rsidRDefault="00355BF1" w:rsidP="009C2926">
            <w:pPr>
              <w:pStyle w:val="afa"/>
              <w:spacing w:before="20" w:after="20"/>
              <w:ind w:left="-108"/>
              <w:jc w:val="center"/>
              <w:rPr>
                <w:rStyle w:val="af9"/>
              </w:rPr>
            </w:pPr>
            <w:r>
              <w:rPr>
                <w:rStyle w:val="af9"/>
              </w:rPr>
              <w:t>16</w:t>
            </w:r>
          </w:p>
        </w:tc>
        <w:tc>
          <w:tcPr>
            <w:tcW w:w="1831" w:type="dxa"/>
          </w:tcPr>
          <w:p w14:paraId="4B0916F8" w14:textId="77777777" w:rsidR="00355BF1" w:rsidRPr="00C859F5" w:rsidRDefault="00355BF1" w:rsidP="009C2926">
            <w:pPr>
              <w:pStyle w:val="afa"/>
              <w:rPr>
                <w:b/>
              </w:rPr>
            </w:pPr>
            <w:r w:rsidRPr="00783A4D">
              <w:rPr>
                <w:b/>
              </w:rPr>
              <w:t>Получатель</w:t>
            </w:r>
          </w:p>
        </w:tc>
        <w:tc>
          <w:tcPr>
            <w:tcW w:w="7230" w:type="dxa"/>
          </w:tcPr>
          <w:p w14:paraId="36C3126B" w14:textId="77777777" w:rsidR="00355BF1" w:rsidRPr="0008600E" w:rsidRDefault="00355BF1" w:rsidP="009C2926">
            <w:pPr>
              <w:pStyle w:val="afa"/>
            </w:pPr>
            <w:r w:rsidRPr="0008600E">
              <w:t xml:space="preserve">Наименование получателя. </w:t>
            </w:r>
          </w:p>
          <w:p w14:paraId="74A6630B" w14:textId="77777777" w:rsidR="00355BF1" w:rsidRPr="0008600E" w:rsidRDefault="00355BF1" w:rsidP="009C2926">
            <w:pPr>
              <w:pStyle w:val="afa"/>
            </w:pPr>
            <w:r w:rsidRPr="0008600E">
              <w:t xml:space="preserve">Указывается наименование клиента (полное или сокращенное) или фирменное наименование (полное или сокращенное) кредитной организации (филиала). </w:t>
            </w:r>
          </w:p>
          <w:p w14:paraId="2E328479" w14:textId="77777777" w:rsidR="00355BF1" w:rsidRPr="0008600E" w:rsidRDefault="00355BF1" w:rsidP="009C2926">
            <w:pPr>
              <w:pStyle w:val="afa"/>
            </w:pPr>
            <w:r w:rsidRPr="0008600E">
              <w:t xml:space="preserve">Для юридических лиц указывается полное или сокращенное наименование в соответствии с учредительными документами; для физических лиц - фамилия, имя, отчество (при наличии последнего); для индивидуальных предпринимателей - фамилия, имя, отчество (при наличии последнего) и правовой статус; для физических лиц, занимающихся в установленном законодательством порядке частной практикой, - фамилия, имя, отчество (при наличии последнего) и указание на вид деятельности. </w:t>
            </w:r>
          </w:p>
          <w:p w14:paraId="6310E9F3" w14:textId="77777777" w:rsidR="00355BF1" w:rsidRPr="0008600E" w:rsidRDefault="00355BF1" w:rsidP="009C2926">
            <w:pPr>
              <w:pStyle w:val="afa"/>
            </w:pPr>
            <w:r w:rsidRPr="0008600E">
              <w:t>При наличии нескольких счетов получателей наименования получателей указываются в отдельных строках</w:t>
            </w:r>
          </w:p>
        </w:tc>
      </w:tr>
      <w:tr w:rsidR="00355BF1" w14:paraId="6E25BD8B" w14:textId="77777777" w:rsidTr="002507D7">
        <w:trPr>
          <w:cantSplit/>
        </w:trPr>
        <w:tc>
          <w:tcPr>
            <w:tcW w:w="720" w:type="dxa"/>
            <w:vAlign w:val="center"/>
          </w:tcPr>
          <w:p w14:paraId="6AEA2C92" w14:textId="77777777" w:rsidR="00355BF1" w:rsidRDefault="00355BF1" w:rsidP="009C2926">
            <w:pPr>
              <w:pStyle w:val="afa"/>
              <w:spacing w:before="20" w:after="20"/>
              <w:ind w:left="-108"/>
              <w:jc w:val="center"/>
              <w:rPr>
                <w:rStyle w:val="af9"/>
              </w:rPr>
            </w:pPr>
            <w:r>
              <w:rPr>
                <w:rStyle w:val="af9"/>
              </w:rPr>
              <w:t>17</w:t>
            </w:r>
          </w:p>
        </w:tc>
        <w:tc>
          <w:tcPr>
            <w:tcW w:w="1831" w:type="dxa"/>
          </w:tcPr>
          <w:p w14:paraId="34BCDAC5" w14:textId="77777777" w:rsidR="00355BF1" w:rsidRPr="00C859F5" w:rsidRDefault="00355BF1" w:rsidP="009C2926">
            <w:pPr>
              <w:pStyle w:val="afa"/>
              <w:rPr>
                <w:b/>
              </w:rPr>
            </w:pPr>
            <w:r w:rsidRPr="00783A4D">
              <w:rPr>
                <w:b/>
              </w:rPr>
              <w:t>Сч. N</w:t>
            </w:r>
          </w:p>
        </w:tc>
        <w:tc>
          <w:tcPr>
            <w:tcW w:w="7230" w:type="dxa"/>
          </w:tcPr>
          <w:p w14:paraId="4C21899D" w14:textId="77777777" w:rsidR="00355BF1" w:rsidRPr="0008600E" w:rsidRDefault="00355BF1" w:rsidP="009C2926">
            <w:pPr>
              <w:pStyle w:val="afa"/>
            </w:pPr>
            <w:r w:rsidRPr="0008600E">
              <w:t xml:space="preserve">Номер счета получателя. </w:t>
            </w:r>
          </w:p>
          <w:p w14:paraId="3DA921E7" w14:textId="77777777" w:rsidR="00355BF1" w:rsidRPr="0008600E" w:rsidRDefault="00355BF1" w:rsidP="009C2926">
            <w:pPr>
              <w:pStyle w:val="afa"/>
            </w:pPr>
            <w:r w:rsidRPr="0008600E">
              <w:t xml:space="preserve">Если получателем является клиент, указывается номер его лицевого счета - банковского счета, счета по вкладу (депозиту), в случае если получателем является кредитная организация (филиал), - номер лицевого счета, открытый в этой кредитной организации (филиале), соответствующий характеру операции, сформированный в соответствии с Положением N 302-П. </w:t>
            </w:r>
          </w:p>
          <w:p w14:paraId="1C867AE7" w14:textId="77777777" w:rsidR="00355BF1" w:rsidRPr="0008600E" w:rsidRDefault="00355BF1" w:rsidP="009C2926">
            <w:pPr>
              <w:pStyle w:val="afa"/>
            </w:pPr>
            <w:r w:rsidRPr="0008600E">
              <w:t>В случаях зачисления денежных средств на несколько счетов их номера проставляются в отдельных строках, по которым в поле 16 указаны наименования получателей, соответствующие данным счетам, при этом в поле 9 должен быть указан только один номер счета с указанием соответствующего ему наименования плательщика в поле 8</w:t>
            </w:r>
          </w:p>
        </w:tc>
      </w:tr>
      <w:tr w:rsidR="00355BF1" w14:paraId="648DEC0F" w14:textId="77777777" w:rsidTr="002507D7">
        <w:trPr>
          <w:cantSplit/>
        </w:trPr>
        <w:tc>
          <w:tcPr>
            <w:tcW w:w="720" w:type="dxa"/>
            <w:vAlign w:val="center"/>
          </w:tcPr>
          <w:p w14:paraId="38E55E3B" w14:textId="77777777" w:rsidR="00355BF1" w:rsidRDefault="00355BF1" w:rsidP="009C2926">
            <w:pPr>
              <w:pStyle w:val="afa"/>
              <w:spacing w:before="20" w:after="20"/>
              <w:ind w:left="-108"/>
              <w:jc w:val="center"/>
              <w:rPr>
                <w:rStyle w:val="af9"/>
              </w:rPr>
            </w:pPr>
            <w:r>
              <w:rPr>
                <w:rStyle w:val="af9"/>
              </w:rPr>
              <w:t>18</w:t>
            </w:r>
          </w:p>
        </w:tc>
        <w:tc>
          <w:tcPr>
            <w:tcW w:w="1831" w:type="dxa"/>
          </w:tcPr>
          <w:p w14:paraId="525CC417" w14:textId="77777777" w:rsidR="00355BF1" w:rsidRPr="00C859F5" w:rsidRDefault="00355BF1" w:rsidP="009C2926">
            <w:pPr>
              <w:pStyle w:val="afa"/>
              <w:rPr>
                <w:b/>
              </w:rPr>
            </w:pPr>
            <w:r w:rsidRPr="00783A4D">
              <w:rPr>
                <w:b/>
              </w:rPr>
              <w:t>Вид оп.</w:t>
            </w:r>
          </w:p>
        </w:tc>
        <w:tc>
          <w:tcPr>
            <w:tcW w:w="7230" w:type="dxa"/>
          </w:tcPr>
          <w:p w14:paraId="4BDB8B35" w14:textId="77777777" w:rsidR="00355BF1" w:rsidRPr="0008600E" w:rsidRDefault="00355BF1" w:rsidP="009C2926">
            <w:pPr>
              <w:pStyle w:val="afa"/>
            </w:pPr>
            <w:r w:rsidRPr="0008600E">
              <w:t xml:space="preserve">Вид операции. </w:t>
            </w:r>
          </w:p>
          <w:p w14:paraId="40785CD3" w14:textId="77777777" w:rsidR="00355BF1" w:rsidRPr="0008600E" w:rsidRDefault="00355BF1" w:rsidP="009C2926">
            <w:pPr>
              <w:pStyle w:val="afa"/>
            </w:pPr>
            <w:r w:rsidRPr="0008600E">
              <w:t xml:space="preserve">Проставляется условное цифровое обозначение документа "17" согласно приведенному в приложении 1 к Положению N 302-П перечню условных обозначений (шифров) документов, проводимых по счетам в кредитных организациях </w:t>
            </w:r>
          </w:p>
        </w:tc>
      </w:tr>
      <w:tr w:rsidR="00355BF1" w14:paraId="04844B14" w14:textId="77777777" w:rsidTr="002507D7">
        <w:trPr>
          <w:cantSplit/>
        </w:trPr>
        <w:tc>
          <w:tcPr>
            <w:tcW w:w="720" w:type="dxa"/>
            <w:vAlign w:val="center"/>
          </w:tcPr>
          <w:p w14:paraId="33A5DA62" w14:textId="77777777" w:rsidR="00355BF1" w:rsidRDefault="00355BF1" w:rsidP="009C2926">
            <w:pPr>
              <w:pStyle w:val="afa"/>
              <w:spacing w:before="20" w:after="20"/>
              <w:ind w:left="-108"/>
              <w:jc w:val="center"/>
              <w:rPr>
                <w:rStyle w:val="af9"/>
              </w:rPr>
            </w:pPr>
            <w:r>
              <w:rPr>
                <w:rStyle w:val="af9"/>
              </w:rPr>
              <w:t>21</w:t>
            </w:r>
          </w:p>
        </w:tc>
        <w:tc>
          <w:tcPr>
            <w:tcW w:w="1831" w:type="dxa"/>
          </w:tcPr>
          <w:p w14:paraId="7CB7C0C2" w14:textId="77777777" w:rsidR="00355BF1" w:rsidRPr="00C859F5" w:rsidRDefault="00355BF1" w:rsidP="009C2926">
            <w:pPr>
              <w:pStyle w:val="afa"/>
              <w:rPr>
                <w:b/>
              </w:rPr>
            </w:pPr>
            <w:r w:rsidRPr="00783A4D">
              <w:rPr>
                <w:b/>
              </w:rPr>
              <w:t>Очер. плат.</w:t>
            </w:r>
          </w:p>
        </w:tc>
        <w:tc>
          <w:tcPr>
            <w:tcW w:w="7230" w:type="dxa"/>
          </w:tcPr>
          <w:p w14:paraId="306AC68B" w14:textId="77777777" w:rsidR="00355BF1" w:rsidRPr="0008600E" w:rsidRDefault="00355BF1" w:rsidP="009C2926">
            <w:pPr>
              <w:pStyle w:val="afa"/>
            </w:pPr>
            <w:r w:rsidRPr="0008600E">
              <w:t xml:space="preserve">Очередность платежа. </w:t>
            </w:r>
          </w:p>
          <w:p w14:paraId="0B4F83E9" w14:textId="77777777" w:rsidR="00355BF1" w:rsidRPr="0008600E" w:rsidRDefault="00355BF1" w:rsidP="009C2926">
            <w:pPr>
              <w:pStyle w:val="afa"/>
            </w:pPr>
            <w:r w:rsidRPr="0008600E">
              <w:t>Указывается очередность платежа в соответствии с законодательством Российской Федерации</w:t>
            </w:r>
          </w:p>
        </w:tc>
      </w:tr>
      <w:tr w:rsidR="00355BF1" w14:paraId="3319A533" w14:textId="77777777" w:rsidTr="002507D7">
        <w:trPr>
          <w:cantSplit/>
        </w:trPr>
        <w:tc>
          <w:tcPr>
            <w:tcW w:w="720" w:type="dxa"/>
            <w:vAlign w:val="center"/>
          </w:tcPr>
          <w:p w14:paraId="6240F20A" w14:textId="77777777" w:rsidR="00355BF1" w:rsidRPr="00AA022F" w:rsidRDefault="00355BF1" w:rsidP="009C2926">
            <w:pPr>
              <w:pStyle w:val="afa"/>
              <w:spacing w:before="20" w:after="20"/>
              <w:ind w:left="-108"/>
              <w:jc w:val="center"/>
              <w:rPr>
                <w:rStyle w:val="af9"/>
              </w:rPr>
            </w:pPr>
            <w:r>
              <w:rPr>
                <w:rStyle w:val="af9"/>
              </w:rPr>
              <w:t>24</w:t>
            </w:r>
          </w:p>
        </w:tc>
        <w:tc>
          <w:tcPr>
            <w:tcW w:w="1831" w:type="dxa"/>
          </w:tcPr>
          <w:p w14:paraId="7092572D" w14:textId="77777777" w:rsidR="00355BF1" w:rsidRPr="00C859F5" w:rsidRDefault="00355BF1" w:rsidP="009C2926">
            <w:pPr>
              <w:pStyle w:val="afa"/>
              <w:rPr>
                <w:b/>
              </w:rPr>
            </w:pPr>
            <w:r w:rsidRPr="00783A4D">
              <w:rPr>
                <w:b/>
              </w:rPr>
              <w:t>Назначение платежа</w:t>
            </w:r>
          </w:p>
        </w:tc>
        <w:tc>
          <w:tcPr>
            <w:tcW w:w="7230" w:type="dxa"/>
          </w:tcPr>
          <w:p w14:paraId="3927489E" w14:textId="77777777" w:rsidR="00355BF1" w:rsidRPr="0008600E" w:rsidRDefault="00355BF1" w:rsidP="009C2926">
            <w:pPr>
              <w:pStyle w:val="afa"/>
            </w:pPr>
            <w:r w:rsidRPr="0008600E">
              <w:t>Указывается содержание операции, в случаях, установленных кредитной организацией, приводится ссылка на документы (наименование, номер, дата), в соответствии с которыми составлен банковский ордер. В банковском ордере в электронном виде назначение платежа может быть указано в виде условного обозначения (буквенного, цифрового, буквенно- цифрового кода), перечень и расшифровку которого устанавливает кредитная организация</w:t>
            </w:r>
          </w:p>
        </w:tc>
      </w:tr>
      <w:tr w:rsidR="00355BF1" w14:paraId="73C00EEC" w14:textId="77777777" w:rsidTr="002507D7">
        <w:trPr>
          <w:cantSplit/>
        </w:trPr>
        <w:tc>
          <w:tcPr>
            <w:tcW w:w="720" w:type="dxa"/>
            <w:vAlign w:val="center"/>
          </w:tcPr>
          <w:p w14:paraId="79E35A29" w14:textId="77777777" w:rsidR="00355BF1" w:rsidRDefault="00355BF1" w:rsidP="009C2926">
            <w:pPr>
              <w:pStyle w:val="afa"/>
              <w:spacing w:before="20" w:after="20"/>
              <w:ind w:left="-108"/>
              <w:jc w:val="center"/>
              <w:rPr>
                <w:rStyle w:val="af9"/>
              </w:rPr>
            </w:pPr>
            <w:r>
              <w:rPr>
                <w:rStyle w:val="af9"/>
              </w:rPr>
              <w:t>25</w:t>
            </w:r>
          </w:p>
        </w:tc>
        <w:tc>
          <w:tcPr>
            <w:tcW w:w="1831" w:type="dxa"/>
          </w:tcPr>
          <w:p w14:paraId="2206BF6C" w14:textId="77777777" w:rsidR="00355BF1" w:rsidRPr="00C859F5" w:rsidRDefault="00355BF1" w:rsidP="009C2926">
            <w:pPr>
              <w:pStyle w:val="afa"/>
              <w:rPr>
                <w:b/>
              </w:rPr>
            </w:pPr>
            <w:r w:rsidRPr="00783A4D">
              <w:rPr>
                <w:b/>
              </w:rPr>
              <w:t>Свободное поле</w:t>
            </w:r>
          </w:p>
        </w:tc>
        <w:tc>
          <w:tcPr>
            <w:tcW w:w="7230" w:type="dxa"/>
          </w:tcPr>
          <w:p w14:paraId="77EA54B1" w14:textId="77777777" w:rsidR="00355BF1" w:rsidRPr="0008600E" w:rsidRDefault="00355BF1" w:rsidP="009C2926">
            <w:pPr>
              <w:pStyle w:val="afa"/>
            </w:pPr>
            <w:r w:rsidRPr="0008600E">
              <w:t>При необходимости указываются реквизиты, дополнительно установленные кредитной организацией</w:t>
            </w:r>
          </w:p>
        </w:tc>
      </w:tr>
      <w:tr w:rsidR="00355BF1" w14:paraId="08E77616" w14:textId="77777777" w:rsidTr="002507D7">
        <w:trPr>
          <w:cantSplit/>
        </w:trPr>
        <w:tc>
          <w:tcPr>
            <w:tcW w:w="720" w:type="dxa"/>
            <w:vAlign w:val="center"/>
          </w:tcPr>
          <w:p w14:paraId="2A09610E" w14:textId="77777777" w:rsidR="00355BF1" w:rsidRPr="00DF4FD2" w:rsidRDefault="00355BF1" w:rsidP="009C2926">
            <w:pPr>
              <w:pStyle w:val="afa"/>
              <w:spacing w:before="20" w:after="20"/>
              <w:ind w:left="-108"/>
              <w:jc w:val="center"/>
              <w:rPr>
                <w:rStyle w:val="af9"/>
              </w:rPr>
            </w:pPr>
            <w:r>
              <w:rPr>
                <w:rStyle w:val="af9"/>
              </w:rPr>
              <w:t>26</w:t>
            </w:r>
          </w:p>
        </w:tc>
        <w:tc>
          <w:tcPr>
            <w:tcW w:w="1831" w:type="dxa"/>
          </w:tcPr>
          <w:p w14:paraId="44DD3086" w14:textId="77777777" w:rsidR="00355BF1" w:rsidRPr="00C859F5" w:rsidRDefault="00355BF1" w:rsidP="009C2926">
            <w:pPr>
              <w:pStyle w:val="afa"/>
              <w:rPr>
                <w:b/>
              </w:rPr>
            </w:pPr>
            <w:r w:rsidRPr="00783A4D">
              <w:rPr>
                <w:b/>
              </w:rPr>
              <w:t>Свободное поле</w:t>
            </w:r>
          </w:p>
        </w:tc>
        <w:tc>
          <w:tcPr>
            <w:tcW w:w="7230" w:type="dxa"/>
          </w:tcPr>
          <w:p w14:paraId="749B67BB" w14:textId="77777777" w:rsidR="00355BF1" w:rsidRPr="0008600E" w:rsidRDefault="00355BF1" w:rsidP="009C2926">
            <w:pPr>
              <w:pStyle w:val="afa"/>
            </w:pPr>
            <w:r w:rsidRPr="0008600E">
              <w:t>При необходимости указываются реквизиты, дополнительно установленные кредитной организацией</w:t>
            </w:r>
          </w:p>
        </w:tc>
      </w:tr>
      <w:tr w:rsidR="00355BF1" w14:paraId="3A7097D4" w14:textId="77777777" w:rsidTr="002507D7">
        <w:trPr>
          <w:cantSplit/>
        </w:trPr>
        <w:tc>
          <w:tcPr>
            <w:tcW w:w="720" w:type="dxa"/>
            <w:vAlign w:val="center"/>
          </w:tcPr>
          <w:p w14:paraId="32A9D4ED" w14:textId="77777777" w:rsidR="00355BF1" w:rsidRDefault="00355BF1" w:rsidP="009C2926">
            <w:pPr>
              <w:pStyle w:val="afa"/>
              <w:spacing w:before="20" w:after="20"/>
              <w:ind w:left="-108"/>
              <w:jc w:val="center"/>
              <w:rPr>
                <w:rStyle w:val="af9"/>
              </w:rPr>
            </w:pPr>
            <w:r>
              <w:rPr>
                <w:rStyle w:val="af9"/>
              </w:rPr>
              <w:t>27</w:t>
            </w:r>
          </w:p>
        </w:tc>
        <w:tc>
          <w:tcPr>
            <w:tcW w:w="1831" w:type="dxa"/>
          </w:tcPr>
          <w:p w14:paraId="385A6502" w14:textId="77777777" w:rsidR="00355BF1" w:rsidRPr="00C859F5" w:rsidRDefault="00355BF1" w:rsidP="009C2926">
            <w:pPr>
              <w:pStyle w:val="afa"/>
              <w:rPr>
                <w:b/>
              </w:rPr>
            </w:pPr>
            <w:r w:rsidRPr="00783A4D">
              <w:rPr>
                <w:b/>
              </w:rPr>
              <w:t>Свободное поле</w:t>
            </w:r>
          </w:p>
        </w:tc>
        <w:tc>
          <w:tcPr>
            <w:tcW w:w="7230" w:type="dxa"/>
          </w:tcPr>
          <w:p w14:paraId="7EE1E08E" w14:textId="77777777" w:rsidR="00355BF1" w:rsidRPr="0008600E" w:rsidRDefault="00355BF1" w:rsidP="009C2926">
            <w:pPr>
              <w:pStyle w:val="afa"/>
            </w:pPr>
            <w:r w:rsidRPr="0008600E">
              <w:t>При необходимости указываются реквизиты, дополнительно установленные кредитной организацией</w:t>
            </w:r>
          </w:p>
        </w:tc>
      </w:tr>
      <w:tr w:rsidR="00355BF1" w14:paraId="7AD4FF6B" w14:textId="77777777" w:rsidTr="002507D7">
        <w:trPr>
          <w:cantSplit/>
        </w:trPr>
        <w:tc>
          <w:tcPr>
            <w:tcW w:w="720" w:type="dxa"/>
            <w:vAlign w:val="center"/>
          </w:tcPr>
          <w:p w14:paraId="0C7D7DC1" w14:textId="77777777" w:rsidR="00355BF1" w:rsidRPr="009C7E57" w:rsidRDefault="00355BF1" w:rsidP="009C2926">
            <w:pPr>
              <w:pStyle w:val="afa"/>
              <w:spacing w:before="20" w:after="20"/>
              <w:ind w:left="-108"/>
              <w:jc w:val="center"/>
              <w:rPr>
                <w:rStyle w:val="af9"/>
              </w:rPr>
            </w:pPr>
            <w:r>
              <w:rPr>
                <w:rStyle w:val="af9"/>
              </w:rPr>
              <w:t>28</w:t>
            </w:r>
          </w:p>
        </w:tc>
        <w:tc>
          <w:tcPr>
            <w:tcW w:w="1831" w:type="dxa"/>
          </w:tcPr>
          <w:p w14:paraId="454E1181" w14:textId="77777777" w:rsidR="00355BF1" w:rsidRPr="00C859F5" w:rsidRDefault="00355BF1" w:rsidP="009C2926">
            <w:pPr>
              <w:pStyle w:val="afa"/>
              <w:rPr>
                <w:b/>
              </w:rPr>
            </w:pPr>
            <w:r w:rsidRPr="00783A4D">
              <w:rPr>
                <w:b/>
              </w:rPr>
              <w:t>Свободное поле</w:t>
            </w:r>
          </w:p>
        </w:tc>
        <w:tc>
          <w:tcPr>
            <w:tcW w:w="7230" w:type="dxa"/>
          </w:tcPr>
          <w:p w14:paraId="5F026B23" w14:textId="77777777" w:rsidR="00355BF1" w:rsidRPr="0008600E" w:rsidRDefault="00355BF1" w:rsidP="009C2926">
            <w:pPr>
              <w:pStyle w:val="afa"/>
            </w:pPr>
            <w:r w:rsidRPr="0008600E">
              <w:t>При необходимости указываются реквизиты, дополнительно установленные кредитной организацией</w:t>
            </w:r>
          </w:p>
        </w:tc>
      </w:tr>
      <w:tr w:rsidR="00355BF1" w14:paraId="46CB4B43" w14:textId="77777777" w:rsidTr="002507D7">
        <w:trPr>
          <w:cantSplit/>
        </w:trPr>
        <w:tc>
          <w:tcPr>
            <w:tcW w:w="720" w:type="dxa"/>
            <w:vAlign w:val="center"/>
          </w:tcPr>
          <w:p w14:paraId="5857A6AD" w14:textId="77777777" w:rsidR="00355BF1" w:rsidRDefault="00355BF1" w:rsidP="009C2926">
            <w:pPr>
              <w:pStyle w:val="afa"/>
              <w:spacing w:before="20" w:after="20"/>
              <w:ind w:left="-108"/>
              <w:jc w:val="center"/>
              <w:rPr>
                <w:rStyle w:val="af9"/>
              </w:rPr>
            </w:pPr>
            <w:r>
              <w:rPr>
                <w:rStyle w:val="af9"/>
              </w:rPr>
              <w:t>29</w:t>
            </w:r>
          </w:p>
        </w:tc>
        <w:tc>
          <w:tcPr>
            <w:tcW w:w="1831" w:type="dxa"/>
          </w:tcPr>
          <w:p w14:paraId="35A22FF6" w14:textId="77777777" w:rsidR="00355BF1" w:rsidRPr="00C859F5" w:rsidRDefault="00355BF1" w:rsidP="009C2926">
            <w:pPr>
              <w:pStyle w:val="afa"/>
              <w:rPr>
                <w:b/>
              </w:rPr>
            </w:pPr>
            <w:r w:rsidRPr="00783A4D">
              <w:rPr>
                <w:b/>
              </w:rPr>
              <w:t>Свободное поле</w:t>
            </w:r>
          </w:p>
        </w:tc>
        <w:tc>
          <w:tcPr>
            <w:tcW w:w="7230" w:type="dxa"/>
          </w:tcPr>
          <w:p w14:paraId="2A16C689" w14:textId="77777777" w:rsidR="00355BF1" w:rsidRPr="0008600E" w:rsidRDefault="00355BF1" w:rsidP="009C2926">
            <w:pPr>
              <w:pStyle w:val="afa"/>
            </w:pPr>
            <w:r w:rsidRPr="0008600E">
              <w:t>При необходимости указываются реквизиты, дополнительно установленные кредитной организацией</w:t>
            </w:r>
          </w:p>
        </w:tc>
      </w:tr>
      <w:tr w:rsidR="00355BF1" w14:paraId="52512167" w14:textId="77777777" w:rsidTr="002507D7">
        <w:trPr>
          <w:cantSplit/>
        </w:trPr>
        <w:tc>
          <w:tcPr>
            <w:tcW w:w="720" w:type="dxa"/>
            <w:vAlign w:val="center"/>
          </w:tcPr>
          <w:p w14:paraId="00132CD9" w14:textId="77777777" w:rsidR="00355BF1" w:rsidRDefault="00355BF1" w:rsidP="009C2926">
            <w:pPr>
              <w:pStyle w:val="afa"/>
              <w:spacing w:before="20" w:after="20"/>
              <w:ind w:left="-108"/>
              <w:jc w:val="center"/>
              <w:rPr>
                <w:rStyle w:val="af9"/>
              </w:rPr>
            </w:pPr>
            <w:r>
              <w:rPr>
                <w:rStyle w:val="af9"/>
              </w:rPr>
              <w:t>45</w:t>
            </w:r>
          </w:p>
        </w:tc>
        <w:tc>
          <w:tcPr>
            <w:tcW w:w="1831" w:type="dxa"/>
          </w:tcPr>
          <w:p w14:paraId="7AAC3CB2" w14:textId="77777777" w:rsidR="00355BF1" w:rsidRPr="00C859F5" w:rsidRDefault="00355BF1" w:rsidP="009C2926">
            <w:pPr>
              <w:pStyle w:val="afa"/>
              <w:rPr>
                <w:b/>
              </w:rPr>
            </w:pPr>
            <w:r w:rsidRPr="00783A4D">
              <w:rPr>
                <w:b/>
              </w:rPr>
              <w:t>Отметки банка подписи</w:t>
            </w:r>
          </w:p>
        </w:tc>
        <w:tc>
          <w:tcPr>
            <w:tcW w:w="7230" w:type="dxa"/>
          </w:tcPr>
          <w:p w14:paraId="3CA17DE3" w14:textId="77777777" w:rsidR="00355BF1" w:rsidRPr="0008600E" w:rsidRDefault="00355BF1" w:rsidP="009C2926">
            <w:pPr>
              <w:pStyle w:val="afa"/>
            </w:pPr>
            <w:r w:rsidRPr="0008600E">
              <w:t xml:space="preserve">Отметки кредитной организации (филиала), составившей (составившего) банковский ордер. </w:t>
            </w:r>
          </w:p>
          <w:p w14:paraId="1A675372" w14:textId="77777777" w:rsidR="00355BF1" w:rsidRPr="0008600E" w:rsidRDefault="00355BF1" w:rsidP="009C2926">
            <w:pPr>
              <w:pStyle w:val="afa"/>
            </w:pPr>
            <w:r w:rsidRPr="0008600E">
              <w:t xml:space="preserve">На банковском ордере на бумажном носителе, бумажной копии банковского ордера в электронном виде проставляются штамп кредитной организации (филиала),  дата списания (зачисления) денежных средств, фамилии, имена, отчества (при наличии последних) (при необходимости должности) и подписи уполномоченных лиц кредитной организации (филиала). </w:t>
            </w:r>
          </w:p>
          <w:p w14:paraId="08F8F810" w14:textId="77777777" w:rsidR="00355BF1" w:rsidRPr="0008600E" w:rsidRDefault="00355BF1" w:rsidP="009C2926">
            <w:pPr>
              <w:pStyle w:val="afa"/>
            </w:pPr>
            <w:r w:rsidRPr="0008600E">
              <w:t>Банковский ордер, сформированный в электронном виде, подписывается аналогами собственноручных подписей лиц, уполномоченных кредитной организацией</w:t>
            </w:r>
          </w:p>
        </w:tc>
      </w:tr>
    </w:tbl>
    <w:p w14:paraId="0D7B50FA" w14:textId="77777777" w:rsidR="00AC3CC1" w:rsidRDefault="00AC3CC1" w:rsidP="00AC3CC1">
      <w:pPr>
        <w:spacing w:before="60" w:after="60"/>
        <w:rPr>
          <w:noProof/>
          <w:lang w:eastAsia="en-US"/>
        </w:rPr>
      </w:pPr>
    </w:p>
    <w:p w14:paraId="4EDE3127" w14:textId="77777777" w:rsidR="00AC3CC1" w:rsidRDefault="00AC3CC1" w:rsidP="00AC3CC1">
      <w:pPr>
        <w:spacing w:before="60" w:after="60"/>
        <w:rPr>
          <w:noProof/>
          <w:lang w:eastAsia="en-US"/>
        </w:rPr>
      </w:pPr>
      <w:r>
        <w:rPr>
          <w:noProof/>
          <w:lang w:eastAsia="en-US"/>
        </w:rPr>
        <w:t>Пример группирования записей в БО (в случае нескольких получателей) представлен ниже:</w:t>
      </w:r>
    </w:p>
    <w:p w14:paraId="3D10970F" w14:textId="77777777" w:rsidR="00AC3CC1" w:rsidRDefault="00AC3CC1" w:rsidP="00AC3CC1">
      <w:pPr>
        <w:spacing w:before="60" w:after="60"/>
        <w:rPr>
          <w:noProof/>
          <w:lang w:eastAsia="en-US"/>
        </w:rPr>
      </w:pPr>
    </w:p>
    <w:p w14:paraId="407FF7E3" w14:textId="635FDAEA" w:rsidR="00AC3CC1" w:rsidRDefault="00AC3CC1" w:rsidP="00AC3CC1">
      <w:pPr>
        <w:pStyle w:val="af6"/>
      </w:pPr>
      <w:r>
        <w:t xml:space="preserve">Рисунок </w:t>
      </w:r>
      <w:ins w:id="758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586" w:author="Феданкова Любовь Анатольевна" w:date="2019-10-09T12:38:00Z">
        <w:r w:rsidR="00031B2C">
          <w:rPr>
            <w:noProof/>
          </w:rPr>
          <w:t>51</w:t>
        </w:r>
      </w:ins>
      <w:ins w:id="7587" w:author="Широбокова Алёна Сергеевна" w:date="2018-10-08T14:09:00Z">
        <w:r w:rsidR="006846C7">
          <w:fldChar w:fldCharType="end"/>
        </w:r>
      </w:ins>
      <w:ins w:id="7588" w:author="Беликова Маргарита Николаевна" w:date="2018-09-28T15:38:00Z">
        <w:del w:id="7589" w:author="Широбокова Алёна Сергеевна" w:date="2018-10-08T14:09:00Z">
          <w:r w:rsidR="00D4212C" w:rsidDel="006846C7">
            <w:fldChar w:fldCharType="begin"/>
          </w:r>
          <w:r w:rsidR="00D4212C" w:rsidDel="006846C7">
            <w:delInstrText xml:space="preserve"> SEQ Рисунок \* ARABIC </w:delInstrText>
          </w:r>
        </w:del>
      </w:ins>
      <w:del w:id="7590" w:author="Широбокова Алёна Сергеевна" w:date="2018-10-08T14:09:00Z">
        <w:r w:rsidR="00D4212C" w:rsidDel="006846C7">
          <w:fldChar w:fldCharType="separate"/>
        </w:r>
      </w:del>
      <w:ins w:id="7591" w:author="Беликова Маргарита Николаевна" w:date="2018-09-28T15:38:00Z">
        <w:del w:id="7592" w:author="Широбокова Алёна Сергеевна" w:date="2018-10-08T14:09:00Z">
          <w:r w:rsidR="00D4212C" w:rsidDel="006846C7">
            <w:rPr>
              <w:noProof/>
            </w:rPr>
            <w:delText>47</w:delText>
          </w:r>
          <w:r w:rsidR="00D4212C" w:rsidDel="006846C7">
            <w:fldChar w:fldCharType="end"/>
          </w:r>
        </w:del>
      </w:ins>
      <w:ins w:id="7593" w:author="Широбокова Алёна Сергеевна" w:date="2018-08-02T15:45:00Z">
        <w:del w:id="759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595" w:author="Беликова Маргарита Николаевна" w:date="2018-09-13T12:06:00Z">
        <w:r w:rsidR="0090345F" w:rsidDel="00363322">
          <w:fldChar w:fldCharType="separate"/>
        </w:r>
      </w:del>
      <w:ins w:id="7596" w:author="Широбокова Алёна Сергеевна" w:date="2018-08-02T15:45:00Z">
        <w:del w:id="7597" w:author="Беликова Маргарита Николаевна" w:date="2018-09-13T12:06:00Z">
          <w:r w:rsidR="0090345F" w:rsidDel="00363322">
            <w:rPr>
              <w:noProof/>
            </w:rPr>
            <w:delText>44</w:delText>
          </w:r>
          <w:r w:rsidR="0090345F" w:rsidDel="00363322">
            <w:fldChar w:fldCharType="end"/>
          </w:r>
        </w:del>
      </w:ins>
      <w:del w:id="7598"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599" w:author="Воронов Алексей Алексеевич" w:date="2018-01-30T12:27:00Z">
        <w:del w:id="7600" w:author="Широбокова Алёна Сергеевна" w:date="2018-08-02T15:45:00Z">
          <w:r w:rsidR="00DB3D2B" w:rsidDel="0090345F">
            <w:rPr>
              <w:noProof/>
            </w:rPr>
            <w:delText>43</w:delText>
          </w:r>
        </w:del>
      </w:ins>
      <w:del w:id="7601" w:author="Широбокова Алёна Сергеевна" w:date="2018-08-02T15:45:00Z">
        <w:r w:rsidR="00D91317" w:rsidDel="0090345F">
          <w:rPr>
            <w:noProof/>
          </w:rPr>
          <w:delText>42</w:delText>
        </w:r>
        <w:r w:rsidR="00BB3A71" w:rsidDel="0090345F">
          <w:rPr>
            <w:noProof/>
          </w:rPr>
          <w:fldChar w:fldCharType="end"/>
        </w:r>
      </w:del>
      <w:r>
        <w:t xml:space="preserve"> Пример группирования записей в БО (в случае нескольких получателей)</w:t>
      </w:r>
    </w:p>
    <w:p w14:paraId="0855865A" w14:textId="77777777" w:rsidR="00AC3CC1" w:rsidRDefault="00AC3CC1" w:rsidP="00AC3CC1">
      <w:r>
        <w:rPr>
          <w:noProof/>
        </w:rPr>
        <w:drawing>
          <wp:inline distT="0" distB="0" distL="0" distR="0" wp14:anchorId="1DE0373D" wp14:editId="3DB3F328">
            <wp:extent cx="5482544" cy="5724736"/>
            <wp:effectExtent l="19050" t="19050" r="2349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2544" cy="5724736"/>
                    </a:xfrm>
                    <a:prstGeom prst="rect">
                      <a:avLst/>
                    </a:prstGeom>
                    <a:noFill/>
                    <a:ln w="3175">
                      <a:solidFill>
                        <a:schemeClr val="bg1">
                          <a:lumMod val="85000"/>
                        </a:schemeClr>
                      </a:solidFill>
                    </a:ln>
                  </pic:spPr>
                </pic:pic>
              </a:graphicData>
            </a:graphic>
          </wp:inline>
        </w:drawing>
      </w:r>
    </w:p>
    <w:p w14:paraId="540FD7BA" w14:textId="77777777" w:rsidR="00885D78" w:rsidRDefault="00885D78" w:rsidP="00885D78">
      <w:pPr>
        <w:pStyle w:val="2"/>
      </w:pPr>
      <w:bookmarkStart w:id="7602" w:name="_Toc21517726"/>
      <w:r w:rsidRPr="00885D78">
        <w:t>Приложение к выписке. Платежный ордер</w:t>
      </w:r>
      <w:bookmarkEnd w:id="7602"/>
    </w:p>
    <w:p w14:paraId="7ED3DAC6" w14:textId="0C20CE37" w:rsidR="003A0165" w:rsidRDefault="003A0165" w:rsidP="003A0165">
      <w:pPr>
        <w:spacing w:before="60" w:after="60"/>
        <w:ind w:firstLine="357"/>
        <w:rPr>
          <w:szCs w:val="20"/>
        </w:rPr>
      </w:pPr>
      <w:r>
        <w:rPr>
          <w:szCs w:val="20"/>
        </w:rPr>
        <w:t>На рисунке (</w:t>
      </w:r>
      <w:r>
        <w:rPr>
          <w:szCs w:val="20"/>
        </w:rPr>
        <w:fldChar w:fldCharType="begin"/>
      </w:r>
      <w:r>
        <w:rPr>
          <w:szCs w:val="20"/>
        </w:rPr>
        <w:instrText xml:space="preserve"> REF _Ref450291879 \h </w:instrText>
      </w:r>
      <w:r>
        <w:rPr>
          <w:szCs w:val="20"/>
        </w:rPr>
      </w:r>
      <w:r>
        <w:rPr>
          <w:szCs w:val="20"/>
        </w:rPr>
        <w:fldChar w:fldCharType="separate"/>
      </w:r>
      <w:ins w:id="7603" w:author="Феданкова Любовь Анатольевна" w:date="2019-10-09T12:38:00Z">
        <w:r w:rsidR="00031B2C">
          <w:t xml:space="preserve">Рисунок </w:t>
        </w:r>
        <w:r w:rsidR="00031B2C">
          <w:rPr>
            <w:noProof/>
          </w:rPr>
          <w:t>52</w:t>
        </w:r>
      </w:ins>
      <w:del w:id="7604" w:author="Феданкова Любовь Анатольевна" w:date="2019-10-09T12:38:00Z">
        <w:r w:rsidR="00DB3D2B" w:rsidDel="00031B2C">
          <w:delText xml:space="preserve">Рисунок </w:delText>
        </w:r>
        <w:r w:rsidR="00DB3D2B" w:rsidDel="00031B2C">
          <w:rPr>
            <w:noProof/>
          </w:rPr>
          <w:delText>44</w:delText>
        </w:r>
      </w:del>
      <w:r>
        <w:rPr>
          <w:szCs w:val="20"/>
        </w:rPr>
        <w:fldChar w:fldCharType="end"/>
      </w:r>
      <w:r>
        <w:rPr>
          <w:szCs w:val="20"/>
        </w:rPr>
        <w:fldChar w:fldCharType="begin"/>
      </w:r>
      <w:r>
        <w:rPr>
          <w:szCs w:val="20"/>
        </w:rPr>
        <w:instrText xml:space="preserve"> REF _Ref394662832 \h </w:instrText>
      </w:r>
      <w:r>
        <w:rPr>
          <w:szCs w:val="20"/>
        </w:rPr>
      </w:r>
      <w:r>
        <w:rPr>
          <w:szCs w:val="20"/>
        </w:rPr>
        <w:fldChar w:fldCharType="separate"/>
      </w:r>
      <w:ins w:id="7605" w:author="Феданкова Любовь Анатольевна" w:date="2019-10-09T12:38:00Z">
        <w:r w:rsidR="00031B2C">
          <w:rPr>
            <w:b/>
            <w:bCs/>
            <w:szCs w:val="20"/>
          </w:rPr>
          <w:t>Ошибка! Источник ссылки не найден.</w:t>
        </w:r>
      </w:ins>
      <w:del w:id="7606" w:author="Феданкова Любовь Анатольевна" w:date="2019-10-09T12:38:00Z">
        <w:r w:rsidR="00DB3D2B" w:rsidDel="00031B2C">
          <w:rPr>
            <w:b/>
            <w:bCs/>
            <w:szCs w:val="20"/>
          </w:rPr>
          <w:delText>.</w:delText>
        </w:r>
      </w:del>
      <w:r>
        <w:rPr>
          <w:szCs w:val="20"/>
        </w:rPr>
        <w:fldChar w:fldCharType="end"/>
      </w:r>
      <w:r>
        <w:rPr>
          <w:szCs w:val="20"/>
        </w:rPr>
        <w:t>) приведен м</w:t>
      </w:r>
      <w:r w:rsidRPr="001F2BFA">
        <w:rPr>
          <w:szCs w:val="20"/>
        </w:rPr>
        <w:t xml:space="preserve">акет </w:t>
      </w:r>
      <w:r>
        <w:rPr>
          <w:szCs w:val="20"/>
        </w:rPr>
        <w:t>печатной формы платежного ордера. В таблице (</w:t>
      </w:r>
      <w:r>
        <w:rPr>
          <w:szCs w:val="20"/>
        </w:rPr>
        <w:fldChar w:fldCharType="begin"/>
      </w:r>
      <w:r>
        <w:rPr>
          <w:szCs w:val="20"/>
        </w:rPr>
        <w:instrText xml:space="preserve"> REF _Ref450291896 \h </w:instrText>
      </w:r>
      <w:r>
        <w:rPr>
          <w:szCs w:val="20"/>
        </w:rPr>
      </w:r>
      <w:r>
        <w:rPr>
          <w:szCs w:val="20"/>
        </w:rPr>
        <w:fldChar w:fldCharType="separate"/>
      </w:r>
      <w:ins w:id="7607" w:author="Феданкова Любовь Анатольевна" w:date="2019-10-09T12:38:00Z">
        <w:r w:rsidR="00031B2C">
          <w:t xml:space="preserve">Таблица </w:t>
        </w:r>
        <w:r w:rsidR="00031B2C">
          <w:rPr>
            <w:noProof/>
          </w:rPr>
          <w:t>66</w:t>
        </w:r>
      </w:ins>
      <w:del w:id="7608" w:author="Феданкова Любовь Анатольевна" w:date="2019-10-09T12:38:00Z">
        <w:r w:rsidR="00DB3D2B" w:rsidDel="00031B2C">
          <w:delText xml:space="preserve">Таблица </w:delText>
        </w:r>
        <w:r w:rsidR="00DB3D2B" w:rsidDel="00031B2C">
          <w:rPr>
            <w:noProof/>
          </w:rPr>
          <w:delText>63</w:delText>
        </w:r>
      </w:del>
      <w:r>
        <w:rPr>
          <w:szCs w:val="20"/>
        </w:rPr>
        <w:fldChar w:fldCharType="end"/>
      </w:r>
      <w:r>
        <w:rPr>
          <w:szCs w:val="20"/>
        </w:rPr>
        <w:t>) описаны правила заполнения полей печатной формы платежного ордера.</w:t>
      </w:r>
    </w:p>
    <w:p w14:paraId="207CE6D3" w14:textId="6CD2A72E" w:rsidR="003A0165" w:rsidRDefault="003A0165" w:rsidP="003A0165">
      <w:pPr>
        <w:pStyle w:val="af6"/>
      </w:pPr>
      <w:bookmarkStart w:id="7609" w:name="_Ref450291879"/>
      <w:r>
        <w:t xml:space="preserve">Рисунок </w:t>
      </w:r>
      <w:ins w:id="7610"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611" w:author="Феданкова Любовь Анатольевна" w:date="2019-10-09T12:38:00Z">
        <w:r w:rsidR="00031B2C">
          <w:rPr>
            <w:noProof/>
          </w:rPr>
          <w:t>52</w:t>
        </w:r>
      </w:ins>
      <w:ins w:id="7612" w:author="Широбокова Алёна Сергеевна" w:date="2018-10-08T14:09:00Z">
        <w:r w:rsidR="006846C7">
          <w:fldChar w:fldCharType="end"/>
        </w:r>
      </w:ins>
      <w:ins w:id="7613" w:author="Беликова Маргарита Николаевна" w:date="2018-09-28T15:38:00Z">
        <w:del w:id="7614" w:author="Широбокова Алёна Сергеевна" w:date="2018-10-08T14:09:00Z">
          <w:r w:rsidR="00D4212C" w:rsidDel="006846C7">
            <w:fldChar w:fldCharType="begin"/>
          </w:r>
          <w:r w:rsidR="00D4212C" w:rsidDel="006846C7">
            <w:delInstrText xml:space="preserve"> SEQ Рисунок \* ARABIC </w:delInstrText>
          </w:r>
        </w:del>
      </w:ins>
      <w:del w:id="7615" w:author="Широбокова Алёна Сергеевна" w:date="2018-10-08T14:09:00Z">
        <w:r w:rsidR="00D4212C" w:rsidDel="006846C7">
          <w:fldChar w:fldCharType="separate"/>
        </w:r>
      </w:del>
      <w:ins w:id="7616" w:author="Беликова Маргарита Николаевна" w:date="2018-09-28T15:38:00Z">
        <w:del w:id="7617" w:author="Широбокова Алёна Сергеевна" w:date="2018-10-08T14:09:00Z">
          <w:r w:rsidR="00D4212C" w:rsidDel="006846C7">
            <w:rPr>
              <w:noProof/>
            </w:rPr>
            <w:delText>48</w:delText>
          </w:r>
          <w:r w:rsidR="00D4212C" w:rsidDel="006846C7">
            <w:fldChar w:fldCharType="end"/>
          </w:r>
        </w:del>
      </w:ins>
      <w:del w:id="7618" w:author="Беликова Маргарита Николаевна" w:date="2018-09-28T15:38:00Z">
        <w:r w:rsidR="00330166" w:rsidDel="00D4212C">
          <w:rPr>
            <w:noProof/>
          </w:rPr>
          <w:fldChar w:fldCharType="begin"/>
        </w:r>
        <w:r w:rsidR="00330166" w:rsidDel="00D4212C">
          <w:rPr>
            <w:noProof/>
          </w:rPr>
          <w:delInstrText xml:space="preserve"> SEQ Рисунок \* ARABIC </w:delInstrText>
        </w:r>
        <w:r w:rsidR="00330166" w:rsidDel="00D4212C">
          <w:rPr>
            <w:noProof/>
          </w:rPr>
          <w:fldChar w:fldCharType="separate"/>
        </w:r>
        <w:r w:rsidR="00363322" w:rsidDel="00D4212C">
          <w:rPr>
            <w:noProof/>
          </w:rPr>
          <w:delText>46</w:delText>
        </w:r>
        <w:r w:rsidR="00330166" w:rsidDel="00D4212C">
          <w:rPr>
            <w:noProof/>
          </w:rPr>
          <w:fldChar w:fldCharType="end"/>
        </w:r>
      </w:del>
      <w:bookmarkEnd w:id="7609"/>
      <w:r>
        <w:t xml:space="preserve"> Печатная форма «Платежный ордер»</w:t>
      </w:r>
    </w:p>
    <w:p w14:paraId="72B00118" w14:textId="77777777" w:rsidR="003A0165" w:rsidRDefault="003A0165" w:rsidP="003A0165">
      <w:pPr>
        <w:keepNext/>
        <w:ind w:hanging="56"/>
      </w:pPr>
      <w:r>
        <w:rPr>
          <w:noProof/>
        </w:rPr>
        <w:drawing>
          <wp:inline distT="0" distB="0" distL="0" distR="0" wp14:anchorId="3B8410C3" wp14:editId="5483CA67">
            <wp:extent cx="6301105" cy="6636211"/>
            <wp:effectExtent l="19050" t="19050" r="23495" b="12700"/>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01105" cy="6636211"/>
                    </a:xfrm>
                    <a:prstGeom prst="rect">
                      <a:avLst/>
                    </a:prstGeom>
                    <a:noFill/>
                    <a:ln w="3175">
                      <a:solidFill>
                        <a:schemeClr val="bg1">
                          <a:lumMod val="85000"/>
                        </a:schemeClr>
                      </a:solidFill>
                    </a:ln>
                  </pic:spPr>
                </pic:pic>
              </a:graphicData>
            </a:graphic>
          </wp:inline>
        </w:drawing>
      </w:r>
    </w:p>
    <w:p w14:paraId="6526EAC1" w14:textId="77777777" w:rsidR="003A0165" w:rsidRDefault="003A0165" w:rsidP="003A0165">
      <w:pPr>
        <w:ind w:hanging="56"/>
      </w:pPr>
    </w:p>
    <w:p w14:paraId="2108E3D4" w14:textId="77777777" w:rsidR="003A0165" w:rsidRDefault="003A0165" w:rsidP="003A0165">
      <w:pPr>
        <w:pStyle w:val="af6"/>
      </w:pPr>
      <w:bookmarkStart w:id="7619" w:name="_Ref450291896"/>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620" w:author="Феданкова Любовь Анатольевна" w:date="2019-10-09T12:38:00Z">
        <w:r w:rsidR="00031B2C">
          <w:rPr>
            <w:noProof/>
          </w:rPr>
          <w:t>66</w:t>
        </w:r>
      </w:ins>
      <w:ins w:id="7621" w:author="Воронов Алексей Алексеевич" w:date="2018-01-30T12:27:00Z">
        <w:del w:id="7622" w:author="Феданкова Любовь Анатольевна" w:date="2019-10-09T12:38:00Z">
          <w:r w:rsidR="00DB3D2B" w:rsidDel="00031B2C">
            <w:rPr>
              <w:noProof/>
            </w:rPr>
            <w:delText>63</w:delText>
          </w:r>
        </w:del>
      </w:ins>
      <w:del w:id="7623" w:author="Феданкова Любовь Анатольевна" w:date="2019-10-09T12:38:00Z">
        <w:r w:rsidR="00D91317" w:rsidDel="00031B2C">
          <w:rPr>
            <w:noProof/>
          </w:rPr>
          <w:delText>37</w:delText>
        </w:r>
      </w:del>
      <w:r w:rsidR="00330166">
        <w:rPr>
          <w:noProof/>
        </w:rPr>
        <w:fldChar w:fldCharType="end"/>
      </w:r>
      <w:bookmarkEnd w:id="7619"/>
      <w:r>
        <w:t xml:space="preserve"> Правила заполнения полей печатной формы «Платежный ордер»</w:t>
      </w:r>
    </w:p>
    <w:tbl>
      <w:tblPr>
        <w:tblW w:w="978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7230"/>
      </w:tblGrid>
      <w:tr w:rsidR="003A0165" w:rsidRPr="0069035C" w14:paraId="1B2E8E1E" w14:textId="77777777" w:rsidTr="002507D7">
        <w:trPr>
          <w:cantSplit/>
          <w:tblHeader/>
        </w:trPr>
        <w:tc>
          <w:tcPr>
            <w:tcW w:w="720" w:type="dxa"/>
            <w:tcBorders>
              <w:bottom w:val="nil"/>
            </w:tcBorders>
            <w:vAlign w:val="center"/>
          </w:tcPr>
          <w:p w14:paraId="6D18FD33" w14:textId="77777777" w:rsidR="003A0165" w:rsidRPr="0069035C" w:rsidRDefault="003A0165" w:rsidP="003A0165">
            <w:pPr>
              <w:pStyle w:val="af8"/>
              <w:spacing w:before="20" w:after="20"/>
              <w:jc w:val="center"/>
              <w:rPr>
                <w:rStyle w:val="af9"/>
                <w:b/>
              </w:rPr>
            </w:pPr>
            <w:r w:rsidRPr="0069035C">
              <w:t xml:space="preserve">№ </w:t>
            </w:r>
            <w:r>
              <w:t xml:space="preserve">поля в шаблоне </w:t>
            </w:r>
          </w:p>
        </w:tc>
        <w:tc>
          <w:tcPr>
            <w:tcW w:w="1831" w:type="dxa"/>
            <w:tcBorders>
              <w:bottom w:val="nil"/>
            </w:tcBorders>
            <w:vAlign w:val="center"/>
          </w:tcPr>
          <w:p w14:paraId="72B68EC7" w14:textId="77777777" w:rsidR="003A0165" w:rsidRPr="0069035C" w:rsidRDefault="003A0165" w:rsidP="003A0165">
            <w:pPr>
              <w:pStyle w:val="af8"/>
              <w:spacing w:before="20" w:after="20"/>
              <w:jc w:val="center"/>
            </w:pPr>
            <w:r>
              <w:t>Наименование поля</w:t>
            </w:r>
          </w:p>
        </w:tc>
        <w:tc>
          <w:tcPr>
            <w:tcW w:w="7230" w:type="dxa"/>
            <w:tcBorders>
              <w:bottom w:val="nil"/>
            </w:tcBorders>
            <w:vAlign w:val="center"/>
          </w:tcPr>
          <w:p w14:paraId="60904EDE" w14:textId="77777777" w:rsidR="003A0165" w:rsidRPr="0069035C" w:rsidRDefault="003A0165" w:rsidP="003A0165">
            <w:pPr>
              <w:pStyle w:val="af8"/>
              <w:spacing w:before="20" w:after="20"/>
              <w:jc w:val="center"/>
            </w:pPr>
            <w:r>
              <w:t>Правила заполнения на печатной форме</w:t>
            </w:r>
          </w:p>
        </w:tc>
      </w:tr>
      <w:tr w:rsidR="003A0165" w14:paraId="631F6BF1" w14:textId="77777777" w:rsidTr="002507D7">
        <w:trPr>
          <w:cantSplit/>
        </w:trPr>
        <w:tc>
          <w:tcPr>
            <w:tcW w:w="720" w:type="dxa"/>
          </w:tcPr>
          <w:p w14:paraId="640EC4DA" w14:textId="77777777" w:rsidR="003A0165" w:rsidRPr="007969C2" w:rsidRDefault="003A0165" w:rsidP="003A0165">
            <w:pPr>
              <w:pStyle w:val="afa"/>
              <w:spacing w:before="20" w:after="20"/>
              <w:ind w:left="-108"/>
              <w:jc w:val="center"/>
              <w:rPr>
                <w:rStyle w:val="af9"/>
              </w:rPr>
            </w:pPr>
            <w:r w:rsidRPr="007969C2">
              <w:rPr>
                <w:rStyle w:val="af9"/>
              </w:rPr>
              <w:t>1</w:t>
            </w:r>
          </w:p>
        </w:tc>
        <w:tc>
          <w:tcPr>
            <w:tcW w:w="1831" w:type="dxa"/>
          </w:tcPr>
          <w:p w14:paraId="25A2C2A1" w14:textId="77777777" w:rsidR="003A0165" w:rsidRPr="007969C2" w:rsidRDefault="003A0165" w:rsidP="003A0165">
            <w:pPr>
              <w:pStyle w:val="afa"/>
              <w:rPr>
                <w:b/>
              </w:rPr>
            </w:pPr>
            <w:r w:rsidRPr="007969C2">
              <w:rPr>
                <w:b/>
              </w:rPr>
              <w:t>ПЛАТЕЖНЫЙ ОРДЕР</w:t>
            </w:r>
          </w:p>
        </w:tc>
        <w:tc>
          <w:tcPr>
            <w:tcW w:w="7230" w:type="dxa"/>
          </w:tcPr>
          <w:p w14:paraId="70114F63" w14:textId="77777777" w:rsidR="003A0165" w:rsidRPr="00431A60" w:rsidRDefault="003A0165" w:rsidP="003A0165">
            <w:pPr>
              <w:pStyle w:val="afa"/>
            </w:pPr>
            <w:r w:rsidRPr="00431A60">
              <w:t>Наименование документа</w:t>
            </w:r>
          </w:p>
        </w:tc>
      </w:tr>
      <w:tr w:rsidR="003A0165" w14:paraId="6A67CE18" w14:textId="77777777" w:rsidTr="002507D7">
        <w:trPr>
          <w:cantSplit/>
        </w:trPr>
        <w:tc>
          <w:tcPr>
            <w:tcW w:w="720" w:type="dxa"/>
          </w:tcPr>
          <w:p w14:paraId="477CFACE" w14:textId="77777777" w:rsidR="003A0165" w:rsidRPr="007969C2" w:rsidRDefault="003A0165" w:rsidP="003A0165">
            <w:pPr>
              <w:pStyle w:val="afa"/>
              <w:spacing w:before="20" w:after="20"/>
              <w:ind w:left="-108"/>
              <w:jc w:val="center"/>
              <w:rPr>
                <w:rStyle w:val="af9"/>
              </w:rPr>
            </w:pPr>
            <w:r w:rsidRPr="007969C2">
              <w:rPr>
                <w:rStyle w:val="af9"/>
              </w:rPr>
              <w:t>2</w:t>
            </w:r>
          </w:p>
        </w:tc>
        <w:tc>
          <w:tcPr>
            <w:tcW w:w="1831" w:type="dxa"/>
          </w:tcPr>
          <w:p w14:paraId="20AE8D26" w14:textId="77777777" w:rsidR="003A0165" w:rsidRPr="007969C2" w:rsidRDefault="003A0165" w:rsidP="003A0165">
            <w:pPr>
              <w:pStyle w:val="afa"/>
              <w:rPr>
                <w:b/>
              </w:rPr>
            </w:pPr>
            <w:r w:rsidRPr="007969C2">
              <w:rPr>
                <w:b/>
              </w:rPr>
              <w:t>0401066</w:t>
            </w:r>
          </w:p>
        </w:tc>
        <w:tc>
          <w:tcPr>
            <w:tcW w:w="7230" w:type="dxa"/>
          </w:tcPr>
          <w:p w14:paraId="6369BC40" w14:textId="77777777" w:rsidR="003A0165" w:rsidRPr="00431A60" w:rsidRDefault="003A0165" w:rsidP="003A0165">
            <w:pPr>
              <w:pStyle w:val="afa"/>
            </w:pPr>
            <w:r w:rsidRPr="00431A60">
              <w:t xml:space="preserve">Номер формы по </w:t>
            </w:r>
            <w:hyperlink r:id="rId194" w:history="1">
              <w:r w:rsidRPr="00431A60">
                <w:t>ОКУД</w:t>
              </w:r>
            </w:hyperlink>
            <w:r w:rsidRPr="00431A60">
              <w:t xml:space="preserve"> ОК 011-93, класс "Унифицированная система банковской документации"</w:t>
            </w:r>
          </w:p>
        </w:tc>
      </w:tr>
      <w:tr w:rsidR="003A0165" w14:paraId="1D923B10" w14:textId="77777777" w:rsidTr="002507D7">
        <w:trPr>
          <w:cantSplit/>
        </w:trPr>
        <w:tc>
          <w:tcPr>
            <w:tcW w:w="720" w:type="dxa"/>
          </w:tcPr>
          <w:p w14:paraId="2B5A6FAC" w14:textId="77777777" w:rsidR="003A0165" w:rsidRPr="007969C2" w:rsidRDefault="003A0165" w:rsidP="003A0165">
            <w:pPr>
              <w:pStyle w:val="afa"/>
              <w:spacing w:before="20" w:after="20"/>
              <w:ind w:left="-108"/>
              <w:jc w:val="center"/>
              <w:rPr>
                <w:rStyle w:val="af9"/>
              </w:rPr>
            </w:pPr>
            <w:r w:rsidRPr="007969C2">
              <w:rPr>
                <w:rStyle w:val="af9"/>
              </w:rPr>
              <w:t>3</w:t>
            </w:r>
          </w:p>
        </w:tc>
        <w:tc>
          <w:tcPr>
            <w:tcW w:w="1831" w:type="dxa"/>
          </w:tcPr>
          <w:p w14:paraId="477AE41D" w14:textId="77777777" w:rsidR="003A0165" w:rsidRPr="007969C2" w:rsidRDefault="003A0165" w:rsidP="003A0165">
            <w:pPr>
              <w:pStyle w:val="afa"/>
              <w:rPr>
                <w:b/>
              </w:rPr>
            </w:pPr>
            <w:r w:rsidRPr="007969C2">
              <w:rPr>
                <w:b/>
              </w:rPr>
              <w:t>N</w:t>
            </w:r>
          </w:p>
        </w:tc>
        <w:tc>
          <w:tcPr>
            <w:tcW w:w="7230" w:type="dxa"/>
          </w:tcPr>
          <w:p w14:paraId="508E0314" w14:textId="77777777" w:rsidR="003A0165" w:rsidRDefault="003A0165" w:rsidP="003A0165">
            <w:pPr>
              <w:pStyle w:val="afa"/>
            </w:pPr>
            <w:r w:rsidRPr="00431A60">
              <w:t>Номер платежного ордера</w:t>
            </w:r>
          </w:p>
          <w:p w14:paraId="7318E83C" w14:textId="77777777" w:rsidR="003A0165" w:rsidRPr="00431A60" w:rsidRDefault="003A0165" w:rsidP="003A0165">
            <w:pPr>
              <w:pStyle w:val="afa"/>
            </w:pPr>
            <w:r w:rsidRPr="00431A60">
              <w:t>У</w:t>
            </w:r>
            <w:r>
              <w:t xml:space="preserve">казывается </w:t>
            </w:r>
            <w:r w:rsidRPr="00431A60">
              <w:t xml:space="preserve">номер платежного </w:t>
            </w:r>
            <w:r>
              <w:t xml:space="preserve"> </w:t>
            </w:r>
            <w:r w:rsidRPr="00431A60">
              <w:t>ордера цифрами. В случае, если номер состоит более чем из т</w:t>
            </w:r>
            <w:r>
              <w:t xml:space="preserve">рех цифр, платежный ордер при </w:t>
            </w:r>
            <w:r w:rsidRPr="00431A60">
              <w:t xml:space="preserve">осуществлении платежей  через расчетную сеть Банка России идентифицируется по трем последним разрядам номера, которые должны быть отличны от "000" </w:t>
            </w:r>
          </w:p>
        </w:tc>
      </w:tr>
      <w:tr w:rsidR="003A0165" w14:paraId="797D722E" w14:textId="77777777" w:rsidTr="002507D7">
        <w:trPr>
          <w:cantSplit/>
        </w:trPr>
        <w:tc>
          <w:tcPr>
            <w:tcW w:w="720" w:type="dxa"/>
          </w:tcPr>
          <w:p w14:paraId="0DF092A2" w14:textId="77777777" w:rsidR="003A0165" w:rsidRPr="007969C2" w:rsidRDefault="003A0165" w:rsidP="003A0165">
            <w:pPr>
              <w:pStyle w:val="afa"/>
              <w:spacing w:before="20" w:after="20"/>
              <w:ind w:left="-108"/>
              <w:jc w:val="center"/>
              <w:rPr>
                <w:rStyle w:val="af9"/>
              </w:rPr>
            </w:pPr>
            <w:r w:rsidRPr="007969C2">
              <w:rPr>
                <w:rStyle w:val="af9"/>
              </w:rPr>
              <w:t>4</w:t>
            </w:r>
          </w:p>
        </w:tc>
        <w:tc>
          <w:tcPr>
            <w:tcW w:w="1831" w:type="dxa"/>
          </w:tcPr>
          <w:p w14:paraId="6135FEB5" w14:textId="77777777" w:rsidR="003A0165" w:rsidRPr="007969C2" w:rsidRDefault="003A0165" w:rsidP="003A0165">
            <w:pPr>
              <w:pStyle w:val="afa"/>
              <w:rPr>
                <w:b/>
              </w:rPr>
            </w:pPr>
            <w:r w:rsidRPr="007969C2">
              <w:rPr>
                <w:b/>
              </w:rPr>
              <w:t>Дата</w:t>
            </w:r>
          </w:p>
        </w:tc>
        <w:tc>
          <w:tcPr>
            <w:tcW w:w="7230" w:type="dxa"/>
          </w:tcPr>
          <w:p w14:paraId="6F7945E2" w14:textId="77777777" w:rsidR="003A0165" w:rsidRPr="00431A60" w:rsidRDefault="003A0165" w:rsidP="003A0165">
            <w:pPr>
              <w:pStyle w:val="afa"/>
            </w:pPr>
            <w:r w:rsidRPr="00431A60">
              <w:t>Дата составления платежного ордера (дата списания со счета плательщика).</w:t>
            </w:r>
          </w:p>
          <w:p w14:paraId="1A7AF108" w14:textId="77777777" w:rsidR="003A0165" w:rsidRPr="00431A60" w:rsidRDefault="003A0165" w:rsidP="003A0165">
            <w:pPr>
              <w:pStyle w:val="afa"/>
            </w:pPr>
            <w:r w:rsidRPr="00431A60">
              <w:t xml:space="preserve">Указываются число,  месяц, год – цифрами (в   формате  ДД.ММ.ГГГГ)  или  число   цифрами, месяц - прописью, год – цифрами (полностью) </w:t>
            </w:r>
          </w:p>
        </w:tc>
      </w:tr>
      <w:tr w:rsidR="003A0165" w14:paraId="08EB4DBD" w14:textId="77777777" w:rsidTr="002507D7">
        <w:trPr>
          <w:cantSplit/>
        </w:trPr>
        <w:tc>
          <w:tcPr>
            <w:tcW w:w="720" w:type="dxa"/>
          </w:tcPr>
          <w:p w14:paraId="5C924A57" w14:textId="77777777" w:rsidR="003A0165" w:rsidRPr="007969C2" w:rsidRDefault="003A0165" w:rsidP="003A0165">
            <w:pPr>
              <w:pStyle w:val="afa"/>
              <w:spacing w:before="20" w:after="20"/>
              <w:ind w:left="-108"/>
              <w:jc w:val="center"/>
              <w:rPr>
                <w:rStyle w:val="af9"/>
              </w:rPr>
            </w:pPr>
            <w:r w:rsidRPr="007969C2">
              <w:rPr>
                <w:rStyle w:val="af9"/>
              </w:rPr>
              <w:t>5</w:t>
            </w:r>
          </w:p>
        </w:tc>
        <w:tc>
          <w:tcPr>
            <w:tcW w:w="1831" w:type="dxa"/>
          </w:tcPr>
          <w:p w14:paraId="733AE0B7" w14:textId="77777777" w:rsidR="003A0165" w:rsidRPr="007969C2" w:rsidRDefault="003A0165" w:rsidP="003A0165">
            <w:pPr>
              <w:pStyle w:val="afa"/>
              <w:rPr>
                <w:b/>
              </w:rPr>
            </w:pPr>
            <w:r w:rsidRPr="007969C2">
              <w:rPr>
                <w:b/>
              </w:rPr>
              <w:t xml:space="preserve">Вид платежа      </w:t>
            </w:r>
          </w:p>
        </w:tc>
        <w:tc>
          <w:tcPr>
            <w:tcW w:w="7230" w:type="dxa"/>
          </w:tcPr>
          <w:p w14:paraId="34CBC903" w14:textId="77777777" w:rsidR="003A0165" w:rsidRPr="00431A60" w:rsidRDefault="003A0165" w:rsidP="003A0165">
            <w:pPr>
              <w:pStyle w:val="afa"/>
            </w:pPr>
            <w:r w:rsidRPr="00431A60">
              <w:t xml:space="preserve">Способ осуществления частичного платежа (прописью). Частичный платеж осуществляется тем же способом, который установлен для оплачиваемого расчетного документа, если иное не предусмотрено нормативными актами </w:t>
            </w:r>
            <w:r>
              <w:t xml:space="preserve">Банка </w:t>
            </w:r>
            <w:r w:rsidRPr="00431A60">
              <w:t>России, договором банковского (корреспондентского) счета</w:t>
            </w:r>
          </w:p>
        </w:tc>
      </w:tr>
      <w:tr w:rsidR="003A0165" w14:paraId="27F9D757" w14:textId="77777777" w:rsidTr="002507D7">
        <w:trPr>
          <w:cantSplit/>
        </w:trPr>
        <w:tc>
          <w:tcPr>
            <w:tcW w:w="720" w:type="dxa"/>
          </w:tcPr>
          <w:p w14:paraId="4611F060" w14:textId="77777777" w:rsidR="003A0165" w:rsidRPr="007969C2" w:rsidRDefault="003A0165" w:rsidP="003A0165">
            <w:pPr>
              <w:pStyle w:val="afa"/>
              <w:spacing w:before="20" w:after="20"/>
              <w:ind w:left="-108"/>
              <w:jc w:val="center"/>
              <w:rPr>
                <w:rStyle w:val="af9"/>
              </w:rPr>
            </w:pPr>
            <w:r w:rsidRPr="007969C2">
              <w:rPr>
                <w:rStyle w:val="af9"/>
              </w:rPr>
              <w:t>6</w:t>
            </w:r>
          </w:p>
        </w:tc>
        <w:tc>
          <w:tcPr>
            <w:tcW w:w="1831" w:type="dxa"/>
          </w:tcPr>
          <w:p w14:paraId="393F6CDD" w14:textId="77777777" w:rsidR="003A0165" w:rsidRPr="007969C2" w:rsidRDefault="003A0165" w:rsidP="003A0165">
            <w:pPr>
              <w:pStyle w:val="afa"/>
              <w:rPr>
                <w:b/>
              </w:rPr>
            </w:pPr>
            <w:r w:rsidRPr="007969C2">
              <w:rPr>
                <w:b/>
              </w:rPr>
              <w:t xml:space="preserve">Сумма прописью   </w:t>
            </w:r>
          </w:p>
        </w:tc>
        <w:tc>
          <w:tcPr>
            <w:tcW w:w="7230" w:type="dxa"/>
          </w:tcPr>
          <w:p w14:paraId="514039E5" w14:textId="77777777" w:rsidR="003A0165" w:rsidRPr="00431A60" w:rsidRDefault="003A0165" w:rsidP="003A0165">
            <w:pPr>
              <w:pStyle w:val="afa"/>
              <w:rPr>
                <w:rFonts w:ascii="Verdana" w:hAnsi="Verdana"/>
              </w:rPr>
            </w:pPr>
            <w:r w:rsidRPr="0008600E">
              <w:t>Указывается с начала строки с заглавной буквы сумма частичного платежа прописью в рублях, при этом слово "рубль ("рублей", "рубля") не сокращается, копейки   указываются   цифрами,   слово "копейка" ("копейки", "копеек") также не сокращается. Если сумма частичного платежа   прописью   выражена   в  целых рублях,  то  копейки можно не указывать при  этом  в  поле  "Сумма"  указываются сумма    частичного  платежа   и    знак равенства "="</w:t>
            </w:r>
          </w:p>
        </w:tc>
      </w:tr>
      <w:tr w:rsidR="003A0165" w14:paraId="5F4FEB43" w14:textId="77777777" w:rsidTr="002507D7">
        <w:trPr>
          <w:cantSplit/>
        </w:trPr>
        <w:tc>
          <w:tcPr>
            <w:tcW w:w="720" w:type="dxa"/>
          </w:tcPr>
          <w:p w14:paraId="36C6F395" w14:textId="77777777" w:rsidR="003A0165" w:rsidRPr="007969C2" w:rsidRDefault="003A0165" w:rsidP="003A0165">
            <w:pPr>
              <w:pStyle w:val="afa"/>
              <w:spacing w:before="20" w:after="20"/>
              <w:ind w:left="-108"/>
              <w:jc w:val="center"/>
              <w:rPr>
                <w:rStyle w:val="af9"/>
              </w:rPr>
            </w:pPr>
            <w:r w:rsidRPr="007969C2">
              <w:rPr>
                <w:rStyle w:val="af9"/>
              </w:rPr>
              <w:t>7</w:t>
            </w:r>
          </w:p>
        </w:tc>
        <w:tc>
          <w:tcPr>
            <w:tcW w:w="1831" w:type="dxa"/>
          </w:tcPr>
          <w:p w14:paraId="097B5FD8" w14:textId="77777777" w:rsidR="003A0165" w:rsidRPr="007969C2" w:rsidRDefault="003A0165" w:rsidP="003A0165">
            <w:pPr>
              <w:pStyle w:val="afa"/>
              <w:rPr>
                <w:b/>
              </w:rPr>
            </w:pPr>
            <w:r w:rsidRPr="007969C2">
              <w:rPr>
                <w:b/>
              </w:rPr>
              <w:t>Сумма</w:t>
            </w:r>
          </w:p>
        </w:tc>
        <w:tc>
          <w:tcPr>
            <w:tcW w:w="7230" w:type="dxa"/>
          </w:tcPr>
          <w:p w14:paraId="5D18843C" w14:textId="77777777" w:rsidR="003A0165" w:rsidRPr="0008600E" w:rsidRDefault="003A0165" w:rsidP="003A0165">
            <w:pPr>
              <w:pStyle w:val="afa"/>
            </w:pPr>
            <w:r w:rsidRPr="0008600E">
              <w:t xml:space="preserve">Указывается сумма частичного платежа цифрами, рубли  отделяются от копеек знаком тире "-". </w:t>
            </w:r>
          </w:p>
          <w:p w14:paraId="1095D66E" w14:textId="77777777" w:rsidR="003A0165" w:rsidRPr="0008600E" w:rsidRDefault="003A0165" w:rsidP="003A0165">
            <w:pPr>
              <w:pStyle w:val="afa"/>
            </w:pPr>
            <w:r w:rsidRPr="0008600E">
              <w:t>Если сумма  частичного платежа цифрами выражена в целых рублях, то копейки можно не указывать, в этом случае указываются   сумма  частичного платежа и знак равенства "=", при этом в поле "Сумма прописью" указывается сумма частичного платежа в целых рублях</w:t>
            </w:r>
          </w:p>
        </w:tc>
      </w:tr>
      <w:tr w:rsidR="003A0165" w14:paraId="3EE4D16F" w14:textId="77777777" w:rsidTr="002507D7">
        <w:trPr>
          <w:cantSplit/>
        </w:trPr>
        <w:tc>
          <w:tcPr>
            <w:tcW w:w="720" w:type="dxa"/>
          </w:tcPr>
          <w:p w14:paraId="1801571D" w14:textId="77777777" w:rsidR="003A0165" w:rsidRPr="007969C2" w:rsidRDefault="003A0165" w:rsidP="003A0165">
            <w:pPr>
              <w:pStyle w:val="afa"/>
              <w:spacing w:before="20" w:after="20"/>
              <w:ind w:left="-108"/>
              <w:jc w:val="center"/>
              <w:rPr>
                <w:rStyle w:val="af9"/>
              </w:rPr>
            </w:pPr>
            <w:r w:rsidRPr="007969C2">
              <w:rPr>
                <w:rStyle w:val="af9"/>
              </w:rPr>
              <w:t>8</w:t>
            </w:r>
          </w:p>
        </w:tc>
        <w:tc>
          <w:tcPr>
            <w:tcW w:w="1831" w:type="dxa"/>
          </w:tcPr>
          <w:p w14:paraId="0677AAFC" w14:textId="77777777" w:rsidR="003A0165" w:rsidRPr="007969C2" w:rsidRDefault="003A0165" w:rsidP="003A0165">
            <w:pPr>
              <w:pStyle w:val="afa"/>
              <w:rPr>
                <w:b/>
              </w:rPr>
            </w:pPr>
            <w:r w:rsidRPr="007969C2">
              <w:rPr>
                <w:b/>
              </w:rPr>
              <w:t xml:space="preserve">Плательщик       </w:t>
            </w:r>
          </w:p>
        </w:tc>
        <w:tc>
          <w:tcPr>
            <w:tcW w:w="7230" w:type="dxa"/>
          </w:tcPr>
          <w:p w14:paraId="37E748E9" w14:textId="77777777" w:rsidR="003A0165" w:rsidRPr="0008600E" w:rsidRDefault="003A0165" w:rsidP="003A0165">
            <w:pPr>
              <w:pStyle w:val="afa"/>
            </w:pPr>
            <w:r w:rsidRPr="0008600E">
              <w:t>Переносится наименование плательщика средств  (дополнительная информация при ее  наличии) из  соответствующего поля расчетного документа, по   которому производится частичный платеж</w:t>
            </w:r>
          </w:p>
        </w:tc>
      </w:tr>
      <w:tr w:rsidR="003A0165" w14:paraId="290F8FBA" w14:textId="77777777" w:rsidTr="002507D7">
        <w:trPr>
          <w:cantSplit/>
        </w:trPr>
        <w:tc>
          <w:tcPr>
            <w:tcW w:w="720" w:type="dxa"/>
          </w:tcPr>
          <w:p w14:paraId="6B437167" w14:textId="77777777" w:rsidR="003A0165" w:rsidRPr="007969C2" w:rsidRDefault="003A0165" w:rsidP="003A0165">
            <w:pPr>
              <w:pStyle w:val="afa"/>
              <w:spacing w:before="20" w:after="20"/>
              <w:ind w:left="-108"/>
              <w:jc w:val="center"/>
              <w:rPr>
                <w:rStyle w:val="af9"/>
              </w:rPr>
            </w:pPr>
            <w:r w:rsidRPr="007969C2">
              <w:rPr>
                <w:rStyle w:val="af9"/>
              </w:rPr>
              <w:t>9</w:t>
            </w:r>
          </w:p>
        </w:tc>
        <w:tc>
          <w:tcPr>
            <w:tcW w:w="1831" w:type="dxa"/>
          </w:tcPr>
          <w:p w14:paraId="156273B5" w14:textId="77777777" w:rsidR="003A0165" w:rsidRPr="007969C2" w:rsidRDefault="003A0165" w:rsidP="003A0165">
            <w:pPr>
              <w:pStyle w:val="afa"/>
              <w:rPr>
                <w:b/>
              </w:rPr>
            </w:pPr>
            <w:r w:rsidRPr="007969C2">
              <w:rPr>
                <w:b/>
              </w:rPr>
              <w:t>Сч. N</w:t>
            </w:r>
          </w:p>
        </w:tc>
        <w:tc>
          <w:tcPr>
            <w:tcW w:w="7230" w:type="dxa"/>
          </w:tcPr>
          <w:p w14:paraId="7CFDA0D2" w14:textId="77777777" w:rsidR="003A0165" w:rsidRPr="0008600E" w:rsidRDefault="003A0165" w:rsidP="003A0165">
            <w:pPr>
              <w:pStyle w:val="afa"/>
            </w:pPr>
            <w:r w:rsidRPr="0008600E">
              <w:t>Номер счета плательщика. Переносится   из  соответствующего  поля расчетного   документа,    по   которому производится частичный платеж</w:t>
            </w:r>
          </w:p>
        </w:tc>
      </w:tr>
      <w:tr w:rsidR="003A0165" w14:paraId="0A40B1E0" w14:textId="77777777" w:rsidTr="002507D7">
        <w:trPr>
          <w:cantSplit/>
        </w:trPr>
        <w:tc>
          <w:tcPr>
            <w:tcW w:w="720" w:type="dxa"/>
          </w:tcPr>
          <w:p w14:paraId="55099ABA" w14:textId="77777777" w:rsidR="003A0165" w:rsidRPr="007969C2" w:rsidRDefault="003A0165" w:rsidP="003A0165">
            <w:pPr>
              <w:pStyle w:val="afa"/>
              <w:spacing w:before="20" w:after="20"/>
              <w:ind w:left="-108"/>
              <w:jc w:val="center"/>
              <w:rPr>
                <w:rStyle w:val="af9"/>
              </w:rPr>
            </w:pPr>
            <w:r w:rsidRPr="007969C2">
              <w:rPr>
                <w:rStyle w:val="af9"/>
              </w:rPr>
              <w:t>10</w:t>
            </w:r>
          </w:p>
        </w:tc>
        <w:tc>
          <w:tcPr>
            <w:tcW w:w="1831" w:type="dxa"/>
          </w:tcPr>
          <w:p w14:paraId="6C81A856" w14:textId="77777777" w:rsidR="003A0165" w:rsidRPr="007969C2" w:rsidRDefault="003A0165" w:rsidP="003A0165">
            <w:pPr>
              <w:pStyle w:val="afa"/>
              <w:rPr>
                <w:b/>
              </w:rPr>
            </w:pPr>
            <w:r w:rsidRPr="007969C2">
              <w:rPr>
                <w:b/>
              </w:rPr>
              <w:t>Банк плательщика</w:t>
            </w:r>
          </w:p>
        </w:tc>
        <w:tc>
          <w:tcPr>
            <w:tcW w:w="7230" w:type="dxa"/>
          </w:tcPr>
          <w:p w14:paraId="4523D21E" w14:textId="77777777" w:rsidR="003A0165" w:rsidRPr="0008600E" w:rsidRDefault="003A0165" w:rsidP="003A0165">
            <w:pPr>
              <w:pStyle w:val="afa"/>
            </w:pPr>
            <w:r w:rsidRPr="0008600E">
              <w:t>Переносятся        наименование        и местонахождение   банка  плательщика  из соответствующего     поля     расчетного документа,   по   которому  производится частичный платеж</w:t>
            </w:r>
          </w:p>
        </w:tc>
      </w:tr>
      <w:tr w:rsidR="003A0165" w14:paraId="7B229EF7" w14:textId="77777777" w:rsidTr="002507D7">
        <w:trPr>
          <w:cantSplit/>
        </w:trPr>
        <w:tc>
          <w:tcPr>
            <w:tcW w:w="720" w:type="dxa"/>
          </w:tcPr>
          <w:p w14:paraId="6EF4A435" w14:textId="77777777" w:rsidR="003A0165" w:rsidRPr="007969C2" w:rsidRDefault="003A0165" w:rsidP="003A0165">
            <w:pPr>
              <w:pStyle w:val="afa"/>
              <w:spacing w:before="20" w:after="20"/>
              <w:ind w:left="-108"/>
              <w:jc w:val="center"/>
              <w:rPr>
                <w:rStyle w:val="af9"/>
              </w:rPr>
            </w:pPr>
            <w:r w:rsidRPr="007969C2">
              <w:rPr>
                <w:rStyle w:val="af9"/>
              </w:rPr>
              <w:t>11</w:t>
            </w:r>
          </w:p>
        </w:tc>
        <w:tc>
          <w:tcPr>
            <w:tcW w:w="1831" w:type="dxa"/>
          </w:tcPr>
          <w:p w14:paraId="3A4C6A2F" w14:textId="77777777" w:rsidR="003A0165" w:rsidRPr="007969C2" w:rsidRDefault="003A0165" w:rsidP="003A0165">
            <w:pPr>
              <w:pStyle w:val="afa"/>
              <w:rPr>
                <w:b/>
              </w:rPr>
            </w:pPr>
            <w:r w:rsidRPr="007969C2">
              <w:rPr>
                <w:b/>
              </w:rPr>
              <w:t>БИК</w:t>
            </w:r>
          </w:p>
        </w:tc>
        <w:tc>
          <w:tcPr>
            <w:tcW w:w="7230" w:type="dxa"/>
          </w:tcPr>
          <w:p w14:paraId="20925A54" w14:textId="77777777" w:rsidR="003A0165" w:rsidRPr="0008600E" w:rsidRDefault="003A0165" w:rsidP="003A0165">
            <w:pPr>
              <w:pStyle w:val="afa"/>
            </w:pPr>
            <w:r w:rsidRPr="0008600E">
              <w:t xml:space="preserve">Банковский идентификационный код (БИК) банка плательщика. </w:t>
            </w:r>
          </w:p>
          <w:p w14:paraId="29A00668" w14:textId="77777777" w:rsidR="003A0165" w:rsidRPr="0008600E" w:rsidRDefault="003A0165" w:rsidP="003A0165">
            <w:pPr>
              <w:pStyle w:val="afa"/>
            </w:pPr>
            <w:r w:rsidRPr="0008600E">
              <w:t>Переносится из соответствующего поля расчетного    документа, по которому производится частичный платеж</w:t>
            </w:r>
          </w:p>
        </w:tc>
      </w:tr>
      <w:tr w:rsidR="003A0165" w14:paraId="4EB1C369" w14:textId="77777777" w:rsidTr="002507D7">
        <w:trPr>
          <w:cantSplit/>
        </w:trPr>
        <w:tc>
          <w:tcPr>
            <w:tcW w:w="720" w:type="dxa"/>
          </w:tcPr>
          <w:p w14:paraId="7A396C1A" w14:textId="77777777" w:rsidR="003A0165" w:rsidRPr="007969C2" w:rsidRDefault="003A0165" w:rsidP="003A0165">
            <w:pPr>
              <w:pStyle w:val="afa"/>
              <w:spacing w:before="20" w:after="20"/>
              <w:ind w:left="-108"/>
              <w:jc w:val="center"/>
              <w:rPr>
                <w:rStyle w:val="af9"/>
              </w:rPr>
            </w:pPr>
            <w:r w:rsidRPr="007969C2">
              <w:rPr>
                <w:rStyle w:val="af9"/>
              </w:rPr>
              <w:t>12</w:t>
            </w:r>
          </w:p>
        </w:tc>
        <w:tc>
          <w:tcPr>
            <w:tcW w:w="1831" w:type="dxa"/>
          </w:tcPr>
          <w:p w14:paraId="07F523C0" w14:textId="77777777" w:rsidR="003A0165" w:rsidRPr="007969C2" w:rsidRDefault="003A0165" w:rsidP="003A0165">
            <w:pPr>
              <w:pStyle w:val="afa"/>
              <w:rPr>
                <w:b/>
              </w:rPr>
            </w:pPr>
            <w:r w:rsidRPr="007969C2">
              <w:rPr>
                <w:b/>
              </w:rPr>
              <w:t>Сч. N</w:t>
            </w:r>
          </w:p>
        </w:tc>
        <w:tc>
          <w:tcPr>
            <w:tcW w:w="7230" w:type="dxa"/>
          </w:tcPr>
          <w:p w14:paraId="62692B6E" w14:textId="77777777" w:rsidR="003A0165" w:rsidRPr="0008600E" w:rsidRDefault="003A0165" w:rsidP="003A0165">
            <w:pPr>
              <w:pStyle w:val="afa"/>
            </w:pPr>
            <w:r w:rsidRPr="0008600E">
              <w:t xml:space="preserve">Номер счета банка плательщика. </w:t>
            </w:r>
          </w:p>
          <w:p w14:paraId="77B3FB04" w14:textId="77777777" w:rsidR="003A0165" w:rsidRPr="0008600E" w:rsidRDefault="003A0165" w:rsidP="003A0165">
            <w:pPr>
              <w:pStyle w:val="afa"/>
            </w:pPr>
            <w:r w:rsidRPr="0008600E">
              <w:t>Переносится из соответствующего поля расчетного   документа, по которому производится частичный платеж,  или не заполняется в случае, если данное поле в этом документе не заполнено</w:t>
            </w:r>
          </w:p>
        </w:tc>
      </w:tr>
      <w:tr w:rsidR="003A0165" w14:paraId="4386243A" w14:textId="77777777" w:rsidTr="002507D7">
        <w:trPr>
          <w:cantSplit/>
        </w:trPr>
        <w:tc>
          <w:tcPr>
            <w:tcW w:w="720" w:type="dxa"/>
          </w:tcPr>
          <w:p w14:paraId="14A26FD5" w14:textId="77777777" w:rsidR="003A0165" w:rsidRPr="007969C2" w:rsidRDefault="003A0165" w:rsidP="003A0165">
            <w:pPr>
              <w:pStyle w:val="afa"/>
              <w:spacing w:before="20" w:after="20"/>
              <w:ind w:left="-108"/>
              <w:jc w:val="center"/>
              <w:rPr>
                <w:rStyle w:val="af9"/>
              </w:rPr>
            </w:pPr>
            <w:r w:rsidRPr="007969C2">
              <w:rPr>
                <w:rStyle w:val="af9"/>
              </w:rPr>
              <w:t>13</w:t>
            </w:r>
          </w:p>
        </w:tc>
        <w:tc>
          <w:tcPr>
            <w:tcW w:w="1831" w:type="dxa"/>
          </w:tcPr>
          <w:p w14:paraId="36A90C4E" w14:textId="77777777" w:rsidR="003A0165" w:rsidRPr="007969C2" w:rsidRDefault="003A0165" w:rsidP="003A0165">
            <w:pPr>
              <w:pStyle w:val="afa"/>
              <w:rPr>
                <w:b/>
              </w:rPr>
            </w:pPr>
            <w:r w:rsidRPr="007969C2">
              <w:rPr>
                <w:b/>
              </w:rPr>
              <w:t>Банк получателя</w:t>
            </w:r>
          </w:p>
        </w:tc>
        <w:tc>
          <w:tcPr>
            <w:tcW w:w="7230" w:type="dxa"/>
          </w:tcPr>
          <w:p w14:paraId="0E49E295" w14:textId="77777777" w:rsidR="003A0165" w:rsidRPr="0008600E" w:rsidRDefault="003A0165" w:rsidP="003A0165">
            <w:pPr>
              <w:pStyle w:val="afa"/>
            </w:pPr>
            <w:r w:rsidRPr="0008600E">
              <w:t>Переносятся наименование и местонахождение банка   получателя из соответствующего поля расчетного документа, по которому  производится частичная оплата</w:t>
            </w:r>
          </w:p>
        </w:tc>
      </w:tr>
      <w:tr w:rsidR="003A0165" w14:paraId="798C0B39" w14:textId="77777777" w:rsidTr="002507D7">
        <w:trPr>
          <w:cantSplit/>
        </w:trPr>
        <w:tc>
          <w:tcPr>
            <w:tcW w:w="720" w:type="dxa"/>
          </w:tcPr>
          <w:p w14:paraId="0C28A475" w14:textId="77777777" w:rsidR="003A0165" w:rsidRPr="007969C2" w:rsidRDefault="003A0165" w:rsidP="003A0165">
            <w:pPr>
              <w:pStyle w:val="afa"/>
              <w:spacing w:before="20" w:after="20"/>
              <w:ind w:left="-108"/>
              <w:jc w:val="center"/>
              <w:rPr>
                <w:rStyle w:val="af9"/>
              </w:rPr>
            </w:pPr>
            <w:r w:rsidRPr="007969C2">
              <w:rPr>
                <w:rStyle w:val="af9"/>
              </w:rPr>
              <w:t>14</w:t>
            </w:r>
          </w:p>
        </w:tc>
        <w:tc>
          <w:tcPr>
            <w:tcW w:w="1831" w:type="dxa"/>
          </w:tcPr>
          <w:p w14:paraId="0E39D8C0" w14:textId="77777777" w:rsidR="003A0165" w:rsidRPr="007969C2" w:rsidRDefault="003A0165" w:rsidP="003A0165">
            <w:pPr>
              <w:pStyle w:val="afa"/>
              <w:rPr>
                <w:b/>
              </w:rPr>
            </w:pPr>
            <w:r w:rsidRPr="007969C2">
              <w:rPr>
                <w:b/>
              </w:rPr>
              <w:t>БИК</w:t>
            </w:r>
          </w:p>
        </w:tc>
        <w:tc>
          <w:tcPr>
            <w:tcW w:w="7230" w:type="dxa"/>
          </w:tcPr>
          <w:p w14:paraId="5C3CF2B9" w14:textId="77777777" w:rsidR="003A0165" w:rsidRPr="0008600E" w:rsidRDefault="003A0165" w:rsidP="003A0165">
            <w:pPr>
              <w:pStyle w:val="afa"/>
            </w:pPr>
            <w:r w:rsidRPr="0008600E">
              <w:t xml:space="preserve">Банковский идентификационный код (БИК) банка получателя. </w:t>
            </w:r>
          </w:p>
          <w:p w14:paraId="29388D28" w14:textId="77777777" w:rsidR="003A0165" w:rsidRPr="0008600E" w:rsidRDefault="003A0165" w:rsidP="003A0165">
            <w:pPr>
              <w:pStyle w:val="afa"/>
            </w:pPr>
            <w:r w:rsidRPr="0008600E">
              <w:t>Переносится из соответствующего  поля расчетного   документа, по которому производится частичная оплата</w:t>
            </w:r>
          </w:p>
        </w:tc>
      </w:tr>
      <w:tr w:rsidR="003A0165" w14:paraId="7D9A5F9F" w14:textId="77777777" w:rsidTr="002507D7">
        <w:trPr>
          <w:cantSplit/>
        </w:trPr>
        <w:tc>
          <w:tcPr>
            <w:tcW w:w="720" w:type="dxa"/>
          </w:tcPr>
          <w:p w14:paraId="0C9785CB" w14:textId="77777777" w:rsidR="003A0165" w:rsidRPr="007969C2" w:rsidRDefault="003A0165" w:rsidP="003A0165">
            <w:pPr>
              <w:pStyle w:val="afa"/>
              <w:spacing w:before="20" w:after="20"/>
              <w:ind w:left="-108"/>
              <w:jc w:val="center"/>
              <w:rPr>
                <w:rStyle w:val="af9"/>
              </w:rPr>
            </w:pPr>
            <w:r w:rsidRPr="007969C2">
              <w:rPr>
                <w:rStyle w:val="af9"/>
              </w:rPr>
              <w:t>15</w:t>
            </w:r>
          </w:p>
        </w:tc>
        <w:tc>
          <w:tcPr>
            <w:tcW w:w="1831" w:type="dxa"/>
          </w:tcPr>
          <w:p w14:paraId="2BF4686E" w14:textId="77777777" w:rsidR="003A0165" w:rsidRPr="007969C2" w:rsidRDefault="003A0165" w:rsidP="003A0165">
            <w:pPr>
              <w:pStyle w:val="afa"/>
              <w:rPr>
                <w:b/>
              </w:rPr>
            </w:pPr>
            <w:r w:rsidRPr="007969C2">
              <w:rPr>
                <w:b/>
              </w:rPr>
              <w:t>Сч. N</w:t>
            </w:r>
          </w:p>
        </w:tc>
        <w:tc>
          <w:tcPr>
            <w:tcW w:w="7230" w:type="dxa"/>
          </w:tcPr>
          <w:p w14:paraId="5A5719D4" w14:textId="77777777" w:rsidR="003A0165" w:rsidRPr="0008600E" w:rsidRDefault="003A0165" w:rsidP="003A0165">
            <w:pPr>
              <w:pStyle w:val="afa"/>
            </w:pPr>
            <w:r w:rsidRPr="0008600E">
              <w:t xml:space="preserve">Номер счета банка получателя. </w:t>
            </w:r>
          </w:p>
          <w:p w14:paraId="5A86B9FF" w14:textId="77777777" w:rsidR="003A0165" w:rsidRPr="0008600E" w:rsidRDefault="003A0165" w:rsidP="003A0165">
            <w:pPr>
              <w:pStyle w:val="afa"/>
            </w:pPr>
            <w:r w:rsidRPr="0008600E">
              <w:t>Переносится из соответствующего поля расчетного   документа, по которому производится  частичный  платеж,  или не заполняется в случае, если данное поле в этом документе не заполнено</w:t>
            </w:r>
          </w:p>
        </w:tc>
      </w:tr>
      <w:tr w:rsidR="003A0165" w14:paraId="110722F9" w14:textId="77777777" w:rsidTr="002507D7">
        <w:trPr>
          <w:cantSplit/>
        </w:trPr>
        <w:tc>
          <w:tcPr>
            <w:tcW w:w="720" w:type="dxa"/>
          </w:tcPr>
          <w:p w14:paraId="26535DDC" w14:textId="77777777" w:rsidR="003A0165" w:rsidRPr="007969C2" w:rsidRDefault="003A0165" w:rsidP="003A0165">
            <w:pPr>
              <w:pStyle w:val="afa"/>
              <w:spacing w:before="20" w:after="20"/>
              <w:ind w:left="-108"/>
              <w:jc w:val="center"/>
              <w:rPr>
                <w:rStyle w:val="af9"/>
              </w:rPr>
            </w:pPr>
            <w:r w:rsidRPr="007969C2">
              <w:rPr>
                <w:rStyle w:val="af9"/>
              </w:rPr>
              <w:t>16</w:t>
            </w:r>
          </w:p>
        </w:tc>
        <w:tc>
          <w:tcPr>
            <w:tcW w:w="1831" w:type="dxa"/>
          </w:tcPr>
          <w:p w14:paraId="67448794" w14:textId="77777777" w:rsidR="003A0165" w:rsidRPr="007969C2" w:rsidRDefault="003A0165" w:rsidP="003A0165">
            <w:pPr>
              <w:pStyle w:val="afa"/>
              <w:rPr>
                <w:b/>
              </w:rPr>
            </w:pPr>
            <w:r w:rsidRPr="007969C2">
              <w:rPr>
                <w:b/>
              </w:rPr>
              <w:t>Получатель</w:t>
            </w:r>
          </w:p>
        </w:tc>
        <w:tc>
          <w:tcPr>
            <w:tcW w:w="7230" w:type="dxa"/>
          </w:tcPr>
          <w:p w14:paraId="4B121D9E" w14:textId="77777777" w:rsidR="003A0165" w:rsidRPr="0008600E" w:rsidRDefault="003A0165" w:rsidP="003A0165">
            <w:pPr>
              <w:pStyle w:val="afa"/>
            </w:pPr>
            <w:r w:rsidRPr="0008600E">
              <w:t>Переносится наименование получателя средств  (дополнительная  информация при ее  наличии) из  соответствующего поля расчетного документа, по которому производится частичная оплата</w:t>
            </w:r>
          </w:p>
        </w:tc>
      </w:tr>
      <w:tr w:rsidR="003A0165" w14:paraId="0B262017" w14:textId="77777777" w:rsidTr="002507D7">
        <w:trPr>
          <w:cantSplit/>
        </w:trPr>
        <w:tc>
          <w:tcPr>
            <w:tcW w:w="720" w:type="dxa"/>
          </w:tcPr>
          <w:p w14:paraId="59D56580" w14:textId="77777777" w:rsidR="003A0165" w:rsidRPr="007969C2" w:rsidRDefault="003A0165" w:rsidP="003A0165">
            <w:pPr>
              <w:pStyle w:val="afa"/>
              <w:spacing w:before="20" w:after="20"/>
              <w:ind w:left="-108"/>
              <w:jc w:val="center"/>
              <w:rPr>
                <w:rStyle w:val="af9"/>
              </w:rPr>
            </w:pPr>
            <w:r w:rsidRPr="007969C2">
              <w:rPr>
                <w:rStyle w:val="af9"/>
              </w:rPr>
              <w:t>17</w:t>
            </w:r>
          </w:p>
        </w:tc>
        <w:tc>
          <w:tcPr>
            <w:tcW w:w="1831" w:type="dxa"/>
          </w:tcPr>
          <w:p w14:paraId="6AA3BE6F" w14:textId="77777777" w:rsidR="003A0165" w:rsidRPr="007969C2" w:rsidRDefault="003A0165" w:rsidP="003A0165">
            <w:pPr>
              <w:pStyle w:val="afa"/>
              <w:rPr>
                <w:b/>
              </w:rPr>
            </w:pPr>
            <w:r w:rsidRPr="007969C2">
              <w:rPr>
                <w:b/>
              </w:rPr>
              <w:t>Сч. N</w:t>
            </w:r>
          </w:p>
        </w:tc>
        <w:tc>
          <w:tcPr>
            <w:tcW w:w="7230" w:type="dxa"/>
          </w:tcPr>
          <w:p w14:paraId="26CD877C" w14:textId="77777777" w:rsidR="003A0165" w:rsidRPr="0008600E" w:rsidRDefault="003A0165" w:rsidP="003A0165">
            <w:pPr>
              <w:pStyle w:val="afa"/>
            </w:pPr>
            <w:r w:rsidRPr="0008600E">
              <w:t xml:space="preserve">Номер счета получателя. </w:t>
            </w:r>
          </w:p>
          <w:p w14:paraId="35D36DC0" w14:textId="77777777" w:rsidR="003A0165" w:rsidRPr="0008600E" w:rsidRDefault="003A0165" w:rsidP="003A0165">
            <w:pPr>
              <w:pStyle w:val="afa"/>
            </w:pPr>
            <w:r w:rsidRPr="0008600E">
              <w:t>Переносится   из  соответствующего поля расчетного документа, по   которому производится частичная оплата</w:t>
            </w:r>
          </w:p>
        </w:tc>
      </w:tr>
      <w:tr w:rsidR="003A0165" w14:paraId="144FC665" w14:textId="77777777" w:rsidTr="002507D7">
        <w:trPr>
          <w:cantSplit/>
        </w:trPr>
        <w:tc>
          <w:tcPr>
            <w:tcW w:w="720" w:type="dxa"/>
          </w:tcPr>
          <w:p w14:paraId="50A9D4D1" w14:textId="77777777" w:rsidR="003A0165" w:rsidRPr="007969C2" w:rsidRDefault="003A0165" w:rsidP="003A0165">
            <w:pPr>
              <w:pStyle w:val="afa"/>
              <w:spacing w:before="20" w:after="20"/>
              <w:ind w:left="-108"/>
              <w:jc w:val="center"/>
              <w:rPr>
                <w:rStyle w:val="af9"/>
              </w:rPr>
            </w:pPr>
            <w:r w:rsidRPr="007969C2">
              <w:rPr>
                <w:rStyle w:val="af9"/>
              </w:rPr>
              <w:t>18</w:t>
            </w:r>
          </w:p>
        </w:tc>
        <w:tc>
          <w:tcPr>
            <w:tcW w:w="1831" w:type="dxa"/>
          </w:tcPr>
          <w:p w14:paraId="1E563430" w14:textId="77777777" w:rsidR="003A0165" w:rsidRPr="007969C2" w:rsidRDefault="003A0165" w:rsidP="003A0165">
            <w:pPr>
              <w:pStyle w:val="afa"/>
              <w:rPr>
                <w:b/>
              </w:rPr>
            </w:pPr>
            <w:r w:rsidRPr="007969C2">
              <w:rPr>
                <w:b/>
              </w:rPr>
              <w:t>Вид оп.</w:t>
            </w:r>
          </w:p>
        </w:tc>
        <w:tc>
          <w:tcPr>
            <w:tcW w:w="7230" w:type="dxa"/>
          </w:tcPr>
          <w:p w14:paraId="6C1CDC3E" w14:textId="77777777" w:rsidR="003A0165" w:rsidRPr="0008600E" w:rsidRDefault="003A0165" w:rsidP="003A0165">
            <w:pPr>
              <w:pStyle w:val="afa"/>
            </w:pPr>
            <w:r w:rsidRPr="0008600E">
              <w:t xml:space="preserve">Вид операции. </w:t>
            </w:r>
          </w:p>
          <w:p w14:paraId="2A3A2951" w14:textId="77777777" w:rsidR="003A0165" w:rsidRPr="0008600E" w:rsidRDefault="003A0165" w:rsidP="003A0165">
            <w:pPr>
              <w:pStyle w:val="afa"/>
            </w:pPr>
            <w:r w:rsidRPr="0008600E">
              <w:t xml:space="preserve">Проставляется    шифр    (16)   согласно правилам ведения бухгалтерского    учета в Банке России или </w:t>
            </w:r>
            <w:hyperlink r:id="rId195" w:history="1">
              <w:r w:rsidRPr="0008600E">
                <w:t>правилам</w:t>
              </w:r>
            </w:hyperlink>
            <w:r w:rsidRPr="0008600E">
              <w:t xml:space="preserve"> ведения бухгалтерского учета в кредитных организациях, расположенных на территории Российской Федерации</w:t>
            </w:r>
          </w:p>
        </w:tc>
      </w:tr>
      <w:tr w:rsidR="003A0165" w14:paraId="025C6EF3" w14:textId="77777777" w:rsidTr="002507D7">
        <w:trPr>
          <w:cantSplit/>
        </w:trPr>
        <w:tc>
          <w:tcPr>
            <w:tcW w:w="720" w:type="dxa"/>
          </w:tcPr>
          <w:p w14:paraId="537ACC7C" w14:textId="77777777" w:rsidR="003A0165" w:rsidRPr="007969C2" w:rsidRDefault="003A0165" w:rsidP="003A0165">
            <w:pPr>
              <w:pStyle w:val="afa"/>
              <w:spacing w:before="20" w:after="20"/>
              <w:ind w:left="-108"/>
              <w:jc w:val="center"/>
              <w:rPr>
                <w:rStyle w:val="af9"/>
              </w:rPr>
            </w:pPr>
            <w:r w:rsidRPr="007969C2">
              <w:rPr>
                <w:rStyle w:val="af9"/>
              </w:rPr>
              <w:t>20</w:t>
            </w:r>
          </w:p>
        </w:tc>
        <w:tc>
          <w:tcPr>
            <w:tcW w:w="1831" w:type="dxa"/>
          </w:tcPr>
          <w:p w14:paraId="290388F1" w14:textId="77777777" w:rsidR="003A0165" w:rsidRPr="007969C2" w:rsidRDefault="003A0165" w:rsidP="003A0165">
            <w:pPr>
              <w:pStyle w:val="afa"/>
              <w:rPr>
                <w:b/>
              </w:rPr>
            </w:pPr>
            <w:r w:rsidRPr="007969C2">
              <w:rPr>
                <w:b/>
              </w:rPr>
              <w:t>Наз. пл.</w:t>
            </w:r>
          </w:p>
        </w:tc>
        <w:tc>
          <w:tcPr>
            <w:tcW w:w="7230" w:type="dxa"/>
          </w:tcPr>
          <w:p w14:paraId="07A93B81" w14:textId="77777777" w:rsidR="003A0165" w:rsidRPr="0008600E" w:rsidRDefault="003A0165" w:rsidP="003A0165">
            <w:pPr>
              <w:pStyle w:val="afa"/>
            </w:pPr>
            <w:r w:rsidRPr="0008600E">
              <w:t>Назначение платежа кодовое. Не заполняется до указаний Банка России</w:t>
            </w:r>
          </w:p>
        </w:tc>
      </w:tr>
      <w:tr w:rsidR="003A0165" w14:paraId="3A72EB55" w14:textId="77777777" w:rsidTr="002507D7">
        <w:trPr>
          <w:cantSplit/>
        </w:trPr>
        <w:tc>
          <w:tcPr>
            <w:tcW w:w="720" w:type="dxa"/>
          </w:tcPr>
          <w:p w14:paraId="2F1924C3" w14:textId="77777777" w:rsidR="003A0165" w:rsidRPr="007969C2" w:rsidRDefault="003A0165" w:rsidP="003A0165">
            <w:pPr>
              <w:pStyle w:val="afa"/>
              <w:spacing w:before="20" w:after="20"/>
              <w:ind w:left="-108"/>
              <w:jc w:val="center"/>
              <w:rPr>
                <w:rStyle w:val="af9"/>
              </w:rPr>
            </w:pPr>
            <w:r w:rsidRPr="007969C2">
              <w:rPr>
                <w:rStyle w:val="af9"/>
              </w:rPr>
              <w:t>21</w:t>
            </w:r>
          </w:p>
        </w:tc>
        <w:tc>
          <w:tcPr>
            <w:tcW w:w="1831" w:type="dxa"/>
          </w:tcPr>
          <w:p w14:paraId="72A4276D" w14:textId="77777777" w:rsidR="003A0165" w:rsidRPr="007969C2" w:rsidRDefault="003A0165" w:rsidP="003A0165">
            <w:pPr>
              <w:pStyle w:val="afa"/>
              <w:rPr>
                <w:b/>
              </w:rPr>
            </w:pPr>
            <w:r w:rsidRPr="007969C2">
              <w:rPr>
                <w:b/>
              </w:rPr>
              <w:t>Очер. плат.</w:t>
            </w:r>
          </w:p>
        </w:tc>
        <w:tc>
          <w:tcPr>
            <w:tcW w:w="7230" w:type="dxa"/>
          </w:tcPr>
          <w:p w14:paraId="1E898898" w14:textId="77777777" w:rsidR="003A0165" w:rsidRPr="0008600E" w:rsidRDefault="003A0165" w:rsidP="003A0165">
            <w:pPr>
              <w:pStyle w:val="afa"/>
            </w:pPr>
            <w:r w:rsidRPr="0008600E">
              <w:t xml:space="preserve">Очередность платежа. </w:t>
            </w:r>
          </w:p>
          <w:p w14:paraId="1D49FCC6" w14:textId="77777777" w:rsidR="003A0165" w:rsidRPr="0008600E" w:rsidRDefault="003A0165" w:rsidP="003A0165">
            <w:pPr>
              <w:pStyle w:val="afa"/>
            </w:pPr>
            <w:r w:rsidRPr="0008600E">
              <w:t>Проставляется   очередность платежа в соответствии с законодательством и нормативными актами Банка России,  или поле не заполняется в случаях, предусмотренных    нормативными актами Банка России</w:t>
            </w:r>
          </w:p>
        </w:tc>
      </w:tr>
      <w:tr w:rsidR="003A0165" w14:paraId="6F3C7F3C" w14:textId="77777777" w:rsidTr="002507D7">
        <w:trPr>
          <w:cantSplit/>
        </w:trPr>
        <w:tc>
          <w:tcPr>
            <w:tcW w:w="720" w:type="dxa"/>
          </w:tcPr>
          <w:p w14:paraId="65BAE695" w14:textId="77777777" w:rsidR="003A0165" w:rsidRPr="007969C2" w:rsidRDefault="003A0165" w:rsidP="003A0165">
            <w:pPr>
              <w:pStyle w:val="afa"/>
              <w:spacing w:before="20" w:after="20"/>
              <w:ind w:left="-108"/>
              <w:jc w:val="center"/>
              <w:rPr>
                <w:rStyle w:val="af9"/>
              </w:rPr>
            </w:pPr>
            <w:r w:rsidRPr="007969C2">
              <w:rPr>
                <w:rStyle w:val="af9"/>
              </w:rPr>
              <w:t>22</w:t>
            </w:r>
          </w:p>
        </w:tc>
        <w:tc>
          <w:tcPr>
            <w:tcW w:w="1831" w:type="dxa"/>
          </w:tcPr>
          <w:p w14:paraId="4E2CBFA4" w14:textId="77777777" w:rsidR="003A0165" w:rsidRPr="007969C2" w:rsidRDefault="003A0165" w:rsidP="003A0165">
            <w:pPr>
              <w:pStyle w:val="afa"/>
              <w:rPr>
                <w:b/>
              </w:rPr>
            </w:pPr>
            <w:r w:rsidRPr="007969C2">
              <w:rPr>
                <w:b/>
              </w:rPr>
              <w:t>Код</w:t>
            </w:r>
          </w:p>
        </w:tc>
        <w:tc>
          <w:tcPr>
            <w:tcW w:w="7230" w:type="dxa"/>
          </w:tcPr>
          <w:p w14:paraId="25C0C46E" w14:textId="77777777" w:rsidR="003A0165" w:rsidRPr="0008600E" w:rsidRDefault="003A0165" w:rsidP="003A0165">
            <w:pPr>
              <w:pStyle w:val="afa"/>
            </w:pPr>
            <w:r w:rsidRPr="0008600E">
              <w:t>Не заполняется до указаний Банка России</w:t>
            </w:r>
          </w:p>
        </w:tc>
      </w:tr>
      <w:tr w:rsidR="003A0165" w:rsidRPr="000E71E0" w14:paraId="1532D3F3" w14:textId="77777777" w:rsidTr="002507D7">
        <w:trPr>
          <w:cantSplit/>
        </w:trPr>
        <w:tc>
          <w:tcPr>
            <w:tcW w:w="720" w:type="dxa"/>
          </w:tcPr>
          <w:p w14:paraId="7EEA0160" w14:textId="77777777" w:rsidR="003A0165" w:rsidRPr="007969C2" w:rsidRDefault="003A0165" w:rsidP="003A0165">
            <w:pPr>
              <w:pStyle w:val="afa"/>
              <w:spacing w:before="20" w:after="20"/>
              <w:ind w:left="-108"/>
              <w:jc w:val="center"/>
              <w:rPr>
                <w:rStyle w:val="af9"/>
              </w:rPr>
            </w:pPr>
            <w:r w:rsidRPr="007969C2">
              <w:rPr>
                <w:rStyle w:val="af9"/>
              </w:rPr>
              <w:t>23</w:t>
            </w:r>
          </w:p>
        </w:tc>
        <w:tc>
          <w:tcPr>
            <w:tcW w:w="1831" w:type="dxa"/>
          </w:tcPr>
          <w:p w14:paraId="7243C552" w14:textId="77777777" w:rsidR="003A0165" w:rsidRPr="007969C2" w:rsidRDefault="003A0165" w:rsidP="003A0165">
            <w:pPr>
              <w:pStyle w:val="afa"/>
              <w:rPr>
                <w:b/>
              </w:rPr>
            </w:pPr>
            <w:r w:rsidRPr="007969C2">
              <w:rPr>
                <w:b/>
              </w:rPr>
              <w:t>Рез. поле</w:t>
            </w:r>
          </w:p>
        </w:tc>
        <w:tc>
          <w:tcPr>
            <w:tcW w:w="7230" w:type="dxa"/>
          </w:tcPr>
          <w:p w14:paraId="2CF5C7F6" w14:textId="77777777" w:rsidR="003A0165" w:rsidRPr="0008600E" w:rsidRDefault="003A0165" w:rsidP="003A0165">
            <w:pPr>
              <w:pStyle w:val="afa"/>
            </w:pPr>
            <w:r w:rsidRPr="0008600E">
              <w:t xml:space="preserve">Резервное поле. </w:t>
            </w:r>
          </w:p>
          <w:p w14:paraId="6C04F4DE" w14:textId="275C1E67" w:rsidR="003A0165" w:rsidRPr="00FD2B71" w:rsidRDefault="000E71E0" w:rsidP="003A0165">
            <w:pPr>
              <w:pStyle w:val="afa"/>
            </w:pPr>
            <w:ins w:id="7624" w:author="Беликова Маргарита Николаевна" w:date="2018-09-13T12:45:00Z">
              <w:r>
                <w:t>Заполняется</w:t>
              </w:r>
              <w:r w:rsidRPr="00FD2B71">
                <w:t xml:space="preserve"> </w:t>
              </w:r>
              <w:r>
                <w:t>из</w:t>
              </w:r>
              <w:r w:rsidRPr="00FD2B71">
                <w:t xml:space="preserve"> </w:t>
              </w:r>
              <w:r>
                <w:t>поля</w:t>
              </w:r>
              <w:r w:rsidRPr="00FD2B71">
                <w:t xml:space="preserve">  </w:t>
              </w:r>
              <w:r>
                <w:rPr>
                  <w:lang w:val="en-US"/>
                </w:rPr>
                <w:t>RESERV</w:t>
              </w:r>
              <w:r w:rsidRPr="00FD2B71">
                <w:t>23</w:t>
              </w:r>
            </w:ins>
            <w:ins w:id="7625" w:author="Беликова Маргарита Николаевна" w:date="2018-09-13T12:46:00Z">
              <w:r w:rsidRPr="00FD2B71">
                <w:t xml:space="preserve"> </w:t>
              </w:r>
              <w:r>
                <w:t xml:space="preserve">таблицы </w:t>
              </w:r>
              <w:r w:rsidRPr="00FD2B71">
                <w:t xml:space="preserve"> </w:t>
              </w:r>
              <w:r>
                <w:rPr>
                  <w:lang w:val="en-US" w:eastAsia="en-US"/>
                </w:rPr>
                <w:t>SBNS</w:t>
              </w:r>
              <w:r w:rsidRPr="00FD2B71">
                <w:rPr>
                  <w:lang w:eastAsia="en-US"/>
                </w:rPr>
                <w:t>_</w:t>
              </w:r>
              <w:r>
                <w:rPr>
                  <w:lang w:val="en-US" w:eastAsia="en-US"/>
                </w:rPr>
                <w:t>RURSTATEMENT</w:t>
              </w:r>
              <w:r w:rsidRPr="00FD2B71">
                <w:rPr>
                  <w:lang w:eastAsia="en-US"/>
                </w:rPr>
                <w:t>_</w:t>
              </w:r>
              <w:r>
                <w:rPr>
                  <w:lang w:val="en-US" w:eastAsia="en-US"/>
                </w:rPr>
                <w:t>OPER</w:t>
              </w:r>
            </w:ins>
            <w:ins w:id="7626" w:author="Беликова Маргарита Николаевна" w:date="2018-09-13T12:45:00Z">
              <w:r w:rsidRPr="00FD2B71">
                <w:t xml:space="preserve"> </w:t>
              </w:r>
            </w:ins>
            <w:del w:id="7627" w:author="Беликова Маргарита Николаевна" w:date="2018-09-13T12:45:00Z">
              <w:r w:rsidR="003A0165" w:rsidRPr="0008600E" w:rsidDel="000E71E0">
                <w:delText>Не</w:delText>
              </w:r>
              <w:r w:rsidR="003A0165" w:rsidRPr="00FD2B71" w:rsidDel="000E71E0">
                <w:delText xml:space="preserve"> </w:delText>
              </w:r>
              <w:r w:rsidR="003A0165" w:rsidRPr="0008600E" w:rsidDel="000E71E0">
                <w:delText>заполняется</w:delText>
              </w:r>
              <w:r w:rsidR="003A0165" w:rsidRPr="00FD2B71" w:rsidDel="000E71E0">
                <w:delText xml:space="preserve"> </w:delText>
              </w:r>
              <w:r w:rsidR="003A0165" w:rsidRPr="0008600E" w:rsidDel="000E71E0">
                <w:delText>до</w:delText>
              </w:r>
              <w:r w:rsidR="003A0165" w:rsidRPr="00FD2B71" w:rsidDel="000E71E0">
                <w:delText xml:space="preserve"> </w:delText>
              </w:r>
              <w:r w:rsidR="003A0165" w:rsidRPr="0008600E" w:rsidDel="000E71E0">
                <w:delText>указаний</w:delText>
              </w:r>
              <w:r w:rsidR="003A0165" w:rsidRPr="00FD2B71" w:rsidDel="000E71E0">
                <w:delText xml:space="preserve"> </w:delText>
              </w:r>
              <w:r w:rsidR="003A0165" w:rsidRPr="0008600E" w:rsidDel="000E71E0">
                <w:delText>Банка</w:delText>
              </w:r>
              <w:r w:rsidR="003A0165" w:rsidRPr="00FD2B71" w:rsidDel="000E71E0">
                <w:delText xml:space="preserve"> </w:delText>
              </w:r>
              <w:r w:rsidR="003A0165" w:rsidRPr="0008600E" w:rsidDel="000E71E0">
                <w:delText>России</w:delText>
              </w:r>
            </w:del>
            <w:del w:id="7628" w:author="Беликова Маргарита Николаевна" w:date="2018-09-13T12:44:00Z">
              <w:r w:rsidR="003A0165" w:rsidRPr="00FD2B71" w:rsidDel="000E71E0">
                <w:delText xml:space="preserve"> </w:delText>
              </w:r>
            </w:del>
          </w:p>
        </w:tc>
      </w:tr>
      <w:tr w:rsidR="003A0165" w14:paraId="1736B3EE" w14:textId="77777777" w:rsidTr="002507D7">
        <w:trPr>
          <w:cantSplit/>
        </w:trPr>
        <w:tc>
          <w:tcPr>
            <w:tcW w:w="720" w:type="dxa"/>
          </w:tcPr>
          <w:p w14:paraId="59F9C8F3" w14:textId="77777777" w:rsidR="003A0165" w:rsidRPr="007969C2" w:rsidRDefault="003A0165" w:rsidP="003A0165">
            <w:pPr>
              <w:pStyle w:val="afa"/>
              <w:spacing w:before="20" w:after="20"/>
              <w:ind w:left="-108"/>
              <w:jc w:val="center"/>
              <w:rPr>
                <w:rStyle w:val="af9"/>
              </w:rPr>
            </w:pPr>
            <w:r w:rsidRPr="007969C2">
              <w:rPr>
                <w:rStyle w:val="af9"/>
              </w:rPr>
              <w:t>70</w:t>
            </w:r>
          </w:p>
        </w:tc>
        <w:tc>
          <w:tcPr>
            <w:tcW w:w="1831" w:type="dxa"/>
          </w:tcPr>
          <w:p w14:paraId="5E9EEA8B" w14:textId="77777777" w:rsidR="003A0165" w:rsidRPr="007969C2" w:rsidRDefault="003A0165" w:rsidP="003A0165">
            <w:pPr>
              <w:pStyle w:val="afa"/>
              <w:rPr>
                <w:b/>
              </w:rPr>
            </w:pPr>
            <w:r w:rsidRPr="007969C2">
              <w:rPr>
                <w:b/>
              </w:rPr>
              <w:t>Содержание операции</w:t>
            </w:r>
          </w:p>
        </w:tc>
        <w:tc>
          <w:tcPr>
            <w:tcW w:w="7230" w:type="dxa"/>
          </w:tcPr>
          <w:p w14:paraId="1198AF4A" w14:textId="77777777" w:rsidR="003A0165" w:rsidRPr="0008600E" w:rsidRDefault="003A0165" w:rsidP="003A0165">
            <w:pPr>
              <w:pStyle w:val="afa"/>
            </w:pPr>
            <w:r w:rsidRPr="0008600E">
              <w:t xml:space="preserve">Указывается при частичной оплате: </w:t>
            </w:r>
          </w:p>
          <w:p w14:paraId="298966BA" w14:textId="77777777" w:rsidR="003A0165" w:rsidRPr="0008600E" w:rsidRDefault="003A0165" w:rsidP="003A0165">
            <w:pPr>
              <w:pStyle w:val="afa"/>
            </w:pPr>
            <w:r w:rsidRPr="0008600E">
              <w:t>Частичная оплата"</w:t>
            </w:r>
          </w:p>
        </w:tc>
      </w:tr>
      <w:tr w:rsidR="003A0165" w14:paraId="5C8D9E7B" w14:textId="77777777" w:rsidTr="002507D7">
        <w:trPr>
          <w:cantSplit/>
        </w:trPr>
        <w:tc>
          <w:tcPr>
            <w:tcW w:w="720" w:type="dxa"/>
          </w:tcPr>
          <w:p w14:paraId="28A17A71" w14:textId="77777777" w:rsidR="003A0165" w:rsidRPr="007969C2" w:rsidRDefault="003A0165" w:rsidP="003A0165">
            <w:pPr>
              <w:pStyle w:val="afa"/>
              <w:spacing w:before="20" w:after="20"/>
              <w:ind w:left="-108"/>
              <w:jc w:val="center"/>
              <w:rPr>
                <w:rStyle w:val="af9"/>
              </w:rPr>
            </w:pPr>
            <w:r w:rsidRPr="007969C2">
              <w:rPr>
                <w:rStyle w:val="af9"/>
              </w:rPr>
              <w:t>24</w:t>
            </w:r>
          </w:p>
        </w:tc>
        <w:tc>
          <w:tcPr>
            <w:tcW w:w="1831" w:type="dxa"/>
          </w:tcPr>
          <w:p w14:paraId="55E317BE" w14:textId="77777777" w:rsidR="003A0165" w:rsidRPr="007969C2" w:rsidRDefault="003A0165" w:rsidP="003A0165">
            <w:pPr>
              <w:pStyle w:val="afa"/>
              <w:rPr>
                <w:b/>
              </w:rPr>
            </w:pPr>
            <w:r w:rsidRPr="007969C2">
              <w:rPr>
                <w:b/>
              </w:rPr>
              <w:t>Назначение платежа</w:t>
            </w:r>
          </w:p>
        </w:tc>
        <w:tc>
          <w:tcPr>
            <w:tcW w:w="7230" w:type="dxa"/>
          </w:tcPr>
          <w:p w14:paraId="0412B3F0" w14:textId="77777777" w:rsidR="003A0165" w:rsidRPr="0008600E" w:rsidRDefault="003A0165" w:rsidP="003A0165">
            <w:pPr>
              <w:pStyle w:val="afa"/>
            </w:pPr>
            <w:r w:rsidRPr="0008600E">
              <w:t>Переносится информация из соответствующего поля     расчетного документа, по которому производится частичная оплата</w:t>
            </w:r>
          </w:p>
        </w:tc>
      </w:tr>
      <w:tr w:rsidR="003A0165" w14:paraId="204B5F6A" w14:textId="77777777" w:rsidTr="002507D7">
        <w:trPr>
          <w:cantSplit/>
        </w:trPr>
        <w:tc>
          <w:tcPr>
            <w:tcW w:w="720" w:type="dxa"/>
          </w:tcPr>
          <w:p w14:paraId="4005B98A" w14:textId="77777777" w:rsidR="003A0165" w:rsidRPr="007969C2" w:rsidRDefault="003A0165" w:rsidP="003A0165">
            <w:pPr>
              <w:pStyle w:val="afa"/>
              <w:spacing w:before="20" w:after="20"/>
              <w:ind w:left="-108"/>
              <w:jc w:val="center"/>
              <w:rPr>
                <w:rStyle w:val="af9"/>
              </w:rPr>
            </w:pPr>
            <w:r w:rsidRPr="007969C2">
              <w:rPr>
                <w:rStyle w:val="af9"/>
              </w:rPr>
              <w:t>38</w:t>
            </w:r>
          </w:p>
        </w:tc>
        <w:tc>
          <w:tcPr>
            <w:tcW w:w="1831" w:type="dxa"/>
          </w:tcPr>
          <w:p w14:paraId="36ABA957" w14:textId="77777777" w:rsidR="003A0165" w:rsidRPr="007969C2" w:rsidRDefault="003A0165" w:rsidP="003A0165">
            <w:pPr>
              <w:pStyle w:val="afa"/>
              <w:rPr>
                <w:b/>
              </w:rPr>
            </w:pPr>
            <w:r w:rsidRPr="007969C2">
              <w:rPr>
                <w:b/>
              </w:rPr>
              <w:t>N ч. плат.</w:t>
            </w:r>
          </w:p>
        </w:tc>
        <w:tc>
          <w:tcPr>
            <w:tcW w:w="7230" w:type="dxa"/>
          </w:tcPr>
          <w:p w14:paraId="728C5002" w14:textId="77777777" w:rsidR="003A0165" w:rsidRPr="0008600E" w:rsidRDefault="003A0165" w:rsidP="003A0165">
            <w:pPr>
              <w:pStyle w:val="afa"/>
            </w:pPr>
            <w:r w:rsidRPr="0008600E">
              <w:t xml:space="preserve">Номер частичного платежа. </w:t>
            </w:r>
          </w:p>
          <w:p w14:paraId="0BE66207" w14:textId="77777777" w:rsidR="003A0165" w:rsidRPr="0008600E" w:rsidRDefault="003A0165" w:rsidP="003A0165">
            <w:pPr>
              <w:pStyle w:val="afa"/>
            </w:pPr>
            <w:r w:rsidRPr="0008600E">
              <w:t>Переносится из соответствующей графы записи о частичном платеже в оплачиваемом расчетном документе</w:t>
            </w:r>
          </w:p>
        </w:tc>
      </w:tr>
      <w:tr w:rsidR="003A0165" w14:paraId="6A62C8E5" w14:textId="77777777" w:rsidTr="002507D7">
        <w:trPr>
          <w:cantSplit/>
        </w:trPr>
        <w:tc>
          <w:tcPr>
            <w:tcW w:w="720" w:type="dxa"/>
          </w:tcPr>
          <w:p w14:paraId="06983A2E" w14:textId="77777777" w:rsidR="003A0165" w:rsidRPr="007969C2" w:rsidRDefault="003A0165" w:rsidP="003A0165">
            <w:pPr>
              <w:pStyle w:val="afa"/>
              <w:spacing w:before="20" w:after="20"/>
              <w:ind w:left="-108"/>
              <w:jc w:val="center"/>
              <w:rPr>
                <w:rStyle w:val="af9"/>
              </w:rPr>
            </w:pPr>
            <w:r w:rsidRPr="007969C2">
              <w:rPr>
                <w:rStyle w:val="af9"/>
              </w:rPr>
              <w:t>39</w:t>
            </w:r>
          </w:p>
        </w:tc>
        <w:tc>
          <w:tcPr>
            <w:tcW w:w="1831" w:type="dxa"/>
          </w:tcPr>
          <w:p w14:paraId="18FCB3EE" w14:textId="77777777" w:rsidR="003A0165" w:rsidRPr="007969C2" w:rsidRDefault="003A0165" w:rsidP="003A0165">
            <w:pPr>
              <w:pStyle w:val="afa"/>
              <w:rPr>
                <w:b/>
              </w:rPr>
            </w:pPr>
            <w:r w:rsidRPr="007969C2">
              <w:rPr>
                <w:b/>
              </w:rPr>
              <w:t>Шифр плат. док.</w:t>
            </w:r>
          </w:p>
        </w:tc>
        <w:tc>
          <w:tcPr>
            <w:tcW w:w="7230" w:type="dxa"/>
          </w:tcPr>
          <w:p w14:paraId="318F744C" w14:textId="77777777" w:rsidR="003A0165" w:rsidRPr="0008600E" w:rsidRDefault="003A0165" w:rsidP="003A0165">
            <w:pPr>
              <w:pStyle w:val="afa"/>
            </w:pPr>
            <w:r w:rsidRPr="0008600E">
              <w:t xml:space="preserve">Шифр платежного документа. </w:t>
            </w:r>
          </w:p>
          <w:p w14:paraId="13D0840A" w14:textId="77777777" w:rsidR="003A0165" w:rsidRDefault="003A0165" w:rsidP="003A0165">
            <w:pPr>
              <w:pStyle w:val="afa"/>
              <w:rPr>
                <w:ins w:id="7629" w:author="Беликова Маргарита Николаевна" w:date="2017-10-26T14:06:00Z"/>
              </w:rPr>
            </w:pPr>
            <w:r w:rsidRPr="0008600E">
              <w:t xml:space="preserve">Проставляется условное цифровое обозначение (шифр)     оплачиваемого расчетного документа  согласно правилам ведения бухгалтерского учета в Банке России или    </w:t>
            </w:r>
            <w:hyperlink r:id="rId196" w:history="1">
              <w:r w:rsidRPr="0008600E">
                <w:t>правилам</w:t>
              </w:r>
            </w:hyperlink>
            <w:r w:rsidRPr="0008600E">
              <w:t xml:space="preserve"> ведения бухгалтерского учета в         кредитных организациях, расположенных на территории Российской Федерации</w:t>
            </w:r>
          </w:p>
          <w:p w14:paraId="4166223D" w14:textId="77777777" w:rsidR="00D46715" w:rsidRDefault="00D46715" w:rsidP="00D46715">
            <w:pPr>
              <w:pStyle w:val="afa"/>
              <w:rPr>
                <w:ins w:id="7630" w:author="Беликова Маргарита Николаевна" w:date="2017-10-26T14:06:00Z"/>
              </w:rPr>
            </w:pPr>
            <w:ins w:id="7631" w:author="Беликова Маргарита Николаевна" w:date="2017-10-26T14:06:00Z">
              <w:r>
                <w:t>Заполняется из поля БД:</w:t>
              </w:r>
            </w:ins>
          </w:p>
          <w:p w14:paraId="676D6258" w14:textId="50B26BB7" w:rsidR="00D46715" w:rsidRPr="0008600E" w:rsidRDefault="00D46715" w:rsidP="00D46715">
            <w:pPr>
              <w:pStyle w:val="afa"/>
            </w:pPr>
            <w:ins w:id="7632" w:author="Беликова Маргарита Николаевна" w:date="2017-10-26T14:06:00Z">
              <w:r>
                <w:t>SBNS_RURSTATEMENT_OPER. DOCSHIFR</w:t>
              </w:r>
            </w:ins>
          </w:p>
        </w:tc>
      </w:tr>
      <w:tr w:rsidR="003A0165" w14:paraId="2E66FE55" w14:textId="77777777" w:rsidTr="002507D7">
        <w:trPr>
          <w:cantSplit/>
        </w:trPr>
        <w:tc>
          <w:tcPr>
            <w:tcW w:w="720" w:type="dxa"/>
          </w:tcPr>
          <w:p w14:paraId="6AC1EDDA" w14:textId="77777777" w:rsidR="003A0165" w:rsidRPr="007969C2" w:rsidRDefault="003A0165" w:rsidP="003A0165">
            <w:pPr>
              <w:pStyle w:val="afa"/>
              <w:spacing w:before="20" w:after="20"/>
              <w:ind w:left="-108"/>
              <w:jc w:val="center"/>
              <w:rPr>
                <w:rStyle w:val="af9"/>
              </w:rPr>
            </w:pPr>
            <w:r w:rsidRPr="007969C2">
              <w:rPr>
                <w:rStyle w:val="af9"/>
              </w:rPr>
              <w:t>40</w:t>
            </w:r>
          </w:p>
        </w:tc>
        <w:tc>
          <w:tcPr>
            <w:tcW w:w="1831" w:type="dxa"/>
          </w:tcPr>
          <w:p w14:paraId="2CCEBD48" w14:textId="77777777" w:rsidR="003A0165" w:rsidRPr="007969C2" w:rsidRDefault="003A0165" w:rsidP="003A0165">
            <w:pPr>
              <w:pStyle w:val="afa"/>
              <w:rPr>
                <w:b/>
              </w:rPr>
            </w:pPr>
            <w:r w:rsidRPr="007969C2">
              <w:rPr>
                <w:b/>
              </w:rPr>
              <w:t>N плат. док.</w:t>
            </w:r>
          </w:p>
        </w:tc>
        <w:tc>
          <w:tcPr>
            <w:tcW w:w="7230" w:type="dxa"/>
          </w:tcPr>
          <w:p w14:paraId="12403B04" w14:textId="77777777" w:rsidR="003A0165" w:rsidRPr="0008600E" w:rsidRDefault="003A0165" w:rsidP="003A0165">
            <w:pPr>
              <w:pStyle w:val="afa"/>
            </w:pPr>
            <w:r w:rsidRPr="0008600E">
              <w:t xml:space="preserve">Номер платежного документа. </w:t>
            </w:r>
          </w:p>
          <w:p w14:paraId="7B014C33" w14:textId="77777777" w:rsidR="00D46715" w:rsidRDefault="003A0165" w:rsidP="003A0165">
            <w:pPr>
              <w:pStyle w:val="afa"/>
              <w:rPr>
                <w:ins w:id="7633" w:author="Беликова Маргарита Николаевна" w:date="2017-10-26T14:05:00Z"/>
              </w:rPr>
            </w:pPr>
            <w:r w:rsidRPr="0008600E">
              <w:t>Переносится из поля "N" расчетного документа, по   которому производится частичная оплата</w:t>
            </w:r>
          </w:p>
          <w:p w14:paraId="7BD542F9" w14:textId="5FD6B75D" w:rsidR="00D46715" w:rsidRDefault="00D46715" w:rsidP="00D46715">
            <w:pPr>
              <w:pStyle w:val="afa"/>
              <w:rPr>
                <w:ins w:id="7634" w:author="Беликова Маргарита Николаевна" w:date="2017-10-26T14:05:00Z"/>
              </w:rPr>
            </w:pPr>
            <w:ins w:id="7635" w:author="Беликова Маргарита Николаевна" w:date="2017-10-26T14:05:00Z">
              <w:r>
                <w:t>Заполняется из поля БД:</w:t>
              </w:r>
            </w:ins>
          </w:p>
          <w:p w14:paraId="4524C359" w14:textId="3F7753CD" w:rsidR="00D46715" w:rsidRPr="0008600E" w:rsidRDefault="00D46715" w:rsidP="00D46715">
            <w:pPr>
              <w:pStyle w:val="afa"/>
            </w:pPr>
            <w:ins w:id="7636" w:author="Беликова Маргарита Николаевна" w:date="2017-10-26T14:05:00Z">
              <w:r>
                <w:t>SBNS_RURSTATEMENT_OPER.DOCNUMBER2</w:t>
              </w:r>
            </w:ins>
          </w:p>
        </w:tc>
      </w:tr>
      <w:tr w:rsidR="003A0165" w14:paraId="28C711C8" w14:textId="77777777" w:rsidTr="002507D7">
        <w:trPr>
          <w:cantSplit/>
        </w:trPr>
        <w:tc>
          <w:tcPr>
            <w:tcW w:w="720" w:type="dxa"/>
          </w:tcPr>
          <w:p w14:paraId="4037C3EB" w14:textId="77777777" w:rsidR="003A0165" w:rsidRPr="007969C2" w:rsidRDefault="003A0165" w:rsidP="003A0165">
            <w:pPr>
              <w:pStyle w:val="afa"/>
              <w:spacing w:before="20" w:after="20"/>
              <w:ind w:left="-108"/>
              <w:jc w:val="center"/>
              <w:rPr>
                <w:rStyle w:val="af9"/>
              </w:rPr>
            </w:pPr>
            <w:r w:rsidRPr="007969C2">
              <w:rPr>
                <w:rStyle w:val="af9"/>
              </w:rPr>
              <w:t>41</w:t>
            </w:r>
          </w:p>
        </w:tc>
        <w:tc>
          <w:tcPr>
            <w:tcW w:w="1831" w:type="dxa"/>
          </w:tcPr>
          <w:p w14:paraId="3663DB53" w14:textId="77777777" w:rsidR="003A0165" w:rsidRPr="007969C2" w:rsidRDefault="003A0165" w:rsidP="003A0165">
            <w:pPr>
              <w:pStyle w:val="afa"/>
              <w:rPr>
                <w:b/>
              </w:rPr>
            </w:pPr>
            <w:r w:rsidRPr="007969C2">
              <w:rPr>
                <w:b/>
              </w:rPr>
              <w:t>Дата плат. док.</w:t>
            </w:r>
          </w:p>
        </w:tc>
        <w:tc>
          <w:tcPr>
            <w:tcW w:w="7230" w:type="dxa"/>
          </w:tcPr>
          <w:p w14:paraId="2FE1C789" w14:textId="77777777" w:rsidR="003A0165" w:rsidRPr="0008600E" w:rsidRDefault="003A0165" w:rsidP="003A0165">
            <w:pPr>
              <w:pStyle w:val="afa"/>
            </w:pPr>
            <w:r w:rsidRPr="0008600E">
              <w:t xml:space="preserve">Дата платежного документа (в формате ДД.ММ.ГГГГ).                             </w:t>
            </w:r>
          </w:p>
          <w:p w14:paraId="3BC55B88" w14:textId="77777777" w:rsidR="003A0165" w:rsidRDefault="003A0165" w:rsidP="003A0165">
            <w:pPr>
              <w:pStyle w:val="afa"/>
              <w:rPr>
                <w:ins w:id="7637" w:author="Беликова Маргарита Николаевна" w:date="2017-10-26T14:06:00Z"/>
              </w:rPr>
            </w:pPr>
            <w:r w:rsidRPr="0008600E">
              <w:t>Переносится  из  поля  "Дата" расчетного документа,   по   которому  производится частичная оплата</w:t>
            </w:r>
          </w:p>
          <w:p w14:paraId="201B59F3" w14:textId="77777777" w:rsidR="00D46715" w:rsidRDefault="00D46715" w:rsidP="00D46715">
            <w:pPr>
              <w:pStyle w:val="afa"/>
              <w:rPr>
                <w:ins w:id="7638" w:author="Беликова Маргарита Николаевна" w:date="2017-10-26T14:06:00Z"/>
              </w:rPr>
            </w:pPr>
            <w:ins w:id="7639" w:author="Беликова Маргарита Николаевна" w:date="2017-10-26T14:06:00Z">
              <w:r>
                <w:t>Заполняется из поля БД:</w:t>
              </w:r>
            </w:ins>
          </w:p>
          <w:p w14:paraId="03B09815" w14:textId="545674ED" w:rsidR="00D46715" w:rsidRPr="0008600E" w:rsidRDefault="00D46715" w:rsidP="00D46715">
            <w:pPr>
              <w:pStyle w:val="afa"/>
            </w:pPr>
            <w:ins w:id="7640" w:author="Беликова Маргарита Николаевна" w:date="2017-10-26T14:06:00Z">
              <w:r>
                <w:t>SBNS_RURSTATEMENT_OPER.DOCDATE2</w:t>
              </w:r>
            </w:ins>
          </w:p>
        </w:tc>
      </w:tr>
      <w:tr w:rsidR="003A0165" w14:paraId="31B8ACD0" w14:textId="77777777" w:rsidTr="002507D7">
        <w:trPr>
          <w:cantSplit/>
        </w:trPr>
        <w:tc>
          <w:tcPr>
            <w:tcW w:w="720" w:type="dxa"/>
          </w:tcPr>
          <w:p w14:paraId="7801E950" w14:textId="77777777" w:rsidR="003A0165" w:rsidRPr="007969C2" w:rsidRDefault="003A0165" w:rsidP="003A0165">
            <w:pPr>
              <w:pStyle w:val="afa"/>
              <w:spacing w:before="20" w:after="20"/>
              <w:ind w:left="-108"/>
              <w:jc w:val="center"/>
              <w:rPr>
                <w:rStyle w:val="af9"/>
              </w:rPr>
            </w:pPr>
            <w:r w:rsidRPr="007969C2">
              <w:rPr>
                <w:rStyle w:val="af9"/>
              </w:rPr>
              <w:t>42</w:t>
            </w:r>
          </w:p>
        </w:tc>
        <w:tc>
          <w:tcPr>
            <w:tcW w:w="1831" w:type="dxa"/>
          </w:tcPr>
          <w:p w14:paraId="7C60A316" w14:textId="77777777" w:rsidR="003A0165" w:rsidRPr="007969C2" w:rsidRDefault="003A0165" w:rsidP="003A0165">
            <w:pPr>
              <w:pStyle w:val="afa"/>
              <w:rPr>
                <w:b/>
              </w:rPr>
            </w:pPr>
            <w:r w:rsidRPr="007969C2">
              <w:rPr>
                <w:b/>
              </w:rPr>
              <w:t>Сумма ост. пл.</w:t>
            </w:r>
          </w:p>
        </w:tc>
        <w:tc>
          <w:tcPr>
            <w:tcW w:w="7230" w:type="dxa"/>
          </w:tcPr>
          <w:p w14:paraId="225D7B1B" w14:textId="77777777" w:rsidR="003A0165" w:rsidRPr="0008600E" w:rsidRDefault="003A0165" w:rsidP="003A0165">
            <w:pPr>
              <w:pStyle w:val="afa"/>
            </w:pPr>
            <w:r w:rsidRPr="0008600E">
              <w:t xml:space="preserve">Сумма остатка платежа Указывается цифрами по правилам, установленным для поля "Сумма". </w:t>
            </w:r>
          </w:p>
          <w:p w14:paraId="774874E0" w14:textId="77777777" w:rsidR="003A0165" w:rsidRPr="0008600E" w:rsidRDefault="003A0165" w:rsidP="003A0165">
            <w:pPr>
              <w:pStyle w:val="afa"/>
            </w:pPr>
            <w:r w:rsidRPr="0008600E">
              <w:t>В случае последнего  частичного  платежа проставляется "0-00"</w:t>
            </w:r>
          </w:p>
        </w:tc>
      </w:tr>
      <w:tr w:rsidR="003A0165" w14:paraId="7FD1D9B3" w14:textId="77777777" w:rsidTr="002507D7">
        <w:trPr>
          <w:cantSplit/>
        </w:trPr>
        <w:tc>
          <w:tcPr>
            <w:tcW w:w="720" w:type="dxa"/>
          </w:tcPr>
          <w:p w14:paraId="14CA6FB9" w14:textId="77777777" w:rsidR="003A0165" w:rsidRPr="007969C2" w:rsidRDefault="003A0165" w:rsidP="003A0165">
            <w:pPr>
              <w:pStyle w:val="afa"/>
              <w:spacing w:before="20" w:after="20"/>
              <w:ind w:left="-108"/>
              <w:jc w:val="center"/>
              <w:rPr>
                <w:rStyle w:val="af9"/>
              </w:rPr>
            </w:pPr>
            <w:r w:rsidRPr="007969C2">
              <w:rPr>
                <w:rStyle w:val="af9"/>
              </w:rPr>
              <w:t>45</w:t>
            </w:r>
          </w:p>
        </w:tc>
        <w:tc>
          <w:tcPr>
            <w:tcW w:w="1831" w:type="dxa"/>
          </w:tcPr>
          <w:p w14:paraId="352CBC9D" w14:textId="77777777" w:rsidR="003A0165" w:rsidRPr="007969C2" w:rsidRDefault="003A0165" w:rsidP="003A0165">
            <w:pPr>
              <w:pStyle w:val="afa"/>
              <w:rPr>
                <w:b/>
              </w:rPr>
            </w:pPr>
            <w:r w:rsidRPr="007969C2">
              <w:rPr>
                <w:b/>
              </w:rPr>
              <w:t>Отметки банка</w:t>
            </w:r>
          </w:p>
        </w:tc>
        <w:tc>
          <w:tcPr>
            <w:tcW w:w="7230" w:type="dxa"/>
          </w:tcPr>
          <w:p w14:paraId="104C938D" w14:textId="77777777" w:rsidR="003A0165" w:rsidRPr="0008600E" w:rsidRDefault="003A0165" w:rsidP="003A0165">
            <w:pPr>
              <w:pStyle w:val="afa"/>
            </w:pPr>
            <w:r w:rsidRPr="0008600E">
              <w:t>Отметки банка плательщика.</w:t>
            </w:r>
          </w:p>
          <w:p w14:paraId="64C54AC2" w14:textId="77777777" w:rsidR="003A0165" w:rsidRPr="0008600E" w:rsidRDefault="003A0165" w:rsidP="003A0165">
            <w:pPr>
              <w:pStyle w:val="afa"/>
            </w:pPr>
            <w:r w:rsidRPr="0008600E">
              <w:t>Проставляются штамп (штампы) кредитной организации,      филиала кредитной организации или учреждения Банка России дата и подпись ответственного исполнителя. Первый экземпляр платежного ордера на частичную оплату оформляется кроме того, подписью контролирующего работника</w:t>
            </w:r>
          </w:p>
        </w:tc>
      </w:tr>
      <w:tr w:rsidR="003A0165" w14:paraId="1579CC2E" w14:textId="77777777" w:rsidTr="002507D7">
        <w:trPr>
          <w:cantSplit/>
        </w:trPr>
        <w:tc>
          <w:tcPr>
            <w:tcW w:w="720" w:type="dxa"/>
          </w:tcPr>
          <w:p w14:paraId="3099B771" w14:textId="77777777" w:rsidR="003A0165" w:rsidRPr="007969C2" w:rsidRDefault="003A0165" w:rsidP="003A0165">
            <w:pPr>
              <w:pStyle w:val="afa"/>
              <w:spacing w:before="20" w:after="20"/>
              <w:ind w:left="-108"/>
              <w:jc w:val="center"/>
              <w:rPr>
                <w:rStyle w:val="af9"/>
              </w:rPr>
            </w:pPr>
            <w:r w:rsidRPr="007969C2">
              <w:rPr>
                <w:rStyle w:val="af9"/>
              </w:rPr>
              <w:t>60</w:t>
            </w:r>
          </w:p>
        </w:tc>
        <w:tc>
          <w:tcPr>
            <w:tcW w:w="1831" w:type="dxa"/>
          </w:tcPr>
          <w:p w14:paraId="141F3701" w14:textId="77777777" w:rsidR="003A0165" w:rsidRPr="007969C2" w:rsidRDefault="003A0165" w:rsidP="003A0165">
            <w:pPr>
              <w:pStyle w:val="afa"/>
              <w:rPr>
                <w:b/>
              </w:rPr>
            </w:pPr>
            <w:r w:rsidRPr="007969C2">
              <w:rPr>
                <w:b/>
              </w:rPr>
              <w:t>ИНН</w:t>
            </w:r>
          </w:p>
        </w:tc>
        <w:tc>
          <w:tcPr>
            <w:tcW w:w="7230" w:type="dxa"/>
          </w:tcPr>
          <w:p w14:paraId="0C8DE9BF" w14:textId="77777777" w:rsidR="003A0165" w:rsidRPr="0008600E" w:rsidRDefault="003A0165" w:rsidP="003A0165">
            <w:pPr>
              <w:pStyle w:val="afa"/>
            </w:pPr>
            <w:r w:rsidRPr="0008600E">
              <w:t>ИНН или КИО плательщика.</w:t>
            </w:r>
          </w:p>
          <w:p w14:paraId="3B4D09B2" w14:textId="77777777" w:rsidR="003A0165" w:rsidRPr="0008600E" w:rsidRDefault="003A0165" w:rsidP="003A0165">
            <w:pPr>
              <w:pStyle w:val="afa"/>
            </w:pPr>
            <w:r w:rsidRPr="0008600E">
              <w:t>Переносится указанный ИНН или КИО плательщика</w:t>
            </w:r>
          </w:p>
        </w:tc>
      </w:tr>
      <w:tr w:rsidR="003A0165" w14:paraId="1A6919A4" w14:textId="77777777" w:rsidTr="002507D7">
        <w:trPr>
          <w:cantSplit/>
        </w:trPr>
        <w:tc>
          <w:tcPr>
            <w:tcW w:w="720" w:type="dxa"/>
          </w:tcPr>
          <w:p w14:paraId="7C9AC45E" w14:textId="77777777" w:rsidR="003A0165" w:rsidRPr="007969C2" w:rsidRDefault="003A0165" w:rsidP="003A0165">
            <w:pPr>
              <w:pStyle w:val="afa"/>
              <w:spacing w:before="20" w:after="20"/>
              <w:ind w:left="-108"/>
              <w:jc w:val="center"/>
              <w:rPr>
                <w:rStyle w:val="af9"/>
              </w:rPr>
            </w:pPr>
            <w:r w:rsidRPr="007969C2">
              <w:rPr>
                <w:rStyle w:val="af9"/>
              </w:rPr>
              <w:t>61</w:t>
            </w:r>
          </w:p>
        </w:tc>
        <w:tc>
          <w:tcPr>
            <w:tcW w:w="1831" w:type="dxa"/>
          </w:tcPr>
          <w:p w14:paraId="586C4B2C" w14:textId="77777777" w:rsidR="003A0165" w:rsidRPr="007969C2" w:rsidRDefault="003A0165" w:rsidP="003A0165">
            <w:pPr>
              <w:pStyle w:val="afa"/>
              <w:rPr>
                <w:b/>
              </w:rPr>
            </w:pPr>
            <w:r w:rsidRPr="007969C2">
              <w:rPr>
                <w:b/>
              </w:rPr>
              <w:t>ИНН</w:t>
            </w:r>
          </w:p>
        </w:tc>
        <w:tc>
          <w:tcPr>
            <w:tcW w:w="7230" w:type="dxa"/>
          </w:tcPr>
          <w:p w14:paraId="4D8CCF18" w14:textId="77777777" w:rsidR="003A0165" w:rsidRPr="0008600E" w:rsidRDefault="003A0165" w:rsidP="003A0165">
            <w:pPr>
              <w:pStyle w:val="afa"/>
            </w:pPr>
            <w:r w:rsidRPr="0008600E">
              <w:t xml:space="preserve">ИНН получателя.                         </w:t>
            </w:r>
          </w:p>
          <w:p w14:paraId="2DF1AC14" w14:textId="77777777" w:rsidR="003A0165" w:rsidRPr="0008600E" w:rsidRDefault="003A0165" w:rsidP="003A0165">
            <w:pPr>
              <w:pStyle w:val="afa"/>
            </w:pPr>
            <w:r w:rsidRPr="0008600E">
              <w:t>Переносится  ИНН  получателя,   если  он указан</w:t>
            </w:r>
          </w:p>
          <w:p w14:paraId="2B63455F" w14:textId="77777777" w:rsidR="003A0165" w:rsidRPr="0008600E" w:rsidRDefault="003A0165" w:rsidP="003A0165">
            <w:pPr>
              <w:pStyle w:val="afa"/>
            </w:pPr>
          </w:p>
        </w:tc>
      </w:tr>
      <w:tr w:rsidR="003A0165" w14:paraId="61B08751" w14:textId="77777777" w:rsidTr="002507D7">
        <w:trPr>
          <w:cantSplit/>
        </w:trPr>
        <w:tc>
          <w:tcPr>
            <w:tcW w:w="720" w:type="dxa"/>
          </w:tcPr>
          <w:p w14:paraId="4D097109" w14:textId="77777777" w:rsidR="003A0165" w:rsidRPr="007969C2" w:rsidRDefault="003A0165" w:rsidP="003A0165">
            <w:pPr>
              <w:pStyle w:val="afa"/>
              <w:spacing w:before="20" w:after="20"/>
              <w:ind w:left="-108"/>
              <w:jc w:val="center"/>
              <w:rPr>
                <w:rStyle w:val="af9"/>
              </w:rPr>
            </w:pPr>
            <w:r w:rsidRPr="007969C2">
              <w:rPr>
                <w:rStyle w:val="af9"/>
              </w:rPr>
              <w:t>101-110</w:t>
            </w:r>
          </w:p>
        </w:tc>
        <w:tc>
          <w:tcPr>
            <w:tcW w:w="1831" w:type="dxa"/>
          </w:tcPr>
          <w:p w14:paraId="7E42328B" w14:textId="77777777" w:rsidR="003A0165" w:rsidRPr="007969C2" w:rsidRDefault="003A0165" w:rsidP="003A0165">
            <w:pPr>
              <w:pStyle w:val="afa"/>
              <w:rPr>
                <w:b/>
              </w:rPr>
            </w:pPr>
          </w:p>
        </w:tc>
        <w:tc>
          <w:tcPr>
            <w:tcW w:w="7230" w:type="dxa"/>
          </w:tcPr>
          <w:p w14:paraId="4C99FB40" w14:textId="77777777" w:rsidR="003A0165" w:rsidRPr="00431A60" w:rsidRDefault="003A0165" w:rsidP="003A0165">
            <w:pPr>
              <w:pStyle w:val="afa"/>
            </w:pPr>
            <w:r w:rsidRPr="00431A60">
              <w:t xml:space="preserve">Указывается       информация,        установленная Министерством Российской Федерации  по   налогам и сборам,    Министерством    финансов    Российской Федерации и Государственным  таможенным  комитетом Российской Федерации. </w:t>
            </w:r>
          </w:p>
          <w:p w14:paraId="4A48B0B9" w14:textId="77777777" w:rsidR="003A0165" w:rsidRPr="00431A60" w:rsidRDefault="003A0165" w:rsidP="003A0165">
            <w:pPr>
              <w:pStyle w:val="afa"/>
            </w:pPr>
            <w:r w:rsidRPr="00431A60">
              <w:t>При невозможности указать конкретное значение показателя в полях 105-110 проставляется ноль («0»), наличие незаполненных полей недопустимо.</w:t>
            </w:r>
          </w:p>
        </w:tc>
      </w:tr>
      <w:tr w:rsidR="003A0165" w14:paraId="63F5A1B9" w14:textId="77777777" w:rsidTr="002507D7">
        <w:trPr>
          <w:cantSplit/>
        </w:trPr>
        <w:tc>
          <w:tcPr>
            <w:tcW w:w="720" w:type="dxa"/>
          </w:tcPr>
          <w:p w14:paraId="4C440DA9" w14:textId="77777777" w:rsidR="003A0165" w:rsidRPr="007969C2" w:rsidRDefault="003A0165" w:rsidP="003A0165">
            <w:pPr>
              <w:pStyle w:val="afa"/>
              <w:spacing w:before="20" w:after="20"/>
              <w:ind w:left="-108"/>
              <w:jc w:val="center"/>
              <w:rPr>
                <w:rStyle w:val="af9"/>
              </w:rPr>
            </w:pPr>
            <w:r w:rsidRPr="007969C2">
              <w:rPr>
                <w:rStyle w:val="af9"/>
              </w:rPr>
              <w:t>101</w:t>
            </w:r>
          </w:p>
        </w:tc>
        <w:tc>
          <w:tcPr>
            <w:tcW w:w="1831" w:type="dxa"/>
          </w:tcPr>
          <w:p w14:paraId="69CCE110" w14:textId="77777777" w:rsidR="003A0165" w:rsidRPr="007969C2" w:rsidRDefault="003A0165" w:rsidP="003A0165">
            <w:pPr>
              <w:pStyle w:val="afa"/>
              <w:rPr>
                <w:b/>
              </w:rPr>
            </w:pPr>
          </w:p>
        </w:tc>
        <w:tc>
          <w:tcPr>
            <w:tcW w:w="7230" w:type="dxa"/>
          </w:tcPr>
          <w:p w14:paraId="73E30664" w14:textId="77777777" w:rsidR="003A0165" w:rsidRPr="00431A60" w:rsidRDefault="003A0165" w:rsidP="003A0165">
            <w:pPr>
              <w:pStyle w:val="afa"/>
            </w:pPr>
            <w:r w:rsidRPr="00431A60">
              <w:t xml:space="preserve">При заполнении полей 104 - 110 расчетного документа в поле 101 должно быть указано одно из следующих значений статуса: </w:t>
            </w:r>
          </w:p>
          <w:p w14:paraId="67791386" w14:textId="77777777" w:rsidR="003A0165" w:rsidRPr="00431A60" w:rsidRDefault="003A0165" w:rsidP="003A0165">
            <w:pPr>
              <w:pStyle w:val="afa"/>
            </w:pPr>
            <w:r w:rsidRPr="00431A60">
              <w:t xml:space="preserve">налогоплательщик (плательщик сборов) – </w:t>
            </w:r>
          </w:p>
          <w:p w14:paraId="2AEEFCC8" w14:textId="77777777" w:rsidR="003A0165" w:rsidRPr="00431A60" w:rsidRDefault="003A0165" w:rsidP="003A0165">
            <w:pPr>
              <w:pStyle w:val="afa"/>
            </w:pPr>
            <w:r w:rsidRPr="00431A60">
              <w:t xml:space="preserve">юридическое лицо ("01"), </w:t>
            </w:r>
          </w:p>
          <w:p w14:paraId="2D645D39" w14:textId="77777777" w:rsidR="003A0165" w:rsidRPr="00431A60" w:rsidRDefault="003A0165" w:rsidP="003A0165">
            <w:pPr>
              <w:pStyle w:val="afa"/>
            </w:pPr>
            <w:r w:rsidRPr="00431A60">
              <w:t xml:space="preserve">налоговый агент ("02"), </w:t>
            </w:r>
          </w:p>
          <w:p w14:paraId="7E592201" w14:textId="77777777" w:rsidR="003A0165" w:rsidRPr="00431A60" w:rsidRDefault="003A0165" w:rsidP="003A0165">
            <w:pPr>
              <w:pStyle w:val="afa"/>
            </w:pPr>
            <w:r w:rsidRPr="00431A60">
              <w:t xml:space="preserve">сборщик налогов и сборов ("03"), </w:t>
            </w:r>
          </w:p>
          <w:p w14:paraId="3C7A7973" w14:textId="77777777" w:rsidR="003A0165" w:rsidRPr="00431A60" w:rsidRDefault="003A0165" w:rsidP="003A0165">
            <w:pPr>
              <w:pStyle w:val="afa"/>
            </w:pPr>
            <w:r w:rsidRPr="00431A60">
              <w:t xml:space="preserve">налоговый орган ("04"), </w:t>
            </w:r>
          </w:p>
          <w:p w14:paraId="4191F8A2" w14:textId="77777777" w:rsidR="003A0165" w:rsidRPr="00431A60" w:rsidRDefault="003A0165" w:rsidP="003A0165">
            <w:pPr>
              <w:pStyle w:val="afa"/>
            </w:pPr>
            <w:r w:rsidRPr="00431A60">
              <w:t xml:space="preserve">территориальные органы Федеральной службы судебных приставов ("05"), </w:t>
            </w:r>
          </w:p>
          <w:p w14:paraId="17FC401C" w14:textId="77777777" w:rsidR="003A0165" w:rsidRPr="00431A60" w:rsidRDefault="003A0165" w:rsidP="003A0165">
            <w:pPr>
              <w:pStyle w:val="afa"/>
            </w:pPr>
            <w:r w:rsidRPr="00431A60">
              <w:t xml:space="preserve">участник внешнеэкономической деятельности ("06"), </w:t>
            </w:r>
          </w:p>
          <w:p w14:paraId="4334432B" w14:textId="77777777" w:rsidR="003A0165" w:rsidRPr="00431A60" w:rsidRDefault="003A0165" w:rsidP="003A0165">
            <w:pPr>
              <w:pStyle w:val="afa"/>
            </w:pPr>
            <w:r w:rsidRPr="00431A60">
              <w:t xml:space="preserve">таможенный орган ("07"), </w:t>
            </w:r>
          </w:p>
          <w:p w14:paraId="4701B006" w14:textId="77777777" w:rsidR="003A0165" w:rsidRPr="00431A60" w:rsidRDefault="003A0165" w:rsidP="003A0165">
            <w:pPr>
              <w:pStyle w:val="afa"/>
            </w:pPr>
            <w:r w:rsidRPr="00431A60">
              <w:t xml:space="preserve">плательщик иных платежей, осуществляющий перечисление платежей в бюджетную систему Российской Федерации (кроме платежей, администрируемых налоговыми органами) ("08"), </w:t>
            </w:r>
          </w:p>
          <w:p w14:paraId="26CAA322" w14:textId="77777777" w:rsidR="003A0165" w:rsidRPr="00431A60" w:rsidRDefault="003A0165" w:rsidP="003A0165">
            <w:pPr>
              <w:pStyle w:val="afa"/>
            </w:pPr>
            <w:r w:rsidRPr="00431A60">
              <w:t xml:space="preserve">налогоплательщик (плательщик сборов) - индивидуальный предприниматель ("09"), налогоплательщик (плательщик сборов) - частный нотариус ("10"), налогоплательщик (плательщик сборов) - адвокат, учредивший адвокатский кабинет ("11"), </w:t>
            </w:r>
          </w:p>
          <w:p w14:paraId="46E117BB" w14:textId="77777777" w:rsidR="003A0165" w:rsidRPr="00431A60" w:rsidRDefault="003A0165" w:rsidP="003A0165">
            <w:pPr>
              <w:pStyle w:val="afa"/>
            </w:pPr>
            <w:r w:rsidRPr="00431A60">
              <w:t xml:space="preserve">налогоплательщик (плательщик сборов) - глава крестьянского (фермерского) хозяйства ("12"), </w:t>
            </w:r>
          </w:p>
          <w:p w14:paraId="44584C9B" w14:textId="77777777" w:rsidR="003A0165" w:rsidRPr="00431A60" w:rsidRDefault="003A0165" w:rsidP="003A0165">
            <w:pPr>
              <w:pStyle w:val="afa"/>
            </w:pPr>
            <w:r w:rsidRPr="00431A60">
              <w:t xml:space="preserve">налогоплательщик (плательщик сборов) - иное физическое лицо - клиент банка (владелец счета) ("13"), </w:t>
            </w:r>
          </w:p>
          <w:p w14:paraId="0A7FB0D3" w14:textId="77777777" w:rsidR="003A0165" w:rsidRPr="00431A60" w:rsidRDefault="003A0165" w:rsidP="003A0165">
            <w:pPr>
              <w:pStyle w:val="afa"/>
            </w:pPr>
            <w:r w:rsidRPr="00431A60">
              <w:t xml:space="preserve">налогоплательщик, производящий выплаты физическим лицам (п.п. 1 п. 1 ст. 235 Налогового кодекса Российской Федерации), ("14"), </w:t>
            </w:r>
          </w:p>
          <w:p w14:paraId="5FAF5250" w14:textId="77777777" w:rsidR="003A0165" w:rsidRPr="00431A60" w:rsidRDefault="003A0165" w:rsidP="003A0165">
            <w:pPr>
              <w:pStyle w:val="afa"/>
            </w:pPr>
            <w:r w:rsidRPr="00431A60">
              <w:t>кредитная организация, оформившая расчетный документ на общую сумму на перечисление налогов, сборов и иных платежей в бюджетную систему Российской Федерации, уплачиваемых физическими лицами без открытия банковского счета ("15").</w:t>
            </w:r>
          </w:p>
        </w:tc>
      </w:tr>
      <w:tr w:rsidR="003A0165" w14:paraId="10E2DD6D" w14:textId="77777777" w:rsidTr="002507D7">
        <w:trPr>
          <w:cantSplit/>
        </w:trPr>
        <w:tc>
          <w:tcPr>
            <w:tcW w:w="720" w:type="dxa"/>
          </w:tcPr>
          <w:p w14:paraId="614A2E2A" w14:textId="77777777" w:rsidR="003A0165" w:rsidRPr="007969C2" w:rsidRDefault="003A0165" w:rsidP="003A0165">
            <w:pPr>
              <w:pStyle w:val="afa"/>
              <w:spacing w:before="20" w:after="20"/>
              <w:ind w:left="-108"/>
              <w:jc w:val="center"/>
              <w:rPr>
                <w:rStyle w:val="af9"/>
              </w:rPr>
            </w:pPr>
            <w:r w:rsidRPr="007969C2">
              <w:rPr>
                <w:rStyle w:val="af9"/>
              </w:rPr>
              <w:t>102</w:t>
            </w:r>
          </w:p>
        </w:tc>
        <w:tc>
          <w:tcPr>
            <w:tcW w:w="1831" w:type="dxa"/>
          </w:tcPr>
          <w:p w14:paraId="75D9FA0A" w14:textId="77777777" w:rsidR="003A0165" w:rsidRPr="007969C2" w:rsidRDefault="003A0165" w:rsidP="003A0165">
            <w:pPr>
              <w:pStyle w:val="afa"/>
              <w:rPr>
                <w:b/>
              </w:rPr>
            </w:pPr>
            <w:r w:rsidRPr="007969C2">
              <w:rPr>
                <w:b/>
              </w:rPr>
              <w:t>КПП</w:t>
            </w:r>
          </w:p>
        </w:tc>
        <w:tc>
          <w:tcPr>
            <w:tcW w:w="7230" w:type="dxa"/>
          </w:tcPr>
          <w:p w14:paraId="465A4A58" w14:textId="77777777" w:rsidR="003A0165" w:rsidRPr="00431A60" w:rsidRDefault="003A0165" w:rsidP="003A0165">
            <w:pPr>
              <w:pStyle w:val="afa"/>
            </w:pPr>
            <w:r w:rsidRPr="00431A60">
              <w:t>КПП плательщика. Указывается КПП  налогоплательщика (плательщика сбора), в том числе участника внешнеэкономической деятельности, налогового агента, сборщика налога или сбора, а также плательщика иных обязательных платежей. В случае отсутствия у плательщика кода причины постановки на учёт в поле проставляется  ноль («0»).</w:t>
            </w:r>
          </w:p>
        </w:tc>
      </w:tr>
      <w:tr w:rsidR="003A0165" w14:paraId="073594DA" w14:textId="77777777" w:rsidTr="002507D7">
        <w:trPr>
          <w:cantSplit/>
        </w:trPr>
        <w:tc>
          <w:tcPr>
            <w:tcW w:w="720" w:type="dxa"/>
          </w:tcPr>
          <w:p w14:paraId="6A554EB3" w14:textId="77777777" w:rsidR="003A0165" w:rsidRPr="007969C2" w:rsidRDefault="003A0165" w:rsidP="003A0165">
            <w:pPr>
              <w:pStyle w:val="afa"/>
              <w:spacing w:before="20" w:after="20"/>
              <w:ind w:left="-108"/>
              <w:jc w:val="center"/>
              <w:rPr>
                <w:rStyle w:val="af9"/>
              </w:rPr>
            </w:pPr>
            <w:r w:rsidRPr="007969C2">
              <w:rPr>
                <w:rStyle w:val="af9"/>
              </w:rPr>
              <w:t>103</w:t>
            </w:r>
          </w:p>
        </w:tc>
        <w:tc>
          <w:tcPr>
            <w:tcW w:w="1831" w:type="dxa"/>
          </w:tcPr>
          <w:p w14:paraId="65B91A64" w14:textId="77777777" w:rsidR="003A0165" w:rsidRPr="007969C2" w:rsidRDefault="003A0165" w:rsidP="003A0165">
            <w:pPr>
              <w:pStyle w:val="afa"/>
              <w:rPr>
                <w:b/>
              </w:rPr>
            </w:pPr>
            <w:r w:rsidRPr="007969C2">
              <w:rPr>
                <w:b/>
              </w:rPr>
              <w:t>КПП</w:t>
            </w:r>
          </w:p>
        </w:tc>
        <w:tc>
          <w:tcPr>
            <w:tcW w:w="7230" w:type="dxa"/>
          </w:tcPr>
          <w:p w14:paraId="093667B7" w14:textId="77777777" w:rsidR="003A0165" w:rsidRPr="00431A60" w:rsidRDefault="003A0165" w:rsidP="003A0165">
            <w:pPr>
              <w:pStyle w:val="afa"/>
            </w:pPr>
            <w:r w:rsidRPr="00431A60">
              <w:t>КПП получателя. Указывается КПП налогового, таможенного или иного государственного органа исполнительной власти, осуществляющего контроль за поступлением платежа в соответствии с законодательством Российской Федерации.</w:t>
            </w:r>
          </w:p>
        </w:tc>
      </w:tr>
      <w:tr w:rsidR="003A0165" w14:paraId="4A02606D" w14:textId="77777777" w:rsidTr="002507D7">
        <w:trPr>
          <w:cantSplit/>
        </w:trPr>
        <w:tc>
          <w:tcPr>
            <w:tcW w:w="720" w:type="dxa"/>
          </w:tcPr>
          <w:p w14:paraId="2D9C199B" w14:textId="77777777" w:rsidR="003A0165" w:rsidRPr="007969C2" w:rsidRDefault="003A0165" w:rsidP="003A0165">
            <w:pPr>
              <w:pStyle w:val="afa"/>
              <w:spacing w:before="20" w:after="20"/>
              <w:ind w:left="-108"/>
              <w:jc w:val="center"/>
              <w:rPr>
                <w:rStyle w:val="af9"/>
              </w:rPr>
            </w:pPr>
            <w:r w:rsidRPr="007969C2">
              <w:rPr>
                <w:rStyle w:val="af9"/>
              </w:rPr>
              <w:t>104</w:t>
            </w:r>
          </w:p>
        </w:tc>
        <w:tc>
          <w:tcPr>
            <w:tcW w:w="1831" w:type="dxa"/>
          </w:tcPr>
          <w:p w14:paraId="588F21CE" w14:textId="77777777" w:rsidR="003A0165" w:rsidRPr="007969C2" w:rsidRDefault="003A0165" w:rsidP="003A0165">
            <w:pPr>
              <w:pStyle w:val="afa"/>
              <w:rPr>
                <w:b/>
              </w:rPr>
            </w:pPr>
          </w:p>
        </w:tc>
        <w:tc>
          <w:tcPr>
            <w:tcW w:w="7230" w:type="dxa"/>
          </w:tcPr>
          <w:p w14:paraId="0610B528" w14:textId="77777777" w:rsidR="003A0165" w:rsidRPr="00431A60" w:rsidRDefault="003A0165" w:rsidP="003A0165">
            <w:pPr>
              <w:pStyle w:val="afa"/>
            </w:pPr>
            <w:r w:rsidRPr="00431A60">
              <w:t>КБК. Указывается код бюджетной классификации в соответствии с классификацией доходов бюджетов Российской Федерации.</w:t>
            </w:r>
          </w:p>
        </w:tc>
      </w:tr>
      <w:tr w:rsidR="003A0165" w14:paraId="2E095DD2" w14:textId="77777777" w:rsidTr="002507D7">
        <w:trPr>
          <w:cantSplit/>
        </w:trPr>
        <w:tc>
          <w:tcPr>
            <w:tcW w:w="720" w:type="dxa"/>
          </w:tcPr>
          <w:p w14:paraId="583A0578" w14:textId="77777777" w:rsidR="003A0165" w:rsidRPr="007969C2" w:rsidRDefault="003A0165" w:rsidP="003A0165">
            <w:pPr>
              <w:pStyle w:val="afa"/>
              <w:spacing w:before="20" w:after="20"/>
              <w:ind w:left="-108"/>
              <w:jc w:val="center"/>
              <w:rPr>
                <w:rStyle w:val="af9"/>
              </w:rPr>
            </w:pPr>
            <w:r w:rsidRPr="007969C2">
              <w:rPr>
                <w:rStyle w:val="af9"/>
              </w:rPr>
              <w:t>105</w:t>
            </w:r>
          </w:p>
        </w:tc>
        <w:tc>
          <w:tcPr>
            <w:tcW w:w="1831" w:type="dxa"/>
          </w:tcPr>
          <w:p w14:paraId="44F0BE8F" w14:textId="77777777" w:rsidR="003A0165" w:rsidRPr="007969C2" w:rsidRDefault="003A0165" w:rsidP="003A0165">
            <w:pPr>
              <w:pStyle w:val="afa"/>
              <w:rPr>
                <w:b/>
              </w:rPr>
            </w:pPr>
          </w:p>
        </w:tc>
        <w:tc>
          <w:tcPr>
            <w:tcW w:w="7230" w:type="dxa"/>
          </w:tcPr>
          <w:p w14:paraId="62CB585A" w14:textId="77777777" w:rsidR="003A0165" w:rsidRPr="00431A60" w:rsidRDefault="003A0165" w:rsidP="003A0165">
            <w:pPr>
              <w:pStyle w:val="afa"/>
            </w:pPr>
            <w:r w:rsidRPr="00431A60">
              <w:t>ОКАТО. Указывается код ОКАТО муниципального образования в соответствии с Общероссийским классификатором объектов административно-территориального деления, на территории которого мобилизуются  денежные средства от уплаты налога (сбора) в бюджетную систему Российской Федерации.</w:t>
            </w:r>
          </w:p>
        </w:tc>
      </w:tr>
      <w:tr w:rsidR="003A0165" w14:paraId="293ACD81" w14:textId="77777777" w:rsidTr="002507D7">
        <w:trPr>
          <w:cantSplit/>
        </w:trPr>
        <w:tc>
          <w:tcPr>
            <w:tcW w:w="720" w:type="dxa"/>
          </w:tcPr>
          <w:p w14:paraId="3861150F" w14:textId="77777777" w:rsidR="003A0165" w:rsidRPr="007969C2" w:rsidRDefault="003A0165" w:rsidP="003A0165">
            <w:pPr>
              <w:pStyle w:val="afa"/>
              <w:spacing w:before="20" w:after="20"/>
              <w:ind w:left="-108"/>
              <w:jc w:val="center"/>
              <w:rPr>
                <w:rStyle w:val="af9"/>
              </w:rPr>
            </w:pPr>
            <w:r w:rsidRPr="007969C2">
              <w:rPr>
                <w:rStyle w:val="af9"/>
              </w:rPr>
              <w:t>106</w:t>
            </w:r>
          </w:p>
        </w:tc>
        <w:tc>
          <w:tcPr>
            <w:tcW w:w="1831" w:type="dxa"/>
          </w:tcPr>
          <w:p w14:paraId="7F71BD22" w14:textId="77777777" w:rsidR="003A0165" w:rsidRPr="007969C2" w:rsidRDefault="003A0165" w:rsidP="003A0165">
            <w:pPr>
              <w:pStyle w:val="afa"/>
              <w:rPr>
                <w:b/>
              </w:rPr>
            </w:pPr>
          </w:p>
        </w:tc>
        <w:tc>
          <w:tcPr>
            <w:tcW w:w="7230" w:type="dxa"/>
          </w:tcPr>
          <w:p w14:paraId="4971B5A4" w14:textId="77777777" w:rsidR="003A0165" w:rsidRPr="00431A60" w:rsidRDefault="003A0165" w:rsidP="003A0165">
            <w:pPr>
              <w:pStyle w:val="afa"/>
            </w:pPr>
            <w:r w:rsidRPr="00431A60">
              <w:t>Указывается показатель основания платежа, который имеет 2 знака и может принимать следующие значения:</w:t>
            </w:r>
          </w:p>
          <w:p w14:paraId="2A522AD2" w14:textId="77777777" w:rsidR="003A0165" w:rsidRPr="00431A60" w:rsidRDefault="003A0165" w:rsidP="003A0165">
            <w:pPr>
              <w:pStyle w:val="afa"/>
            </w:pPr>
            <w:r w:rsidRPr="00431A60">
              <w:t>"ТП" - платежи текущего года;</w:t>
            </w:r>
          </w:p>
          <w:p w14:paraId="2D4196C1" w14:textId="77777777" w:rsidR="003A0165" w:rsidRPr="00431A60" w:rsidRDefault="003A0165" w:rsidP="003A0165">
            <w:pPr>
              <w:pStyle w:val="afa"/>
            </w:pPr>
            <w:r w:rsidRPr="00431A60">
              <w:t>"ЗД" - добровольное погашение задолженности по истекшим налоговым периодам при отсутствии требования об уплате налогов (сборов) от налогового органа;</w:t>
            </w:r>
          </w:p>
          <w:p w14:paraId="48412322" w14:textId="77777777" w:rsidR="003A0165" w:rsidRPr="00431A60" w:rsidRDefault="003A0165" w:rsidP="003A0165">
            <w:pPr>
              <w:pStyle w:val="afa"/>
            </w:pPr>
            <w:r w:rsidRPr="00431A60">
              <w:t>"БФ" - текущие платежи физических лиц - клиентов банка (владельцев счета), уплачиваемые со своего банковского счета;</w:t>
            </w:r>
          </w:p>
          <w:p w14:paraId="05EDB1F6" w14:textId="77777777" w:rsidR="003A0165" w:rsidRPr="00431A60" w:rsidRDefault="003A0165" w:rsidP="003A0165">
            <w:pPr>
              <w:pStyle w:val="afa"/>
            </w:pPr>
            <w:r w:rsidRPr="00431A60">
              <w:t>"ТР" - погашение задолженности по требованию налогового органа об уплате налогов (сборов);</w:t>
            </w:r>
          </w:p>
          <w:p w14:paraId="0AD0DF58" w14:textId="77777777" w:rsidR="003A0165" w:rsidRPr="00431A60" w:rsidRDefault="003A0165" w:rsidP="003A0165">
            <w:pPr>
              <w:pStyle w:val="afa"/>
            </w:pPr>
            <w:r w:rsidRPr="00431A60">
              <w:t>"PC" - погашение рассроченной задолженности;</w:t>
            </w:r>
          </w:p>
          <w:p w14:paraId="0A14F68F" w14:textId="77777777" w:rsidR="003A0165" w:rsidRPr="00431A60" w:rsidRDefault="003A0165" w:rsidP="003A0165">
            <w:pPr>
              <w:pStyle w:val="afa"/>
            </w:pPr>
            <w:r w:rsidRPr="00431A60">
              <w:t>"ОТ" - погашение отсроченной задолженности;</w:t>
            </w:r>
          </w:p>
          <w:p w14:paraId="61437947" w14:textId="77777777" w:rsidR="003A0165" w:rsidRPr="00431A60" w:rsidRDefault="003A0165" w:rsidP="003A0165">
            <w:pPr>
              <w:pStyle w:val="afa"/>
            </w:pPr>
            <w:r w:rsidRPr="00431A60">
              <w:t>"РТ" - погашение реструктурируемой задолженности;</w:t>
            </w:r>
          </w:p>
          <w:p w14:paraId="749094DF" w14:textId="77777777" w:rsidR="003A0165" w:rsidRPr="00431A60" w:rsidRDefault="003A0165" w:rsidP="003A0165">
            <w:pPr>
              <w:pStyle w:val="afa"/>
            </w:pPr>
            <w:r w:rsidRPr="00431A60">
              <w:t>"ВУ" - погашение отсроченной задолженности в связи с введением внешнего управления;</w:t>
            </w:r>
          </w:p>
          <w:p w14:paraId="69AC276B" w14:textId="77777777" w:rsidR="003A0165" w:rsidRPr="00431A60" w:rsidRDefault="003A0165" w:rsidP="003A0165">
            <w:pPr>
              <w:pStyle w:val="afa"/>
            </w:pPr>
            <w:r w:rsidRPr="00431A60">
              <w:t>"ПР" - погашение задолженности, приостановленной к взысканию;</w:t>
            </w:r>
          </w:p>
          <w:p w14:paraId="0C71302E" w14:textId="77777777" w:rsidR="003A0165" w:rsidRPr="00431A60" w:rsidRDefault="003A0165" w:rsidP="003A0165">
            <w:pPr>
              <w:pStyle w:val="afa"/>
            </w:pPr>
            <w:r w:rsidRPr="00431A60">
              <w:t>"АП" - погашение задолженности по акту проверки;</w:t>
            </w:r>
          </w:p>
          <w:p w14:paraId="6D52154C" w14:textId="77777777" w:rsidR="003A0165" w:rsidRPr="00431A60" w:rsidRDefault="003A0165" w:rsidP="003A0165">
            <w:pPr>
              <w:pStyle w:val="afa"/>
            </w:pPr>
            <w:r w:rsidRPr="00431A60">
              <w:t xml:space="preserve">          "АР" - погашение задолженности по исполнительному документу.</w:t>
            </w:r>
          </w:p>
          <w:p w14:paraId="0107F47B" w14:textId="77777777" w:rsidR="003A0165" w:rsidRPr="00431A60" w:rsidRDefault="003A0165" w:rsidP="003A0165">
            <w:pPr>
              <w:pStyle w:val="afa"/>
            </w:pPr>
            <w:r w:rsidRPr="00431A60">
              <w:t>В случае проставления в поле 106 расчетного документа значения ноль ("0") налоговые органы, при невозможности однозначно идентифицировать платеж, самостоятельно относят поступившие денежные средства к одному из указанных выше оснований платежа, руководствуясь законодательством о налогах и сборах.</w:t>
            </w:r>
          </w:p>
        </w:tc>
      </w:tr>
      <w:tr w:rsidR="003A0165" w14:paraId="13181D2F" w14:textId="77777777" w:rsidTr="002507D7">
        <w:trPr>
          <w:cantSplit/>
        </w:trPr>
        <w:tc>
          <w:tcPr>
            <w:tcW w:w="720" w:type="dxa"/>
          </w:tcPr>
          <w:p w14:paraId="4FEA97E5" w14:textId="77777777" w:rsidR="003A0165" w:rsidRPr="007969C2" w:rsidRDefault="003A0165" w:rsidP="003A0165">
            <w:pPr>
              <w:pStyle w:val="afa"/>
              <w:spacing w:before="20" w:after="20"/>
              <w:ind w:left="-108"/>
              <w:jc w:val="center"/>
              <w:rPr>
                <w:rStyle w:val="af9"/>
              </w:rPr>
            </w:pPr>
            <w:r w:rsidRPr="007969C2">
              <w:rPr>
                <w:rStyle w:val="af9"/>
              </w:rPr>
              <w:t>107</w:t>
            </w:r>
          </w:p>
        </w:tc>
        <w:tc>
          <w:tcPr>
            <w:tcW w:w="1831" w:type="dxa"/>
          </w:tcPr>
          <w:p w14:paraId="75D1FCD9" w14:textId="77777777" w:rsidR="003A0165" w:rsidRPr="007969C2" w:rsidRDefault="003A0165" w:rsidP="003A0165">
            <w:pPr>
              <w:pStyle w:val="afa"/>
              <w:rPr>
                <w:b/>
              </w:rPr>
            </w:pPr>
          </w:p>
        </w:tc>
        <w:tc>
          <w:tcPr>
            <w:tcW w:w="7230" w:type="dxa"/>
          </w:tcPr>
          <w:p w14:paraId="13DE1276" w14:textId="77777777" w:rsidR="003A0165" w:rsidRPr="00431A60" w:rsidRDefault="003A0165" w:rsidP="003A0165">
            <w:pPr>
              <w:pStyle w:val="afa"/>
            </w:pPr>
            <w:r w:rsidRPr="00431A60">
              <w:t>Указывается  показатель налогового периода, который имеет 10 знаков, восемь из которых имеют смысловое значение, а два являются разделительными знаками и заполняются точками (".").</w:t>
            </w:r>
          </w:p>
          <w:p w14:paraId="4976F5A2" w14:textId="77777777" w:rsidR="003A0165" w:rsidRPr="00431A60" w:rsidRDefault="003A0165" w:rsidP="003A0165">
            <w:pPr>
              <w:pStyle w:val="afa"/>
            </w:pPr>
            <w:r w:rsidRPr="00431A60">
              <w:t>Показатель используется для указания периодичности уплаты налога (сбора) или конкретной даты уплаты налога (сбора), установленной законодательством о налогах и сборах, - "число.месяц.год".</w:t>
            </w:r>
          </w:p>
          <w:p w14:paraId="73BA2D9A" w14:textId="77777777" w:rsidR="003A0165" w:rsidRPr="00431A60" w:rsidRDefault="003A0165" w:rsidP="003A0165">
            <w:pPr>
              <w:pStyle w:val="afa"/>
            </w:pPr>
            <w:r w:rsidRPr="00431A60">
              <w:t>Периодичность уплаты может быть декадной, месячной, квартальной, полугодовой или годовой.</w:t>
            </w:r>
          </w:p>
          <w:p w14:paraId="48746069" w14:textId="77777777" w:rsidR="003A0165" w:rsidRPr="00431A60" w:rsidRDefault="003A0165" w:rsidP="003A0165">
            <w:pPr>
              <w:pStyle w:val="afa"/>
            </w:pPr>
            <w:r w:rsidRPr="00431A60">
              <w:t>Первые два знака показателя налогового периода предназначены для определения периодичности уплаты налога (сбора), установленной законодательством о налогах и сборах, которая указывается следующим образом:</w:t>
            </w:r>
          </w:p>
          <w:p w14:paraId="33A3728A" w14:textId="77777777" w:rsidR="003A0165" w:rsidRPr="00431A60" w:rsidRDefault="003A0165" w:rsidP="003A0165">
            <w:pPr>
              <w:pStyle w:val="afa"/>
            </w:pPr>
            <w:r w:rsidRPr="00431A60">
              <w:t>"МС" - месячные платежи;</w:t>
            </w:r>
          </w:p>
          <w:p w14:paraId="206DDC2C" w14:textId="77777777" w:rsidR="003A0165" w:rsidRPr="00431A60" w:rsidRDefault="003A0165" w:rsidP="003A0165">
            <w:pPr>
              <w:pStyle w:val="afa"/>
            </w:pPr>
            <w:r w:rsidRPr="00431A60">
              <w:t>"KB" - квартальные платежи;</w:t>
            </w:r>
          </w:p>
          <w:p w14:paraId="31A434C4" w14:textId="77777777" w:rsidR="003A0165" w:rsidRPr="00431A60" w:rsidRDefault="003A0165" w:rsidP="003A0165">
            <w:pPr>
              <w:pStyle w:val="afa"/>
            </w:pPr>
            <w:r w:rsidRPr="00431A60">
              <w:t>"ПЛ" - полугодовые платежи;</w:t>
            </w:r>
          </w:p>
          <w:p w14:paraId="03890033" w14:textId="77777777" w:rsidR="003A0165" w:rsidRPr="00431A60" w:rsidRDefault="003A0165" w:rsidP="003A0165">
            <w:pPr>
              <w:pStyle w:val="afa"/>
            </w:pPr>
            <w:r w:rsidRPr="00431A60">
              <w:t>"ГД" - годовые платежи.</w:t>
            </w:r>
          </w:p>
          <w:p w14:paraId="39D95276" w14:textId="77777777" w:rsidR="003A0165" w:rsidRPr="00431A60" w:rsidRDefault="003A0165" w:rsidP="003A0165">
            <w:pPr>
              <w:pStyle w:val="afa"/>
            </w:pPr>
            <w:r w:rsidRPr="00431A60">
              <w:t>В 4-м и 5-м знаках показателя налогового периода для декадных и месячных платежей проставляется номер месяца текущего отчетного года, для квартальных платежей - номер квартала, для полугодовых - номер полугодия.</w:t>
            </w:r>
          </w:p>
          <w:p w14:paraId="613D399B" w14:textId="77777777" w:rsidR="003A0165" w:rsidRPr="00431A60" w:rsidRDefault="003A0165" w:rsidP="003A0165">
            <w:pPr>
              <w:pStyle w:val="afa"/>
            </w:pPr>
            <w:r w:rsidRPr="00431A60">
              <w:t>Номер месяца может принимать значения от 01 до 12, номер квартала от 01 до 04, номер полугодия - 01 или 02.</w:t>
            </w:r>
          </w:p>
          <w:p w14:paraId="04D7C6C1" w14:textId="77777777" w:rsidR="003A0165" w:rsidRPr="00431A60" w:rsidRDefault="003A0165" w:rsidP="003A0165">
            <w:pPr>
              <w:pStyle w:val="afa"/>
            </w:pPr>
            <w:r w:rsidRPr="00431A60">
              <w:t>В 3-м и 6-м знаках показателя налогового периода в качестве разделительных знаков проставляются точки (".").</w:t>
            </w:r>
          </w:p>
          <w:p w14:paraId="64F08C9D" w14:textId="77777777" w:rsidR="003A0165" w:rsidRPr="00431A60" w:rsidRDefault="003A0165" w:rsidP="003A0165">
            <w:pPr>
              <w:pStyle w:val="afa"/>
            </w:pPr>
            <w:r w:rsidRPr="00431A60">
              <w:t>В 7-10 знаках показателя налогового периода указывается год, за который производится уплата налога.</w:t>
            </w:r>
          </w:p>
          <w:p w14:paraId="7B4F4D35" w14:textId="77777777" w:rsidR="003A0165" w:rsidRPr="00431A60" w:rsidRDefault="003A0165" w:rsidP="003A0165">
            <w:pPr>
              <w:pStyle w:val="afa"/>
            </w:pPr>
            <w:r w:rsidRPr="00431A60">
              <w:t>При уплате налога один раз в год 4-й и 5-й знаки показателя налогового периода заполняются нулями. Если законодательством о налогах и сборах по годовому платежу предусматривается более одного срока уплаты налога (сбора) и установлены конкретные даты уплаты налога (сбора) для каждого срока, то в показателе налогового периода указываются эти даты.</w:t>
            </w:r>
          </w:p>
          <w:p w14:paraId="2C51D2DB" w14:textId="77777777" w:rsidR="003A0165" w:rsidRPr="00431A60" w:rsidRDefault="003A0165" w:rsidP="003A0165">
            <w:pPr>
              <w:pStyle w:val="afa"/>
            </w:pPr>
            <w:r w:rsidRPr="00431A60">
              <w:t>Образцы заполнения показателя налогового периода:</w:t>
            </w:r>
          </w:p>
          <w:p w14:paraId="5A12E4EA" w14:textId="77777777" w:rsidR="003A0165" w:rsidRPr="00431A60" w:rsidRDefault="003A0165" w:rsidP="003A0165">
            <w:pPr>
              <w:pStyle w:val="afa"/>
            </w:pPr>
            <w:r w:rsidRPr="00431A60">
              <w:t>"МС.02.2003"; "КВ.01.2003"; "ПЛ.02.2003"; "ГД.00.2003".</w:t>
            </w:r>
          </w:p>
          <w:p w14:paraId="21E4B82E" w14:textId="77777777" w:rsidR="003A0165" w:rsidRPr="00431A60" w:rsidRDefault="003A0165" w:rsidP="003A0165">
            <w:pPr>
              <w:pStyle w:val="afa"/>
            </w:pPr>
            <w:r w:rsidRPr="00431A60">
              <w:t>Налоговый период указывается для платежей текущего года, а также в случае самостоятельного обнаружения ошибки в ранее представленной декларации и добровольной уплате доначисленного налога (сбора) за истекший налоговый период при отсутствии требования об уплате налогов (сборов) от налогового органа. В показателе налогового периода следует указать тот налоговый период, за который осуществляется уплата или доплата налога (сбора).</w:t>
            </w:r>
          </w:p>
          <w:p w14:paraId="5E7A8803" w14:textId="77777777" w:rsidR="003A0165" w:rsidRPr="00431A60" w:rsidRDefault="003A0165" w:rsidP="003A0165">
            <w:pPr>
              <w:pStyle w:val="afa"/>
            </w:pPr>
            <w:r w:rsidRPr="00431A60">
              <w:t>*. При уплате отсроченной, рассроченной, реструктурируемой задолженности, погашении приостановленной к взысканию задолженности, погашении задолженности по требованию об уплате налогов (сборов) от налогового органа или погашении задолженности в связи с введением внешнего управления в показателе налогового периода форматом "день.месяц.год" указывается конкретная дата (например: "05.09.2003"), которая взаимосвязана с показателем основания платежа и может обозначать, если показатель основания платежа имеет значение:</w:t>
            </w:r>
          </w:p>
          <w:p w14:paraId="1DC0C9FC" w14:textId="77777777" w:rsidR="003A0165" w:rsidRPr="00431A60" w:rsidRDefault="003A0165" w:rsidP="003A0165">
            <w:pPr>
              <w:pStyle w:val="afa"/>
            </w:pPr>
            <w:r w:rsidRPr="00431A60">
              <w:t>"ТР" - срок уплаты, установленный в требовании налогового органа об уплате налогов (сборов);</w:t>
            </w:r>
          </w:p>
          <w:p w14:paraId="08119BCC" w14:textId="77777777" w:rsidR="003A0165" w:rsidRPr="00431A60" w:rsidRDefault="003A0165" w:rsidP="003A0165">
            <w:pPr>
              <w:pStyle w:val="afa"/>
            </w:pPr>
            <w:r w:rsidRPr="00431A60">
              <w:t>"PC" - дату уплаты части рассроченной суммы налога в соответствии с установленным графиком рассрочки;</w:t>
            </w:r>
          </w:p>
          <w:p w14:paraId="26928D05" w14:textId="77777777" w:rsidR="003A0165" w:rsidRPr="00431A60" w:rsidRDefault="003A0165" w:rsidP="003A0165">
            <w:pPr>
              <w:pStyle w:val="afa"/>
            </w:pPr>
            <w:r w:rsidRPr="00431A60">
              <w:t>"ОТ" - дату завершения отсрочки;</w:t>
            </w:r>
          </w:p>
          <w:p w14:paraId="5F38BD39" w14:textId="77777777" w:rsidR="003A0165" w:rsidRPr="00431A60" w:rsidRDefault="003A0165" w:rsidP="003A0165">
            <w:pPr>
              <w:pStyle w:val="afa"/>
            </w:pPr>
            <w:r w:rsidRPr="00431A60">
              <w:t>"РТ" - дату уплаты части реструктурируемой задолженности в соответствии с графиком реструктуризации;</w:t>
            </w:r>
          </w:p>
          <w:p w14:paraId="1EC02DB1" w14:textId="77777777" w:rsidR="003A0165" w:rsidRPr="00431A60" w:rsidRDefault="003A0165" w:rsidP="003A0165">
            <w:pPr>
              <w:pStyle w:val="afa"/>
            </w:pPr>
            <w:r w:rsidRPr="00431A60">
              <w:t>"ВУ" - дату завершения внешнего управления;</w:t>
            </w:r>
          </w:p>
          <w:p w14:paraId="4DA5AE0D" w14:textId="77777777" w:rsidR="003A0165" w:rsidRPr="00431A60" w:rsidRDefault="003A0165" w:rsidP="003A0165">
            <w:pPr>
              <w:pStyle w:val="afa"/>
            </w:pPr>
            <w:r w:rsidRPr="00431A60">
              <w:t>"ПР" - дату завершения приостановления взыскания.</w:t>
            </w:r>
          </w:p>
          <w:p w14:paraId="6812FEE3" w14:textId="77777777" w:rsidR="003A0165" w:rsidRPr="00431A60" w:rsidRDefault="003A0165" w:rsidP="003A0165">
            <w:pPr>
              <w:pStyle w:val="afa"/>
            </w:pPr>
            <w:r w:rsidRPr="00431A60">
              <w:t>Если платеж осуществляется с целью погашения задолженности по акту проведенной проверки ("АП") или исполнительному документу ("АР"), то в показателе налогового периода проставляется ноль ("0").</w:t>
            </w:r>
          </w:p>
          <w:p w14:paraId="3BC94652" w14:textId="77777777" w:rsidR="003A0165" w:rsidRPr="00431A60" w:rsidRDefault="003A0165" w:rsidP="003A0165">
            <w:pPr>
              <w:pStyle w:val="afa"/>
            </w:pPr>
            <w:r w:rsidRPr="00431A60">
              <w:t>В случае досрочной уплаты налогоплательщиком налога (сбора) в показателе налогового периода указывается первый предстоящий налоговый период, за который должна производиться уплата налога (сбора).</w:t>
            </w:r>
          </w:p>
          <w:p w14:paraId="339B9B4B" w14:textId="77777777" w:rsidR="003A0165" w:rsidRPr="00431A60" w:rsidRDefault="003A0165" w:rsidP="003A0165">
            <w:pPr>
              <w:pStyle w:val="afa"/>
            </w:pPr>
            <w:r w:rsidRPr="00431A60">
              <w:t>При печати выводить значения полей TaxPeriodDay, TaxPeriodMonth, TaxPeriodYear по следующей логике: если длина поля TaxPeriodDay равна 8-ми символам – выводится только значение указанного поля, значения полей TaxPeriodMonth и TaxPeriodYear и разделители между полями не выводятся.</w:t>
            </w:r>
          </w:p>
          <w:p w14:paraId="73A16E79" w14:textId="77777777" w:rsidR="003A0165" w:rsidRPr="00431A60" w:rsidRDefault="003A0165" w:rsidP="003A0165">
            <w:pPr>
              <w:pStyle w:val="afa"/>
            </w:pPr>
            <w:r w:rsidRPr="00431A60">
              <w:t>В противном случае сохраняется текущая логика вывода на печать полей TaxPeriodDay, TaxPeriodMonth, TaxPeriodYear.</w:t>
            </w:r>
          </w:p>
        </w:tc>
      </w:tr>
      <w:tr w:rsidR="003A0165" w14:paraId="2AD7DCEE" w14:textId="77777777" w:rsidTr="002507D7">
        <w:trPr>
          <w:cantSplit/>
        </w:trPr>
        <w:tc>
          <w:tcPr>
            <w:tcW w:w="720" w:type="dxa"/>
          </w:tcPr>
          <w:p w14:paraId="1F24460E" w14:textId="77777777" w:rsidR="003A0165" w:rsidRPr="007969C2" w:rsidRDefault="003A0165" w:rsidP="003A0165">
            <w:pPr>
              <w:pStyle w:val="afa"/>
              <w:spacing w:before="20" w:after="20"/>
              <w:ind w:left="-108"/>
              <w:jc w:val="center"/>
              <w:rPr>
                <w:rStyle w:val="af9"/>
              </w:rPr>
            </w:pPr>
            <w:r w:rsidRPr="007969C2">
              <w:rPr>
                <w:rStyle w:val="af9"/>
              </w:rPr>
              <w:t>108</w:t>
            </w:r>
          </w:p>
        </w:tc>
        <w:tc>
          <w:tcPr>
            <w:tcW w:w="1831" w:type="dxa"/>
          </w:tcPr>
          <w:p w14:paraId="4DA0407B" w14:textId="77777777" w:rsidR="003A0165" w:rsidRPr="007969C2" w:rsidRDefault="003A0165" w:rsidP="003A0165">
            <w:pPr>
              <w:pStyle w:val="afa"/>
              <w:rPr>
                <w:b/>
              </w:rPr>
            </w:pPr>
          </w:p>
        </w:tc>
        <w:tc>
          <w:tcPr>
            <w:tcW w:w="7230" w:type="dxa"/>
          </w:tcPr>
          <w:p w14:paraId="17D68DC5" w14:textId="77777777" w:rsidR="003A0165" w:rsidRPr="00431A60" w:rsidRDefault="003A0165" w:rsidP="003A0165">
            <w:pPr>
              <w:pStyle w:val="afa"/>
            </w:pPr>
            <w:r w:rsidRPr="00431A60">
              <w:t>Указывается показатель номера документа, который в зависимости от значения показателя основания платежа может принимать следующий вид, если показатель основания платежа имеет значение:</w:t>
            </w:r>
          </w:p>
          <w:p w14:paraId="1D09854D" w14:textId="77777777" w:rsidR="003A0165" w:rsidRPr="00431A60" w:rsidRDefault="003A0165" w:rsidP="003A0165">
            <w:pPr>
              <w:pStyle w:val="afa"/>
            </w:pPr>
            <w:r w:rsidRPr="00431A60">
              <w:t>"ТР" - номер требования налогового органа об уплате налогов (сборов);</w:t>
            </w:r>
          </w:p>
          <w:p w14:paraId="114BA06F" w14:textId="77777777" w:rsidR="003A0165" w:rsidRPr="00431A60" w:rsidRDefault="003A0165" w:rsidP="003A0165">
            <w:pPr>
              <w:pStyle w:val="afa"/>
            </w:pPr>
            <w:r w:rsidRPr="00431A60">
              <w:t>"PC" - номер решения о рассрочке;</w:t>
            </w:r>
          </w:p>
          <w:p w14:paraId="1D56846A" w14:textId="77777777" w:rsidR="003A0165" w:rsidRPr="00431A60" w:rsidRDefault="003A0165" w:rsidP="003A0165">
            <w:pPr>
              <w:pStyle w:val="afa"/>
            </w:pPr>
            <w:r w:rsidRPr="00431A60">
              <w:t>"ОТ" - номер решения об отсрочке;</w:t>
            </w:r>
          </w:p>
          <w:p w14:paraId="1B2291EE" w14:textId="77777777" w:rsidR="003A0165" w:rsidRPr="00431A60" w:rsidRDefault="003A0165" w:rsidP="003A0165">
            <w:pPr>
              <w:pStyle w:val="afa"/>
            </w:pPr>
            <w:r w:rsidRPr="00431A60">
              <w:t>"РТ" - номер решения о реструктуризации;</w:t>
            </w:r>
          </w:p>
          <w:p w14:paraId="18450C83" w14:textId="77777777" w:rsidR="003A0165" w:rsidRPr="00431A60" w:rsidRDefault="003A0165" w:rsidP="003A0165">
            <w:pPr>
              <w:pStyle w:val="afa"/>
            </w:pPr>
            <w:r w:rsidRPr="00431A60">
              <w:t>"ПР" - номер решения о приостановлении взыскания;</w:t>
            </w:r>
          </w:p>
          <w:p w14:paraId="2BFDC825" w14:textId="77777777" w:rsidR="003A0165" w:rsidRPr="00431A60" w:rsidRDefault="003A0165" w:rsidP="003A0165">
            <w:pPr>
              <w:pStyle w:val="afa"/>
            </w:pPr>
            <w:r w:rsidRPr="00431A60">
              <w:t>"ВУ" - номер дела или материала, рассмотренного арбитражным судом;</w:t>
            </w:r>
          </w:p>
          <w:p w14:paraId="41F40304" w14:textId="77777777" w:rsidR="003A0165" w:rsidRPr="00431A60" w:rsidRDefault="003A0165" w:rsidP="003A0165">
            <w:pPr>
              <w:pStyle w:val="afa"/>
            </w:pPr>
            <w:r w:rsidRPr="00431A60">
              <w:t>"АП" - номер акта проверки;</w:t>
            </w:r>
          </w:p>
          <w:p w14:paraId="4924868C" w14:textId="77777777" w:rsidR="003A0165" w:rsidRPr="00431A60" w:rsidRDefault="003A0165" w:rsidP="003A0165">
            <w:pPr>
              <w:pStyle w:val="afa"/>
            </w:pPr>
            <w:r w:rsidRPr="00431A60">
              <w:t>"АР" - номер исполнительного документа и возбужденного на основании его исполнительного производства.</w:t>
            </w:r>
          </w:p>
          <w:p w14:paraId="194A7763" w14:textId="77777777" w:rsidR="003A0165" w:rsidRPr="00431A60" w:rsidRDefault="003A0165" w:rsidP="003A0165">
            <w:pPr>
              <w:pStyle w:val="afa"/>
            </w:pPr>
            <w:r w:rsidRPr="00431A60">
              <w:t>При указании в показателе номера документа соответствующей информации знак "N" не проставляется.</w:t>
            </w:r>
          </w:p>
          <w:p w14:paraId="58D2D23A" w14:textId="77777777" w:rsidR="003A0165" w:rsidRPr="00431A60" w:rsidRDefault="003A0165" w:rsidP="003A0165">
            <w:pPr>
              <w:pStyle w:val="afa"/>
            </w:pPr>
            <w:r w:rsidRPr="00431A60">
              <w:t>При уплате текущих платежей или добровольном погашении задолженности при отсутствии требования об уплате налогов (сборов) от налогового органа (показатель основания платежа имеет значение "ТП" или "ЗД") в показателе номера документа проставляется ноль ("0").</w:t>
            </w:r>
          </w:p>
        </w:tc>
      </w:tr>
      <w:tr w:rsidR="003A0165" w14:paraId="4F705BBA" w14:textId="77777777" w:rsidTr="002507D7">
        <w:trPr>
          <w:cantSplit/>
        </w:trPr>
        <w:tc>
          <w:tcPr>
            <w:tcW w:w="720" w:type="dxa"/>
          </w:tcPr>
          <w:p w14:paraId="3643527B" w14:textId="77777777" w:rsidR="003A0165" w:rsidRPr="007969C2" w:rsidRDefault="003A0165" w:rsidP="003A0165">
            <w:pPr>
              <w:pStyle w:val="afa"/>
              <w:spacing w:before="20" w:after="20"/>
              <w:ind w:left="-108"/>
              <w:jc w:val="center"/>
              <w:rPr>
                <w:rStyle w:val="af9"/>
              </w:rPr>
            </w:pPr>
            <w:r w:rsidRPr="007969C2">
              <w:rPr>
                <w:rStyle w:val="af9"/>
              </w:rPr>
              <w:t>109</w:t>
            </w:r>
          </w:p>
        </w:tc>
        <w:tc>
          <w:tcPr>
            <w:tcW w:w="1831" w:type="dxa"/>
          </w:tcPr>
          <w:p w14:paraId="4FBFFF1E" w14:textId="77777777" w:rsidR="003A0165" w:rsidRPr="007969C2" w:rsidRDefault="003A0165" w:rsidP="003A0165">
            <w:pPr>
              <w:pStyle w:val="afa"/>
              <w:rPr>
                <w:b/>
              </w:rPr>
            </w:pPr>
          </w:p>
        </w:tc>
        <w:tc>
          <w:tcPr>
            <w:tcW w:w="7230" w:type="dxa"/>
          </w:tcPr>
          <w:p w14:paraId="13AAF1DA" w14:textId="77777777" w:rsidR="003A0165" w:rsidRPr="00431A60" w:rsidRDefault="003A0165" w:rsidP="003A0165">
            <w:pPr>
              <w:pStyle w:val="afa"/>
            </w:pPr>
            <w:r w:rsidRPr="00431A60">
              <w:t>Указывается показатель даты документа, который состоит из 10 знаков и имеет формат даты аналогично полю 107 абзаца *: первые два знака показателя обозначают календарный день (могут иметь значения от 01 до 31), 4-й и 5-й знаки - месяц (значения от 01 до 12), знаки с 7-го по 10-й обозначают год, в 3-м и 6-м знаках в качестве разделительных проставляются точки (".").</w:t>
            </w:r>
          </w:p>
          <w:p w14:paraId="200CE468" w14:textId="77777777" w:rsidR="003A0165" w:rsidRPr="00431A60" w:rsidRDefault="003A0165" w:rsidP="003A0165">
            <w:pPr>
              <w:pStyle w:val="afa"/>
            </w:pPr>
            <w:r w:rsidRPr="00431A60">
              <w:t>При этом для текущих платежей (значение показателя основания платежа равно "ТП") в показателе даты документа указывается дата декларации (расчета), представленной в налоговый орган, а именно дата подписи декларации налогоплательщиком (уполномоченным лицом).</w:t>
            </w:r>
          </w:p>
          <w:p w14:paraId="29A323B4" w14:textId="77777777" w:rsidR="003A0165" w:rsidRPr="00431A60" w:rsidRDefault="003A0165" w:rsidP="003A0165">
            <w:pPr>
              <w:pStyle w:val="afa"/>
            </w:pPr>
            <w:r w:rsidRPr="00431A60">
              <w:t>В случае добровольного погашения задолженности по истекшим налоговым периодам при отсутствии требования об уплате налогов (сборов) от налогового органа (значение показателя основания платежа равно "ЗД") в показателе даты документа проставляется ноль ("0").</w:t>
            </w:r>
          </w:p>
          <w:p w14:paraId="729D7386" w14:textId="77777777" w:rsidR="003A0165" w:rsidRPr="00431A60" w:rsidRDefault="003A0165" w:rsidP="003A0165">
            <w:pPr>
              <w:pStyle w:val="afa"/>
            </w:pPr>
            <w:r w:rsidRPr="00431A60">
              <w:t>Для платежей, по которым уплата производится в соответствии с требованием об уплате налогов (сборов) от налогового органа (значение показателя основания платежа равно "ТР"), в показателе даты документа проставляется дата требования.</w:t>
            </w:r>
          </w:p>
          <w:p w14:paraId="1D65D24B" w14:textId="77777777" w:rsidR="003A0165" w:rsidRPr="00431A60" w:rsidRDefault="003A0165" w:rsidP="003A0165">
            <w:pPr>
              <w:pStyle w:val="afa"/>
            </w:pPr>
            <w:r w:rsidRPr="00431A60">
              <w:t>При погашении рассроченной, отсроченной, в том числе в связи с введением внешнего управления, реструктурируемой или приостановленной к взысканию задолженности, при уплате по результатам налоговых проверок, а также при погашении задолженности на основании исполнительных документов в показателе даты документа указывается, если показатель основания платежа принимает значение:</w:t>
            </w:r>
          </w:p>
          <w:p w14:paraId="66414F66" w14:textId="77777777" w:rsidR="003A0165" w:rsidRPr="00431A60" w:rsidRDefault="003A0165" w:rsidP="003A0165">
            <w:pPr>
              <w:pStyle w:val="afa"/>
            </w:pPr>
            <w:r w:rsidRPr="00431A60">
              <w:t>"PC" - дата решения о рассрочке;</w:t>
            </w:r>
          </w:p>
          <w:p w14:paraId="728FF92F" w14:textId="77777777" w:rsidR="003A0165" w:rsidRPr="00431A60" w:rsidRDefault="003A0165" w:rsidP="003A0165">
            <w:pPr>
              <w:pStyle w:val="afa"/>
            </w:pPr>
            <w:r w:rsidRPr="00431A60">
              <w:t>"ОТ" - дата решения об отсрочке;</w:t>
            </w:r>
          </w:p>
          <w:p w14:paraId="185766F4" w14:textId="77777777" w:rsidR="003A0165" w:rsidRPr="00431A60" w:rsidRDefault="003A0165" w:rsidP="003A0165">
            <w:pPr>
              <w:pStyle w:val="afa"/>
            </w:pPr>
            <w:r w:rsidRPr="00431A60">
              <w:t>"ВУ" - дата принятия арбитражным судом решения о введении внешнего управления;</w:t>
            </w:r>
          </w:p>
          <w:p w14:paraId="6C156140" w14:textId="77777777" w:rsidR="003A0165" w:rsidRPr="00431A60" w:rsidRDefault="003A0165" w:rsidP="003A0165">
            <w:pPr>
              <w:pStyle w:val="afa"/>
            </w:pPr>
            <w:r w:rsidRPr="00431A60">
              <w:t>"РТ" - дата решения о реструктуризации;</w:t>
            </w:r>
          </w:p>
          <w:p w14:paraId="0B40C073" w14:textId="77777777" w:rsidR="003A0165" w:rsidRPr="00431A60" w:rsidRDefault="003A0165" w:rsidP="003A0165">
            <w:pPr>
              <w:pStyle w:val="afa"/>
            </w:pPr>
            <w:r w:rsidRPr="00431A60">
              <w:t>"ПР" - дата решения о приостановлении взыскания;</w:t>
            </w:r>
          </w:p>
          <w:p w14:paraId="4E23BA58" w14:textId="77777777" w:rsidR="003A0165" w:rsidRPr="00431A60" w:rsidRDefault="003A0165" w:rsidP="003A0165">
            <w:pPr>
              <w:pStyle w:val="afa"/>
            </w:pPr>
            <w:r w:rsidRPr="00431A60">
              <w:t>"АП" - дата акта проверки;</w:t>
            </w:r>
          </w:p>
          <w:p w14:paraId="4BB08F25" w14:textId="77777777" w:rsidR="003A0165" w:rsidRPr="00431A60" w:rsidRDefault="003A0165" w:rsidP="003A0165">
            <w:pPr>
              <w:pStyle w:val="afa"/>
            </w:pPr>
            <w:r w:rsidRPr="00431A60">
              <w:t>"АР" - дата вынесения исполнительного документа и возбужденного на его основании исполнительного производства.</w:t>
            </w:r>
          </w:p>
        </w:tc>
      </w:tr>
      <w:tr w:rsidR="003A0165" w14:paraId="2A79B693" w14:textId="77777777" w:rsidTr="002507D7">
        <w:trPr>
          <w:cantSplit/>
        </w:trPr>
        <w:tc>
          <w:tcPr>
            <w:tcW w:w="720" w:type="dxa"/>
          </w:tcPr>
          <w:p w14:paraId="247BCDE2" w14:textId="77777777" w:rsidR="003A0165" w:rsidRPr="007969C2" w:rsidRDefault="003A0165" w:rsidP="003A0165">
            <w:pPr>
              <w:pStyle w:val="afa"/>
              <w:spacing w:before="20" w:after="20"/>
              <w:ind w:left="-108"/>
              <w:jc w:val="center"/>
              <w:rPr>
                <w:rStyle w:val="af9"/>
              </w:rPr>
            </w:pPr>
            <w:r w:rsidRPr="007969C2">
              <w:rPr>
                <w:rStyle w:val="af9"/>
              </w:rPr>
              <w:t>110</w:t>
            </w:r>
          </w:p>
        </w:tc>
        <w:tc>
          <w:tcPr>
            <w:tcW w:w="1831" w:type="dxa"/>
          </w:tcPr>
          <w:p w14:paraId="3C960C60" w14:textId="77777777" w:rsidR="003A0165" w:rsidRPr="007969C2" w:rsidRDefault="003A0165" w:rsidP="003A0165">
            <w:pPr>
              <w:pStyle w:val="afa"/>
              <w:rPr>
                <w:b/>
              </w:rPr>
            </w:pPr>
          </w:p>
        </w:tc>
        <w:tc>
          <w:tcPr>
            <w:tcW w:w="7230" w:type="dxa"/>
          </w:tcPr>
          <w:p w14:paraId="63659E55" w14:textId="3484C861" w:rsidR="003A0165" w:rsidRPr="00431A60" w:rsidDel="00895D41" w:rsidRDefault="003A0165" w:rsidP="00895D41">
            <w:pPr>
              <w:pStyle w:val="afa"/>
              <w:rPr>
                <w:del w:id="7641" w:author="Беликова Маргарита Николаевна" w:date="2017-09-18T12:47:00Z"/>
              </w:rPr>
            </w:pPr>
            <w:r w:rsidRPr="00431A60">
              <w:t xml:space="preserve">Указывается </w:t>
            </w:r>
            <w:ins w:id="7642" w:author="Беликова Маргарита Николаевна" w:date="2017-09-18T12:47:00Z">
              <w:r w:rsidR="00895D41">
                <w:t xml:space="preserve">код выплат / </w:t>
              </w:r>
            </w:ins>
            <w:r w:rsidRPr="00431A60">
              <w:t>показатель типа платежа</w:t>
            </w:r>
            <w:ins w:id="7643" w:author="Беликова Маргарита Николаевна" w:date="2017-09-18T12:47:00Z">
              <w:r w:rsidR="00895D41">
                <w:t xml:space="preserve"> из атрибута сущности </w:t>
              </w:r>
              <w:r w:rsidR="00895D41" w:rsidRPr="002B5D78">
                <w:rPr>
                  <w:rFonts w:ascii="Times New Roman" w:hAnsi="Times New Roman"/>
                </w:rPr>
                <w:t>SBNS_RURSTATEMENT_OPER.CHARGETYPE</w:t>
              </w:r>
              <w:r w:rsidR="00895D41">
                <w:t>.</w:t>
              </w:r>
            </w:ins>
            <w:del w:id="7644" w:author="Беликова Маргарита Николаевна" w:date="2017-09-18T12:47:00Z">
              <w:r w:rsidRPr="00431A60" w:rsidDel="00895D41">
                <w:delText>, который имеет два знака и может принимать следующие значения:</w:delText>
              </w:r>
            </w:del>
          </w:p>
          <w:p w14:paraId="4C780C74" w14:textId="5B6B0B5D" w:rsidR="003A0165" w:rsidRPr="00431A60" w:rsidDel="00895D41" w:rsidRDefault="003A0165" w:rsidP="00895D41">
            <w:pPr>
              <w:pStyle w:val="afa"/>
              <w:rPr>
                <w:del w:id="7645" w:author="Беликова Маргарита Николаевна" w:date="2017-09-18T12:47:00Z"/>
              </w:rPr>
            </w:pPr>
            <w:del w:id="7646" w:author="Беликова Маргарита Николаевна" w:date="2017-09-18T12:47:00Z">
              <w:r w:rsidRPr="00431A60" w:rsidDel="00895D41">
                <w:delText>"НС" - уплата налога или сбора;</w:delText>
              </w:r>
            </w:del>
          </w:p>
          <w:p w14:paraId="3482955C" w14:textId="7130F02C" w:rsidR="003A0165" w:rsidRPr="00431A60" w:rsidDel="00895D41" w:rsidRDefault="003A0165" w:rsidP="00895D41">
            <w:pPr>
              <w:pStyle w:val="afa"/>
              <w:rPr>
                <w:del w:id="7647" w:author="Беликова Маргарита Николаевна" w:date="2017-09-18T12:47:00Z"/>
              </w:rPr>
            </w:pPr>
            <w:del w:id="7648" w:author="Беликова Маргарита Николаевна" w:date="2017-09-18T12:47:00Z">
              <w:r w:rsidRPr="00431A60" w:rsidDel="00895D41">
                <w:delText>"ПЛ" - уплата платежа;</w:delText>
              </w:r>
            </w:del>
          </w:p>
          <w:p w14:paraId="10A8AE63" w14:textId="6A41EC7A" w:rsidR="003A0165" w:rsidRPr="00431A60" w:rsidDel="00895D41" w:rsidRDefault="003A0165" w:rsidP="00895D41">
            <w:pPr>
              <w:pStyle w:val="afa"/>
              <w:rPr>
                <w:del w:id="7649" w:author="Беликова Маргарита Николаевна" w:date="2017-09-18T12:47:00Z"/>
              </w:rPr>
            </w:pPr>
            <w:del w:id="7650" w:author="Беликова Маргарита Николаевна" w:date="2017-09-18T12:47:00Z">
              <w:r w:rsidRPr="00431A60" w:rsidDel="00895D41">
                <w:delText>"ГП" - уплата пошлины;</w:delText>
              </w:r>
            </w:del>
          </w:p>
          <w:p w14:paraId="3236B5C7" w14:textId="42D6CC45" w:rsidR="003A0165" w:rsidRPr="00431A60" w:rsidDel="00895D41" w:rsidRDefault="003A0165" w:rsidP="00895D41">
            <w:pPr>
              <w:pStyle w:val="afa"/>
              <w:rPr>
                <w:del w:id="7651" w:author="Беликова Маргарита Николаевна" w:date="2017-09-18T12:47:00Z"/>
              </w:rPr>
            </w:pPr>
            <w:del w:id="7652" w:author="Беликова Маргарита Николаевна" w:date="2017-09-18T12:47:00Z">
              <w:r w:rsidRPr="00431A60" w:rsidDel="00895D41">
                <w:delText>"ВЗ" - уплата взноса;</w:delText>
              </w:r>
            </w:del>
          </w:p>
          <w:p w14:paraId="77E85467" w14:textId="299913F4" w:rsidR="003A0165" w:rsidRPr="00431A60" w:rsidDel="00895D41" w:rsidRDefault="003A0165" w:rsidP="00895D41">
            <w:pPr>
              <w:pStyle w:val="afa"/>
              <w:rPr>
                <w:del w:id="7653" w:author="Беликова Маргарита Николаевна" w:date="2017-09-18T12:47:00Z"/>
              </w:rPr>
            </w:pPr>
            <w:del w:id="7654" w:author="Беликова Маргарита Николаевна" w:date="2017-09-18T12:47:00Z">
              <w:r w:rsidRPr="00431A60" w:rsidDel="00895D41">
                <w:delText>"АВ" - уплата аванса или предоплата;</w:delText>
              </w:r>
            </w:del>
          </w:p>
          <w:p w14:paraId="26FAEDB4" w14:textId="25A7AB2D" w:rsidR="003A0165" w:rsidRPr="00431A60" w:rsidDel="00895D41" w:rsidRDefault="003A0165" w:rsidP="00895D41">
            <w:pPr>
              <w:pStyle w:val="afa"/>
              <w:rPr>
                <w:del w:id="7655" w:author="Беликова Маргарита Николаевна" w:date="2017-09-18T12:47:00Z"/>
              </w:rPr>
            </w:pPr>
            <w:del w:id="7656" w:author="Беликова Маргарита Николаевна" w:date="2017-09-18T12:47:00Z">
              <w:r w:rsidRPr="00431A60" w:rsidDel="00895D41">
                <w:delText>"ПЕ" - уплата пени;</w:delText>
              </w:r>
            </w:del>
          </w:p>
          <w:p w14:paraId="037DD6A8" w14:textId="44D52A15" w:rsidR="003A0165" w:rsidRPr="00431A60" w:rsidDel="00895D41" w:rsidRDefault="003A0165" w:rsidP="00895D41">
            <w:pPr>
              <w:pStyle w:val="afa"/>
              <w:rPr>
                <w:del w:id="7657" w:author="Беликова Маргарита Николаевна" w:date="2017-09-18T12:47:00Z"/>
              </w:rPr>
            </w:pPr>
            <w:del w:id="7658" w:author="Беликова Маргарита Николаевна" w:date="2017-09-18T12:47:00Z">
              <w:r w:rsidRPr="00431A60" w:rsidDel="00895D41">
                <w:delText>"ПЦ" - уплата процентов;</w:delText>
              </w:r>
            </w:del>
          </w:p>
          <w:p w14:paraId="0DA08A5B" w14:textId="25BE236E" w:rsidR="003A0165" w:rsidRPr="00431A60" w:rsidDel="00895D41" w:rsidRDefault="003A0165" w:rsidP="00895D41">
            <w:pPr>
              <w:pStyle w:val="afa"/>
              <w:rPr>
                <w:del w:id="7659" w:author="Беликова Маргарита Николаевна" w:date="2017-09-18T12:47:00Z"/>
              </w:rPr>
            </w:pPr>
            <w:del w:id="7660" w:author="Беликова Маргарита Николаевна" w:date="2017-09-18T12:47:00Z">
              <w:r w:rsidRPr="00431A60" w:rsidDel="00895D41">
                <w:delText>"СА" - налоговые санкции, установленные Налоговым кодексом Российской Федерации;</w:delText>
              </w:r>
            </w:del>
          </w:p>
          <w:p w14:paraId="62E875AF" w14:textId="6A4AB76A" w:rsidR="003A0165" w:rsidRPr="00431A60" w:rsidDel="00895D41" w:rsidRDefault="003A0165" w:rsidP="00895D41">
            <w:pPr>
              <w:pStyle w:val="afa"/>
              <w:rPr>
                <w:del w:id="7661" w:author="Беликова Маргарита Николаевна" w:date="2017-09-18T12:47:00Z"/>
              </w:rPr>
            </w:pPr>
            <w:del w:id="7662" w:author="Беликова Маргарита Николаевна" w:date="2017-09-18T12:47:00Z">
              <w:r w:rsidRPr="00431A60" w:rsidDel="00895D41">
                <w:delText>"АШ" - административные штрафы;</w:delText>
              </w:r>
            </w:del>
          </w:p>
          <w:p w14:paraId="0AF7B65C" w14:textId="647B4659" w:rsidR="003A0165" w:rsidRPr="00431A60" w:rsidDel="00895D41" w:rsidRDefault="003A0165" w:rsidP="00895D41">
            <w:pPr>
              <w:pStyle w:val="afa"/>
              <w:rPr>
                <w:del w:id="7663" w:author="Беликова Маргарита Николаевна" w:date="2017-09-18T12:47:00Z"/>
              </w:rPr>
            </w:pPr>
            <w:del w:id="7664" w:author="Беликова Маргарита Николаевна" w:date="2017-09-18T12:47:00Z">
              <w:r w:rsidRPr="00431A60" w:rsidDel="00895D41">
                <w:delText>"ИШ" - иные штрафы, установленные соответствующими законодательными или иными нормативными актами.</w:delText>
              </w:r>
            </w:del>
          </w:p>
          <w:p w14:paraId="5C1B9D98" w14:textId="7BACC76F" w:rsidR="003A0165" w:rsidRPr="00431A60" w:rsidRDefault="003A0165" w:rsidP="00895D41">
            <w:pPr>
              <w:pStyle w:val="afa"/>
            </w:pPr>
            <w:del w:id="7665" w:author="Беликова Маргарита Николаевна" w:date="2017-09-18T12:47:00Z">
              <w:r w:rsidRPr="00431A60" w:rsidDel="00895D41">
                <w:delText>В случае проставления в поле 110 значения ноль ("0") налоговые органы, при невозможности однозначно идентифицировать тип платежа, самостоятельно относят поступившие денежные средства к соответствующему типу платежа (налог, пеня, процент или штраф), руководствуясь законодательством о налогах и сборах.</w:delText>
              </w:r>
            </w:del>
          </w:p>
        </w:tc>
      </w:tr>
    </w:tbl>
    <w:p w14:paraId="1A5DDD87" w14:textId="77777777" w:rsidR="003A0165" w:rsidRPr="009C2926" w:rsidRDefault="003A0165" w:rsidP="003A0165">
      <w:pPr>
        <w:ind w:hanging="56"/>
      </w:pPr>
    </w:p>
    <w:p w14:paraId="1E083965" w14:textId="77777777" w:rsidR="00885D78" w:rsidRDefault="00885D78" w:rsidP="00885D78">
      <w:pPr>
        <w:pStyle w:val="2"/>
      </w:pPr>
      <w:bookmarkStart w:id="7666" w:name="_Toc21517727"/>
      <w:r w:rsidRPr="00885D78">
        <w:t>Приложение к выписке</w:t>
      </w:r>
      <w:r>
        <w:t>. Платежное требование</w:t>
      </w:r>
      <w:bookmarkEnd w:id="7666"/>
    </w:p>
    <w:p w14:paraId="3C8E97C1" w14:textId="77777777" w:rsidR="003C0296" w:rsidRDefault="003C0296" w:rsidP="003C0296">
      <w:pPr>
        <w:spacing w:before="60" w:after="60"/>
        <w:ind w:firstLine="357"/>
      </w:pPr>
      <w:r w:rsidRPr="00E84A6C">
        <w:rPr>
          <w:szCs w:val="20"/>
        </w:rPr>
        <w:t>Печатная</w:t>
      </w:r>
      <w:r w:rsidRPr="002F6A9D">
        <w:t xml:space="preserve"> форма платежного требования (согласно Приложению 6 к Положению ЦБР " О правилах осуществления перевода денежных средств " N 383-П)</w:t>
      </w:r>
      <w:r>
        <w:t>.</w:t>
      </w:r>
    </w:p>
    <w:p w14:paraId="4560AC91" w14:textId="46301633" w:rsidR="003C0296" w:rsidRDefault="003C0296" w:rsidP="003C0296">
      <w:pPr>
        <w:spacing w:before="60" w:after="60"/>
        <w:ind w:firstLine="357"/>
      </w:pPr>
      <w:r w:rsidRPr="001E1B62">
        <w:t xml:space="preserve">На </w:t>
      </w:r>
      <w:r w:rsidRPr="00E84A6C">
        <w:rPr>
          <w:szCs w:val="20"/>
        </w:rPr>
        <w:t>рисунке</w:t>
      </w:r>
      <w:r w:rsidRPr="001E1B62">
        <w:t xml:space="preserve"> (</w:t>
      </w:r>
      <w:r w:rsidR="00DA0205">
        <w:fldChar w:fldCharType="begin"/>
      </w:r>
      <w:r w:rsidR="00DA0205">
        <w:instrText xml:space="preserve"> REF _Ref3555946 \h </w:instrText>
      </w:r>
      <w:r w:rsidR="00DA0205">
        <w:fldChar w:fldCharType="separate"/>
      </w:r>
      <w:ins w:id="7667" w:author="Феданкова Любовь Анатольевна" w:date="2019-10-09T12:38:00Z">
        <w:r w:rsidR="00031B2C">
          <w:t xml:space="preserve">Рисунок </w:t>
        </w:r>
        <w:r w:rsidR="00031B2C">
          <w:rPr>
            <w:noProof/>
          </w:rPr>
          <w:t>53</w:t>
        </w:r>
        <w:r w:rsidR="00031B2C">
          <w:t xml:space="preserve"> Печатная форма «Платежное требование»</w:t>
        </w:r>
      </w:ins>
      <w:del w:id="7668" w:author="Феданкова Любовь Анатольевна" w:date="2019-10-09T12:38:00Z">
        <w:r w:rsidR="00DA0205" w:rsidDel="00031B2C">
          <w:delText xml:space="preserve">Рисунок </w:delText>
        </w:r>
      </w:del>
      <w:ins w:id="7669" w:author="Широбокова Алёна Сергеевна" w:date="2018-10-08T14:09:00Z">
        <w:del w:id="7670" w:author="Феданкова Любовь Анатольевна" w:date="2019-10-09T12:38:00Z">
          <w:r w:rsidR="00DA0205" w:rsidDel="00031B2C">
            <w:rPr>
              <w:noProof/>
            </w:rPr>
            <w:delText>53</w:delText>
          </w:r>
        </w:del>
      </w:ins>
      <w:del w:id="7671" w:author="Феданкова Любовь Анатольевна" w:date="2019-10-09T12:38:00Z">
        <w:r w:rsidR="00DA0205" w:rsidDel="00031B2C">
          <w:delText xml:space="preserve"> Печатная форма «Платежное требование»</w:delText>
        </w:r>
      </w:del>
      <w:r w:rsidR="00DA0205">
        <w:fldChar w:fldCharType="end"/>
      </w:r>
      <w:r w:rsidRPr="001E1B62">
        <w:t xml:space="preserve">) приведен макет печатной формы платежного </w:t>
      </w:r>
      <w:r>
        <w:t>требования</w:t>
      </w:r>
      <w:r w:rsidRPr="001E1B62">
        <w:t>. В таблице (</w:t>
      </w:r>
      <w:r w:rsidR="00DA0205">
        <w:fldChar w:fldCharType="begin"/>
      </w:r>
      <w:r w:rsidR="00DA0205">
        <w:instrText xml:space="preserve"> REF _Ref3555976 \h </w:instrText>
      </w:r>
      <w:r w:rsidR="00DA0205">
        <w:fldChar w:fldCharType="separate"/>
      </w:r>
      <w:ins w:id="7672" w:author="Феданкова Любовь Анатольевна" w:date="2019-10-09T12:38:00Z">
        <w:r w:rsidR="00031B2C">
          <w:t xml:space="preserve">Таблица </w:t>
        </w:r>
        <w:r w:rsidR="00031B2C">
          <w:rPr>
            <w:noProof/>
          </w:rPr>
          <w:t>67</w:t>
        </w:r>
        <w:r w:rsidR="00031B2C">
          <w:t xml:space="preserve"> Правила заполнения полей печатной формы «</w:t>
        </w:r>
        <w:r w:rsidR="00031B2C" w:rsidRPr="006F2C5B">
          <w:t xml:space="preserve">Платежное </w:t>
        </w:r>
        <w:r w:rsidR="00031B2C">
          <w:t>требование»</w:t>
        </w:r>
      </w:ins>
      <w:del w:id="7673" w:author="Феданкова Любовь Анатольевна" w:date="2019-10-09T12:38:00Z">
        <w:r w:rsidR="00DA0205" w:rsidDel="00031B2C">
          <w:delText xml:space="preserve">Таблица </w:delText>
        </w:r>
      </w:del>
      <w:ins w:id="7674" w:author="Воронов Алексей Алексеевич" w:date="2018-01-30T12:27:00Z">
        <w:del w:id="7675" w:author="Феданкова Любовь Анатольевна" w:date="2019-10-09T12:38:00Z">
          <w:r w:rsidR="00DA0205" w:rsidDel="00031B2C">
            <w:rPr>
              <w:noProof/>
            </w:rPr>
            <w:delText>64</w:delText>
          </w:r>
        </w:del>
      </w:ins>
      <w:del w:id="7676" w:author="Феданкова Любовь Анатольевна" w:date="2019-10-09T12:38:00Z">
        <w:r w:rsidR="00DA0205" w:rsidDel="00031B2C">
          <w:delText xml:space="preserve"> Правила заполнения полей печатной формы «</w:delText>
        </w:r>
        <w:r w:rsidR="00DA0205" w:rsidRPr="006F2C5B" w:rsidDel="00031B2C">
          <w:delText xml:space="preserve">Платежное </w:delText>
        </w:r>
        <w:r w:rsidR="00DA0205" w:rsidDel="00031B2C">
          <w:delText>требование»</w:delText>
        </w:r>
      </w:del>
      <w:r w:rsidR="00DA0205">
        <w:fldChar w:fldCharType="end"/>
      </w:r>
      <w:r w:rsidRPr="001E1B62">
        <w:t xml:space="preserve">) описаны правила заполнения полей печатной формы платежного </w:t>
      </w:r>
      <w:r>
        <w:t>требования</w:t>
      </w:r>
      <w:r w:rsidRPr="001E1B62">
        <w:t>.</w:t>
      </w:r>
    </w:p>
    <w:p w14:paraId="28C90E45" w14:textId="591A3620" w:rsidR="003C0296" w:rsidRDefault="003C0296" w:rsidP="006F2C5B">
      <w:pPr>
        <w:pStyle w:val="af6"/>
      </w:pPr>
      <w:bookmarkStart w:id="7677" w:name="_Ref450294122"/>
      <w:bookmarkStart w:id="7678" w:name="_Ref3555946"/>
      <w:r>
        <w:t xml:space="preserve">Рисунок </w:t>
      </w:r>
      <w:ins w:id="7679"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680" w:author="Феданкова Любовь Анатольевна" w:date="2019-10-09T12:38:00Z">
        <w:r w:rsidR="00031B2C">
          <w:rPr>
            <w:noProof/>
          </w:rPr>
          <w:t>53</w:t>
        </w:r>
      </w:ins>
      <w:ins w:id="7681" w:author="Широбокова Алёна Сергеевна" w:date="2018-10-08T14:09:00Z">
        <w:r w:rsidR="006846C7">
          <w:fldChar w:fldCharType="end"/>
        </w:r>
      </w:ins>
      <w:ins w:id="7682" w:author="Беликова Маргарита Николаевна" w:date="2018-09-28T15:38:00Z">
        <w:del w:id="7683" w:author="Широбокова Алёна Сергеевна" w:date="2018-10-08T14:09:00Z">
          <w:r w:rsidR="00D4212C" w:rsidDel="006846C7">
            <w:fldChar w:fldCharType="begin"/>
          </w:r>
          <w:r w:rsidR="00D4212C" w:rsidDel="006846C7">
            <w:delInstrText xml:space="preserve"> SEQ Рисунок \* ARABIC </w:delInstrText>
          </w:r>
        </w:del>
      </w:ins>
      <w:del w:id="7684" w:author="Широбокова Алёна Сергеевна" w:date="2018-10-08T14:09:00Z">
        <w:r w:rsidR="00D4212C" w:rsidDel="006846C7">
          <w:fldChar w:fldCharType="separate"/>
        </w:r>
      </w:del>
      <w:ins w:id="7685" w:author="Беликова Маргарита Николаевна" w:date="2018-09-28T15:38:00Z">
        <w:del w:id="7686" w:author="Широбокова Алёна Сергеевна" w:date="2018-10-08T14:09:00Z">
          <w:r w:rsidR="00D4212C" w:rsidDel="006846C7">
            <w:rPr>
              <w:noProof/>
            </w:rPr>
            <w:delText>49</w:delText>
          </w:r>
          <w:r w:rsidR="00D4212C" w:rsidDel="006846C7">
            <w:fldChar w:fldCharType="end"/>
          </w:r>
        </w:del>
      </w:ins>
      <w:ins w:id="7687" w:author="Широбокова Алёна Сергеевна" w:date="2018-08-02T15:45:00Z">
        <w:del w:id="7688"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689" w:author="Беликова Маргарита Николаевна" w:date="2018-09-13T12:06:00Z">
        <w:r w:rsidR="0090345F" w:rsidDel="00363322">
          <w:fldChar w:fldCharType="separate"/>
        </w:r>
      </w:del>
      <w:ins w:id="7690" w:author="Широбокова Алёна Сергеевна" w:date="2018-08-02T15:45:00Z">
        <w:del w:id="7691" w:author="Беликова Маргарита Николаевна" w:date="2018-09-13T12:06:00Z">
          <w:r w:rsidR="0090345F" w:rsidDel="00363322">
            <w:rPr>
              <w:noProof/>
            </w:rPr>
            <w:delText>46</w:delText>
          </w:r>
          <w:r w:rsidR="0090345F" w:rsidDel="00363322">
            <w:fldChar w:fldCharType="end"/>
          </w:r>
        </w:del>
      </w:ins>
      <w:del w:id="7692"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693" w:author="Воронов Алексей Алексеевич" w:date="2018-01-30T12:27:00Z">
        <w:del w:id="7694" w:author="Широбокова Алёна Сергеевна" w:date="2018-08-02T15:45:00Z">
          <w:r w:rsidR="00DB3D2B" w:rsidDel="0090345F">
            <w:rPr>
              <w:noProof/>
            </w:rPr>
            <w:delText>45</w:delText>
          </w:r>
        </w:del>
      </w:ins>
      <w:del w:id="7695" w:author="Широбокова Алёна Сергеевна" w:date="2018-08-02T15:45:00Z">
        <w:r w:rsidR="00D91317" w:rsidDel="0090345F">
          <w:rPr>
            <w:noProof/>
          </w:rPr>
          <w:delText>44</w:delText>
        </w:r>
        <w:r w:rsidR="00BB3A71" w:rsidDel="0090345F">
          <w:rPr>
            <w:noProof/>
          </w:rPr>
          <w:fldChar w:fldCharType="end"/>
        </w:r>
      </w:del>
      <w:bookmarkEnd w:id="7677"/>
      <w:r w:rsidR="006F2C5B">
        <w:t xml:space="preserve"> Печатная форма «Платежное требование»</w:t>
      </w:r>
      <w:bookmarkEnd w:id="7678"/>
    </w:p>
    <w:p w14:paraId="44352D81" w14:textId="77777777" w:rsidR="003A0165" w:rsidRDefault="003C0296" w:rsidP="003C0296">
      <w:pPr>
        <w:ind w:firstLine="86"/>
      </w:pPr>
      <w:r>
        <w:rPr>
          <w:noProof/>
        </w:rPr>
        <w:drawing>
          <wp:inline distT="0" distB="0" distL="0" distR="0" wp14:anchorId="5EF8A8C8" wp14:editId="046FF8EC">
            <wp:extent cx="6150610" cy="7746365"/>
            <wp:effectExtent l="19050" t="19050" r="21590" b="26035"/>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50610" cy="7746365"/>
                    </a:xfrm>
                    <a:prstGeom prst="rect">
                      <a:avLst/>
                    </a:prstGeom>
                    <a:noFill/>
                    <a:ln w="3175">
                      <a:solidFill>
                        <a:schemeClr val="bg1">
                          <a:lumMod val="85000"/>
                        </a:schemeClr>
                      </a:solidFill>
                    </a:ln>
                  </pic:spPr>
                </pic:pic>
              </a:graphicData>
            </a:graphic>
          </wp:inline>
        </w:drawing>
      </w:r>
    </w:p>
    <w:p w14:paraId="471F8FCB" w14:textId="77777777" w:rsidR="003C0296" w:rsidRDefault="003C0296" w:rsidP="003C0296">
      <w:pPr>
        <w:ind w:firstLine="86"/>
      </w:pPr>
    </w:p>
    <w:p w14:paraId="20DC4819" w14:textId="77777777" w:rsidR="006F2C5B" w:rsidRDefault="006F2C5B" w:rsidP="006F2C5B">
      <w:pPr>
        <w:pStyle w:val="af6"/>
      </w:pPr>
      <w:bookmarkStart w:id="7696" w:name="_Ref450294137"/>
      <w:bookmarkStart w:id="7697" w:name="_Ref3555976"/>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698" w:author="Феданкова Любовь Анатольевна" w:date="2019-10-09T12:38:00Z">
        <w:r w:rsidR="00031B2C">
          <w:rPr>
            <w:noProof/>
          </w:rPr>
          <w:t>67</w:t>
        </w:r>
      </w:ins>
      <w:ins w:id="7699" w:author="Воронов Алексей Алексеевич" w:date="2018-01-30T12:27:00Z">
        <w:del w:id="7700" w:author="Феданкова Любовь Анатольевна" w:date="2019-10-09T12:38:00Z">
          <w:r w:rsidR="00DB3D2B" w:rsidDel="00031B2C">
            <w:rPr>
              <w:noProof/>
            </w:rPr>
            <w:delText>64</w:delText>
          </w:r>
        </w:del>
      </w:ins>
      <w:del w:id="7701" w:author="Феданкова Любовь Анатольевна" w:date="2019-10-09T12:38:00Z">
        <w:r w:rsidR="00D91317" w:rsidDel="00031B2C">
          <w:rPr>
            <w:noProof/>
          </w:rPr>
          <w:delText>38</w:delText>
        </w:r>
      </w:del>
      <w:r w:rsidR="00330166">
        <w:rPr>
          <w:noProof/>
        </w:rPr>
        <w:fldChar w:fldCharType="end"/>
      </w:r>
      <w:bookmarkEnd w:id="7696"/>
      <w:r>
        <w:t xml:space="preserve"> Правила заполнения полей печатной формы «</w:t>
      </w:r>
      <w:r w:rsidRPr="006F2C5B">
        <w:t xml:space="preserve">Платежное </w:t>
      </w:r>
      <w:r>
        <w:t>требование»</w:t>
      </w:r>
      <w:bookmarkEnd w:id="7697"/>
    </w:p>
    <w:tbl>
      <w:tblPr>
        <w:tblW w:w="978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7230"/>
      </w:tblGrid>
      <w:tr w:rsidR="003C0296" w:rsidRPr="0069035C" w14:paraId="58B1008A" w14:textId="77777777" w:rsidTr="002507D7">
        <w:trPr>
          <w:cantSplit/>
          <w:tblHeader/>
        </w:trPr>
        <w:tc>
          <w:tcPr>
            <w:tcW w:w="720" w:type="dxa"/>
            <w:tcBorders>
              <w:bottom w:val="nil"/>
            </w:tcBorders>
            <w:vAlign w:val="center"/>
          </w:tcPr>
          <w:p w14:paraId="3DC6A965" w14:textId="77777777" w:rsidR="003C0296" w:rsidRPr="0069035C" w:rsidRDefault="003C0296" w:rsidP="002507D7">
            <w:pPr>
              <w:pStyle w:val="af8"/>
              <w:spacing w:before="20" w:after="20"/>
              <w:jc w:val="center"/>
              <w:rPr>
                <w:rStyle w:val="af9"/>
                <w:b/>
              </w:rPr>
            </w:pPr>
            <w:r w:rsidRPr="0069035C">
              <w:t xml:space="preserve">№ </w:t>
            </w:r>
            <w:r>
              <w:t xml:space="preserve">поля в шаблоне </w:t>
            </w:r>
          </w:p>
        </w:tc>
        <w:tc>
          <w:tcPr>
            <w:tcW w:w="1831" w:type="dxa"/>
            <w:tcBorders>
              <w:bottom w:val="nil"/>
            </w:tcBorders>
            <w:vAlign w:val="center"/>
          </w:tcPr>
          <w:p w14:paraId="095D5805" w14:textId="77777777" w:rsidR="003C0296" w:rsidRPr="0069035C" w:rsidRDefault="003C0296" w:rsidP="002507D7">
            <w:pPr>
              <w:pStyle w:val="af8"/>
              <w:spacing w:before="20" w:after="20"/>
              <w:jc w:val="center"/>
            </w:pPr>
            <w:r>
              <w:t>Наименование поля</w:t>
            </w:r>
          </w:p>
        </w:tc>
        <w:tc>
          <w:tcPr>
            <w:tcW w:w="7230" w:type="dxa"/>
            <w:tcBorders>
              <w:bottom w:val="nil"/>
            </w:tcBorders>
            <w:vAlign w:val="center"/>
          </w:tcPr>
          <w:p w14:paraId="5D066080" w14:textId="77777777" w:rsidR="003C0296" w:rsidRPr="0069035C" w:rsidRDefault="003C0296" w:rsidP="002507D7">
            <w:pPr>
              <w:pStyle w:val="af8"/>
              <w:spacing w:before="20" w:after="20"/>
              <w:jc w:val="center"/>
            </w:pPr>
            <w:r>
              <w:t>Правила заполнения на печатной форме</w:t>
            </w:r>
          </w:p>
        </w:tc>
      </w:tr>
      <w:tr w:rsidR="003C0296" w14:paraId="718CBAE8" w14:textId="77777777" w:rsidTr="002507D7">
        <w:trPr>
          <w:cantSplit/>
        </w:trPr>
        <w:tc>
          <w:tcPr>
            <w:tcW w:w="720" w:type="dxa"/>
          </w:tcPr>
          <w:p w14:paraId="196E9982" w14:textId="77777777" w:rsidR="003C0296" w:rsidRPr="0008600E" w:rsidRDefault="003C0296" w:rsidP="002507D7">
            <w:pPr>
              <w:pStyle w:val="afa"/>
              <w:spacing w:before="20" w:after="20"/>
              <w:ind w:left="-108"/>
              <w:jc w:val="center"/>
              <w:rPr>
                <w:rStyle w:val="af9"/>
              </w:rPr>
            </w:pPr>
            <w:r w:rsidRPr="0008600E">
              <w:rPr>
                <w:rStyle w:val="af9"/>
              </w:rPr>
              <w:t>1</w:t>
            </w:r>
          </w:p>
        </w:tc>
        <w:tc>
          <w:tcPr>
            <w:tcW w:w="1831" w:type="dxa"/>
          </w:tcPr>
          <w:p w14:paraId="4303CEDE" w14:textId="77777777" w:rsidR="003C0296" w:rsidRPr="0008600E" w:rsidRDefault="003C0296" w:rsidP="002507D7">
            <w:pPr>
              <w:pStyle w:val="afa"/>
              <w:rPr>
                <w:b/>
              </w:rPr>
            </w:pPr>
            <w:r w:rsidRPr="0008600E">
              <w:rPr>
                <w:b/>
              </w:rPr>
              <w:t>ПЛАТЕЖНОЕ ТРЕБОВАНИЕ</w:t>
            </w:r>
          </w:p>
        </w:tc>
        <w:tc>
          <w:tcPr>
            <w:tcW w:w="7230" w:type="dxa"/>
          </w:tcPr>
          <w:p w14:paraId="0423EECC" w14:textId="77777777" w:rsidR="003C0296" w:rsidRPr="0005649C" w:rsidRDefault="003C0296" w:rsidP="002507D7">
            <w:pPr>
              <w:pStyle w:val="afa"/>
            </w:pPr>
            <w:r w:rsidRPr="0005649C">
              <w:t xml:space="preserve">Наименование документа                            </w:t>
            </w:r>
          </w:p>
        </w:tc>
      </w:tr>
      <w:tr w:rsidR="003C0296" w14:paraId="7411A5BA" w14:textId="77777777" w:rsidTr="002507D7">
        <w:trPr>
          <w:cantSplit/>
        </w:trPr>
        <w:tc>
          <w:tcPr>
            <w:tcW w:w="720" w:type="dxa"/>
          </w:tcPr>
          <w:p w14:paraId="3EEB5C54" w14:textId="77777777" w:rsidR="003C0296" w:rsidRPr="0008600E" w:rsidRDefault="003C0296" w:rsidP="002507D7">
            <w:pPr>
              <w:pStyle w:val="afa"/>
              <w:spacing w:before="20" w:after="20"/>
              <w:ind w:left="-108"/>
              <w:jc w:val="center"/>
              <w:rPr>
                <w:rStyle w:val="af9"/>
              </w:rPr>
            </w:pPr>
            <w:r w:rsidRPr="0008600E">
              <w:rPr>
                <w:rStyle w:val="af9"/>
              </w:rPr>
              <w:t>2</w:t>
            </w:r>
          </w:p>
        </w:tc>
        <w:tc>
          <w:tcPr>
            <w:tcW w:w="1831" w:type="dxa"/>
          </w:tcPr>
          <w:p w14:paraId="6641DAB4" w14:textId="77777777" w:rsidR="003C0296" w:rsidRPr="0008600E" w:rsidRDefault="003C0296" w:rsidP="002507D7">
            <w:pPr>
              <w:pStyle w:val="afa"/>
              <w:rPr>
                <w:b/>
              </w:rPr>
            </w:pPr>
            <w:r w:rsidRPr="0008600E">
              <w:rPr>
                <w:b/>
              </w:rPr>
              <w:t>0401061</w:t>
            </w:r>
          </w:p>
        </w:tc>
        <w:tc>
          <w:tcPr>
            <w:tcW w:w="7230" w:type="dxa"/>
          </w:tcPr>
          <w:p w14:paraId="07702394" w14:textId="77777777" w:rsidR="003C0296" w:rsidRPr="0005649C" w:rsidRDefault="003C0296" w:rsidP="002507D7">
            <w:pPr>
              <w:pStyle w:val="afa"/>
            </w:pPr>
            <w:r w:rsidRPr="0005649C">
              <w:t>Номер   формы   по   ОКУД   ОК       011-93, класс "Унифицированная система банковской документации"</w:t>
            </w:r>
          </w:p>
        </w:tc>
      </w:tr>
      <w:tr w:rsidR="003C0296" w14:paraId="641719F7" w14:textId="77777777" w:rsidTr="002507D7">
        <w:trPr>
          <w:cantSplit/>
        </w:trPr>
        <w:tc>
          <w:tcPr>
            <w:tcW w:w="720" w:type="dxa"/>
          </w:tcPr>
          <w:p w14:paraId="640FBCEA" w14:textId="77777777" w:rsidR="003C0296" w:rsidRPr="0008600E" w:rsidRDefault="003C0296" w:rsidP="002507D7">
            <w:pPr>
              <w:pStyle w:val="afa"/>
              <w:spacing w:before="20" w:after="20"/>
              <w:ind w:left="-108"/>
              <w:jc w:val="center"/>
              <w:rPr>
                <w:rStyle w:val="af9"/>
              </w:rPr>
            </w:pPr>
            <w:r w:rsidRPr="0008600E">
              <w:rPr>
                <w:rStyle w:val="af9"/>
              </w:rPr>
              <w:t>3</w:t>
            </w:r>
          </w:p>
        </w:tc>
        <w:tc>
          <w:tcPr>
            <w:tcW w:w="1831" w:type="dxa"/>
          </w:tcPr>
          <w:p w14:paraId="4ACF5006" w14:textId="77777777" w:rsidR="003C0296" w:rsidRPr="0008600E" w:rsidRDefault="003C0296" w:rsidP="002507D7">
            <w:pPr>
              <w:pStyle w:val="afa"/>
              <w:rPr>
                <w:b/>
              </w:rPr>
            </w:pPr>
            <w:r w:rsidRPr="0008600E">
              <w:rPr>
                <w:b/>
              </w:rPr>
              <w:t>№</w:t>
            </w:r>
          </w:p>
        </w:tc>
        <w:tc>
          <w:tcPr>
            <w:tcW w:w="7230" w:type="dxa"/>
          </w:tcPr>
          <w:p w14:paraId="0E3DC90E" w14:textId="77777777" w:rsidR="003C0296" w:rsidRPr="0008600E" w:rsidRDefault="003C0296" w:rsidP="002507D7">
            <w:pPr>
              <w:pStyle w:val="afa"/>
            </w:pPr>
            <w:r w:rsidRPr="0008600E">
              <w:t>Номер платежного требования.</w:t>
            </w:r>
          </w:p>
          <w:p w14:paraId="7356CD83" w14:textId="77777777" w:rsidR="003C0296" w:rsidRPr="0008600E" w:rsidRDefault="003C0296" w:rsidP="002507D7">
            <w:pPr>
              <w:pStyle w:val="afa"/>
            </w:pPr>
            <w:r w:rsidRPr="0008600E">
              <w:t xml:space="preserve">Указывается номер платежного требования цифрами. В  случае, если номер состоит более чем  из трех цифр, платежные требования при осуществлении платежей через расчетную сеть Банка России идентифицируются по трем последним разрядам номера, которые должны быть отличны от "000"                        </w:t>
            </w:r>
          </w:p>
        </w:tc>
      </w:tr>
      <w:tr w:rsidR="003C0296" w14:paraId="2301F6F8" w14:textId="77777777" w:rsidTr="002507D7">
        <w:trPr>
          <w:cantSplit/>
        </w:trPr>
        <w:tc>
          <w:tcPr>
            <w:tcW w:w="720" w:type="dxa"/>
          </w:tcPr>
          <w:p w14:paraId="654C10D7" w14:textId="77777777" w:rsidR="003C0296" w:rsidRPr="0008600E" w:rsidRDefault="003C0296" w:rsidP="002507D7">
            <w:pPr>
              <w:pStyle w:val="afa"/>
              <w:spacing w:before="20" w:after="20"/>
              <w:ind w:left="-108"/>
              <w:jc w:val="center"/>
              <w:rPr>
                <w:rStyle w:val="af9"/>
              </w:rPr>
            </w:pPr>
            <w:r w:rsidRPr="0008600E">
              <w:rPr>
                <w:rStyle w:val="af9"/>
              </w:rPr>
              <w:t>4</w:t>
            </w:r>
          </w:p>
        </w:tc>
        <w:tc>
          <w:tcPr>
            <w:tcW w:w="1831" w:type="dxa"/>
          </w:tcPr>
          <w:p w14:paraId="322EE877" w14:textId="77777777" w:rsidR="003C0296" w:rsidRPr="0008600E" w:rsidRDefault="003C0296" w:rsidP="002507D7">
            <w:pPr>
              <w:pStyle w:val="afa"/>
              <w:rPr>
                <w:b/>
              </w:rPr>
            </w:pPr>
            <w:r w:rsidRPr="0008600E">
              <w:rPr>
                <w:b/>
              </w:rPr>
              <w:t>Дата</w:t>
            </w:r>
          </w:p>
        </w:tc>
        <w:tc>
          <w:tcPr>
            <w:tcW w:w="7230" w:type="dxa"/>
          </w:tcPr>
          <w:p w14:paraId="4C98E756" w14:textId="77777777" w:rsidR="003C0296" w:rsidRPr="0008600E" w:rsidRDefault="003C0296" w:rsidP="002507D7">
            <w:pPr>
              <w:pStyle w:val="afa"/>
            </w:pPr>
            <w:r w:rsidRPr="0008600E">
              <w:t xml:space="preserve">Дата составления платежного требования. </w:t>
            </w:r>
          </w:p>
          <w:p w14:paraId="20EF9A5F" w14:textId="77777777" w:rsidR="003C0296" w:rsidRPr="0008600E" w:rsidRDefault="003C0296" w:rsidP="002507D7">
            <w:pPr>
              <w:pStyle w:val="afa"/>
            </w:pPr>
            <w:r w:rsidRPr="0008600E">
              <w:t xml:space="preserve">Указываются число, месяц, год – цифрами (в формате   ДД.ММ.ГГГГ) или число цифрами, месяц - прописью, год – цифрами (полностью)                             </w:t>
            </w:r>
          </w:p>
        </w:tc>
      </w:tr>
      <w:tr w:rsidR="003C0296" w14:paraId="2CD62892" w14:textId="77777777" w:rsidTr="002507D7">
        <w:trPr>
          <w:cantSplit/>
        </w:trPr>
        <w:tc>
          <w:tcPr>
            <w:tcW w:w="720" w:type="dxa"/>
          </w:tcPr>
          <w:p w14:paraId="1D6C5460" w14:textId="77777777" w:rsidR="003C0296" w:rsidRPr="0008600E" w:rsidRDefault="003C0296" w:rsidP="002507D7">
            <w:pPr>
              <w:pStyle w:val="afa"/>
              <w:spacing w:before="20" w:after="20"/>
              <w:ind w:left="-108"/>
              <w:jc w:val="center"/>
              <w:rPr>
                <w:rStyle w:val="af9"/>
              </w:rPr>
            </w:pPr>
            <w:r w:rsidRPr="0008600E">
              <w:rPr>
                <w:rStyle w:val="af9"/>
              </w:rPr>
              <w:t>5</w:t>
            </w:r>
          </w:p>
        </w:tc>
        <w:tc>
          <w:tcPr>
            <w:tcW w:w="1831" w:type="dxa"/>
          </w:tcPr>
          <w:p w14:paraId="5FED96E7" w14:textId="77777777" w:rsidR="003C0296" w:rsidRPr="0008600E" w:rsidRDefault="003C0296" w:rsidP="002507D7">
            <w:pPr>
              <w:pStyle w:val="afa"/>
              <w:rPr>
                <w:b/>
              </w:rPr>
            </w:pPr>
            <w:r w:rsidRPr="0008600E">
              <w:rPr>
                <w:b/>
              </w:rPr>
              <w:t xml:space="preserve">Вид платежа  </w:t>
            </w:r>
          </w:p>
        </w:tc>
        <w:tc>
          <w:tcPr>
            <w:tcW w:w="7230" w:type="dxa"/>
          </w:tcPr>
          <w:p w14:paraId="38C30651" w14:textId="77777777" w:rsidR="003C0296" w:rsidRPr="0008600E" w:rsidRDefault="003C0296" w:rsidP="002507D7">
            <w:pPr>
              <w:pStyle w:val="afa"/>
            </w:pPr>
            <w:r w:rsidRPr="0008600E">
              <w:t>Заполняется после указаний Банка России</w:t>
            </w:r>
          </w:p>
        </w:tc>
      </w:tr>
      <w:tr w:rsidR="003C0296" w14:paraId="6277B3EE" w14:textId="77777777" w:rsidTr="002507D7">
        <w:trPr>
          <w:cantSplit/>
        </w:trPr>
        <w:tc>
          <w:tcPr>
            <w:tcW w:w="720" w:type="dxa"/>
          </w:tcPr>
          <w:p w14:paraId="2EDF2608" w14:textId="77777777" w:rsidR="003C0296" w:rsidRPr="0008600E" w:rsidRDefault="003C0296" w:rsidP="002507D7">
            <w:pPr>
              <w:pStyle w:val="afa"/>
              <w:spacing w:before="20" w:after="20"/>
              <w:ind w:left="-108"/>
              <w:jc w:val="center"/>
              <w:rPr>
                <w:rStyle w:val="af9"/>
              </w:rPr>
            </w:pPr>
            <w:r w:rsidRPr="0008600E">
              <w:rPr>
                <w:rStyle w:val="af9"/>
              </w:rPr>
              <w:t>6</w:t>
            </w:r>
          </w:p>
        </w:tc>
        <w:tc>
          <w:tcPr>
            <w:tcW w:w="1831" w:type="dxa"/>
          </w:tcPr>
          <w:p w14:paraId="41C2D533" w14:textId="77777777" w:rsidR="003C0296" w:rsidRPr="0008600E" w:rsidRDefault="003C0296" w:rsidP="002507D7">
            <w:pPr>
              <w:pStyle w:val="afa"/>
              <w:rPr>
                <w:b/>
              </w:rPr>
            </w:pPr>
            <w:r w:rsidRPr="0008600E">
              <w:rPr>
                <w:b/>
              </w:rPr>
              <w:t>Сумма прописью</w:t>
            </w:r>
          </w:p>
        </w:tc>
        <w:tc>
          <w:tcPr>
            <w:tcW w:w="7230" w:type="dxa"/>
          </w:tcPr>
          <w:p w14:paraId="6A79ECA0" w14:textId="77777777" w:rsidR="003C0296" w:rsidRPr="0008600E" w:rsidRDefault="003C0296" w:rsidP="002507D7">
            <w:pPr>
              <w:pStyle w:val="afa"/>
            </w:pPr>
            <w:r w:rsidRPr="0008600E">
              <w:t>Указывается с начала строки с заглавной буквы сумма  платежа  прописью в рублях, при этом слово "рубль"    ("рублей", "рубля") не сокращается, копейки указываются  цифрами, слово "копейка ("копейки", "копеек") также не сокращается. Если сумма платежа прописью выражена в целых рублях, то копейки можно не указывать, при этом в поле "Сумма" указываются сумма платежа    и знак равенства "="</w:t>
            </w:r>
          </w:p>
        </w:tc>
      </w:tr>
      <w:tr w:rsidR="003C0296" w14:paraId="2ED10978" w14:textId="77777777" w:rsidTr="002507D7">
        <w:trPr>
          <w:cantSplit/>
        </w:trPr>
        <w:tc>
          <w:tcPr>
            <w:tcW w:w="720" w:type="dxa"/>
          </w:tcPr>
          <w:p w14:paraId="253E8A54" w14:textId="77777777" w:rsidR="003C0296" w:rsidRPr="0008600E" w:rsidRDefault="003C0296" w:rsidP="002507D7">
            <w:pPr>
              <w:pStyle w:val="afa"/>
              <w:spacing w:before="20" w:after="20"/>
              <w:ind w:left="-108"/>
              <w:jc w:val="center"/>
              <w:rPr>
                <w:rStyle w:val="af9"/>
              </w:rPr>
            </w:pPr>
            <w:r w:rsidRPr="0008600E">
              <w:rPr>
                <w:rStyle w:val="af9"/>
              </w:rPr>
              <w:t>7</w:t>
            </w:r>
          </w:p>
        </w:tc>
        <w:tc>
          <w:tcPr>
            <w:tcW w:w="1831" w:type="dxa"/>
          </w:tcPr>
          <w:p w14:paraId="6B4D7C53" w14:textId="77777777" w:rsidR="003C0296" w:rsidRPr="0008600E" w:rsidRDefault="003C0296" w:rsidP="002507D7">
            <w:pPr>
              <w:pStyle w:val="afa"/>
              <w:rPr>
                <w:b/>
              </w:rPr>
            </w:pPr>
            <w:r w:rsidRPr="0008600E">
              <w:rPr>
                <w:b/>
              </w:rPr>
              <w:t>Сумма</w:t>
            </w:r>
          </w:p>
        </w:tc>
        <w:tc>
          <w:tcPr>
            <w:tcW w:w="7230" w:type="dxa"/>
          </w:tcPr>
          <w:p w14:paraId="16A764C1" w14:textId="77777777" w:rsidR="003C0296" w:rsidRPr="0008600E" w:rsidRDefault="003C0296" w:rsidP="002507D7">
            <w:pPr>
              <w:pStyle w:val="afa"/>
            </w:pPr>
            <w:r w:rsidRPr="0008600E">
              <w:t>Указывается сумма платежа цифрами, рубли отделяются от  копеек  знаком  тире "-". Если сумма платежа цифрами   выражена в целых рублях, то копейки можно не указывать, в этом случае указываются сумма платежа и знак равенства "=", при этом в поле "Сумма прописью" указывается сумма платежа в целых рублях</w:t>
            </w:r>
          </w:p>
        </w:tc>
      </w:tr>
      <w:tr w:rsidR="003C0296" w14:paraId="23F6AC7B" w14:textId="77777777" w:rsidTr="002507D7">
        <w:trPr>
          <w:cantSplit/>
        </w:trPr>
        <w:tc>
          <w:tcPr>
            <w:tcW w:w="720" w:type="dxa"/>
          </w:tcPr>
          <w:p w14:paraId="246513C4" w14:textId="77777777" w:rsidR="003C0296" w:rsidRPr="0008600E" w:rsidRDefault="003C0296" w:rsidP="002507D7">
            <w:pPr>
              <w:pStyle w:val="afa"/>
              <w:spacing w:before="20" w:after="20"/>
              <w:ind w:left="-108"/>
              <w:jc w:val="center"/>
              <w:rPr>
                <w:rStyle w:val="af9"/>
              </w:rPr>
            </w:pPr>
            <w:r w:rsidRPr="0008600E">
              <w:rPr>
                <w:rStyle w:val="af9"/>
              </w:rPr>
              <w:t>8</w:t>
            </w:r>
          </w:p>
        </w:tc>
        <w:tc>
          <w:tcPr>
            <w:tcW w:w="1831" w:type="dxa"/>
          </w:tcPr>
          <w:p w14:paraId="54B41181" w14:textId="77777777" w:rsidR="003C0296" w:rsidRPr="0008600E" w:rsidRDefault="003C0296" w:rsidP="002507D7">
            <w:pPr>
              <w:pStyle w:val="afa"/>
              <w:rPr>
                <w:b/>
              </w:rPr>
            </w:pPr>
            <w:r w:rsidRPr="0008600E">
              <w:rPr>
                <w:b/>
              </w:rPr>
              <w:t>Плательщик</w:t>
            </w:r>
          </w:p>
        </w:tc>
        <w:tc>
          <w:tcPr>
            <w:tcW w:w="7230" w:type="dxa"/>
          </w:tcPr>
          <w:p w14:paraId="1B1070C2" w14:textId="77777777" w:rsidR="003C0296" w:rsidRPr="0008600E" w:rsidRDefault="003C0296" w:rsidP="002507D7">
            <w:pPr>
              <w:pStyle w:val="afa"/>
            </w:pPr>
            <w:r w:rsidRPr="0008600E">
              <w:t xml:space="preserve">Указывается присвоенный  ИНН  или  КИО и наименование плательщика средств. </w:t>
            </w:r>
          </w:p>
          <w:p w14:paraId="60C295B8" w14:textId="77777777" w:rsidR="003C0296" w:rsidRPr="0008600E" w:rsidRDefault="003C0296" w:rsidP="002507D7">
            <w:pPr>
              <w:pStyle w:val="afa"/>
            </w:pPr>
            <w:r w:rsidRPr="0008600E">
              <w:t xml:space="preserve">Дополнительно указываются наименование и местонахождение (сокращенные) филиала кредитной организации, обслуживающего плательщика, номер     лицевого счета которого проставлен  в  поле  "Сч. N" плательщика, и платеж осуществляется через счет межфилиальных расчетов, при этом номер счета межфилиальных расчетов филиала не проставляется                </w:t>
            </w:r>
          </w:p>
        </w:tc>
      </w:tr>
      <w:tr w:rsidR="003C0296" w14:paraId="30C90EB7" w14:textId="77777777" w:rsidTr="002507D7">
        <w:trPr>
          <w:cantSplit/>
        </w:trPr>
        <w:tc>
          <w:tcPr>
            <w:tcW w:w="720" w:type="dxa"/>
          </w:tcPr>
          <w:p w14:paraId="4943AF18" w14:textId="77777777" w:rsidR="003C0296" w:rsidRPr="0008600E" w:rsidRDefault="003C0296" w:rsidP="002507D7">
            <w:pPr>
              <w:pStyle w:val="afa"/>
              <w:spacing w:before="20" w:after="20"/>
              <w:ind w:left="-108"/>
              <w:jc w:val="center"/>
              <w:rPr>
                <w:rStyle w:val="af9"/>
              </w:rPr>
            </w:pPr>
            <w:r w:rsidRPr="0008600E">
              <w:rPr>
                <w:rStyle w:val="af9"/>
              </w:rPr>
              <w:t>9</w:t>
            </w:r>
          </w:p>
        </w:tc>
        <w:tc>
          <w:tcPr>
            <w:tcW w:w="1831" w:type="dxa"/>
          </w:tcPr>
          <w:p w14:paraId="44A0FF57" w14:textId="77777777" w:rsidR="003C0296" w:rsidRPr="0008600E" w:rsidRDefault="003C0296" w:rsidP="002507D7">
            <w:pPr>
              <w:pStyle w:val="afa"/>
              <w:rPr>
                <w:b/>
              </w:rPr>
            </w:pPr>
            <w:r w:rsidRPr="0008600E">
              <w:rPr>
                <w:b/>
              </w:rPr>
              <w:t xml:space="preserve">Сч. N            </w:t>
            </w:r>
          </w:p>
        </w:tc>
        <w:tc>
          <w:tcPr>
            <w:tcW w:w="7230" w:type="dxa"/>
          </w:tcPr>
          <w:p w14:paraId="6F707B5A" w14:textId="77777777" w:rsidR="003C0296" w:rsidRPr="0008600E" w:rsidRDefault="003C0296" w:rsidP="002507D7">
            <w:pPr>
              <w:pStyle w:val="afa"/>
            </w:pPr>
            <w:r w:rsidRPr="0008600E">
              <w:t xml:space="preserve">Номер счета плательщика. </w:t>
            </w:r>
          </w:p>
          <w:p w14:paraId="4939283A" w14:textId="77777777" w:rsidR="003C0296" w:rsidRPr="0008600E" w:rsidRDefault="003C0296" w:rsidP="002507D7">
            <w:pPr>
              <w:pStyle w:val="afa"/>
            </w:pPr>
            <w:r w:rsidRPr="0008600E">
              <w:t xml:space="preserve">Проставляется номер лицевого счета плательщика в   кредитной организации, филиале кредитной организации   или в учреждении Банка России, сформированный в соответствии  с правилами ведения бухгалтерского  учета в Банке России или </w:t>
            </w:r>
            <w:hyperlink r:id="rId198" w:history="1">
              <w:r w:rsidRPr="0008600E">
                <w:t>правилами</w:t>
              </w:r>
            </w:hyperlink>
            <w:r w:rsidRPr="0008600E">
              <w:t xml:space="preserve"> ведения бухгалтерского учета в кредитных организациях, расположенных на территории Российской Федерации. Номер лицевого    счета в кредитной организации, филиале кредитной организации может не проставляться, если плательщиком     является кредитная организация, филиал кредитной организации</w:t>
            </w:r>
          </w:p>
        </w:tc>
      </w:tr>
      <w:tr w:rsidR="003C0296" w14:paraId="11896143" w14:textId="77777777" w:rsidTr="002507D7">
        <w:trPr>
          <w:cantSplit/>
        </w:trPr>
        <w:tc>
          <w:tcPr>
            <w:tcW w:w="720" w:type="dxa"/>
          </w:tcPr>
          <w:p w14:paraId="2C464D8F" w14:textId="77777777" w:rsidR="003C0296" w:rsidRPr="0008600E" w:rsidRDefault="003C0296" w:rsidP="002507D7">
            <w:pPr>
              <w:pStyle w:val="afa"/>
              <w:spacing w:before="20" w:after="20"/>
              <w:ind w:left="-108"/>
              <w:jc w:val="center"/>
              <w:rPr>
                <w:rStyle w:val="af9"/>
              </w:rPr>
            </w:pPr>
            <w:r w:rsidRPr="0008600E">
              <w:rPr>
                <w:rStyle w:val="af9"/>
              </w:rPr>
              <w:t>10</w:t>
            </w:r>
          </w:p>
        </w:tc>
        <w:tc>
          <w:tcPr>
            <w:tcW w:w="1831" w:type="dxa"/>
          </w:tcPr>
          <w:p w14:paraId="201A40F1" w14:textId="77777777" w:rsidR="003C0296" w:rsidRPr="0008600E" w:rsidRDefault="003C0296" w:rsidP="002507D7">
            <w:pPr>
              <w:pStyle w:val="afa"/>
              <w:rPr>
                <w:b/>
              </w:rPr>
            </w:pPr>
            <w:r w:rsidRPr="0008600E">
              <w:rPr>
                <w:b/>
              </w:rPr>
              <w:t>Банк плательщика</w:t>
            </w:r>
          </w:p>
        </w:tc>
        <w:tc>
          <w:tcPr>
            <w:tcW w:w="7230" w:type="dxa"/>
          </w:tcPr>
          <w:p w14:paraId="2A3A16CC" w14:textId="77777777" w:rsidR="003C0296" w:rsidRPr="0008600E" w:rsidRDefault="003C0296" w:rsidP="002507D7">
            <w:pPr>
              <w:pStyle w:val="afa"/>
            </w:pPr>
            <w:r w:rsidRPr="0008600E">
              <w:t>Указываются        наименование        и местонахождение  кредитной  организации филиала    кредитной   организации   или учреждения Банка России,  чей БИК указан в поле "БИК" банка плательщика           Если плательщиком    средств    является кредитная организация,  филиал кредитной организации,  чье наименование указано в поле "Плательщик",  то наименование этой кредитной организации, филиала кредитной организации  указывается повторно в поле "Банк плательщика"</w:t>
            </w:r>
          </w:p>
        </w:tc>
      </w:tr>
      <w:tr w:rsidR="003C0296" w14:paraId="6B352DD2" w14:textId="77777777" w:rsidTr="002507D7">
        <w:trPr>
          <w:cantSplit/>
        </w:trPr>
        <w:tc>
          <w:tcPr>
            <w:tcW w:w="720" w:type="dxa"/>
          </w:tcPr>
          <w:p w14:paraId="5E64EFF3" w14:textId="77777777" w:rsidR="003C0296" w:rsidRPr="0008600E" w:rsidRDefault="003C0296" w:rsidP="002507D7">
            <w:pPr>
              <w:pStyle w:val="afa"/>
              <w:spacing w:before="20" w:after="20"/>
              <w:ind w:left="-108"/>
              <w:jc w:val="center"/>
              <w:rPr>
                <w:rStyle w:val="af9"/>
              </w:rPr>
            </w:pPr>
            <w:r w:rsidRPr="0008600E">
              <w:rPr>
                <w:rStyle w:val="af9"/>
              </w:rPr>
              <w:t>11</w:t>
            </w:r>
          </w:p>
        </w:tc>
        <w:tc>
          <w:tcPr>
            <w:tcW w:w="1831" w:type="dxa"/>
          </w:tcPr>
          <w:p w14:paraId="61562859" w14:textId="77777777" w:rsidR="003C0296" w:rsidRPr="0008600E" w:rsidRDefault="003C0296" w:rsidP="002507D7">
            <w:pPr>
              <w:pStyle w:val="afa"/>
              <w:rPr>
                <w:b/>
              </w:rPr>
            </w:pPr>
            <w:r w:rsidRPr="0008600E">
              <w:rPr>
                <w:b/>
              </w:rPr>
              <w:t xml:space="preserve">БИК  </w:t>
            </w:r>
          </w:p>
        </w:tc>
        <w:tc>
          <w:tcPr>
            <w:tcW w:w="7230" w:type="dxa"/>
          </w:tcPr>
          <w:p w14:paraId="4156CDD3" w14:textId="77777777" w:rsidR="003C0296" w:rsidRPr="0008600E" w:rsidRDefault="003C0296" w:rsidP="002507D7">
            <w:pPr>
              <w:pStyle w:val="afa"/>
            </w:pPr>
            <w:r w:rsidRPr="0008600E">
              <w:t xml:space="preserve">Банковский идентификационный код (БИК) банка плательщика. </w:t>
            </w:r>
          </w:p>
          <w:p w14:paraId="3A22FC48" w14:textId="77777777" w:rsidR="003C0296" w:rsidRPr="0008600E" w:rsidRDefault="003C0296" w:rsidP="002507D7">
            <w:pPr>
              <w:pStyle w:val="afa"/>
            </w:pPr>
            <w:r w:rsidRPr="0008600E">
              <w:t>Указывается БИК кредитной организации, филиала    кредитной организации или учреждения Банка России  в  соответствии со "Справочником БИК РФ"</w:t>
            </w:r>
          </w:p>
        </w:tc>
      </w:tr>
      <w:tr w:rsidR="003C0296" w14:paraId="4927CDE3" w14:textId="77777777" w:rsidTr="002507D7">
        <w:trPr>
          <w:cantSplit/>
        </w:trPr>
        <w:tc>
          <w:tcPr>
            <w:tcW w:w="720" w:type="dxa"/>
          </w:tcPr>
          <w:p w14:paraId="722BBF0E" w14:textId="77777777" w:rsidR="003C0296" w:rsidRPr="0008600E" w:rsidRDefault="003C0296" w:rsidP="002507D7">
            <w:pPr>
              <w:pStyle w:val="afa"/>
              <w:spacing w:before="20" w:after="20"/>
              <w:ind w:left="-108"/>
              <w:jc w:val="center"/>
              <w:rPr>
                <w:rStyle w:val="af9"/>
              </w:rPr>
            </w:pPr>
            <w:r w:rsidRPr="0008600E">
              <w:rPr>
                <w:rStyle w:val="af9"/>
              </w:rPr>
              <w:t>12</w:t>
            </w:r>
          </w:p>
        </w:tc>
        <w:tc>
          <w:tcPr>
            <w:tcW w:w="1831" w:type="dxa"/>
          </w:tcPr>
          <w:p w14:paraId="134D8056" w14:textId="77777777" w:rsidR="003C0296" w:rsidRPr="0008600E" w:rsidRDefault="003C0296" w:rsidP="002507D7">
            <w:pPr>
              <w:pStyle w:val="afa"/>
              <w:rPr>
                <w:b/>
              </w:rPr>
            </w:pPr>
            <w:r w:rsidRPr="0008600E">
              <w:rPr>
                <w:b/>
              </w:rPr>
              <w:t xml:space="preserve">Сч. N            </w:t>
            </w:r>
          </w:p>
        </w:tc>
        <w:tc>
          <w:tcPr>
            <w:tcW w:w="7230" w:type="dxa"/>
          </w:tcPr>
          <w:p w14:paraId="1F412DA6" w14:textId="77777777" w:rsidR="003C0296" w:rsidRPr="0008600E" w:rsidRDefault="003C0296" w:rsidP="002507D7">
            <w:pPr>
              <w:pStyle w:val="afa"/>
            </w:pPr>
            <w:r w:rsidRPr="0008600E">
              <w:t xml:space="preserve">Номер счета банка плательщика. </w:t>
            </w:r>
          </w:p>
          <w:p w14:paraId="2280FAF2" w14:textId="77777777" w:rsidR="003C0296" w:rsidRPr="0008600E" w:rsidRDefault="003C0296" w:rsidP="002507D7">
            <w:pPr>
              <w:pStyle w:val="afa"/>
            </w:pPr>
            <w:r w:rsidRPr="0008600E">
              <w:t>Проставляется номер корреспондентского счета  (субсчета), открытый кредитной организации,      филиалу кредитной организации в учреждении Банка России, или  не  заполняется, если плательщик - клиент, не являющийся кредитной организацией, филиалом кредитной организации,  обслуживается в учреждении Банка России, или  учреждение  Банка России</w:t>
            </w:r>
          </w:p>
        </w:tc>
      </w:tr>
      <w:tr w:rsidR="003C0296" w14:paraId="0D0684F9" w14:textId="77777777" w:rsidTr="002507D7">
        <w:trPr>
          <w:cantSplit/>
        </w:trPr>
        <w:tc>
          <w:tcPr>
            <w:tcW w:w="720" w:type="dxa"/>
          </w:tcPr>
          <w:p w14:paraId="17124B3E" w14:textId="77777777" w:rsidR="003C0296" w:rsidRPr="0008600E" w:rsidRDefault="003C0296" w:rsidP="002507D7">
            <w:pPr>
              <w:pStyle w:val="afa"/>
              <w:spacing w:before="20" w:after="20"/>
              <w:ind w:left="-108"/>
              <w:jc w:val="center"/>
              <w:rPr>
                <w:rStyle w:val="af9"/>
              </w:rPr>
            </w:pPr>
            <w:r w:rsidRPr="0008600E">
              <w:rPr>
                <w:rStyle w:val="af9"/>
              </w:rPr>
              <w:t>13</w:t>
            </w:r>
          </w:p>
        </w:tc>
        <w:tc>
          <w:tcPr>
            <w:tcW w:w="1831" w:type="dxa"/>
          </w:tcPr>
          <w:p w14:paraId="33DD51D5" w14:textId="77777777" w:rsidR="003C0296" w:rsidRPr="0008600E" w:rsidRDefault="003C0296" w:rsidP="002507D7">
            <w:pPr>
              <w:pStyle w:val="afa"/>
              <w:rPr>
                <w:b/>
              </w:rPr>
            </w:pPr>
            <w:r w:rsidRPr="0008600E">
              <w:rPr>
                <w:b/>
              </w:rPr>
              <w:t>Банк получателя</w:t>
            </w:r>
          </w:p>
        </w:tc>
        <w:tc>
          <w:tcPr>
            <w:tcW w:w="7230" w:type="dxa"/>
          </w:tcPr>
          <w:p w14:paraId="4C9916B8" w14:textId="77777777" w:rsidR="003C0296" w:rsidRPr="0008600E" w:rsidRDefault="003C0296" w:rsidP="002507D7">
            <w:pPr>
              <w:pStyle w:val="afa"/>
            </w:pPr>
            <w:r w:rsidRPr="0008600E">
              <w:t>Указываются наименование и</w:t>
            </w:r>
          </w:p>
          <w:p w14:paraId="28096F7B" w14:textId="77777777" w:rsidR="003C0296" w:rsidRPr="0008600E" w:rsidRDefault="003C0296" w:rsidP="002507D7">
            <w:pPr>
              <w:pStyle w:val="afa"/>
            </w:pPr>
            <w:r w:rsidRPr="0008600E">
              <w:t xml:space="preserve"> местонахождение кредитной организации, филиала  кредитной организации или учреждения Банка России, чей БИК указан в поле "БИК" банка получателя Если получателем  средств является кредитная организация, филиал кредитной организации, чье наименование указано в поле "Получатель", то наименование этой кредитной организации, филиала кредитной организации указывается повторно в поле "Банк получателя"</w:t>
            </w:r>
          </w:p>
        </w:tc>
      </w:tr>
      <w:tr w:rsidR="003C0296" w14:paraId="3EE8ACFD" w14:textId="77777777" w:rsidTr="002507D7">
        <w:trPr>
          <w:cantSplit/>
        </w:trPr>
        <w:tc>
          <w:tcPr>
            <w:tcW w:w="720" w:type="dxa"/>
          </w:tcPr>
          <w:p w14:paraId="4E27FC47" w14:textId="77777777" w:rsidR="003C0296" w:rsidRPr="0008600E" w:rsidRDefault="003C0296" w:rsidP="002507D7">
            <w:pPr>
              <w:pStyle w:val="afa"/>
              <w:spacing w:before="20" w:after="20"/>
              <w:ind w:left="-108"/>
              <w:jc w:val="center"/>
              <w:rPr>
                <w:rStyle w:val="af9"/>
              </w:rPr>
            </w:pPr>
            <w:r w:rsidRPr="0008600E">
              <w:rPr>
                <w:rStyle w:val="af9"/>
              </w:rPr>
              <w:t>14</w:t>
            </w:r>
          </w:p>
        </w:tc>
        <w:tc>
          <w:tcPr>
            <w:tcW w:w="1831" w:type="dxa"/>
          </w:tcPr>
          <w:p w14:paraId="6F0615FE" w14:textId="77777777" w:rsidR="003C0296" w:rsidRPr="0008600E" w:rsidRDefault="003C0296" w:rsidP="002507D7">
            <w:pPr>
              <w:pStyle w:val="afa"/>
              <w:rPr>
                <w:b/>
              </w:rPr>
            </w:pPr>
            <w:r w:rsidRPr="0008600E">
              <w:rPr>
                <w:b/>
              </w:rPr>
              <w:t>БИК</w:t>
            </w:r>
          </w:p>
        </w:tc>
        <w:tc>
          <w:tcPr>
            <w:tcW w:w="7230" w:type="dxa"/>
          </w:tcPr>
          <w:p w14:paraId="5786A82F" w14:textId="77777777" w:rsidR="003C0296" w:rsidRPr="0008600E" w:rsidRDefault="003C0296" w:rsidP="002507D7">
            <w:pPr>
              <w:pStyle w:val="afa"/>
            </w:pPr>
            <w:r w:rsidRPr="0008600E">
              <w:t>Банковский идентификационный код (БИК)</w:t>
            </w:r>
          </w:p>
          <w:p w14:paraId="63EEF71A" w14:textId="77777777" w:rsidR="003C0296" w:rsidRPr="0008600E" w:rsidRDefault="003C0296" w:rsidP="002507D7">
            <w:pPr>
              <w:pStyle w:val="afa"/>
            </w:pPr>
            <w:r w:rsidRPr="0008600E">
              <w:t xml:space="preserve"> банка получателя. </w:t>
            </w:r>
          </w:p>
          <w:p w14:paraId="618A8D17" w14:textId="77777777" w:rsidR="003C0296" w:rsidRPr="0008600E" w:rsidRDefault="003C0296" w:rsidP="002507D7">
            <w:pPr>
              <w:pStyle w:val="afa"/>
            </w:pPr>
            <w:r w:rsidRPr="0008600E">
              <w:t xml:space="preserve"> Указывается БИК кредитной организации,</w:t>
            </w:r>
          </w:p>
          <w:p w14:paraId="1B5393BC" w14:textId="77777777" w:rsidR="003C0296" w:rsidRPr="0008600E" w:rsidRDefault="003C0296" w:rsidP="002507D7">
            <w:pPr>
              <w:pStyle w:val="afa"/>
            </w:pPr>
            <w:r w:rsidRPr="0008600E">
              <w:t xml:space="preserve"> филиала  кредитной организации или</w:t>
            </w:r>
          </w:p>
          <w:p w14:paraId="705747BE" w14:textId="77777777" w:rsidR="003C0296" w:rsidRPr="0008600E" w:rsidRDefault="003C0296" w:rsidP="002507D7">
            <w:pPr>
              <w:pStyle w:val="afa"/>
            </w:pPr>
            <w:r w:rsidRPr="0008600E">
              <w:t xml:space="preserve"> учреждения Банка России в соответствии</w:t>
            </w:r>
          </w:p>
          <w:p w14:paraId="5F6849EB" w14:textId="77777777" w:rsidR="003C0296" w:rsidRPr="0008600E" w:rsidRDefault="003C0296" w:rsidP="002507D7">
            <w:pPr>
              <w:pStyle w:val="afa"/>
            </w:pPr>
            <w:r w:rsidRPr="0008600E">
              <w:t xml:space="preserve"> со "Справочником БИК РФ</w:t>
            </w:r>
          </w:p>
        </w:tc>
      </w:tr>
      <w:tr w:rsidR="003C0296" w14:paraId="1F688A73" w14:textId="77777777" w:rsidTr="002507D7">
        <w:trPr>
          <w:cantSplit/>
        </w:trPr>
        <w:tc>
          <w:tcPr>
            <w:tcW w:w="720" w:type="dxa"/>
          </w:tcPr>
          <w:p w14:paraId="7F413FF8" w14:textId="77777777" w:rsidR="003C0296" w:rsidRPr="0008600E" w:rsidRDefault="003C0296" w:rsidP="002507D7">
            <w:pPr>
              <w:pStyle w:val="afa"/>
              <w:spacing w:before="20" w:after="20"/>
              <w:ind w:left="-108"/>
              <w:jc w:val="center"/>
              <w:rPr>
                <w:rStyle w:val="af9"/>
              </w:rPr>
            </w:pPr>
            <w:r w:rsidRPr="0008600E">
              <w:rPr>
                <w:rStyle w:val="af9"/>
              </w:rPr>
              <w:t>15</w:t>
            </w:r>
          </w:p>
        </w:tc>
        <w:tc>
          <w:tcPr>
            <w:tcW w:w="1831" w:type="dxa"/>
          </w:tcPr>
          <w:p w14:paraId="05401A0A" w14:textId="77777777" w:rsidR="003C0296" w:rsidRPr="0008600E" w:rsidRDefault="003C0296" w:rsidP="002507D7">
            <w:pPr>
              <w:pStyle w:val="afa"/>
              <w:rPr>
                <w:b/>
              </w:rPr>
            </w:pPr>
            <w:r w:rsidRPr="0008600E">
              <w:rPr>
                <w:b/>
              </w:rPr>
              <w:t xml:space="preserve">Сч. N </w:t>
            </w:r>
          </w:p>
        </w:tc>
        <w:tc>
          <w:tcPr>
            <w:tcW w:w="7230" w:type="dxa"/>
          </w:tcPr>
          <w:p w14:paraId="07339860" w14:textId="77777777" w:rsidR="003C0296" w:rsidRPr="0008600E" w:rsidRDefault="003C0296" w:rsidP="002507D7">
            <w:pPr>
              <w:pStyle w:val="afa"/>
            </w:pPr>
            <w:r w:rsidRPr="0008600E">
              <w:t xml:space="preserve">Номер счета банка получателя. </w:t>
            </w:r>
          </w:p>
          <w:p w14:paraId="61694AD4" w14:textId="77777777" w:rsidR="003C0296" w:rsidRPr="0008600E" w:rsidRDefault="003C0296" w:rsidP="002507D7">
            <w:pPr>
              <w:pStyle w:val="afa"/>
            </w:pPr>
            <w:r w:rsidRPr="0008600E">
              <w:t xml:space="preserve"> Проставляется номер корреспондентского счета (субсчета), открытый кредитной организации, филиалу кредитной организации в учреждении Банка России, или не заполняется, если получатель - клиент,  не  являющийся  кредитной организацией, филиалом кредитной организации, обслуживается в учреждении Банка России, или учреждение Банка России</w:t>
            </w:r>
          </w:p>
        </w:tc>
      </w:tr>
      <w:tr w:rsidR="003C0296" w14:paraId="12B787C7" w14:textId="77777777" w:rsidTr="002507D7">
        <w:trPr>
          <w:cantSplit/>
        </w:trPr>
        <w:tc>
          <w:tcPr>
            <w:tcW w:w="720" w:type="dxa"/>
          </w:tcPr>
          <w:p w14:paraId="089412AE" w14:textId="77777777" w:rsidR="003C0296" w:rsidRPr="0008600E" w:rsidRDefault="003C0296" w:rsidP="002507D7">
            <w:pPr>
              <w:pStyle w:val="afa"/>
              <w:spacing w:before="20" w:after="20"/>
              <w:ind w:left="-108"/>
              <w:jc w:val="center"/>
              <w:rPr>
                <w:rStyle w:val="af9"/>
              </w:rPr>
            </w:pPr>
            <w:r w:rsidRPr="0008600E">
              <w:rPr>
                <w:rStyle w:val="af9"/>
              </w:rPr>
              <w:t>16</w:t>
            </w:r>
          </w:p>
        </w:tc>
        <w:tc>
          <w:tcPr>
            <w:tcW w:w="1831" w:type="dxa"/>
          </w:tcPr>
          <w:p w14:paraId="339D59D4" w14:textId="77777777" w:rsidR="003C0296" w:rsidRPr="0008600E" w:rsidRDefault="003C0296" w:rsidP="002507D7">
            <w:pPr>
              <w:pStyle w:val="afa"/>
              <w:rPr>
                <w:b/>
              </w:rPr>
            </w:pPr>
            <w:r w:rsidRPr="0008600E">
              <w:rPr>
                <w:b/>
              </w:rPr>
              <w:t>Получатель</w:t>
            </w:r>
          </w:p>
        </w:tc>
        <w:tc>
          <w:tcPr>
            <w:tcW w:w="7230" w:type="dxa"/>
          </w:tcPr>
          <w:p w14:paraId="368BF1D5" w14:textId="77777777" w:rsidR="003C0296" w:rsidRPr="0008600E" w:rsidRDefault="003C0296" w:rsidP="002507D7">
            <w:pPr>
              <w:pStyle w:val="afa"/>
            </w:pPr>
            <w:r w:rsidRPr="0008600E">
              <w:t xml:space="preserve">Указываются ИНН (если он присвоен) и наименование получателя средств.  </w:t>
            </w:r>
          </w:p>
          <w:p w14:paraId="31C94DB9" w14:textId="77777777" w:rsidR="003C0296" w:rsidRPr="0008600E" w:rsidRDefault="003C0296" w:rsidP="002507D7">
            <w:pPr>
              <w:pStyle w:val="afa"/>
            </w:pPr>
            <w:r w:rsidRPr="0008600E">
              <w:t>Дополнительно указываются наименование и местонахождение (сокращенные) филиала кредитной организации, обслуживающего получателя,  номер  лицевого счета которого проставлен в поле "Сч. N" получателя, и платеж осуществляется через счет межфилиальных расчетов, при этом номер счета межфилиальных расчетов филиала не проставляется</w:t>
            </w:r>
          </w:p>
        </w:tc>
      </w:tr>
      <w:tr w:rsidR="003C0296" w14:paraId="19848673" w14:textId="77777777" w:rsidTr="002507D7">
        <w:trPr>
          <w:cantSplit/>
        </w:trPr>
        <w:tc>
          <w:tcPr>
            <w:tcW w:w="720" w:type="dxa"/>
          </w:tcPr>
          <w:p w14:paraId="25E0A168" w14:textId="77777777" w:rsidR="003C0296" w:rsidRPr="0008600E" w:rsidRDefault="003C0296" w:rsidP="002507D7">
            <w:pPr>
              <w:pStyle w:val="afa"/>
              <w:spacing w:before="20" w:after="20"/>
              <w:ind w:left="-108"/>
              <w:jc w:val="center"/>
              <w:rPr>
                <w:rStyle w:val="af9"/>
              </w:rPr>
            </w:pPr>
            <w:r w:rsidRPr="0008600E">
              <w:rPr>
                <w:rStyle w:val="af9"/>
              </w:rPr>
              <w:t>17</w:t>
            </w:r>
          </w:p>
        </w:tc>
        <w:tc>
          <w:tcPr>
            <w:tcW w:w="1831" w:type="dxa"/>
          </w:tcPr>
          <w:p w14:paraId="359CCA87" w14:textId="77777777" w:rsidR="003C0296" w:rsidRPr="0008600E" w:rsidRDefault="003C0296" w:rsidP="002507D7">
            <w:pPr>
              <w:pStyle w:val="afa"/>
              <w:rPr>
                <w:b/>
              </w:rPr>
            </w:pPr>
            <w:r w:rsidRPr="0008600E">
              <w:rPr>
                <w:b/>
              </w:rPr>
              <w:t>Сч. N</w:t>
            </w:r>
          </w:p>
        </w:tc>
        <w:tc>
          <w:tcPr>
            <w:tcW w:w="7230" w:type="dxa"/>
          </w:tcPr>
          <w:p w14:paraId="5B127C47" w14:textId="77777777" w:rsidR="003C0296" w:rsidRPr="0008600E" w:rsidRDefault="003C0296" w:rsidP="002507D7">
            <w:pPr>
              <w:pStyle w:val="afa"/>
            </w:pPr>
            <w:r w:rsidRPr="0008600E">
              <w:t xml:space="preserve">Номер счета получателя. </w:t>
            </w:r>
          </w:p>
          <w:p w14:paraId="6F368476" w14:textId="77777777" w:rsidR="003C0296" w:rsidRPr="0008600E" w:rsidRDefault="003C0296" w:rsidP="002507D7">
            <w:pPr>
              <w:pStyle w:val="afa"/>
            </w:pPr>
            <w:r w:rsidRPr="0008600E">
              <w:t xml:space="preserve"> Проставляется номер лицевого счета получателя в кредитной организации, филиале  кредитной организации или в учреждении Банка России, сформированный в соответствии  с правилами ведения бухгалтерского  учета  в Банке России или </w:t>
            </w:r>
            <w:hyperlink r:id="rId199" w:history="1">
              <w:r w:rsidRPr="0008600E">
                <w:t>правилами</w:t>
              </w:r>
            </w:hyperlink>
            <w:r w:rsidRPr="0008600E">
              <w:t xml:space="preserve"> ведения бухгалтерского учета в кредитных организациях, расположенных на территории Российской Федерации.  Номер лицевого  счета  в кредитной организации, филиале кредитной организации может не проставляться, если получателем является кредитная организация, филиал кредитной организации</w:t>
            </w:r>
          </w:p>
        </w:tc>
      </w:tr>
      <w:tr w:rsidR="003C0296" w14:paraId="4B2D25C7" w14:textId="77777777" w:rsidTr="002507D7">
        <w:trPr>
          <w:cantSplit/>
        </w:trPr>
        <w:tc>
          <w:tcPr>
            <w:tcW w:w="720" w:type="dxa"/>
          </w:tcPr>
          <w:p w14:paraId="0C26ACB1" w14:textId="77777777" w:rsidR="003C0296" w:rsidRPr="0008600E" w:rsidRDefault="003C0296" w:rsidP="002507D7">
            <w:pPr>
              <w:pStyle w:val="afa"/>
              <w:spacing w:before="20" w:after="20"/>
              <w:ind w:left="-108"/>
              <w:jc w:val="center"/>
              <w:rPr>
                <w:rStyle w:val="af9"/>
              </w:rPr>
            </w:pPr>
            <w:r w:rsidRPr="0008600E">
              <w:rPr>
                <w:rStyle w:val="af9"/>
              </w:rPr>
              <w:t>18</w:t>
            </w:r>
          </w:p>
        </w:tc>
        <w:tc>
          <w:tcPr>
            <w:tcW w:w="1831" w:type="dxa"/>
          </w:tcPr>
          <w:p w14:paraId="42BBBDA5" w14:textId="77777777" w:rsidR="003C0296" w:rsidRPr="0008600E" w:rsidRDefault="003C0296" w:rsidP="002507D7">
            <w:pPr>
              <w:pStyle w:val="afa"/>
              <w:rPr>
                <w:b/>
              </w:rPr>
            </w:pPr>
            <w:r w:rsidRPr="0008600E">
              <w:rPr>
                <w:b/>
              </w:rPr>
              <w:t>Вид оп.</w:t>
            </w:r>
          </w:p>
        </w:tc>
        <w:tc>
          <w:tcPr>
            <w:tcW w:w="7230" w:type="dxa"/>
          </w:tcPr>
          <w:p w14:paraId="37673763" w14:textId="77777777" w:rsidR="003C0296" w:rsidRPr="0008600E" w:rsidRDefault="003C0296" w:rsidP="002507D7">
            <w:pPr>
              <w:pStyle w:val="afa"/>
            </w:pPr>
            <w:r w:rsidRPr="0008600E">
              <w:t xml:space="preserve">Вид операции. </w:t>
            </w:r>
          </w:p>
          <w:p w14:paraId="0DC49FA5" w14:textId="77777777" w:rsidR="003C0296" w:rsidRPr="0008600E" w:rsidRDefault="003C0296" w:rsidP="002507D7">
            <w:pPr>
              <w:pStyle w:val="afa"/>
            </w:pPr>
            <w:r w:rsidRPr="0008600E">
              <w:t xml:space="preserve">Проставляется  шифр  (02) согласно правилам ведения бухгалтерского  учета в Банке России или </w:t>
            </w:r>
            <w:hyperlink r:id="rId200" w:history="1">
              <w:r w:rsidRPr="0008600E">
                <w:t>правилам</w:t>
              </w:r>
            </w:hyperlink>
            <w:r w:rsidRPr="0008600E">
              <w:t xml:space="preserve"> ведения бухгалтерского учета в кредитных организациях, расположенных на территории Российской Федерации</w:t>
            </w:r>
          </w:p>
        </w:tc>
      </w:tr>
      <w:tr w:rsidR="003C0296" w14:paraId="10C13F5A" w14:textId="77777777" w:rsidTr="002507D7">
        <w:trPr>
          <w:cantSplit/>
        </w:trPr>
        <w:tc>
          <w:tcPr>
            <w:tcW w:w="720" w:type="dxa"/>
          </w:tcPr>
          <w:p w14:paraId="1E0F1CE9" w14:textId="77777777" w:rsidR="003C0296" w:rsidRPr="0008600E" w:rsidRDefault="003C0296" w:rsidP="002507D7">
            <w:pPr>
              <w:pStyle w:val="afa"/>
              <w:spacing w:before="20" w:after="20"/>
              <w:ind w:left="-108"/>
              <w:jc w:val="center"/>
              <w:rPr>
                <w:rStyle w:val="af9"/>
              </w:rPr>
            </w:pPr>
            <w:r w:rsidRPr="0008600E">
              <w:rPr>
                <w:rStyle w:val="af9"/>
              </w:rPr>
              <w:t>20</w:t>
            </w:r>
          </w:p>
        </w:tc>
        <w:tc>
          <w:tcPr>
            <w:tcW w:w="1831" w:type="dxa"/>
          </w:tcPr>
          <w:p w14:paraId="44D4D369" w14:textId="77777777" w:rsidR="003C0296" w:rsidRPr="0008600E" w:rsidRDefault="003C0296" w:rsidP="002507D7">
            <w:pPr>
              <w:pStyle w:val="afa"/>
              <w:rPr>
                <w:b/>
              </w:rPr>
            </w:pPr>
            <w:r w:rsidRPr="0008600E">
              <w:rPr>
                <w:b/>
              </w:rPr>
              <w:t xml:space="preserve">Наз. пл. </w:t>
            </w:r>
          </w:p>
        </w:tc>
        <w:tc>
          <w:tcPr>
            <w:tcW w:w="7230" w:type="dxa"/>
          </w:tcPr>
          <w:p w14:paraId="33BF48E6" w14:textId="77777777" w:rsidR="003C0296" w:rsidRPr="0008600E" w:rsidRDefault="003C0296" w:rsidP="002507D7">
            <w:pPr>
              <w:pStyle w:val="afa"/>
            </w:pPr>
            <w:r w:rsidRPr="0008600E">
              <w:t xml:space="preserve">Назначение платежа кодовое. </w:t>
            </w:r>
          </w:p>
          <w:p w14:paraId="4C5C6CA8" w14:textId="77777777" w:rsidR="003C0296" w:rsidRPr="0008600E" w:rsidRDefault="003C0296" w:rsidP="002507D7">
            <w:pPr>
              <w:pStyle w:val="afa"/>
            </w:pPr>
            <w:r w:rsidRPr="0008600E">
              <w:t>Не заполняется до указаний Банка России</w:t>
            </w:r>
          </w:p>
        </w:tc>
      </w:tr>
      <w:tr w:rsidR="003C0296" w14:paraId="152E58DB" w14:textId="77777777" w:rsidTr="002507D7">
        <w:trPr>
          <w:cantSplit/>
        </w:trPr>
        <w:tc>
          <w:tcPr>
            <w:tcW w:w="720" w:type="dxa"/>
          </w:tcPr>
          <w:p w14:paraId="60A81CC3" w14:textId="77777777" w:rsidR="003C0296" w:rsidRPr="0008600E" w:rsidRDefault="003C0296" w:rsidP="002507D7">
            <w:pPr>
              <w:pStyle w:val="afa"/>
              <w:spacing w:before="20" w:after="20"/>
              <w:ind w:left="-108"/>
              <w:jc w:val="center"/>
              <w:rPr>
                <w:rStyle w:val="af9"/>
              </w:rPr>
            </w:pPr>
            <w:r w:rsidRPr="0008600E">
              <w:rPr>
                <w:rStyle w:val="af9"/>
              </w:rPr>
              <w:t>21</w:t>
            </w:r>
          </w:p>
        </w:tc>
        <w:tc>
          <w:tcPr>
            <w:tcW w:w="1831" w:type="dxa"/>
          </w:tcPr>
          <w:p w14:paraId="2C64401B" w14:textId="77777777" w:rsidR="003C0296" w:rsidRPr="0008600E" w:rsidRDefault="003C0296" w:rsidP="002507D7">
            <w:pPr>
              <w:pStyle w:val="afa"/>
              <w:rPr>
                <w:b/>
              </w:rPr>
            </w:pPr>
            <w:r w:rsidRPr="0008600E">
              <w:rPr>
                <w:b/>
              </w:rPr>
              <w:t>Очер. плат.</w:t>
            </w:r>
          </w:p>
        </w:tc>
        <w:tc>
          <w:tcPr>
            <w:tcW w:w="7230" w:type="dxa"/>
          </w:tcPr>
          <w:p w14:paraId="1CFC086E" w14:textId="77777777" w:rsidR="003C0296" w:rsidRPr="0008600E" w:rsidRDefault="003C0296" w:rsidP="002507D7">
            <w:pPr>
              <w:pStyle w:val="afa"/>
            </w:pPr>
            <w:r w:rsidRPr="0008600E">
              <w:t xml:space="preserve">Очередность платежа. </w:t>
            </w:r>
          </w:p>
          <w:p w14:paraId="0BDC156B" w14:textId="77777777" w:rsidR="003C0296" w:rsidRPr="0008600E" w:rsidRDefault="003C0296" w:rsidP="002507D7">
            <w:pPr>
              <w:pStyle w:val="afa"/>
            </w:pPr>
            <w:r w:rsidRPr="0008600E">
              <w:t>Проставляется очередность платежа в соответствии с законодательством и нормативными актами Банка России</w:t>
            </w:r>
          </w:p>
        </w:tc>
      </w:tr>
      <w:tr w:rsidR="003C0296" w14:paraId="34AAD938" w14:textId="77777777" w:rsidTr="002507D7">
        <w:trPr>
          <w:cantSplit/>
        </w:trPr>
        <w:tc>
          <w:tcPr>
            <w:tcW w:w="720" w:type="dxa"/>
          </w:tcPr>
          <w:p w14:paraId="2E1378C4" w14:textId="77777777" w:rsidR="003C0296" w:rsidRPr="0008600E" w:rsidRDefault="003C0296" w:rsidP="002507D7">
            <w:pPr>
              <w:pStyle w:val="afa"/>
              <w:spacing w:before="20" w:after="20"/>
              <w:ind w:left="-108"/>
              <w:jc w:val="center"/>
              <w:rPr>
                <w:rStyle w:val="af9"/>
              </w:rPr>
            </w:pPr>
            <w:r w:rsidRPr="0008600E">
              <w:rPr>
                <w:rStyle w:val="af9"/>
              </w:rPr>
              <w:t>22</w:t>
            </w:r>
          </w:p>
        </w:tc>
        <w:tc>
          <w:tcPr>
            <w:tcW w:w="1831" w:type="dxa"/>
          </w:tcPr>
          <w:p w14:paraId="3C0CBB50" w14:textId="77777777" w:rsidR="003C0296" w:rsidRPr="0008600E" w:rsidRDefault="003C0296" w:rsidP="002507D7">
            <w:pPr>
              <w:pStyle w:val="afa"/>
              <w:rPr>
                <w:b/>
              </w:rPr>
            </w:pPr>
            <w:r w:rsidRPr="0008600E">
              <w:rPr>
                <w:b/>
              </w:rPr>
              <w:t>Код</w:t>
            </w:r>
          </w:p>
        </w:tc>
        <w:tc>
          <w:tcPr>
            <w:tcW w:w="7230" w:type="dxa"/>
          </w:tcPr>
          <w:p w14:paraId="4F7ACA2C" w14:textId="77777777" w:rsidR="003C0296" w:rsidRPr="0008600E" w:rsidRDefault="003C0296" w:rsidP="002507D7">
            <w:pPr>
              <w:pStyle w:val="afa"/>
            </w:pPr>
            <w:r w:rsidRPr="0008600E">
              <w:t>Не заполняется до указаний Банка России</w:t>
            </w:r>
          </w:p>
        </w:tc>
      </w:tr>
      <w:tr w:rsidR="003C0296" w14:paraId="7C3DD49B" w14:textId="77777777" w:rsidTr="002507D7">
        <w:trPr>
          <w:cantSplit/>
        </w:trPr>
        <w:tc>
          <w:tcPr>
            <w:tcW w:w="720" w:type="dxa"/>
          </w:tcPr>
          <w:p w14:paraId="195C0E04" w14:textId="77777777" w:rsidR="003C0296" w:rsidRPr="0008600E" w:rsidRDefault="003C0296" w:rsidP="002507D7">
            <w:pPr>
              <w:pStyle w:val="afa"/>
              <w:spacing w:before="20" w:after="20"/>
              <w:ind w:left="-108"/>
              <w:jc w:val="center"/>
              <w:rPr>
                <w:rStyle w:val="af9"/>
              </w:rPr>
            </w:pPr>
            <w:r w:rsidRPr="0008600E">
              <w:rPr>
                <w:rStyle w:val="af9"/>
              </w:rPr>
              <w:t>23</w:t>
            </w:r>
          </w:p>
        </w:tc>
        <w:tc>
          <w:tcPr>
            <w:tcW w:w="1831" w:type="dxa"/>
          </w:tcPr>
          <w:p w14:paraId="7B926CAB" w14:textId="77777777" w:rsidR="003C0296" w:rsidRPr="0008600E" w:rsidRDefault="003C0296" w:rsidP="002507D7">
            <w:pPr>
              <w:pStyle w:val="afa"/>
              <w:rPr>
                <w:b/>
              </w:rPr>
            </w:pPr>
            <w:r w:rsidRPr="0008600E">
              <w:rPr>
                <w:b/>
              </w:rPr>
              <w:t>Рез. поле</w:t>
            </w:r>
          </w:p>
        </w:tc>
        <w:tc>
          <w:tcPr>
            <w:tcW w:w="7230" w:type="dxa"/>
          </w:tcPr>
          <w:p w14:paraId="3B5FC552" w14:textId="77777777" w:rsidR="003C0296" w:rsidRPr="0008600E" w:rsidRDefault="003C0296" w:rsidP="002507D7">
            <w:pPr>
              <w:pStyle w:val="afa"/>
            </w:pPr>
            <w:r w:rsidRPr="0008600E">
              <w:t xml:space="preserve">Резервное поле. </w:t>
            </w:r>
          </w:p>
          <w:p w14:paraId="6421B586" w14:textId="419FA50A" w:rsidR="003C0296" w:rsidRPr="0008600E" w:rsidRDefault="000E71E0" w:rsidP="002507D7">
            <w:pPr>
              <w:pStyle w:val="afa"/>
            </w:pPr>
            <w:ins w:id="7702" w:author="Беликова Маргарита Николаевна" w:date="2018-09-13T12:47:00Z">
              <w:r>
                <w:t>Заполняется</w:t>
              </w:r>
              <w:r w:rsidRPr="00FD2B71">
                <w:t xml:space="preserve"> </w:t>
              </w:r>
              <w:r>
                <w:t>из</w:t>
              </w:r>
              <w:r w:rsidRPr="00FD2B71">
                <w:t xml:space="preserve"> </w:t>
              </w:r>
              <w:r>
                <w:t>поля</w:t>
              </w:r>
              <w:r w:rsidRPr="00FD2B71">
                <w:t xml:space="preserve">  </w:t>
              </w:r>
              <w:r>
                <w:rPr>
                  <w:lang w:val="en-US"/>
                </w:rPr>
                <w:t>RESERV</w:t>
              </w:r>
              <w:r w:rsidRPr="00FD2B71">
                <w:t xml:space="preserve">23 </w:t>
              </w:r>
              <w:r>
                <w:t xml:space="preserve">таблицы </w:t>
              </w:r>
              <w:r w:rsidRPr="00FD2B71">
                <w:t xml:space="preserve"> </w:t>
              </w:r>
              <w:r>
                <w:rPr>
                  <w:lang w:val="en-US" w:eastAsia="en-US"/>
                </w:rPr>
                <w:t>SBNS</w:t>
              </w:r>
              <w:r w:rsidRPr="00FD2B71">
                <w:rPr>
                  <w:lang w:eastAsia="en-US"/>
                </w:rPr>
                <w:t>_</w:t>
              </w:r>
              <w:r>
                <w:rPr>
                  <w:lang w:val="en-US" w:eastAsia="en-US"/>
                </w:rPr>
                <w:t>RURSTATEMENT</w:t>
              </w:r>
              <w:r w:rsidRPr="00FD2B71">
                <w:rPr>
                  <w:lang w:eastAsia="en-US"/>
                </w:rPr>
                <w:t>_</w:t>
              </w:r>
              <w:r>
                <w:rPr>
                  <w:lang w:val="en-US" w:eastAsia="en-US"/>
                </w:rPr>
                <w:t>OPER</w:t>
              </w:r>
            </w:ins>
            <w:del w:id="7703" w:author="Беликова Маргарита Николаевна" w:date="2018-09-13T12:47:00Z">
              <w:r w:rsidR="003C0296" w:rsidRPr="0008600E" w:rsidDel="000E71E0">
                <w:delText>Не заполняется до указаний Банка России</w:delText>
              </w:r>
            </w:del>
          </w:p>
        </w:tc>
      </w:tr>
      <w:tr w:rsidR="003C0296" w14:paraId="301137EB" w14:textId="77777777" w:rsidTr="002507D7">
        <w:trPr>
          <w:cantSplit/>
        </w:trPr>
        <w:tc>
          <w:tcPr>
            <w:tcW w:w="720" w:type="dxa"/>
          </w:tcPr>
          <w:p w14:paraId="6B1232F8" w14:textId="77777777" w:rsidR="003C0296" w:rsidRPr="0008600E" w:rsidRDefault="003C0296" w:rsidP="002507D7">
            <w:pPr>
              <w:pStyle w:val="afa"/>
              <w:spacing w:before="20" w:after="20"/>
              <w:ind w:left="-108"/>
              <w:jc w:val="center"/>
              <w:rPr>
                <w:rStyle w:val="af9"/>
              </w:rPr>
            </w:pPr>
            <w:r w:rsidRPr="0008600E">
              <w:rPr>
                <w:rStyle w:val="af9"/>
              </w:rPr>
              <w:t>24</w:t>
            </w:r>
          </w:p>
        </w:tc>
        <w:tc>
          <w:tcPr>
            <w:tcW w:w="1831" w:type="dxa"/>
          </w:tcPr>
          <w:p w14:paraId="343A4D41" w14:textId="77777777" w:rsidR="003C0296" w:rsidRPr="0008600E" w:rsidRDefault="003C0296" w:rsidP="002507D7">
            <w:pPr>
              <w:pStyle w:val="afa"/>
              <w:rPr>
                <w:b/>
              </w:rPr>
            </w:pPr>
            <w:r w:rsidRPr="0008600E">
              <w:rPr>
                <w:b/>
              </w:rPr>
              <w:t>Назначение платежа</w:t>
            </w:r>
          </w:p>
        </w:tc>
        <w:tc>
          <w:tcPr>
            <w:tcW w:w="7230" w:type="dxa"/>
          </w:tcPr>
          <w:p w14:paraId="3BB28583" w14:textId="77777777" w:rsidR="003C0296" w:rsidRPr="0008600E" w:rsidRDefault="003C0296" w:rsidP="002507D7">
            <w:pPr>
              <w:pStyle w:val="afa"/>
            </w:pPr>
            <w:r w:rsidRPr="0008600E">
              <w:t>Указываются наименование  товаров,</w:t>
            </w:r>
          </w:p>
          <w:p w14:paraId="4AB8D6B2" w14:textId="77777777" w:rsidR="003C0296" w:rsidRPr="0008600E" w:rsidRDefault="003C0296" w:rsidP="002507D7">
            <w:pPr>
              <w:pStyle w:val="afa"/>
            </w:pPr>
            <w:r w:rsidRPr="0008600E">
              <w:t>платежа выполненных работ, оказанных услуг, номер и дата договора, номер, дата и сумма товарных документов,  способ отправления, дата отгрузки, номера транспортных документов, грузоотправитель и место отправления, грузополучатель и место  назначения, налог (выделяется отдельной строкой или делается ссылка на то, что налог не уплачивается). В установленных случаях указываются  показания измерительных приборов и действующих тарифов либо производится запись  о расчетах на основании измерительных  приборов  и действующих тарифов</w:t>
            </w:r>
          </w:p>
        </w:tc>
      </w:tr>
      <w:tr w:rsidR="003C0296" w14:paraId="600FCD05" w14:textId="77777777" w:rsidTr="002507D7">
        <w:trPr>
          <w:cantSplit/>
        </w:trPr>
        <w:tc>
          <w:tcPr>
            <w:tcW w:w="720" w:type="dxa"/>
          </w:tcPr>
          <w:p w14:paraId="1F9AF044" w14:textId="77777777" w:rsidR="003C0296" w:rsidRPr="0008600E" w:rsidRDefault="003C0296" w:rsidP="002507D7">
            <w:pPr>
              <w:pStyle w:val="afa"/>
              <w:spacing w:before="20" w:after="20"/>
              <w:ind w:left="-108"/>
              <w:jc w:val="center"/>
              <w:rPr>
                <w:rStyle w:val="af9"/>
              </w:rPr>
            </w:pPr>
            <w:r w:rsidRPr="0008600E">
              <w:rPr>
                <w:rStyle w:val="af9"/>
              </w:rPr>
              <w:t>35</w:t>
            </w:r>
          </w:p>
        </w:tc>
        <w:tc>
          <w:tcPr>
            <w:tcW w:w="1831" w:type="dxa"/>
          </w:tcPr>
          <w:p w14:paraId="16001588" w14:textId="77777777" w:rsidR="003C0296" w:rsidRPr="0008600E" w:rsidRDefault="003C0296" w:rsidP="002507D7">
            <w:pPr>
              <w:pStyle w:val="afa"/>
              <w:rPr>
                <w:b/>
              </w:rPr>
            </w:pPr>
            <w:r w:rsidRPr="0008600E">
              <w:rPr>
                <w:b/>
              </w:rPr>
              <w:t>Условие оплаты</w:t>
            </w:r>
          </w:p>
        </w:tc>
        <w:tc>
          <w:tcPr>
            <w:tcW w:w="7230" w:type="dxa"/>
          </w:tcPr>
          <w:p w14:paraId="1C46B80F" w14:textId="77777777" w:rsidR="003C0296" w:rsidRPr="0008600E" w:rsidRDefault="003C0296" w:rsidP="002507D7">
            <w:pPr>
              <w:pStyle w:val="afa"/>
            </w:pPr>
            <w:r w:rsidRPr="0008600E">
              <w:t>Указывается "с акцептом"</w:t>
            </w:r>
          </w:p>
        </w:tc>
      </w:tr>
      <w:tr w:rsidR="003C0296" w14:paraId="6A4646CC" w14:textId="77777777" w:rsidTr="002507D7">
        <w:trPr>
          <w:cantSplit/>
        </w:trPr>
        <w:tc>
          <w:tcPr>
            <w:tcW w:w="720" w:type="dxa"/>
          </w:tcPr>
          <w:p w14:paraId="59393426" w14:textId="77777777" w:rsidR="003C0296" w:rsidRPr="0008600E" w:rsidRDefault="003C0296" w:rsidP="002507D7">
            <w:pPr>
              <w:pStyle w:val="afa"/>
              <w:spacing w:before="20" w:after="20"/>
              <w:ind w:left="-108"/>
              <w:jc w:val="center"/>
              <w:rPr>
                <w:rStyle w:val="af9"/>
              </w:rPr>
            </w:pPr>
            <w:r w:rsidRPr="0008600E">
              <w:rPr>
                <w:rStyle w:val="af9"/>
              </w:rPr>
              <w:t>36</w:t>
            </w:r>
          </w:p>
        </w:tc>
        <w:tc>
          <w:tcPr>
            <w:tcW w:w="1831" w:type="dxa"/>
          </w:tcPr>
          <w:p w14:paraId="02926EE6" w14:textId="77777777" w:rsidR="003C0296" w:rsidRPr="0008600E" w:rsidRDefault="003C0296" w:rsidP="002507D7">
            <w:pPr>
              <w:pStyle w:val="afa"/>
              <w:rPr>
                <w:b/>
              </w:rPr>
            </w:pPr>
            <w:r w:rsidRPr="0008600E">
              <w:rPr>
                <w:b/>
              </w:rPr>
              <w:t>Срок для акцепта</w:t>
            </w:r>
          </w:p>
        </w:tc>
        <w:tc>
          <w:tcPr>
            <w:tcW w:w="7230" w:type="dxa"/>
          </w:tcPr>
          <w:p w14:paraId="46B51FE8" w14:textId="77777777" w:rsidR="003C0296" w:rsidRPr="0008600E" w:rsidRDefault="003C0296" w:rsidP="002507D7">
            <w:pPr>
              <w:pStyle w:val="afa"/>
            </w:pPr>
            <w:r w:rsidRPr="0008600E">
              <w:t>Проставляется  количество дней для акцепта, установленного договором, в случае, если платеж производится при условии акцепта платежного требования</w:t>
            </w:r>
          </w:p>
          <w:p w14:paraId="2D95E386" w14:textId="77777777" w:rsidR="003C0296" w:rsidRPr="0008600E" w:rsidRDefault="003C0296" w:rsidP="002507D7">
            <w:pPr>
              <w:pStyle w:val="afa"/>
            </w:pPr>
            <w:r w:rsidRPr="0008600E">
              <w:t xml:space="preserve"> плательщиком. Если в платежном требовании, подлежащем акцепту плательщиком, срок для акцепта не указан, то сроком для акцепта следует считать 5 рабочих дней</w:t>
            </w:r>
          </w:p>
        </w:tc>
      </w:tr>
      <w:tr w:rsidR="003C0296" w14:paraId="042CC625" w14:textId="77777777" w:rsidTr="002507D7">
        <w:trPr>
          <w:cantSplit/>
        </w:trPr>
        <w:tc>
          <w:tcPr>
            <w:tcW w:w="720" w:type="dxa"/>
          </w:tcPr>
          <w:p w14:paraId="2516E604" w14:textId="77777777" w:rsidR="003C0296" w:rsidRPr="0008600E" w:rsidRDefault="003C0296" w:rsidP="002507D7">
            <w:pPr>
              <w:pStyle w:val="afa"/>
              <w:spacing w:before="20" w:after="20"/>
              <w:ind w:left="-108"/>
              <w:jc w:val="center"/>
              <w:rPr>
                <w:rStyle w:val="af9"/>
              </w:rPr>
            </w:pPr>
            <w:r w:rsidRPr="0008600E">
              <w:rPr>
                <w:rStyle w:val="af9"/>
              </w:rPr>
              <w:t>37</w:t>
            </w:r>
          </w:p>
        </w:tc>
        <w:tc>
          <w:tcPr>
            <w:tcW w:w="1831" w:type="dxa"/>
          </w:tcPr>
          <w:p w14:paraId="7A82DC20" w14:textId="77777777" w:rsidR="003C0296" w:rsidRPr="0008600E" w:rsidRDefault="003C0296" w:rsidP="002507D7">
            <w:pPr>
              <w:pStyle w:val="afa"/>
              <w:rPr>
                <w:b/>
              </w:rPr>
            </w:pPr>
            <w:r w:rsidRPr="0008600E">
              <w:rPr>
                <w:b/>
              </w:rPr>
              <w:t>Дата отсылки (вручения) плательщику предусмотренных договором документов</w:t>
            </w:r>
          </w:p>
        </w:tc>
        <w:tc>
          <w:tcPr>
            <w:tcW w:w="7230" w:type="dxa"/>
          </w:tcPr>
          <w:p w14:paraId="0943AC11" w14:textId="77777777" w:rsidR="003C0296" w:rsidRPr="0008600E" w:rsidRDefault="003C0296" w:rsidP="002507D7">
            <w:pPr>
              <w:pStyle w:val="afa"/>
            </w:pPr>
            <w:r w:rsidRPr="0008600E">
              <w:t>Проставляется  дата (по  правилам установленным для поля "Дата") отсылки (вручения) плательщику предусмотренных предусмотренных договором документов в случае, если эти документы  были отосланы (вручены) получателем средств плательщику</w:t>
            </w:r>
          </w:p>
        </w:tc>
      </w:tr>
      <w:tr w:rsidR="003C0296" w14:paraId="1F02E984" w14:textId="77777777" w:rsidTr="002507D7">
        <w:trPr>
          <w:cantSplit/>
        </w:trPr>
        <w:tc>
          <w:tcPr>
            <w:tcW w:w="720" w:type="dxa"/>
          </w:tcPr>
          <w:p w14:paraId="44BA353C" w14:textId="77777777" w:rsidR="003C0296" w:rsidRPr="0008600E" w:rsidRDefault="003C0296" w:rsidP="002507D7">
            <w:pPr>
              <w:pStyle w:val="afa"/>
              <w:spacing w:before="20" w:after="20"/>
              <w:ind w:left="-108"/>
              <w:jc w:val="center"/>
              <w:rPr>
                <w:rStyle w:val="af9"/>
              </w:rPr>
            </w:pPr>
            <w:r w:rsidRPr="0008600E">
              <w:rPr>
                <w:rStyle w:val="af9"/>
              </w:rPr>
              <w:t>45</w:t>
            </w:r>
          </w:p>
        </w:tc>
        <w:tc>
          <w:tcPr>
            <w:tcW w:w="1831" w:type="dxa"/>
          </w:tcPr>
          <w:p w14:paraId="369916B0" w14:textId="77777777" w:rsidR="003C0296" w:rsidRPr="0008600E" w:rsidRDefault="003C0296" w:rsidP="002507D7">
            <w:pPr>
              <w:pStyle w:val="afa"/>
              <w:rPr>
                <w:b/>
              </w:rPr>
            </w:pPr>
            <w:r w:rsidRPr="0008600E">
              <w:rPr>
                <w:b/>
              </w:rPr>
              <w:t>Отметки банка плательщика</w:t>
            </w:r>
          </w:p>
        </w:tc>
        <w:tc>
          <w:tcPr>
            <w:tcW w:w="7230" w:type="dxa"/>
          </w:tcPr>
          <w:p w14:paraId="2A083A40" w14:textId="77777777" w:rsidR="003C0296" w:rsidRPr="0008600E" w:rsidRDefault="003C0296" w:rsidP="002507D7">
            <w:pPr>
              <w:pStyle w:val="afa"/>
            </w:pPr>
            <w:r w:rsidRPr="0008600E">
              <w:t xml:space="preserve">Отметки банка плательщика. </w:t>
            </w:r>
          </w:p>
          <w:p w14:paraId="18AF7AB3" w14:textId="77777777" w:rsidR="003C0296" w:rsidRPr="0008600E" w:rsidRDefault="003C0296" w:rsidP="002507D7">
            <w:pPr>
              <w:pStyle w:val="afa"/>
            </w:pPr>
            <w:r w:rsidRPr="0008600E">
              <w:t>Проставляются штамп (штампы) кредитной организации, филиала кредитной организации или учреждения Банка России, дата и  подпись ответственного исполнителя при полной оплате платежного требования</w:t>
            </w:r>
          </w:p>
        </w:tc>
      </w:tr>
      <w:tr w:rsidR="003C0296" w14:paraId="45587431" w14:textId="77777777" w:rsidTr="002507D7">
        <w:trPr>
          <w:cantSplit/>
        </w:trPr>
        <w:tc>
          <w:tcPr>
            <w:tcW w:w="720" w:type="dxa"/>
          </w:tcPr>
          <w:p w14:paraId="4DC5212D" w14:textId="77777777" w:rsidR="003C0296" w:rsidRPr="0008600E" w:rsidRDefault="003C0296" w:rsidP="002507D7">
            <w:pPr>
              <w:pStyle w:val="afa"/>
              <w:spacing w:before="20" w:after="20"/>
              <w:ind w:left="-108"/>
              <w:jc w:val="center"/>
              <w:rPr>
                <w:rStyle w:val="af9"/>
              </w:rPr>
            </w:pPr>
            <w:r w:rsidRPr="0008600E">
              <w:rPr>
                <w:rStyle w:val="af9"/>
              </w:rPr>
              <w:t>46</w:t>
            </w:r>
          </w:p>
        </w:tc>
        <w:tc>
          <w:tcPr>
            <w:tcW w:w="1831" w:type="dxa"/>
          </w:tcPr>
          <w:p w14:paraId="1E96AC58" w14:textId="77777777" w:rsidR="003C0296" w:rsidRPr="0008600E" w:rsidRDefault="003C0296" w:rsidP="002507D7">
            <w:pPr>
              <w:pStyle w:val="afa"/>
              <w:rPr>
                <w:b/>
              </w:rPr>
            </w:pPr>
            <w:r w:rsidRPr="0008600E">
              <w:rPr>
                <w:b/>
              </w:rPr>
              <w:t xml:space="preserve">М.П. </w:t>
            </w:r>
          </w:p>
        </w:tc>
        <w:tc>
          <w:tcPr>
            <w:tcW w:w="7230" w:type="dxa"/>
          </w:tcPr>
          <w:p w14:paraId="155E5C27" w14:textId="77777777" w:rsidR="003C0296" w:rsidRPr="0008600E" w:rsidRDefault="003C0296" w:rsidP="002507D7">
            <w:pPr>
              <w:pStyle w:val="afa"/>
            </w:pPr>
            <w:r w:rsidRPr="0008600E">
              <w:t xml:space="preserve">Место  для  печати получателя (взыскателя). </w:t>
            </w:r>
          </w:p>
          <w:p w14:paraId="6001EFC6" w14:textId="77777777" w:rsidR="003C0296" w:rsidRPr="0008600E" w:rsidRDefault="003C0296" w:rsidP="002507D7">
            <w:pPr>
              <w:pStyle w:val="afa"/>
            </w:pPr>
            <w:r w:rsidRPr="0008600E">
              <w:t xml:space="preserve"> Проставляется оттиск печати (при ее наличии) согласно заявленному кредитной организации,  филиалу кредитной организации или учреждению Банка России образцу</w:t>
            </w:r>
          </w:p>
        </w:tc>
      </w:tr>
      <w:tr w:rsidR="003C0296" w14:paraId="4EE3CC38" w14:textId="77777777" w:rsidTr="002507D7">
        <w:trPr>
          <w:cantSplit/>
        </w:trPr>
        <w:tc>
          <w:tcPr>
            <w:tcW w:w="720" w:type="dxa"/>
          </w:tcPr>
          <w:p w14:paraId="6D6E5FE7" w14:textId="77777777" w:rsidR="003C0296" w:rsidRPr="0008600E" w:rsidRDefault="003C0296" w:rsidP="002507D7">
            <w:pPr>
              <w:pStyle w:val="afa"/>
              <w:spacing w:before="20" w:after="20"/>
              <w:ind w:left="-108"/>
              <w:jc w:val="center"/>
              <w:rPr>
                <w:rStyle w:val="af9"/>
              </w:rPr>
            </w:pPr>
            <w:r w:rsidRPr="0008600E">
              <w:rPr>
                <w:rStyle w:val="af9"/>
              </w:rPr>
              <w:t>47</w:t>
            </w:r>
          </w:p>
        </w:tc>
        <w:tc>
          <w:tcPr>
            <w:tcW w:w="1831" w:type="dxa"/>
          </w:tcPr>
          <w:p w14:paraId="3E621488" w14:textId="77777777" w:rsidR="003C0296" w:rsidRPr="0008600E" w:rsidRDefault="003C0296" w:rsidP="002507D7">
            <w:pPr>
              <w:pStyle w:val="afa"/>
              <w:rPr>
                <w:b/>
              </w:rPr>
            </w:pPr>
            <w:r w:rsidRPr="0008600E">
              <w:rPr>
                <w:b/>
              </w:rPr>
              <w:t>Подписи</w:t>
            </w:r>
          </w:p>
        </w:tc>
        <w:tc>
          <w:tcPr>
            <w:tcW w:w="7230" w:type="dxa"/>
          </w:tcPr>
          <w:p w14:paraId="53BA89BC" w14:textId="77777777" w:rsidR="003C0296" w:rsidRPr="0008600E" w:rsidRDefault="003C0296" w:rsidP="002507D7">
            <w:pPr>
              <w:pStyle w:val="afa"/>
            </w:pPr>
            <w:r w:rsidRPr="0008600E">
              <w:t xml:space="preserve">Подписи получателя (взыскателя). </w:t>
            </w:r>
          </w:p>
          <w:p w14:paraId="3642D374" w14:textId="77777777" w:rsidR="003C0296" w:rsidRPr="0008600E" w:rsidRDefault="003C0296" w:rsidP="002507D7">
            <w:pPr>
              <w:pStyle w:val="afa"/>
            </w:pPr>
            <w:r w:rsidRPr="0008600E">
              <w:t xml:space="preserve"> Проставляются подписи (подпись) лиц, имеющих  право  подписи  расчетных документов, согласно заявленным</w:t>
            </w:r>
          </w:p>
          <w:p w14:paraId="3CB6E108" w14:textId="77777777" w:rsidR="003C0296" w:rsidRPr="0008600E" w:rsidRDefault="003C0296" w:rsidP="002507D7">
            <w:pPr>
              <w:pStyle w:val="afa"/>
            </w:pPr>
            <w:r w:rsidRPr="0008600E">
              <w:t xml:space="preserve"> кредитной организации, филиалу кредитной организации или учреждению Банка России образцам</w:t>
            </w:r>
          </w:p>
        </w:tc>
      </w:tr>
      <w:tr w:rsidR="003C0296" w14:paraId="22669EBE" w14:textId="77777777" w:rsidTr="002507D7">
        <w:trPr>
          <w:cantSplit/>
        </w:trPr>
        <w:tc>
          <w:tcPr>
            <w:tcW w:w="720" w:type="dxa"/>
          </w:tcPr>
          <w:p w14:paraId="141E51CB" w14:textId="77777777" w:rsidR="003C0296" w:rsidRPr="0008600E" w:rsidRDefault="003C0296" w:rsidP="002507D7">
            <w:pPr>
              <w:pStyle w:val="afa"/>
              <w:spacing w:before="20" w:after="20"/>
              <w:ind w:left="-108"/>
              <w:jc w:val="center"/>
              <w:rPr>
                <w:rStyle w:val="af9"/>
              </w:rPr>
            </w:pPr>
            <w:r w:rsidRPr="0008600E">
              <w:rPr>
                <w:rStyle w:val="af9"/>
              </w:rPr>
              <w:t>48</w:t>
            </w:r>
          </w:p>
        </w:tc>
        <w:tc>
          <w:tcPr>
            <w:tcW w:w="1831" w:type="dxa"/>
          </w:tcPr>
          <w:p w14:paraId="6A349D3A" w14:textId="77777777" w:rsidR="003C0296" w:rsidRPr="0008600E" w:rsidRDefault="003C0296" w:rsidP="002507D7">
            <w:pPr>
              <w:pStyle w:val="afa"/>
              <w:rPr>
                <w:b/>
              </w:rPr>
            </w:pPr>
            <w:r w:rsidRPr="0008600E">
              <w:rPr>
                <w:b/>
              </w:rPr>
              <w:t>Отметки банка получателя</w:t>
            </w:r>
          </w:p>
        </w:tc>
        <w:tc>
          <w:tcPr>
            <w:tcW w:w="7230" w:type="dxa"/>
          </w:tcPr>
          <w:p w14:paraId="7F80BB05" w14:textId="77777777" w:rsidR="003C0296" w:rsidRPr="0008600E" w:rsidRDefault="003C0296" w:rsidP="002507D7">
            <w:pPr>
              <w:pStyle w:val="afa"/>
            </w:pPr>
            <w:r w:rsidRPr="0008600E">
              <w:t xml:space="preserve">Отметки банка получателя. </w:t>
            </w:r>
          </w:p>
          <w:p w14:paraId="08939FD0" w14:textId="77777777" w:rsidR="003C0296" w:rsidRPr="0008600E" w:rsidRDefault="003C0296" w:rsidP="002507D7">
            <w:pPr>
              <w:pStyle w:val="afa"/>
            </w:pPr>
            <w:r w:rsidRPr="0008600E">
              <w:t>Проставляются штамп (штампы) кредитной организации, филиала кредитной организации или учреждения Банка России, дата и  подпись ответственного исполнителя при представлении платежного требования получателем в обслуживающий его банк</w:t>
            </w:r>
          </w:p>
        </w:tc>
      </w:tr>
      <w:tr w:rsidR="003C0296" w14:paraId="5097D061" w14:textId="77777777" w:rsidTr="002507D7">
        <w:trPr>
          <w:cantSplit/>
        </w:trPr>
        <w:tc>
          <w:tcPr>
            <w:tcW w:w="720" w:type="dxa"/>
          </w:tcPr>
          <w:p w14:paraId="55E4B0FE" w14:textId="77777777" w:rsidR="003C0296" w:rsidRPr="0008600E" w:rsidRDefault="003C0296" w:rsidP="002507D7">
            <w:pPr>
              <w:pStyle w:val="afa"/>
              <w:spacing w:before="20" w:after="20"/>
              <w:ind w:left="-108"/>
              <w:jc w:val="center"/>
              <w:rPr>
                <w:rStyle w:val="af9"/>
              </w:rPr>
            </w:pPr>
            <w:r w:rsidRPr="0008600E">
              <w:rPr>
                <w:rStyle w:val="af9"/>
              </w:rPr>
              <w:t>62</w:t>
            </w:r>
          </w:p>
        </w:tc>
        <w:tc>
          <w:tcPr>
            <w:tcW w:w="1831" w:type="dxa"/>
          </w:tcPr>
          <w:p w14:paraId="4166F589" w14:textId="77777777" w:rsidR="003C0296" w:rsidRPr="0008600E" w:rsidRDefault="003C0296" w:rsidP="002507D7">
            <w:pPr>
              <w:pStyle w:val="afa"/>
              <w:rPr>
                <w:b/>
              </w:rPr>
            </w:pPr>
            <w:r w:rsidRPr="0008600E">
              <w:rPr>
                <w:b/>
              </w:rPr>
              <w:t xml:space="preserve">Поступ. в банк плат. </w:t>
            </w:r>
          </w:p>
        </w:tc>
        <w:tc>
          <w:tcPr>
            <w:tcW w:w="7230" w:type="dxa"/>
          </w:tcPr>
          <w:p w14:paraId="25E66CE0" w14:textId="77777777" w:rsidR="003C0296" w:rsidRPr="0008600E" w:rsidRDefault="003C0296" w:rsidP="002507D7">
            <w:pPr>
              <w:pStyle w:val="afa"/>
            </w:pPr>
            <w:r w:rsidRPr="0008600E">
              <w:t>Поступило в банк плательщика.</w:t>
            </w:r>
          </w:p>
          <w:p w14:paraId="13EB9AA1" w14:textId="77777777" w:rsidR="003C0296" w:rsidRPr="0008600E" w:rsidRDefault="003C0296" w:rsidP="002507D7">
            <w:pPr>
              <w:pStyle w:val="afa"/>
            </w:pPr>
            <w:r w:rsidRPr="0008600E">
              <w:t>Указывается дата поступления платежного требования в  банк  плательщика по правилам, установленным для поля "Дата"</w:t>
            </w:r>
          </w:p>
        </w:tc>
      </w:tr>
      <w:tr w:rsidR="003C0296" w14:paraId="03A7F2AC" w14:textId="77777777" w:rsidTr="002507D7">
        <w:trPr>
          <w:cantSplit/>
        </w:trPr>
        <w:tc>
          <w:tcPr>
            <w:tcW w:w="720" w:type="dxa"/>
          </w:tcPr>
          <w:p w14:paraId="6B21F46C" w14:textId="77777777" w:rsidR="003C0296" w:rsidRPr="0008600E" w:rsidRDefault="003C0296" w:rsidP="002507D7">
            <w:pPr>
              <w:pStyle w:val="afa"/>
              <w:spacing w:before="20" w:after="20"/>
              <w:ind w:left="-108"/>
              <w:jc w:val="center"/>
              <w:rPr>
                <w:rStyle w:val="af9"/>
              </w:rPr>
            </w:pPr>
            <w:r w:rsidRPr="0008600E">
              <w:rPr>
                <w:rStyle w:val="af9"/>
              </w:rPr>
              <w:t>72</w:t>
            </w:r>
          </w:p>
        </w:tc>
        <w:tc>
          <w:tcPr>
            <w:tcW w:w="1831" w:type="dxa"/>
          </w:tcPr>
          <w:p w14:paraId="10AAD59D" w14:textId="77777777" w:rsidR="003C0296" w:rsidRPr="0008600E" w:rsidRDefault="003C0296" w:rsidP="002507D7">
            <w:pPr>
              <w:pStyle w:val="afa"/>
              <w:rPr>
                <w:b/>
              </w:rPr>
            </w:pPr>
            <w:r w:rsidRPr="0008600E">
              <w:rPr>
                <w:b/>
              </w:rPr>
              <w:t>Оконч. Срока акцепта</w:t>
            </w:r>
          </w:p>
        </w:tc>
        <w:tc>
          <w:tcPr>
            <w:tcW w:w="7230" w:type="dxa"/>
          </w:tcPr>
          <w:p w14:paraId="04D19D9D" w14:textId="77777777" w:rsidR="003C0296" w:rsidRPr="0008600E" w:rsidRDefault="003C0296" w:rsidP="002507D7">
            <w:pPr>
              <w:pStyle w:val="afa"/>
            </w:pPr>
            <w:r w:rsidRPr="0008600E">
              <w:t xml:space="preserve">Окончание срока акцепта. </w:t>
            </w:r>
          </w:p>
          <w:p w14:paraId="78983EA3" w14:textId="77777777" w:rsidR="003C0296" w:rsidRPr="0008600E" w:rsidRDefault="003C0296" w:rsidP="002507D7">
            <w:pPr>
              <w:pStyle w:val="afa"/>
            </w:pPr>
            <w:r w:rsidRPr="0008600E">
              <w:t>Указывается дата,  по наступлении которой истекает срок акцепта платежного требования. Проставляется ответственным исполнителем банка плательщика  на  платежных требованиях, оплачиваемых с акцептом плательщика</w:t>
            </w:r>
          </w:p>
        </w:tc>
      </w:tr>
      <w:tr w:rsidR="003C0296" w14:paraId="312E7F0F" w14:textId="77777777" w:rsidTr="002507D7">
        <w:trPr>
          <w:cantSplit/>
        </w:trPr>
        <w:tc>
          <w:tcPr>
            <w:tcW w:w="720" w:type="dxa"/>
          </w:tcPr>
          <w:p w14:paraId="5D1562E9" w14:textId="77777777" w:rsidR="003C0296" w:rsidRPr="0008600E" w:rsidRDefault="003C0296" w:rsidP="002507D7">
            <w:pPr>
              <w:pStyle w:val="afa"/>
              <w:spacing w:before="20" w:after="20"/>
              <w:ind w:left="-108"/>
              <w:jc w:val="center"/>
              <w:rPr>
                <w:rStyle w:val="af9"/>
              </w:rPr>
            </w:pPr>
            <w:r w:rsidRPr="0008600E">
              <w:rPr>
                <w:rStyle w:val="af9"/>
              </w:rPr>
              <w:t>63</w:t>
            </w:r>
          </w:p>
        </w:tc>
        <w:tc>
          <w:tcPr>
            <w:tcW w:w="1831" w:type="dxa"/>
          </w:tcPr>
          <w:p w14:paraId="188067DA" w14:textId="77777777" w:rsidR="003C0296" w:rsidRPr="0008600E" w:rsidRDefault="003C0296" w:rsidP="002507D7">
            <w:pPr>
              <w:pStyle w:val="afa"/>
              <w:rPr>
                <w:b/>
              </w:rPr>
            </w:pPr>
            <w:r w:rsidRPr="0008600E">
              <w:rPr>
                <w:b/>
              </w:rPr>
              <w:t>Дата  помещения</w:t>
            </w:r>
          </w:p>
          <w:p w14:paraId="111CDC8E" w14:textId="77777777" w:rsidR="003C0296" w:rsidRPr="0008600E" w:rsidRDefault="003C0296" w:rsidP="002507D7">
            <w:pPr>
              <w:pStyle w:val="afa"/>
              <w:rPr>
                <w:b/>
              </w:rPr>
            </w:pPr>
            <w:r w:rsidRPr="0008600E">
              <w:rPr>
                <w:b/>
              </w:rPr>
              <w:t>в картотеку</w:t>
            </w:r>
          </w:p>
        </w:tc>
        <w:tc>
          <w:tcPr>
            <w:tcW w:w="7230" w:type="dxa"/>
          </w:tcPr>
          <w:p w14:paraId="1B45FC92" w14:textId="77777777" w:rsidR="003C0296" w:rsidRPr="0008600E" w:rsidRDefault="003C0296" w:rsidP="002507D7">
            <w:pPr>
              <w:pStyle w:val="afa"/>
            </w:pPr>
            <w:r w:rsidRPr="0008600E">
              <w:t>Указывается дата по правилам, установленным для поля "Дата", помещения платежного требования в картотеку не</w:t>
            </w:r>
          </w:p>
          <w:p w14:paraId="66F71D5E" w14:textId="77777777" w:rsidR="003C0296" w:rsidRPr="0008600E" w:rsidRDefault="003C0296" w:rsidP="002507D7">
            <w:pPr>
              <w:pStyle w:val="afa"/>
            </w:pPr>
            <w:r w:rsidRPr="0008600E">
              <w:t xml:space="preserve"> оплаченных в срок расчетных документов</w:t>
            </w:r>
          </w:p>
        </w:tc>
      </w:tr>
      <w:tr w:rsidR="003C0296" w14:paraId="24AC3577" w14:textId="77777777" w:rsidTr="002507D7">
        <w:trPr>
          <w:cantSplit/>
        </w:trPr>
        <w:tc>
          <w:tcPr>
            <w:tcW w:w="720" w:type="dxa"/>
          </w:tcPr>
          <w:p w14:paraId="5FCD291B" w14:textId="77777777" w:rsidR="003C0296" w:rsidRPr="0008600E" w:rsidRDefault="003C0296" w:rsidP="002507D7">
            <w:pPr>
              <w:pStyle w:val="afa"/>
              <w:spacing w:before="20" w:after="20"/>
              <w:ind w:left="-108"/>
              <w:jc w:val="center"/>
              <w:rPr>
                <w:rStyle w:val="af9"/>
              </w:rPr>
            </w:pPr>
            <w:r w:rsidRPr="0008600E">
              <w:rPr>
                <w:rStyle w:val="af9"/>
              </w:rPr>
              <w:t>64</w:t>
            </w:r>
          </w:p>
        </w:tc>
        <w:tc>
          <w:tcPr>
            <w:tcW w:w="1831" w:type="dxa"/>
          </w:tcPr>
          <w:p w14:paraId="5CAED5A9" w14:textId="77777777" w:rsidR="003C0296" w:rsidRPr="0008600E" w:rsidRDefault="003C0296" w:rsidP="002507D7">
            <w:pPr>
              <w:pStyle w:val="afa"/>
              <w:rPr>
                <w:b/>
              </w:rPr>
            </w:pPr>
            <w:r w:rsidRPr="0008600E">
              <w:rPr>
                <w:b/>
              </w:rPr>
              <w:t xml:space="preserve">N ч. плат. </w:t>
            </w:r>
          </w:p>
        </w:tc>
        <w:tc>
          <w:tcPr>
            <w:tcW w:w="7230" w:type="dxa"/>
          </w:tcPr>
          <w:p w14:paraId="3A47A0F7" w14:textId="77777777" w:rsidR="003C0296" w:rsidRPr="0008600E" w:rsidRDefault="003C0296" w:rsidP="002507D7">
            <w:pPr>
              <w:pStyle w:val="afa"/>
            </w:pPr>
            <w:r w:rsidRPr="0008600E">
              <w:t xml:space="preserve">Номер частичного платежа.  </w:t>
            </w:r>
          </w:p>
          <w:p w14:paraId="68F70523" w14:textId="77777777" w:rsidR="003C0296" w:rsidRPr="0008600E" w:rsidRDefault="003C0296" w:rsidP="002507D7">
            <w:pPr>
              <w:pStyle w:val="afa"/>
            </w:pPr>
            <w:r w:rsidRPr="0008600E">
              <w:t>Проставляется порядковый номер частичного платежа, если по платежному требованию  производилась  частичная</w:t>
            </w:r>
          </w:p>
          <w:p w14:paraId="678CEEA6" w14:textId="77777777" w:rsidR="003C0296" w:rsidRPr="0008600E" w:rsidRDefault="003C0296" w:rsidP="002507D7">
            <w:pPr>
              <w:pStyle w:val="afa"/>
            </w:pPr>
            <w:r w:rsidRPr="0008600E">
              <w:t>оплата</w:t>
            </w:r>
          </w:p>
        </w:tc>
      </w:tr>
      <w:tr w:rsidR="003C0296" w14:paraId="3E023B2E" w14:textId="77777777" w:rsidTr="002507D7">
        <w:trPr>
          <w:cantSplit/>
        </w:trPr>
        <w:tc>
          <w:tcPr>
            <w:tcW w:w="720" w:type="dxa"/>
          </w:tcPr>
          <w:p w14:paraId="7D8BE3ED" w14:textId="77777777" w:rsidR="003C0296" w:rsidRPr="0008600E" w:rsidRDefault="003C0296" w:rsidP="002507D7">
            <w:pPr>
              <w:pStyle w:val="afa"/>
              <w:spacing w:before="20" w:after="20"/>
              <w:ind w:left="-108"/>
              <w:jc w:val="center"/>
              <w:rPr>
                <w:rStyle w:val="af9"/>
              </w:rPr>
            </w:pPr>
            <w:r w:rsidRPr="0008600E">
              <w:rPr>
                <w:rStyle w:val="af9"/>
              </w:rPr>
              <w:t>65</w:t>
            </w:r>
          </w:p>
        </w:tc>
        <w:tc>
          <w:tcPr>
            <w:tcW w:w="1831" w:type="dxa"/>
          </w:tcPr>
          <w:p w14:paraId="7AB40929" w14:textId="77777777" w:rsidR="003C0296" w:rsidRPr="0008600E" w:rsidRDefault="003C0296" w:rsidP="002507D7">
            <w:pPr>
              <w:pStyle w:val="afa"/>
              <w:rPr>
                <w:b/>
              </w:rPr>
            </w:pPr>
            <w:r w:rsidRPr="0008600E">
              <w:rPr>
                <w:b/>
              </w:rPr>
              <w:t>N плат. ордера</w:t>
            </w:r>
          </w:p>
        </w:tc>
        <w:tc>
          <w:tcPr>
            <w:tcW w:w="7230" w:type="dxa"/>
          </w:tcPr>
          <w:p w14:paraId="67D052B8" w14:textId="77777777" w:rsidR="003C0296" w:rsidRPr="0008600E" w:rsidRDefault="003C0296" w:rsidP="002507D7">
            <w:pPr>
              <w:pStyle w:val="afa"/>
            </w:pPr>
            <w:r w:rsidRPr="0008600E">
              <w:t>Номер платежного ордера. Заполняется,  если  по  платежному требованию  производилась  частичная оплата</w:t>
            </w:r>
          </w:p>
        </w:tc>
      </w:tr>
      <w:tr w:rsidR="003C0296" w14:paraId="65C1314B" w14:textId="77777777" w:rsidTr="002507D7">
        <w:trPr>
          <w:cantSplit/>
        </w:trPr>
        <w:tc>
          <w:tcPr>
            <w:tcW w:w="720" w:type="dxa"/>
          </w:tcPr>
          <w:p w14:paraId="76A5217C" w14:textId="77777777" w:rsidR="003C0296" w:rsidRPr="0008600E" w:rsidRDefault="003C0296" w:rsidP="002507D7">
            <w:pPr>
              <w:pStyle w:val="afa"/>
              <w:spacing w:before="20" w:after="20"/>
              <w:ind w:left="-108"/>
              <w:jc w:val="center"/>
              <w:rPr>
                <w:rStyle w:val="af9"/>
              </w:rPr>
            </w:pPr>
            <w:r w:rsidRPr="0008600E">
              <w:rPr>
                <w:rStyle w:val="af9"/>
              </w:rPr>
              <w:t>66</w:t>
            </w:r>
          </w:p>
        </w:tc>
        <w:tc>
          <w:tcPr>
            <w:tcW w:w="1831" w:type="dxa"/>
          </w:tcPr>
          <w:p w14:paraId="380280B7" w14:textId="77777777" w:rsidR="003C0296" w:rsidRPr="0008600E" w:rsidRDefault="003C0296" w:rsidP="002507D7">
            <w:pPr>
              <w:pStyle w:val="afa"/>
              <w:rPr>
                <w:b/>
              </w:rPr>
            </w:pPr>
            <w:r w:rsidRPr="0008600E">
              <w:rPr>
                <w:b/>
              </w:rPr>
              <w:t>Дата плат. ордера</w:t>
            </w:r>
          </w:p>
        </w:tc>
        <w:tc>
          <w:tcPr>
            <w:tcW w:w="7230" w:type="dxa"/>
          </w:tcPr>
          <w:p w14:paraId="5310D142" w14:textId="77777777" w:rsidR="003C0296" w:rsidRPr="0008600E" w:rsidRDefault="003C0296" w:rsidP="002507D7">
            <w:pPr>
              <w:pStyle w:val="afa"/>
            </w:pPr>
            <w:r w:rsidRPr="0008600E">
              <w:t xml:space="preserve">Дата платежного ордера (в формате ДД.ММ.ГГГГ). </w:t>
            </w:r>
          </w:p>
          <w:p w14:paraId="4738B694" w14:textId="77777777" w:rsidR="003C0296" w:rsidRPr="0008600E" w:rsidRDefault="003C0296" w:rsidP="002507D7">
            <w:pPr>
              <w:pStyle w:val="afa"/>
            </w:pPr>
            <w:r w:rsidRPr="0008600E">
              <w:t xml:space="preserve"> Заполняется,  если  по  платежному требованию  производилась  частичная оплата</w:t>
            </w:r>
          </w:p>
        </w:tc>
      </w:tr>
      <w:tr w:rsidR="003C0296" w14:paraId="7C089CCD" w14:textId="77777777" w:rsidTr="002507D7">
        <w:trPr>
          <w:cantSplit/>
        </w:trPr>
        <w:tc>
          <w:tcPr>
            <w:tcW w:w="720" w:type="dxa"/>
          </w:tcPr>
          <w:p w14:paraId="3F8CE8CE" w14:textId="77777777" w:rsidR="003C0296" w:rsidRPr="0008600E" w:rsidRDefault="003C0296" w:rsidP="002507D7">
            <w:pPr>
              <w:pStyle w:val="afa"/>
              <w:spacing w:before="20" w:after="20"/>
              <w:ind w:left="-108"/>
              <w:jc w:val="center"/>
              <w:rPr>
                <w:rStyle w:val="af9"/>
              </w:rPr>
            </w:pPr>
            <w:r w:rsidRPr="0008600E">
              <w:rPr>
                <w:rStyle w:val="af9"/>
              </w:rPr>
              <w:t>67</w:t>
            </w:r>
          </w:p>
        </w:tc>
        <w:tc>
          <w:tcPr>
            <w:tcW w:w="1831" w:type="dxa"/>
          </w:tcPr>
          <w:p w14:paraId="1BCC0985" w14:textId="77777777" w:rsidR="003C0296" w:rsidRPr="0008600E" w:rsidRDefault="003C0296" w:rsidP="002507D7">
            <w:pPr>
              <w:pStyle w:val="afa"/>
              <w:rPr>
                <w:b/>
              </w:rPr>
            </w:pPr>
            <w:r w:rsidRPr="0008600E">
              <w:rPr>
                <w:b/>
              </w:rPr>
              <w:t>Сумма частичного платежа</w:t>
            </w:r>
          </w:p>
        </w:tc>
        <w:tc>
          <w:tcPr>
            <w:tcW w:w="7230" w:type="dxa"/>
          </w:tcPr>
          <w:p w14:paraId="7D95EF41" w14:textId="77777777" w:rsidR="003C0296" w:rsidRPr="0008600E" w:rsidRDefault="003C0296" w:rsidP="002507D7">
            <w:pPr>
              <w:pStyle w:val="afa"/>
            </w:pPr>
            <w:r w:rsidRPr="0008600E">
              <w:t>Указывается сумма частичного платежа цифрами по правилам, установленным для поля "Сумма", если по платежному требованию производилась частичная оплата</w:t>
            </w:r>
          </w:p>
        </w:tc>
      </w:tr>
      <w:tr w:rsidR="003C0296" w14:paraId="0652D555" w14:textId="77777777" w:rsidTr="002507D7">
        <w:trPr>
          <w:cantSplit/>
        </w:trPr>
        <w:tc>
          <w:tcPr>
            <w:tcW w:w="720" w:type="dxa"/>
          </w:tcPr>
          <w:p w14:paraId="71745EFA" w14:textId="77777777" w:rsidR="003C0296" w:rsidRPr="0008600E" w:rsidRDefault="003C0296" w:rsidP="002507D7">
            <w:pPr>
              <w:pStyle w:val="afa"/>
              <w:spacing w:before="20" w:after="20"/>
              <w:ind w:left="-108"/>
              <w:jc w:val="center"/>
              <w:rPr>
                <w:rStyle w:val="af9"/>
              </w:rPr>
            </w:pPr>
            <w:r w:rsidRPr="0008600E">
              <w:rPr>
                <w:rStyle w:val="af9"/>
              </w:rPr>
              <w:t>68</w:t>
            </w:r>
          </w:p>
        </w:tc>
        <w:tc>
          <w:tcPr>
            <w:tcW w:w="1831" w:type="dxa"/>
          </w:tcPr>
          <w:p w14:paraId="186C9C6D" w14:textId="77777777" w:rsidR="003C0296" w:rsidRPr="0008600E" w:rsidRDefault="003C0296" w:rsidP="002507D7">
            <w:pPr>
              <w:pStyle w:val="afa"/>
              <w:rPr>
                <w:b/>
              </w:rPr>
            </w:pPr>
            <w:r w:rsidRPr="0008600E">
              <w:rPr>
                <w:b/>
              </w:rPr>
              <w:t>Сумма остатка платежа</w:t>
            </w:r>
          </w:p>
        </w:tc>
        <w:tc>
          <w:tcPr>
            <w:tcW w:w="7230" w:type="dxa"/>
          </w:tcPr>
          <w:p w14:paraId="19B9C1F7" w14:textId="77777777" w:rsidR="003C0296" w:rsidRPr="0008600E" w:rsidRDefault="003C0296" w:rsidP="002507D7">
            <w:pPr>
              <w:pStyle w:val="afa"/>
            </w:pPr>
            <w:r w:rsidRPr="0008600E">
              <w:t>Указывается  сумма остатка платежа цифрами по платежному требованию по правилам, установленным для поля "Сумма", если по платежному требованию производилась частичная оплата.  При последнем частичном платеже проставляется "0-00"</w:t>
            </w:r>
          </w:p>
        </w:tc>
      </w:tr>
      <w:tr w:rsidR="003C0296" w14:paraId="19E17F81" w14:textId="77777777" w:rsidTr="002507D7">
        <w:trPr>
          <w:cantSplit/>
        </w:trPr>
        <w:tc>
          <w:tcPr>
            <w:tcW w:w="720" w:type="dxa"/>
          </w:tcPr>
          <w:p w14:paraId="32CEE4FD" w14:textId="77777777" w:rsidR="003C0296" w:rsidRPr="0008600E" w:rsidRDefault="003C0296" w:rsidP="002507D7">
            <w:pPr>
              <w:pStyle w:val="afa"/>
              <w:spacing w:before="20" w:after="20"/>
              <w:ind w:left="-108"/>
              <w:jc w:val="center"/>
              <w:rPr>
                <w:rStyle w:val="af9"/>
              </w:rPr>
            </w:pPr>
            <w:r w:rsidRPr="0008600E">
              <w:rPr>
                <w:rStyle w:val="af9"/>
              </w:rPr>
              <w:t>69</w:t>
            </w:r>
          </w:p>
        </w:tc>
        <w:tc>
          <w:tcPr>
            <w:tcW w:w="1831" w:type="dxa"/>
          </w:tcPr>
          <w:p w14:paraId="46337FD9" w14:textId="77777777" w:rsidR="003C0296" w:rsidRPr="0008600E" w:rsidRDefault="003C0296" w:rsidP="002507D7">
            <w:pPr>
              <w:pStyle w:val="afa"/>
              <w:rPr>
                <w:b/>
              </w:rPr>
            </w:pPr>
            <w:r w:rsidRPr="0008600E">
              <w:rPr>
                <w:b/>
              </w:rPr>
              <w:t>Подпись</w:t>
            </w:r>
          </w:p>
        </w:tc>
        <w:tc>
          <w:tcPr>
            <w:tcW w:w="7230" w:type="dxa"/>
          </w:tcPr>
          <w:p w14:paraId="40BC7BAD" w14:textId="77777777" w:rsidR="003C0296" w:rsidRPr="0008600E" w:rsidRDefault="003C0296" w:rsidP="002507D7">
            <w:pPr>
              <w:pStyle w:val="afa"/>
            </w:pPr>
            <w:r w:rsidRPr="0008600E">
              <w:t>Проставляется подпись ответственного исполнителя  кредитной  организации, филиала  кредитной организации или учреждения  Банка России,  которым производилась запись о частичном платеже</w:t>
            </w:r>
          </w:p>
        </w:tc>
      </w:tr>
      <w:tr w:rsidR="003C0296" w14:paraId="6A0D68B9" w14:textId="77777777" w:rsidTr="002507D7">
        <w:trPr>
          <w:cantSplit/>
        </w:trPr>
        <w:tc>
          <w:tcPr>
            <w:tcW w:w="720" w:type="dxa"/>
          </w:tcPr>
          <w:p w14:paraId="7AE541AA" w14:textId="77777777" w:rsidR="003C0296" w:rsidRPr="0008600E" w:rsidRDefault="003C0296" w:rsidP="002507D7">
            <w:pPr>
              <w:pStyle w:val="afa"/>
              <w:spacing w:before="20" w:after="20"/>
              <w:ind w:left="-108"/>
              <w:jc w:val="center"/>
              <w:rPr>
                <w:rStyle w:val="af9"/>
              </w:rPr>
            </w:pPr>
            <w:r w:rsidRPr="0008600E">
              <w:rPr>
                <w:rStyle w:val="af9"/>
              </w:rPr>
              <w:t>71</w:t>
            </w:r>
          </w:p>
        </w:tc>
        <w:tc>
          <w:tcPr>
            <w:tcW w:w="1831" w:type="dxa"/>
          </w:tcPr>
          <w:p w14:paraId="481513BD" w14:textId="77777777" w:rsidR="003C0296" w:rsidRPr="0008600E" w:rsidRDefault="003C0296" w:rsidP="002507D7">
            <w:pPr>
              <w:pStyle w:val="afa"/>
              <w:rPr>
                <w:b/>
              </w:rPr>
            </w:pPr>
            <w:r w:rsidRPr="0008600E">
              <w:rPr>
                <w:b/>
              </w:rPr>
              <w:t xml:space="preserve">Списано со сч. плат. </w:t>
            </w:r>
          </w:p>
        </w:tc>
        <w:tc>
          <w:tcPr>
            <w:tcW w:w="7230" w:type="dxa"/>
          </w:tcPr>
          <w:p w14:paraId="6BA31299" w14:textId="77777777" w:rsidR="003C0296" w:rsidRPr="0008600E" w:rsidRDefault="003C0296" w:rsidP="002507D7">
            <w:pPr>
              <w:pStyle w:val="afa"/>
            </w:pPr>
            <w:r w:rsidRPr="0008600E">
              <w:t>Списано со счета плательщика. Указывается дата списания денежных средств со счета плательщика  по правилам, установленным для поля "Дата"</w:t>
            </w:r>
          </w:p>
        </w:tc>
      </w:tr>
    </w:tbl>
    <w:p w14:paraId="1F7765D7" w14:textId="77777777" w:rsidR="003C0296" w:rsidRPr="003A0165" w:rsidRDefault="003C0296" w:rsidP="003C0296">
      <w:pPr>
        <w:ind w:firstLine="86"/>
      </w:pPr>
    </w:p>
    <w:p w14:paraId="428A9A69" w14:textId="77777777" w:rsidR="009C2926" w:rsidRDefault="009C2926" w:rsidP="009C2926">
      <w:pPr>
        <w:pStyle w:val="2"/>
      </w:pPr>
      <w:bookmarkStart w:id="7704" w:name="_Toc21517728"/>
      <w:r w:rsidRPr="00885D78">
        <w:t>Приложение к выписке</w:t>
      </w:r>
      <w:r>
        <w:t>. Инкассовое поручение</w:t>
      </w:r>
      <w:bookmarkEnd w:id="7704"/>
    </w:p>
    <w:p w14:paraId="5A52758D" w14:textId="7458C631" w:rsidR="006F2C5B" w:rsidRDefault="006F2C5B" w:rsidP="006F2C5B">
      <w:pPr>
        <w:spacing w:before="60" w:after="60"/>
        <w:ind w:firstLine="357"/>
        <w:rPr>
          <w:rFonts w:cs="Courier New"/>
          <w:color w:val="000000"/>
        </w:rPr>
      </w:pPr>
      <w:r>
        <w:t xml:space="preserve">На </w:t>
      </w:r>
      <w:r w:rsidRPr="00E84A6C">
        <w:rPr>
          <w:szCs w:val="20"/>
        </w:rPr>
        <w:t>рисунке</w:t>
      </w:r>
      <w:r>
        <w:t xml:space="preserve"> (</w:t>
      </w:r>
      <w:r w:rsidR="002507D7">
        <w:fldChar w:fldCharType="begin"/>
      </w:r>
      <w:r w:rsidR="002507D7">
        <w:instrText xml:space="preserve"> REF _Ref450294196 \h </w:instrText>
      </w:r>
      <w:r w:rsidR="002507D7">
        <w:fldChar w:fldCharType="separate"/>
      </w:r>
      <w:ins w:id="7705" w:author="Феданкова Любовь Анатольевна" w:date="2019-10-09T12:38:00Z">
        <w:r w:rsidR="00031B2C">
          <w:t xml:space="preserve">Рисунок </w:t>
        </w:r>
        <w:r w:rsidR="00031B2C">
          <w:rPr>
            <w:noProof/>
          </w:rPr>
          <w:t>54</w:t>
        </w:r>
      </w:ins>
      <w:ins w:id="7706" w:author="Воронов Алексей Алексеевич" w:date="2018-01-30T12:27:00Z">
        <w:del w:id="7707" w:author="Феданкова Любовь Анатольевна" w:date="2019-10-09T12:38:00Z">
          <w:r w:rsidR="00DB3D2B" w:rsidDel="00031B2C">
            <w:delText xml:space="preserve">Рисунок </w:delText>
          </w:r>
        </w:del>
      </w:ins>
      <w:del w:id="7708" w:author="Феданкова Любовь Анатольевна" w:date="2019-10-09T12:38:00Z">
        <w:r w:rsidR="00124215" w:rsidDel="00031B2C">
          <w:rPr>
            <w:noProof/>
          </w:rPr>
          <w:delText>54</w:delText>
        </w:r>
      </w:del>
      <w:r w:rsidR="002507D7">
        <w:fldChar w:fldCharType="end"/>
      </w:r>
      <w:r>
        <w:t>) приведен м</w:t>
      </w:r>
      <w:r w:rsidRPr="001F2BFA">
        <w:t xml:space="preserve">акет </w:t>
      </w:r>
      <w:r>
        <w:t xml:space="preserve">печатной формы инкассового поручения </w:t>
      </w:r>
      <w:r w:rsidRPr="0005649C">
        <w:rPr>
          <w:rFonts w:cs="Courier New"/>
          <w:color w:val="000000"/>
        </w:rPr>
        <w:t xml:space="preserve">(согласно Приложению 4 к </w:t>
      </w:r>
      <w:r w:rsidRPr="0005649C">
        <w:rPr>
          <w:bCs/>
          <w:i/>
        </w:rPr>
        <w:t>Положению ЦБР "О правилах осуществления перевода денежных средств"</w:t>
      </w:r>
      <w:r w:rsidRPr="0005649C">
        <w:rPr>
          <w:rFonts w:cs="Courier New"/>
          <w:color w:val="000000"/>
        </w:rPr>
        <w:t xml:space="preserve"> N 383-П)</w:t>
      </w:r>
      <w:r>
        <w:t>. В таблице (</w:t>
      </w:r>
      <w:r w:rsidR="00DA0205">
        <w:fldChar w:fldCharType="begin"/>
      </w:r>
      <w:r w:rsidR="00DA0205">
        <w:instrText xml:space="preserve"> REF _Ref3556062 \h </w:instrText>
      </w:r>
      <w:r w:rsidR="00DA0205">
        <w:fldChar w:fldCharType="separate"/>
      </w:r>
      <w:ins w:id="7709" w:author="Феданкова Любовь Анатольевна" w:date="2019-10-09T12:38:00Z">
        <w:r w:rsidR="00031B2C">
          <w:t xml:space="preserve">Таблица </w:t>
        </w:r>
        <w:r w:rsidR="00031B2C">
          <w:rPr>
            <w:noProof/>
          </w:rPr>
          <w:t>68</w:t>
        </w:r>
        <w:r w:rsidR="00031B2C">
          <w:t xml:space="preserve"> Правила заполнения полей печатной формы «Инкассовое поручение»</w:t>
        </w:r>
      </w:ins>
      <w:del w:id="7710" w:author="Феданкова Любовь Анатольевна" w:date="2019-10-09T12:38:00Z">
        <w:r w:rsidR="00DA0205" w:rsidDel="00031B2C">
          <w:delText xml:space="preserve">Таблица </w:delText>
        </w:r>
      </w:del>
      <w:ins w:id="7711" w:author="Воронов Алексей Алексеевич" w:date="2018-01-30T12:27:00Z">
        <w:del w:id="7712" w:author="Феданкова Любовь Анатольевна" w:date="2019-10-09T12:38:00Z">
          <w:r w:rsidR="00DA0205" w:rsidDel="00031B2C">
            <w:rPr>
              <w:noProof/>
            </w:rPr>
            <w:delText>65</w:delText>
          </w:r>
        </w:del>
      </w:ins>
      <w:del w:id="7713" w:author="Феданкова Любовь Анатольевна" w:date="2019-10-09T12:38:00Z">
        <w:r w:rsidR="00DA0205" w:rsidDel="00031B2C">
          <w:delText xml:space="preserve"> Правила заполнения полей печатной формы «Инкассовое поручение»</w:delText>
        </w:r>
      </w:del>
      <w:r w:rsidR="00DA0205">
        <w:fldChar w:fldCharType="end"/>
      </w:r>
      <w:r>
        <w:t xml:space="preserve">) описаны правила заполнения полей печатной формы </w:t>
      </w:r>
      <w:r w:rsidR="00DA0205">
        <w:t>инкассового поручения</w:t>
      </w:r>
      <w:r>
        <w:t>.</w:t>
      </w:r>
    </w:p>
    <w:p w14:paraId="28748009" w14:textId="7DD3AF3B" w:rsidR="002507D7" w:rsidRDefault="002507D7" w:rsidP="002507D7">
      <w:pPr>
        <w:pStyle w:val="af6"/>
      </w:pPr>
      <w:bookmarkStart w:id="7714" w:name="_Ref450294196"/>
      <w:r>
        <w:t xml:space="preserve">Рисунок </w:t>
      </w:r>
      <w:ins w:id="771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716" w:author="Феданкова Любовь Анатольевна" w:date="2019-10-09T12:38:00Z">
        <w:r w:rsidR="00031B2C">
          <w:rPr>
            <w:noProof/>
          </w:rPr>
          <w:t>54</w:t>
        </w:r>
      </w:ins>
      <w:ins w:id="7717" w:author="Широбокова Алёна Сергеевна" w:date="2018-10-08T14:09:00Z">
        <w:r w:rsidR="006846C7">
          <w:fldChar w:fldCharType="end"/>
        </w:r>
      </w:ins>
      <w:ins w:id="7718" w:author="Беликова Маргарита Николаевна" w:date="2018-09-28T15:38:00Z">
        <w:del w:id="7719" w:author="Широбокова Алёна Сергеевна" w:date="2018-10-08T14:09:00Z">
          <w:r w:rsidR="00D4212C" w:rsidDel="006846C7">
            <w:fldChar w:fldCharType="begin"/>
          </w:r>
          <w:r w:rsidR="00D4212C" w:rsidDel="006846C7">
            <w:delInstrText xml:space="preserve"> SEQ Рисунок \* ARABIC </w:delInstrText>
          </w:r>
        </w:del>
      </w:ins>
      <w:del w:id="7720" w:author="Широбокова Алёна Сергеевна" w:date="2018-10-08T14:09:00Z">
        <w:r w:rsidR="00D4212C" w:rsidDel="006846C7">
          <w:fldChar w:fldCharType="separate"/>
        </w:r>
      </w:del>
      <w:ins w:id="7721" w:author="Беликова Маргарита Николаевна" w:date="2018-09-28T15:38:00Z">
        <w:del w:id="7722" w:author="Широбокова Алёна Сергеевна" w:date="2018-10-08T14:09:00Z">
          <w:r w:rsidR="00D4212C" w:rsidDel="006846C7">
            <w:rPr>
              <w:noProof/>
            </w:rPr>
            <w:delText>50</w:delText>
          </w:r>
          <w:r w:rsidR="00D4212C" w:rsidDel="006846C7">
            <w:fldChar w:fldCharType="end"/>
          </w:r>
        </w:del>
      </w:ins>
      <w:ins w:id="7723" w:author="Широбокова Алёна Сергеевна" w:date="2018-08-02T15:45:00Z">
        <w:del w:id="772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725" w:author="Беликова Маргарита Николаевна" w:date="2018-09-13T12:06:00Z">
        <w:r w:rsidR="0090345F" w:rsidDel="00363322">
          <w:fldChar w:fldCharType="separate"/>
        </w:r>
      </w:del>
      <w:ins w:id="7726" w:author="Широбокова Алёна Сергеевна" w:date="2018-08-02T15:45:00Z">
        <w:del w:id="7727" w:author="Беликова Маргарита Николаевна" w:date="2018-09-13T12:06:00Z">
          <w:r w:rsidR="0090345F" w:rsidDel="00363322">
            <w:rPr>
              <w:noProof/>
            </w:rPr>
            <w:delText>47</w:delText>
          </w:r>
          <w:r w:rsidR="0090345F" w:rsidDel="00363322">
            <w:fldChar w:fldCharType="end"/>
          </w:r>
        </w:del>
      </w:ins>
      <w:del w:id="7728"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7729" w:author="Воронов Алексей Алексеевич" w:date="2018-01-30T12:27:00Z">
        <w:del w:id="7730" w:author="Широбокова Алёна Сергеевна" w:date="2018-08-02T15:45:00Z">
          <w:r w:rsidR="00DB3D2B" w:rsidDel="0090345F">
            <w:rPr>
              <w:noProof/>
            </w:rPr>
            <w:delText>46</w:delText>
          </w:r>
        </w:del>
      </w:ins>
      <w:del w:id="7731" w:author="Широбокова Алёна Сергеевна" w:date="2018-08-02T15:45:00Z">
        <w:r w:rsidR="00D91317" w:rsidDel="0090345F">
          <w:rPr>
            <w:noProof/>
          </w:rPr>
          <w:delText>45</w:delText>
        </w:r>
        <w:r w:rsidR="00BB3A71" w:rsidDel="0090345F">
          <w:rPr>
            <w:noProof/>
          </w:rPr>
          <w:fldChar w:fldCharType="end"/>
        </w:r>
      </w:del>
      <w:bookmarkEnd w:id="7714"/>
      <w:r>
        <w:t xml:space="preserve"> Печатная форма  «Инкассовое поручение»</w:t>
      </w:r>
    </w:p>
    <w:p w14:paraId="18609CA2" w14:textId="77777777" w:rsidR="006F2C5B" w:rsidRDefault="002507D7" w:rsidP="002507D7">
      <w:pPr>
        <w:ind w:hanging="56"/>
      </w:pPr>
      <w:r>
        <w:rPr>
          <w:noProof/>
        </w:rPr>
        <w:drawing>
          <wp:inline distT="0" distB="0" distL="0" distR="0" wp14:anchorId="56AD174D" wp14:editId="4963CD33">
            <wp:extent cx="6150610" cy="7901940"/>
            <wp:effectExtent l="19050" t="19050" r="21590" b="2286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50610" cy="7901940"/>
                    </a:xfrm>
                    <a:prstGeom prst="rect">
                      <a:avLst/>
                    </a:prstGeom>
                    <a:noFill/>
                    <a:ln w="3175">
                      <a:solidFill>
                        <a:schemeClr val="bg1">
                          <a:lumMod val="85000"/>
                        </a:schemeClr>
                      </a:solidFill>
                    </a:ln>
                  </pic:spPr>
                </pic:pic>
              </a:graphicData>
            </a:graphic>
          </wp:inline>
        </w:drawing>
      </w:r>
    </w:p>
    <w:p w14:paraId="4D65B1A4" w14:textId="77777777" w:rsidR="002507D7" w:rsidRDefault="002507D7" w:rsidP="002507D7">
      <w:pPr>
        <w:ind w:hanging="56"/>
      </w:pPr>
    </w:p>
    <w:p w14:paraId="515CC2A9" w14:textId="77777777" w:rsidR="002507D7" w:rsidRDefault="002507D7" w:rsidP="002507D7">
      <w:pPr>
        <w:pStyle w:val="af6"/>
      </w:pPr>
      <w:bookmarkStart w:id="7732" w:name="_Ref450294215"/>
      <w:bookmarkStart w:id="7733" w:name="_Ref3556062"/>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7734" w:author="Феданкова Любовь Анатольевна" w:date="2019-10-09T12:38:00Z">
        <w:r w:rsidR="00031B2C">
          <w:rPr>
            <w:noProof/>
          </w:rPr>
          <w:t>68</w:t>
        </w:r>
      </w:ins>
      <w:ins w:id="7735" w:author="Воронов Алексей Алексеевич" w:date="2018-01-30T12:27:00Z">
        <w:del w:id="7736" w:author="Феданкова Любовь Анатольевна" w:date="2019-10-09T12:38:00Z">
          <w:r w:rsidR="00DB3D2B" w:rsidDel="00031B2C">
            <w:rPr>
              <w:noProof/>
            </w:rPr>
            <w:delText>65</w:delText>
          </w:r>
        </w:del>
      </w:ins>
      <w:del w:id="7737" w:author="Феданкова Любовь Анатольевна" w:date="2019-10-09T12:38:00Z">
        <w:r w:rsidR="00D91317" w:rsidDel="00031B2C">
          <w:rPr>
            <w:noProof/>
          </w:rPr>
          <w:delText>39</w:delText>
        </w:r>
      </w:del>
      <w:r w:rsidR="00330166">
        <w:rPr>
          <w:noProof/>
        </w:rPr>
        <w:fldChar w:fldCharType="end"/>
      </w:r>
      <w:bookmarkEnd w:id="7732"/>
      <w:r>
        <w:t xml:space="preserve"> Правила заполнения полей печатной формы «Инкассовое поручение»</w:t>
      </w:r>
      <w:bookmarkEnd w:id="7733"/>
    </w:p>
    <w:tbl>
      <w:tblPr>
        <w:tblW w:w="9781"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7230"/>
      </w:tblGrid>
      <w:tr w:rsidR="002507D7" w:rsidRPr="0069035C" w14:paraId="4008F784" w14:textId="77777777" w:rsidTr="002507D7">
        <w:trPr>
          <w:cantSplit/>
          <w:tblHeader/>
        </w:trPr>
        <w:tc>
          <w:tcPr>
            <w:tcW w:w="720" w:type="dxa"/>
            <w:tcBorders>
              <w:bottom w:val="nil"/>
            </w:tcBorders>
            <w:vAlign w:val="center"/>
          </w:tcPr>
          <w:p w14:paraId="6EA49E51" w14:textId="77777777" w:rsidR="002507D7" w:rsidRPr="0069035C" w:rsidRDefault="002507D7" w:rsidP="002507D7">
            <w:pPr>
              <w:pStyle w:val="af8"/>
              <w:spacing w:before="20" w:after="20"/>
              <w:jc w:val="center"/>
              <w:rPr>
                <w:rStyle w:val="af9"/>
                <w:b/>
              </w:rPr>
            </w:pPr>
            <w:r w:rsidRPr="0069035C">
              <w:t xml:space="preserve">№ </w:t>
            </w:r>
            <w:r>
              <w:t xml:space="preserve">поля в шаблоне </w:t>
            </w:r>
          </w:p>
        </w:tc>
        <w:tc>
          <w:tcPr>
            <w:tcW w:w="1831" w:type="dxa"/>
            <w:tcBorders>
              <w:bottom w:val="nil"/>
            </w:tcBorders>
            <w:vAlign w:val="center"/>
          </w:tcPr>
          <w:p w14:paraId="3C5A69DC" w14:textId="77777777" w:rsidR="002507D7" w:rsidRPr="0069035C" w:rsidRDefault="002507D7" w:rsidP="002507D7">
            <w:pPr>
              <w:pStyle w:val="af8"/>
              <w:spacing w:before="20" w:after="20"/>
              <w:jc w:val="center"/>
            </w:pPr>
            <w:r>
              <w:t>Наименование поля</w:t>
            </w:r>
          </w:p>
        </w:tc>
        <w:tc>
          <w:tcPr>
            <w:tcW w:w="7230" w:type="dxa"/>
            <w:tcBorders>
              <w:bottom w:val="nil"/>
            </w:tcBorders>
            <w:vAlign w:val="center"/>
          </w:tcPr>
          <w:p w14:paraId="739BEE11" w14:textId="77777777" w:rsidR="002507D7" w:rsidRPr="0069035C" w:rsidRDefault="002507D7" w:rsidP="002507D7">
            <w:pPr>
              <w:pStyle w:val="af8"/>
              <w:spacing w:before="20" w:after="20"/>
              <w:jc w:val="center"/>
            </w:pPr>
            <w:r>
              <w:t>Правила заполнения на печатной форме</w:t>
            </w:r>
          </w:p>
        </w:tc>
      </w:tr>
      <w:tr w:rsidR="002507D7" w14:paraId="61C2EADD" w14:textId="77777777" w:rsidTr="002507D7">
        <w:trPr>
          <w:cantSplit/>
        </w:trPr>
        <w:tc>
          <w:tcPr>
            <w:tcW w:w="720" w:type="dxa"/>
          </w:tcPr>
          <w:p w14:paraId="330C47D0" w14:textId="77777777" w:rsidR="002507D7" w:rsidRPr="00561088" w:rsidRDefault="002507D7" w:rsidP="002507D7">
            <w:pPr>
              <w:pStyle w:val="afa"/>
              <w:spacing w:before="20" w:after="20"/>
              <w:ind w:left="-108"/>
              <w:jc w:val="center"/>
              <w:rPr>
                <w:rStyle w:val="af9"/>
              </w:rPr>
            </w:pPr>
            <w:r w:rsidRPr="00561088">
              <w:rPr>
                <w:rStyle w:val="af9"/>
              </w:rPr>
              <w:t>1</w:t>
            </w:r>
          </w:p>
        </w:tc>
        <w:tc>
          <w:tcPr>
            <w:tcW w:w="1831" w:type="dxa"/>
          </w:tcPr>
          <w:p w14:paraId="792BCDA0"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ИНКАССОВОЕ ПОРУЧЕНИЕ</w:t>
            </w:r>
          </w:p>
        </w:tc>
        <w:tc>
          <w:tcPr>
            <w:tcW w:w="7230" w:type="dxa"/>
          </w:tcPr>
          <w:p w14:paraId="207C75E1" w14:textId="77777777" w:rsidR="002507D7" w:rsidRPr="00561088" w:rsidRDefault="002507D7" w:rsidP="002507D7">
            <w:pPr>
              <w:pStyle w:val="afa"/>
            </w:pPr>
            <w:r w:rsidRPr="00561088">
              <w:t xml:space="preserve">Наименование документа </w:t>
            </w:r>
          </w:p>
        </w:tc>
      </w:tr>
      <w:tr w:rsidR="002507D7" w14:paraId="309223F6" w14:textId="77777777" w:rsidTr="002507D7">
        <w:trPr>
          <w:cantSplit/>
        </w:trPr>
        <w:tc>
          <w:tcPr>
            <w:tcW w:w="720" w:type="dxa"/>
          </w:tcPr>
          <w:p w14:paraId="0DB90DFC" w14:textId="77777777" w:rsidR="002507D7" w:rsidRPr="00561088" w:rsidRDefault="002507D7" w:rsidP="002507D7">
            <w:pPr>
              <w:pStyle w:val="afa"/>
              <w:spacing w:before="20" w:after="20"/>
              <w:ind w:left="-108"/>
              <w:jc w:val="center"/>
              <w:rPr>
                <w:rStyle w:val="af9"/>
              </w:rPr>
            </w:pPr>
            <w:r w:rsidRPr="00561088">
              <w:rPr>
                <w:rStyle w:val="af9"/>
              </w:rPr>
              <w:t>2</w:t>
            </w:r>
          </w:p>
        </w:tc>
        <w:tc>
          <w:tcPr>
            <w:tcW w:w="1831" w:type="dxa"/>
          </w:tcPr>
          <w:p w14:paraId="0F5A2D07"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0401071</w:t>
            </w:r>
          </w:p>
        </w:tc>
        <w:tc>
          <w:tcPr>
            <w:tcW w:w="7230" w:type="dxa"/>
          </w:tcPr>
          <w:p w14:paraId="117E2D07" w14:textId="77777777" w:rsidR="002507D7" w:rsidRPr="00561088" w:rsidRDefault="002507D7" w:rsidP="002507D7">
            <w:pPr>
              <w:pStyle w:val="afa"/>
            </w:pPr>
            <w:r w:rsidRPr="00561088">
              <w:t>Номер формы по ОКУД ОК 011-93, класс "Унифицированная система банковской документации"</w:t>
            </w:r>
          </w:p>
        </w:tc>
      </w:tr>
      <w:tr w:rsidR="002507D7" w14:paraId="1DFE3CBD" w14:textId="77777777" w:rsidTr="002507D7">
        <w:trPr>
          <w:cantSplit/>
        </w:trPr>
        <w:tc>
          <w:tcPr>
            <w:tcW w:w="720" w:type="dxa"/>
          </w:tcPr>
          <w:p w14:paraId="717A539B" w14:textId="77777777" w:rsidR="002507D7" w:rsidRPr="00561088" w:rsidRDefault="002507D7" w:rsidP="002507D7">
            <w:pPr>
              <w:pStyle w:val="afa"/>
              <w:spacing w:before="20" w:after="20"/>
              <w:ind w:left="-108"/>
              <w:jc w:val="center"/>
              <w:rPr>
                <w:rStyle w:val="af9"/>
              </w:rPr>
            </w:pPr>
            <w:r w:rsidRPr="00561088">
              <w:rPr>
                <w:rStyle w:val="af9"/>
              </w:rPr>
              <w:t>3</w:t>
            </w:r>
          </w:p>
        </w:tc>
        <w:tc>
          <w:tcPr>
            <w:tcW w:w="1831" w:type="dxa"/>
          </w:tcPr>
          <w:p w14:paraId="7CE646D5"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w:t>
            </w:r>
          </w:p>
        </w:tc>
        <w:tc>
          <w:tcPr>
            <w:tcW w:w="7230" w:type="dxa"/>
          </w:tcPr>
          <w:p w14:paraId="29385E61" w14:textId="77777777" w:rsidR="002507D7" w:rsidRPr="00561088" w:rsidRDefault="002507D7" w:rsidP="002507D7">
            <w:pPr>
              <w:pStyle w:val="afa"/>
            </w:pPr>
            <w:r w:rsidRPr="00561088">
              <w:t xml:space="preserve">Номер инкассового поручения. </w:t>
            </w:r>
          </w:p>
          <w:p w14:paraId="72897299" w14:textId="77777777" w:rsidR="002507D7" w:rsidRPr="00561088" w:rsidRDefault="002507D7" w:rsidP="002507D7">
            <w:pPr>
              <w:pStyle w:val="afa"/>
            </w:pPr>
            <w:r w:rsidRPr="00561088">
              <w:t xml:space="preserve"> Указывается номер инкассового поручения цифрами. В случае, если номер состоит более чем из трех цифр, инкассовые поручения при осуществлении платежей через расчетную сеть Банка России идентифицируются по трем последним разрядам номера, которые должны быть отличны от "000"</w:t>
            </w:r>
          </w:p>
        </w:tc>
      </w:tr>
      <w:tr w:rsidR="002507D7" w14:paraId="12F62B9A" w14:textId="77777777" w:rsidTr="002507D7">
        <w:trPr>
          <w:cantSplit/>
        </w:trPr>
        <w:tc>
          <w:tcPr>
            <w:tcW w:w="720" w:type="dxa"/>
          </w:tcPr>
          <w:p w14:paraId="3D6CDA87" w14:textId="77777777" w:rsidR="002507D7" w:rsidRPr="00561088" w:rsidRDefault="002507D7" w:rsidP="002507D7">
            <w:pPr>
              <w:pStyle w:val="afa"/>
              <w:spacing w:before="20" w:after="20"/>
              <w:ind w:left="-108"/>
              <w:jc w:val="center"/>
              <w:rPr>
                <w:rStyle w:val="af9"/>
              </w:rPr>
            </w:pPr>
            <w:r w:rsidRPr="00561088">
              <w:rPr>
                <w:rStyle w:val="af9"/>
              </w:rPr>
              <w:t>4</w:t>
            </w:r>
          </w:p>
        </w:tc>
        <w:tc>
          <w:tcPr>
            <w:tcW w:w="1831" w:type="dxa"/>
          </w:tcPr>
          <w:p w14:paraId="14084BE8"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Дата</w:t>
            </w:r>
          </w:p>
        </w:tc>
        <w:tc>
          <w:tcPr>
            <w:tcW w:w="7230" w:type="dxa"/>
          </w:tcPr>
          <w:p w14:paraId="1D54B51C" w14:textId="77777777" w:rsidR="002507D7" w:rsidRPr="00561088" w:rsidRDefault="002507D7" w:rsidP="002507D7">
            <w:pPr>
              <w:pStyle w:val="afa"/>
            </w:pPr>
            <w:r w:rsidRPr="00561088">
              <w:t>Дата составления инкассового поручения.</w:t>
            </w:r>
          </w:p>
          <w:p w14:paraId="55B4C4FE" w14:textId="77777777" w:rsidR="002507D7" w:rsidRPr="00561088" w:rsidRDefault="002507D7" w:rsidP="002507D7">
            <w:pPr>
              <w:pStyle w:val="afa"/>
            </w:pPr>
            <w:r w:rsidRPr="00561088">
              <w:t>Указываются число, месяц, год - цифрами (в формате ДД.ММ.ГГГГ) или число - цифрами, месяц - прописью, год - цифрами (полностью)</w:t>
            </w:r>
          </w:p>
        </w:tc>
      </w:tr>
      <w:tr w:rsidR="002507D7" w14:paraId="5497FDCB" w14:textId="77777777" w:rsidTr="002507D7">
        <w:trPr>
          <w:cantSplit/>
        </w:trPr>
        <w:tc>
          <w:tcPr>
            <w:tcW w:w="720" w:type="dxa"/>
          </w:tcPr>
          <w:p w14:paraId="08F378EF" w14:textId="77777777" w:rsidR="002507D7" w:rsidRPr="00561088" w:rsidRDefault="002507D7" w:rsidP="002507D7">
            <w:pPr>
              <w:pStyle w:val="afa"/>
              <w:spacing w:before="20" w:after="20"/>
              <w:ind w:left="-108"/>
              <w:jc w:val="center"/>
              <w:rPr>
                <w:rStyle w:val="af9"/>
              </w:rPr>
            </w:pPr>
            <w:r w:rsidRPr="00561088">
              <w:rPr>
                <w:rStyle w:val="af9"/>
              </w:rPr>
              <w:t>5</w:t>
            </w:r>
          </w:p>
        </w:tc>
        <w:tc>
          <w:tcPr>
            <w:tcW w:w="1831" w:type="dxa"/>
          </w:tcPr>
          <w:p w14:paraId="7F730EF6"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Вид платежа </w:t>
            </w:r>
          </w:p>
        </w:tc>
        <w:tc>
          <w:tcPr>
            <w:tcW w:w="7230" w:type="dxa"/>
          </w:tcPr>
          <w:p w14:paraId="7C11DEA9" w14:textId="77777777" w:rsidR="002507D7" w:rsidRPr="00561088" w:rsidRDefault="002507D7" w:rsidP="002507D7">
            <w:pPr>
              <w:pStyle w:val="afa"/>
            </w:pPr>
            <w:r w:rsidRPr="00561088">
              <w:t>Заполняется после указаний Банка России</w:t>
            </w:r>
          </w:p>
        </w:tc>
      </w:tr>
      <w:tr w:rsidR="002507D7" w14:paraId="2557DDC8" w14:textId="77777777" w:rsidTr="002507D7">
        <w:trPr>
          <w:cantSplit/>
        </w:trPr>
        <w:tc>
          <w:tcPr>
            <w:tcW w:w="720" w:type="dxa"/>
          </w:tcPr>
          <w:p w14:paraId="65F02D16" w14:textId="77777777" w:rsidR="002507D7" w:rsidRPr="00561088" w:rsidRDefault="002507D7" w:rsidP="002507D7">
            <w:pPr>
              <w:pStyle w:val="afa"/>
              <w:spacing w:before="20" w:after="20"/>
              <w:ind w:left="-108"/>
              <w:jc w:val="center"/>
              <w:rPr>
                <w:rStyle w:val="af9"/>
              </w:rPr>
            </w:pPr>
            <w:r w:rsidRPr="00561088">
              <w:rPr>
                <w:rStyle w:val="af9"/>
              </w:rPr>
              <w:t>6</w:t>
            </w:r>
          </w:p>
        </w:tc>
        <w:tc>
          <w:tcPr>
            <w:tcW w:w="1831" w:type="dxa"/>
          </w:tcPr>
          <w:p w14:paraId="49FE84C0"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Сумма прописью</w:t>
            </w:r>
          </w:p>
        </w:tc>
        <w:tc>
          <w:tcPr>
            <w:tcW w:w="7230" w:type="dxa"/>
          </w:tcPr>
          <w:p w14:paraId="443798D6" w14:textId="77777777" w:rsidR="002507D7" w:rsidRPr="00561088" w:rsidRDefault="002507D7" w:rsidP="002507D7">
            <w:pPr>
              <w:pStyle w:val="afa"/>
            </w:pPr>
            <w:r w:rsidRPr="00561088">
              <w:t>Указывается с начала строки с заглавной буквы сумма платежа прописью в рублях, при этом слово "рубль" ("рублей", "рубля") не сокращается, копейки указываются цифрами, слово "копейка" ("копейки", "копеек") также не</w:t>
            </w:r>
          </w:p>
          <w:p w14:paraId="23EF107A" w14:textId="77777777" w:rsidR="002507D7" w:rsidRPr="00561088" w:rsidRDefault="002507D7" w:rsidP="002507D7">
            <w:pPr>
              <w:pStyle w:val="afa"/>
            </w:pPr>
            <w:r w:rsidRPr="00561088">
              <w:t xml:space="preserve"> сокращается. Если сумма платежа прописью выражена в целых рублях, то копейки можно не указывать, при этом в поле "Сумма" указываются сумма платежа и знак равенства "="</w:t>
            </w:r>
          </w:p>
        </w:tc>
      </w:tr>
      <w:tr w:rsidR="002507D7" w14:paraId="264AACCE" w14:textId="77777777" w:rsidTr="002507D7">
        <w:trPr>
          <w:cantSplit/>
        </w:trPr>
        <w:tc>
          <w:tcPr>
            <w:tcW w:w="720" w:type="dxa"/>
          </w:tcPr>
          <w:p w14:paraId="36E403BE" w14:textId="77777777" w:rsidR="002507D7" w:rsidRPr="00561088" w:rsidRDefault="002507D7" w:rsidP="002507D7">
            <w:pPr>
              <w:pStyle w:val="afa"/>
              <w:spacing w:before="20" w:after="20"/>
              <w:ind w:left="-108"/>
              <w:jc w:val="center"/>
              <w:rPr>
                <w:rStyle w:val="af9"/>
              </w:rPr>
            </w:pPr>
            <w:r w:rsidRPr="00561088">
              <w:rPr>
                <w:rStyle w:val="af9"/>
              </w:rPr>
              <w:t>7</w:t>
            </w:r>
          </w:p>
        </w:tc>
        <w:tc>
          <w:tcPr>
            <w:tcW w:w="1831" w:type="dxa"/>
          </w:tcPr>
          <w:p w14:paraId="647071C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Сумма</w:t>
            </w:r>
          </w:p>
        </w:tc>
        <w:tc>
          <w:tcPr>
            <w:tcW w:w="7230" w:type="dxa"/>
          </w:tcPr>
          <w:p w14:paraId="48CAC740" w14:textId="77777777" w:rsidR="002507D7" w:rsidRPr="00561088" w:rsidRDefault="002507D7" w:rsidP="002507D7">
            <w:pPr>
              <w:pStyle w:val="afa"/>
            </w:pPr>
            <w:r w:rsidRPr="00561088">
              <w:t>Указывается сумма платежа цифрами, рубли отделяются от копеек знаком тире "-". Если сумма платежа цифрами выражена в целых рублях, то копейки можно не указывать, в этом случае указываются сумма платежа и знак равенства "=", при этом в поле "Сумма прописью" указывается сумма платежа в целых рублях</w:t>
            </w:r>
          </w:p>
        </w:tc>
      </w:tr>
      <w:tr w:rsidR="002507D7" w14:paraId="2FD1A976" w14:textId="77777777" w:rsidTr="002507D7">
        <w:trPr>
          <w:cantSplit/>
        </w:trPr>
        <w:tc>
          <w:tcPr>
            <w:tcW w:w="720" w:type="dxa"/>
          </w:tcPr>
          <w:p w14:paraId="19D42A6A" w14:textId="77777777" w:rsidR="002507D7" w:rsidRPr="00561088" w:rsidRDefault="002507D7" w:rsidP="002507D7">
            <w:pPr>
              <w:pStyle w:val="afa"/>
              <w:spacing w:before="20" w:after="20"/>
              <w:ind w:left="-108"/>
              <w:jc w:val="center"/>
              <w:rPr>
                <w:rStyle w:val="af9"/>
              </w:rPr>
            </w:pPr>
            <w:r w:rsidRPr="00561088">
              <w:rPr>
                <w:rStyle w:val="af9"/>
              </w:rPr>
              <w:t>8</w:t>
            </w:r>
          </w:p>
        </w:tc>
        <w:tc>
          <w:tcPr>
            <w:tcW w:w="1831" w:type="dxa"/>
          </w:tcPr>
          <w:p w14:paraId="7B6BD43C"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Плательщик</w:t>
            </w:r>
          </w:p>
        </w:tc>
        <w:tc>
          <w:tcPr>
            <w:tcW w:w="7230" w:type="dxa"/>
          </w:tcPr>
          <w:p w14:paraId="72B9F6AF" w14:textId="77777777" w:rsidR="002507D7" w:rsidRPr="00561088" w:rsidRDefault="002507D7" w:rsidP="002507D7">
            <w:pPr>
              <w:pStyle w:val="afa"/>
            </w:pPr>
            <w:r w:rsidRPr="00561088">
              <w:t xml:space="preserve">Указывается наименование плательщика средств. </w:t>
            </w:r>
          </w:p>
          <w:p w14:paraId="63397F33" w14:textId="77777777" w:rsidR="002507D7" w:rsidRPr="00561088" w:rsidRDefault="002507D7" w:rsidP="002507D7">
            <w:pPr>
              <w:pStyle w:val="afa"/>
            </w:pPr>
            <w:r w:rsidRPr="00561088">
              <w:t xml:space="preserve"> Дополнительно указываются наименование и местонахождение (сокращенные) филиала кредитной организации, обслуживающего плательщика, номер лицевого счета которого проставлен в поле "Сч. N" плательщика, и платеж осуществляется через счет межфилиальных расчетов, при этом номер счета межфилиальных расчетов филиала не проставляется</w:t>
            </w:r>
          </w:p>
        </w:tc>
      </w:tr>
      <w:tr w:rsidR="002507D7" w14:paraId="54FF3B41" w14:textId="77777777" w:rsidTr="002507D7">
        <w:trPr>
          <w:cantSplit/>
        </w:trPr>
        <w:tc>
          <w:tcPr>
            <w:tcW w:w="720" w:type="dxa"/>
          </w:tcPr>
          <w:p w14:paraId="195ED6DB" w14:textId="77777777" w:rsidR="002507D7" w:rsidRPr="00561088" w:rsidRDefault="002507D7" w:rsidP="002507D7">
            <w:pPr>
              <w:pStyle w:val="afa"/>
              <w:spacing w:before="20" w:after="20"/>
              <w:ind w:left="-108"/>
              <w:jc w:val="center"/>
              <w:rPr>
                <w:rStyle w:val="af9"/>
              </w:rPr>
            </w:pPr>
            <w:r w:rsidRPr="00561088">
              <w:rPr>
                <w:rStyle w:val="af9"/>
              </w:rPr>
              <w:t>9</w:t>
            </w:r>
          </w:p>
        </w:tc>
        <w:tc>
          <w:tcPr>
            <w:tcW w:w="1831" w:type="dxa"/>
          </w:tcPr>
          <w:p w14:paraId="666551D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Сч. N </w:t>
            </w:r>
          </w:p>
        </w:tc>
        <w:tc>
          <w:tcPr>
            <w:tcW w:w="7230" w:type="dxa"/>
          </w:tcPr>
          <w:p w14:paraId="5802A855" w14:textId="77777777" w:rsidR="002507D7" w:rsidRPr="00561088" w:rsidRDefault="002507D7" w:rsidP="002507D7">
            <w:pPr>
              <w:pStyle w:val="afa"/>
            </w:pPr>
            <w:r w:rsidRPr="00561088">
              <w:t xml:space="preserve">Номер счета плательщика. </w:t>
            </w:r>
          </w:p>
          <w:p w14:paraId="7900BA4A" w14:textId="77777777" w:rsidR="002507D7" w:rsidRPr="00561088" w:rsidRDefault="002507D7" w:rsidP="002507D7">
            <w:pPr>
              <w:pStyle w:val="afa"/>
            </w:pPr>
            <w:r w:rsidRPr="00561088">
              <w:t xml:space="preserve"> Проставляется номер лицевого счета плательщика в кредитной организации, филиале кредитной организации или в учреждении Банка России, сформированный в соответствии с правилами ведения бухгалтерского учета в Банке России или </w:t>
            </w:r>
            <w:hyperlink r:id="rId202" w:history="1">
              <w:r w:rsidRPr="00561088">
                <w:t>правилами</w:t>
              </w:r>
            </w:hyperlink>
            <w:r w:rsidRPr="00561088">
              <w:t xml:space="preserve"> ведения бухгалтерского учета в кредитных организациях, расположенных на территории Российской</w:t>
            </w:r>
          </w:p>
          <w:p w14:paraId="2BF79AED" w14:textId="77777777" w:rsidR="002507D7" w:rsidRPr="00561088" w:rsidRDefault="002507D7" w:rsidP="002507D7">
            <w:pPr>
              <w:pStyle w:val="afa"/>
            </w:pPr>
            <w:r w:rsidRPr="00561088">
              <w:t xml:space="preserve"> Федерации.  Номер лицевого счета в кредитной организации, филиале кредитной организации может не проставляться, если плательщиком является кредитная организация, филиал кредитной организации</w:t>
            </w:r>
          </w:p>
        </w:tc>
      </w:tr>
      <w:tr w:rsidR="002507D7" w14:paraId="434D1F84" w14:textId="77777777" w:rsidTr="002507D7">
        <w:trPr>
          <w:cantSplit/>
        </w:trPr>
        <w:tc>
          <w:tcPr>
            <w:tcW w:w="720" w:type="dxa"/>
          </w:tcPr>
          <w:p w14:paraId="5E911F8D" w14:textId="77777777" w:rsidR="002507D7" w:rsidRPr="00561088" w:rsidRDefault="002507D7" w:rsidP="002507D7">
            <w:pPr>
              <w:pStyle w:val="afa"/>
              <w:spacing w:before="20" w:after="20"/>
              <w:ind w:left="-108"/>
              <w:jc w:val="center"/>
              <w:rPr>
                <w:rStyle w:val="af9"/>
              </w:rPr>
            </w:pPr>
            <w:r w:rsidRPr="00561088">
              <w:rPr>
                <w:rStyle w:val="af9"/>
              </w:rPr>
              <w:t>10</w:t>
            </w:r>
          </w:p>
        </w:tc>
        <w:tc>
          <w:tcPr>
            <w:tcW w:w="1831" w:type="dxa"/>
          </w:tcPr>
          <w:p w14:paraId="0074567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Банк плательщика</w:t>
            </w:r>
          </w:p>
        </w:tc>
        <w:tc>
          <w:tcPr>
            <w:tcW w:w="7230" w:type="dxa"/>
          </w:tcPr>
          <w:p w14:paraId="0A26D354" w14:textId="77777777" w:rsidR="002507D7" w:rsidRPr="00561088" w:rsidRDefault="002507D7" w:rsidP="002507D7">
            <w:pPr>
              <w:pStyle w:val="afa"/>
            </w:pPr>
            <w:r w:rsidRPr="00561088">
              <w:t>Указываются наименование и местонахождение кредитной организации, филиала кредитной организации или учреждения Банка России, чей БИК указан в поле "БИК" банка плательщика. Если плательщиком средств является</w:t>
            </w:r>
          </w:p>
          <w:p w14:paraId="0E85EFCC" w14:textId="77777777" w:rsidR="002507D7" w:rsidRPr="00561088" w:rsidRDefault="002507D7" w:rsidP="002507D7">
            <w:pPr>
              <w:pStyle w:val="afa"/>
            </w:pPr>
            <w:r w:rsidRPr="00561088">
              <w:t>кредитная организация, филиал кредитной организации, чье наименование указано в поле "Плательщик", то наименование этой кредитной организации, филиала кредитной организации указывается повторно в поле "Банк плательщика"</w:t>
            </w:r>
          </w:p>
        </w:tc>
      </w:tr>
      <w:tr w:rsidR="002507D7" w14:paraId="020F0109" w14:textId="77777777" w:rsidTr="002507D7">
        <w:trPr>
          <w:cantSplit/>
        </w:trPr>
        <w:tc>
          <w:tcPr>
            <w:tcW w:w="720" w:type="dxa"/>
          </w:tcPr>
          <w:p w14:paraId="00BEE835" w14:textId="77777777" w:rsidR="002507D7" w:rsidRPr="00561088" w:rsidRDefault="002507D7" w:rsidP="002507D7">
            <w:pPr>
              <w:pStyle w:val="afa"/>
              <w:spacing w:before="20" w:after="20"/>
              <w:ind w:left="-108"/>
              <w:jc w:val="center"/>
              <w:rPr>
                <w:rStyle w:val="af9"/>
              </w:rPr>
            </w:pPr>
            <w:r w:rsidRPr="00561088">
              <w:rPr>
                <w:rStyle w:val="af9"/>
              </w:rPr>
              <w:t>11</w:t>
            </w:r>
          </w:p>
        </w:tc>
        <w:tc>
          <w:tcPr>
            <w:tcW w:w="1831" w:type="dxa"/>
          </w:tcPr>
          <w:p w14:paraId="36DEDB92"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БИК</w:t>
            </w:r>
          </w:p>
        </w:tc>
        <w:tc>
          <w:tcPr>
            <w:tcW w:w="7230" w:type="dxa"/>
          </w:tcPr>
          <w:p w14:paraId="1E9A5139" w14:textId="77777777" w:rsidR="002507D7" w:rsidRPr="00561088" w:rsidRDefault="002507D7" w:rsidP="002507D7">
            <w:pPr>
              <w:pStyle w:val="afa"/>
            </w:pPr>
            <w:r w:rsidRPr="00561088">
              <w:t xml:space="preserve">Банковский идентификационный код (БИК) банка плательщика. </w:t>
            </w:r>
          </w:p>
          <w:p w14:paraId="212ACD34" w14:textId="77777777" w:rsidR="002507D7" w:rsidRPr="00561088" w:rsidRDefault="002507D7" w:rsidP="002507D7">
            <w:pPr>
              <w:pStyle w:val="afa"/>
            </w:pPr>
            <w:r w:rsidRPr="00561088">
              <w:t>Указывается БИК кредитной организации, филиала кредитной организации или учреждения Банка России в соответствии со "Справочником БИК РФ"</w:t>
            </w:r>
          </w:p>
        </w:tc>
      </w:tr>
      <w:tr w:rsidR="002507D7" w14:paraId="7CBCB264" w14:textId="77777777" w:rsidTr="002507D7">
        <w:trPr>
          <w:cantSplit/>
        </w:trPr>
        <w:tc>
          <w:tcPr>
            <w:tcW w:w="720" w:type="dxa"/>
          </w:tcPr>
          <w:p w14:paraId="14A77224" w14:textId="77777777" w:rsidR="002507D7" w:rsidRPr="00561088" w:rsidRDefault="002507D7" w:rsidP="002507D7">
            <w:pPr>
              <w:pStyle w:val="afa"/>
              <w:spacing w:before="20" w:after="20"/>
              <w:ind w:left="-108"/>
              <w:jc w:val="center"/>
              <w:rPr>
                <w:rStyle w:val="af9"/>
              </w:rPr>
            </w:pPr>
            <w:r w:rsidRPr="00561088">
              <w:rPr>
                <w:rStyle w:val="af9"/>
              </w:rPr>
              <w:t>12</w:t>
            </w:r>
          </w:p>
        </w:tc>
        <w:tc>
          <w:tcPr>
            <w:tcW w:w="1831" w:type="dxa"/>
          </w:tcPr>
          <w:p w14:paraId="76D28793"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Сч. N</w:t>
            </w:r>
          </w:p>
        </w:tc>
        <w:tc>
          <w:tcPr>
            <w:tcW w:w="7230" w:type="dxa"/>
          </w:tcPr>
          <w:p w14:paraId="05A8019A" w14:textId="77777777" w:rsidR="002507D7" w:rsidRPr="00561088" w:rsidRDefault="002507D7" w:rsidP="002507D7">
            <w:pPr>
              <w:pStyle w:val="afa"/>
            </w:pPr>
            <w:r w:rsidRPr="00561088">
              <w:t xml:space="preserve">Номер счета банка плательщика. </w:t>
            </w:r>
          </w:p>
          <w:p w14:paraId="19521357" w14:textId="77777777" w:rsidR="002507D7" w:rsidRPr="00561088" w:rsidRDefault="002507D7" w:rsidP="002507D7">
            <w:pPr>
              <w:pStyle w:val="afa"/>
            </w:pPr>
            <w:r w:rsidRPr="00561088">
              <w:t>Проставляется номер корреспондентского счета (субсчета), открытый кредитной организации, филиалу кредитной организации в учреждении Банка России, или не заполняется, если плательщик - клиент, не являющийся кредитной организацией, филиалом кредитной организации, обслуживается в учреждении Банка России, или учреждение Банка России</w:t>
            </w:r>
          </w:p>
        </w:tc>
      </w:tr>
      <w:tr w:rsidR="002507D7" w14:paraId="41C4B015" w14:textId="77777777" w:rsidTr="002507D7">
        <w:trPr>
          <w:cantSplit/>
        </w:trPr>
        <w:tc>
          <w:tcPr>
            <w:tcW w:w="720" w:type="dxa"/>
          </w:tcPr>
          <w:p w14:paraId="6E149299" w14:textId="77777777" w:rsidR="002507D7" w:rsidRPr="00561088" w:rsidRDefault="002507D7" w:rsidP="002507D7">
            <w:pPr>
              <w:pStyle w:val="afa"/>
              <w:spacing w:before="20" w:after="20"/>
              <w:ind w:left="-108"/>
              <w:jc w:val="center"/>
              <w:rPr>
                <w:rStyle w:val="af9"/>
              </w:rPr>
            </w:pPr>
            <w:r w:rsidRPr="00561088">
              <w:rPr>
                <w:rStyle w:val="af9"/>
              </w:rPr>
              <w:t>13</w:t>
            </w:r>
          </w:p>
        </w:tc>
        <w:tc>
          <w:tcPr>
            <w:tcW w:w="1831" w:type="dxa"/>
          </w:tcPr>
          <w:p w14:paraId="2648E38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Банк получателя</w:t>
            </w:r>
          </w:p>
        </w:tc>
        <w:tc>
          <w:tcPr>
            <w:tcW w:w="7230" w:type="dxa"/>
          </w:tcPr>
          <w:p w14:paraId="554E8EAF" w14:textId="77777777" w:rsidR="002507D7" w:rsidRPr="00561088" w:rsidRDefault="002507D7" w:rsidP="002507D7">
            <w:pPr>
              <w:pStyle w:val="afa"/>
            </w:pPr>
            <w:r w:rsidRPr="00561088">
              <w:t>Указываются наименование и местонахождение кредитной организации, филиала кредитной организации или учреждения Банка России, чей БИК указан в поле "БИК" банка получателя  Если получателем средств является кредитная организация, филиал кредитной организации, чье наименование указано в поле "Получатель", то наименование этой кредитной организации, филиала кредитной организации указывается повторно в поле "Банк получателя"</w:t>
            </w:r>
          </w:p>
        </w:tc>
      </w:tr>
      <w:tr w:rsidR="002507D7" w14:paraId="6872C6AE" w14:textId="77777777" w:rsidTr="002507D7">
        <w:trPr>
          <w:cantSplit/>
        </w:trPr>
        <w:tc>
          <w:tcPr>
            <w:tcW w:w="720" w:type="dxa"/>
          </w:tcPr>
          <w:p w14:paraId="31A3EDAC" w14:textId="77777777" w:rsidR="002507D7" w:rsidRPr="00561088" w:rsidRDefault="002507D7" w:rsidP="002507D7">
            <w:pPr>
              <w:pStyle w:val="afa"/>
              <w:spacing w:before="20" w:after="20"/>
              <w:ind w:left="-108"/>
              <w:jc w:val="center"/>
              <w:rPr>
                <w:rStyle w:val="af9"/>
              </w:rPr>
            </w:pPr>
            <w:r w:rsidRPr="00561088">
              <w:rPr>
                <w:rStyle w:val="af9"/>
              </w:rPr>
              <w:t>14</w:t>
            </w:r>
          </w:p>
        </w:tc>
        <w:tc>
          <w:tcPr>
            <w:tcW w:w="1831" w:type="dxa"/>
          </w:tcPr>
          <w:p w14:paraId="78E1A35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БИК</w:t>
            </w:r>
          </w:p>
        </w:tc>
        <w:tc>
          <w:tcPr>
            <w:tcW w:w="7230" w:type="dxa"/>
          </w:tcPr>
          <w:p w14:paraId="03453CB8" w14:textId="77777777" w:rsidR="002507D7" w:rsidRPr="00561088" w:rsidRDefault="002507D7" w:rsidP="002507D7">
            <w:pPr>
              <w:pStyle w:val="afa"/>
            </w:pPr>
            <w:r w:rsidRPr="00561088">
              <w:t xml:space="preserve">Банковский идентификационный код (БИК) банка получателя. </w:t>
            </w:r>
          </w:p>
          <w:p w14:paraId="12372428" w14:textId="77777777" w:rsidR="002507D7" w:rsidRPr="00561088" w:rsidRDefault="002507D7" w:rsidP="002507D7">
            <w:pPr>
              <w:pStyle w:val="afa"/>
            </w:pPr>
            <w:r w:rsidRPr="00561088">
              <w:t>Указывается БИК кредитной организации, филиала кредитной организации или учреждения Банка России в соответствии со "Справочником БИК РФ"</w:t>
            </w:r>
          </w:p>
        </w:tc>
      </w:tr>
      <w:tr w:rsidR="002507D7" w14:paraId="6EDD5D4B" w14:textId="77777777" w:rsidTr="002507D7">
        <w:trPr>
          <w:cantSplit/>
        </w:trPr>
        <w:tc>
          <w:tcPr>
            <w:tcW w:w="720" w:type="dxa"/>
          </w:tcPr>
          <w:p w14:paraId="163D023E" w14:textId="77777777" w:rsidR="002507D7" w:rsidRPr="00561088" w:rsidRDefault="002507D7" w:rsidP="002507D7">
            <w:pPr>
              <w:pStyle w:val="afa"/>
              <w:spacing w:before="20" w:after="20"/>
              <w:ind w:left="-108"/>
              <w:jc w:val="center"/>
              <w:rPr>
                <w:rStyle w:val="af9"/>
              </w:rPr>
            </w:pPr>
            <w:r w:rsidRPr="00561088">
              <w:rPr>
                <w:rStyle w:val="af9"/>
              </w:rPr>
              <w:t>15</w:t>
            </w:r>
          </w:p>
        </w:tc>
        <w:tc>
          <w:tcPr>
            <w:tcW w:w="1831" w:type="dxa"/>
          </w:tcPr>
          <w:p w14:paraId="3D8BAFC2"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Сч. N </w:t>
            </w:r>
          </w:p>
        </w:tc>
        <w:tc>
          <w:tcPr>
            <w:tcW w:w="7230" w:type="dxa"/>
          </w:tcPr>
          <w:p w14:paraId="32E277E6" w14:textId="77777777" w:rsidR="002507D7" w:rsidRPr="00561088" w:rsidRDefault="002507D7" w:rsidP="002507D7">
            <w:pPr>
              <w:pStyle w:val="afa"/>
            </w:pPr>
            <w:r w:rsidRPr="00561088">
              <w:t xml:space="preserve">Номер счета банка получателя. </w:t>
            </w:r>
          </w:p>
          <w:p w14:paraId="351E84E7" w14:textId="77777777" w:rsidR="002507D7" w:rsidRPr="00561088" w:rsidRDefault="002507D7" w:rsidP="002507D7">
            <w:pPr>
              <w:pStyle w:val="afa"/>
            </w:pPr>
            <w:r w:rsidRPr="00561088">
              <w:t>Проставляется номер корреспондентского счета (субсчета), открытый кредитной организации, филиалу кредитной организации в учреждении Банка России, или не заполняется, если получатель - клиент, не являющийся кредитной организацией, филиалом кредитной организации, обслуживается в учреждении Банка России, или учреждение Банка России</w:t>
            </w:r>
          </w:p>
        </w:tc>
      </w:tr>
      <w:tr w:rsidR="002507D7" w14:paraId="098B0EDF" w14:textId="77777777" w:rsidTr="002507D7">
        <w:trPr>
          <w:cantSplit/>
        </w:trPr>
        <w:tc>
          <w:tcPr>
            <w:tcW w:w="720" w:type="dxa"/>
          </w:tcPr>
          <w:p w14:paraId="3D50FC1C" w14:textId="77777777" w:rsidR="002507D7" w:rsidRPr="00561088" w:rsidRDefault="002507D7" w:rsidP="002507D7">
            <w:pPr>
              <w:pStyle w:val="afa"/>
              <w:spacing w:before="20" w:after="20"/>
              <w:ind w:left="-108"/>
              <w:jc w:val="center"/>
              <w:rPr>
                <w:rStyle w:val="af9"/>
              </w:rPr>
            </w:pPr>
            <w:r w:rsidRPr="00561088">
              <w:rPr>
                <w:rStyle w:val="af9"/>
              </w:rPr>
              <w:t>16</w:t>
            </w:r>
          </w:p>
        </w:tc>
        <w:tc>
          <w:tcPr>
            <w:tcW w:w="1831" w:type="dxa"/>
          </w:tcPr>
          <w:p w14:paraId="66E48D5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Получатель</w:t>
            </w:r>
          </w:p>
        </w:tc>
        <w:tc>
          <w:tcPr>
            <w:tcW w:w="7230" w:type="dxa"/>
          </w:tcPr>
          <w:p w14:paraId="69104F20" w14:textId="77777777" w:rsidR="002507D7" w:rsidRPr="00561088" w:rsidRDefault="002507D7" w:rsidP="002507D7">
            <w:pPr>
              <w:pStyle w:val="afa"/>
            </w:pPr>
            <w:r w:rsidRPr="00561088">
              <w:t xml:space="preserve">Указывается наименование получателя средств. </w:t>
            </w:r>
          </w:p>
          <w:p w14:paraId="31B861C2" w14:textId="77777777" w:rsidR="002507D7" w:rsidRPr="00561088" w:rsidRDefault="002507D7" w:rsidP="002507D7">
            <w:pPr>
              <w:pStyle w:val="afa"/>
            </w:pPr>
            <w:r w:rsidRPr="00561088">
              <w:t>Дополнительно указываются наименование и местонахождение (сокращенные) филиала кредитной организации, обслуживающего получателя, номер лицевого счета которого проставлен в поле "Сч. N" получателя, и платеж осуществляется через счет межфилиальных расчетов, при этом номер счета межфилиальных расчетов филиала не проставляется</w:t>
            </w:r>
          </w:p>
        </w:tc>
      </w:tr>
      <w:tr w:rsidR="002507D7" w14:paraId="65BA5485" w14:textId="77777777" w:rsidTr="002507D7">
        <w:trPr>
          <w:cantSplit/>
        </w:trPr>
        <w:tc>
          <w:tcPr>
            <w:tcW w:w="720" w:type="dxa"/>
          </w:tcPr>
          <w:p w14:paraId="36C627C0" w14:textId="77777777" w:rsidR="002507D7" w:rsidRPr="00561088" w:rsidRDefault="002507D7" w:rsidP="002507D7">
            <w:pPr>
              <w:pStyle w:val="afa"/>
              <w:spacing w:before="20" w:after="20"/>
              <w:ind w:left="-108"/>
              <w:jc w:val="center"/>
              <w:rPr>
                <w:rStyle w:val="af9"/>
              </w:rPr>
            </w:pPr>
            <w:r w:rsidRPr="00561088">
              <w:rPr>
                <w:rStyle w:val="af9"/>
              </w:rPr>
              <w:t>17</w:t>
            </w:r>
          </w:p>
        </w:tc>
        <w:tc>
          <w:tcPr>
            <w:tcW w:w="1831" w:type="dxa"/>
          </w:tcPr>
          <w:p w14:paraId="6AEFC711"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Сч. N</w:t>
            </w:r>
          </w:p>
        </w:tc>
        <w:tc>
          <w:tcPr>
            <w:tcW w:w="7230" w:type="dxa"/>
          </w:tcPr>
          <w:p w14:paraId="0BB4BA9C" w14:textId="77777777" w:rsidR="002507D7" w:rsidRPr="00561088" w:rsidRDefault="002507D7" w:rsidP="002507D7">
            <w:pPr>
              <w:pStyle w:val="afa"/>
            </w:pPr>
            <w:r w:rsidRPr="00561088">
              <w:t xml:space="preserve">Номер счета получателя. </w:t>
            </w:r>
          </w:p>
          <w:p w14:paraId="2F67A7A6" w14:textId="77777777" w:rsidR="002507D7" w:rsidRPr="00561088" w:rsidRDefault="002507D7" w:rsidP="002507D7">
            <w:pPr>
              <w:pStyle w:val="afa"/>
            </w:pPr>
            <w:r w:rsidRPr="00561088">
              <w:t xml:space="preserve">Проставляется номер лицевого счета получателя в кредитной организации, филиале кредитной организации или в учреждении Банка России, сформированный в соответствии с правилами ведения бухгалтерского учета в Банке России или </w:t>
            </w:r>
            <w:hyperlink r:id="rId203" w:history="1">
              <w:r w:rsidRPr="00561088">
                <w:t>правилами</w:t>
              </w:r>
            </w:hyperlink>
            <w:r w:rsidRPr="00561088">
              <w:t xml:space="preserve"> ведения бухгалтерского учета в кредитных организациях, расположенных на территории Российской Федерации. </w:t>
            </w:r>
          </w:p>
          <w:p w14:paraId="36974EE4" w14:textId="77777777" w:rsidR="002507D7" w:rsidRPr="00561088" w:rsidRDefault="002507D7" w:rsidP="002507D7">
            <w:pPr>
              <w:pStyle w:val="afa"/>
            </w:pPr>
            <w:r w:rsidRPr="00561088">
              <w:t>Номер лицевого счета в кредитной организации, филиале кредитной организации может не проставляться, если получателем является кредитная организация, филиал кредитной организации</w:t>
            </w:r>
          </w:p>
        </w:tc>
      </w:tr>
      <w:tr w:rsidR="002507D7" w14:paraId="3FF5CABA" w14:textId="77777777" w:rsidTr="002507D7">
        <w:trPr>
          <w:cantSplit/>
        </w:trPr>
        <w:tc>
          <w:tcPr>
            <w:tcW w:w="720" w:type="dxa"/>
          </w:tcPr>
          <w:p w14:paraId="38496E66" w14:textId="77777777" w:rsidR="002507D7" w:rsidRPr="00561088" w:rsidRDefault="002507D7" w:rsidP="002507D7">
            <w:pPr>
              <w:pStyle w:val="afa"/>
              <w:spacing w:before="20" w:after="20"/>
              <w:ind w:left="-108"/>
              <w:jc w:val="center"/>
              <w:rPr>
                <w:rStyle w:val="af9"/>
              </w:rPr>
            </w:pPr>
            <w:r w:rsidRPr="00561088">
              <w:rPr>
                <w:rStyle w:val="af9"/>
              </w:rPr>
              <w:t>18</w:t>
            </w:r>
          </w:p>
        </w:tc>
        <w:tc>
          <w:tcPr>
            <w:tcW w:w="1831" w:type="dxa"/>
          </w:tcPr>
          <w:p w14:paraId="741D1119"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Вид оп. </w:t>
            </w:r>
          </w:p>
        </w:tc>
        <w:tc>
          <w:tcPr>
            <w:tcW w:w="7230" w:type="dxa"/>
          </w:tcPr>
          <w:p w14:paraId="1A25E851" w14:textId="77777777" w:rsidR="002507D7" w:rsidRPr="00561088" w:rsidRDefault="002507D7" w:rsidP="002507D7">
            <w:pPr>
              <w:pStyle w:val="afa"/>
            </w:pPr>
            <w:r w:rsidRPr="00561088">
              <w:t xml:space="preserve">Вид операции. </w:t>
            </w:r>
          </w:p>
          <w:p w14:paraId="3B4E2532" w14:textId="77777777" w:rsidR="002507D7" w:rsidRPr="00561088" w:rsidRDefault="002507D7" w:rsidP="002507D7">
            <w:pPr>
              <w:pStyle w:val="afa"/>
            </w:pPr>
            <w:r w:rsidRPr="00561088">
              <w:t xml:space="preserve">Проставляется шифр (06) согласно правилам ведения бухгалтерского учета в Банке России или </w:t>
            </w:r>
            <w:hyperlink r:id="rId204" w:history="1">
              <w:r w:rsidRPr="00561088">
                <w:t>правилам</w:t>
              </w:r>
            </w:hyperlink>
            <w:r w:rsidRPr="00561088">
              <w:t xml:space="preserve"> ведения бухгалтерского учета в кредитных организациях, расположенных на территории Российской Федерации</w:t>
            </w:r>
          </w:p>
        </w:tc>
      </w:tr>
      <w:tr w:rsidR="002507D7" w14:paraId="7461C9C7" w14:textId="77777777" w:rsidTr="002507D7">
        <w:trPr>
          <w:cantSplit/>
        </w:trPr>
        <w:tc>
          <w:tcPr>
            <w:tcW w:w="720" w:type="dxa"/>
          </w:tcPr>
          <w:p w14:paraId="536F1A0F" w14:textId="77777777" w:rsidR="002507D7" w:rsidRPr="00561088" w:rsidRDefault="002507D7" w:rsidP="002507D7">
            <w:pPr>
              <w:pStyle w:val="afa"/>
              <w:spacing w:before="20" w:after="20"/>
              <w:ind w:left="-108"/>
              <w:jc w:val="center"/>
              <w:rPr>
                <w:rStyle w:val="af9"/>
              </w:rPr>
            </w:pPr>
            <w:r w:rsidRPr="00561088">
              <w:rPr>
                <w:rStyle w:val="af9"/>
              </w:rPr>
              <w:t>20</w:t>
            </w:r>
          </w:p>
        </w:tc>
        <w:tc>
          <w:tcPr>
            <w:tcW w:w="1831" w:type="dxa"/>
          </w:tcPr>
          <w:p w14:paraId="68479F24"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Наз. пл.</w:t>
            </w:r>
          </w:p>
        </w:tc>
        <w:tc>
          <w:tcPr>
            <w:tcW w:w="7230" w:type="dxa"/>
          </w:tcPr>
          <w:p w14:paraId="1EB12549" w14:textId="77777777" w:rsidR="002507D7" w:rsidRPr="00561088" w:rsidRDefault="002507D7" w:rsidP="002507D7">
            <w:pPr>
              <w:pStyle w:val="afa"/>
            </w:pPr>
            <w:r w:rsidRPr="00561088">
              <w:t xml:space="preserve">Назначение платежа кодовое. </w:t>
            </w:r>
          </w:p>
          <w:p w14:paraId="0CF02901" w14:textId="77777777" w:rsidR="002507D7" w:rsidRPr="00561088" w:rsidRDefault="002507D7" w:rsidP="002507D7">
            <w:pPr>
              <w:pStyle w:val="afa"/>
            </w:pPr>
            <w:r w:rsidRPr="00561088">
              <w:t>Не заполняется до указаний Банка России</w:t>
            </w:r>
          </w:p>
        </w:tc>
      </w:tr>
      <w:tr w:rsidR="002507D7" w14:paraId="7B73AE62" w14:textId="77777777" w:rsidTr="002507D7">
        <w:trPr>
          <w:cantSplit/>
        </w:trPr>
        <w:tc>
          <w:tcPr>
            <w:tcW w:w="720" w:type="dxa"/>
          </w:tcPr>
          <w:p w14:paraId="6686BCE5" w14:textId="77777777" w:rsidR="002507D7" w:rsidRPr="00561088" w:rsidRDefault="002507D7" w:rsidP="002507D7">
            <w:pPr>
              <w:pStyle w:val="afa"/>
              <w:spacing w:before="20" w:after="20"/>
              <w:ind w:left="-108"/>
              <w:jc w:val="center"/>
              <w:rPr>
                <w:rStyle w:val="af9"/>
              </w:rPr>
            </w:pPr>
            <w:r w:rsidRPr="00561088">
              <w:rPr>
                <w:rStyle w:val="af9"/>
              </w:rPr>
              <w:t>21</w:t>
            </w:r>
          </w:p>
        </w:tc>
        <w:tc>
          <w:tcPr>
            <w:tcW w:w="1831" w:type="dxa"/>
          </w:tcPr>
          <w:p w14:paraId="5A0982B8"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Очер. плат.</w:t>
            </w:r>
          </w:p>
        </w:tc>
        <w:tc>
          <w:tcPr>
            <w:tcW w:w="7230" w:type="dxa"/>
          </w:tcPr>
          <w:p w14:paraId="39E8AB67" w14:textId="77777777" w:rsidR="002507D7" w:rsidRPr="00561088" w:rsidRDefault="002507D7" w:rsidP="002507D7">
            <w:pPr>
              <w:pStyle w:val="afa"/>
            </w:pPr>
            <w:r w:rsidRPr="00561088">
              <w:t xml:space="preserve">Очередность платежа. </w:t>
            </w:r>
          </w:p>
          <w:p w14:paraId="2E04711A" w14:textId="77777777" w:rsidR="002507D7" w:rsidRPr="00561088" w:rsidRDefault="002507D7" w:rsidP="002507D7">
            <w:pPr>
              <w:pStyle w:val="afa"/>
            </w:pPr>
            <w:r w:rsidRPr="00561088">
              <w:t>Проставляется очередность платежа в соответствии с законодательством и нормативными актами Банка России или поле не заполняется в случаях, предусмотренных нормативными актами Банка России</w:t>
            </w:r>
          </w:p>
        </w:tc>
      </w:tr>
      <w:tr w:rsidR="002507D7" w14:paraId="204632F6" w14:textId="77777777" w:rsidTr="002507D7">
        <w:trPr>
          <w:cantSplit/>
        </w:trPr>
        <w:tc>
          <w:tcPr>
            <w:tcW w:w="720" w:type="dxa"/>
          </w:tcPr>
          <w:p w14:paraId="1FF5F1CB" w14:textId="77777777" w:rsidR="002507D7" w:rsidRPr="00561088" w:rsidRDefault="002507D7" w:rsidP="002507D7">
            <w:pPr>
              <w:pStyle w:val="afa"/>
              <w:spacing w:before="20" w:after="20"/>
              <w:ind w:left="-108"/>
              <w:jc w:val="center"/>
              <w:rPr>
                <w:rStyle w:val="af9"/>
              </w:rPr>
            </w:pPr>
            <w:r w:rsidRPr="00561088">
              <w:rPr>
                <w:rStyle w:val="af9"/>
              </w:rPr>
              <w:t>22</w:t>
            </w:r>
          </w:p>
        </w:tc>
        <w:tc>
          <w:tcPr>
            <w:tcW w:w="1831" w:type="dxa"/>
          </w:tcPr>
          <w:p w14:paraId="3949CCE4"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Код</w:t>
            </w:r>
          </w:p>
        </w:tc>
        <w:tc>
          <w:tcPr>
            <w:tcW w:w="7230" w:type="dxa"/>
          </w:tcPr>
          <w:p w14:paraId="5F461FFE" w14:textId="77777777" w:rsidR="002507D7" w:rsidRPr="00561088" w:rsidRDefault="002507D7" w:rsidP="002507D7">
            <w:pPr>
              <w:pStyle w:val="afa"/>
            </w:pPr>
            <w:r w:rsidRPr="00561088">
              <w:t>Не заполняется до указаний Банка России</w:t>
            </w:r>
          </w:p>
        </w:tc>
      </w:tr>
      <w:tr w:rsidR="002507D7" w14:paraId="5D53678E" w14:textId="77777777" w:rsidTr="002507D7">
        <w:trPr>
          <w:cantSplit/>
        </w:trPr>
        <w:tc>
          <w:tcPr>
            <w:tcW w:w="720" w:type="dxa"/>
          </w:tcPr>
          <w:p w14:paraId="401DB91F" w14:textId="77777777" w:rsidR="002507D7" w:rsidRPr="00561088" w:rsidRDefault="002507D7" w:rsidP="002507D7">
            <w:pPr>
              <w:pStyle w:val="afa"/>
              <w:spacing w:before="20" w:after="20"/>
              <w:ind w:left="-108"/>
              <w:jc w:val="center"/>
              <w:rPr>
                <w:rStyle w:val="af9"/>
              </w:rPr>
            </w:pPr>
            <w:r w:rsidRPr="00561088">
              <w:rPr>
                <w:rStyle w:val="af9"/>
              </w:rPr>
              <w:t>23</w:t>
            </w:r>
          </w:p>
        </w:tc>
        <w:tc>
          <w:tcPr>
            <w:tcW w:w="1831" w:type="dxa"/>
          </w:tcPr>
          <w:p w14:paraId="4F53A51D"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Рез. поле</w:t>
            </w:r>
          </w:p>
        </w:tc>
        <w:tc>
          <w:tcPr>
            <w:tcW w:w="7230" w:type="dxa"/>
          </w:tcPr>
          <w:p w14:paraId="56F234FB" w14:textId="77777777" w:rsidR="002507D7" w:rsidRPr="00561088" w:rsidRDefault="002507D7" w:rsidP="002507D7">
            <w:pPr>
              <w:pStyle w:val="afa"/>
            </w:pPr>
            <w:r w:rsidRPr="00561088">
              <w:t xml:space="preserve">Резервное поле. </w:t>
            </w:r>
          </w:p>
          <w:p w14:paraId="24E76D28" w14:textId="4703EA12" w:rsidR="002507D7" w:rsidRPr="00561088" w:rsidRDefault="000E71E0" w:rsidP="002507D7">
            <w:pPr>
              <w:pStyle w:val="afa"/>
            </w:pPr>
            <w:ins w:id="7738" w:author="Беликова Маргарита Николаевна" w:date="2018-09-13T12:47:00Z">
              <w:r>
                <w:t>Заполняется</w:t>
              </w:r>
              <w:r w:rsidRPr="00FD2B71">
                <w:t xml:space="preserve"> </w:t>
              </w:r>
              <w:r>
                <w:t>из</w:t>
              </w:r>
              <w:r w:rsidRPr="00FD2B71">
                <w:t xml:space="preserve"> </w:t>
              </w:r>
              <w:r>
                <w:t>поля</w:t>
              </w:r>
              <w:r w:rsidRPr="00FD2B71">
                <w:t xml:space="preserve">  </w:t>
              </w:r>
              <w:r>
                <w:rPr>
                  <w:lang w:val="en-US"/>
                </w:rPr>
                <w:t>RESERV</w:t>
              </w:r>
              <w:r w:rsidRPr="00FD2B71">
                <w:t xml:space="preserve">23 </w:t>
              </w:r>
              <w:r>
                <w:t xml:space="preserve">таблицы </w:t>
              </w:r>
              <w:r w:rsidRPr="00FD2B71">
                <w:t xml:space="preserve"> </w:t>
              </w:r>
              <w:r>
                <w:rPr>
                  <w:lang w:val="en-US" w:eastAsia="en-US"/>
                </w:rPr>
                <w:t>SBNS</w:t>
              </w:r>
              <w:r w:rsidRPr="00FD2B71">
                <w:rPr>
                  <w:lang w:eastAsia="en-US"/>
                </w:rPr>
                <w:t>_</w:t>
              </w:r>
              <w:r>
                <w:rPr>
                  <w:lang w:val="en-US" w:eastAsia="en-US"/>
                </w:rPr>
                <w:t>RURSTATEMENT</w:t>
              </w:r>
              <w:r w:rsidRPr="00FD2B71">
                <w:rPr>
                  <w:lang w:eastAsia="en-US"/>
                </w:rPr>
                <w:t>_</w:t>
              </w:r>
              <w:r>
                <w:rPr>
                  <w:lang w:val="en-US" w:eastAsia="en-US"/>
                </w:rPr>
                <w:t>OPER</w:t>
              </w:r>
            </w:ins>
            <w:del w:id="7739" w:author="Беликова Маргарита Николаевна" w:date="2018-09-13T12:47:00Z">
              <w:r w:rsidR="002507D7" w:rsidRPr="00561088" w:rsidDel="000E71E0">
                <w:delText>Не заполняется до указаний Банка России</w:delText>
              </w:r>
            </w:del>
          </w:p>
        </w:tc>
      </w:tr>
      <w:tr w:rsidR="002507D7" w14:paraId="4322E0EB" w14:textId="77777777" w:rsidTr="002507D7">
        <w:trPr>
          <w:cantSplit/>
        </w:trPr>
        <w:tc>
          <w:tcPr>
            <w:tcW w:w="720" w:type="dxa"/>
          </w:tcPr>
          <w:p w14:paraId="63B88C20" w14:textId="77777777" w:rsidR="002507D7" w:rsidRPr="00561088" w:rsidRDefault="002507D7" w:rsidP="002507D7">
            <w:pPr>
              <w:pStyle w:val="afa"/>
              <w:spacing w:before="20" w:after="20"/>
              <w:ind w:left="-108"/>
              <w:jc w:val="center"/>
              <w:rPr>
                <w:rStyle w:val="af9"/>
              </w:rPr>
            </w:pPr>
            <w:r w:rsidRPr="00561088">
              <w:rPr>
                <w:rStyle w:val="af9"/>
              </w:rPr>
              <w:t>24</w:t>
            </w:r>
          </w:p>
        </w:tc>
        <w:tc>
          <w:tcPr>
            <w:tcW w:w="1831" w:type="dxa"/>
          </w:tcPr>
          <w:p w14:paraId="39E483CA"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Назначение платежа</w:t>
            </w:r>
          </w:p>
        </w:tc>
        <w:tc>
          <w:tcPr>
            <w:tcW w:w="7230" w:type="dxa"/>
          </w:tcPr>
          <w:p w14:paraId="0EA09FE6" w14:textId="77777777" w:rsidR="002507D7" w:rsidRPr="00561088" w:rsidRDefault="002507D7" w:rsidP="002507D7">
            <w:pPr>
              <w:pStyle w:val="afa"/>
            </w:pPr>
            <w:r w:rsidRPr="00561088">
              <w:t>Указываются наименование взыскания, номер, дата принятия и статья закона, наименование органа, вынесшего решение о взыскании, наименование, номер и дата документа, на основании которого производится взыскание, или номер, дата и пункт договора, предусматривающего право списания</w:t>
            </w:r>
          </w:p>
        </w:tc>
      </w:tr>
      <w:tr w:rsidR="002507D7" w14:paraId="7F0875C8" w14:textId="77777777" w:rsidTr="002507D7">
        <w:trPr>
          <w:cantSplit/>
        </w:trPr>
        <w:tc>
          <w:tcPr>
            <w:tcW w:w="720" w:type="dxa"/>
          </w:tcPr>
          <w:p w14:paraId="2C1B7136" w14:textId="77777777" w:rsidR="002507D7" w:rsidRPr="00561088" w:rsidRDefault="002507D7" w:rsidP="002507D7">
            <w:pPr>
              <w:pStyle w:val="afa"/>
              <w:spacing w:before="20" w:after="20"/>
              <w:ind w:left="-108"/>
              <w:jc w:val="center"/>
              <w:rPr>
                <w:rStyle w:val="af9"/>
              </w:rPr>
            </w:pPr>
            <w:r w:rsidRPr="00561088">
              <w:rPr>
                <w:rStyle w:val="af9"/>
              </w:rPr>
              <w:t>45</w:t>
            </w:r>
          </w:p>
        </w:tc>
        <w:tc>
          <w:tcPr>
            <w:tcW w:w="1831" w:type="dxa"/>
          </w:tcPr>
          <w:p w14:paraId="33D2F64A"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Отметки банка плательщика</w:t>
            </w:r>
          </w:p>
        </w:tc>
        <w:tc>
          <w:tcPr>
            <w:tcW w:w="7230" w:type="dxa"/>
          </w:tcPr>
          <w:p w14:paraId="3F3F4E46" w14:textId="77777777" w:rsidR="002507D7" w:rsidRPr="00561088" w:rsidRDefault="002507D7" w:rsidP="002507D7">
            <w:pPr>
              <w:pStyle w:val="afa"/>
            </w:pPr>
            <w:r w:rsidRPr="00561088">
              <w:t xml:space="preserve">Отметки банка плательщика. </w:t>
            </w:r>
          </w:p>
          <w:p w14:paraId="7AAAA1A7" w14:textId="77777777" w:rsidR="002507D7" w:rsidRPr="00561088" w:rsidRDefault="002507D7" w:rsidP="002507D7">
            <w:pPr>
              <w:pStyle w:val="afa"/>
            </w:pPr>
            <w:r w:rsidRPr="00561088">
              <w:t xml:space="preserve">Проставляются штамп (штампы) кредитной организации, филиала кредитной организации, учреждения Банка России, дата и подпись ответственного исполнителя при полной оплате инкассового поручения </w:t>
            </w:r>
          </w:p>
        </w:tc>
      </w:tr>
      <w:tr w:rsidR="002507D7" w14:paraId="5BEE4BE9" w14:textId="77777777" w:rsidTr="002507D7">
        <w:trPr>
          <w:cantSplit/>
        </w:trPr>
        <w:tc>
          <w:tcPr>
            <w:tcW w:w="720" w:type="dxa"/>
          </w:tcPr>
          <w:p w14:paraId="029B6C13" w14:textId="77777777" w:rsidR="002507D7" w:rsidRPr="00561088" w:rsidRDefault="002507D7" w:rsidP="002507D7">
            <w:pPr>
              <w:pStyle w:val="afa"/>
              <w:spacing w:before="20" w:after="20"/>
              <w:ind w:left="-108"/>
              <w:jc w:val="center"/>
              <w:rPr>
                <w:rStyle w:val="af9"/>
              </w:rPr>
            </w:pPr>
            <w:r w:rsidRPr="00561088">
              <w:rPr>
                <w:rStyle w:val="af9"/>
              </w:rPr>
              <w:t>46</w:t>
            </w:r>
          </w:p>
        </w:tc>
        <w:tc>
          <w:tcPr>
            <w:tcW w:w="1831" w:type="dxa"/>
          </w:tcPr>
          <w:p w14:paraId="1F8DD678"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М.П. </w:t>
            </w:r>
          </w:p>
        </w:tc>
        <w:tc>
          <w:tcPr>
            <w:tcW w:w="7230" w:type="dxa"/>
          </w:tcPr>
          <w:p w14:paraId="1F696A9A" w14:textId="77777777" w:rsidR="002507D7" w:rsidRPr="00561088" w:rsidRDefault="002507D7" w:rsidP="002507D7">
            <w:pPr>
              <w:pStyle w:val="afa"/>
            </w:pPr>
            <w:r w:rsidRPr="00561088">
              <w:t xml:space="preserve">Место для печати получателя (взыскателя). </w:t>
            </w:r>
          </w:p>
          <w:p w14:paraId="2A2B587C" w14:textId="77777777" w:rsidR="002507D7" w:rsidRPr="00561088" w:rsidRDefault="002507D7" w:rsidP="002507D7">
            <w:pPr>
              <w:pStyle w:val="afa"/>
            </w:pPr>
            <w:r w:rsidRPr="00561088">
              <w:t>Проставляется оттиск печати (при ее наличии) согласно заявленному кредитной организации, филиалу кредитной организации или учреждению Банка России образцу</w:t>
            </w:r>
          </w:p>
        </w:tc>
      </w:tr>
      <w:tr w:rsidR="002507D7" w14:paraId="4E1BD2D6" w14:textId="77777777" w:rsidTr="002507D7">
        <w:trPr>
          <w:cantSplit/>
        </w:trPr>
        <w:tc>
          <w:tcPr>
            <w:tcW w:w="720" w:type="dxa"/>
          </w:tcPr>
          <w:p w14:paraId="5FE312B1" w14:textId="77777777" w:rsidR="002507D7" w:rsidRPr="00561088" w:rsidRDefault="002507D7" w:rsidP="002507D7">
            <w:pPr>
              <w:pStyle w:val="afa"/>
              <w:spacing w:before="20" w:after="20"/>
              <w:ind w:left="-108"/>
              <w:jc w:val="center"/>
              <w:rPr>
                <w:rStyle w:val="af9"/>
              </w:rPr>
            </w:pPr>
            <w:r w:rsidRPr="00561088">
              <w:rPr>
                <w:rStyle w:val="af9"/>
              </w:rPr>
              <w:t>47</w:t>
            </w:r>
          </w:p>
        </w:tc>
        <w:tc>
          <w:tcPr>
            <w:tcW w:w="1831" w:type="dxa"/>
          </w:tcPr>
          <w:p w14:paraId="25510378"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Подписи</w:t>
            </w:r>
          </w:p>
        </w:tc>
        <w:tc>
          <w:tcPr>
            <w:tcW w:w="7230" w:type="dxa"/>
          </w:tcPr>
          <w:p w14:paraId="2FFECD0A" w14:textId="77777777" w:rsidR="002507D7" w:rsidRPr="00561088" w:rsidRDefault="002507D7" w:rsidP="002507D7">
            <w:pPr>
              <w:pStyle w:val="afa"/>
            </w:pPr>
            <w:r w:rsidRPr="00561088">
              <w:t xml:space="preserve">Подписи получателя (взыскателя). </w:t>
            </w:r>
          </w:p>
          <w:p w14:paraId="5D0CC62F" w14:textId="77777777" w:rsidR="002507D7" w:rsidRPr="00561088" w:rsidRDefault="002507D7" w:rsidP="002507D7">
            <w:pPr>
              <w:pStyle w:val="afa"/>
            </w:pPr>
            <w:r w:rsidRPr="00561088">
              <w:t>Проставляются подписи (подпись) лиц, имеющих право подписи расчетных документов, согласно заявленным кредитной организации, филиалу кредитной организации или учреждению Банка России образцам</w:t>
            </w:r>
          </w:p>
        </w:tc>
      </w:tr>
      <w:tr w:rsidR="002507D7" w14:paraId="18A7CCBC" w14:textId="77777777" w:rsidTr="002507D7">
        <w:trPr>
          <w:cantSplit/>
        </w:trPr>
        <w:tc>
          <w:tcPr>
            <w:tcW w:w="720" w:type="dxa"/>
          </w:tcPr>
          <w:p w14:paraId="1C744CD0" w14:textId="77777777" w:rsidR="002507D7" w:rsidRPr="00561088" w:rsidRDefault="002507D7" w:rsidP="002507D7">
            <w:pPr>
              <w:pStyle w:val="afa"/>
              <w:spacing w:before="20" w:after="20"/>
              <w:ind w:left="-108"/>
              <w:jc w:val="center"/>
              <w:rPr>
                <w:rStyle w:val="af9"/>
              </w:rPr>
            </w:pPr>
            <w:r w:rsidRPr="00561088">
              <w:rPr>
                <w:rStyle w:val="af9"/>
              </w:rPr>
              <w:t>48</w:t>
            </w:r>
          </w:p>
        </w:tc>
        <w:tc>
          <w:tcPr>
            <w:tcW w:w="1831" w:type="dxa"/>
          </w:tcPr>
          <w:p w14:paraId="34B37EB6"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Отметки банка получателя</w:t>
            </w:r>
          </w:p>
        </w:tc>
        <w:tc>
          <w:tcPr>
            <w:tcW w:w="7230" w:type="dxa"/>
          </w:tcPr>
          <w:p w14:paraId="6510D9F7" w14:textId="77777777" w:rsidR="002507D7" w:rsidRPr="00561088" w:rsidRDefault="002507D7" w:rsidP="002507D7">
            <w:pPr>
              <w:pStyle w:val="afa"/>
            </w:pPr>
            <w:r w:rsidRPr="00561088">
              <w:t>Отметки банка получателя.</w:t>
            </w:r>
          </w:p>
          <w:p w14:paraId="5286CE5E" w14:textId="77777777" w:rsidR="002507D7" w:rsidRPr="00561088" w:rsidRDefault="002507D7" w:rsidP="002507D7">
            <w:pPr>
              <w:pStyle w:val="afa"/>
            </w:pPr>
            <w:r w:rsidRPr="00561088">
              <w:t>Проставляются штамп (штампы) кредитной организации, филиала кредитной организации, учреждения Банка России, дата и подпись ответственного исполнителя при представлении инкассового поручения получателем в обслуживающий его банк</w:t>
            </w:r>
          </w:p>
        </w:tc>
      </w:tr>
      <w:tr w:rsidR="002507D7" w14:paraId="1746DB92" w14:textId="77777777" w:rsidTr="002507D7">
        <w:trPr>
          <w:cantSplit/>
        </w:trPr>
        <w:tc>
          <w:tcPr>
            <w:tcW w:w="720" w:type="dxa"/>
          </w:tcPr>
          <w:p w14:paraId="786600F1" w14:textId="77777777" w:rsidR="002507D7" w:rsidRPr="00561088" w:rsidRDefault="002507D7" w:rsidP="002507D7">
            <w:pPr>
              <w:pStyle w:val="afa"/>
              <w:spacing w:before="20" w:after="20"/>
              <w:ind w:left="-108"/>
              <w:jc w:val="center"/>
              <w:rPr>
                <w:rStyle w:val="af9"/>
              </w:rPr>
            </w:pPr>
            <w:r w:rsidRPr="00561088">
              <w:rPr>
                <w:rStyle w:val="af9"/>
              </w:rPr>
              <w:t>62</w:t>
            </w:r>
          </w:p>
        </w:tc>
        <w:tc>
          <w:tcPr>
            <w:tcW w:w="1831" w:type="dxa"/>
          </w:tcPr>
          <w:p w14:paraId="7C3F03AD"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Поступ. в банк плат.</w:t>
            </w:r>
          </w:p>
        </w:tc>
        <w:tc>
          <w:tcPr>
            <w:tcW w:w="7230" w:type="dxa"/>
          </w:tcPr>
          <w:p w14:paraId="187CF3DE" w14:textId="77777777" w:rsidR="002507D7" w:rsidRPr="00561088" w:rsidRDefault="002507D7" w:rsidP="002507D7">
            <w:pPr>
              <w:pStyle w:val="afa"/>
            </w:pPr>
            <w:r w:rsidRPr="00561088">
              <w:t xml:space="preserve">Поступило в банк плательщика. </w:t>
            </w:r>
          </w:p>
          <w:p w14:paraId="0CA45468" w14:textId="77777777" w:rsidR="002507D7" w:rsidRPr="00561088" w:rsidRDefault="002507D7" w:rsidP="002507D7">
            <w:pPr>
              <w:pStyle w:val="afa"/>
            </w:pPr>
            <w:r w:rsidRPr="00561088">
              <w:t>Указывается дата поступления инкассового поручения в банк плательщика по правилам, установленным для поля "Дата"</w:t>
            </w:r>
          </w:p>
        </w:tc>
      </w:tr>
      <w:tr w:rsidR="002507D7" w14:paraId="08481132" w14:textId="77777777" w:rsidTr="002507D7">
        <w:trPr>
          <w:cantSplit/>
        </w:trPr>
        <w:tc>
          <w:tcPr>
            <w:tcW w:w="720" w:type="dxa"/>
          </w:tcPr>
          <w:p w14:paraId="146235F3" w14:textId="77777777" w:rsidR="002507D7" w:rsidRPr="00561088" w:rsidRDefault="002507D7" w:rsidP="002507D7">
            <w:pPr>
              <w:pStyle w:val="afa"/>
              <w:spacing w:before="20" w:after="20"/>
              <w:ind w:left="-108"/>
              <w:jc w:val="center"/>
              <w:rPr>
                <w:rStyle w:val="af9"/>
              </w:rPr>
            </w:pPr>
            <w:r w:rsidRPr="00561088">
              <w:rPr>
                <w:rStyle w:val="af9"/>
              </w:rPr>
              <w:t>63</w:t>
            </w:r>
          </w:p>
        </w:tc>
        <w:tc>
          <w:tcPr>
            <w:tcW w:w="1831" w:type="dxa"/>
          </w:tcPr>
          <w:p w14:paraId="16BC70D0"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Дата помещения</w:t>
            </w:r>
          </w:p>
          <w:p w14:paraId="5640A49E"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 xml:space="preserve">в картотеку </w:t>
            </w:r>
          </w:p>
        </w:tc>
        <w:tc>
          <w:tcPr>
            <w:tcW w:w="7230" w:type="dxa"/>
          </w:tcPr>
          <w:p w14:paraId="08F81F10" w14:textId="77777777" w:rsidR="002507D7" w:rsidRPr="00561088" w:rsidRDefault="002507D7" w:rsidP="002507D7">
            <w:pPr>
              <w:pStyle w:val="afa"/>
            </w:pPr>
            <w:r w:rsidRPr="00561088">
              <w:t>Указывается дата по правилам</w:t>
            </w:r>
          </w:p>
          <w:p w14:paraId="31CC5E3D" w14:textId="77777777" w:rsidR="002507D7" w:rsidRPr="00561088" w:rsidRDefault="002507D7" w:rsidP="002507D7">
            <w:pPr>
              <w:pStyle w:val="afa"/>
            </w:pPr>
            <w:r w:rsidRPr="00561088">
              <w:t>установленным для поля "Дата", помещения инкассового поручения в картотеку не оплаченных в срок расчетных документов</w:t>
            </w:r>
          </w:p>
        </w:tc>
      </w:tr>
      <w:tr w:rsidR="002507D7" w14:paraId="7E51AF7C" w14:textId="77777777" w:rsidTr="002507D7">
        <w:trPr>
          <w:cantSplit/>
        </w:trPr>
        <w:tc>
          <w:tcPr>
            <w:tcW w:w="720" w:type="dxa"/>
          </w:tcPr>
          <w:p w14:paraId="4FC86622" w14:textId="77777777" w:rsidR="002507D7" w:rsidRPr="00561088" w:rsidRDefault="002507D7" w:rsidP="002507D7">
            <w:pPr>
              <w:pStyle w:val="afa"/>
              <w:spacing w:before="20" w:after="20"/>
              <w:ind w:left="-108"/>
              <w:jc w:val="center"/>
              <w:rPr>
                <w:rStyle w:val="af9"/>
              </w:rPr>
            </w:pPr>
            <w:r w:rsidRPr="00561088">
              <w:rPr>
                <w:rStyle w:val="af9"/>
              </w:rPr>
              <w:t>64</w:t>
            </w:r>
          </w:p>
        </w:tc>
        <w:tc>
          <w:tcPr>
            <w:tcW w:w="1831" w:type="dxa"/>
          </w:tcPr>
          <w:p w14:paraId="5602FE51"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N ч. плат.</w:t>
            </w:r>
          </w:p>
        </w:tc>
        <w:tc>
          <w:tcPr>
            <w:tcW w:w="7230" w:type="dxa"/>
          </w:tcPr>
          <w:p w14:paraId="4BE34CB5" w14:textId="77777777" w:rsidR="002507D7" w:rsidRPr="00561088" w:rsidRDefault="002507D7" w:rsidP="002507D7">
            <w:pPr>
              <w:pStyle w:val="afa"/>
            </w:pPr>
            <w:r w:rsidRPr="00561088">
              <w:t xml:space="preserve">Номер частичного платежа. </w:t>
            </w:r>
          </w:p>
          <w:p w14:paraId="6A028914" w14:textId="77777777" w:rsidR="002507D7" w:rsidRPr="00561088" w:rsidRDefault="002507D7" w:rsidP="002507D7">
            <w:pPr>
              <w:pStyle w:val="afa"/>
            </w:pPr>
            <w:r w:rsidRPr="00561088">
              <w:t xml:space="preserve"> Проставляется порядковый номер частичного платежа, если по инкассовому поручению производилась частичная оплата</w:t>
            </w:r>
          </w:p>
        </w:tc>
      </w:tr>
      <w:tr w:rsidR="002507D7" w14:paraId="33A66AB4" w14:textId="77777777" w:rsidTr="002507D7">
        <w:trPr>
          <w:cantSplit/>
        </w:trPr>
        <w:tc>
          <w:tcPr>
            <w:tcW w:w="720" w:type="dxa"/>
          </w:tcPr>
          <w:p w14:paraId="1EC6257B" w14:textId="77777777" w:rsidR="002507D7" w:rsidRPr="00561088" w:rsidRDefault="002507D7" w:rsidP="002507D7">
            <w:pPr>
              <w:pStyle w:val="afa"/>
              <w:spacing w:before="20" w:after="20"/>
              <w:ind w:left="-108"/>
              <w:jc w:val="center"/>
              <w:rPr>
                <w:rStyle w:val="af9"/>
              </w:rPr>
            </w:pPr>
            <w:r w:rsidRPr="00561088">
              <w:rPr>
                <w:rStyle w:val="af9"/>
              </w:rPr>
              <w:t>65</w:t>
            </w:r>
          </w:p>
        </w:tc>
        <w:tc>
          <w:tcPr>
            <w:tcW w:w="1831" w:type="dxa"/>
          </w:tcPr>
          <w:p w14:paraId="329895DC"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N плат. ордера</w:t>
            </w:r>
          </w:p>
        </w:tc>
        <w:tc>
          <w:tcPr>
            <w:tcW w:w="7230" w:type="dxa"/>
          </w:tcPr>
          <w:p w14:paraId="22B9D8EA" w14:textId="77777777" w:rsidR="002507D7" w:rsidRPr="00561088" w:rsidRDefault="002507D7" w:rsidP="002507D7">
            <w:pPr>
              <w:pStyle w:val="afa"/>
            </w:pPr>
            <w:r w:rsidRPr="00561088">
              <w:t xml:space="preserve">Номер платежного ордера. </w:t>
            </w:r>
          </w:p>
          <w:p w14:paraId="4EC34121" w14:textId="77777777" w:rsidR="002507D7" w:rsidRPr="00561088" w:rsidRDefault="002507D7" w:rsidP="002507D7">
            <w:pPr>
              <w:pStyle w:val="afa"/>
            </w:pPr>
            <w:r w:rsidRPr="00561088">
              <w:t xml:space="preserve"> Заполняется, если по инкассовому поручению производилась частичная оплата</w:t>
            </w:r>
          </w:p>
        </w:tc>
      </w:tr>
      <w:tr w:rsidR="002507D7" w14:paraId="49923800" w14:textId="77777777" w:rsidTr="002507D7">
        <w:trPr>
          <w:cantSplit/>
        </w:trPr>
        <w:tc>
          <w:tcPr>
            <w:tcW w:w="720" w:type="dxa"/>
          </w:tcPr>
          <w:p w14:paraId="12583B75" w14:textId="77777777" w:rsidR="002507D7" w:rsidRPr="00561088" w:rsidRDefault="002507D7" w:rsidP="002507D7">
            <w:pPr>
              <w:pStyle w:val="afa"/>
              <w:spacing w:before="20" w:after="20"/>
              <w:ind w:left="-108"/>
              <w:jc w:val="center"/>
              <w:rPr>
                <w:rStyle w:val="af9"/>
              </w:rPr>
            </w:pPr>
            <w:r w:rsidRPr="00561088">
              <w:rPr>
                <w:rStyle w:val="af9"/>
              </w:rPr>
              <w:t>66</w:t>
            </w:r>
          </w:p>
        </w:tc>
        <w:tc>
          <w:tcPr>
            <w:tcW w:w="1831" w:type="dxa"/>
          </w:tcPr>
          <w:p w14:paraId="5DEDB698"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Дата плат. ордера</w:t>
            </w:r>
          </w:p>
        </w:tc>
        <w:tc>
          <w:tcPr>
            <w:tcW w:w="7230" w:type="dxa"/>
          </w:tcPr>
          <w:p w14:paraId="0382BCD0" w14:textId="77777777" w:rsidR="002507D7" w:rsidRPr="00561088" w:rsidRDefault="002507D7" w:rsidP="002507D7">
            <w:pPr>
              <w:pStyle w:val="afa"/>
            </w:pPr>
            <w:r w:rsidRPr="00561088">
              <w:t>Дата платежного ордера (в формате ДД.ММ.ГГГГ).  Заполняется, если по инкассовому поручению производилась частичная оплата</w:t>
            </w:r>
          </w:p>
        </w:tc>
      </w:tr>
      <w:tr w:rsidR="002507D7" w14:paraId="50EC02B3" w14:textId="77777777" w:rsidTr="002507D7">
        <w:trPr>
          <w:cantSplit/>
        </w:trPr>
        <w:tc>
          <w:tcPr>
            <w:tcW w:w="720" w:type="dxa"/>
          </w:tcPr>
          <w:p w14:paraId="097B39EF" w14:textId="77777777" w:rsidR="002507D7" w:rsidRPr="00561088" w:rsidRDefault="002507D7" w:rsidP="002507D7">
            <w:pPr>
              <w:pStyle w:val="afa"/>
              <w:spacing w:before="20" w:after="20"/>
              <w:ind w:left="-108"/>
              <w:jc w:val="center"/>
              <w:rPr>
                <w:rStyle w:val="af9"/>
              </w:rPr>
            </w:pPr>
            <w:r w:rsidRPr="00561088">
              <w:rPr>
                <w:rStyle w:val="af9"/>
              </w:rPr>
              <w:t>67</w:t>
            </w:r>
          </w:p>
        </w:tc>
        <w:tc>
          <w:tcPr>
            <w:tcW w:w="1831" w:type="dxa"/>
          </w:tcPr>
          <w:p w14:paraId="576A48CF"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Сумма частичного платежа</w:t>
            </w:r>
          </w:p>
        </w:tc>
        <w:tc>
          <w:tcPr>
            <w:tcW w:w="7230" w:type="dxa"/>
          </w:tcPr>
          <w:p w14:paraId="237815E0" w14:textId="77777777" w:rsidR="002507D7" w:rsidRPr="00561088" w:rsidRDefault="002507D7" w:rsidP="002507D7">
            <w:pPr>
              <w:pStyle w:val="afa"/>
            </w:pPr>
            <w:r w:rsidRPr="00561088">
              <w:t>Указывается сумма частичного платежа цифрами по правилам, установленным для поля "Сумма", если по инкассовому поручению производилась частичная оплата</w:t>
            </w:r>
          </w:p>
        </w:tc>
      </w:tr>
      <w:tr w:rsidR="002507D7" w14:paraId="2A8990BD" w14:textId="77777777" w:rsidTr="002507D7">
        <w:trPr>
          <w:cantSplit/>
        </w:trPr>
        <w:tc>
          <w:tcPr>
            <w:tcW w:w="720" w:type="dxa"/>
          </w:tcPr>
          <w:p w14:paraId="09305C15" w14:textId="77777777" w:rsidR="002507D7" w:rsidRPr="00561088" w:rsidRDefault="002507D7" w:rsidP="002507D7">
            <w:pPr>
              <w:pStyle w:val="afa"/>
              <w:spacing w:before="20" w:after="20"/>
              <w:ind w:left="-108"/>
              <w:jc w:val="center"/>
              <w:rPr>
                <w:rStyle w:val="af9"/>
              </w:rPr>
            </w:pPr>
            <w:r w:rsidRPr="00561088">
              <w:rPr>
                <w:rStyle w:val="af9"/>
              </w:rPr>
              <w:t>68</w:t>
            </w:r>
          </w:p>
        </w:tc>
        <w:tc>
          <w:tcPr>
            <w:tcW w:w="1831" w:type="dxa"/>
          </w:tcPr>
          <w:p w14:paraId="1F4936F2"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Сумма остатка платежа</w:t>
            </w:r>
          </w:p>
        </w:tc>
        <w:tc>
          <w:tcPr>
            <w:tcW w:w="7230" w:type="dxa"/>
          </w:tcPr>
          <w:p w14:paraId="56CDA6EC" w14:textId="77777777" w:rsidR="002507D7" w:rsidRPr="00561088" w:rsidRDefault="002507D7" w:rsidP="002507D7">
            <w:pPr>
              <w:pStyle w:val="afa"/>
            </w:pPr>
            <w:r w:rsidRPr="00561088">
              <w:t>Указывается сумма остатка платежа цифрами по инкассовому поручению по правилам, установленным для поля "Сумма", если по инкассовому поручению производилась частичная оплата.  При последнем частичном платеже проставляется "0-00"</w:t>
            </w:r>
          </w:p>
        </w:tc>
      </w:tr>
      <w:tr w:rsidR="002507D7" w14:paraId="4EDB9A81" w14:textId="77777777" w:rsidTr="002507D7">
        <w:trPr>
          <w:cantSplit/>
        </w:trPr>
        <w:tc>
          <w:tcPr>
            <w:tcW w:w="720" w:type="dxa"/>
          </w:tcPr>
          <w:p w14:paraId="7A8276CD" w14:textId="77777777" w:rsidR="002507D7" w:rsidRPr="00561088" w:rsidRDefault="002507D7" w:rsidP="002507D7">
            <w:pPr>
              <w:pStyle w:val="afa"/>
              <w:spacing w:before="20" w:after="20"/>
              <w:ind w:left="-108"/>
              <w:jc w:val="center"/>
              <w:rPr>
                <w:rStyle w:val="af9"/>
              </w:rPr>
            </w:pPr>
            <w:r w:rsidRPr="00561088">
              <w:rPr>
                <w:rStyle w:val="af9"/>
              </w:rPr>
              <w:t>69</w:t>
            </w:r>
          </w:p>
        </w:tc>
        <w:tc>
          <w:tcPr>
            <w:tcW w:w="1831" w:type="dxa"/>
          </w:tcPr>
          <w:p w14:paraId="7A1495FF"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Подпись</w:t>
            </w:r>
          </w:p>
        </w:tc>
        <w:tc>
          <w:tcPr>
            <w:tcW w:w="7230" w:type="dxa"/>
          </w:tcPr>
          <w:p w14:paraId="02CB5DD6" w14:textId="77777777" w:rsidR="002507D7" w:rsidRPr="00561088" w:rsidRDefault="002507D7" w:rsidP="002507D7">
            <w:pPr>
              <w:pStyle w:val="afa"/>
            </w:pPr>
            <w:r w:rsidRPr="00561088">
              <w:t>Проставляется подпись ответственного исполнителя кредитной организации, филиала кредитной организации или учреждения Банка России, которым производилась запись о частичном платеже</w:t>
            </w:r>
          </w:p>
        </w:tc>
      </w:tr>
      <w:tr w:rsidR="002507D7" w14:paraId="5326C9C1" w14:textId="77777777" w:rsidTr="002507D7">
        <w:trPr>
          <w:cantSplit/>
        </w:trPr>
        <w:tc>
          <w:tcPr>
            <w:tcW w:w="720" w:type="dxa"/>
          </w:tcPr>
          <w:p w14:paraId="59C336CF" w14:textId="77777777" w:rsidR="002507D7" w:rsidRPr="00561088" w:rsidRDefault="002507D7" w:rsidP="002507D7">
            <w:pPr>
              <w:pStyle w:val="afa"/>
              <w:spacing w:before="20" w:after="20"/>
              <w:ind w:left="-108"/>
              <w:jc w:val="center"/>
              <w:rPr>
                <w:rStyle w:val="af9"/>
              </w:rPr>
            </w:pPr>
            <w:r w:rsidRPr="00561088">
              <w:rPr>
                <w:rStyle w:val="af9"/>
              </w:rPr>
              <w:t>71</w:t>
            </w:r>
          </w:p>
        </w:tc>
        <w:tc>
          <w:tcPr>
            <w:tcW w:w="1831" w:type="dxa"/>
          </w:tcPr>
          <w:p w14:paraId="311A7BEA"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Списано со сч. плат.</w:t>
            </w:r>
          </w:p>
        </w:tc>
        <w:tc>
          <w:tcPr>
            <w:tcW w:w="7230" w:type="dxa"/>
          </w:tcPr>
          <w:p w14:paraId="60109C3E" w14:textId="77777777" w:rsidR="002507D7" w:rsidRPr="00561088" w:rsidRDefault="002507D7" w:rsidP="002507D7">
            <w:pPr>
              <w:pStyle w:val="afa"/>
            </w:pPr>
            <w:r w:rsidRPr="00561088">
              <w:t xml:space="preserve">Списано со счета плательщика. </w:t>
            </w:r>
          </w:p>
          <w:p w14:paraId="7846E75D" w14:textId="77777777" w:rsidR="002507D7" w:rsidRPr="00561088" w:rsidRDefault="002507D7" w:rsidP="002507D7">
            <w:pPr>
              <w:pStyle w:val="afa"/>
            </w:pPr>
            <w:r w:rsidRPr="00561088">
              <w:t>Указывается дата списания денежных средств со счета плательщика по правилам, установленным для поля "Дата"</w:t>
            </w:r>
          </w:p>
        </w:tc>
      </w:tr>
      <w:tr w:rsidR="002507D7" w14:paraId="70DD381D" w14:textId="77777777" w:rsidTr="002507D7">
        <w:trPr>
          <w:cantSplit/>
        </w:trPr>
        <w:tc>
          <w:tcPr>
            <w:tcW w:w="720" w:type="dxa"/>
          </w:tcPr>
          <w:p w14:paraId="1216CB68" w14:textId="77777777" w:rsidR="002507D7" w:rsidRPr="00561088" w:rsidRDefault="002507D7" w:rsidP="002507D7">
            <w:pPr>
              <w:pStyle w:val="afa"/>
              <w:spacing w:before="20" w:after="20"/>
              <w:ind w:left="-108"/>
              <w:jc w:val="center"/>
              <w:rPr>
                <w:rStyle w:val="af9"/>
              </w:rPr>
            </w:pPr>
            <w:r w:rsidRPr="00561088">
              <w:rPr>
                <w:rStyle w:val="af9"/>
              </w:rPr>
              <w:t>60</w:t>
            </w:r>
          </w:p>
        </w:tc>
        <w:tc>
          <w:tcPr>
            <w:tcW w:w="1831" w:type="dxa"/>
          </w:tcPr>
          <w:p w14:paraId="0F86038A"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ИНН</w:t>
            </w:r>
          </w:p>
        </w:tc>
        <w:tc>
          <w:tcPr>
            <w:tcW w:w="7230" w:type="dxa"/>
          </w:tcPr>
          <w:p w14:paraId="234285CC" w14:textId="77777777" w:rsidR="002507D7" w:rsidRPr="00561088" w:rsidRDefault="002507D7" w:rsidP="002507D7">
            <w:pPr>
              <w:pStyle w:val="afa"/>
            </w:pPr>
            <w:r w:rsidRPr="00561088">
              <w:t xml:space="preserve">ИНН или КИО плательщика. </w:t>
            </w:r>
          </w:p>
          <w:p w14:paraId="4A13B395" w14:textId="77777777" w:rsidR="002507D7" w:rsidRPr="00561088" w:rsidRDefault="002507D7" w:rsidP="002507D7">
            <w:pPr>
              <w:pStyle w:val="afa"/>
            </w:pPr>
            <w:r w:rsidRPr="00561088">
              <w:t xml:space="preserve"> Указывается присвоенный ИНН или КИО плательщика </w:t>
            </w:r>
          </w:p>
        </w:tc>
      </w:tr>
      <w:tr w:rsidR="002507D7" w14:paraId="14A98290" w14:textId="77777777" w:rsidTr="002507D7">
        <w:trPr>
          <w:cantSplit/>
        </w:trPr>
        <w:tc>
          <w:tcPr>
            <w:tcW w:w="720" w:type="dxa"/>
          </w:tcPr>
          <w:p w14:paraId="71BE9A55" w14:textId="77777777" w:rsidR="002507D7" w:rsidRPr="00561088" w:rsidRDefault="002507D7" w:rsidP="002507D7">
            <w:pPr>
              <w:pStyle w:val="afa"/>
              <w:spacing w:before="20" w:after="20"/>
              <w:ind w:left="-108"/>
              <w:jc w:val="center"/>
              <w:rPr>
                <w:rStyle w:val="af9"/>
              </w:rPr>
            </w:pPr>
            <w:r w:rsidRPr="00561088">
              <w:rPr>
                <w:rStyle w:val="af9"/>
              </w:rPr>
              <w:t>61</w:t>
            </w:r>
          </w:p>
        </w:tc>
        <w:tc>
          <w:tcPr>
            <w:tcW w:w="1831" w:type="dxa"/>
          </w:tcPr>
          <w:p w14:paraId="38339B00"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ИНН</w:t>
            </w:r>
          </w:p>
        </w:tc>
        <w:tc>
          <w:tcPr>
            <w:tcW w:w="7230" w:type="dxa"/>
          </w:tcPr>
          <w:p w14:paraId="2ECE2D09" w14:textId="77777777" w:rsidR="002507D7" w:rsidRPr="00561088" w:rsidRDefault="002507D7" w:rsidP="002507D7">
            <w:pPr>
              <w:pStyle w:val="afa"/>
            </w:pPr>
            <w:r w:rsidRPr="00561088">
              <w:t xml:space="preserve">ИНН получателя. </w:t>
            </w:r>
          </w:p>
          <w:p w14:paraId="36A28A89" w14:textId="77777777" w:rsidR="002507D7" w:rsidRPr="00561088" w:rsidRDefault="002507D7" w:rsidP="002507D7">
            <w:pPr>
              <w:pStyle w:val="afa"/>
            </w:pPr>
            <w:r w:rsidRPr="00561088">
              <w:t xml:space="preserve"> Указывается ИНН получателя, если он присвоен</w:t>
            </w:r>
          </w:p>
        </w:tc>
      </w:tr>
      <w:tr w:rsidR="002507D7" w14:paraId="1561B3BD" w14:textId="77777777" w:rsidTr="002507D7">
        <w:trPr>
          <w:cantSplit/>
        </w:trPr>
        <w:tc>
          <w:tcPr>
            <w:tcW w:w="720" w:type="dxa"/>
          </w:tcPr>
          <w:p w14:paraId="46028B27" w14:textId="77777777" w:rsidR="002507D7" w:rsidRPr="00561088" w:rsidRDefault="002507D7" w:rsidP="002507D7">
            <w:pPr>
              <w:pStyle w:val="afa"/>
              <w:spacing w:before="20" w:after="20"/>
              <w:ind w:left="-108"/>
              <w:jc w:val="center"/>
              <w:rPr>
                <w:rStyle w:val="af9"/>
              </w:rPr>
            </w:pPr>
            <w:r w:rsidRPr="00561088">
              <w:rPr>
                <w:rStyle w:val="af9"/>
              </w:rPr>
              <w:t>101-110</w:t>
            </w:r>
          </w:p>
        </w:tc>
        <w:tc>
          <w:tcPr>
            <w:tcW w:w="1831" w:type="dxa"/>
          </w:tcPr>
          <w:p w14:paraId="6AA143E3"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47B64ACF" w14:textId="77777777" w:rsidR="002507D7" w:rsidRPr="00561088" w:rsidRDefault="002507D7" w:rsidP="002507D7">
            <w:pPr>
              <w:pStyle w:val="afa"/>
            </w:pPr>
            <w:r w:rsidRPr="00561088">
              <w:t xml:space="preserve">Указывается информация, установленная Министерством Российской Федерации по налогам и сборам, Министерством финансов Российской Федерации и Государственным таможенным комитетом Российской Федерации. </w:t>
            </w:r>
          </w:p>
          <w:p w14:paraId="3760BDE4" w14:textId="77777777" w:rsidR="002507D7" w:rsidRPr="00561088" w:rsidRDefault="002507D7" w:rsidP="002507D7">
            <w:pPr>
              <w:pStyle w:val="afa"/>
            </w:pPr>
            <w:r w:rsidRPr="00561088">
              <w:t>При невозможности указать конкретное значение показателя в полях 105-110 проставляется ноль («0»), наличие незаполненных полей недопустимо.</w:t>
            </w:r>
          </w:p>
        </w:tc>
      </w:tr>
      <w:tr w:rsidR="002507D7" w14:paraId="7E69958B" w14:textId="77777777" w:rsidTr="002507D7">
        <w:trPr>
          <w:cantSplit/>
        </w:trPr>
        <w:tc>
          <w:tcPr>
            <w:tcW w:w="720" w:type="dxa"/>
          </w:tcPr>
          <w:p w14:paraId="60392051" w14:textId="77777777" w:rsidR="002507D7" w:rsidRPr="00561088" w:rsidRDefault="002507D7" w:rsidP="002507D7">
            <w:pPr>
              <w:pStyle w:val="afa"/>
              <w:spacing w:before="20" w:after="20"/>
              <w:ind w:left="-108"/>
              <w:jc w:val="center"/>
              <w:rPr>
                <w:rStyle w:val="af9"/>
              </w:rPr>
            </w:pPr>
            <w:r w:rsidRPr="00561088">
              <w:rPr>
                <w:rStyle w:val="af9"/>
              </w:rPr>
              <w:t>101</w:t>
            </w:r>
          </w:p>
        </w:tc>
        <w:tc>
          <w:tcPr>
            <w:tcW w:w="1831" w:type="dxa"/>
          </w:tcPr>
          <w:p w14:paraId="0A99A848"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43D9985D" w14:textId="77777777" w:rsidR="002507D7" w:rsidRPr="00561088" w:rsidRDefault="002507D7" w:rsidP="002507D7">
            <w:pPr>
              <w:pStyle w:val="afa"/>
            </w:pPr>
            <w:r w:rsidRPr="00561088">
              <w:t xml:space="preserve">При заполнении полей 104 - 110 расчетного документа в поле 101 должно быть указано одно из следующих значений статуса: </w:t>
            </w:r>
          </w:p>
          <w:p w14:paraId="0DB70932" w14:textId="77777777" w:rsidR="002507D7" w:rsidRPr="00561088" w:rsidRDefault="002507D7" w:rsidP="002507D7">
            <w:pPr>
              <w:pStyle w:val="afa"/>
            </w:pPr>
            <w:r w:rsidRPr="00561088">
              <w:t xml:space="preserve">налогоплательщик (плательщик сборов) – </w:t>
            </w:r>
          </w:p>
          <w:p w14:paraId="41E87BBC" w14:textId="77777777" w:rsidR="002507D7" w:rsidRPr="00561088" w:rsidRDefault="002507D7" w:rsidP="002507D7">
            <w:pPr>
              <w:pStyle w:val="afa"/>
            </w:pPr>
            <w:r w:rsidRPr="00561088">
              <w:t xml:space="preserve">юридическое лицо ("01"), </w:t>
            </w:r>
          </w:p>
          <w:p w14:paraId="0EDFBA76" w14:textId="77777777" w:rsidR="002507D7" w:rsidRPr="00561088" w:rsidRDefault="002507D7" w:rsidP="002507D7">
            <w:pPr>
              <w:pStyle w:val="afa"/>
            </w:pPr>
            <w:r w:rsidRPr="00561088">
              <w:t xml:space="preserve">налоговый агент ("02"), </w:t>
            </w:r>
          </w:p>
          <w:p w14:paraId="3800E835" w14:textId="77777777" w:rsidR="002507D7" w:rsidRPr="00561088" w:rsidRDefault="002507D7" w:rsidP="002507D7">
            <w:pPr>
              <w:pStyle w:val="afa"/>
            </w:pPr>
            <w:r w:rsidRPr="00561088">
              <w:t xml:space="preserve">сборщик налогов и сборов ("03"), </w:t>
            </w:r>
          </w:p>
          <w:p w14:paraId="15D8FA98" w14:textId="77777777" w:rsidR="002507D7" w:rsidRPr="00561088" w:rsidRDefault="002507D7" w:rsidP="002507D7">
            <w:pPr>
              <w:pStyle w:val="afa"/>
            </w:pPr>
            <w:r w:rsidRPr="00561088">
              <w:t xml:space="preserve">налоговый орган ("04"), </w:t>
            </w:r>
          </w:p>
          <w:p w14:paraId="40125BAE" w14:textId="77777777" w:rsidR="002507D7" w:rsidRPr="00561088" w:rsidRDefault="002507D7" w:rsidP="002507D7">
            <w:pPr>
              <w:pStyle w:val="afa"/>
            </w:pPr>
            <w:r w:rsidRPr="00561088">
              <w:t xml:space="preserve">территориальные органы Федеральной службы судебных приставов ("05"), </w:t>
            </w:r>
          </w:p>
          <w:p w14:paraId="1B540079" w14:textId="77777777" w:rsidR="002507D7" w:rsidRPr="00561088" w:rsidRDefault="002507D7" w:rsidP="002507D7">
            <w:pPr>
              <w:pStyle w:val="afa"/>
            </w:pPr>
            <w:r w:rsidRPr="00561088">
              <w:t xml:space="preserve">участник внешнеэкономической деятельности ("06"), </w:t>
            </w:r>
          </w:p>
          <w:p w14:paraId="00A2E8C5" w14:textId="77777777" w:rsidR="002507D7" w:rsidRPr="00561088" w:rsidRDefault="002507D7" w:rsidP="002507D7">
            <w:pPr>
              <w:pStyle w:val="afa"/>
            </w:pPr>
            <w:r w:rsidRPr="00561088">
              <w:t xml:space="preserve">таможенный орган ("07"), </w:t>
            </w:r>
          </w:p>
          <w:p w14:paraId="04C873A2" w14:textId="77777777" w:rsidR="002507D7" w:rsidRPr="00561088" w:rsidRDefault="002507D7" w:rsidP="002507D7">
            <w:pPr>
              <w:pStyle w:val="afa"/>
            </w:pPr>
            <w:r w:rsidRPr="00561088">
              <w:t xml:space="preserve">плательщик иных платежей, осуществляющий перечисление платежей в бюджетную систему Российской Федерации (кроме платежей, администрируемых налоговыми органами) ("08"), </w:t>
            </w:r>
          </w:p>
          <w:p w14:paraId="1908CBD2" w14:textId="77777777" w:rsidR="002507D7" w:rsidRPr="00561088" w:rsidRDefault="002507D7" w:rsidP="002507D7">
            <w:pPr>
              <w:pStyle w:val="afa"/>
            </w:pPr>
            <w:r w:rsidRPr="00561088">
              <w:t xml:space="preserve">налогоплательщик (плательщик сборов) - индивидуальный предприниматель ("09"), налогоплательщик (плательщик сборов) - частный нотариус ("10"), налогоплательщик (плательщик сборов) - адвокат, учредивший адвокатский кабинет ("11"), </w:t>
            </w:r>
          </w:p>
          <w:p w14:paraId="017FFE95" w14:textId="77777777" w:rsidR="002507D7" w:rsidRPr="00561088" w:rsidRDefault="002507D7" w:rsidP="002507D7">
            <w:pPr>
              <w:pStyle w:val="afa"/>
            </w:pPr>
            <w:r w:rsidRPr="00561088">
              <w:t xml:space="preserve">налогоплательщик (плательщик сборов) - глава крестьянского (фермерского) хозяйства ("12"), </w:t>
            </w:r>
          </w:p>
          <w:p w14:paraId="265652AF" w14:textId="77777777" w:rsidR="002507D7" w:rsidRPr="00561088" w:rsidRDefault="002507D7" w:rsidP="002507D7">
            <w:pPr>
              <w:pStyle w:val="afa"/>
            </w:pPr>
            <w:r w:rsidRPr="00561088">
              <w:t xml:space="preserve">налогоплательщик (плательщик сборов) - иное физическое лицо - клиент банка (владелец счета) ("13"), </w:t>
            </w:r>
          </w:p>
          <w:p w14:paraId="58AEC438" w14:textId="77777777" w:rsidR="002507D7" w:rsidRPr="00561088" w:rsidRDefault="002507D7" w:rsidP="002507D7">
            <w:pPr>
              <w:pStyle w:val="afa"/>
            </w:pPr>
            <w:r w:rsidRPr="00561088">
              <w:t xml:space="preserve">налогоплательщик, производящий выплаты физическим лицам (п.п. 1 п. 1 ст. 235 Налогового кодекса Российской Федерации), ("14"), </w:t>
            </w:r>
          </w:p>
          <w:p w14:paraId="43AA7C26" w14:textId="77777777" w:rsidR="002507D7" w:rsidRPr="00561088" w:rsidRDefault="002507D7" w:rsidP="002507D7">
            <w:pPr>
              <w:pStyle w:val="afa"/>
            </w:pPr>
            <w:r w:rsidRPr="00561088">
              <w:t>кредитная организация, оформившая расчетный документ на общую сумму на перечисление налогов, сборов и иных платежей в бюджетную систему Российской Федерации, уплачиваемых физическими лицами без открытия банковского счета ("15").</w:t>
            </w:r>
          </w:p>
        </w:tc>
      </w:tr>
      <w:tr w:rsidR="002507D7" w14:paraId="32A1C4DB" w14:textId="77777777" w:rsidTr="002507D7">
        <w:trPr>
          <w:cantSplit/>
        </w:trPr>
        <w:tc>
          <w:tcPr>
            <w:tcW w:w="720" w:type="dxa"/>
          </w:tcPr>
          <w:p w14:paraId="339AEA3C" w14:textId="77777777" w:rsidR="002507D7" w:rsidRPr="00561088" w:rsidRDefault="002507D7" w:rsidP="002507D7">
            <w:pPr>
              <w:pStyle w:val="afa"/>
              <w:spacing w:before="20" w:after="20"/>
              <w:ind w:left="-108"/>
              <w:jc w:val="center"/>
              <w:rPr>
                <w:rStyle w:val="af9"/>
              </w:rPr>
            </w:pPr>
            <w:r w:rsidRPr="00561088">
              <w:rPr>
                <w:rStyle w:val="af9"/>
              </w:rPr>
              <w:t>102</w:t>
            </w:r>
          </w:p>
        </w:tc>
        <w:tc>
          <w:tcPr>
            <w:tcW w:w="1831" w:type="dxa"/>
          </w:tcPr>
          <w:p w14:paraId="5918D9A2"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КПП</w:t>
            </w:r>
          </w:p>
        </w:tc>
        <w:tc>
          <w:tcPr>
            <w:tcW w:w="7230" w:type="dxa"/>
          </w:tcPr>
          <w:p w14:paraId="296213E3" w14:textId="77777777" w:rsidR="002507D7" w:rsidRPr="00561088" w:rsidRDefault="002507D7" w:rsidP="002507D7">
            <w:pPr>
              <w:pStyle w:val="afa"/>
            </w:pPr>
            <w:r w:rsidRPr="00561088">
              <w:t>КПП плательщика. Указывается КПП налогоплательщика (плательщика сбора), в том числе участника внешнеэкономической деятельности, налогового агента, сборщика налога или сбора, а также плательщика иных обязательных платежей. В случае отсутствия у плательщика кода причины постановки на учёт в поле проставляется ноль («0»).</w:t>
            </w:r>
          </w:p>
        </w:tc>
      </w:tr>
      <w:tr w:rsidR="002507D7" w14:paraId="05C3D02C" w14:textId="77777777" w:rsidTr="002507D7">
        <w:trPr>
          <w:cantSplit/>
        </w:trPr>
        <w:tc>
          <w:tcPr>
            <w:tcW w:w="720" w:type="dxa"/>
          </w:tcPr>
          <w:p w14:paraId="0309D3CA" w14:textId="77777777" w:rsidR="002507D7" w:rsidRPr="00561088" w:rsidRDefault="002507D7" w:rsidP="002507D7">
            <w:pPr>
              <w:pStyle w:val="afa"/>
              <w:spacing w:before="20" w:after="20"/>
              <w:ind w:left="-108"/>
              <w:jc w:val="center"/>
              <w:rPr>
                <w:rStyle w:val="af9"/>
              </w:rPr>
            </w:pPr>
            <w:r w:rsidRPr="00561088">
              <w:rPr>
                <w:rStyle w:val="af9"/>
              </w:rPr>
              <w:t>103</w:t>
            </w:r>
          </w:p>
        </w:tc>
        <w:tc>
          <w:tcPr>
            <w:tcW w:w="1831" w:type="dxa"/>
          </w:tcPr>
          <w:p w14:paraId="2B0E91C6" w14:textId="77777777" w:rsidR="002507D7" w:rsidRPr="00561088" w:rsidRDefault="002507D7" w:rsidP="002507D7">
            <w:pPr>
              <w:pStyle w:val="ConsPlusNonformat"/>
              <w:widowControl/>
              <w:jc w:val="both"/>
              <w:rPr>
                <w:rFonts w:ascii="Arial" w:hAnsi="Arial" w:cs="Times New Roman"/>
                <w:b/>
                <w:sz w:val="16"/>
              </w:rPr>
            </w:pPr>
            <w:r w:rsidRPr="00561088">
              <w:rPr>
                <w:rFonts w:ascii="Arial" w:hAnsi="Arial" w:cs="Times New Roman"/>
                <w:b/>
                <w:sz w:val="16"/>
              </w:rPr>
              <w:t>КПП</w:t>
            </w:r>
          </w:p>
        </w:tc>
        <w:tc>
          <w:tcPr>
            <w:tcW w:w="7230" w:type="dxa"/>
          </w:tcPr>
          <w:p w14:paraId="68FB24E8" w14:textId="77777777" w:rsidR="002507D7" w:rsidRPr="00561088" w:rsidRDefault="002507D7" w:rsidP="002507D7">
            <w:pPr>
              <w:pStyle w:val="afa"/>
            </w:pPr>
            <w:r w:rsidRPr="00561088">
              <w:t>КПП получателя. Указывается КПП налогового, таможенного или иного государственного органа исполнительной власти, осуществляющего контроль за поступлением платежа в соответствии с законодательством Российской Федерации.</w:t>
            </w:r>
          </w:p>
        </w:tc>
      </w:tr>
      <w:tr w:rsidR="002507D7" w14:paraId="2F148DFA" w14:textId="77777777" w:rsidTr="002507D7">
        <w:trPr>
          <w:cantSplit/>
        </w:trPr>
        <w:tc>
          <w:tcPr>
            <w:tcW w:w="720" w:type="dxa"/>
          </w:tcPr>
          <w:p w14:paraId="4415CD13" w14:textId="77777777" w:rsidR="002507D7" w:rsidRPr="00561088" w:rsidRDefault="002507D7" w:rsidP="002507D7">
            <w:pPr>
              <w:pStyle w:val="afa"/>
              <w:spacing w:before="20" w:after="20"/>
              <w:ind w:left="-108"/>
              <w:jc w:val="center"/>
              <w:rPr>
                <w:rStyle w:val="af9"/>
              </w:rPr>
            </w:pPr>
            <w:r w:rsidRPr="00561088">
              <w:rPr>
                <w:rStyle w:val="af9"/>
              </w:rPr>
              <w:t>104</w:t>
            </w:r>
          </w:p>
        </w:tc>
        <w:tc>
          <w:tcPr>
            <w:tcW w:w="1831" w:type="dxa"/>
          </w:tcPr>
          <w:p w14:paraId="1369285F"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443E8F84" w14:textId="77777777" w:rsidR="002507D7" w:rsidRPr="00561088" w:rsidRDefault="002507D7" w:rsidP="002507D7">
            <w:pPr>
              <w:pStyle w:val="afa"/>
            </w:pPr>
            <w:r w:rsidRPr="00561088">
              <w:t>КБК. Указывается код бюджетной классификации в соответствии с классификацией доходов бюджетов Российской Федерации.</w:t>
            </w:r>
          </w:p>
        </w:tc>
      </w:tr>
      <w:tr w:rsidR="002507D7" w14:paraId="03B2E6DB" w14:textId="77777777" w:rsidTr="002507D7">
        <w:trPr>
          <w:cantSplit/>
        </w:trPr>
        <w:tc>
          <w:tcPr>
            <w:tcW w:w="720" w:type="dxa"/>
          </w:tcPr>
          <w:p w14:paraId="42976D30" w14:textId="77777777" w:rsidR="002507D7" w:rsidRPr="00561088" w:rsidRDefault="002507D7" w:rsidP="002507D7">
            <w:pPr>
              <w:pStyle w:val="afa"/>
              <w:spacing w:before="20" w:after="20"/>
              <w:ind w:left="-108"/>
              <w:jc w:val="center"/>
              <w:rPr>
                <w:rStyle w:val="af9"/>
              </w:rPr>
            </w:pPr>
            <w:r w:rsidRPr="00561088">
              <w:rPr>
                <w:rStyle w:val="af9"/>
              </w:rPr>
              <w:t>105</w:t>
            </w:r>
          </w:p>
        </w:tc>
        <w:tc>
          <w:tcPr>
            <w:tcW w:w="1831" w:type="dxa"/>
          </w:tcPr>
          <w:p w14:paraId="46449B36"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5103391D" w14:textId="77777777" w:rsidR="002507D7" w:rsidRPr="00561088" w:rsidRDefault="002507D7" w:rsidP="002507D7">
            <w:pPr>
              <w:pStyle w:val="afa"/>
            </w:pPr>
            <w:r w:rsidRPr="00561088">
              <w:t>ОКАТО. Указывается код ОКАТО муниципального образования в соответствии с Общероссийским классификатором объектов административно-территориального деления, на территории которого мобилизуются денежные средства от уплаты налога (сбора) в бюджетную систему Российской Федерации.</w:t>
            </w:r>
          </w:p>
        </w:tc>
      </w:tr>
      <w:tr w:rsidR="002507D7" w14:paraId="1171830E" w14:textId="77777777" w:rsidTr="002507D7">
        <w:trPr>
          <w:cantSplit/>
        </w:trPr>
        <w:tc>
          <w:tcPr>
            <w:tcW w:w="720" w:type="dxa"/>
          </w:tcPr>
          <w:p w14:paraId="014F0075" w14:textId="77777777" w:rsidR="002507D7" w:rsidRPr="00561088" w:rsidRDefault="002507D7" w:rsidP="002507D7">
            <w:pPr>
              <w:pStyle w:val="afa"/>
              <w:spacing w:before="20" w:after="20"/>
              <w:ind w:left="-108"/>
              <w:jc w:val="center"/>
              <w:rPr>
                <w:rStyle w:val="af9"/>
              </w:rPr>
            </w:pPr>
            <w:r w:rsidRPr="00561088">
              <w:rPr>
                <w:rStyle w:val="af9"/>
              </w:rPr>
              <w:t>106</w:t>
            </w:r>
          </w:p>
        </w:tc>
        <w:tc>
          <w:tcPr>
            <w:tcW w:w="1831" w:type="dxa"/>
          </w:tcPr>
          <w:p w14:paraId="4ED13203"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4A788F0E" w14:textId="77777777" w:rsidR="002507D7" w:rsidRPr="00561088" w:rsidRDefault="002507D7" w:rsidP="002507D7">
            <w:pPr>
              <w:pStyle w:val="afa"/>
            </w:pPr>
            <w:r w:rsidRPr="00561088">
              <w:t>Указывается показатель основания платежа, который имеет 2 знака и может принимать следующие значения:</w:t>
            </w:r>
          </w:p>
          <w:p w14:paraId="0E14FBF5" w14:textId="77777777" w:rsidR="002507D7" w:rsidRPr="00561088" w:rsidRDefault="002507D7" w:rsidP="002507D7">
            <w:pPr>
              <w:pStyle w:val="afa"/>
            </w:pPr>
            <w:r w:rsidRPr="00561088">
              <w:t>"ТП" - платежи текущего года;</w:t>
            </w:r>
          </w:p>
          <w:p w14:paraId="5612A0BF" w14:textId="77777777" w:rsidR="002507D7" w:rsidRPr="00561088" w:rsidRDefault="002507D7" w:rsidP="002507D7">
            <w:pPr>
              <w:pStyle w:val="afa"/>
            </w:pPr>
            <w:r w:rsidRPr="00561088">
              <w:t>"ЗД" - добровольное погашение задолженности по истекшим налоговым периодам при отсутствии требования об уплате налогов (сборов) от налогового органа;</w:t>
            </w:r>
          </w:p>
          <w:p w14:paraId="23ADA8D0" w14:textId="77777777" w:rsidR="002507D7" w:rsidRPr="00561088" w:rsidRDefault="002507D7" w:rsidP="002507D7">
            <w:pPr>
              <w:pStyle w:val="afa"/>
            </w:pPr>
            <w:r w:rsidRPr="00561088">
              <w:t>"БФ" - текущие платежи физических лиц - клиентов банка (владельцев счета), уплачиваемые со своего банковского счета;</w:t>
            </w:r>
          </w:p>
          <w:p w14:paraId="5831FCD7" w14:textId="77777777" w:rsidR="002507D7" w:rsidRPr="00561088" w:rsidRDefault="002507D7" w:rsidP="002507D7">
            <w:pPr>
              <w:pStyle w:val="afa"/>
            </w:pPr>
            <w:r w:rsidRPr="00561088">
              <w:t>"ТР" - погашение задолженности по требованию налогового органа об уплате налогов (сборов);</w:t>
            </w:r>
          </w:p>
          <w:p w14:paraId="10BDB6AD" w14:textId="77777777" w:rsidR="002507D7" w:rsidRPr="00561088" w:rsidRDefault="002507D7" w:rsidP="002507D7">
            <w:pPr>
              <w:pStyle w:val="afa"/>
            </w:pPr>
            <w:r w:rsidRPr="00561088">
              <w:t>"PC" - погашение рассроченной задолженности;</w:t>
            </w:r>
          </w:p>
          <w:p w14:paraId="5915B3E8" w14:textId="77777777" w:rsidR="002507D7" w:rsidRPr="00561088" w:rsidRDefault="002507D7" w:rsidP="002507D7">
            <w:pPr>
              <w:pStyle w:val="afa"/>
            </w:pPr>
            <w:r w:rsidRPr="00561088">
              <w:t>"ОТ" - погашение отсроченной задолженности;</w:t>
            </w:r>
          </w:p>
          <w:p w14:paraId="30A3B9CD" w14:textId="77777777" w:rsidR="002507D7" w:rsidRPr="00561088" w:rsidRDefault="002507D7" w:rsidP="002507D7">
            <w:pPr>
              <w:pStyle w:val="afa"/>
            </w:pPr>
            <w:r w:rsidRPr="00561088">
              <w:t>"РТ" - погашение реструктурируемой задолженности;</w:t>
            </w:r>
          </w:p>
          <w:p w14:paraId="141BC43E" w14:textId="77777777" w:rsidR="002507D7" w:rsidRPr="00561088" w:rsidRDefault="002507D7" w:rsidP="002507D7">
            <w:pPr>
              <w:pStyle w:val="afa"/>
            </w:pPr>
            <w:r w:rsidRPr="00561088">
              <w:t>"ВУ" - погашение отсроченной задолженности в связи с введением внешнего управления;</w:t>
            </w:r>
          </w:p>
          <w:p w14:paraId="08443F0A" w14:textId="77777777" w:rsidR="002507D7" w:rsidRPr="00561088" w:rsidRDefault="002507D7" w:rsidP="002507D7">
            <w:pPr>
              <w:pStyle w:val="afa"/>
            </w:pPr>
            <w:r w:rsidRPr="00561088">
              <w:t>"ПР" - погашение задолженности, приостановленной к взысканию;</w:t>
            </w:r>
          </w:p>
          <w:p w14:paraId="3D33252B" w14:textId="77777777" w:rsidR="002507D7" w:rsidRPr="00561088" w:rsidRDefault="002507D7" w:rsidP="002507D7">
            <w:pPr>
              <w:pStyle w:val="afa"/>
            </w:pPr>
            <w:r w:rsidRPr="00561088">
              <w:t>"АП" - погашение задолженности по акту проверки;</w:t>
            </w:r>
          </w:p>
          <w:p w14:paraId="6E25C7D9" w14:textId="77777777" w:rsidR="002507D7" w:rsidRPr="00561088" w:rsidRDefault="002507D7" w:rsidP="002507D7">
            <w:pPr>
              <w:pStyle w:val="afa"/>
            </w:pPr>
            <w:r w:rsidRPr="00561088">
              <w:t xml:space="preserve"> "АР" - погашение задолженности по исполнительному документу.</w:t>
            </w:r>
          </w:p>
          <w:p w14:paraId="3A70B8E2" w14:textId="77777777" w:rsidR="002507D7" w:rsidRPr="00561088" w:rsidRDefault="002507D7" w:rsidP="002507D7">
            <w:pPr>
              <w:pStyle w:val="afa"/>
            </w:pPr>
            <w:r w:rsidRPr="00561088">
              <w:t>В случае проставления в поле 106 расчетного документа значения ноль ("0") налоговые органы, при невозможности однозначно идентифицировать платеж, самостоятельно относят поступившие денежные средства к одному из указанных выше оснований платежа, руководствуясь законодательством о налогах и сборах.</w:t>
            </w:r>
          </w:p>
        </w:tc>
      </w:tr>
      <w:tr w:rsidR="002507D7" w14:paraId="229A2B1F" w14:textId="77777777" w:rsidTr="002507D7">
        <w:trPr>
          <w:cantSplit/>
        </w:trPr>
        <w:tc>
          <w:tcPr>
            <w:tcW w:w="720" w:type="dxa"/>
          </w:tcPr>
          <w:p w14:paraId="4ABD7877" w14:textId="77777777" w:rsidR="002507D7" w:rsidRPr="00561088" w:rsidRDefault="002507D7" w:rsidP="002507D7">
            <w:pPr>
              <w:pStyle w:val="afa"/>
              <w:spacing w:before="20" w:after="20"/>
              <w:ind w:left="-108"/>
              <w:jc w:val="center"/>
              <w:rPr>
                <w:rStyle w:val="af9"/>
              </w:rPr>
            </w:pPr>
            <w:r w:rsidRPr="00561088">
              <w:rPr>
                <w:rStyle w:val="af9"/>
              </w:rPr>
              <w:t>107</w:t>
            </w:r>
          </w:p>
        </w:tc>
        <w:tc>
          <w:tcPr>
            <w:tcW w:w="1831" w:type="dxa"/>
          </w:tcPr>
          <w:p w14:paraId="61C358E7"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1E36706F"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Указывается показатель налогового периода, который имеет 10 знаков, восемь из которых имеют смысловое значение, а два являются разделительными знаками и заполняются точками (".").</w:t>
            </w:r>
          </w:p>
          <w:p w14:paraId="298415FC"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Показатель используется для указания периодичности уплаты налога (сбора) или конкретной даты уплаты налога (сбора), установленной законодательством о налогах и сборах, - "число.месяц.год".</w:t>
            </w:r>
          </w:p>
          <w:p w14:paraId="4B4C3F3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Периодичность уплаты может быть декадной, месячной, квартальной, полугодовой или годовой.</w:t>
            </w:r>
          </w:p>
          <w:p w14:paraId="4721CC3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Первые два знака показателя налогового периода предназначены для определения периодичности уплаты налога (сбора), установленной законодательством о налогах и сборах, которая указывается следующим образом:</w:t>
            </w:r>
          </w:p>
          <w:p w14:paraId="76A42C6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"МС" - месячные платежи;</w:t>
            </w:r>
          </w:p>
          <w:p w14:paraId="13483DC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"KB" - квартальные платежи;</w:t>
            </w:r>
          </w:p>
          <w:p w14:paraId="557653A8"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"ПЛ" - полугодовые платежи;</w:t>
            </w:r>
          </w:p>
          <w:p w14:paraId="37742A80"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"ГД" - годовые платежи.</w:t>
            </w:r>
          </w:p>
          <w:p w14:paraId="7E8F3B80"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4-м и 5-м знаках показателя налогового периода для декадных и месячных платежей проставляется номер месяца текущего отчетного года, для квартальных платежей - номер квартала, для полугодовых - номер полугодия.</w:t>
            </w:r>
          </w:p>
          <w:p w14:paraId="57EA96E2"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Номер месяца может принимать значения от 01 до 12, номер квартала от 01 до 04, номер полугодия - 01 или 02.</w:t>
            </w:r>
          </w:p>
          <w:p w14:paraId="5DAB3FD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3-м и 6-м знаках показателя налогового периода в качестве разделительных знаков проставляются точки (".").</w:t>
            </w:r>
          </w:p>
          <w:p w14:paraId="0DBC9F28"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7-10 знаках показателя налогового периода указывается год, за который производится уплата налога.</w:t>
            </w:r>
          </w:p>
          <w:p w14:paraId="18326DA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уплате налога один раз в год 4-й и 5-й знаки показателя налогового периода заполняются нулями. Если законодательством о налогах и сборах по годовому платежу предусматривается более одного срока уплаты налога (сбора) и установлены конкретные даты уплаты налога (сбора) для каждого срока, то в показателе налогового периода указываются эти даты.</w:t>
            </w:r>
          </w:p>
          <w:p w14:paraId="61A5EC12"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Образцы заполнения показателя налогового периода:</w:t>
            </w:r>
          </w:p>
          <w:p w14:paraId="355E5C29"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"МС.02.2003"; "КВ.01.2003"; "ПЛ.02.2003"; "ГД.00.2003".</w:t>
            </w:r>
          </w:p>
          <w:p w14:paraId="000260C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Налоговый период указывается для платежей текущего года, а также в случае самостоятельного обнаружения ошибки в ранее представленной декларации и добровольной уплате доначисленного налога (сбора) за истекший налоговый период при отсутствии требования об уплате налогов (сборов) от налогового органа. В показателе налогового периода следует указать тот налоговый период, за который осуществляется уплата или доплата налога (сбора).</w:t>
            </w:r>
          </w:p>
          <w:p w14:paraId="7647312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 При уплате отсроченной, рассроченной, реструктурируемой задолженности, погашении приостановленной к взысканию задолженности, погашении задолженности по требованию об уплате налогов (сборов) от налогового органа или погашении задолженности в связи с введением внешнего управления в показателе налогового периода форматом "день.месяц.год" указывается конкретная дата (например: "05.09.2003"), которая взаимосвязана с показателем основания платежа и может обозначать, если показатель основания платежа имеет значение:</w:t>
            </w:r>
          </w:p>
          <w:p w14:paraId="2436230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"ТР" - срок уплаты, установленный в требовании налогового органа об уплате налогов (сборов);</w:t>
            </w:r>
          </w:p>
          <w:p w14:paraId="4BEA943E"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"PC" - дату уплаты части рассроченной суммы налога в соответствии с установленным графиком рассрочки;</w:t>
            </w:r>
          </w:p>
          <w:p w14:paraId="0145DA0E"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"ОТ" - дату завершения отсрочки;</w:t>
            </w:r>
          </w:p>
          <w:p w14:paraId="6FCB0228"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"РТ" - дату уплаты части реструктурируемой задолженности в соответствии с графиком реструктуризации;</w:t>
            </w:r>
          </w:p>
          <w:p w14:paraId="5A1EA5C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"ВУ" - дату завершения внешнего управления;</w:t>
            </w:r>
          </w:p>
          <w:p w14:paraId="64CAA23A"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 - дату завершения приостановления взыскания.</w:t>
            </w:r>
          </w:p>
          <w:p w14:paraId="4CBE6A3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Если платеж осуществляется с целью погашения задолженности по акту проведенной проверки ("АП") или исполнительному документу ("АР"), то в показателе налогового периода проставляется ноль ("0").</w:t>
            </w:r>
          </w:p>
          <w:p w14:paraId="3FFE2722"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случае досрочной уплаты налогоплательщиком налога (сбора) в показателе налогового периода указывается первый предстоящий налоговый период, за который должна производиться уплата налога (сбора).</w:t>
            </w:r>
          </w:p>
          <w:p w14:paraId="14302B0E"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печати выводить значения полей TaxPeriodDay, TaxPeriodMonth, TaxPeriodYear по следующей логике: если длина поля TaxPeriodDay равна 8-ми символам – выводится только значение указанного поля, значения полей TaxPeriodMonth и TaxPeriodYear и разделители между полями не выводятся.</w:t>
            </w:r>
          </w:p>
          <w:p w14:paraId="16F07A8D"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противном случае сохраняется текущая логика вывода на печать полей TaxPeriodDay, TaxPeriodMonth, TaxPeriodYear.</w:t>
            </w:r>
          </w:p>
        </w:tc>
      </w:tr>
      <w:tr w:rsidR="002507D7" w14:paraId="1B6F6E3B" w14:textId="77777777" w:rsidTr="002507D7">
        <w:trPr>
          <w:cantSplit/>
        </w:trPr>
        <w:tc>
          <w:tcPr>
            <w:tcW w:w="720" w:type="dxa"/>
          </w:tcPr>
          <w:p w14:paraId="0F750B12" w14:textId="77777777" w:rsidR="002507D7" w:rsidRPr="00561088" w:rsidRDefault="002507D7" w:rsidP="002507D7">
            <w:pPr>
              <w:pStyle w:val="afa"/>
              <w:spacing w:before="20" w:after="20"/>
              <w:ind w:left="-108"/>
              <w:jc w:val="center"/>
              <w:rPr>
                <w:rStyle w:val="af9"/>
              </w:rPr>
            </w:pPr>
            <w:r w:rsidRPr="00561088">
              <w:rPr>
                <w:rStyle w:val="af9"/>
              </w:rPr>
              <w:t>108</w:t>
            </w:r>
          </w:p>
        </w:tc>
        <w:tc>
          <w:tcPr>
            <w:tcW w:w="1831" w:type="dxa"/>
          </w:tcPr>
          <w:p w14:paraId="18367DF8"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7D8B510E"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Указывается показатель номера документа, который в зависимости от значения показателя основания платежа может принимать следующий вид, если показатель основания платежа имеет значение:</w:t>
            </w:r>
          </w:p>
          <w:p w14:paraId="64B18E9A"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"ТР" - номер требования налогового органа об уплате налогов (сборов);</w:t>
            </w:r>
          </w:p>
          <w:p w14:paraId="0AB8A85A"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"PC" - номер решения о рассрочке;</w:t>
            </w:r>
          </w:p>
          <w:p w14:paraId="691F489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"ОТ" - номер решения об отсрочке;</w:t>
            </w:r>
          </w:p>
          <w:p w14:paraId="70304555"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"РТ" - номер решения о реструктуризации;</w:t>
            </w:r>
          </w:p>
          <w:p w14:paraId="06E0B97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 - номер решения о приостановлении взыскания;</w:t>
            </w:r>
          </w:p>
          <w:p w14:paraId="763850DD"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"ВУ" - номер дела или материала, рассмотренного арбитражным судом;</w:t>
            </w:r>
          </w:p>
          <w:p w14:paraId="69831C6D"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"АП" - номер акта проверки;</w:t>
            </w:r>
          </w:p>
          <w:p w14:paraId="65E6826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"АР" - номер исполнительного документа и возбужденного на основании его исполнительного производства.</w:t>
            </w:r>
          </w:p>
          <w:p w14:paraId="5725661C"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указании в показателе номера документа соответствующей информации знак "N" не проставляется.</w:t>
            </w:r>
          </w:p>
          <w:p w14:paraId="50CB1EF5"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уплате текущих платежей или добровольном погашении задолженности при отсутствии требования об уплате налогов (сборов) от налогового органа (показатель основания платежа имеет значение "ТП" или "ЗД") в показателе номера документа проставляется ноль ("0").</w:t>
            </w:r>
          </w:p>
        </w:tc>
      </w:tr>
      <w:tr w:rsidR="002507D7" w14:paraId="27F3E043" w14:textId="77777777" w:rsidTr="002507D7">
        <w:trPr>
          <w:cantSplit/>
        </w:trPr>
        <w:tc>
          <w:tcPr>
            <w:tcW w:w="720" w:type="dxa"/>
          </w:tcPr>
          <w:p w14:paraId="1CE47D04" w14:textId="77777777" w:rsidR="002507D7" w:rsidRPr="00561088" w:rsidRDefault="002507D7" w:rsidP="002507D7">
            <w:pPr>
              <w:pStyle w:val="afa"/>
              <w:spacing w:before="20" w:after="20"/>
              <w:ind w:left="-108"/>
              <w:jc w:val="center"/>
              <w:rPr>
                <w:rStyle w:val="af9"/>
              </w:rPr>
            </w:pPr>
            <w:r w:rsidRPr="00561088">
              <w:rPr>
                <w:rStyle w:val="af9"/>
              </w:rPr>
              <w:t>109</w:t>
            </w:r>
          </w:p>
        </w:tc>
        <w:tc>
          <w:tcPr>
            <w:tcW w:w="1831" w:type="dxa"/>
          </w:tcPr>
          <w:p w14:paraId="049CC30C"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0CF34681"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Указывается показатель даты документа, который состоит из 10 знаков и имеет формат даты аналогично полю 107 абзаца *: первые два знака показателя обозначают календарный день (могут иметь значения от 01 до 31), 4-й и 5-й знаки - месяц (значения от 01 до 12), знаки с 7-го по 10-й обозначают год, в 3-м и 6-м знаках в качестве разделительных проставляются точки (".").</w:t>
            </w:r>
          </w:p>
          <w:p w14:paraId="6BE47D9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этом для текущих платежей (значение показателя основания платежа равно "ТП") в показателе даты документа указывается дата декларации (расчета), представленной в налоговый орган, а именно дата подписи декларации налогоплательщиком (уполномоченным лицом).</w:t>
            </w:r>
          </w:p>
          <w:p w14:paraId="37B38CBC"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случае добровольного погашения задолженности по истекшим налоговым периодам при отсутствии требования об уплате налогов (сборов) от налогового органа (значение показателя основания платежа равно "ЗД") в показателе даты документа проставляется ноль ("0").</w:t>
            </w:r>
          </w:p>
          <w:p w14:paraId="7E2AD1A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Для платежей, по которым уплата производится в соответствии с требованием об уплате налогов (сборов) от налогового органа (значение показателя основания платежа равно "ТР"), в показателе даты документа проставляется дата требования.</w:t>
            </w:r>
          </w:p>
          <w:p w14:paraId="4BB9C6D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При погашении рассроченной, отсроченной, в том числе в связи с введением внешнего управления, реструктурируемой или приостановленной к взысканию задолженности, при уплате по результатам налоговых проверок, а также при погашении задолженности на основании исполнительных документов в показателе даты документа указывается, если показатель основания платежа принимает значение:</w:t>
            </w:r>
          </w:p>
          <w:p w14:paraId="310DF18F"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"PC" - дата решения о рассрочке;</w:t>
            </w:r>
          </w:p>
          <w:p w14:paraId="7EF8D16A"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"ОТ" - дата решения об отсрочке;</w:t>
            </w:r>
          </w:p>
          <w:p w14:paraId="2A86C0E0"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"ВУ" - дата принятия арбитражным судом решения о введении внешнего управления;</w:t>
            </w:r>
          </w:p>
          <w:p w14:paraId="0EA22479"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"РТ" - дата решения о реструктуризации;</w:t>
            </w:r>
          </w:p>
          <w:p w14:paraId="7D5DFA4A"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"ПР" - дата решения о приостановлении взыскания;</w:t>
            </w:r>
          </w:p>
          <w:p w14:paraId="1957DBE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"АП" - дата акта проверки;</w:t>
            </w:r>
          </w:p>
          <w:p w14:paraId="5A9BD980"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"АР" - дата вынесения исполнительного документа и возбужденного на его основании исполнительного производства.</w:t>
            </w:r>
          </w:p>
        </w:tc>
      </w:tr>
      <w:tr w:rsidR="002507D7" w14:paraId="0E0AB8E1" w14:textId="77777777" w:rsidTr="002507D7">
        <w:trPr>
          <w:cantSplit/>
        </w:trPr>
        <w:tc>
          <w:tcPr>
            <w:tcW w:w="720" w:type="dxa"/>
          </w:tcPr>
          <w:p w14:paraId="51EF3F3C" w14:textId="77777777" w:rsidR="002507D7" w:rsidRPr="00561088" w:rsidRDefault="002507D7" w:rsidP="002507D7">
            <w:pPr>
              <w:pStyle w:val="afa"/>
              <w:spacing w:before="20" w:after="20"/>
              <w:ind w:left="-108"/>
              <w:jc w:val="center"/>
              <w:rPr>
                <w:rStyle w:val="af9"/>
              </w:rPr>
            </w:pPr>
            <w:r w:rsidRPr="00561088">
              <w:rPr>
                <w:rStyle w:val="af9"/>
              </w:rPr>
              <w:t>110</w:t>
            </w:r>
          </w:p>
        </w:tc>
        <w:tc>
          <w:tcPr>
            <w:tcW w:w="1831" w:type="dxa"/>
          </w:tcPr>
          <w:p w14:paraId="6259B2EB" w14:textId="77777777" w:rsidR="002507D7" w:rsidRPr="00561088" w:rsidRDefault="002507D7" w:rsidP="002507D7">
            <w:pPr>
              <w:pStyle w:val="ConsPlusNonformat"/>
              <w:widowControl/>
              <w:jc w:val="both"/>
              <w:rPr>
                <w:rFonts w:ascii="Arial" w:hAnsi="Arial" w:cs="Times New Roman"/>
                <w:b/>
                <w:sz w:val="16"/>
              </w:rPr>
            </w:pPr>
          </w:p>
        </w:tc>
        <w:tc>
          <w:tcPr>
            <w:tcW w:w="7230" w:type="dxa"/>
          </w:tcPr>
          <w:p w14:paraId="2631BE36"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Указывается показатель типа платежа, который имеет два знака и может принимать следующие значения:</w:t>
            </w:r>
          </w:p>
          <w:p w14:paraId="5D5AD31D"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"НС" - уплата налога или сбора;</w:t>
            </w:r>
          </w:p>
          <w:p w14:paraId="0061F3E7"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"ПЛ" - уплата платежа;</w:t>
            </w:r>
          </w:p>
          <w:p w14:paraId="48D69BC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"ГП" - уплата пошлины;</w:t>
            </w:r>
          </w:p>
          <w:p w14:paraId="6C22868B"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"ВЗ" - уплата взноса;</w:t>
            </w:r>
          </w:p>
          <w:p w14:paraId="039070A5"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"АВ" - уплата аванса или предоплата;</w:t>
            </w:r>
          </w:p>
          <w:p w14:paraId="573E1E0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"ПЕ" - уплата пени;</w:t>
            </w:r>
          </w:p>
          <w:p w14:paraId="05126283"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"ПЦ" - уплата процентов;</w:t>
            </w:r>
          </w:p>
          <w:p w14:paraId="2D59F403"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"СА" - налоговые санкции, установленные Налоговым кодексом Российской Федерации;</w:t>
            </w:r>
          </w:p>
          <w:p w14:paraId="6EF2E84F"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"АШ" - административные штрафы;</w:t>
            </w:r>
          </w:p>
          <w:p w14:paraId="77C71B01"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"ИШ" - иные штрафы, установленные соответствующими законодательными или иными нормативными актами.</w:t>
            </w:r>
          </w:p>
          <w:p w14:paraId="2C63DC64" w14:textId="77777777" w:rsidR="002507D7" w:rsidRPr="002507D7" w:rsidRDefault="002507D7" w:rsidP="002507D7">
            <w:pPr>
              <w:pStyle w:val="ConsPlusNonformat"/>
              <w:widowControl/>
              <w:jc w:val="both"/>
              <w:rPr>
                <w:rFonts w:ascii="Arial" w:hAnsi="Arial" w:cs="Arial"/>
                <w:sz w:val="16"/>
                <w:szCs w:val="16"/>
              </w:rPr>
            </w:pPr>
            <w:r w:rsidRPr="002507D7">
              <w:rPr>
                <w:rFonts w:ascii="Arial" w:hAnsi="Arial" w:cs="Arial"/>
                <w:sz w:val="16"/>
                <w:szCs w:val="16"/>
              </w:rPr>
              <w:t>В случае проставления в поле 110 значения ноль ("0") налоговые органы, при невозможности однозначно идентифицировать тип платежа, самостоятельно относят поступившие денежные средства к соответствующему типу платежа (налог, пеня, процент или штраф), руководствуясь законодательством о налогах и сборах.</w:t>
            </w:r>
          </w:p>
        </w:tc>
      </w:tr>
    </w:tbl>
    <w:p w14:paraId="4C634D54" w14:textId="77777777" w:rsidR="002507D7" w:rsidRPr="006F2C5B" w:rsidRDefault="002507D7" w:rsidP="002507D7">
      <w:pPr>
        <w:ind w:hanging="56"/>
      </w:pPr>
    </w:p>
    <w:p w14:paraId="009C89A4" w14:textId="1130F6A6" w:rsidR="005E1E92" w:rsidRDefault="005E1E92" w:rsidP="005E1E92">
      <w:pPr>
        <w:pStyle w:val="2"/>
        <w:rPr>
          <w:ins w:id="7740" w:author="Старжинский Александр Васильевич" w:date="2017-09-25T11:40:00Z"/>
        </w:rPr>
      </w:pPr>
      <w:bookmarkStart w:id="7741" w:name="_Ref494103182"/>
      <w:bookmarkStart w:id="7742" w:name="_Toc21517729"/>
      <w:bookmarkStart w:id="7743" w:name="_Ref450300889"/>
      <w:ins w:id="7744" w:author="Старжинский Александр Васильевич" w:date="2017-09-25T11:40:00Z">
        <w:r>
          <w:t>Приложение к выписке. Расходный кассовый ордер</w:t>
        </w:r>
        <w:bookmarkEnd w:id="7741"/>
        <w:bookmarkEnd w:id="7742"/>
      </w:ins>
    </w:p>
    <w:p w14:paraId="24FF5A8B" w14:textId="337CC985" w:rsidR="00B56070" w:rsidRPr="00D8361D" w:rsidRDefault="005E1E92" w:rsidP="00B56070">
      <w:pPr>
        <w:ind w:left="540" w:firstLine="0"/>
        <w:rPr>
          <w:ins w:id="7745" w:author="Старжинский Александр Васильевич" w:date="2017-09-25T17:42:00Z"/>
        </w:rPr>
      </w:pPr>
      <w:ins w:id="7746" w:author="Старжинский Александр Васильевич" w:date="2017-09-25T11:40:00Z">
        <w:r>
          <w:t>Печатная форма документа «Расходный кассовый ордер» в приложениях к выписке выводится для типа операции «03»</w:t>
        </w:r>
      </w:ins>
      <w:ins w:id="7747" w:author="Старжинский Александр Васильевич" w:date="2017-09-25T17:35:00Z">
        <w:r w:rsidR="00B56070">
          <w:t xml:space="preserve"> в том случае, если операция дебетовая</w:t>
        </w:r>
      </w:ins>
      <w:ins w:id="7748" w:author="Старжинский Александр Васильевич" w:date="2017-09-25T11:40:00Z">
        <w:r>
          <w:t>.</w:t>
        </w:r>
      </w:ins>
      <w:ins w:id="7749" w:author="Старжинский Александр Васильевич" w:date="2017-09-25T17:42:00Z">
        <w:r w:rsidR="00B56070">
          <w:t xml:space="preserve"> Иначе, если операция с типом «03» кредитовая – выводится печатная форма «Информация о проводке» (</w:t>
        </w:r>
        <w:r w:rsidR="00B56070">
          <w:fldChar w:fldCharType="begin"/>
        </w:r>
        <w:r w:rsidR="00B56070">
          <w:instrText xml:space="preserve"> REF _Ref494124380 \r \h </w:instrText>
        </w:r>
      </w:ins>
      <w:ins w:id="7750" w:author="Старжинский Александр Васильевич" w:date="2017-09-25T17:42:00Z">
        <w:r w:rsidR="00B56070">
          <w:fldChar w:fldCharType="separate"/>
        </w:r>
      </w:ins>
      <w:ins w:id="7751" w:author="Феданкова Любовь Анатольевна" w:date="2019-10-09T12:38:00Z">
        <w:r w:rsidR="00031B2C">
          <w:t>13.12</w:t>
        </w:r>
      </w:ins>
      <w:ins w:id="7752" w:author="Старжинский Александр Васильевич" w:date="2017-09-25T17:42:00Z">
        <w:r w:rsidR="00B56070">
          <w:fldChar w:fldCharType="end"/>
        </w:r>
        <w:r w:rsidR="00B56070">
          <w:t>).</w:t>
        </w:r>
      </w:ins>
    </w:p>
    <w:p w14:paraId="44C2B4A7" w14:textId="77777777" w:rsidR="005E1E92" w:rsidRDefault="005E1E92" w:rsidP="005E1E92">
      <w:pPr>
        <w:ind w:left="540" w:firstLine="0"/>
        <w:rPr>
          <w:ins w:id="7753" w:author="Старжинский Александр Васильевич" w:date="2017-09-25T11:40:00Z"/>
        </w:rPr>
      </w:pPr>
      <w:ins w:id="7754" w:author="Старжинский Александр Васильевич" w:date="2017-09-25T11:40:00Z">
        <w:r w:rsidRPr="00D8361D">
          <w:t>На рисунке (</w:t>
        </w:r>
        <w:r>
          <w:fldChar w:fldCharType="begin"/>
        </w:r>
        <w:r>
          <w:instrText xml:space="preserve"> REF _Ref493856618 \h </w:instrText>
        </w:r>
      </w:ins>
      <w:ins w:id="7755" w:author="Старжинский Александр Васильевич" w:date="2017-09-25T11:40:00Z">
        <w:r>
          <w:fldChar w:fldCharType="separate"/>
        </w:r>
      </w:ins>
      <w:ins w:id="7756" w:author="Феданкова Любовь Анатольевна" w:date="2019-10-09T12:38:00Z">
        <w:r w:rsidR="00031B2C">
          <w:t xml:space="preserve">Рисунок </w:t>
        </w:r>
        <w:r w:rsidR="00031B2C">
          <w:rPr>
            <w:noProof/>
          </w:rPr>
          <w:t>55</w:t>
        </w:r>
      </w:ins>
      <w:ins w:id="7757" w:author="Воронов Алексей Алексеевич" w:date="2018-01-30T12:27:00Z">
        <w:del w:id="7758" w:author="Феданкова Любовь Анатольевна" w:date="2019-10-09T12:38:00Z">
          <w:r w:rsidR="00DB3D2B" w:rsidDel="00031B2C">
            <w:delText xml:space="preserve">Рисунок </w:delText>
          </w:r>
          <w:r w:rsidR="00DB3D2B" w:rsidDel="00031B2C">
            <w:rPr>
              <w:noProof/>
            </w:rPr>
            <w:delText>47</w:delText>
          </w:r>
        </w:del>
      </w:ins>
      <w:ins w:id="7759" w:author="Старжинский Александр Васильевич" w:date="2017-09-25T11:40:00Z">
        <w:del w:id="7760" w:author="Феданкова Любовь Анатольевна" w:date="2019-10-09T12:38:00Z">
          <w:r w:rsidDel="00031B2C">
            <w:delText xml:space="preserve">Рисунок </w:delText>
          </w:r>
          <w:r w:rsidDel="00031B2C">
            <w:rPr>
              <w:noProof/>
            </w:rPr>
            <w:delText>50</w:delText>
          </w:r>
        </w:del>
        <w:r>
          <w:fldChar w:fldCharType="end"/>
        </w:r>
        <w:r w:rsidRPr="00D8361D">
          <w:t xml:space="preserve">) приведен макет печатной формы расходного кассового ордера (согласно Приложению 10 к Указанию ЦБР </w:t>
        </w:r>
        <w:r>
          <w:t>«</w:t>
        </w:r>
        <w:r w:rsidRPr="00D8361D">
          <w:t>О формах документов, применяемых кредитными организациями на территории Российской Федерации при осуществлении кассовых операций с банкнотами и монетой Банка России, банкнотами и монетой</w:t>
        </w:r>
        <w:r>
          <w:t xml:space="preserve"> </w:t>
        </w:r>
        <w:r w:rsidRPr="00D8361D">
          <w:t>иностранных государств (группы иностранных</w:t>
        </w:r>
        <w:r>
          <w:t xml:space="preserve"> </w:t>
        </w:r>
        <w:r w:rsidRPr="00D8361D">
          <w:t>государств), операций со слитками</w:t>
        </w:r>
        <w:r>
          <w:t xml:space="preserve"> </w:t>
        </w:r>
        <w:r w:rsidRPr="00D8361D">
          <w:t>драгоценных металлов, и порядке</w:t>
        </w:r>
        <w:r>
          <w:t xml:space="preserve"> </w:t>
        </w:r>
        <w:r w:rsidRPr="00D8361D">
          <w:t xml:space="preserve">их заполнения и </w:t>
        </w:r>
        <w:r w:rsidRPr="00D8361D">
          <w:rPr>
            <w:noProof/>
          </w:rPr>
          <w:t>оформления</w:t>
        </w:r>
        <w:r>
          <w:rPr>
            <w:noProof/>
          </w:rPr>
          <w:t>»</w:t>
        </w:r>
        <w:r>
          <w:t xml:space="preserve"> </w:t>
        </w:r>
        <w:r w:rsidRPr="00D8361D">
          <w:t xml:space="preserve">N </w:t>
        </w:r>
        <w:r>
          <w:t>3352-У</w:t>
        </w:r>
        <w:r w:rsidRPr="00D8361D">
          <w:t>).</w:t>
        </w:r>
      </w:ins>
    </w:p>
    <w:p w14:paraId="7C994E0F" w14:textId="77777777" w:rsidR="005E1E92" w:rsidRDefault="005E1E92" w:rsidP="005E1E92">
      <w:pPr>
        <w:ind w:left="540" w:firstLine="0"/>
        <w:rPr>
          <w:ins w:id="7761" w:author="Старжинский Александр Васильевич" w:date="2017-09-25T11:40:00Z"/>
        </w:rPr>
      </w:pPr>
      <w:ins w:id="7762" w:author="Старжинский Александр Васильевич" w:date="2017-09-25T11:40:00Z">
        <w:r w:rsidRPr="00D8361D">
          <w:t>В таблице (</w:t>
        </w:r>
        <w:r>
          <w:fldChar w:fldCharType="begin"/>
        </w:r>
        <w:r>
          <w:instrText xml:space="preserve"> REF _Ref450646641 \h </w:instrText>
        </w:r>
      </w:ins>
      <w:ins w:id="7763" w:author="Старжинский Александр Васильевич" w:date="2017-09-25T11:40:00Z">
        <w:r>
          <w:fldChar w:fldCharType="separate"/>
        </w:r>
      </w:ins>
      <w:ins w:id="7764" w:author="Феданкова Любовь Анатольевна" w:date="2019-10-09T12:38:00Z">
        <w:r w:rsidR="00031B2C">
          <w:t xml:space="preserve">Таблица </w:t>
        </w:r>
        <w:r w:rsidR="00031B2C">
          <w:rPr>
            <w:noProof/>
          </w:rPr>
          <w:t>75</w:t>
        </w:r>
      </w:ins>
      <w:ins w:id="7765" w:author="Воронов Алексей Алексеевич" w:date="2018-01-30T12:27:00Z">
        <w:del w:id="7766" w:author="Феданкова Любовь Анатольевна" w:date="2019-10-09T12:38:00Z">
          <w:r w:rsidR="00DB3D2B" w:rsidDel="00031B2C">
            <w:delText xml:space="preserve">Таблица </w:delText>
          </w:r>
          <w:r w:rsidR="00DB3D2B" w:rsidDel="00031B2C">
            <w:rPr>
              <w:noProof/>
            </w:rPr>
            <w:delText>72</w:delText>
          </w:r>
        </w:del>
      </w:ins>
      <w:ins w:id="7767" w:author="Старжинский Александр Васильевич" w:date="2017-09-25T11:40:00Z">
        <w:del w:id="7768" w:author="Феданкова Любовь Анатольевна" w:date="2019-10-09T12:38:00Z">
          <w:r w:rsidDel="00031B2C">
            <w:delText xml:space="preserve">Таблица </w:delText>
          </w:r>
          <w:r w:rsidDel="00031B2C">
            <w:rPr>
              <w:noProof/>
            </w:rPr>
            <w:delText>40</w:delText>
          </w:r>
        </w:del>
        <w:r>
          <w:fldChar w:fldCharType="end"/>
        </w:r>
        <w:r>
          <w:t xml:space="preserve">) </w:t>
        </w:r>
        <w:r w:rsidRPr="00D8361D">
          <w:t>описаны правила заполнения полей печатной формы расходного кассового ордера.</w:t>
        </w:r>
      </w:ins>
    </w:p>
    <w:p w14:paraId="20548073" w14:textId="77777777" w:rsidR="005E1E92" w:rsidRDefault="005E1E92" w:rsidP="005E1E92">
      <w:pPr>
        <w:ind w:left="540" w:firstLine="0"/>
        <w:rPr>
          <w:ins w:id="7769" w:author="Старжинский Александр Васильевич" w:date="2017-09-25T11:40:00Z"/>
        </w:rPr>
      </w:pPr>
      <w:ins w:id="7770" w:author="Старжинский Александр Васильевич" w:date="2017-09-25T11:40:00Z">
        <w:r>
          <w:t>Штамп печатной формы выводится в правой части документа ниже подписи блока «Кассовый работник».</w:t>
        </w:r>
      </w:ins>
    </w:p>
    <w:p w14:paraId="2D7C48F0" w14:textId="3D9CD2E8" w:rsidR="005E1E92" w:rsidRDefault="005E1E92" w:rsidP="005E1E92">
      <w:pPr>
        <w:pStyle w:val="af6"/>
        <w:ind w:left="540" w:right="0"/>
        <w:rPr>
          <w:ins w:id="7771" w:author="Старжинский Александр Васильевич" w:date="2017-09-25T11:40:00Z"/>
        </w:rPr>
      </w:pPr>
      <w:bookmarkStart w:id="7772" w:name="_Ref493856618"/>
      <w:ins w:id="7773" w:author="Старжинский Александр Васильевич" w:date="2017-09-25T11:40:00Z">
        <w:r>
          <w:t xml:space="preserve">Рисунок </w:t>
        </w:r>
      </w:ins>
      <w:ins w:id="7774"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775" w:author="Феданкова Любовь Анатольевна" w:date="2019-10-09T12:38:00Z">
        <w:r w:rsidR="00031B2C">
          <w:rPr>
            <w:noProof/>
          </w:rPr>
          <w:t>55</w:t>
        </w:r>
      </w:ins>
      <w:ins w:id="7776" w:author="Широбокова Алёна Сергеевна" w:date="2018-10-08T14:09:00Z">
        <w:r w:rsidR="006846C7">
          <w:fldChar w:fldCharType="end"/>
        </w:r>
      </w:ins>
      <w:ins w:id="7777" w:author="Беликова Маргарита Николаевна" w:date="2018-09-28T15:38:00Z">
        <w:del w:id="7778" w:author="Широбокова Алёна Сергеевна" w:date="2018-10-08T14:09:00Z">
          <w:r w:rsidR="00D4212C" w:rsidDel="006846C7">
            <w:fldChar w:fldCharType="begin"/>
          </w:r>
          <w:r w:rsidR="00D4212C" w:rsidDel="006846C7">
            <w:delInstrText xml:space="preserve"> SEQ Рисунок \* ARABIC </w:delInstrText>
          </w:r>
        </w:del>
      </w:ins>
      <w:del w:id="7779" w:author="Широбокова Алёна Сергеевна" w:date="2018-10-08T14:09:00Z">
        <w:r w:rsidR="00D4212C" w:rsidDel="006846C7">
          <w:fldChar w:fldCharType="separate"/>
        </w:r>
      </w:del>
      <w:ins w:id="7780" w:author="Беликова Маргарита Николаевна" w:date="2018-09-28T15:38:00Z">
        <w:del w:id="7781" w:author="Широбокова Алёна Сергеевна" w:date="2018-10-08T14:09:00Z">
          <w:r w:rsidR="00D4212C" w:rsidDel="006846C7">
            <w:rPr>
              <w:noProof/>
            </w:rPr>
            <w:delText>51</w:delText>
          </w:r>
          <w:r w:rsidR="00D4212C" w:rsidDel="006846C7">
            <w:fldChar w:fldCharType="end"/>
          </w:r>
        </w:del>
      </w:ins>
      <w:ins w:id="7782" w:author="Широбокова Алёна Сергеевна" w:date="2018-08-02T15:45:00Z">
        <w:del w:id="7783"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784" w:author="Беликова Маргарита Николаевна" w:date="2018-09-13T12:06:00Z">
        <w:r w:rsidR="0090345F" w:rsidDel="00363322">
          <w:fldChar w:fldCharType="separate"/>
        </w:r>
      </w:del>
      <w:ins w:id="7785" w:author="Широбокова Алёна Сергеевна" w:date="2018-08-02T15:45:00Z">
        <w:del w:id="7786" w:author="Беликова Маргарита Николаевна" w:date="2018-09-13T12:06:00Z">
          <w:r w:rsidR="0090345F" w:rsidDel="00363322">
            <w:rPr>
              <w:noProof/>
            </w:rPr>
            <w:delText>48</w:delText>
          </w:r>
          <w:r w:rsidR="0090345F" w:rsidDel="00363322">
            <w:fldChar w:fldCharType="end"/>
          </w:r>
        </w:del>
      </w:ins>
      <w:ins w:id="7787" w:author="Старжинский Александр Васильевич" w:date="2017-09-25T11:40:00Z">
        <w:del w:id="7788" w:author="Широбокова Алёна Сергеевна" w:date="2018-08-02T15:45:00Z">
          <w:r w:rsidDel="0090345F">
            <w:fldChar w:fldCharType="begin"/>
          </w:r>
          <w:r w:rsidDel="0090345F">
            <w:delInstrText xml:space="preserve"> SEQ Рисунок \* ARABIC </w:delInstrText>
          </w:r>
          <w:r w:rsidDel="0090345F">
            <w:fldChar w:fldCharType="separate"/>
          </w:r>
        </w:del>
      </w:ins>
      <w:ins w:id="7789" w:author="Воронов Алексей Алексеевич" w:date="2018-01-30T12:27:00Z">
        <w:del w:id="7790" w:author="Широбокова Алёна Сергеевна" w:date="2018-08-02T15:45:00Z">
          <w:r w:rsidR="00DB3D2B" w:rsidDel="0090345F">
            <w:rPr>
              <w:noProof/>
            </w:rPr>
            <w:delText>47</w:delText>
          </w:r>
        </w:del>
      </w:ins>
      <w:ins w:id="7791" w:author="Старжинский Александр Васильевич" w:date="2017-09-25T11:40:00Z">
        <w:del w:id="7792" w:author="Широбокова Алёна Сергеевна" w:date="2018-08-02T15:45:00Z">
          <w:r w:rsidDel="0090345F">
            <w:rPr>
              <w:noProof/>
            </w:rPr>
            <w:delText>50</w:delText>
          </w:r>
          <w:r w:rsidDel="0090345F">
            <w:rPr>
              <w:noProof/>
            </w:rPr>
            <w:fldChar w:fldCharType="end"/>
          </w:r>
        </w:del>
        <w:bookmarkEnd w:id="7772"/>
        <w:r>
          <w:rPr>
            <w:noProof/>
          </w:rPr>
          <w:t>.</w:t>
        </w:r>
        <w:r>
          <w:t xml:space="preserve"> Печатная форма «Расходный кассовый ордер»</w:t>
        </w:r>
      </w:ins>
    </w:p>
    <w:p w14:paraId="1406F67B" w14:textId="4291941A" w:rsidR="005E1E92" w:rsidRDefault="005E1E92" w:rsidP="005E1E92">
      <w:pPr>
        <w:ind w:firstLine="0"/>
        <w:rPr>
          <w:ins w:id="7793" w:author="Старжинский Александр Васильевич" w:date="2017-09-25T11:40:00Z"/>
        </w:rPr>
      </w:pPr>
      <w:ins w:id="7794" w:author="Старжинский Александр Васильевич" w:date="2017-09-25T11:40:00Z">
        <w:r>
          <w:rPr>
            <w:noProof/>
          </w:rPr>
          <w:drawing>
            <wp:inline distT="0" distB="0" distL="0" distR="0" wp14:anchorId="345470AC" wp14:editId="267340AA">
              <wp:extent cx="6301105" cy="423545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01105" cy="4235450"/>
                      </a:xfrm>
                      <a:prstGeom prst="rect">
                        <a:avLst/>
                      </a:prstGeom>
                    </pic:spPr>
                  </pic:pic>
                </a:graphicData>
              </a:graphic>
            </wp:inline>
          </w:drawing>
        </w:r>
      </w:ins>
    </w:p>
    <w:p w14:paraId="6A2A979C" w14:textId="77777777" w:rsidR="005E1E92" w:rsidRDefault="005E1E92" w:rsidP="005E1E92">
      <w:pPr>
        <w:ind w:left="0" w:firstLine="0"/>
        <w:rPr>
          <w:ins w:id="7795" w:author="Старжинский Александр Васильевич" w:date="2017-09-25T11:40:00Z"/>
        </w:rPr>
      </w:pPr>
    </w:p>
    <w:p w14:paraId="7F072E15" w14:textId="1A353762" w:rsidR="005E1E92" w:rsidRDefault="005E1E92" w:rsidP="005E1E92">
      <w:pPr>
        <w:pStyle w:val="af6"/>
        <w:ind w:right="0"/>
        <w:rPr>
          <w:ins w:id="7796" w:author="Старжинский Александр Васильевич" w:date="2017-09-25T11:40:00Z"/>
        </w:rPr>
      </w:pPr>
      <w:bookmarkStart w:id="7797" w:name="_Ref493856640"/>
      <w:ins w:id="7798" w:author="Старжинский Александр Васильевич" w:date="2017-09-25T11:40:00Z">
        <w:r>
          <w:t xml:space="preserve">Таблица </w:t>
        </w:r>
        <w:r>
          <w:fldChar w:fldCharType="begin"/>
        </w:r>
        <w:r>
          <w:instrText xml:space="preserve"> SEQ Таблица \* ARABIC </w:instrText>
        </w:r>
        <w:r>
          <w:fldChar w:fldCharType="separate"/>
        </w:r>
      </w:ins>
      <w:ins w:id="7799" w:author="Феданкова Любовь Анатольевна" w:date="2019-10-09T12:38:00Z">
        <w:r w:rsidR="00031B2C">
          <w:rPr>
            <w:noProof/>
          </w:rPr>
          <w:t>69</w:t>
        </w:r>
      </w:ins>
      <w:ins w:id="7800" w:author="Воронов Алексей Алексеевич" w:date="2018-01-30T12:27:00Z">
        <w:del w:id="7801" w:author="Феданкова Любовь Анатольевна" w:date="2019-10-09T12:38:00Z">
          <w:r w:rsidR="00DB3D2B" w:rsidDel="00031B2C">
            <w:rPr>
              <w:noProof/>
            </w:rPr>
            <w:delText>66</w:delText>
          </w:r>
        </w:del>
      </w:ins>
      <w:ins w:id="7802" w:author="Старжинский Александр Васильевич" w:date="2017-09-25T11:40:00Z">
        <w:del w:id="7803" w:author="Феданкова Любовь Анатольевна" w:date="2019-10-09T12:38:00Z">
          <w:r w:rsidDel="00031B2C">
            <w:rPr>
              <w:noProof/>
            </w:rPr>
            <w:delText>40</w:delText>
          </w:r>
        </w:del>
        <w:r>
          <w:rPr>
            <w:noProof/>
          </w:rPr>
          <w:fldChar w:fldCharType="end"/>
        </w:r>
        <w:r>
          <w:t xml:space="preserve"> Правила заполнения полей печатной формы «Расходный кассовый ордер»</w:t>
        </w:r>
        <w:bookmarkEnd w:id="7797"/>
      </w:ins>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2268"/>
        <w:gridCol w:w="4820"/>
      </w:tblGrid>
      <w:tr w:rsidR="005E1E92" w:rsidRPr="00592D07" w14:paraId="565F6D13" w14:textId="77777777" w:rsidTr="00B6442B">
        <w:trPr>
          <w:cantSplit/>
          <w:tblHeader/>
          <w:ins w:id="7804" w:author="Старжинский Александр Васильевич" w:date="2017-09-25T11:40:00Z"/>
        </w:trPr>
        <w:tc>
          <w:tcPr>
            <w:tcW w:w="720" w:type="dxa"/>
            <w:tcBorders>
              <w:bottom w:val="nil"/>
            </w:tcBorders>
            <w:vAlign w:val="center"/>
          </w:tcPr>
          <w:p w14:paraId="517FE9D8" w14:textId="77777777" w:rsidR="005E1E92" w:rsidRPr="00592D07" w:rsidRDefault="005E1E92" w:rsidP="00B6442B">
            <w:pPr>
              <w:pStyle w:val="af8"/>
              <w:spacing w:before="120" w:after="120"/>
              <w:jc w:val="center"/>
              <w:rPr>
                <w:ins w:id="7805" w:author="Старжинский Александр Васильевич" w:date="2017-09-25T11:40:00Z"/>
                <w:rStyle w:val="af9"/>
                <w:rFonts w:ascii="Arial" w:hAnsi="Arial" w:cs="Arial"/>
                <w:b/>
              </w:rPr>
            </w:pPr>
            <w:ins w:id="7806" w:author="Старжинский Александр Васильевич" w:date="2017-09-25T11:40:00Z">
              <w:r w:rsidRPr="00592D07">
                <w:rPr>
                  <w:rFonts w:ascii="Arial" w:hAnsi="Arial" w:cs="Arial"/>
                </w:rPr>
                <w:t xml:space="preserve">№ поля в шаблоне </w:t>
              </w:r>
            </w:ins>
          </w:p>
        </w:tc>
        <w:tc>
          <w:tcPr>
            <w:tcW w:w="1831" w:type="dxa"/>
            <w:tcBorders>
              <w:bottom w:val="nil"/>
            </w:tcBorders>
            <w:vAlign w:val="center"/>
          </w:tcPr>
          <w:p w14:paraId="333AD405" w14:textId="77777777" w:rsidR="005E1E92" w:rsidRPr="00592D07" w:rsidRDefault="005E1E92" w:rsidP="00B6442B">
            <w:pPr>
              <w:pStyle w:val="af8"/>
              <w:spacing w:before="120" w:after="120"/>
              <w:jc w:val="center"/>
              <w:rPr>
                <w:ins w:id="7807" w:author="Старжинский Александр Васильевич" w:date="2017-09-25T11:40:00Z"/>
                <w:rFonts w:ascii="Arial" w:hAnsi="Arial" w:cs="Arial"/>
              </w:rPr>
            </w:pPr>
            <w:ins w:id="7808" w:author="Старжинский Александр Васильевич" w:date="2017-09-25T11:40:00Z">
              <w:r w:rsidRPr="00592D07">
                <w:rPr>
                  <w:rFonts w:ascii="Arial" w:hAnsi="Arial" w:cs="Arial"/>
                </w:rPr>
                <w:t>Наименование поля</w:t>
              </w:r>
            </w:ins>
          </w:p>
        </w:tc>
        <w:tc>
          <w:tcPr>
            <w:tcW w:w="2268" w:type="dxa"/>
            <w:tcBorders>
              <w:bottom w:val="nil"/>
            </w:tcBorders>
            <w:vAlign w:val="center"/>
          </w:tcPr>
          <w:p w14:paraId="72E48168" w14:textId="77777777" w:rsidR="005E1E92" w:rsidRPr="00592D07" w:rsidRDefault="005E1E92" w:rsidP="00B6442B">
            <w:pPr>
              <w:pStyle w:val="af8"/>
              <w:spacing w:before="120" w:after="120"/>
              <w:jc w:val="center"/>
              <w:rPr>
                <w:ins w:id="7809" w:author="Старжинский Александр Васильевич" w:date="2017-09-25T11:40:00Z"/>
                <w:rFonts w:ascii="Arial" w:hAnsi="Arial" w:cs="Arial"/>
              </w:rPr>
            </w:pPr>
            <w:ins w:id="7810" w:author="Старжинский Александр Васильевич" w:date="2017-09-25T11:40:00Z">
              <w:r w:rsidRPr="00592D07">
                <w:rPr>
                  <w:rFonts w:ascii="Arial" w:hAnsi="Arial" w:cs="Arial"/>
                </w:rPr>
                <w:t>Атрибут документа, значение которого выводится в шаблоне</w:t>
              </w:r>
            </w:ins>
          </w:p>
        </w:tc>
        <w:tc>
          <w:tcPr>
            <w:tcW w:w="4820" w:type="dxa"/>
            <w:tcBorders>
              <w:bottom w:val="nil"/>
            </w:tcBorders>
            <w:vAlign w:val="center"/>
          </w:tcPr>
          <w:p w14:paraId="43455876" w14:textId="77777777" w:rsidR="005E1E92" w:rsidRPr="00592D07" w:rsidRDefault="005E1E92" w:rsidP="00B6442B">
            <w:pPr>
              <w:pStyle w:val="af8"/>
              <w:spacing w:before="120" w:after="120"/>
              <w:jc w:val="center"/>
              <w:rPr>
                <w:ins w:id="7811" w:author="Старжинский Александр Васильевич" w:date="2017-09-25T11:40:00Z"/>
                <w:rFonts w:ascii="Arial" w:hAnsi="Arial" w:cs="Arial"/>
              </w:rPr>
            </w:pPr>
            <w:ins w:id="7812" w:author="Старжинский Александр Васильевич" w:date="2017-09-25T11:40:00Z">
              <w:r w:rsidRPr="00592D07">
                <w:rPr>
                  <w:rFonts w:ascii="Arial" w:hAnsi="Arial" w:cs="Arial"/>
                </w:rPr>
                <w:t>Описание, правила заполнения на печатной форме</w:t>
              </w:r>
            </w:ins>
          </w:p>
        </w:tc>
      </w:tr>
      <w:tr w:rsidR="005E1E92" w:rsidRPr="00592D07" w14:paraId="4DA88F15" w14:textId="77777777" w:rsidTr="00B6442B">
        <w:trPr>
          <w:cantSplit/>
          <w:ins w:id="7813" w:author="Старжинский Александр Васильевич" w:date="2017-09-25T11:40:00Z"/>
        </w:trPr>
        <w:tc>
          <w:tcPr>
            <w:tcW w:w="720" w:type="dxa"/>
          </w:tcPr>
          <w:p w14:paraId="25E85350" w14:textId="77777777" w:rsidR="005E1E92" w:rsidRPr="00592D07" w:rsidRDefault="005E1E92" w:rsidP="00162E94">
            <w:pPr>
              <w:pStyle w:val="afa"/>
              <w:numPr>
                <w:ilvl w:val="0"/>
                <w:numId w:val="82"/>
              </w:numPr>
              <w:jc w:val="center"/>
              <w:rPr>
                <w:ins w:id="7814" w:author="Старжинский Александр Васильевич" w:date="2017-09-25T11:40:00Z"/>
                <w:rStyle w:val="af9"/>
                <w:rFonts w:ascii="Arial" w:hAnsi="Arial"/>
              </w:rPr>
            </w:pPr>
          </w:p>
        </w:tc>
        <w:tc>
          <w:tcPr>
            <w:tcW w:w="1831" w:type="dxa"/>
          </w:tcPr>
          <w:p w14:paraId="5CD0DCA2" w14:textId="77777777" w:rsidR="005E1E92" w:rsidRPr="00592D07" w:rsidRDefault="005E1E92" w:rsidP="00B6442B">
            <w:pPr>
              <w:pStyle w:val="ConsPlusNonformat"/>
              <w:widowControl/>
              <w:spacing w:before="120" w:after="120"/>
              <w:jc w:val="both"/>
              <w:rPr>
                <w:ins w:id="7815" w:author="Старжинский Александр Васильевич" w:date="2017-09-25T11:40:00Z"/>
                <w:rFonts w:ascii="Arial" w:hAnsi="Arial" w:cs="Arial"/>
                <w:b/>
                <w:sz w:val="16"/>
              </w:rPr>
            </w:pPr>
            <w:ins w:id="7816" w:author="Старжинский Александр Васильевич" w:date="2017-09-25T11:40:00Z">
              <w:r w:rsidRPr="00592D07">
                <w:rPr>
                  <w:rFonts w:ascii="Arial" w:hAnsi="Arial" w:cs="Arial"/>
                  <w:b/>
                  <w:sz w:val="16"/>
                </w:rPr>
                <w:t>№</w:t>
              </w:r>
            </w:ins>
          </w:p>
        </w:tc>
        <w:tc>
          <w:tcPr>
            <w:tcW w:w="2268" w:type="dxa"/>
          </w:tcPr>
          <w:p w14:paraId="53AD1202" w14:textId="77777777" w:rsidR="005E1E92" w:rsidRPr="00592D07" w:rsidRDefault="005E1E92" w:rsidP="00B6442B">
            <w:pPr>
              <w:pStyle w:val="afa"/>
              <w:rPr>
                <w:ins w:id="7817" w:author="Старжинский Александр Васильевич" w:date="2017-09-25T11:40:00Z"/>
                <w:lang w:val="en-US"/>
              </w:rPr>
            </w:pPr>
            <w:ins w:id="7818" w:author="Старжинский Александр Васильевич" w:date="2017-09-25T11:40:00Z">
              <w:r w:rsidRPr="00592D07">
                <w:rPr>
                  <w:rFonts w:eastAsiaTheme="minorHAnsi"/>
                  <w:lang w:eastAsia="en-US"/>
                </w:rPr>
                <w:t>DOCUMENTNUMBER</w:t>
              </w:r>
            </w:ins>
          </w:p>
        </w:tc>
        <w:tc>
          <w:tcPr>
            <w:tcW w:w="4820" w:type="dxa"/>
          </w:tcPr>
          <w:p w14:paraId="3198CACB" w14:textId="77777777" w:rsidR="005E1E92" w:rsidRPr="00592D07" w:rsidRDefault="005E1E92" w:rsidP="00B6442B">
            <w:pPr>
              <w:pStyle w:val="afa"/>
              <w:rPr>
                <w:ins w:id="7819" w:author="Старжинский Александр Васильевич" w:date="2017-09-25T11:40:00Z"/>
                <w:rFonts w:eastAsiaTheme="minorHAnsi"/>
                <w:b/>
                <w:lang w:eastAsia="en-US"/>
              </w:rPr>
            </w:pPr>
            <w:ins w:id="7820" w:author="Старжинский Александр Васильевич" w:date="2017-09-25T11:40:00Z">
              <w:r w:rsidRPr="00592D07">
                <w:rPr>
                  <w:rFonts w:eastAsiaTheme="minorHAnsi"/>
                  <w:b/>
                  <w:lang w:eastAsia="en-US"/>
                </w:rPr>
                <w:t>Номер документа</w:t>
              </w:r>
              <w:r>
                <w:rPr>
                  <w:rFonts w:eastAsiaTheme="minorHAnsi"/>
                  <w:b/>
                  <w:lang w:eastAsia="en-US"/>
                </w:rPr>
                <w:t>.</w:t>
              </w:r>
            </w:ins>
          </w:p>
        </w:tc>
      </w:tr>
      <w:tr w:rsidR="005E1E92" w:rsidRPr="00592D07" w14:paraId="19283D48" w14:textId="77777777" w:rsidTr="00B6442B">
        <w:trPr>
          <w:cantSplit/>
          <w:ins w:id="7821" w:author="Старжинский Александр Васильевич" w:date="2017-09-25T11:40:00Z"/>
        </w:trPr>
        <w:tc>
          <w:tcPr>
            <w:tcW w:w="720" w:type="dxa"/>
          </w:tcPr>
          <w:p w14:paraId="56860174" w14:textId="77777777" w:rsidR="005E1E92" w:rsidRPr="00592D07" w:rsidRDefault="005E1E92" w:rsidP="00162E94">
            <w:pPr>
              <w:pStyle w:val="afa"/>
              <w:numPr>
                <w:ilvl w:val="0"/>
                <w:numId w:val="82"/>
              </w:numPr>
              <w:jc w:val="center"/>
              <w:rPr>
                <w:ins w:id="7822" w:author="Старжинский Александр Васильевич" w:date="2017-09-25T11:40:00Z"/>
                <w:rStyle w:val="af9"/>
                <w:rFonts w:ascii="Arial" w:hAnsi="Arial"/>
              </w:rPr>
            </w:pPr>
          </w:p>
        </w:tc>
        <w:tc>
          <w:tcPr>
            <w:tcW w:w="1831" w:type="dxa"/>
          </w:tcPr>
          <w:p w14:paraId="6DF29D66" w14:textId="77777777" w:rsidR="005E1E92" w:rsidRPr="00592D07" w:rsidRDefault="005E1E92" w:rsidP="00B6442B">
            <w:pPr>
              <w:pStyle w:val="ConsPlusNonformat"/>
              <w:widowControl/>
              <w:spacing w:before="120" w:after="120"/>
              <w:jc w:val="both"/>
              <w:rPr>
                <w:ins w:id="7823" w:author="Старжинский Александр Васильевич" w:date="2017-09-25T11:40:00Z"/>
                <w:rFonts w:ascii="Arial" w:hAnsi="Arial" w:cs="Arial"/>
                <w:b/>
                <w:sz w:val="16"/>
              </w:rPr>
            </w:pPr>
            <w:ins w:id="7824" w:author="Старжинский Александр Васильевич" w:date="2017-09-25T11:40:00Z">
              <w:r w:rsidRPr="00592D07">
                <w:rPr>
                  <w:rFonts w:ascii="Arial" w:hAnsi="Arial" w:cs="Arial"/>
                  <w:b/>
                  <w:sz w:val="16"/>
                </w:rPr>
                <w:t>Дата</w:t>
              </w:r>
            </w:ins>
          </w:p>
        </w:tc>
        <w:tc>
          <w:tcPr>
            <w:tcW w:w="2268" w:type="dxa"/>
          </w:tcPr>
          <w:p w14:paraId="0F8D3F3A" w14:textId="77777777" w:rsidR="005E1E92" w:rsidRPr="00592D07" w:rsidRDefault="005E1E92" w:rsidP="00B6442B">
            <w:pPr>
              <w:pStyle w:val="afa"/>
              <w:rPr>
                <w:ins w:id="7825" w:author="Старжинский Александр Васильевич" w:date="2017-09-25T11:40:00Z"/>
              </w:rPr>
            </w:pPr>
            <w:ins w:id="7826" w:author="Старжинский Александр Васильевич" w:date="2017-09-25T11:40:00Z">
              <w:r w:rsidRPr="00592D07">
                <w:rPr>
                  <w:rFonts w:eastAsiaTheme="minorHAnsi"/>
                  <w:lang w:eastAsia="en-US"/>
                </w:rPr>
                <w:t>DOCUMENTDATE</w:t>
              </w:r>
            </w:ins>
          </w:p>
        </w:tc>
        <w:tc>
          <w:tcPr>
            <w:tcW w:w="4820" w:type="dxa"/>
          </w:tcPr>
          <w:p w14:paraId="38BF6093" w14:textId="77777777" w:rsidR="005E1E92" w:rsidRPr="00592D07" w:rsidRDefault="005E1E92" w:rsidP="00B6442B">
            <w:pPr>
              <w:pStyle w:val="afa"/>
              <w:rPr>
                <w:ins w:id="7827" w:author="Старжинский Александр Васильевич" w:date="2017-09-25T11:40:00Z"/>
                <w:rFonts w:eastAsiaTheme="minorHAnsi"/>
                <w:b/>
                <w:lang w:eastAsia="en-US"/>
              </w:rPr>
            </w:pPr>
            <w:ins w:id="7828" w:author="Старжинский Александр Васильевич" w:date="2017-09-25T11:40:00Z">
              <w:r w:rsidRPr="00592D07">
                <w:rPr>
                  <w:rFonts w:eastAsiaTheme="minorHAnsi"/>
                  <w:b/>
                  <w:lang w:eastAsia="en-US"/>
                </w:rPr>
                <w:t>Дата документа</w:t>
              </w:r>
              <w:r>
                <w:rPr>
                  <w:rFonts w:eastAsiaTheme="minorHAnsi"/>
                  <w:b/>
                  <w:lang w:eastAsia="en-US"/>
                </w:rPr>
                <w:t>.</w:t>
              </w:r>
            </w:ins>
          </w:p>
          <w:p w14:paraId="20E8AC57" w14:textId="77777777" w:rsidR="005E1E92" w:rsidRPr="00592D07" w:rsidRDefault="005E1E92" w:rsidP="00B6442B">
            <w:pPr>
              <w:pStyle w:val="afa"/>
              <w:rPr>
                <w:ins w:id="7829" w:author="Старжинский Александр Васильевич" w:date="2017-09-25T11:40:00Z"/>
                <w:b/>
              </w:rPr>
            </w:pPr>
            <w:ins w:id="7830" w:author="Старжинский Александр Васильевич" w:date="2017-09-25T11:40:00Z">
              <w:r w:rsidRPr="00592D07">
                <w:rPr>
                  <w:rFonts w:eastAsiaTheme="minorHAnsi"/>
                  <w:lang w:eastAsia="en-US"/>
                </w:rPr>
                <w:t xml:space="preserve">Выводится в формате </w:t>
              </w:r>
              <w:r w:rsidRPr="00592D07">
                <w:rPr>
                  <w:rFonts w:eastAsiaTheme="minorHAnsi"/>
                  <w:lang w:val="en-US" w:eastAsia="en-US"/>
                </w:rPr>
                <w:t>DD</w:t>
              </w:r>
              <w:r w:rsidRPr="00592D07">
                <w:rPr>
                  <w:rFonts w:eastAsiaTheme="minorHAnsi"/>
                  <w:lang w:eastAsia="en-US"/>
                </w:rPr>
                <w:t>.</w:t>
              </w:r>
              <w:r w:rsidRPr="00592D07">
                <w:rPr>
                  <w:rFonts w:eastAsiaTheme="minorHAnsi"/>
                  <w:lang w:val="en-US" w:eastAsia="en-US"/>
                </w:rPr>
                <w:t>MM</w:t>
              </w:r>
              <w:r w:rsidRPr="00592D07">
                <w:rPr>
                  <w:rFonts w:eastAsiaTheme="minorHAnsi"/>
                  <w:lang w:eastAsia="en-US"/>
                </w:rPr>
                <w:t>.</w:t>
              </w:r>
              <w:r w:rsidRPr="00592D07">
                <w:rPr>
                  <w:rFonts w:eastAsiaTheme="minorHAnsi"/>
                  <w:lang w:val="en-US" w:eastAsia="en-US"/>
                </w:rPr>
                <w:t>YYYY</w:t>
              </w:r>
            </w:ins>
          </w:p>
        </w:tc>
      </w:tr>
      <w:tr w:rsidR="005E1E92" w:rsidRPr="00592D07" w14:paraId="2928DC36" w14:textId="77777777" w:rsidTr="00B6442B">
        <w:trPr>
          <w:cantSplit/>
          <w:ins w:id="7831" w:author="Старжинский Александр Васильевич" w:date="2017-09-25T11:40:00Z"/>
        </w:trPr>
        <w:tc>
          <w:tcPr>
            <w:tcW w:w="720" w:type="dxa"/>
          </w:tcPr>
          <w:p w14:paraId="37C3A50F" w14:textId="77777777" w:rsidR="005E1E92" w:rsidRPr="00592D07" w:rsidRDefault="005E1E92" w:rsidP="00162E94">
            <w:pPr>
              <w:pStyle w:val="afa"/>
              <w:numPr>
                <w:ilvl w:val="0"/>
                <w:numId w:val="82"/>
              </w:numPr>
              <w:jc w:val="center"/>
              <w:rPr>
                <w:ins w:id="7832" w:author="Старжинский Александр Васильевич" w:date="2017-09-25T11:40:00Z"/>
                <w:rStyle w:val="af9"/>
                <w:rFonts w:ascii="Arial" w:hAnsi="Arial"/>
              </w:rPr>
            </w:pPr>
          </w:p>
        </w:tc>
        <w:tc>
          <w:tcPr>
            <w:tcW w:w="1831" w:type="dxa"/>
          </w:tcPr>
          <w:p w14:paraId="67A0093D" w14:textId="77777777" w:rsidR="005E1E92" w:rsidRPr="00592D07" w:rsidRDefault="005E1E92" w:rsidP="00B6442B">
            <w:pPr>
              <w:pStyle w:val="ConsPlusNonformat"/>
              <w:widowControl/>
              <w:spacing w:before="120" w:after="120"/>
              <w:jc w:val="both"/>
              <w:rPr>
                <w:ins w:id="7833" w:author="Старжинский Александр Васильевич" w:date="2017-09-25T11:40:00Z"/>
                <w:rFonts w:ascii="Arial" w:hAnsi="Arial" w:cs="Arial"/>
                <w:b/>
                <w:sz w:val="16"/>
              </w:rPr>
            </w:pPr>
            <w:ins w:id="7834" w:author="Старжинский Александр Васильевич" w:date="2017-09-25T11:40:00Z">
              <w:r w:rsidRPr="00592D07">
                <w:rPr>
                  <w:rFonts w:ascii="Arial" w:hAnsi="Arial" w:cs="Arial"/>
                  <w:b/>
                  <w:sz w:val="16"/>
                </w:rPr>
                <w:t>Выдать</w:t>
              </w:r>
            </w:ins>
          </w:p>
        </w:tc>
        <w:tc>
          <w:tcPr>
            <w:tcW w:w="2268" w:type="dxa"/>
          </w:tcPr>
          <w:p w14:paraId="018F4C5F" w14:textId="77777777" w:rsidR="005E1E92" w:rsidRPr="00592D07" w:rsidRDefault="005E1E92" w:rsidP="00B6442B">
            <w:pPr>
              <w:pStyle w:val="afa"/>
              <w:rPr>
                <w:ins w:id="7835" w:author="Старжинский Александр Васильевич" w:date="2017-09-25T11:40:00Z"/>
                <w:rFonts w:eastAsiaTheme="minorHAnsi"/>
                <w:lang w:val="en-US" w:eastAsia="en-US"/>
              </w:rPr>
            </w:pPr>
            <w:ins w:id="7836" w:author="Старжинский Александр Васильевич" w:date="2017-09-25T11:40:00Z">
              <w:r w:rsidRPr="00592D07">
                <w:rPr>
                  <w:rFonts w:eastAsiaTheme="minorHAnsi"/>
                  <w:lang w:eastAsia="en-US"/>
                </w:rPr>
                <w:t>RECEIVERNAME</w:t>
              </w:r>
            </w:ins>
          </w:p>
        </w:tc>
        <w:tc>
          <w:tcPr>
            <w:tcW w:w="4820" w:type="dxa"/>
          </w:tcPr>
          <w:p w14:paraId="71717881" w14:textId="77777777" w:rsidR="005E1E92" w:rsidRPr="00592D07" w:rsidRDefault="005E1E92" w:rsidP="00B6442B">
            <w:pPr>
              <w:pStyle w:val="afa"/>
              <w:rPr>
                <w:ins w:id="7837" w:author="Старжинский Александр Васильевич" w:date="2017-09-25T11:40:00Z"/>
                <w:rFonts w:eastAsiaTheme="minorHAnsi"/>
                <w:b/>
                <w:lang w:eastAsia="en-US"/>
              </w:rPr>
            </w:pPr>
            <w:ins w:id="7838" w:author="Старжинский Александр Васильевич" w:date="2017-09-25T11:40:00Z">
              <w:r w:rsidRPr="00592D07">
                <w:rPr>
                  <w:rFonts w:eastAsiaTheme="minorHAnsi"/>
                  <w:b/>
                  <w:lang w:eastAsia="en-US"/>
                </w:rPr>
                <w:t>Название получателя</w:t>
              </w:r>
              <w:r>
                <w:rPr>
                  <w:rFonts w:eastAsiaTheme="minorHAnsi"/>
                  <w:b/>
                  <w:lang w:eastAsia="en-US"/>
                </w:rPr>
                <w:t>.</w:t>
              </w:r>
            </w:ins>
          </w:p>
        </w:tc>
      </w:tr>
      <w:tr w:rsidR="005E1E92" w:rsidRPr="00592D07" w14:paraId="078C5BC0" w14:textId="77777777" w:rsidTr="00B6442B">
        <w:trPr>
          <w:cantSplit/>
          <w:ins w:id="7839" w:author="Старжинский Александр Васильевич" w:date="2017-09-25T11:40:00Z"/>
        </w:trPr>
        <w:tc>
          <w:tcPr>
            <w:tcW w:w="720" w:type="dxa"/>
          </w:tcPr>
          <w:p w14:paraId="1F94BF7D" w14:textId="77777777" w:rsidR="005E1E92" w:rsidRPr="00592D07" w:rsidRDefault="005E1E92" w:rsidP="00162E94">
            <w:pPr>
              <w:pStyle w:val="afa"/>
              <w:numPr>
                <w:ilvl w:val="0"/>
                <w:numId w:val="82"/>
              </w:numPr>
              <w:jc w:val="center"/>
              <w:rPr>
                <w:ins w:id="7840" w:author="Старжинский Александр Васильевич" w:date="2017-09-25T11:40:00Z"/>
                <w:rStyle w:val="af9"/>
                <w:rFonts w:ascii="Arial" w:hAnsi="Arial"/>
              </w:rPr>
            </w:pPr>
          </w:p>
        </w:tc>
        <w:tc>
          <w:tcPr>
            <w:tcW w:w="1831" w:type="dxa"/>
          </w:tcPr>
          <w:p w14:paraId="2882D6E8" w14:textId="77777777" w:rsidR="005E1E92" w:rsidRPr="00592D07" w:rsidRDefault="005E1E92" w:rsidP="00B6442B">
            <w:pPr>
              <w:pStyle w:val="ConsPlusNonformat"/>
              <w:widowControl/>
              <w:spacing w:before="120" w:after="120"/>
              <w:jc w:val="both"/>
              <w:rPr>
                <w:ins w:id="7841" w:author="Старжинский Александр Васильевич" w:date="2017-09-25T11:40:00Z"/>
                <w:rFonts w:ascii="Arial" w:hAnsi="Arial" w:cs="Arial"/>
                <w:b/>
                <w:sz w:val="16"/>
              </w:rPr>
            </w:pPr>
            <w:ins w:id="7842" w:author="Старжинский Александр Васильевич" w:date="2017-09-25T11:40:00Z">
              <w:r w:rsidRPr="00592D07">
                <w:rPr>
                  <w:rFonts w:ascii="Arial" w:hAnsi="Arial" w:cs="Arial"/>
                  <w:b/>
                  <w:sz w:val="16"/>
                </w:rPr>
                <w:t>ДЕБЕТ: счет №</w:t>
              </w:r>
            </w:ins>
          </w:p>
        </w:tc>
        <w:tc>
          <w:tcPr>
            <w:tcW w:w="2268" w:type="dxa"/>
          </w:tcPr>
          <w:p w14:paraId="3E7B5A79" w14:textId="77777777" w:rsidR="005E1E92" w:rsidRPr="00592D07" w:rsidRDefault="005E1E92" w:rsidP="00B6442B">
            <w:pPr>
              <w:pStyle w:val="afa"/>
              <w:rPr>
                <w:ins w:id="7843" w:author="Старжинский Александр Васильевич" w:date="2017-09-25T11:40:00Z"/>
              </w:rPr>
            </w:pPr>
            <w:ins w:id="7844" w:author="Старжинский Александр Васильевич" w:date="2017-09-25T11:40:00Z">
              <w:r w:rsidRPr="00592D07">
                <w:rPr>
                  <w:rFonts w:eastAsiaTheme="minorHAnsi"/>
                  <w:lang w:eastAsia="en-US"/>
                </w:rPr>
                <w:t>PAYERACCOUNT</w:t>
              </w:r>
            </w:ins>
          </w:p>
        </w:tc>
        <w:tc>
          <w:tcPr>
            <w:tcW w:w="4820" w:type="dxa"/>
          </w:tcPr>
          <w:p w14:paraId="1D4AA5C8" w14:textId="77777777" w:rsidR="005E1E92" w:rsidRPr="00592D07" w:rsidRDefault="005E1E92" w:rsidP="00B6442B">
            <w:pPr>
              <w:pStyle w:val="afa"/>
              <w:rPr>
                <w:ins w:id="7845" w:author="Старжинский Александр Васильевич" w:date="2017-09-25T11:40:00Z"/>
                <w:rFonts w:eastAsiaTheme="minorHAnsi"/>
                <w:b/>
                <w:lang w:eastAsia="en-US"/>
              </w:rPr>
            </w:pPr>
            <w:ins w:id="7846" w:author="Старжинский Александр Васильевич" w:date="2017-09-25T11:40:00Z">
              <w:r w:rsidRPr="00592D07">
                <w:rPr>
                  <w:rFonts w:eastAsiaTheme="minorHAnsi"/>
                  <w:b/>
                  <w:lang w:eastAsia="en-US"/>
                </w:rPr>
                <w:t>Счет плательщика</w:t>
              </w:r>
              <w:r>
                <w:rPr>
                  <w:rFonts w:eastAsiaTheme="minorHAnsi"/>
                  <w:b/>
                  <w:lang w:eastAsia="en-US"/>
                </w:rPr>
                <w:t>.</w:t>
              </w:r>
            </w:ins>
          </w:p>
          <w:p w14:paraId="53C6AA9E" w14:textId="77777777" w:rsidR="005E1E92" w:rsidRPr="00592D07" w:rsidRDefault="005E1E92" w:rsidP="00B6442B">
            <w:pPr>
              <w:pStyle w:val="afa"/>
              <w:rPr>
                <w:ins w:id="7847" w:author="Старжинский Александр Васильевич" w:date="2017-09-25T11:40:00Z"/>
              </w:rPr>
            </w:pPr>
            <w:ins w:id="7848" w:author="Старжинский Александр Васильевич" w:date="2017-09-25T11:40:00Z">
              <w:r w:rsidRPr="00592D07">
                <w:rPr>
                  <w:rFonts w:eastAsiaTheme="minorHAnsi"/>
                  <w:lang w:eastAsia="en-US"/>
                </w:rPr>
                <w:t>Выводится без разделителей.</w:t>
              </w:r>
            </w:ins>
          </w:p>
        </w:tc>
      </w:tr>
      <w:tr w:rsidR="005E1E92" w:rsidRPr="00592D07" w14:paraId="6F38AE58" w14:textId="77777777" w:rsidTr="00B6442B">
        <w:trPr>
          <w:cantSplit/>
          <w:ins w:id="7849" w:author="Старжинский Александр Васильевич" w:date="2017-09-25T11:40:00Z"/>
        </w:trPr>
        <w:tc>
          <w:tcPr>
            <w:tcW w:w="720" w:type="dxa"/>
          </w:tcPr>
          <w:p w14:paraId="2EA87AE4" w14:textId="77777777" w:rsidR="005E1E92" w:rsidRPr="00592D07" w:rsidRDefault="005E1E92" w:rsidP="00162E94">
            <w:pPr>
              <w:pStyle w:val="afa"/>
              <w:numPr>
                <w:ilvl w:val="0"/>
                <w:numId w:val="82"/>
              </w:numPr>
              <w:jc w:val="center"/>
              <w:rPr>
                <w:ins w:id="7850" w:author="Старжинский Александр Васильевич" w:date="2017-09-25T11:40:00Z"/>
                <w:rStyle w:val="af9"/>
                <w:rFonts w:ascii="Arial" w:hAnsi="Arial"/>
              </w:rPr>
            </w:pPr>
            <w:bookmarkStart w:id="7851" w:name="_Ref493863456"/>
          </w:p>
        </w:tc>
        <w:bookmarkEnd w:id="7851"/>
        <w:tc>
          <w:tcPr>
            <w:tcW w:w="1831" w:type="dxa"/>
          </w:tcPr>
          <w:p w14:paraId="107F41C4" w14:textId="7EBC3475" w:rsidR="005E1E92" w:rsidRPr="00592D07" w:rsidRDefault="005E1E92" w:rsidP="00B6442B">
            <w:pPr>
              <w:pStyle w:val="ConsPlusNonformat"/>
              <w:widowControl/>
              <w:spacing w:before="120" w:after="120"/>
              <w:jc w:val="both"/>
              <w:rPr>
                <w:ins w:id="7852" w:author="Старжинский Александр Васильевич" w:date="2017-09-25T11:40:00Z"/>
                <w:rFonts w:ascii="Arial" w:hAnsi="Arial" w:cs="Arial"/>
                <w:b/>
                <w:sz w:val="16"/>
              </w:rPr>
            </w:pPr>
            <w:ins w:id="7853" w:author="Старжинский Александр Васильевич" w:date="2017-09-25T11:40:00Z">
              <w:r w:rsidRPr="00592D07">
                <w:rPr>
                  <w:rFonts w:ascii="Arial" w:hAnsi="Arial" w:cs="Arial"/>
                  <w:b/>
                  <w:sz w:val="16"/>
                </w:rPr>
                <w:t>Сумма цифрами</w:t>
              </w:r>
            </w:ins>
          </w:p>
        </w:tc>
        <w:tc>
          <w:tcPr>
            <w:tcW w:w="2268" w:type="dxa"/>
          </w:tcPr>
          <w:p w14:paraId="7D0AB3DF" w14:textId="77FC95AA" w:rsidR="005E1E92" w:rsidRPr="00592D07" w:rsidRDefault="005E1E92" w:rsidP="005B195C">
            <w:pPr>
              <w:pStyle w:val="afa"/>
              <w:rPr>
                <w:ins w:id="7854" w:author="Старжинский Александр Васильевич" w:date="2017-09-25T11:40:00Z"/>
              </w:rPr>
            </w:pPr>
            <w:ins w:id="7855" w:author="Старжинский Александр Васильевич" w:date="2017-09-25T11:40:00Z">
              <w:r w:rsidRPr="00592D07">
                <w:rPr>
                  <w:rFonts w:eastAsiaTheme="minorHAnsi"/>
                  <w:lang w:eastAsia="en-US"/>
                </w:rPr>
                <w:t>DEBET</w:t>
              </w:r>
            </w:ins>
          </w:p>
        </w:tc>
        <w:tc>
          <w:tcPr>
            <w:tcW w:w="4820" w:type="dxa"/>
          </w:tcPr>
          <w:p w14:paraId="1EA370A5" w14:textId="77777777" w:rsidR="005E1E92" w:rsidRDefault="005E1E92" w:rsidP="00B6442B">
            <w:pPr>
              <w:pStyle w:val="afa"/>
              <w:rPr>
                <w:ins w:id="7856" w:author="Старжинский Александр Васильевич" w:date="2017-09-25T11:40:00Z"/>
                <w:rFonts w:eastAsiaTheme="minorHAnsi"/>
                <w:b/>
                <w:lang w:eastAsia="en-US"/>
              </w:rPr>
            </w:pPr>
            <w:ins w:id="7857" w:author="Старжинский Александр Васильевич" w:date="2017-09-25T11:40:00Z">
              <w:r>
                <w:rPr>
                  <w:rFonts w:eastAsiaTheme="minorHAnsi"/>
                  <w:b/>
                  <w:lang w:eastAsia="en-US"/>
                </w:rPr>
                <w:t>Сумма проводки цифрами.</w:t>
              </w:r>
            </w:ins>
          </w:p>
          <w:p w14:paraId="4DC3E518" w14:textId="77777777" w:rsidR="005E1E92" w:rsidRPr="00592D07" w:rsidRDefault="005E1E92" w:rsidP="00B6442B">
            <w:pPr>
              <w:pStyle w:val="afa"/>
              <w:rPr>
                <w:ins w:id="7858" w:author="Старжинский Александр Васильевич" w:date="2017-09-25T11:40:00Z"/>
                <w:rFonts w:eastAsiaTheme="minorHAnsi"/>
                <w:lang w:eastAsia="en-US"/>
              </w:rPr>
            </w:pPr>
            <w:ins w:id="7859" w:author="Старжинский Александр Васильевич" w:date="2017-09-25T11:40:00Z">
              <w:r w:rsidRPr="00592D07">
                <w:rPr>
                  <w:rFonts w:eastAsiaTheme="minorHAnsi"/>
                  <w:lang w:eastAsia="en-US"/>
                </w:rPr>
                <w:t>Разделитель дробной части: «–».</w:t>
              </w:r>
            </w:ins>
          </w:p>
        </w:tc>
      </w:tr>
      <w:tr w:rsidR="005E1E92" w:rsidRPr="00592D07" w14:paraId="46C44678" w14:textId="77777777" w:rsidTr="00B6442B">
        <w:trPr>
          <w:cantSplit/>
          <w:ins w:id="7860" w:author="Старжинский Александр Васильевич" w:date="2017-09-25T11:40:00Z"/>
        </w:trPr>
        <w:tc>
          <w:tcPr>
            <w:tcW w:w="720" w:type="dxa"/>
          </w:tcPr>
          <w:p w14:paraId="6C8563FF" w14:textId="77777777" w:rsidR="005E1E92" w:rsidRPr="00592D07" w:rsidRDefault="005E1E92" w:rsidP="00162E94">
            <w:pPr>
              <w:pStyle w:val="afa"/>
              <w:numPr>
                <w:ilvl w:val="0"/>
                <w:numId w:val="82"/>
              </w:numPr>
              <w:jc w:val="center"/>
              <w:rPr>
                <w:ins w:id="7861" w:author="Старжинский Александр Васильевич" w:date="2017-09-25T11:40:00Z"/>
                <w:rStyle w:val="af9"/>
                <w:rFonts w:ascii="Arial" w:hAnsi="Arial"/>
              </w:rPr>
            </w:pPr>
          </w:p>
        </w:tc>
        <w:tc>
          <w:tcPr>
            <w:tcW w:w="1831" w:type="dxa"/>
          </w:tcPr>
          <w:p w14:paraId="545A1B8E" w14:textId="77777777" w:rsidR="005E1E92" w:rsidRPr="00592D07" w:rsidRDefault="005E1E92" w:rsidP="00B6442B">
            <w:pPr>
              <w:pStyle w:val="ConsPlusNonformat"/>
              <w:widowControl/>
              <w:spacing w:before="120" w:after="120"/>
              <w:jc w:val="both"/>
              <w:rPr>
                <w:ins w:id="7862" w:author="Старжинский Александр Васильевич" w:date="2017-09-25T11:40:00Z"/>
                <w:rFonts w:ascii="Arial" w:hAnsi="Arial" w:cs="Arial"/>
                <w:b/>
                <w:sz w:val="16"/>
              </w:rPr>
            </w:pPr>
            <w:ins w:id="7863" w:author="Старжинский Александр Васильевич" w:date="2017-09-25T11:40:00Z">
              <w:r w:rsidRPr="00592D07">
                <w:rPr>
                  <w:rFonts w:ascii="Arial" w:hAnsi="Arial" w:cs="Arial"/>
                  <w:b/>
                  <w:sz w:val="16"/>
                </w:rPr>
                <w:t>КРЕДИТ: счет №</w:t>
              </w:r>
            </w:ins>
          </w:p>
        </w:tc>
        <w:tc>
          <w:tcPr>
            <w:tcW w:w="2268" w:type="dxa"/>
          </w:tcPr>
          <w:p w14:paraId="1FE00269" w14:textId="77777777" w:rsidR="005E1E92" w:rsidRPr="00592D07" w:rsidRDefault="005E1E92" w:rsidP="00B6442B">
            <w:pPr>
              <w:pStyle w:val="afa"/>
              <w:rPr>
                <w:ins w:id="7864" w:author="Старжинский Александр Васильевич" w:date="2017-09-25T11:40:00Z"/>
              </w:rPr>
            </w:pPr>
            <w:ins w:id="7865" w:author="Старжинский Александр Васильевич" w:date="2017-09-25T11:40:00Z">
              <w:r w:rsidRPr="00592D07">
                <w:rPr>
                  <w:rFonts w:eastAsiaTheme="minorHAnsi"/>
                  <w:lang w:eastAsia="en-US"/>
                </w:rPr>
                <w:t>RECEIVERACCOUNT</w:t>
              </w:r>
            </w:ins>
          </w:p>
        </w:tc>
        <w:tc>
          <w:tcPr>
            <w:tcW w:w="4820" w:type="dxa"/>
          </w:tcPr>
          <w:p w14:paraId="6FC9383B" w14:textId="77777777" w:rsidR="005E1E92" w:rsidRPr="00592D07" w:rsidRDefault="005E1E92" w:rsidP="00B6442B">
            <w:pPr>
              <w:pStyle w:val="afa"/>
              <w:rPr>
                <w:ins w:id="7866" w:author="Старжинский Александр Васильевич" w:date="2017-09-25T11:40:00Z"/>
                <w:rFonts w:eastAsiaTheme="minorHAnsi"/>
                <w:b/>
                <w:lang w:eastAsia="en-US"/>
              </w:rPr>
            </w:pPr>
            <w:ins w:id="7867" w:author="Старжинский Александр Васильевич" w:date="2017-09-25T11:40:00Z">
              <w:r w:rsidRPr="00592D07">
                <w:rPr>
                  <w:rFonts w:eastAsiaTheme="minorHAnsi"/>
                  <w:b/>
                  <w:lang w:eastAsia="en-US"/>
                </w:rPr>
                <w:t>Счет получателя</w:t>
              </w:r>
              <w:r>
                <w:rPr>
                  <w:rFonts w:eastAsiaTheme="minorHAnsi"/>
                  <w:b/>
                  <w:lang w:eastAsia="en-US"/>
                </w:rPr>
                <w:t>.</w:t>
              </w:r>
            </w:ins>
          </w:p>
          <w:p w14:paraId="157F1138" w14:textId="77777777" w:rsidR="005E1E92" w:rsidRPr="00592D07" w:rsidRDefault="005E1E92" w:rsidP="00B6442B">
            <w:pPr>
              <w:pStyle w:val="afa"/>
              <w:rPr>
                <w:ins w:id="7868" w:author="Старжинский Александр Васильевич" w:date="2017-09-25T11:40:00Z"/>
              </w:rPr>
            </w:pPr>
            <w:ins w:id="7869" w:author="Старжинский Александр Васильевич" w:date="2017-09-25T11:40:00Z">
              <w:r w:rsidRPr="00592D07">
                <w:rPr>
                  <w:rFonts w:eastAsiaTheme="minorHAnsi"/>
                  <w:lang w:eastAsia="en-US"/>
                </w:rPr>
                <w:t>Выводится без разделителей.</w:t>
              </w:r>
            </w:ins>
          </w:p>
        </w:tc>
      </w:tr>
      <w:tr w:rsidR="005E1E92" w:rsidRPr="00592D07" w14:paraId="43660D40" w14:textId="77777777" w:rsidTr="00B6442B">
        <w:trPr>
          <w:cantSplit/>
          <w:ins w:id="7870" w:author="Старжинский Александр Васильевич" w:date="2017-09-25T11:40:00Z"/>
        </w:trPr>
        <w:tc>
          <w:tcPr>
            <w:tcW w:w="720" w:type="dxa"/>
          </w:tcPr>
          <w:p w14:paraId="72D03B1D" w14:textId="77777777" w:rsidR="005E1E92" w:rsidRPr="00592D07" w:rsidRDefault="005E1E92" w:rsidP="00162E94">
            <w:pPr>
              <w:pStyle w:val="afa"/>
              <w:numPr>
                <w:ilvl w:val="0"/>
                <w:numId w:val="82"/>
              </w:numPr>
              <w:jc w:val="center"/>
              <w:rPr>
                <w:ins w:id="7871" w:author="Старжинский Александр Васильевич" w:date="2017-09-25T11:40:00Z"/>
                <w:rStyle w:val="af9"/>
                <w:rFonts w:ascii="Arial" w:hAnsi="Arial"/>
              </w:rPr>
            </w:pPr>
          </w:p>
        </w:tc>
        <w:tc>
          <w:tcPr>
            <w:tcW w:w="1831" w:type="dxa"/>
          </w:tcPr>
          <w:p w14:paraId="3978B95A" w14:textId="77777777" w:rsidR="005E1E92" w:rsidRPr="00592D07" w:rsidRDefault="005E1E92" w:rsidP="00B6442B">
            <w:pPr>
              <w:pStyle w:val="ConsPlusNonformat"/>
              <w:widowControl/>
              <w:spacing w:before="120" w:after="120"/>
              <w:jc w:val="both"/>
              <w:rPr>
                <w:ins w:id="7872" w:author="Старжинский Александр Васильевич" w:date="2017-09-25T11:40:00Z"/>
                <w:rFonts w:ascii="Arial" w:hAnsi="Arial" w:cs="Arial"/>
                <w:b/>
                <w:sz w:val="16"/>
              </w:rPr>
            </w:pPr>
            <w:ins w:id="7873" w:author="Старжинский Александр Васильевич" w:date="2017-09-25T11:40:00Z">
              <w:r w:rsidRPr="00592D07">
                <w:rPr>
                  <w:rFonts w:ascii="Arial" w:hAnsi="Arial" w:cs="Arial"/>
                  <w:b/>
                  <w:sz w:val="16"/>
                </w:rPr>
                <w:t>Наименование банка</w:t>
              </w:r>
            </w:ins>
          </w:p>
        </w:tc>
        <w:tc>
          <w:tcPr>
            <w:tcW w:w="2268" w:type="dxa"/>
          </w:tcPr>
          <w:p w14:paraId="676B883C" w14:textId="77777777" w:rsidR="005E1E92" w:rsidRPr="00592D07" w:rsidRDefault="005E1E92" w:rsidP="00B6442B">
            <w:pPr>
              <w:pStyle w:val="afa"/>
              <w:rPr>
                <w:ins w:id="7874" w:author="Старжинский Александр Васильевич" w:date="2017-09-25T11:40:00Z"/>
              </w:rPr>
            </w:pPr>
            <w:ins w:id="7875" w:author="Старжинский Александр Васильевич" w:date="2017-09-25T11:40:00Z">
              <w:r w:rsidRPr="00592D07">
                <w:rPr>
                  <w:rFonts w:eastAsiaTheme="minorHAnsi"/>
                  <w:lang w:eastAsia="en-US"/>
                </w:rPr>
                <w:t>PAYERBANKNAME</w:t>
              </w:r>
            </w:ins>
          </w:p>
        </w:tc>
        <w:tc>
          <w:tcPr>
            <w:tcW w:w="4820" w:type="dxa"/>
          </w:tcPr>
          <w:p w14:paraId="23565E22" w14:textId="77777777" w:rsidR="005E1E92" w:rsidRPr="00592D07" w:rsidRDefault="005E1E92" w:rsidP="00B6442B">
            <w:pPr>
              <w:pStyle w:val="afa"/>
              <w:rPr>
                <w:ins w:id="7876" w:author="Старжинский Александр Васильевич" w:date="2017-09-25T11:40:00Z"/>
                <w:b/>
              </w:rPr>
            </w:pPr>
            <w:ins w:id="7877" w:author="Старжинский Александр Васильевич" w:date="2017-09-25T11:40:00Z">
              <w:r w:rsidRPr="00592D07">
                <w:rPr>
                  <w:rFonts w:eastAsiaTheme="minorHAnsi"/>
                  <w:b/>
                  <w:lang w:eastAsia="en-US"/>
                </w:rPr>
                <w:t>Банк плательщика</w:t>
              </w:r>
              <w:r>
                <w:rPr>
                  <w:rFonts w:eastAsiaTheme="minorHAnsi"/>
                  <w:b/>
                  <w:lang w:eastAsia="en-US"/>
                </w:rPr>
                <w:t>.</w:t>
              </w:r>
            </w:ins>
          </w:p>
        </w:tc>
      </w:tr>
      <w:tr w:rsidR="005E1E92" w:rsidRPr="00592D07" w14:paraId="54A02E07" w14:textId="77777777" w:rsidTr="00B6442B">
        <w:trPr>
          <w:cantSplit/>
          <w:ins w:id="7878" w:author="Старжинский Александр Васильевич" w:date="2017-09-25T11:40:00Z"/>
        </w:trPr>
        <w:tc>
          <w:tcPr>
            <w:tcW w:w="720" w:type="dxa"/>
          </w:tcPr>
          <w:p w14:paraId="3D17345B" w14:textId="77777777" w:rsidR="005E1E92" w:rsidRPr="00592D07" w:rsidRDefault="005E1E92" w:rsidP="00162E94">
            <w:pPr>
              <w:pStyle w:val="afa"/>
              <w:numPr>
                <w:ilvl w:val="0"/>
                <w:numId w:val="82"/>
              </w:numPr>
              <w:jc w:val="center"/>
              <w:rPr>
                <w:ins w:id="7879" w:author="Старжинский Александр Васильевич" w:date="2017-09-25T11:40:00Z"/>
                <w:rStyle w:val="af9"/>
                <w:rFonts w:ascii="Arial" w:hAnsi="Arial"/>
              </w:rPr>
            </w:pPr>
          </w:p>
        </w:tc>
        <w:tc>
          <w:tcPr>
            <w:tcW w:w="1831" w:type="dxa"/>
          </w:tcPr>
          <w:p w14:paraId="3E40544F" w14:textId="77777777" w:rsidR="005E1E92" w:rsidRPr="00592D07" w:rsidRDefault="005E1E92" w:rsidP="00B6442B">
            <w:pPr>
              <w:pStyle w:val="ConsPlusNonformat"/>
              <w:widowControl/>
              <w:spacing w:before="120" w:after="120"/>
              <w:jc w:val="both"/>
              <w:rPr>
                <w:ins w:id="7880" w:author="Старжинский Александр Васильевич" w:date="2017-09-25T11:40:00Z"/>
                <w:rFonts w:ascii="Arial" w:hAnsi="Arial" w:cs="Arial"/>
                <w:b/>
                <w:sz w:val="16"/>
              </w:rPr>
            </w:pPr>
            <w:ins w:id="7881" w:author="Старжинский Александр Васильевич" w:date="2017-09-25T11:40:00Z">
              <w:r w:rsidRPr="00592D07">
                <w:rPr>
                  <w:rFonts w:ascii="Arial" w:hAnsi="Arial" w:cs="Arial"/>
                  <w:b/>
                  <w:sz w:val="16"/>
                </w:rPr>
                <w:t>БИК</w:t>
              </w:r>
            </w:ins>
          </w:p>
        </w:tc>
        <w:tc>
          <w:tcPr>
            <w:tcW w:w="2268" w:type="dxa"/>
          </w:tcPr>
          <w:p w14:paraId="44EF3EF4" w14:textId="77777777" w:rsidR="005E1E92" w:rsidRPr="00592D07" w:rsidRDefault="005E1E92" w:rsidP="00B6442B">
            <w:pPr>
              <w:pStyle w:val="afa"/>
              <w:rPr>
                <w:ins w:id="7882" w:author="Старжинский Александр Васильевич" w:date="2017-09-25T11:40:00Z"/>
              </w:rPr>
            </w:pPr>
            <w:ins w:id="7883" w:author="Старжинский Александр Васильевич" w:date="2017-09-25T11:40:00Z">
              <w:r w:rsidRPr="00592D07">
                <w:rPr>
                  <w:rFonts w:eastAsiaTheme="minorHAnsi"/>
                  <w:lang w:eastAsia="en-US"/>
                </w:rPr>
                <w:t>PAYERBANKBIC</w:t>
              </w:r>
            </w:ins>
          </w:p>
        </w:tc>
        <w:tc>
          <w:tcPr>
            <w:tcW w:w="4820" w:type="dxa"/>
          </w:tcPr>
          <w:p w14:paraId="294EF1D4" w14:textId="77777777" w:rsidR="005E1E92" w:rsidRPr="00592D07" w:rsidRDefault="005E1E92" w:rsidP="00B6442B">
            <w:pPr>
              <w:pStyle w:val="afa"/>
              <w:rPr>
                <w:ins w:id="7884" w:author="Старжинский Александр Васильевич" w:date="2017-09-25T11:40:00Z"/>
                <w:b/>
              </w:rPr>
            </w:pPr>
            <w:ins w:id="7885" w:author="Старжинский Александр Васильевич" w:date="2017-09-25T11:40:00Z">
              <w:r w:rsidRPr="00592D07">
                <w:rPr>
                  <w:rFonts w:eastAsiaTheme="minorHAnsi"/>
                  <w:b/>
                  <w:lang w:eastAsia="en-US"/>
                </w:rPr>
                <w:t>БИК банка плательщика</w:t>
              </w:r>
              <w:r>
                <w:rPr>
                  <w:rFonts w:eastAsiaTheme="minorHAnsi"/>
                  <w:b/>
                  <w:lang w:eastAsia="en-US"/>
                </w:rPr>
                <w:t>.</w:t>
              </w:r>
            </w:ins>
          </w:p>
        </w:tc>
      </w:tr>
      <w:tr w:rsidR="005E1E92" w:rsidRPr="00592D07" w14:paraId="39E2F24B" w14:textId="77777777" w:rsidTr="00B6442B">
        <w:trPr>
          <w:cantSplit/>
          <w:ins w:id="7886" w:author="Старжинский Александр Васильевич" w:date="2017-09-25T11:40:00Z"/>
        </w:trPr>
        <w:tc>
          <w:tcPr>
            <w:tcW w:w="720" w:type="dxa"/>
          </w:tcPr>
          <w:p w14:paraId="20129E7B" w14:textId="77777777" w:rsidR="005E1E92" w:rsidRPr="00592D07" w:rsidRDefault="005E1E92" w:rsidP="00162E94">
            <w:pPr>
              <w:pStyle w:val="afa"/>
              <w:numPr>
                <w:ilvl w:val="0"/>
                <w:numId w:val="82"/>
              </w:numPr>
              <w:jc w:val="center"/>
              <w:rPr>
                <w:ins w:id="7887" w:author="Старжинский Александр Васильевич" w:date="2017-09-25T11:40:00Z"/>
                <w:rStyle w:val="af9"/>
                <w:rFonts w:ascii="Arial" w:hAnsi="Arial"/>
              </w:rPr>
            </w:pPr>
          </w:p>
        </w:tc>
        <w:tc>
          <w:tcPr>
            <w:tcW w:w="1831" w:type="dxa"/>
          </w:tcPr>
          <w:p w14:paraId="0556A9A8" w14:textId="77777777" w:rsidR="005E1E92" w:rsidRPr="00592D07" w:rsidRDefault="005E1E92" w:rsidP="00B6442B">
            <w:pPr>
              <w:pStyle w:val="ConsPlusNonformat"/>
              <w:widowControl/>
              <w:spacing w:before="120" w:after="120"/>
              <w:jc w:val="both"/>
              <w:rPr>
                <w:ins w:id="7888" w:author="Старжинский Александр Васильевич" w:date="2017-09-25T11:40:00Z"/>
                <w:rFonts w:ascii="Arial" w:hAnsi="Arial" w:cs="Arial"/>
                <w:b/>
                <w:sz w:val="16"/>
              </w:rPr>
            </w:pPr>
            <w:ins w:id="7889" w:author="Старжинский Александр Васильевич" w:date="2017-09-25T11:40:00Z">
              <w:r w:rsidRPr="00592D07">
                <w:rPr>
                  <w:rFonts w:ascii="Arial" w:hAnsi="Arial" w:cs="Arial"/>
                  <w:b/>
                  <w:sz w:val="16"/>
                </w:rPr>
                <w:t>Сумма прописью</w:t>
              </w:r>
            </w:ins>
          </w:p>
        </w:tc>
        <w:tc>
          <w:tcPr>
            <w:tcW w:w="2268" w:type="dxa"/>
          </w:tcPr>
          <w:p w14:paraId="59D59F31" w14:textId="045D5031" w:rsidR="005E1E92" w:rsidRPr="00592D07" w:rsidRDefault="005E1E92" w:rsidP="00B6442B">
            <w:pPr>
              <w:pStyle w:val="afa"/>
              <w:rPr>
                <w:ins w:id="7890" w:author="Старжинский Александр Васильевич" w:date="2017-09-25T11:40:00Z"/>
                <w:rFonts w:eastAsiaTheme="minorHAnsi"/>
                <w:lang w:eastAsia="en-US"/>
              </w:rPr>
            </w:pPr>
            <w:ins w:id="7891" w:author="Старжинский Александр Васильевич" w:date="2017-09-25T11:40:00Z">
              <w:r w:rsidRPr="00592D07">
                <w:rPr>
                  <w:rFonts w:eastAsiaTheme="minorHAnsi"/>
                  <w:lang w:eastAsia="en-US"/>
                </w:rPr>
                <w:t>DEBET</w:t>
              </w:r>
            </w:ins>
          </w:p>
        </w:tc>
        <w:tc>
          <w:tcPr>
            <w:tcW w:w="4820" w:type="dxa"/>
          </w:tcPr>
          <w:p w14:paraId="7348F709" w14:textId="77777777" w:rsidR="005E1E92" w:rsidRDefault="005E1E92" w:rsidP="00B6442B">
            <w:pPr>
              <w:pStyle w:val="afa"/>
              <w:rPr>
                <w:ins w:id="7892" w:author="Старжинский Александр Васильевич" w:date="2017-09-25T11:40:00Z"/>
                <w:rFonts w:eastAsiaTheme="minorHAnsi"/>
                <w:b/>
                <w:lang w:eastAsia="en-US"/>
              </w:rPr>
            </w:pPr>
            <w:ins w:id="7893" w:author="Старжинский Александр Васильевич" w:date="2017-09-25T11:40:00Z">
              <w:r>
                <w:rPr>
                  <w:rFonts w:eastAsiaTheme="minorHAnsi"/>
                  <w:b/>
                  <w:lang w:eastAsia="en-US"/>
                </w:rPr>
                <w:t>Сумма проводки прописью.</w:t>
              </w:r>
            </w:ins>
          </w:p>
          <w:p w14:paraId="513A051C" w14:textId="77777777" w:rsidR="005E1E92" w:rsidRPr="00592D07" w:rsidRDefault="005E1E92" w:rsidP="00B6442B">
            <w:pPr>
              <w:pStyle w:val="afa"/>
              <w:rPr>
                <w:ins w:id="7894" w:author="Старжинский Александр Васильевич" w:date="2017-09-25T11:40:00Z"/>
                <w:rFonts w:eastAsiaTheme="minorHAnsi"/>
                <w:b/>
                <w:lang w:eastAsia="en-US"/>
              </w:rPr>
            </w:pPr>
            <w:ins w:id="7895" w:author="Старжинский Александр Васильевич" w:date="2017-09-25T11:40:00Z">
              <w:r w:rsidRPr="00592D07">
                <w:t>Выводится сумма прописью, соответствующая значению в поле [</w:t>
              </w:r>
              <w:r w:rsidRPr="00592D07">
                <w:fldChar w:fldCharType="begin"/>
              </w:r>
              <w:r w:rsidRPr="00592D07">
                <w:instrText xml:space="preserve"> REF _Ref493863445 \r \h </w:instrText>
              </w:r>
              <w:r>
                <w:instrText xml:space="preserve"> \* MERGEFORMAT </w:instrText>
              </w:r>
            </w:ins>
            <w:ins w:id="7896" w:author="Старжинский Александр Васильевич" w:date="2017-09-25T11:40:00Z">
              <w:r w:rsidRPr="00592D07">
                <w:fldChar w:fldCharType="separate"/>
              </w:r>
            </w:ins>
            <w:ins w:id="7897" w:author="Феданкова Любовь Анатольевна" w:date="2019-10-09T12:38:00Z">
              <w:r w:rsidR="00031B2C">
                <w:t>11</w:t>
              </w:r>
            </w:ins>
            <w:ins w:id="7898" w:author="Старжинский Александр Васильевич" w:date="2017-09-25T11:40:00Z">
              <w:r w:rsidRPr="00592D07">
                <w:fldChar w:fldCharType="end"/>
              </w:r>
              <w:r w:rsidRPr="00592D07">
                <w:t>].</w:t>
              </w:r>
            </w:ins>
          </w:p>
        </w:tc>
      </w:tr>
      <w:tr w:rsidR="005E1E92" w:rsidRPr="00592D07" w14:paraId="5B2CFE36" w14:textId="77777777" w:rsidTr="00B6442B">
        <w:trPr>
          <w:cantSplit/>
          <w:ins w:id="7899" w:author="Старжинский Александр Васильевич" w:date="2017-09-25T11:40:00Z"/>
        </w:trPr>
        <w:tc>
          <w:tcPr>
            <w:tcW w:w="720" w:type="dxa"/>
          </w:tcPr>
          <w:p w14:paraId="5275E908" w14:textId="77777777" w:rsidR="005E1E92" w:rsidRPr="00592D07" w:rsidRDefault="005E1E92" w:rsidP="00162E94">
            <w:pPr>
              <w:pStyle w:val="afa"/>
              <w:numPr>
                <w:ilvl w:val="0"/>
                <w:numId w:val="82"/>
              </w:numPr>
              <w:jc w:val="center"/>
              <w:rPr>
                <w:ins w:id="7900" w:author="Старжинский Александр Васильевич" w:date="2017-09-25T11:40:00Z"/>
                <w:rStyle w:val="af9"/>
                <w:rFonts w:ascii="Arial" w:hAnsi="Arial"/>
              </w:rPr>
            </w:pPr>
          </w:p>
        </w:tc>
        <w:tc>
          <w:tcPr>
            <w:tcW w:w="1831" w:type="dxa"/>
          </w:tcPr>
          <w:p w14:paraId="1079C42E" w14:textId="77777777" w:rsidR="005E1E92" w:rsidRPr="00592D07" w:rsidRDefault="005E1E92" w:rsidP="00B6442B">
            <w:pPr>
              <w:pStyle w:val="ConsPlusNonformat"/>
              <w:widowControl/>
              <w:spacing w:before="120" w:after="120"/>
              <w:jc w:val="both"/>
              <w:rPr>
                <w:ins w:id="7901" w:author="Старжинский Александр Васильевич" w:date="2017-09-25T11:40:00Z"/>
                <w:rFonts w:ascii="Arial" w:hAnsi="Arial" w:cs="Arial"/>
                <w:b/>
                <w:sz w:val="16"/>
              </w:rPr>
            </w:pPr>
            <w:ins w:id="7902" w:author="Старжинский Александр Васильевич" w:date="2017-09-25T11:40:00Z">
              <w:r w:rsidRPr="00592D07">
                <w:rPr>
                  <w:rFonts w:ascii="Arial" w:hAnsi="Arial" w:cs="Arial"/>
                  <w:b/>
                  <w:sz w:val="16"/>
                </w:rPr>
                <w:t>символ</w:t>
              </w:r>
            </w:ins>
          </w:p>
        </w:tc>
        <w:tc>
          <w:tcPr>
            <w:tcW w:w="2268" w:type="dxa"/>
          </w:tcPr>
          <w:p w14:paraId="2A67DE3F" w14:textId="77777777" w:rsidR="005E1E92" w:rsidRPr="00592D07" w:rsidRDefault="005E1E92" w:rsidP="00B6442B">
            <w:pPr>
              <w:pStyle w:val="afa"/>
              <w:rPr>
                <w:ins w:id="7903" w:author="Старжинский Александр Васильевич" w:date="2017-09-25T11:40:00Z"/>
              </w:rPr>
            </w:pPr>
            <w:ins w:id="7904" w:author="Старжинский Александр Васильевич" w:date="2017-09-25T11:40:00Z">
              <w:r w:rsidRPr="00592D07">
                <w:rPr>
                  <w:rFonts w:eastAsiaTheme="minorHAnsi"/>
                  <w:lang w:eastAsia="en-US"/>
                </w:rPr>
                <w:t>CASHSYMBOL</w:t>
              </w:r>
            </w:ins>
          </w:p>
        </w:tc>
        <w:tc>
          <w:tcPr>
            <w:tcW w:w="4820" w:type="dxa"/>
          </w:tcPr>
          <w:p w14:paraId="6DC5DFF0" w14:textId="22BF29CA" w:rsidR="005E1E92" w:rsidRPr="00592D07" w:rsidRDefault="005E1E92" w:rsidP="00C402E0">
            <w:pPr>
              <w:pStyle w:val="afa"/>
              <w:rPr>
                <w:ins w:id="7905" w:author="Старжинский Александр Васильевич" w:date="2017-09-25T11:40:00Z"/>
                <w:b/>
              </w:rPr>
            </w:pPr>
            <w:ins w:id="7906" w:author="Старжинский Александр Васильевич" w:date="2017-09-25T11:40:00Z">
              <w:r w:rsidRPr="00592D07">
                <w:rPr>
                  <w:rFonts w:eastAsiaTheme="minorHAnsi"/>
                  <w:b/>
                  <w:lang w:eastAsia="en-US"/>
                </w:rPr>
                <w:t xml:space="preserve">Символ по справочнику </w:t>
              </w:r>
            </w:ins>
            <w:ins w:id="7907" w:author="Старжинский Александр Васильевич" w:date="2017-09-27T17:17:00Z">
              <w:r w:rsidR="00C402E0">
                <w:rPr>
                  <w:rFonts w:eastAsiaTheme="minorHAnsi"/>
                  <w:b/>
                  <w:lang w:eastAsia="en-US"/>
                </w:rPr>
                <w:t>кассовых символов</w:t>
              </w:r>
            </w:ins>
            <w:ins w:id="7908" w:author="Старжинский Александр Васильевич" w:date="2017-09-25T11:40:00Z">
              <w:r>
                <w:rPr>
                  <w:rFonts w:eastAsiaTheme="minorHAnsi"/>
                  <w:b/>
                  <w:lang w:eastAsia="en-US"/>
                </w:rPr>
                <w:t>.</w:t>
              </w:r>
            </w:ins>
          </w:p>
        </w:tc>
      </w:tr>
      <w:tr w:rsidR="005E1E92" w:rsidRPr="00592D07" w14:paraId="7A8B89B3" w14:textId="77777777" w:rsidTr="00B6442B">
        <w:trPr>
          <w:cantSplit/>
          <w:ins w:id="7909" w:author="Старжинский Александр Васильевич" w:date="2017-09-25T11:40:00Z"/>
        </w:trPr>
        <w:tc>
          <w:tcPr>
            <w:tcW w:w="720" w:type="dxa"/>
          </w:tcPr>
          <w:p w14:paraId="6821398D" w14:textId="77777777" w:rsidR="005E1E92" w:rsidRPr="00592D07" w:rsidRDefault="005E1E92" w:rsidP="00162E94">
            <w:pPr>
              <w:pStyle w:val="afa"/>
              <w:numPr>
                <w:ilvl w:val="0"/>
                <w:numId w:val="82"/>
              </w:numPr>
              <w:jc w:val="center"/>
              <w:rPr>
                <w:ins w:id="7910" w:author="Старжинский Александр Васильевич" w:date="2017-09-25T11:40:00Z"/>
                <w:rStyle w:val="af9"/>
                <w:rFonts w:ascii="Arial" w:hAnsi="Arial"/>
              </w:rPr>
            </w:pPr>
            <w:bookmarkStart w:id="7911" w:name="_Ref493863445"/>
          </w:p>
        </w:tc>
        <w:bookmarkEnd w:id="7911"/>
        <w:tc>
          <w:tcPr>
            <w:tcW w:w="1831" w:type="dxa"/>
          </w:tcPr>
          <w:p w14:paraId="5DA9D18E" w14:textId="7799E5A4" w:rsidR="005E1E92" w:rsidRPr="00592D07" w:rsidRDefault="005E1E92" w:rsidP="00B6442B">
            <w:pPr>
              <w:pStyle w:val="ConsPlusNonformat"/>
              <w:widowControl/>
              <w:spacing w:before="120" w:after="120"/>
              <w:jc w:val="both"/>
              <w:rPr>
                <w:ins w:id="7912" w:author="Старжинский Александр Васильевич" w:date="2017-09-25T11:40:00Z"/>
                <w:rFonts w:ascii="Arial" w:hAnsi="Arial" w:cs="Arial"/>
                <w:b/>
                <w:sz w:val="16"/>
              </w:rPr>
            </w:pPr>
            <w:ins w:id="7913" w:author="Старжинский Александр Васильевич" w:date="2017-09-25T11:40:00Z">
              <w:r w:rsidRPr="00592D07">
                <w:rPr>
                  <w:rFonts w:ascii="Arial" w:hAnsi="Arial" w:cs="Arial"/>
                  <w:b/>
                  <w:sz w:val="16"/>
                </w:rPr>
                <w:t>сумма</w:t>
              </w:r>
            </w:ins>
          </w:p>
        </w:tc>
        <w:tc>
          <w:tcPr>
            <w:tcW w:w="2268" w:type="dxa"/>
          </w:tcPr>
          <w:p w14:paraId="56D90DAD" w14:textId="1DFD514B" w:rsidR="005E1E92" w:rsidRPr="00592D07" w:rsidRDefault="005E1E92" w:rsidP="005B195C">
            <w:pPr>
              <w:pStyle w:val="afa"/>
              <w:rPr>
                <w:ins w:id="7914" w:author="Старжинский Александр Васильевич" w:date="2017-09-25T11:40:00Z"/>
              </w:rPr>
            </w:pPr>
            <w:ins w:id="7915" w:author="Старжинский Александр Васильевич" w:date="2017-09-25T11:40:00Z">
              <w:r w:rsidRPr="00592D07">
                <w:rPr>
                  <w:rFonts w:eastAsiaTheme="minorHAnsi"/>
                  <w:lang w:eastAsia="en-US"/>
                </w:rPr>
                <w:t>DEBET</w:t>
              </w:r>
            </w:ins>
          </w:p>
        </w:tc>
        <w:tc>
          <w:tcPr>
            <w:tcW w:w="4820" w:type="dxa"/>
          </w:tcPr>
          <w:p w14:paraId="5FEE7E90" w14:textId="77777777" w:rsidR="005E1E92" w:rsidRDefault="005E1E92" w:rsidP="00B6442B">
            <w:pPr>
              <w:pStyle w:val="afa"/>
              <w:rPr>
                <w:ins w:id="7916" w:author="Старжинский Александр Васильевич" w:date="2017-09-25T11:40:00Z"/>
                <w:rFonts w:eastAsiaTheme="minorHAnsi"/>
                <w:b/>
                <w:lang w:eastAsia="en-US"/>
              </w:rPr>
            </w:pPr>
            <w:ins w:id="7917" w:author="Старжинский Александр Васильевич" w:date="2017-09-25T11:40:00Z">
              <w:r>
                <w:rPr>
                  <w:rFonts w:eastAsiaTheme="minorHAnsi"/>
                  <w:b/>
                  <w:lang w:eastAsia="en-US"/>
                </w:rPr>
                <w:t>Сумма проводки.</w:t>
              </w:r>
            </w:ins>
          </w:p>
          <w:p w14:paraId="5B7A368C" w14:textId="77777777" w:rsidR="005E1E92" w:rsidRPr="00592D07" w:rsidRDefault="005E1E92" w:rsidP="00B6442B">
            <w:pPr>
              <w:pStyle w:val="afa"/>
              <w:rPr>
                <w:ins w:id="7918" w:author="Старжинский Александр Васильевич" w:date="2017-09-25T11:40:00Z"/>
                <w:rFonts w:eastAsiaTheme="minorHAnsi"/>
                <w:lang w:eastAsia="en-US"/>
              </w:rPr>
            </w:pPr>
            <w:ins w:id="7919" w:author="Старжинский Александр Васильевич" w:date="2017-09-25T11:40:00Z">
              <w:r w:rsidRPr="00592D07">
                <w:t xml:space="preserve">Выводится сумма, соответствующая </w:t>
              </w:r>
              <w:r>
                <w:t>значению</w:t>
              </w:r>
              <w:r w:rsidRPr="00592D07">
                <w:t xml:space="preserve"> в поле [</w:t>
              </w:r>
              <w:r w:rsidRPr="00592D07">
                <w:fldChar w:fldCharType="begin"/>
              </w:r>
              <w:r w:rsidRPr="00592D07">
                <w:instrText xml:space="preserve"> REF _Ref493863456 \r \h </w:instrText>
              </w:r>
              <w:r>
                <w:instrText xml:space="preserve"> \* MERGEFORMAT </w:instrText>
              </w:r>
            </w:ins>
            <w:ins w:id="7920" w:author="Старжинский Александр Васильевич" w:date="2017-09-25T11:40:00Z">
              <w:r w:rsidRPr="00592D07">
                <w:fldChar w:fldCharType="separate"/>
              </w:r>
            </w:ins>
            <w:ins w:id="7921" w:author="Феданкова Любовь Анатольевна" w:date="2019-10-09T12:38:00Z">
              <w:r w:rsidR="00031B2C">
                <w:t>5</w:t>
              </w:r>
            </w:ins>
            <w:ins w:id="7922" w:author="Старжинский Александр Васильевич" w:date="2017-09-25T11:40:00Z">
              <w:r w:rsidRPr="00592D07">
                <w:fldChar w:fldCharType="end"/>
              </w:r>
              <w:r w:rsidRPr="00592D07">
                <w:t xml:space="preserve">]. </w:t>
              </w:r>
              <w:r w:rsidRPr="00592D07">
                <w:rPr>
                  <w:rFonts w:eastAsiaTheme="minorHAnsi"/>
                  <w:lang w:eastAsia="en-US"/>
                </w:rPr>
                <w:t>Разделитель дробной части: «–».</w:t>
              </w:r>
            </w:ins>
          </w:p>
        </w:tc>
      </w:tr>
      <w:tr w:rsidR="005E1E92" w:rsidRPr="00592D07" w14:paraId="77492532" w14:textId="77777777" w:rsidTr="00B6442B">
        <w:trPr>
          <w:cantSplit/>
          <w:ins w:id="7923" w:author="Старжинский Александр Васильевич" w:date="2017-09-25T11:40:00Z"/>
        </w:trPr>
        <w:tc>
          <w:tcPr>
            <w:tcW w:w="720" w:type="dxa"/>
          </w:tcPr>
          <w:p w14:paraId="562E86FF" w14:textId="77777777" w:rsidR="005E1E92" w:rsidRPr="00592D07" w:rsidRDefault="005E1E92" w:rsidP="00162E94">
            <w:pPr>
              <w:pStyle w:val="afa"/>
              <w:numPr>
                <w:ilvl w:val="0"/>
                <w:numId w:val="82"/>
              </w:numPr>
              <w:jc w:val="center"/>
              <w:rPr>
                <w:ins w:id="7924" w:author="Старжинский Александр Васильевич" w:date="2017-09-25T11:40:00Z"/>
                <w:rStyle w:val="af9"/>
                <w:rFonts w:ascii="Arial" w:hAnsi="Arial"/>
              </w:rPr>
            </w:pPr>
          </w:p>
        </w:tc>
        <w:tc>
          <w:tcPr>
            <w:tcW w:w="1831" w:type="dxa"/>
          </w:tcPr>
          <w:p w14:paraId="51FDBEED" w14:textId="77777777" w:rsidR="005E1E92" w:rsidRPr="00592D07" w:rsidRDefault="005E1E92" w:rsidP="00B6442B">
            <w:pPr>
              <w:pStyle w:val="ConsPlusNonformat"/>
              <w:widowControl/>
              <w:spacing w:before="120" w:after="120"/>
              <w:jc w:val="both"/>
              <w:rPr>
                <w:ins w:id="7925" w:author="Старжинский Александр Васильевич" w:date="2017-09-25T11:40:00Z"/>
                <w:rFonts w:ascii="Arial" w:hAnsi="Arial" w:cs="Arial"/>
                <w:b/>
                <w:sz w:val="16"/>
              </w:rPr>
            </w:pPr>
            <w:ins w:id="7926" w:author="Старжинский Александр Васильевич" w:date="2017-09-25T11:40:00Z">
              <w:r w:rsidRPr="00592D07">
                <w:rPr>
                  <w:rFonts w:ascii="Arial" w:hAnsi="Arial" w:cs="Arial"/>
                  <w:b/>
                  <w:sz w:val="16"/>
                </w:rPr>
                <w:t>Направление выдачи</w:t>
              </w:r>
            </w:ins>
          </w:p>
        </w:tc>
        <w:tc>
          <w:tcPr>
            <w:tcW w:w="2268" w:type="dxa"/>
          </w:tcPr>
          <w:p w14:paraId="0E925F38" w14:textId="77777777" w:rsidR="005E1E92" w:rsidRPr="00592D07" w:rsidRDefault="005E1E92" w:rsidP="00B6442B">
            <w:pPr>
              <w:pStyle w:val="afa"/>
              <w:rPr>
                <w:ins w:id="7927" w:author="Старжинский Александр Васильевич" w:date="2017-09-25T11:40:00Z"/>
              </w:rPr>
            </w:pPr>
            <w:ins w:id="7928" w:author="Старжинский Александр Васильевич" w:date="2017-09-25T11:40:00Z">
              <w:r w:rsidRPr="00592D07">
                <w:rPr>
                  <w:rFonts w:eastAsiaTheme="minorHAnsi"/>
                  <w:lang w:eastAsia="en-US"/>
                </w:rPr>
                <w:t>PAYMENTPURPOSE</w:t>
              </w:r>
            </w:ins>
          </w:p>
        </w:tc>
        <w:tc>
          <w:tcPr>
            <w:tcW w:w="4820" w:type="dxa"/>
          </w:tcPr>
          <w:p w14:paraId="205BA802" w14:textId="77777777" w:rsidR="005E1E92" w:rsidRPr="00592D07" w:rsidRDefault="005E1E92" w:rsidP="00B6442B">
            <w:pPr>
              <w:pStyle w:val="afa"/>
              <w:rPr>
                <w:ins w:id="7929" w:author="Старжинский Александр Васильевич" w:date="2017-09-25T11:40:00Z"/>
                <w:b/>
              </w:rPr>
            </w:pPr>
            <w:ins w:id="7930" w:author="Старжинский Александр Васильевич" w:date="2017-09-25T11:40:00Z">
              <w:r w:rsidRPr="00592D07">
                <w:rPr>
                  <w:rFonts w:eastAsiaTheme="minorHAnsi"/>
                  <w:b/>
                  <w:lang w:eastAsia="en-US"/>
                </w:rPr>
                <w:t>Назначение платежа</w:t>
              </w:r>
              <w:r>
                <w:rPr>
                  <w:rFonts w:eastAsiaTheme="minorHAnsi"/>
                  <w:b/>
                  <w:lang w:eastAsia="en-US"/>
                </w:rPr>
                <w:t>.</w:t>
              </w:r>
            </w:ins>
          </w:p>
        </w:tc>
      </w:tr>
      <w:tr w:rsidR="005E1E92" w:rsidRPr="00592D07" w14:paraId="2B3A3224" w14:textId="77777777" w:rsidTr="00B6442B">
        <w:trPr>
          <w:cantSplit/>
          <w:ins w:id="7931" w:author="Старжинский Александр Васильевич" w:date="2017-09-25T11:40:00Z"/>
        </w:trPr>
        <w:tc>
          <w:tcPr>
            <w:tcW w:w="720" w:type="dxa"/>
          </w:tcPr>
          <w:p w14:paraId="4C24F283" w14:textId="77777777" w:rsidR="005E1E92" w:rsidRPr="00592D07" w:rsidRDefault="005E1E92" w:rsidP="00162E94">
            <w:pPr>
              <w:pStyle w:val="afa"/>
              <w:numPr>
                <w:ilvl w:val="0"/>
                <w:numId w:val="82"/>
              </w:numPr>
              <w:jc w:val="center"/>
              <w:rPr>
                <w:ins w:id="7932" w:author="Старжинский Александр Васильевич" w:date="2017-09-25T11:40:00Z"/>
                <w:rStyle w:val="af9"/>
                <w:rFonts w:ascii="Arial" w:hAnsi="Arial"/>
              </w:rPr>
            </w:pPr>
          </w:p>
        </w:tc>
        <w:tc>
          <w:tcPr>
            <w:tcW w:w="1831" w:type="dxa"/>
          </w:tcPr>
          <w:p w14:paraId="40787577" w14:textId="77777777" w:rsidR="005E1E92" w:rsidRPr="00592D07" w:rsidRDefault="005E1E92" w:rsidP="00B6442B">
            <w:pPr>
              <w:pStyle w:val="ConsPlusNonformat"/>
              <w:widowControl/>
              <w:spacing w:before="120" w:after="120"/>
              <w:jc w:val="both"/>
              <w:rPr>
                <w:ins w:id="7933" w:author="Старжинский Александр Васильевич" w:date="2017-09-25T11:40:00Z"/>
                <w:rFonts w:ascii="Arial" w:hAnsi="Arial" w:cs="Arial"/>
                <w:b/>
                <w:sz w:val="16"/>
              </w:rPr>
            </w:pPr>
            <w:ins w:id="7934" w:author="Старжинский Александр Васильевич" w:date="2017-09-25T11:40:00Z">
              <w:r w:rsidRPr="00592D07">
                <w:rPr>
                  <w:rFonts w:ascii="Arial" w:hAnsi="Arial" w:cs="Arial"/>
                  <w:b/>
                  <w:sz w:val="16"/>
                </w:rPr>
                <w:t>Шифр документа</w:t>
              </w:r>
            </w:ins>
          </w:p>
        </w:tc>
        <w:tc>
          <w:tcPr>
            <w:tcW w:w="2268" w:type="dxa"/>
          </w:tcPr>
          <w:p w14:paraId="683F22F4" w14:textId="77777777" w:rsidR="005E1E92" w:rsidRPr="00592D07" w:rsidRDefault="005E1E92" w:rsidP="00B6442B">
            <w:pPr>
              <w:pStyle w:val="afa"/>
              <w:rPr>
                <w:ins w:id="7935" w:author="Старжинский Александр Васильевич" w:date="2017-09-25T11:40:00Z"/>
              </w:rPr>
            </w:pPr>
            <w:ins w:id="7936" w:author="Старжинский Александр Васильевич" w:date="2017-09-25T11:40:00Z">
              <w:r w:rsidRPr="00592D07">
                <w:rPr>
                  <w:rFonts w:eastAsiaTheme="minorHAnsi"/>
                  <w:lang w:eastAsia="en-US"/>
                </w:rPr>
                <w:t>OPERATIONTYPE</w:t>
              </w:r>
            </w:ins>
          </w:p>
        </w:tc>
        <w:tc>
          <w:tcPr>
            <w:tcW w:w="4820" w:type="dxa"/>
          </w:tcPr>
          <w:p w14:paraId="592CEAD7" w14:textId="77777777" w:rsidR="005E1E92" w:rsidRPr="00592D07" w:rsidRDefault="005E1E92" w:rsidP="00B6442B">
            <w:pPr>
              <w:pStyle w:val="afa"/>
              <w:rPr>
                <w:ins w:id="7937" w:author="Старжинский Александр Васильевич" w:date="2017-09-25T11:40:00Z"/>
                <w:b/>
              </w:rPr>
            </w:pPr>
            <w:ins w:id="7938" w:author="Старжинский Александр Васильевич" w:date="2017-09-25T11:40:00Z">
              <w:r w:rsidRPr="00592D07">
                <w:rPr>
                  <w:rFonts w:eastAsiaTheme="minorHAnsi"/>
                  <w:b/>
                  <w:lang w:eastAsia="en-US"/>
                </w:rPr>
                <w:t>Тип операции</w:t>
              </w:r>
              <w:r>
                <w:rPr>
                  <w:rFonts w:eastAsiaTheme="minorHAnsi"/>
                  <w:b/>
                  <w:lang w:eastAsia="en-US"/>
                </w:rPr>
                <w:t>.</w:t>
              </w:r>
            </w:ins>
          </w:p>
        </w:tc>
      </w:tr>
    </w:tbl>
    <w:p w14:paraId="72A26877" w14:textId="69E2648E" w:rsidR="005E1E92" w:rsidRDefault="005E1E92" w:rsidP="005E1E92">
      <w:pPr>
        <w:pStyle w:val="2"/>
        <w:rPr>
          <w:ins w:id="7939" w:author="Старжинский Александр Васильевич" w:date="2017-09-25T11:40:00Z"/>
        </w:rPr>
      </w:pPr>
      <w:bookmarkStart w:id="7940" w:name="_Ref493867406"/>
      <w:bookmarkStart w:id="7941" w:name="_Toc21517730"/>
      <w:ins w:id="7942" w:author="Старжинский Александр Васильевич" w:date="2017-09-25T11:40:00Z">
        <w:r>
          <w:t>Приложение к выписке. Квитанция</w:t>
        </w:r>
        <w:bookmarkEnd w:id="7940"/>
        <w:bookmarkEnd w:id="7941"/>
      </w:ins>
    </w:p>
    <w:p w14:paraId="16A7810E" w14:textId="75AECD15" w:rsidR="00B56070" w:rsidRPr="00D8361D" w:rsidRDefault="005E1E92" w:rsidP="00B56070">
      <w:pPr>
        <w:ind w:left="540" w:firstLine="0"/>
        <w:rPr>
          <w:ins w:id="7943" w:author="Старжинский Александр Васильевич" w:date="2017-09-25T17:38:00Z"/>
        </w:rPr>
      </w:pPr>
      <w:ins w:id="7944" w:author="Старжинский Александр Васильевич" w:date="2017-09-25T11:40:00Z">
        <w:r>
          <w:t>Печатная форма документа «Квитанция» в приложениях к выписке выводится для типа операции «04»</w:t>
        </w:r>
      </w:ins>
      <w:ins w:id="7945" w:author="Старжинский Александр Васильевич" w:date="2017-09-25T17:37:00Z">
        <w:r w:rsidR="00B56070">
          <w:t xml:space="preserve"> в том случае, если операция кредитовая</w:t>
        </w:r>
      </w:ins>
      <w:ins w:id="7946" w:author="Старжинский Александр Васильевич" w:date="2017-10-03T13:33:00Z">
        <w:r w:rsidR="00997D28">
          <w:t xml:space="preserve"> в рублях</w:t>
        </w:r>
      </w:ins>
      <w:ins w:id="7947" w:author="Старжинский Александр Васильевич" w:date="2017-09-25T11:40:00Z">
        <w:r>
          <w:t>.</w:t>
        </w:r>
      </w:ins>
      <w:ins w:id="7948" w:author="Старжинский Александр Васильевич" w:date="2017-09-25T17:38:00Z">
        <w:r w:rsidR="00B56070">
          <w:t xml:space="preserve"> Иначе</w:t>
        </w:r>
      </w:ins>
      <w:ins w:id="7949" w:author="Старжинский Александр Васильевич" w:date="2017-10-03T13:34:00Z">
        <w:r w:rsidR="00997D28">
          <w:t xml:space="preserve"> </w:t>
        </w:r>
      </w:ins>
      <w:ins w:id="7950" w:author="Старжинский Александр Васильевич" w:date="2017-09-25T17:39:00Z">
        <w:r w:rsidR="00B56070">
          <w:t xml:space="preserve">– выводится </w:t>
        </w:r>
      </w:ins>
      <w:ins w:id="7951" w:author="Старжинский Александр Васильевич" w:date="2017-09-25T17:38:00Z">
        <w:r w:rsidR="00B56070">
          <w:t>печатная форма «Информация о проводке» (</w:t>
        </w:r>
        <w:r w:rsidR="00B56070">
          <w:fldChar w:fldCharType="begin"/>
        </w:r>
        <w:r w:rsidR="00B56070">
          <w:instrText xml:space="preserve"> REF _Ref494124380 \r \h </w:instrText>
        </w:r>
      </w:ins>
      <w:ins w:id="7952" w:author="Старжинский Александр Васильевич" w:date="2017-09-25T17:38:00Z">
        <w:r w:rsidR="00B56070">
          <w:fldChar w:fldCharType="separate"/>
        </w:r>
      </w:ins>
      <w:ins w:id="7953" w:author="Феданкова Любовь Анатольевна" w:date="2019-10-09T12:38:00Z">
        <w:r w:rsidR="00031B2C">
          <w:t>13.12</w:t>
        </w:r>
      </w:ins>
      <w:ins w:id="7954" w:author="Старжинский Александр Васильевич" w:date="2017-09-25T17:38:00Z">
        <w:r w:rsidR="00B56070">
          <w:fldChar w:fldCharType="end"/>
        </w:r>
        <w:r w:rsidR="00B56070">
          <w:t>).</w:t>
        </w:r>
      </w:ins>
    </w:p>
    <w:p w14:paraId="077CF10C" w14:textId="77777777" w:rsidR="005E1E92" w:rsidRDefault="005E1E92" w:rsidP="005E1E92">
      <w:pPr>
        <w:ind w:left="540" w:firstLine="0"/>
        <w:rPr>
          <w:ins w:id="7955" w:author="Старжинский Александр Васильевич" w:date="2017-09-25T11:40:00Z"/>
        </w:rPr>
      </w:pPr>
      <w:ins w:id="7956" w:author="Старжинский Александр Васильевич" w:date="2017-09-25T11:40:00Z">
        <w:r w:rsidRPr="00D8361D">
          <w:t>На рисунке (</w:t>
        </w:r>
        <w:r>
          <w:fldChar w:fldCharType="begin"/>
        </w:r>
        <w:r>
          <w:instrText xml:space="preserve"> REF _Ref493867117 \h </w:instrText>
        </w:r>
      </w:ins>
      <w:ins w:id="7957" w:author="Старжинский Александр Васильевич" w:date="2017-09-25T11:40:00Z">
        <w:r>
          <w:fldChar w:fldCharType="separate"/>
        </w:r>
      </w:ins>
      <w:ins w:id="7958" w:author="Феданкова Любовь Анатольевна" w:date="2019-10-09T12:38:00Z">
        <w:r w:rsidR="00031B2C">
          <w:t xml:space="preserve">Рисунок </w:t>
        </w:r>
        <w:r w:rsidR="00031B2C">
          <w:rPr>
            <w:noProof/>
          </w:rPr>
          <w:t>56</w:t>
        </w:r>
      </w:ins>
      <w:ins w:id="7959" w:author="Воронов Алексей Алексеевич" w:date="2018-01-30T12:27:00Z">
        <w:del w:id="7960" w:author="Феданкова Любовь Анатольевна" w:date="2019-10-09T12:38:00Z">
          <w:r w:rsidR="00DB3D2B" w:rsidDel="00031B2C">
            <w:delText xml:space="preserve">Рисунок </w:delText>
          </w:r>
          <w:r w:rsidR="00DB3D2B" w:rsidDel="00031B2C">
            <w:rPr>
              <w:noProof/>
            </w:rPr>
            <w:delText>48</w:delText>
          </w:r>
        </w:del>
      </w:ins>
      <w:ins w:id="7961" w:author="Старжинский Александр Васильевич" w:date="2017-09-25T11:40:00Z">
        <w:del w:id="7962" w:author="Феданкова Любовь Анатольевна" w:date="2019-10-09T12:38:00Z">
          <w:r w:rsidDel="00031B2C">
            <w:delText xml:space="preserve">Рисунок </w:delText>
          </w:r>
          <w:r w:rsidDel="00031B2C">
            <w:rPr>
              <w:noProof/>
            </w:rPr>
            <w:delText>51</w:delText>
          </w:r>
        </w:del>
        <w:r>
          <w:fldChar w:fldCharType="end"/>
        </w:r>
        <w:r w:rsidRPr="00D8361D">
          <w:t xml:space="preserve">) приведен макет печатной формы </w:t>
        </w:r>
        <w:r>
          <w:t>квитанции</w:t>
        </w:r>
        <w:r w:rsidRPr="00D8361D">
          <w:t xml:space="preserve"> согласно Приложению </w:t>
        </w:r>
        <w:r>
          <w:t>2</w:t>
        </w:r>
        <w:r w:rsidRPr="00D8361D">
          <w:t xml:space="preserve"> к Указанию ЦБР </w:t>
        </w:r>
        <w:r>
          <w:t>«</w:t>
        </w:r>
        <w:r w:rsidRPr="00D8361D">
          <w:t>О формах документов, применяемых кредитными организациями на территории Российской Федерации при осуществлении кассовых операций с банкнотами и монетой Банка России, банкнотами и монетой</w:t>
        </w:r>
        <w:r>
          <w:t xml:space="preserve"> </w:t>
        </w:r>
        <w:r w:rsidRPr="00D8361D">
          <w:t>иностранных государств (группы иностранных</w:t>
        </w:r>
        <w:r>
          <w:t xml:space="preserve"> </w:t>
        </w:r>
        <w:r w:rsidRPr="00D8361D">
          <w:t>государств), операций со слитками</w:t>
        </w:r>
        <w:r>
          <w:t xml:space="preserve"> </w:t>
        </w:r>
        <w:r w:rsidRPr="00D8361D">
          <w:t>драгоценных металлов, и порядке</w:t>
        </w:r>
        <w:r>
          <w:t xml:space="preserve"> </w:t>
        </w:r>
        <w:r w:rsidRPr="00D8361D">
          <w:t xml:space="preserve">их заполнения и </w:t>
        </w:r>
        <w:r w:rsidRPr="00D8361D">
          <w:rPr>
            <w:noProof/>
          </w:rPr>
          <w:t>оформления</w:t>
        </w:r>
        <w:r>
          <w:rPr>
            <w:noProof/>
          </w:rPr>
          <w:t>»</w:t>
        </w:r>
        <w:r>
          <w:t xml:space="preserve"> </w:t>
        </w:r>
        <w:r w:rsidRPr="00D8361D">
          <w:t xml:space="preserve">N </w:t>
        </w:r>
        <w:r>
          <w:t>3352-У</w:t>
        </w:r>
        <w:r w:rsidRPr="00D8361D">
          <w:t>.</w:t>
        </w:r>
      </w:ins>
    </w:p>
    <w:p w14:paraId="5F37FEF9" w14:textId="77777777" w:rsidR="005E1E92" w:rsidRDefault="005E1E92" w:rsidP="005E1E92">
      <w:pPr>
        <w:ind w:left="540" w:firstLine="0"/>
        <w:rPr>
          <w:ins w:id="7963" w:author="Старжинский Александр Васильевич" w:date="2017-09-25T11:40:00Z"/>
        </w:rPr>
      </w:pPr>
      <w:ins w:id="7964" w:author="Старжинский Александр Васильевич" w:date="2017-09-25T11:40:00Z">
        <w:r w:rsidRPr="00D8361D">
          <w:t>В таблице (</w:t>
        </w:r>
        <w:r>
          <w:fldChar w:fldCharType="begin"/>
        </w:r>
        <w:r>
          <w:instrText xml:space="preserve"> REF _Ref493867138 \h </w:instrText>
        </w:r>
      </w:ins>
      <w:ins w:id="7965" w:author="Старжинский Александр Васильевич" w:date="2017-09-25T11:40:00Z">
        <w:r>
          <w:fldChar w:fldCharType="separate"/>
        </w:r>
      </w:ins>
      <w:ins w:id="7966" w:author="Феданкова Любовь Анатольевна" w:date="2019-10-09T12:38:00Z">
        <w:r w:rsidR="00031B2C">
          <w:t xml:space="preserve">Таблица </w:t>
        </w:r>
        <w:r w:rsidR="00031B2C">
          <w:rPr>
            <w:noProof/>
          </w:rPr>
          <w:t>70</w:t>
        </w:r>
      </w:ins>
      <w:ins w:id="7967" w:author="Воронов Алексей Алексеевич" w:date="2018-01-30T12:27:00Z">
        <w:del w:id="7968" w:author="Феданкова Любовь Анатольевна" w:date="2019-10-09T12:38:00Z">
          <w:r w:rsidR="00DB3D2B" w:rsidDel="00031B2C">
            <w:delText xml:space="preserve">Таблица </w:delText>
          </w:r>
          <w:r w:rsidR="00DB3D2B" w:rsidDel="00031B2C">
            <w:rPr>
              <w:noProof/>
            </w:rPr>
            <w:delText>67</w:delText>
          </w:r>
        </w:del>
      </w:ins>
      <w:ins w:id="7969" w:author="Старжинский Александр Васильевич" w:date="2017-09-25T11:40:00Z">
        <w:del w:id="7970" w:author="Феданкова Любовь Анатольевна" w:date="2019-10-09T12:38:00Z">
          <w:r w:rsidDel="00031B2C">
            <w:delText xml:space="preserve">Таблица </w:delText>
          </w:r>
          <w:r w:rsidDel="00031B2C">
            <w:rPr>
              <w:noProof/>
            </w:rPr>
            <w:delText>41</w:delText>
          </w:r>
        </w:del>
        <w:r>
          <w:fldChar w:fldCharType="end"/>
        </w:r>
        <w:r>
          <w:t xml:space="preserve">) </w:t>
        </w:r>
        <w:r w:rsidRPr="00D8361D">
          <w:t xml:space="preserve">описаны правила заполнения полей печатной формы </w:t>
        </w:r>
        <w:r>
          <w:t>квитанции</w:t>
        </w:r>
        <w:r w:rsidRPr="00D8361D">
          <w:t>.</w:t>
        </w:r>
      </w:ins>
    </w:p>
    <w:p w14:paraId="023D7758" w14:textId="77777777" w:rsidR="005E1E92" w:rsidRDefault="005E1E92" w:rsidP="005E1E92">
      <w:pPr>
        <w:ind w:firstLine="200"/>
        <w:rPr>
          <w:ins w:id="7971" w:author="Старжинский Александр Васильевич" w:date="2017-09-25T17:38:00Z"/>
        </w:rPr>
      </w:pPr>
      <w:ins w:id="7972" w:author="Старжинский Александр Васильевич" w:date="2017-09-25T11:40:00Z">
        <w:r>
          <w:t>Штамп печатной формы выводится в правой части документа ниже подписи блока «Кассовый работник».</w:t>
        </w:r>
      </w:ins>
    </w:p>
    <w:p w14:paraId="34B15B88" w14:textId="77777777" w:rsidR="00B56070" w:rsidRDefault="00B56070" w:rsidP="005E1E92">
      <w:pPr>
        <w:ind w:firstLine="200"/>
        <w:rPr>
          <w:ins w:id="7973" w:author="Старжинский Александр Васильевич" w:date="2017-09-25T11:40:00Z"/>
        </w:rPr>
      </w:pPr>
    </w:p>
    <w:p w14:paraId="0B181921" w14:textId="6CFA2749" w:rsidR="005E1E92" w:rsidRDefault="005E1E92" w:rsidP="005E1E92">
      <w:pPr>
        <w:pStyle w:val="af6"/>
        <w:ind w:left="540" w:right="0"/>
        <w:rPr>
          <w:ins w:id="7974" w:author="Старжинский Александр Васильевич" w:date="2017-09-25T11:40:00Z"/>
        </w:rPr>
      </w:pPr>
      <w:bookmarkStart w:id="7975" w:name="_Ref493867117"/>
      <w:ins w:id="7976" w:author="Старжинский Александр Васильевич" w:date="2017-09-25T11:40:00Z">
        <w:r>
          <w:t xml:space="preserve">Рисунок </w:t>
        </w:r>
      </w:ins>
      <w:ins w:id="7977"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7978" w:author="Феданкова Любовь Анатольевна" w:date="2019-10-09T12:38:00Z">
        <w:r w:rsidR="00031B2C">
          <w:rPr>
            <w:noProof/>
          </w:rPr>
          <w:t>56</w:t>
        </w:r>
      </w:ins>
      <w:ins w:id="7979" w:author="Широбокова Алёна Сергеевна" w:date="2018-10-08T14:09:00Z">
        <w:r w:rsidR="006846C7">
          <w:fldChar w:fldCharType="end"/>
        </w:r>
      </w:ins>
      <w:ins w:id="7980" w:author="Беликова Маргарита Николаевна" w:date="2018-09-28T15:38:00Z">
        <w:del w:id="7981" w:author="Широбокова Алёна Сергеевна" w:date="2018-10-08T14:09:00Z">
          <w:r w:rsidR="00D4212C" w:rsidDel="006846C7">
            <w:fldChar w:fldCharType="begin"/>
          </w:r>
          <w:r w:rsidR="00D4212C" w:rsidDel="006846C7">
            <w:delInstrText xml:space="preserve"> SEQ Рисунок \* ARABIC </w:delInstrText>
          </w:r>
        </w:del>
      </w:ins>
      <w:del w:id="7982" w:author="Широбокова Алёна Сергеевна" w:date="2018-10-08T14:09:00Z">
        <w:r w:rsidR="00D4212C" w:rsidDel="006846C7">
          <w:fldChar w:fldCharType="separate"/>
        </w:r>
      </w:del>
      <w:ins w:id="7983" w:author="Беликова Маргарита Николаевна" w:date="2018-09-28T15:38:00Z">
        <w:del w:id="7984" w:author="Широбокова Алёна Сергеевна" w:date="2018-10-08T14:09:00Z">
          <w:r w:rsidR="00D4212C" w:rsidDel="006846C7">
            <w:rPr>
              <w:noProof/>
            </w:rPr>
            <w:delText>52</w:delText>
          </w:r>
          <w:r w:rsidR="00D4212C" w:rsidDel="006846C7">
            <w:fldChar w:fldCharType="end"/>
          </w:r>
        </w:del>
      </w:ins>
      <w:ins w:id="7985" w:author="Широбокова Алёна Сергеевна" w:date="2018-08-02T15:45:00Z">
        <w:del w:id="7986"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7987" w:author="Беликова Маргарита Николаевна" w:date="2018-09-13T12:06:00Z">
        <w:r w:rsidR="0090345F" w:rsidDel="00363322">
          <w:fldChar w:fldCharType="separate"/>
        </w:r>
      </w:del>
      <w:ins w:id="7988" w:author="Широбокова Алёна Сергеевна" w:date="2018-08-02T15:45:00Z">
        <w:del w:id="7989" w:author="Беликова Маргарита Николаевна" w:date="2018-09-13T12:06:00Z">
          <w:r w:rsidR="0090345F" w:rsidDel="00363322">
            <w:rPr>
              <w:noProof/>
            </w:rPr>
            <w:delText>49</w:delText>
          </w:r>
          <w:r w:rsidR="0090345F" w:rsidDel="00363322">
            <w:fldChar w:fldCharType="end"/>
          </w:r>
        </w:del>
      </w:ins>
      <w:ins w:id="7990" w:author="Старжинский Александр Васильевич" w:date="2017-09-25T11:40:00Z">
        <w:del w:id="7991" w:author="Широбокова Алёна Сергеевна" w:date="2018-08-02T15:45:00Z">
          <w:r w:rsidDel="0090345F">
            <w:fldChar w:fldCharType="begin"/>
          </w:r>
          <w:r w:rsidDel="0090345F">
            <w:delInstrText xml:space="preserve"> SEQ Рисунок \* ARABIC </w:delInstrText>
          </w:r>
          <w:r w:rsidDel="0090345F">
            <w:fldChar w:fldCharType="separate"/>
          </w:r>
        </w:del>
      </w:ins>
      <w:ins w:id="7992" w:author="Воронов Алексей Алексеевич" w:date="2018-01-30T12:27:00Z">
        <w:del w:id="7993" w:author="Широбокова Алёна Сергеевна" w:date="2018-08-02T15:45:00Z">
          <w:r w:rsidR="00DB3D2B" w:rsidDel="0090345F">
            <w:rPr>
              <w:noProof/>
            </w:rPr>
            <w:delText>48</w:delText>
          </w:r>
        </w:del>
      </w:ins>
      <w:ins w:id="7994" w:author="Старжинский Александр Васильевич" w:date="2017-09-25T11:40:00Z">
        <w:del w:id="7995" w:author="Широбокова Алёна Сергеевна" w:date="2018-08-02T15:45:00Z">
          <w:r w:rsidDel="0090345F">
            <w:rPr>
              <w:noProof/>
            </w:rPr>
            <w:delText>51</w:delText>
          </w:r>
          <w:r w:rsidDel="0090345F">
            <w:rPr>
              <w:noProof/>
            </w:rPr>
            <w:fldChar w:fldCharType="end"/>
          </w:r>
        </w:del>
        <w:bookmarkEnd w:id="7975"/>
        <w:r>
          <w:rPr>
            <w:noProof/>
          </w:rPr>
          <w:t>.</w:t>
        </w:r>
        <w:r>
          <w:t xml:space="preserve"> Печатная форма «Квитанция»</w:t>
        </w:r>
      </w:ins>
    </w:p>
    <w:p w14:paraId="3688B645" w14:textId="77777777" w:rsidR="005E1E92" w:rsidRDefault="005E1E92" w:rsidP="005E1E92">
      <w:pPr>
        <w:ind w:firstLine="0"/>
        <w:rPr>
          <w:ins w:id="7996" w:author="Старжинский Александр Васильевич" w:date="2017-09-25T11:40:00Z"/>
        </w:rPr>
      </w:pPr>
      <w:ins w:id="7997" w:author="Старжинский Александр Васильевич" w:date="2017-09-25T11:40:00Z">
        <w:r>
          <w:rPr>
            <w:noProof/>
          </w:rPr>
          <w:drawing>
            <wp:inline distT="0" distB="0" distL="0" distR="0" wp14:anchorId="2E848CDB" wp14:editId="2E1C71E5">
              <wp:extent cx="6301105" cy="4017645"/>
              <wp:effectExtent l="0" t="0" r="444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301105" cy="4017645"/>
                      </a:xfrm>
                      <a:prstGeom prst="rect">
                        <a:avLst/>
                      </a:prstGeom>
                    </pic:spPr>
                  </pic:pic>
                </a:graphicData>
              </a:graphic>
            </wp:inline>
          </w:drawing>
        </w:r>
      </w:ins>
    </w:p>
    <w:p w14:paraId="35C55724" w14:textId="77777777" w:rsidR="005E1E92" w:rsidRDefault="005E1E92" w:rsidP="005E1E92">
      <w:pPr>
        <w:pStyle w:val="af6"/>
        <w:ind w:right="0"/>
        <w:rPr>
          <w:ins w:id="7998" w:author="Старжинский Александр Васильевич" w:date="2017-09-25T11:40:00Z"/>
        </w:rPr>
      </w:pPr>
      <w:bookmarkStart w:id="7999" w:name="_Ref493867138"/>
      <w:ins w:id="8000" w:author="Старжинский Александр Васильевич" w:date="2017-09-25T11:40:00Z">
        <w:r>
          <w:t xml:space="preserve">Таблица </w:t>
        </w:r>
        <w:r>
          <w:fldChar w:fldCharType="begin"/>
        </w:r>
        <w:r>
          <w:instrText xml:space="preserve"> SEQ Таблица \* ARABIC </w:instrText>
        </w:r>
        <w:r>
          <w:fldChar w:fldCharType="separate"/>
        </w:r>
      </w:ins>
      <w:ins w:id="8001" w:author="Феданкова Любовь Анатольевна" w:date="2019-10-09T12:38:00Z">
        <w:r w:rsidR="00031B2C">
          <w:rPr>
            <w:noProof/>
          </w:rPr>
          <w:t>70</w:t>
        </w:r>
      </w:ins>
      <w:ins w:id="8002" w:author="Воронов Алексей Алексеевич" w:date="2018-01-30T12:27:00Z">
        <w:del w:id="8003" w:author="Феданкова Любовь Анатольевна" w:date="2019-10-09T12:38:00Z">
          <w:r w:rsidR="00DB3D2B" w:rsidDel="00031B2C">
            <w:rPr>
              <w:noProof/>
            </w:rPr>
            <w:delText>67</w:delText>
          </w:r>
        </w:del>
      </w:ins>
      <w:ins w:id="8004" w:author="Старжинский Александр Васильевич" w:date="2017-09-25T11:40:00Z">
        <w:del w:id="8005" w:author="Феданкова Любовь Анатольевна" w:date="2019-10-09T12:38:00Z">
          <w:r w:rsidDel="00031B2C">
            <w:rPr>
              <w:noProof/>
            </w:rPr>
            <w:delText>41</w:delText>
          </w:r>
        </w:del>
        <w:r>
          <w:rPr>
            <w:noProof/>
          </w:rPr>
          <w:fldChar w:fldCharType="end"/>
        </w:r>
        <w:bookmarkEnd w:id="7999"/>
        <w:r>
          <w:t xml:space="preserve"> Правила заполнения полей печатной формы «Квитанция»</w:t>
        </w:r>
      </w:ins>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2268"/>
        <w:gridCol w:w="4820"/>
      </w:tblGrid>
      <w:tr w:rsidR="005E1E92" w:rsidRPr="0069035C" w14:paraId="53595221" w14:textId="77777777" w:rsidTr="00B6442B">
        <w:trPr>
          <w:cantSplit/>
          <w:tblHeader/>
          <w:ins w:id="8006" w:author="Старжинский Александр Васильевич" w:date="2017-09-25T11:40:00Z"/>
        </w:trPr>
        <w:tc>
          <w:tcPr>
            <w:tcW w:w="720" w:type="dxa"/>
            <w:tcBorders>
              <w:bottom w:val="nil"/>
            </w:tcBorders>
            <w:vAlign w:val="center"/>
          </w:tcPr>
          <w:p w14:paraId="6EACC1B6" w14:textId="77777777" w:rsidR="005E1E92" w:rsidRPr="0069035C" w:rsidRDefault="005E1E92" w:rsidP="00B6442B">
            <w:pPr>
              <w:pStyle w:val="af8"/>
              <w:spacing w:before="120" w:after="120"/>
              <w:jc w:val="center"/>
              <w:rPr>
                <w:ins w:id="8007" w:author="Старжинский Александр Васильевич" w:date="2017-09-25T11:40:00Z"/>
                <w:rStyle w:val="af9"/>
                <w:b/>
              </w:rPr>
            </w:pPr>
            <w:ins w:id="8008" w:author="Старжинский Александр Васильевич" w:date="2017-09-25T11:40:00Z">
              <w:r w:rsidRPr="0069035C">
                <w:t xml:space="preserve">№ </w:t>
              </w:r>
              <w:r>
                <w:t xml:space="preserve">поля в шаблоне </w:t>
              </w:r>
            </w:ins>
          </w:p>
        </w:tc>
        <w:tc>
          <w:tcPr>
            <w:tcW w:w="1831" w:type="dxa"/>
            <w:tcBorders>
              <w:bottom w:val="nil"/>
            </w:tcBorders>
            <w:vAlign w:val="center"/>
          </w:tcPr>
          <w:p w14:paraId="749067D0" w14:textId="77777777" w:rsidR="005E1E92" w:rsidRPr="0069035C" w:rsidRDefault="005E1E92" w:rsidP="00B6442B">
            <w:pPr>
              <w:pStyle w:val="af8"/>
              <w:spacing w:before="120" w:after="120"/>
              <w:jc w:val="center"/>
              <w:rPr>
                <w:ins w:id="8009" w:author="Старжинский Александр Васильевич" w:date="2017-09-25T11:40:00Z"/>
              </w:rPr>
            </w:pPr>
            <w:ins w:id="8010" w:author="Старжинский Александр Васильевич" w:date="2017-09-25T11:40:00Z">
              <w:r>
                <w:t>Наименование поля</w:t>
              </w:r>
            </w:ins>
          </w:p>
        </w:tc>
        <w:tc>
          <w:tcPr>
            <w:tcW w:w="2268" w:type="dxa"/>
            <w:tcBorders>
              <w:bottom w:val="nil"/>
            </w:tcBorders>
            <w:vAlign w:val="center"/>
          </w:tcPr>
          <w:p w14:paraId="62EB8AC6" w14:textId="77777777" w:rsidR="005E1E92" w:rsidRPr="0069035C" w:rsidRDefault="005E1E92" w:rsidP="00B6442B">
            <w:pPr>
              <w:pStyle w:val="af8"/>
              <w:spacing w:before="120" w:after="120"/>
              <w:jc w:val="center"/>
              <w:rPr>
                <w:ins w:id="8011" w:author="Старжинский Александр Васильевич" w:date="2017-09-25T11:40:00Z"/>
              </w:rPr>
            </w:pPr>
            <w:ins w:id="8012" w:author="Старжинский Александр Васильевич" w:date="2017-09-25T11:40:00Z">
              <w:r w:rsidRPr="00A23384">
                <w:t>Атрибут документа, значение которого выводится в шаблоне</w:t>
              </w:r>
            </w:ins>
          </w:p>
        </w:tc>
        <w:tc>
          <w:tcPr>
            <w:tcW w:w="4820" w:type="dxa"/>
            <w:tcBorders>
              <w:bottom w:val="nil"/>
            </w:tcBorders>
            <w:vAlign w:val="center"/>
          </w:tcPr>
          <w:p w14:paraId="0137C3A5" w14:textId="77777777" w:rsidR="005E1E92" w:rsidRDefault="005E1E92" w:rsidP="00B6442B">
            <w:pPr>
              <w:pStyle w:val="af8"/>
              <w:spacing w:before="120" w:after="120"/>
              <w:jc w:val="center"/>
              <w:rPr>
                <w:ins w:id="8013" w:author="Старжинский Александр Васильевич" w:date="2017-09-25T11:40:00Z"/>
              </w:rPr>
            </w:pPr>
            <w:ins w:id="8014" w:author="Старжинский Александр Васильевич" w:date="2017-09-25T11:40:00Z">
              <w:r>
                <w:t>Описание, правила заполнения на печатной форме</w:t>
              </w:r>
            </w:ins>
          </w:p>
        </w:tc>
      </w:tr>
      <w:tr w:rsidR="005E1E92" w14:paraId="7AAEA309" w14:textId="77777777" w:rsidTr="00B6442B">
        <w:trPr>
          <w:cantSplit/>
          <w:ins w:id="8015" w:author="Старжинский Александр Васильевич" w:date="2017-09-25T11:40:00Z"/>
        </w:trPr>
        <w:tc>
          <w:tcPr>
            <w:tcW w:w="720" w:type="dxa"/>
          </w:tcPr>
          <w:p w14:paraId="24B096E1" w14:textId="77777777" w:rsidR="005E1E92" w:rsidRPr="00561088" w:rsidRDefault="005E1E92" w:rsidP="00162E94">
            <w:pPr>
              <w:pStyle w:val="afa"/>
              <w:numPr>
                <w:ilvl w:val="0"/>
                <w:numId w:val="83"/>
              </w:numPr>
              <w:jc w:val="center"/>
              <w:rPr>
                <w:ins w:id="8016" w:author="Старжинский Александр Васильевич" w:date="2017-09-25T11:40:00Z"/>
                <w:rStyle w:val="af9"/>
              </w:rPr>
            </w:pPr>
          </w:p>
        </w:tc>
        <w:tc>
          <w:tcPr>
            <w:tcW w:w="1831" w:type="dxa"/>
          </w:tcPr>
          <w:p w14:paraId="25990158" w14:textId="77777777" w:rsidR="005E1E92" w:rsidRPr="00561088" w:rsidRDefault="005E1E92" w:rsidP="00B6442B">
            <w:pPr>
              <w:pStyle w:val="ConsPlusNonformat"/>
              <w:widowControl/>
              <w:spacing w:before="120" w:after="120"/>
              <w:rPr>
                <w:ins w:id="8017" w:author="Старжинский Александр Васильевич" w:date="2017-09-25T11:40:00Z"/>
                <w:rFonts w:ascii="Arial" w:hAnsi="Arial" w:cs="Times New Roman"/>
                <w:b/>
                <w:sz w:val="16"/>
              </w:rPr>
            </w:pPr>
            <w:ins w:id="8018" w:author="Старжинский Александр Васильевич" w:date="2017-09-25T11:40:00Z">
              <w:r>
                <w:rPr>
                  <w:rFonts w:ascii="Arial" w:hAnsi="Arial" w:cs="Times New Roman"/>
                  <w:b/>
                  <w:sz w:val="16"/>
                </w:rPr>
                <w:t>№</w:t>
              </w:r>
            </w:ins>
          </w:p>
        </w:tc>
        <w:tc>
          <w:tcPr>
            <w:tcW w:w="2268" w:type="dxa"/>
          </w:tcPr>
          <w:p w14:paraId="79D54B02" w14:textId="77777777" w:rsidR="005E1E92" w:rsidRPr="00855F42" w:rsidRDefault="005E1E92" w:rsidP="00B6442B">
            <w:pPr>
              <w:pStyle w:val="afa"/>
              <w:rPr>
                <w:ins w:id="8019" w:author="Старжинский Александр Васильевич" w:date="2017-09-25T11:40:00Z"/>
                <w:lang w:val="en-US"/>
              </w:rPr>
            </w:pPr>
            <w:ins w:id="8020" w:author="Старжинский Александр Васильевич" w:date="2017-09-25T11:40:00Z">
              <w:r>
                <w:rPr>
                  <w:rFonts w:ascii="LiberationSans" w:eastAsiaTheme="minorHAnsi" w:hAnsi="LiberationSans" w:cs="LiberationSans"/>
                  <w:lang w:eastAsia="en-US"/>
                </w:rPr>
                <w:t>DOCUMENTNUMBER</w:t>
              </w:r>
            </w:ins>
          </w:p>
        </w:tc>
        <w:tc>
          <w:tcPr>
            <w:tcW w:w="4820" w:type="dxa"/>
          </w:tcPr>
          <w:p w14:paraId="06AB74DB" w14:textId="77777777" w:rsidR="005E1E92" w:rsidRPr="00C60253" w:rsidRDefault="005E1E92" w:rsidP="00B6442B">
            <w:pPr>
              <w:pStyle w:val="afa"/>
              <w:rPr>
                <w:ins w:id="8021" w:author="Старжинский Александр Васильевич" w:date="2017-09-25T11:40:00Z"/>
              </w:rPr>
            </w:pPr>
            <w:ins w:id="8022" w:author="Старжинский Александр Васильевич" w:date="2017-09-25T11:40:00Z">
              <w:r w:rsidRPr="00C770A7">
                <w:rPr>
                  <w:rFonts w:ascii="LiberationSans" w:eastAsiaTheme="minorHAnsi" w:hAnsi="LiberationSans" w:cs="LiberationSans"/>
                  <w:b/>
                  <w:lang w:eastAsia="en-US"/>
                </w:rPr>
                <w:t xml:space="preserve">Номер </w:t>
              </w:r>
              <w:r>
                <w:rPr>
                  <w:rFonts w:ascii="LiberationSans" w:eastAsiaTheme="minorHAnsi" w:hAnsi="LiberationSans" w:cs="LiberationSans"/>
                  <w:b/>
                  <w:lang w:eastAsia="en-US"/>
                </w:rPr>
                <w:t>документа</w:t>
              </w:r>
            </w:ins>
          </w:p>
        </w:tc>
      </w:tr>
      <w:tr w:rsidR="005E1E92" w14:paraId="0138504B" w14:textId="77777777" w:rsidTr="00B6442B">
        <w:trPr>
          <w:cantSplit/>
          <w:ins w:id="8023" w:author="Старжинский Александр Васильевич" w:date="2017-09-25T11:40:00Z"/>
        </w:trPr>
        <w:tc>
          <w:tcPr>
            <w:tcW w:w="720" w:type="dxa"/>
          </w:tcPr>
          <w:p w14:paraId="18B19A4A" w14:textId="77777777" w:rsidR="005E1E92" w:rsidRPr="00561088" w:rsidRDefault="005E1E92" w:rsidP="00162E94">
            <w:pPr>
              <w:pStyle w:val="afa"/>
              <w:numPr>
                <w:ilvl w:val="0"/>
                <w:numId w:val="83"/>
              </w:numPr>
              <w:jc w:val="center"/>
              <w:rPr>
                <w:ins w:id="8024" w:author="Старжинский Александр Васильевич" w:date="2017-09-25T11:40:00Z"/>
                <w:rStyle w:val="af9"/>
              </w:rPr>
            </w:pPr>
          </w:p>
        </w:tc>
        <w:tc>
          <w:tcPr>
            <w:tcW w:w="1831" w:type="dxa"/>
          </w:tcPr>
          <w:p w14:paraId="7078D2D6" w14:textId="77777777" w:rsidR="005E1E92" w:rsidRDefault="005E1E92" w:rsidP="00B6442B">
            <w:pPr>
              <w:pStyle w:val="ConsPlusNonformat"/>
              <w:widowControl/>
              <w:spacing w:before="120" w:after="120"/>
              <w:rPr>
                <w:ins w:id="8025" w:author="Старжинский Александр Васильевич" w:date="2017-09-25T11:40:00Z"/>
                <w:rFonts w:ascii="Arial" w:hAnsi="Arial" w:cs="Times New Roman"/>
                <w:b/>
                <w:sz w:val="16"/>
              </w:rPr>
            </w:pPr>
            <w:ins w:id="8026" w:author="Старжинский Александр Васильевич" w:date="2017-09-25T11:40:00Z">
              <w:r>
                <w:rPr>
                  <w:rFonts w:ascii="Arial" w:hAnsi="Arial" w:cs="Times New Roman"/>
                  <w:b/>
                  <w:sz w:val="16"/>
                </w:rPr>
                <w:t>Дата</w:t>
              </w:r>
            </w:ins>
          </w:p>
        </w:tc>
        <w:tc>
          <w:tcPr>
            <w:tcW w:w="2268" w:type="dxa"/>
          </w:tcPr>
          <w:p w14:paraId="663D404B" w14:textId="77777777" w:rsidR="005E1E92" w:rsidRDefault="005E1E92" w:rsidP="00B6442B">
            <w:pPr>
              <w:pStyle w:val="afa"/>
              <w:rPr>
                <w:ins w:id="8027" w:author="Старжинский Александр Васильевич" w:date="2017-09-25T11:40:00Z"/>
                <w:rFonts w:ascii="LiberationSans" w:eastAsiaTheme="minorHAnsi" w:hAnsi="LiberationSans" w:cs="LiberationSans"/>
                <w:lang w:eastAsia="en-US"/>
              </w:rPr>
            </w:pPr>
            <w:ins w:id="8028" w:author="Старжинский Александр Васильевич" w:date="2017-09-25T11:40:00Z">
              <w:r>
                <w:rPr>
                  <w:rFonts w:ascii="LiberationSans" w:eastAsiaTheme="minorHAnsi" w:hAnsi="LiberationSans" w:cs="LiberationSans"/>
                  <w:lang w:eastAsia="en-US"/>
                </w:rPr>
                <w:t>DOCUMENTDATE</w:t>
              </w:r>
            </w:ins>
          </w:p>
        </w:tc>
        <w:tc>
          <w:tcPr>
            <w:tcW w:w="4820" w:type="dxa"/>
          </w:tcPr>
          <w:p w14:paraId="56D87475" w14:textId="77777777" w:rsidR="005E1E92" w:rsidRDefault="005E1E92" w:rsidP="00B6442B">
            <w:pPr>
              <w:pStyle w:val="afa"/>
              <w:rPr>
                <w:ins w:id="8029" w:author="Старжинский Александр Васильевич" w:date="2017-09-25T11:40:00Z"/>
                <w:rFonts w:ascii="LiberationSans" w:eastAsiaTheme="minorHAnsi" w:hAnsi="LiberationSans" w:cs="LiberationSans"/>
                <w:b/>
                <w:lang w:eastAsia="en-US"/>
              </w:rPr>
            </w:pPr>
            <w:ins w:id="8030" w:author="Старжинский Александр Васильевич" w:date="2017-09-25T11:40:00Z">
              <w:r w:rsidRPr="00C770A7">
                <w:rPr>
                  <w:rFonts w:ascii="LiberationSans" w:eastAsiaTheme="minorHAnsi" w:hAnsi="LiberationSans" w:cs="LiberationSans"/>
                  <w:b/>
                  <w:lang w:eastAsia="en-US"/>
                </w:rPr>
                <w:t>Дата документа</w:t>
              </w:r>
            </w:ins>
          </w:p>
          <w:p w14:paraId="48F885F8" w14:textId="77777777" w:rsidR="005E1E92" w:rsidRPr="00C770A7" w:rsidRDefault="005E1E92" w:rsidP="00B6442B">
            <w:pPr>
              <w:pStyle w:val="afa"/>
              <w:rPr>
                <w:ins w:id="8031" w:author="Старжинский Александр Васильевич" w:date="2017-09-25T11:40:00Z"/>
                <w:rFonts w:ascii="LiberationSans" w:eastAsiaTheme="minorHAnsi" w:hAnsi="LiberationSans" w:cs="LiberationSans"/>
                <w:b/>
                <w:lang w:eastAsia="en-US"/>
              </w:rPr>
            </w:pPr>
            <w:ins w:id="8032" w:author="Старжинский Александр Васильевич" w:date="2017-09-25T11:40:00Z">
              <w:r w:rsidRPr="00C60253">
                <w:rPr>
                  <w:rFonts w:eastAsiaTheme="minorHAnsi"/>
                  <w:lang w:eastAsia="en-US"/>
                </w:rPr>
                <w:t xml:space="preserve">Выводится в формате </w:t>
              </w:r>
              <w:r w:rsidRPr="00C60253">
                <w:rPr>
                  <w:rFonts w:eastAsiaTheme="minorHAnsi"/>
                  <w:lang w:val="en-US" w:eastAsia="en-US"/>
                </w:rPr>
                <w:t>DD</w:t>
              </w:r>
              <w:r w:rsidRPr="00C60253">
                <w:rPr>
                  <w:rFonts w:eastAsiaTheme="minorHAnsi"/>
                  <w:lang w:eastAsia="en-US"/>
                </w:rPr>
                <w:t>.</w:t>
              </w:r>
              <w:r w:rsidRPr="00C60253">
                <w:rPr>
                  <w:rFonts w:eastAsiaTheme="minorHAnsi"/>
                  <w:lang w:val="en-US" w:eastAsia="en-US"/>
                </w:rPr>
                <w:t>MM</w:t>
              </w:r>
              <w:r w:rsidRPr="00C60253">
                <w:rPr>
                  <w:rFonts w:eastAsiaTheme="minorHAnsi"/>
                  <w:lang w:eastAsia="en-US"/>
                </w:rPr>
                <w:t>.</w:t>
              </w:r>
              <w:r w:rsidRPr="00C60253">
                <w:rPr>
                  <w:rFonts w:eastAsiaTheme="minorHAnsi"/>
                  <w:lang w:val="en-US" w:eastAsia="en-US"/>
                </w:rPr>
                <w:t>YYYY</w:t>
              </w:r>
            </w:ins>
          </w:p>
        </w:tc>
      </w:tr>
      <w:tr w:rsidR="005E1E92" w:rsidRPr="00F11DD5" w14:paraId="25A52F57" w14:textId="77777777" w:rsidTr="00B6442B">
        <w:trPr>
          <w:cantSplit/>
          <w:ins w:id="8033" w:author="Старжинский Александр Васильевич" w:date="2017-09-25T11:40:00Z"/>
        </w:trPr>
        <w:tc>
          <w:tcPr>
            <w:tcW w:w="720" w:type="dxa"/>
          </w:tcPr>
          <w:p w14:paraId="686CEE83" w14:textId="77777777" w:rsidR="005E1E92" w:rsidRPr="00F11DD5" w:rsidRDefault="005E1E92" w:rsidP="00162E94">
            <w:pPr>
              <w:pStyle w:val="afa"/>
              <w:numPr>
                <w:ilvl w:val="0"/>
                <w:numId w:val="83"/>
              </w:numPr>
              <w:jc w:val="center"/>
              <w:rPr>
                <w:ins w:id="8034" w:author="Старжинский Александр Васильевич" w:date="2017-09-25T11:40:00Z"/>
                <w:rStyle w:val="af9"/>
              </w:rPr>
            </w:pPr>
          </w:p>
        </w:tc>
        <w:tc>
          <w:tcPr>
            <w:tcW w:w="1831" w:type="dxa"/>
          </w:tcPr>
          <w:p w14:paraId="36070A4F" w14:textId="77777777" w:rsidR="005E1E92" w:rsidRPr="00F11DD5" w:rsidRDefault="005E1E92" w:rsidP="00B6442B">
            <w:pPr>
              <w:pStyle w:val="ConsPlusNonformat"/>
              <w:widowControl/>
              <w:spacing w:before="120" w:after="120"/>
              <w:rPr>
                <w:ins w:id="8035" w:author="Старжинский Александр Васильевич" w:date="2017-09-25T11:40:00Z"/>
                <w:rFonts w:ascii="Arial" w:hAnsi="Arial" w:cs="Times New Roman"/>
                <w:b/>
                <w:sz w:val="16"/>
              </w:rPr>
            </w:pPr>
            <w:ins w:id="8036" w:author="Старжинский Александр Васильевич" w:date="2017-09-25T11:40:00Z">
              <w:r>
                <w:rPr>
                  <w:rFonts w:ascii="Arial" w:hAnsi="Arial" w:cs="Times New Roman"/>
                  <w:b/>
                  <w:sz w:val="16"/>
                </w:rPr>
                <w:t>От кого</w:t>
              </w:r>
            </w:ins>
          </w:p>
        </w:tc>
        <w:tc>
          <w:tcPr>
            <w:tcW w:w="2268" w:type="dxa"/>
          </w:tcPr>
          <w:p w14:paraId="47233B29" w14:textId="77777777" w:rsidR="005E1E92" w:rsidRPr="00F11DD5" w:rsidRDefault="005E1E92" w:rsidP="00B6442B">
            <w:pPr>
              <w:pStyle w:val="afa"/>
              <w:rPr>
                <w:ins w:id="8037" w:author="Старжинский Александр Васильевич" w:date="2017-09-25T11:40:00Z"/>
                <w:rFonts w:ascii="LiberationSans" w:eastAsiaTheme="minorHAnsi" w:hAnsi="LiberationSans" w:cs="LiberationSans"/>
                <w:lang w:eastAsia="en-US"/>
              </w:rPr>
            </w:pPr>
            <w:ins w:id="8038" w:author="Старжинский Александр Васильевич" w:date="2017-09-25T11:40:00Z">
              <w:r>
                <w:rPr>
                  <w:rFonts w:ascii="LiberationSans" w:eastAsiaTheme="minorHAnsi" w:hAnsi="LiberationSans" w:cs="LiberationSans"/>
                  <w:lang w:eastAsia="en-US"/>
                </w:rPr>
                <w:t>PAYERNAME</w:t>
              </w:r>
            </w:ins>
          </w:p>
        </w:tc>
        <w:tc>
          <w:tcPr>
            <w:tcW w:w="4820" w:type="dxa"/>
          </w:tcPr>
          <w:p w14:paraId="2DA17228" w14:textId="77777777" w:rsidR="005E1E92" w:rsidRPr="00B432B9" w:rsidRDefault="005E1E92" w:rsidP="00B6442B">
            <w:pPr>
              <w:pStyle w:val="afa"/>
              <w:rPr>
                <w:ins w:id="8039" w:author="Старжинский Александр Васильевич" w:date="2017-09-25T11:40:00Z"/>
                <w:rFonts w:ascii="LiberationSans" w:eastAsiaTheme="minorHAnsi" w:hAnsi="LiberationSans" w:cs="LiberationSans"/>
                <w:b/>
                <w:lang w:eastAsia="en-US"/>
              </w:rPr>
            </w:pPr>
            <w:ins w:id="8040" w:author="Старжинский Александр Васильевич" w:date="2017-09-25T11:40:00Z">
              <w:r w:rsidRPr="00B432B9">
                <w:rPr>
                  <w:rFonts w:ascii="LiberationSans" w:eastAsiaTheme="minorHAnsi" w:hAnsi="LiberationSans" w:cs="LiberationSans"/>
                  <w:b/>
                  <w:lang w:eastAsia="en-US"/>
                </w:rPr>
                <w:t>Название плательщика</w:t>
              </w:r>
              <w:r>
                <w:rPr>
                  <w:rFonts w:ascii="LiberationSans" w:eastAsiaTheme="minorHAnsi" w:hAnsi="LiberationSans" w:cs="LiberationSans"/>
                  <w:b/>
                  <w:lang w:eastAsia="en-US"/>
                </w:rPr>
                <w:t>.</w:t>
              </w:r>
            </w:ins>
          </w:p>
        </w:tc>
      </w:tr>
      <w:tr w:rsidR="005E1E92" w:rsidRPr="00F11DD5" w14:paraId="2FA80C4B" w14:textId="77777777" w:rsidTr="00B6442B">
        <w:trPr>
          <w:cantSplit/>
          <w:ins w:id="8041" w:author="Старжинский Александр Васильевич" w:date="2017-09-25T11:40:00Z"/>
        </w:trPr>
        <w:tc>
          <w:tcPr>
            <w:tcW w:w="720" w:type="dxa"/>
          </w:tcPr>
          <w:p w14:paraId="4D15E908" w14:textId="77777777" w:rsidR="005E1E92" w:rsidRPr="00F11DD5" w:rsidRDefault="005E1E92" w:rsidP="00162E94">
            <w:pPr>
              <w:pStyle w:val="afa"/>
              <w:numPr>
                <w:ilvl w:val="0"/>
                <w:numId w:val="83"/>
              </w:numPr>
              <w:jc w:val="center"/>
              <w:rPr>
                <w:ins w:id="8042" w:author="Старжинский Александр Васильевич" w:date="2017-09-25T11:40:00Z"/>
                <w:rStyle w:val="af9"/>
              </w:rPr>
            </w:pPr>
          </w:p>
        </w:tc>
        <w:tc>
          <w:tcPr>
            <w:tcW w:w="1831" w:type="dxa"/>
          </w:tcPr>
          <w:p w14:paraId="5C99BC3C" w14:textId="77777777" w:rsidR="005E1E92" w:rsidRPr="00F11DD5" w:rsidRDefault="005E1E92" w:rsidP="00B6442B">
            <w:pPr>
              <w:pStyle w:val="ConsPlusNonformat"/>
              <w:widowControl/>
              <w:spacing w:before="120" w:after="120"/>
              <w:rPr>
                <w:ins w:id="8043" w:author="Старжинский Александр Васильевич" w:date="2017-09-25T11:40:00Z"/>
                <w:rFonts w:ascii="Arial" w:hAnsi="Arial" w:cs="Times New Roman"/>
                <w:b/>
                <w:sz w:val="16"/>
              </w:rPr>
            </w:pPr>
            <w:ins w:id="8044" w:author="Старжинский Александр Васильевич" w:date="2017-09-25T11:40:00Z">
              <w:r>
                <w:rPr>
                  <w:rFonts w:ascii="Arial" w:hAnsi="Arial" w:cs="Times New Roman"/>
                  <w:b/>
                  <w:sz w:val="16"/>
                </w:rPr>
                <w:t>Для зачисления на счет (а)</w:t>
              </w:r>
            </w:ins>
          </w:p>
        </w:tc>
        <w:tc>
          <w:tcPr>
            <w:tcW w:w="2268" w:type="dxa"/>
          </w:tcPr>
          <w:p w14:paraId="10D72BF5" w14:textId="77777777" w:rsidR="005E1E92" w:rsidRPr="00F11DD5" w:rsidRDefault="005E1E92" w:rsidP="00B6442B">
            <w:pPr>
              <w:pStyle w:val="afa"/>
              <w:rPr>
                <w:ins w:id="8045" w:author="Старжинский Александр Васильевич" w:date="2017-09-25T11:40:00Z"/>
                <w:rFonts w:ascii="LiberationSans" w:eastAsiaTheme="minorHAnsi" w:hAnsi="LiberationSans" w:cs="LiberationSans"/>
                <w:lang w:eastAsia="en-US"/>
              </w:rPr>
            </w:pPr>
            <w:ins w:id="8046" w:author="Старжинский Александр Васильевич" w:date="2017-09-25T11:40:00Z">
              <w:r w:rsidRPr="00592D07">
                <w:rPr>
                  <w:rFonts w:eastAsiaTheme="minorHAnsi"/>
                  <w:lang w:eastAsia="en-US"/>
                </w:rPr>
                <w:t>RECEIVERACCOUNT</w:t>
              </w:r>
            </w:ins>
          </w:p>
        </w:tc>
        <w:tc>
          <w:tcPr>
            <w:tcW w:w="4820" w:type="dxa"/>
          </w:tcPr>
          <w:p w14:paraId="29BE0788" w14:textId="77777777" w:rsidR="005E1E92" w:rsidRPr="00592D07" w:rsidRDefault="005E1E92" w:rsidP="00B6442B">
            <w:pPr>
              <w:pStyle w:val="afa"/>
              <w:rPr>
                <w:ins w:id="8047" w:author="Старжинский Александр Васильевич" w:date="2017-09-25T11:40:00Z"/>
                <w:rFonts w:eastAsiaTheme="minorHAnsi"/>
                <w:b/>
                <w:lang w:eastAsia="en-US"/>
              </w:rPr>
            </w:pPr>
            <w:ins w:id="8048" w:author="Старжинский Александр Васильевич" w:date="2017-09-25T11:40:00Z">
              <w:r w:rsidRPr="00592D07">
                <w:rPr>
                  <w:rFonts w:eastAsiaTheme="minorHAnsi"/>
                  <w:b/>
                  <w:lang w:eastAsia="en-US"/>
                </w:rPr>
                <w:t>Счет получателя</w:t>
              </w:r>
              <w:r>
                <w:rPr>
                  <w:rFonts w:eastAsiaTheme="minorHAnsi"/>
                  <w:b/>
                  <w:lang w:eastAsia="en-US"/>
                </w:rPr>
                <w:t>.</w:t>
              </w:r>
            </w:ins>
          </w:p>
          <w:p w14:paraId="7A33C8B7" w14:textId="77777777" w:rsidR="005E1E92" w:rsidRPr="00F11DD5" w:rsidRDefault="005E1E92" w:rsidP="00B6442B">
            <w:pPr>
              <w:pStyle w:val="afa"/>
              <w:rPr>
                <w:ins w:id="8049" w:author="Старжинский Александр Васильевич" w:date="2017-09-25T11:40:00Z"/>
                <w:rFonts w:ascii="LiberationSans" w:eastAsiaTheme="minorHAnsi" w:hAnsi="LiberationSans" w:cs="LiberationSans"/>
                <w:b/>
                <w:lang w:eastAsia="en-US"/>
              </w:rPr>
            </w:pPr>
            <w:ins w:id="8050" w:author="Старжинский Александр Васильевич" w:date="2017-09-25T11:40:00Z">
              <w:r w:rsidRPr="00592D07">
                <w:rPr>
                  <w:rFonts w:eastAsiaTheme="minorHAnsi"/>
                  <w:lang w:eastAsia="en-US"/>
                </w:rPr>
                <w:t>Выводится без разделителей.</w:t>
              </w:r>
            </w:ins>
          </w:p>
        </w:tc>
      </w:tr>
      <w:tr w:rsidR="005E1E92" w:rsidRPr="00F11DD5" w14:paraId="430010BC" w14:textId="77777777" w:rsidTr="00B6442B">
        <w:trPr>
          <w:cantSplit/>
          <w:ins w:id="8051" w:author="Старжинский Александр Васильевич" w:date="2017-09-25T11:40:00Z"/>
        </w:trPr>
        <w:tc>
          <w:tcPr>
            <w:tcW w:w="720" w:type="dxa"/>
          </w:tcPr>
          <w:p w14:paraId="5CEC5DCE" w14:textId="77777777" w:rsidR="005E1E92" w:rsidRPr="00F11DD5" w:rsidRDefault="005E1E92" w:rsidP="00162E94">
            <w:pPr>
              <w:pStyle w:val="afa"/>
              <w:numPr>
                <w:ilvl w:val="0"/>
                <w:numId w:val="83"/>
              </w:numPr>
              <w:jc w:val="center"/>
              <w:rPr>
                <w:ins w:id="8052" w:author="Старжинский Александр Васильевич" w:date="2017-09-25T11:40:00Z"/>
                <w:rStyle w:val="af9"/>
              </w:rPr>
            </w:pPr>
          </w:p>
        </w:tc>
        <w:tc>
          <w:tcPr>
            <w:tcW w:w="1831" w:type="dxa"/>
          </w:tcPr>
          <w:p w14:paraId="72D78964" w14:textId="77777777" w:rsidR="005E1E92" w:rsidRPr="00F11DD5" w:rsidRDefault="005E1E92" w:rsidP="00B6442B">
            <w:pPr>
              <w:pStyle w:val="ConsPlusNonformat"/>
              <w:widowControl/>
              <w:spacing w:before="120" w:after="120"/>
              <w:rPr>
                <w:ins w:id="8053" w:author="Старжинский Александр Васильевич" w:date="2017-09-25T11:40:00Z"/>
                <w:rFonts w:ascii="Arial" w:hAnsi="Arial" w:cs="Times New Roman"/>
                <w:b/>
                <w:sz w:val="16"/>
              </w:rPr>
            </w:pPr>
            <w:ins w:id="8054" w:author="Старжинский Александр Васильевич" w:date="2017-09-25T11:40:00Z">
              <w:r>
                <w:rPr>
                  <w:rFonts w:ascii="Arial" w:hAnsi="Arial" w:cs="Times New Roman"/>
                  <w:b/>
                  <w:sz w:val="16"/>
                </w:rPr>
                <w:t>Получатель</w:t>
              </w:r>
            </w:ins>
          </w:p>
        </w:tc>
        <w:tc>
          <w:tcPr>
            <w:tcW w:w="2268" w:type="dxa"/>
          </w:tcPr>
          <w:p w14:paraId="51BEAE33" w14:textId="77777777" w:rsidR="005E1E92" w:rsidRPr="00F11DD5" w:rsidRDefault="005E1E92" w:rsidP="00B6442B">
            <w:pPr>
              <w:pStyle w:val="afa"/>
              <w:rPr>
                <w:ins w:id="8055" w:author="Старжинский Александр Васильевич" w:date="2017-09-25T11:40:00Z"/>
                <w:rFonts w:ascii="LiberationSans" w:eastAsiaTheme="minorHAnsi" w:hAnsi="LiberationSans" w:cs="LiberationSans"/>
                <w:lang w:eastAsia="en-US"/>
              </w:rPr>
            </w:pPr>
            <w:ins w:id="8056" w:author="Старжинский Александр Васильевич" w:date="2017-09-25T11:40:00Z">
              <w:r w:rsidRPr="00592D07">
                <w:rPr>
                  <w:rFonts w:eastAsiaTheme="minorHAnsi"/>
                  <w:lang w:eastAsia="en-US"/>
                </w:rPr>
                <w:t>RECEIVERNAME</w:t>
              </w:r>
            </w:ins>
          </w:p>
        </w:tc>
        <w:tc>
          <w:tcPr>
            <w:tcW w:w="4820" w:type="dxa"/>
          </w:tcPr>
          <w:p w14:paraId="1B2DB186" w14:textId="77777777" w:rsidR="005E1E92" w:rsidRPr="00F11DD5" w:rsidRDefault="005E1E92" w:rsidP="00B6442B">
            <w:pPr>
              <w:pStyle w:val="afa"/>
              <w:rPr>
                <w:ins w:id="8057" w:author="Старжинский Александр Васильевич" w:date="2017-09-25T11:40:00Z"/>
                <w:rFonts w:ascii="LiberationSans" w:eastAsiaTheme="minorHAnsi" w:hAnsi="LiberationSans" w:cs="LiberationSans"/>
                <w:b/>
                <w:lang w:eastAsia="en-US"/>
              </w:rPr>
            </w:pPr>
            <w:ins w:id="8058" w:author="Старжинский Александр Васильевич" w:date="2017-09-25T11:40:00Z">
              <w:r w:rsidRPr="00592D07">
                <w:rPr>
                  <w:rFonts w:eastAsiaTheme="minorHAnsi"/>
                  <w:b/>
                  <w:lang w:eastAsia="en-US"/>
                </w:rPr>
                <w:t>Название получателя</w:t>
              </w:r>
              <w:r>
                <w:rPr>
                  <w:rFonts w:eastAsiaTheme="minorHAnsi"/>
                  <w:b/>
                  <w:lang w:eastAsia="en-US"/>
                </w:rPr>
                <w:t>.</w:t>
              </w:r>
            </w:ins>
          </w:p>
        </w:tc>
      </w:tr>
      <w:tr w:rsidR="005E1E92" w:rsidRPr="00F11DD5" w14:paraId="4E9DF072" w14:textId="77777777" w:rsidTr="00B6442B">
        <w:trPr>
          <w:cantSplit/>
          <w:ins w:id="8059" w:author="Старжинский Александр Васильевич" w:date="2017-09-25T11:40:00Z"/>
        </w:trPr>
        <w:tc>
          <w:tcPr>
            <w:tcW w:w="720" w:type="dxa"/>
          </w:tcPr>
          <w:p w14:paraId="748ED8D5" w14:textId="77777777" w:rsidR="005E1E92" w:rsidRPr="00F11DD5" w:rsidRDefault="005E1E92" w:rsidP="00162E94">
            <w:pPr>
              <w:pStyle w:val="afa"/>
              <w:numPr>
                <w:ilvl w:val="0"/>
                <w:numId w:val="83"/>
              </w:numPr>
              <w:jc w:val="center"/>
              <w:rPr>
                <w:ins w:id="8060" w:author="Старжинский Александр Васильевич" w:date="2017-09-25T11:40:00Z"/>
                <w:rStyle w:val="af9"/>
              </w:rPr>
            </w:pPr>
            <w:bookmarkStart w:id="8061" w:name="_Ref494099066"/>
          </w:p>
        </w:tc>
        <w:bookmarkEnd w:id="8061"/>
        <w:tc>
          <w:tcPr>
            <w:tcW w:w="1831" w:type="dxa"/>
          </w:tcPr>
          <w:p w14:paraId="272149BC" w14:textId="77777777" w:rsidR="005E1E92" w:rsidRPr="00F11DD5" w:rsidRDefault="005E1E92" w:rsidP="00B6442B">
            <w:pPr>
              <w:pStyle w:val="ConsPlusNonformat"/>
              <w:widowControl/>
              <w:spacing w:before="120" w:after="120"/>
              <w:rPr>
                <w:ins w:id="8062" w:author="Старжинский Александр Васильевич" w:date="2017-09-25T11:40:00Z"/>
                <w:rFonts w:ascii="Arial" w:hAnsi="Arial" w:cs="Times New Roman"/>
                <w:b/>
                <w:sz w:val="16"/>
              </w:rPr>
            </w:pPr>
            <w:ins w:id="8063" w:author="Старжинский Александр Васильевич" w:date="2017-09-25T11:40:00Z">
              <w:r>
                <w:rPr>
                  <w:rFonts w:ascii="Arial" w:hAnsi="Arial" w:cs="Times New Roman"/>
                  <w:b/>
                  <w:sz w:val="16"/>
                </w:rPr>
                <w:t>Сумма (суммы) цифрами</w:t>
              </w:r>
            </w:ins>
          </w:p>
        </w:tc>
        <w:tc>
          <w:tcPr>
            <w:tcW w:w="2268" w:type="dxa"/>
          </w:tcPr>
          <w:p w14:paraId="43166991" w14:textId="77777777" w:rsidR="005E1E92" w:rsidRPr="00F11DD5" w:rsidRDefault="005E1E92" w:rsidP="00B6442B">
            <w:pPr>
              <w:pStyle w:val="afa"/>
              <w:rPr>
                <w:ins w:id="8064" w:author="Старжинский Александр Васильевич" w:date="2017-09-25T11:40:00Z"/>
                <w:rFonts w:ascii="LiberationSans" w:eastAsiaTheme="minorHAnsi" w:hAnsi="LiberationSans" w:cs="LiberationSans"/>
                <w:lang w:eastAsia="en-US"/>
              </w:rPr>
            </w:pPr>
            <w:ins w:id="8065" w:author="Старжинский Александр Васильевич" w:date="2017-09-25T11:40:00Z">
              <w:r w:rsidRPr="00592D07">
                <w:rPr>
                  <w:rFonts w:eastAsiaTheme="minorHAnsi"/>
                  <w:lang w:eastAsia="en-US"/>
                </w:rPr>
                <w:t>CREDIT</w:t>
              </w:r>
            </w:ins>
          </w:p>
        </w:tc>
        <w:tc>
          <w:tcPr>
            <w:tcW w:w="4820" w:type="dxa"/>
          </w:tcPr>
          <w:p w14:paraId="4DDCC953" w14:textId="77777777" w:rsidR="005E1E92" w:rsidRDefault="005E1E92" w:rsidP="00B6442B">
            <w:pPr>
              <w:pStyle w:val="afa"/>
              <w:rPr>
                <w:ins w:id="8066" w:author="Старжинский Александр Васильевич" w:date="2017-09-25T11:40:00Z"/>
                <w:rFonts w:eastAsiaTheme="minorHAnsi"/>
                <w:b/>
                <w:lang w:eastAsia="en-US"/>
              </w:rPr>
            </w:pPr>
            <w:ins w:id="8067" w:author="Старжинский Александр Васильевич" w:date="2017-09-25T11:40:00Z">
              <w:r>
                <w:rPr>
                  <w:rFonts w:eastAsiaTheme="minorHAnsi"/>
                  <w:b/>
                  <w:lang w:eastAsia="en-US"/>
                </w:rPr>
                <w:t>Сумма проводки по кредиту цифрами.</w:t>
              </w:r>
            </w:ins>
          </w:p>
          <w:p w14:paraId="2A245357" w14:textId="77777777" w:rsidR="005E1E92" w:rsidRPr="00F11DD5" w:rsidRDefault="005E1E92" w:rsidP="00B6442B">
            <w:pPr>
              <w:pStyle w:val="afa"/>
              <w:rPr>
                <w:ins w:id="8068" w:author="Старжинский Александр Васильевич" w:date="2017-09-25T11:40:00Z"/>
                <w:rFonts w:ascii="LiberationSans" w:eastAsiaTheme="minorHAnsi" w:hAnsi="LiberationSans" w:cs="LiberationSans"/>
                <w:b/>
                <w:lang w:eastAsia="en-US"/>
              </w:rPr>
            </w:pPr>
            <w:ins w:id="8069" w:author="Старжинский Александр Васильевич" w:date="2017-09-25T11:40:00Z">
              <w:r w:rsidRPr="00592D07">
                <w:rPr>
                  <w:rFonts w:eastAsiaTheme="minorHAnsi"/>
                  <w:lang w:eastAsia="en-US"/>
                </w:rPr>
                <w:t>Разделитель дробной части: «–».</w:t>
              </w:r>
            </w:ins>
          </w:p>
        </w:tc>
      </w:tr>
      <w:tr w:rsidR="005E1E92" w:rsidRPr="00F11DD5" w14:paraId="1E36A803" w14:textId="77777777" w:rsidTr="00B6442B">
        <w:trPr>
          <w:cantSplit/>
          <w:ins w:id="8070" w:author="Старжинский Александр Васильевич" w:date="2017-09-25T11:40:00Z"/>
        </w:trPr>
        <w:tc>
          <w:tcPr>
            <w:tcW w:w="720" w:type="dxa"/>
          </w:tcPr>
          <w:p w14:paraId="1C1E15F7" w14:textId="77777777" w:rsidR="005E1E92" w:rsidRPr="00F11DD5" w:rsidRDefault="005E1E92" w:rsidP="00162E94">
            <w:pPr>
              <w:pStyle w:val="afa"/>
              <w:numPr>
                <w:ilvl w:val="0"/>
                <w:numId w:val="83"/>
              </w:numPr>
              <w:jc w:val="center"/>
              <w:rPr>
                <w:ins w:id="8071" w:author="Старжинский Александр Васильевич" w:date="2017-09-25T11:40:00Z"/>
                <w:rStyle w:val="af9"/>
              </w:rPr>
            </w:pPr>
          </w:p>
        </w:tc>
        <w:tc>
          <w:tcPr>
            <w:tcW w:w="1831" w:type="dxa"/>
          </w:tcPr>
          <w:p w14:paraId="493D6252" w14:textId="77777777" w:rsidR="005E1E92" w:rsidRPr="00F11DD5" w:rsidRDefault="005E1E92" w:rsidP="00B6442B">
            <w:pPr>
              <w:pStyle w:val="ConsPlusNonformat"/>
              <w:widowControl/>
              <w:spacing w:before="120" w:after="120"/>
              <w:jc w:val="both"/>
              <w:rPr>
                <w:ins w:id="8072" w:author="Старжинский Александр Васильевич" w:date="2017-09-25T11:40:00Z"/>
                <w:rFonts w:ascii="Arial" w:hAnsi="Arial" w:cs="Times New Roman"/>
                <w:b/>
                <w:sz w:val="16"/>
              </w:rPr>
            </w:pPr>
            <w:ins w:id="8073" w:author="Старжинский Александр Васильевич" w:date="2017-09-25T11:40:00Z">
              <w:r>
                <w:rPr>
                  <w:rFonts w:ascii="Arial" w:hAnsi="Arial" w:cs="Times New Roman"/>
                  <w:b/>
                  <w:sz w:val="16"/>
                </w:rPr>
                <w:t>ИНН</w:t>
              </w:r>
            </w:ins>
          </w:p>
        </w:tc>
        <w:tc>
          <w:tcPr>
            <w:tcW w:w="2268" w:type="dxa"/>
          </w:tcPr>
          <w:p w14:paraId="52F1C977" w14:textId="77777777" w:rsidR="005E1E92" w:rsidRPr="00F11DD5" w:rsidRDefault="005E1E92" w:rsidP="00B6442B">
            <w:pPr>
              <w:pStyle w:val="afa"/>
              <w:rPr>
                <w:ins w:id="8074" w:author="Старжинский Александр Васильевич" w:date="2017-09-25T11:40:00Z"/>
                <w:rFonts w:ascii="LiberationSans" w:eastAsiaTheme="minorHAnsi" w:hAnsi="LiberationSans" w:cs="LiberationSans"/>
                <w:lang w:eastAsia="en-US"/>
              </w:rPr>
            </w:pPr>
            <w:ins w:id="8075" w:author="Старжинский Александр Васильевич" w:date="2017-09-25T11:40:00Z">
              <w:r>
                <w:rPr>
                  <w:rFonts w:ascii="LiberationSans" w:eastAsiaTheme="minorHAnsi" w:hAnsi="LiberationSans" w:cs="LiberationSans"/>
                  <w:lang w:eastAsia="en-US"/>
                </w:rPr>
                <w:t>RECEIVERINN</w:t>
              </w:r>
            </w:ins>
          </w:p>
        </w:tc>
        <w:tc>
          <w:tcPr>
            <w:tcW w:w="4820" w:type="dxa"/>
          </w:tcPr>
          <w:p w14:paraId="20CAC6BB" w14:textId="77777777" w:rsidR="005E1E92" w:rsidRPr="00203FF9" w:rsidRDefault="005E1E92" w:rsidP="00B6442B">
            <w:pPr>
              <w:pStyle w:val="afa"/>
              <w:rPr>
                <w:ins w:id="8076" w:author="Старжинский Александр Васильевич" w:date="2017-09-25T11:40:00Z"/>
                <w:rFonts w:ascii="LiberationSans" w:eastAsiaTheme="minorHAnsi" w:hAnsi="LiberationSans" w:cs="LiberationSans"/>
                <w:b/>
                <w:lang w:eastAsia="en-US"/>
              </w:rPr>
            </w:pPr>
            <w:ins w:id="8077" w:author="Старжинский Александр Васильевич" w:date="2017-09-25T11:40:00Z">
              <w:r w:rsidRPr="00203FF9">
                <w:rPr>
                  <w:rFonts w:ascii="LiberationSans" w:eastAsiaTheme="minorHAnsi" w:hAnsi="LiberationSans" w:cs="LiberationSans"/>
                  <w:b/>
                  <w:lang w:eastAsia="en-US"/>
                </w:rPr>
                <w:t>ИНН получателя.</w:t>
              </w:r>
            </w:ins>
          </w:p>
        </w:tc>
      </w:tr>
      <w:tr w:rsidR="005E1E92" w:rsidRPr="00F11DD5" w14:paraId="2E762477" w14:textId="77777777" w:rsidTr="00B6442B">
        <w:trPr>
          <w:cantSplit/>
          <w:ins w:id="8078" w:author="Старжинский Александр Васильевич" w:date="2017-09-25T11:40:00Z"/>
        </w:trPr>
        <w:tc>
          <w:tcPr>
            <w:tcW w:w="720" w:type="dxa"/>
          </w:tcPr>
          <w:p w14:paraId="31D837C8" w14:textId="77777777" w:rsidR="005E1E92" w:rsidRPr="00F11DD5" w:rsidRDefault="005E1E92" w:rsidP="00162E94">
            <w:pPr>
              <w:pStyle w:val="afa"/>
              <w:numPr>
                <w:ilvl w:val="0"/>
                <w:numId w:val="83"/>
              </w:numPr>
              <w:jc w:val="center"/>
              <w:rPr>
                <w:ins w:id="8079" w:author="Старжинский Александр Васильевич" w:date="2017-09-25T11:40:00Z"/>
                <w:rStyle w:val="af9"/>
              </w:rPr>
            </w:pPr>
          </w:p>
        </w:tc>
        <w:tc>
          <w:tcPr>
            <w:tcW w:w="1831" w:type="dxa"/>
          </w:tcPr>
          <w:p w14:paraId="4EE0D271" w14:textId="77777777" w:rsidR="005E1E92" w:rsidRPr="00F11DD5" w:rsidRDefault="005E1E92" w:rsidP="00B6442B">
            <w:pPr>
              <w:pStyle w:val="ConsPlusNonformat"/>
              <w:widowControl/>
              <w:spacing w:before="120" w:after="120"/>
              <w:jc w:val="both"/>
              <w:rPr>
                <w:ins w:id="8080" w:author="Старжинский Александр Васильевич" w:date="2017-09-25T11:40:00Z"/>
                <w:rFonts w:ascii="Arial" w:hAnsi="Arial" w:cs="Times New Roman"/>
                <w:b/>
                <w:sz w:val="16"/>
              </w:rPr>
            </w:pPr>
            <w:ins w:id="8081" w:author="Старжинский Александр Васильевич" w:date="2017-09-25T11:40:00Z">
              <w:r>
                <w:rPr>
                  <w:rFonts w:ascii="Arial" w:hAnsi="Arial" w:cs="Times New Roman"/>
                  <w:b/>
                  <w:sz w:val="16"/>
                </w:rPr>
                <w:t xml:space="preserve">Наименование </w:t>
              </w:r>
              <w:r>
                <w:rPr>
                  <w:rFonts w:ascii="Arial" w:hAnsi="Arial" w:cs="Times New Roman"/>
                  <w:b/>
                  <w:noProof/>
                  <w:sz w:val="16"/>
                </w:rPr>
                <w:t>банка-вносителя</w:t>
              </w:r>
            </w:ins>
          </w:p>
        </w:tc>
        <w:tc>
          <w:tcPr>
            <w:tcW w:w="2268" w:type="dxa"/>
          </w:tcPr>
          <w:p w14:paraId="21F60A46" w14:textId="77777777" w:rsidR="005E1E92" w:rsidRPr="00F11DD5" w:rsidRDefault="005E1E92" w:rsidP="00B6442B">
            <w:pPr>
              <w:pStyle w:val="afa"/>
              <w:rPr>
                <w:ins w:id="8082" w:author="Старжинский Александр Васильевич" w:date="2017-09-25T11:40:00Z"/>
                <w:rFonts w:ascii="LiberationSans" w:eastAsiaTheme="minorHAnsi" w:hAnsi="LiberationSans" w:cs="LiberationSans"/>
                <w:lang w:eastAsia="en-US"/>
              </w:rPr>
            </w:pPr>
            <w:ins w:id="8083" w:author="Старжинский Александр Васильевич" w:date="2017-09-25T11:40:00Z">
              <w:r w:rsidRPr="00592D07">
                <w:rPr>
                  <w:rFonts w:eastAsiaTheme="minorHAnsi"/>
                  <w:lang w:eastAsia="en-US"/>
                </w:rPr>
                <w:t>PAYERBANKNAME</w:t>
              </w:r>
            </w:ins>
          </w:p>
        </w:tc>
        <w:tc>
          <w:tcPr>
            <w:tcW w:w="4820" w:type="dxa"/>
          </w:tcPr>
          <w:p w14:paraId="76F4F55F" w14:textId="77777777" w:rsidR="005E1E92" w:rsidRPr="00F11DD5" w:rsidRDefault="005E1E92" w:rsidP="00B6442B">
            <w:pPr>
              <w:pStyle w:val="afa"/>
              <w:rPr>
                <w:ins w:id="8084" w:author="Старжинский Александр Васильевич" w:date="2017-09-25T11:40:00Z"/>
                <w:rFonts w:ascii="LiberationSans" w:eastAsiaTheme="minorHAnsi" w:hAnsi="LiberationSans" w:cs="LiberationSans"/>
                <w:b/>
                <w:lang w:eastAsia="en-US"/>
              </w:rPr>
            </w:pPr>
            <w:ins w:id="8085" w:author="Старжинский Александр Васильевич" w:date="2017-09-25T11:40:00Z">
              <w:r w:rsidRPr="00592D07">
                <w:rPr>
                  <w:rFonts w:eastAsiaTheme="minorHAnsi"/>
                  <w:b/>
                  <w:lang w:eastAsia="en-US"/>
                </w:rPr>
                <w:t>Банк плательщика</w:t>
              </w:r>
              <w:r>
                <w:rPr>
                  <w:rFonts w:eastAsiaTheme="minorHAnsi"/>
                  <w:b/>
                  <w:lang w:eastAsia="en-US"/>
                </w:rPr>
                <w:t>.</w:t>
              </w:r>
            </w:ins>
          </w:p>
        </w:tc>
      </w:tr>
      <w:tr w:rsidR="005E1E92" w:rsidRPr="00F11DD5" w14:paraId="5E2B16B0" w14:textId="77777777" w:rsidTr="00B6442B">
        <w:trPr>
          <w:cantSplit/>
          <w:ins w:id="8086" w:author="Старжинский Александр Васильевич" w:date="2017-09-25T11:40:00Z"/>
        </w:trPr>
        <w:tc>
          <w:tcPr>
            <w:tcW w:w="720" w:type="dxa"/>
          </w:tcPr>
          <w:p w14:paraId="0561B2E4" w14:textId="77777777" w:rsidR="005E1E92" w:rsidRPr="00F11DD5" w:rsidRDefault="005E1E92" w:rsidP="00162E94">
            <w:pPr>
              <w:pStyle w:val="afa"/>
              <w:numPr>
                <w:ilvl w:val="0"/>
                <w:numId w:val="83"/>
              </w:numPr>
              <w:jc w:val="center"/>
              <w:rPr>
                <w:ins w:id="8087" w:author="Старжинский Александр Васильевич" w:date="2017-09-25T11:40:00Z"/>
                <w:rStyle w:val="af9"/>
              </w:rPr>
            </w:pPr>
          </w:p>
        </w:tc>
        <w:tc>
          <w:tcPr>
            <w:tcW w:w="1831" w:type="dxa"/>
          </w:tcPr>
          <w:p w14:paraId="10187726" w14:textId="77777777" w:rsidR="005E1E92" w:rsidRPr="00F11DD5" w:rsidRDefault="005E1E92" w:rsidP="00B6442B">
            <w:pPr>
              <w:pStyle w:val="ConsPlusNonformat"/>
              <w:widowControl/>
              <w:spacing w:before="120" w:after="120"/>
              <w:jc w:val="both"/>
              <w:rPr>
                <w:ins w:id="8088" w:author="Старжинский Александр Васильевич" w:date="2017-09-25T11:40:00Z"/>
                <w:rFonts w:ascii="Arial" w:hAnsi="Arial" w:cs="Times New Roman"/>
                <w:b/>
                <w:sz w:val="16"/>
              </w:rPr>
            </w:pPr>
            <w:ins w:id="8089" w:author="Старжинский Александр Васильевич" w:date="2017-09-25T11:40:00Z">
              <w:r>
                <w:rPr>
                  <w:rFonts w:ascii="Arial" w:hAnsi="Arial" w:cs="Times New Roman"/>
                  <w:b/>
                  <w:sz w:val="16"/>
                </w:rPr>
                <w:t>БИК</w:t>
              </w:r>
            </w:ins>
          </w:p>
        </w:tc>
        <w:tc>
          <w:tcPr>
            <w:tcW w:w="2268" w:type="dxa"/>
          </w:tcPr>
          <w:p w14:paraId="159FA7A0" w14:textId="77777777" w:rsidR="005E1E92" w:rsidRPr="00F11DD5" w:rsidRDefault="005E1E92" w:rsidP="00B6442B">
            <w:pPr>
              <w:pStyle w:val="afa"/>
              <w:rPr>
                <w:ins w:id="8090" w:author="Старжинский Александр Васильевич" w:date="2017-09-25T11:40:00Z"/>
                <w:rFonts w:ascii="LiberationSans" w:eastAsiaTheme="minorHAnsi" w:hAnsi="LiberationSans" w:cs="LiberationSans"/>
                <w:lang w:eastAsia="en-US"/>
              </w:rPr>
            </w:pPr>
            <w:ins w:id="8091" w:author="Старжинский Александр Васильевич" w:date="2017-09-25T11:40:00Z">
              <w:r w:rsidRPr="00592D07">
                <w:rPr>
                  <w:rFonts w:eastAsiaTheme="minorHAnsi"/>
                  <w:lang w:eastAsia="en-US"/>
                </w:rPr>
                <w:t>PAYERBANKBIC</w:t>
              </w:r>
            </w:ins>
          </w:p>
        </w:tc>
        <w:tc>
          <w:tcPr>
            <w:tcW w:w="4820" w:type="dxa"/>
          </w:tcPr>
          <w:p w14:paraId="28EE6F28" w14:textId="77777777" w:rsidR="005E1E92" w:rsidRPr="00F11DD5" w:rsidRDefault="005E1E92" w:rsidP="00B6442B">
            <w:pPr>
              <w:pStyle w:val="afa"/>
              <w:rPr>
                <w:ins w:id="8092" w:author="Старжинский Александр Васильевич" w:date="2017-09-25T11:40:00Z"/>
                <w:rFonts w:ascii="LiberationSans" w:eastAsiaTheme="minorHAnsi" w:hAnsi="LiberationSans" w:cs="LiberationSans"/>
                <w:b/>
                <w:lang w:eastAsia="en-US"/>
              </w:rPr>
            </w:pPr>
            <w:ins w:id="8093" w:author="Старжинский Александр Васильевич" w:date="2017-09-25T11:40:00Z">
              <w:r w:rsidRPr="00592D07">
                <w:rPr>
                  <w:rFonts w:eastAsiaTheme="minorHAnsi"/>
                  <w:b/>
                  <w:lang w:eastAsia="en-US"/>
                </w:rPr>
                <w:t>БИК банка плательщика</w:t>
              </w:r>
              <w:r>
                <w:rPr>
                  <w:rFonts w:eastAsiaTheme="minorHAnsi"/>
                  <w:b/>
                  <w:lang w:eastAsia="en-US"/>
                </w:rPr>
                <w:t>.</w:t>
              </w:r>
            </w:ins>
          </w:p>
        </w:tc>
      </w:tr>
      <w:tr w:rsidR="005E1E92" w:rsidRPr="00F11DD5" w14:paraId="4A7EBDC7" w14:textId="77777777" w:rsidTr="00B6442B">
        <w:trPr>
          <w:cantSplit/>
          <w:ins w:id="8094" w:author="Старжинский Александр Васильевич" w:date="2017-09-25T11:40:00Z"/>
        </w:trPr>
        <w:tc>
          <w:tcPr>
            <w:tcW w:w="720" w:type="dxa"/>
          </w:tcPr>
          <w:p w14:paraId="361250E1" w14:textId="77777777" w:rsidR="005E1E92" w:rsidRPr="00F11DD5" w:rsidRDefault="005E1E92" w:rsidP="00162E94">
            <w:pPr>
              <w:pStyle w:val="afa"/>
              <w:numPr>
                <w:ilvl w:val="0"/>
                <w:numId w:val="83"/>
              </w:numPr>
              <w:jc w:val="center"/>
              <w:rPr>
                <w:ins w:id="8095" w:author="Старжинский Александр Васильевич" w:date="2017-09-25T11:40:00Z"/>
                <w:rStyle w:val="af9"/>
              </w:rPr>
            </w:pPr>
          </w:p>
        </w:tc>
        <w:tc>
          <w:tcPr>
            <w:tcW w:w="1831" w:type="dxa"/>
          </w:tcPr>
          <w:p w14:paraId="77B593A3" w14:textId="77777777" w:rsidR="005E1E92" w:rsidRPr="00F11DD5" w:rsidRDefault="005E1E92" w:rsidP="00B6442B">
            <w:pPr>
              <w:pStyle w:val="ConsPlusNonformat"/>
              <w:widowControl/>
              <w:spacing w:before="120" w:after="120"/>
              <w:jc w:val="both"/>
              <w:rPr>
                <w:ins w:id="8096" w:author="Старжинский Александр Васильевич" w:date="2017-09-25T11:40:00Z"/>
                <w:rFonts w:ascii="Arial" w:hAnsi="Arial" w:cs="Times New Roman"/>
                <w:b/>
                <w:sz w:val="16"/>
              </w:rPr>
            </w:pPr>
            <w:ins w:id="8097" w:author="Старжинский Александр Васильевич" w:date="2017-09-25T11:40:00Z">
              <w:r>
                <w:rPr>
                  <w:rFonts w:ascii="Arial" w:hAnsi="Arial" w:cs="Times New Roman"/>
                  <w:b/>
                  <w:sz w:val="16"/>
                </w:rPr>
                <w:t>Наименование банка-получателя</w:t>
              </w:r>
            </w:ins>
          </w:p>
        </w:tc>
        <w:tc>
          <w:tcPr>
            <w:tcW w:w="2268" w:type="dxa"/>
          </w:tcPr>
          <w:p w14:paraId="0BEDD47F" w14:textId="77777777" w:rsidR="005E1E92" w:rsidRPr="00F11DD5" w:rsidRDefault="005E1E92" w:rsidP="00B6442B">
            <w:pPr>
              <w:pStyle w:val="afa"/>
              <w:rPr>
                <w:ins w:id="8098" w:author="Старжинский Александр Васильевич" w:date="2017-09-25T11:40:00Z"/>
                <w:rFonts w:ascii="LiberationSans" w:eastAsiaTheme="minorHAnsi" w:hAnsi="LiberationSans" w:cs="LiberationSans"/>
                <w:lang w:eastAsia="en-US"/>
              </w:rPr>
            </w:pPr>
            <w:ins w:id="8099" w:author="Старжинский Александр Васильевич" w:date="2017-09-25T11:40:00Z">
              <w:r>
                <w:rPr>
                  <w:rFonts w:ascii="LiberationSans" w:eastAsiaTheme="minorHAnsi" w:hAnsi="LiberationSans" w:cs="LiberationSans"/>
                  <w:lang w:eastAsia="en-US"/>
                </w:rPr>
                <w:t>RECEIVERBANKNAME</w:t>
              </w:r>
            </w:ins>
          </w:p>
        </w:tc>
        <w:tc>
          <w:tcPr>
            <w:tcW w:w="4820" w:type="dxa"/>
          </w:tcPr>
          <w:p w14:paraId="3DFDBE6A" w14:textId="77777777" w:rsidR="005E1E92" w:rsidRPr="00203FF9" w:rsidRDefault="005E1E92" w:rsidP="00B6442B">
            <w:pPr>
              <w:pStyle w:val="afa"/>
              <w:rPr>
                <w:ins w:id="8100" w:author="Старжинский Александр Васильевич" w:date="2017-09-25T11:40:00Z"/>
                <w:rFonts w:ascii="LiberationSans" w:eastAsiaTheme="minorHAnsi" w:hAnsi="LiberationSans" w:cs="LiberationSans"/>
                <w:b/>
                <w:lang w:eastAsia="en-US"/>
              </w:rPr>
            </w:pPr>
            <w:ins w:id="8101" w:author="Старжинский Александр Васильевич" w:date="2017-09-25T11:40:00Z">
              <w:r w:rsidRPr="00203FF9">
                <w:rPr>
                  <w:rFonts w:ascii="LiberationSans" w:eastAsiaTheme="minorHAnsi" w:hAnsi="LiberationSans" w:cs="LiberationSans"/>
                  <w:b/>
                  <w:lang w:eastAsia="en-US"/>
                </w:rPr>
                <w:t>Банк получателя.</w:t>
              </w:r>
            </w:ins>
          </w:p>
        </w:tc>
      </w:tr>
      <w:tr w:rsidR="005E1E92" w:rsidRPr="00F11DD5" w14:paraId="5C8F4C1B" w14:textId="77777777" w:rsidTr="00B6442B">
        <w:trPr>
          <w:cantSplit/>
          <w:ins w:id="8102" w:author="Старжинский Александр Васильевич" w:date="2017-09-25T11:40:00Z"/>
        </w:trPr>
        <w:tc>
          <w:tcPr>
            <w:tcW w:w="720" w:type="dxa"/>
          </w:tcPr>
          <w:p w14:paraId="7B4349E4" w14:textId="77777777" w:rsidR="005E1E92" w:rsidRPr="00F11DD5" w:rsidRDefault="005E1E92" w:rsidP="00162E94">
            <w:pPr>
              <w:pStyle w:val="afa"/>
              <w:numPr>
                <w:ilvl w:val="0"/>
                <w:numId w:val="83"/>
              </w:numPr>
              <w:jc w:val="center"/>
              <w:rPr>
                <w:ins w:id="8103" w:author="Старжинский Александр Васильевич" w:date="2017-09-25T11:40:00Z"/>
                <w:rStyle w:val="af9"/>
              </w:rPr>
            </w:pPr>
          </w:p>
        </w:tc>
        <w:tc>
          <w:tcPr>
            <w:tcW w:w="1831" w:type="dxa"/>
          </w:tcPr>
          <w:p w14:paraId="5F769E6C" w14:textId="77777777" w:rsidR="005E1E92" w:rsidRPr="00F11DD5" w:rsidRDefault="005E1E92" w:rsidP="00B6442B">
            <w:pPr>
              <w:pStyle w:val="ConsPlusNonformat"/>
              <w:widowControl/>
              <w:spacing w:before="120" w:after="120"/>
              <w:jc w:val="both"/>
              <w:rPr>
                <w:ins w:id="8104" w:author="Старжинский Александр Васильевич" w:date="2017-09-25T11:40:00Z"/>
                <w:rFonts w:ascii="Arial" w:hAnsi="Arial" w:cs="Times New Roman"/>
                <w:b/>
                <w:sz w:val="16"/>
              </w:rPr>
            </w:pPr>
            <w:ins w:id="8105" w:author="Старжинский Александр Васильевич" w:date="2017-09-25T11:40:00Z">
              <w:r>
                <w:rPr>
                  <w:rFonts w:ascii="Arial" w:hAnsi="Arial" w:cs="Times New Roman"/>
                  <w:b/>
                  <w:sz w:val="16"/>
                </w:rPr>
                <w:t>БИК</w:t>
              </w:r>
            </w:ins>
          </w:p>
        </w:tc>
        <w:tc>
          <w:tcPr>
            <w:tcW w:w="2268" w:type="dxa"/>
          </w:tcPr>
          <w:p w14:paraId="64A872F8" w14:textId="77777777" w:rsidR="005E1E92" w:rsidRPr="00F11DD5" w:rsidRDefault="005E1E92" w:rsidP="00B6442B">
            <w:pPr>
              <w:pStyle w:val="afa"/>
              <w:rPr>
                <w:ins w:id="8106" w:author="Старжинский Александр Васильевич" w:date="2017-09-25T11:40:00Z"/>
                <w:rFonts w:ascii="LiberationSans" w:eastAsiaTheme="minorHAnsi" w:hAnsi="LiberationSans" w:cs="LiberationSans"/>
                <w:lang w:eastAsia="en-US"/>
              </w:rPr>
            </w:pPr>
            <w:ins w:id="8107" w:author="Старжинский Александр Васильевич" w:date="2017-09-25T11:40:00Z">
              <w:r>
                <w:rPr>
                  <w:rFonts w:ascii="LiberationSans" w:eastAsiaTheme="minorHAnsi" w:hAnsi="LiberationSans" w:cs="LiberationSans"/>
                  <w:lang w:eastAsia="en-US"/>
                </w:rPr>
                <w:t>RECEIVERBANKBIC</w:t>
              </w:r>
            </w:ins>
          </w:p>
        </w:tc>
        <w:tc>
          <w:tcPr>
            <w:tcW w:w="4820" w:type="dxa"/>
          </w:tcPr>
          <w:p w14:paraId="2D4F76DA" w14:textId="77777777" w:rsidR="005E1E92" w:rsidRPr="00203FF9" w:rsidRDefault="005E1E92" w:rsidP="00B6442B">
            <w:pPr>
              <w:pStyle w:val="afa"/>
              <w:rPr>
                <w:ins w:id="8108" w:author="Старжинский Александр Васильевич" w:date="2017-09-25T11:40:00Z"/>
                <w:rFonts w:ascii="LiberationSans" w:eastAsiaTheme="minorHAnsi" w:hAnsi="LiberationSans" w:cs="LiberationSans"/>
                <w:b/>
                <w:lang w:eastAsia="en-US"/>
              </w:rPr>
            </w:pPr>
            <w:ins w:id="8109" w:author="Старжинский Александр Васильевич" w:date="2017-09-25T11:40:00Z">
              <w:r w:rsidRPr="00203FF9">
                <w:rPr>
                  <w:rFonts w:ascii="LiberationSans" w:eastAsiaTheme="minorHAnsi" w:hAnsi="LiberationSans" w:cs="LiberationSans"/>
                  <w:b/>
                  <w:lang w:eastAsia="en-US"/>
                </w:rPr>
                <w:t>БИК банка получателя.</w:t>
              </w:r>
            </w:ins>
          </w:p>
        </w:tc>
      </w:tr>
      <w:tr w:rsidR="005E1E92" w:rsidRPr="00F11DD5" w14:paraId="6BF9BFDE" w14:textId="77777777" w:rsidTr="00B6442B">
        <w:trPr>
          <w:cantSplit/>
          <w:ins w:id="8110" w:author="Старжинский Александр Васильевич" w:date="2017-09-25T11:40:00Z"/>
        </w:trPr>
        <w:tc>
          <w:tcPr>
            <w:tcW w:w="720" w:type="dxa"/>
          </w:tcPr>
          <w:p w14:paraId="00678985" w14:textId="77777777" w:rsidR="005E1E92" w:rsidRPr="00F11DD5" w:rsidRDefault="005E1E92" w:rsidP="00162E94">
            <w:pPr>
              <w:pStyle w:val="afa"/>
              <w:numPr>
                <w:ilvl w:val="0"/>
                <w:numId w:val="83"/>
              </w:numPr>
              <w:jc w:val="center"/>
              <w:rPr>
                <w:ins w:id="8111" w:author="Старжинский Александр Васильевич" w:date="2017-09-25T11:40:00Z"/>
                <w:rStyle w:val="af9"/>
              </w:rPr>
            </w:pPr>
          </w:p>
        </w:tc>
        <w:tc>
          <w:tcPr>
            <w:tcW w:w="1831" w:type="dxa"/>
          </w:tcPr>
          <w:p w14:paraId="1F136166" w14:textId="77777777" w:rsidR="005E1E92" w:rsidRPr="00F11DD5" w:rsidRDefault="005E1E92" w:rsidP="00B6442B">
            <w:pPr>
              <w:pStyle w:val="ConsPlusNonformat"/>
              <w:widowControl/>
              <w:spacing w:before="120" w:after="120"/>
              <w:jc w:val="both"/>
              <w:rPr>
                <w:ins w:id="8112" w:author="Старжинский Александр Васильевич" w:date="2017-09-25T11:40:00Z"/>
                <w:rFonts w:ascii="Arial" w:hAnsi="Arial" w:cs="Times New Roman"/>
                <w:b/>
                <w:sz w:val="16"/>
              </w:rPr>
            </w:pPr>
            <w:ins w:id="8113" w:author="Старжинский Александр Васильевич" w:date="2017-09-25T11:40:00Z">
              <w:r>
                <w:rPr>
                  <w:rFonts w:ascii="Arial" w:hAnsi="Arial" w:cs="Times New Roman"/>
                  <w:b/>
                  <w:sz w:val="16"/>
                </w:rPr>
                <w:t>Сумма прописью</w:t>
              </w:r>
            </w:ins>
          </w:p>
        </w:tc>
        <w:tc>
          <w:tcPr>
            <w:tcW w:w="2268" w:type="dxa"/>
          </w:tcPr>
          <w:p w14:paraId="458C54BB" w14:textId="77777777" w:rsidR="005E1E92" w:rsidRPr="00F11DD5" w:rsidRDefault="005E1E92" w:rsidP="00B6442B">
            <w:pPr>
              <w:pStyle w:val="afa"/>
              <w:rPr>
                <w:ins w:id="8114" w:author="Старжинский Александр Васильевич" w:date="2017-09-25T11:40:00Z"/>
                <w:rFonts w:ascii="LiberationSans" w:eastAsiaTheme="minorHAnsi" w:hAnsi="LiberationSans" w:cs="LiberationSans"/>
                <w:lang w:eastAsia="en-US"/>
              </w:rPr>
            </w:pPr>
            <w:ins w:id="8115" w:author="Старжинский Александр Васильевич" w:date="2017-09-25T11:40:00Z">
              <w:r w:rsidRPr="00592D07">
                <w:rPr>
                  <w:rFonts w:eastAsiaTheme="minorHAnsi"/>
                  <w:lang w:eastAsia="en-US"/>
                </w:rPr>
                <w:t>CREDIT</w:t>
              </w:r>
            </w:ins>
          </w:p>
        </w:tc>
        <w:tc>
          <w:tcPr>
            <w:tcW w:w="4820" w:type="dxa"/>
          </w:tcPr>
          <w:p w14:paraId="339B6785" w14:textId="77777777" w:rsidR="005E1E92" w:rsidRDefault="005E1E92" w:rsidP="00B6442B">
            <w:pPr>
              <w:pStyle w:val="afa"/>
              <w:rPr>
                <w:ins w:id="8116" w:author="Старжинский Александр Васильевич" w:date="2017-09-25T11:40:00Z"/>
                <w:rFonts w:eastAsiaTheme="minorHAnsi"/>
                <w:b/>
                <w:lang w:eastAsia="en-US"/>
              </w:rPr>
            </w:pPr>
            <w:ins w:id="8117" w:author="Старжинский Александр Васильевич" w:date="2017-09-25T11:40:00Z">
              <w:r>
                <w:rPr>
                  <w:rFonts w:eastAsiaTheme="minorHAnsi"/>
                  <w:b/>
                  <w:lang w:eastAsia="en-US"/>
                </w:rPr>
                <w:t>Сумма проводки прописью.</w:t>
              </w:r>
            </w:ins>
          </w:p>
          <w:p w14:paraId="6BDF2E22" w14:textId="2083BC58" w:rsidR="005E1E92" w:rsidRPr="00997D28" w:rsidRDefault="005E1E92" w:rsidP="005A60B1">
            <w:pPr>
              <w:pStyle w:val="afa"/>
              <w:rPr>
                <w:ins w:id="8118" w:author="Старжинский Александр Васильевич" w:date="2017-09-25T11:40:00Z"/>
              </w:rPr>
            </w:pPr>
            <w:ins w:id="8119" w:author="Старжинский Александр Васильевич" w:date="2017-09-25T11:40:00Z">
              <w:r w:rsidRPr="00592D07">
                <w:t>Выводится сумма</w:t>
              </w:r>
              <w:r>
                <w:t xml:space="preserve"> прописью</w:t>
              </w:r>
              <w:r w:rsidRPr="00592D07">
                <w:t xml:space="preserve">, соответствующая </w:t>
              </w:r>
              <w:r>
                <w:t xml:space="preserve">значению </w:t>
              </w:r>
              <w:r w:rsidRPr="00592D07">
                <w:t>в поле [</w:t>
              </w:r>
              <w:r>
                <w:fldChar w:fldCharType="begin"/>
              </w:r>
              <w:r>
                <w:instrText xml:space="preserve"> REF _Ref494099066 \r \h </w:instrText>
              </w:r>
            </w:ins>
            <w:ins w:id="8120" w:author="Старжинский Александр Васильевич" w:date="2017-09-25T11:40:00Z">
              <w:r>
                <w:fldChar w:fldCharType="separate"/>
              </w:r>
            </w:ins>
            <w:ins w:id="8121" w:author="Феданкова Любовь Анатольевна" w:date="2019-10-09T12:38:00Z">
              <w:r w:rsidR="00031B2C">
                <w:t>6</w:t>
              </w:r>
            </w:ins>
            <w:ins w:id="8122" w:author="Старжинский Александр Васильевич" w:date="2017-09-25T11:40:00Z">
              <w:r>
                <w:fldChar w:fldCharType="end"/>
              </w:r>
              <w:r>
                <w:t>].</w:t>
              </w:r>
            </w:ins>
          </w:p>
        </w:tc>
      </w:tr>
      <w:tr w:rsidR="005E1E92" w:rsidRPr="00F11DD5" w14:paraId="557C241E" w14:textId="77777777" w:rsidTr="00B6442B">
        <w:trPr>
          <w:cantSplit/>
          <w:ins w:id="8123" w:author="Старжинский Александр Васильевич" w:date="2017-09-25T11:40:00Z"/>
        </w:trPr>
        <w:tc>
          <w:tcPr>
            <w:tcW w:w="720" w:type="dxa"/>
          </w:tcPr>
          <w:p w14:paraId="674288AE" w14:textId="77777777" w:rsidR="005E1E92" w:rsidRPr="00F11DD5" w:rsidRDefault="005E1E92" w:rsidP="00162E94">
            <w:pPr>
              <w:pStyle w:val="afa"/>
              <w:numPr>
                <w:ilvl w:val="0"/>
                <w:numId w:val="83"/>
              </w:numPr>
              <w:jc w:val="center"/>
              <w:rPr>
                <w:ins w:id="8124" w:author="Старжинский Александр Васильевич" w:date="2017-09-25T11:40:00Z"/>
                <w:rStyle w:val="af9"/>
              </w:rPr>
            </w:pPr>
          </w:p>
        </w:tc>
        <w:tc>
          <w:tcPr>
            <w:tcW w:w="1831" w:type="dxa"/>
          </w:tcPr>
          <w:p w14:paraId="7E825DBD" w14:textId="77777777" w:rsidR="005E1E92" w:rsidRPr="00F11DD5" w:rsidRDefault="005E1E92" w:rsidP="00B6442B">
            <w:pPr>
              <w:pStyle w:val="ConsPlusNonformat"/>
              <w:widowControl/>
              <w:spacing w:before="120" w:after="120"/>
              <w:jc w:val="both"/>
              <w:rPr>
                <w:ins w:id="8125" w:author="Старжинский Александр Васильевич" w:date="2017-09-25T11:40:00Z"/>
                <w:rFonts w:ascii="Arial" w:hAnsi="Arial" w:cs="Times New Roman"/>
                <w:b/>
                <w:sz w:val="16"/>
              </w:rPr>
            </w:pPr>
            <w:ins w:id="8126" w:author="Старжинский Александр Васильевич" w:date="2017-09-25T11:40:00Z">
              <w:r>
                <w:rPr>
                  <w:rFonts w:ascii="Arial" w:hAnsi="Arial" w:cs="Times New Roman"/>
                  <w:b/>
                  <w:sz w:val="16"/>
                </w:rPr>
                <w:t>Источник поступления</w:t>
              </w:r>
            </w:ins>
          </w:p>
        </w:tc>
        <w:tc>
          <w:tcPr>
            <w:tcW w:w="2268" w:type="dxa"/>
          </w:tcPr>
          <w:p w14:paraId="6A531664" w14:textId="77777777" w:rsidR="005E1E92" w:rsidRPr="00F11DD5" w:rsidRDefault="005E1E92" w:rsidP="00B6442B">
            <w:pPr>
              <w:pStyle w:val="afa"/>
              <w:rPr>
                <w:ins w:id="8127" w:author="Старжинский Александр Васильевич" w:date="2017-09-25T11:40:00Z"/>
                <w:rFonts w:ascii="LiberationSans" w:eastAsiaTheme="minorHAnsi" w:hAnsi="LiberationSans" w:cs="LiberationSans"/>
                <w:lang w:eastAsia="en-US"/>
              </w:rPr>
            </w:pPr>
            <w:ins w:id="8128" w:author="Старжинский Александр Васильевич" w:date="2017-09-25T11:40:00Z">
              <w:r w:rsidRPr="00592D07">
                <w:rPr>
                  <w:rFonts w:eastAsiaTheme="minorHAnsi"/>
                  <w:lang w:eastAsia="en-US"/>
                </w:rPr>
                <w:t>PAYMENTPURPOSE</w:t>
              </w:r>
            </w:ins>
          </w:p>
        </w:tc>
        <w:tc>
          <w:tcPr>
            <w:tcW w:w="4820" w:type="dxa"/>
          </w:tcPr>
          <w:p w14:paraId="108EE88D" w14:textId="77777777" w:rsidR="005E1E92" w:rsidRPr="00F11DD5" w:rsidRDefault="005E1E92" w:rsidP="00B6442B">
            <w:pPr>
              <w:pStyle w:val="afa"/>
              <w:rPr>
                <w:ins w:id="8129" w:author="Старжинский Александр Васильевич" w:date="2017-09-25T11:40:00Z"/>
                <w:rFonts w:ascii="LiberationSans" w:eastAsiaTheme="minorHAnsi" w:hAnsi="LiberationSans" w:cs="LiberationSans"/>
                <w:b/>
                <w:lang w:eastAsia="en-US"/>
              </w:rPr>
            </w:pPr>
            <w:ins w:id="8130" w:author="Старжинский Александр Васильевич" w:date="2017-09-25T11:40:00Z">
              <w:r w:rsidRPr="00592D07">
                <w:rPr>
                  <w:rFonts w:eastAsiaTheme="minorHAnsi"/>
                  <w:b/>
                  <w:lang w:eastAsia="en-US"/>
                </w:rPr>
                <w:t>Назначение платежа</w:t>
              </w:r>
              <w:r>
                <w:rPr>
                  <w:rFonts w:eastAsiaTheme="minorHAnsi"/>
                  <w:b/>
                  <w:lang w:eastAsia="en-US"/>
                </w:rPr>
                <w:t>.</w:t>
              </w:r>
            </w:ins>
          </w:p>
        </w:tc>
      </w:tr>
    </w:tbl>
    <w:p w14:paraId="168263E6" w14:textId="77777777" w:rsidR="005E1E92" w:rsidRDefault="005E1E92" w:rsidP="005E1E92">
      <w:pPr>
        <w:pStyle w:val="2"/>
        <w:rPr>
          <w:ins w:id="8131" w:author="Старжинский Александр Васильевич" w:date="2017-09-25T11:40:00Z"/>
        </w:rPr>
      </w:pPr>
      <w:bookmarkStart w:id="8132" w:name="_Ref494103251"/>
      <w:bookmarkStart w:id="8133" w:name="_Toc21517731"/>
      <w:ins w:id="8134" w:author="Старжинский Александр Васильевич" w:date="2017-09-25T11:40:00Z">
        <w:r>
          <w:t>Приложение к выписке. Ордер</w:t>
        </w:r>
        <w:bookmarkEnd w:id="8132"/>
        <w:bookmarkEnd w:id="8133"/>
      </w:ins>
    </w:p>
    <w:p w14:paraId="233F2F98" w14:textId="3F9ED264" w:rsidR="005E1E92" w:rsidRDefault="005E1E92" w:rsidP="005E1E92">
      <w:pPr>
        <w:ind w:left="540" w:firstLine="0"/>
        <w:rPr>
          <w:ins w:id="8135" w:author="Старжинский Александр Васильевич" w:date="2017-09-25T11:40:00Z"/>
        </w:rPr>
      </w:pPr>
      <w:ins w:id="8136" w:author="Старжинский Александр Васильевич" w:date="2017-09-25T11:40:00Z">
        <w:r>
          <w:t xml:space="preserve">Печатная форма документа «Ордер» в приложениях к выписке выводится для </w:t>
        </w:r>
      </w:ins>
      <w:ins w:id="8137" w:author="Старжинский Александр Васильевич" w:date="2017-09-25T17:44:00Z">
        <w:r w:rsidR="005A60B1">
          <w:t xml:space="preserve">кредитовой </w:t>
        </w:r>
      </w:ins>
      <w:ins w:id="8138" w:author="Старжинский Александр Васильевич" w:date="2017-09-25T11:40:00Z">
        <w:r>
          <w:t xml:space="preserve">операции </w:t>
        </w:r>
      </w:ins>
      <w:ins w:id="8139" w:author="Старжинский Александр Васильевич" w:date="2017-09-25T17:45:00Z">
        <w:r w:rsidR="005A60B1">
          <w:t xml:space="preserve">с типом </w:t>
        </w:r>
      </w:ins>
      <w:ins w:id="8140" w:author="Старжинский Александр Васильевич" w:date="2017-09-25T11:40:00Z">
        <w:r>
          <w:t xml:space="preserve">«04» </w:t>
        </w:r>
        <w:r w:rsidRPr="00C252C1">
          <w:rPr>
            <w:u w:val="single"/>
          </w:rPr>
          <w:t xml:space="preserve">по той же </w:t>
        </w:r>
        <w:r w:rsidRPr="00203FF9">
          <w:rPr>
            <w:u w:val="single"/>
          </w:rPr>
          <w:t>операции, по которой выводится печатная форма документа «Квитанция» (</w:t>
        </w:r>
        <w:r w:rsidRPr="00203FF9">
          <w:rPr>
            <w:u w:val="single"/>
          </w:rPr>
          <w:fldChar w:fldCharType="begin"/>
        </w:r>
        <w:r w:rsidRPr="00203FF9">
          <w:rPr>
            <w:u w:val="single"/>
          </w:rPr>
          <w:instrText xml:space="preserve"> REF _Ref493867406 \r \h  \* MERGEFORMAT </w:instrText>
        </w:r>
      </w:ins>
      <w:r w:rsidRPr="00203FF9">
        <w:rPr>
          <w:u w:val="single"/>
        </w:rPr>
      </w:r>
      <w:ins w:id="8141" w:author="Старжинский Александр Васильевич" w:date="2017-09-25T11:40:00Z">
        <w:r w:rsidRPr="00203FF9">
          <w:rPr>
            <w:u w:val="single"/>
          </w:rPr>
          <w:fldChar w:fldCharType="separate"/>
        </w:r>
      </w:ins>
      <w:ins w:id="8142" w:author="Феданкова Любовь Анатольевна" w:date="2019-10-09T12:38:00Z">
        <w:r w:rsidR="00031B2C">
          <w:rPr>
            <w:u w:val="single"/>
          </w:rPr>
          <w:t>13.10</w:t>
        </w:r>
      </w:ins>
      <w:ins w:id="8143" w:author="Старжинский Александр Васильевич" w:date="2017-09-25T11:40:00Z">
        <w:r w:rsidRPr="00203FF9">
          <w:rPr>
            <w:u w:val="single"/>
          </w:rPr>
          <w:fldChar w:fldCharType="end"/>
        </w:r>
        <w:r w:rsidRPr="00203FF9">
          <w:rPr>
            <w:u w:val="single"/>
          </w:rPr>
          <w:t>)</w:t>
        </w:r>
        <w:r w:rsidRPr="007D2644">
          <w:t xml:space="preserve">. </w:t>
        </w:r>
        <w:r>
          <w:t xml:space="preserve">Печатная форма документа «Ордер» </w:t>
        </w:r>
        <w:r w:rsidRPr="00203FF9">
          <w:t>выводится н</w:t>
        </w:r>
        <w:r>
          <w:t>а отдельном листе непосредственно вслед за документом «Квитанция».</w:t>
        </w:r>
      </w:ins>
    </w:p>
    <w:p w14:paraId="4A11A72B" w14:textId="77777777" w:rsidR="005E1E92" w:rsidRDefault="005E1E92" w:rsidP="005E1E92">
      <w:pPr>
        <w:ind w:left="540" w:firstLine="0"/>
        <w:rPr>
          <w:ins w:id="8144" w:author="Старжинский Александр Васильевич" w:date="2017-09-25T11:40:00Z"/>
        </w:rPr>
      </w:pPr>
      <w:ins w:id="8145" w:author="Старжинский Александр Васильевич" w:date="2017-09-25T11:40:00Z">
        <w:r w:rsidRPr="00D8361D">
          <w:t>На рисунке (</w:t>
        </w:r>
        <w:r>
          <w:fldChar w:fldCharType="begin"/>
        </w:r>
        <w:r>
          <w:instrText xml:space="preserve"> REF _Ref493868121 \h </w:instrText>
        </w:r>
      </w:ins>
      <w:ins w:id="8146" w:author="Старжинский Александр Васильевич" w:date="2017-09-25T11:40:00Z">
        <w:r>
          <w:fldChar w:fldCharType="separate"/>
        </w:r>
      </w:ins>
      <w:ins w:id="8147" w:author="Феданкова Любовь Анатольевна" w:date="2019-10-09T12:38:00Z">
        <w:r w:rsidR="00031B2C">
          <w:t xml:space="preserve">Рисунок </w:t>
        </w:r>
        <w:r w:rsidR="00031B2C">
          <w:rPr>
            <w:noProof/>
          </w:rPr>
          <w:t>57</w:t>
        </w:r>
      </w:ins>
      <w:ins w:id="8148" w:author="Воронов Алексей Алексеевич" w:date="2018-01-30T12:27:00Z">
        <w:del w:id="8149" w:author="Феданкова Любовь Анатольевна" w:date="2019-10-09T12:38:00Z">
          <w:r w:rsidR="00DB3D2B" w:rsidDel="00031B2C">
            <w:delText xml:space="preserve">Рисунок </w:delText>
          </w:r>
          <w:r w:rsidR="00DB3D2B" w:rsidDel="00031B2C">
            <w:rPr>
              <w:noProof/>
            </w:rPr>
            <w:delText>49</w:delText>
          </w:r>
        </w:del>
      </w:ins>
      <w:ins w:id="8150" w:author="Старжинский Александр Васильевич" w:date="2017-09-25T11:40:00Z">
        <w:del w:id="8151" w:author="Феданкова Любовь Анатольевна" w:date="2019-10-09T12:38:00Z">
          <w:r w:rsidDel="00031B2C">
            <w:delText xml:space="preserve">Рисунок </w:delText>
          </w:r>
          <w:r w:rsidDel="00031B2C">
            <w:rPr>
              <w:noProof/>
            </w:rPr>
            <w:delText>52</w:delText>
          </w:r>
        </w:del>
        <w:r>
          <w:fldChar w:fldCharType="end"/>
        </w:r>
        <w:r w:rsidRPr="00D8361D">
          <w:t xml:space="preserve">) приведен макет печатной формы </w:t>
        </w:r>
        <w:r>
          <w:t>ордера</w:t>
        </w:r>
        <w:r w:rsidRPr="00D8361D">
          <w:t xml:space="preserve"> согласно Приложению </w:t>
        </w:r>
        <w:r>
          <w:t>2</w:t>
        </w:r>
        <w:r w:rsidRPr="00D8361D">
          <w:t xml:space="preserve"> к Указанию ЦБР </w:t>
        </w:r>
        <w:r>
          <w:t>«</w:t>
        </w:r>
        <w:r w:rsidRPr="00D8361D">
          <w:t>О формах документов, применяемых кредитными организациями на территории Российской Федерации при осуществлении кассовых операций с банкнотами и монетой Банка России, банкнотами и монетой</w:t>
        </w:r>
        <w:r>
          <w:t xml:space="preserve"> </w:t>
        </w:r>
        <w:r w:rsidRPr="00D8361D">
          <w:t>иностранных государств (группы иностранных</w:t>
        </w:r>
        <w:r>
          <w:t xml:space="preserve"> </w:t>
        </w:r>
        <w:r w:rsidRPr="00D8361D">
          <w:t>государств), операций со слитками</w:t>
        </w:r>
        <w:r>
          <w:t xml:space="preserve"> </w:t>
        </w:r>
        <w:r w:rsidRPr="00D8361D">
          <w:t>драгоценных металлов, и порядке</w:t>
        </w:r>
        <w:r>
          <w:t xml:space="preserve"> </w:t>
        </w:r>
        <w:r w:rsidRPr="00D8361D">
          <w:t xml:space="preserve">их заполнения и </w:t>
        </w:r>
        <w:r w:rsidRPr="00D8361D">
          <w:rPr>
            <w:noProof/>
          </w:rPr>
          <w:t>оформления</w:t>
        </w:r>
        <w:r>
          <w:rPr>
            <w:noProof/>
          </w:rPr>
          <w:t>»</w:t>
        </w:r>
        <w:r>
          <w:t xml:space="preserve"> </w:t>
        </w:r>
        <w:r w:rsidRPr="00D8361D">
          <w:t xml:space="preserve">N </w:t>
        </w:r>
        <w:r>
          <w:t>3352-У</w:t>
        </w:r>
        <w:r w:rsidRPr="00D8361D">
          <w:t>.</w:t>
        </w:r>
      </w:ins>
    </w:p>
    <w:p w14:paraId="22470B5E" w14:textId="77777777" w:rsidR="005E1E92" w:rsidRDefault="005E1E92" w:rsidP="005E1E92">
      <w:pPr>
        <w:ind w:left="540" w:firstLine="0"/>
        <w:rPr>
          <w:ins w:id="8152" w:author="Старжинский Александр Васильевич" w:date="2017-09-25T11:40:00Z"/>
        </w:rPr>
      </w:pPr>
      <w:ins w:id="8153" w:author="Старжинский Александр Васильевич" w:date="2017-09-25T11:40:00Z">
        <w:r w:rsidRPr="00D8361D">
          <w:t>В таблице (</w:t>
        </w:r>
        <w:r>
          <w:fldChar w:fldCharType="begin"/>
        </w:r>
        <w:r>
          <w:instrText xml:space="preserve"> REF _Ref493868153 \h </w:instrText>
        </w:r>
      </w:ins>
      <w:ins w:id="8154" w:author="Старжинский Александр Васильевич" w:date="2017-09-25T11:40:00Z">
        <w:r>
          <w:fldChar w:fldCharType="separate"/>
        </w:r>
      </w:ins>
      <w:ins w:id="8155" w:author="Феданкова Любовь Анатольевна" w:date="2019-10-09T12:38:00Z">
        <w:r w:rsidR="00031B2C">
          <w:t xml:space="preserve">Таблица </w:t>
        </w:r>
        <w:r w:rsidR="00031B2C">
          <w:rPr>
            <w:noProof/>
          </w:rPr>
          <w:t>71</w:t>
        </w:r>
      </w:ins>
      <w:ins w:id="8156" w:author="Воронов Алексей Алексеевич" w:date="2018-01-30T12:27:00Z">
        <w:del w:id="8157" w:author="Феданкова Любовь Анатольевна" w:date="2019-10-09T12:38:00Z">
          <w:r w:rsidR="00DB3D2B" w:rsidDel="00031B2C">
            <w:delText xml:space="preserve">Таблица </w:delText>
          </w:r>
          <w:r w:rsidR="00DB3D2B" w:rsidDel="00031B2C">
            <w:rPr>
              <w:noProof/>
            </w:rPr>
            <w:delText>68</w:delText>
          </w:r>
        </w:del>
      </w:ins>
      <w:ins w:id="8158" w:author="Старжинский Александр Васильевич" w:date="2017-09-25T11:40:00Z">
        <w:del w:id="8159" w:author="Феданкова Любовь Анатольевна" w:date="2019-10-09T12:38:00Z">
          <w:r w:rsidDel="00031B2C">
            <w:delText xml:space="preserve">Таблица </w:delText>
          </w:r>
          <w:r w:rsidDel="00031B2C">
            <w:rPr>
              <w:noProof/>
            </w:rPr>
            <w:delText>42</w:delText>
          </w:r>
        </w:del>
        <w:r>
          <w:fldChar w:fldCharType="end"/>
        </w:r>
        <w:r>
          <w:t xml:space="preserve">) </w:t>
        </w:r>
        <w:r w:rsidRPr="00D8361D">
          <w:t xml:space="preserve">описаны правила заполнения полей печатной формы </w:t>
        </w:r>
        <w:r>
          <w:t>ордера</w:t>
        </w:r>
        <w:r w:rsidRPr="00D8361D">
          <w:t>.</w:t>
        </w:r>
      </w:ins>
    </w:p>
    <w:p w14:paraId="1A8BDA76" w14:textId="77777777" w:rsidR="005E1E92" w:rsidRDefault="005E1E92" w:rsidP="005E1E92">
      <w:pPr>
        <w:ind w:firstLine="200"/>
        <w:rPr>
          <w:ins w:id="8160" w:author="Старжинский Александр Васильевич" w:date="2017-09-25T11:40:00Z"/>
        </w:rPr>
      </w:pPr>
      <w:ins w:id="8161" w:author="Старжинский Александр Васильевич" w:date="2017-09-25T11:40:00Z">
        <w:r>
          <w:t>Штамп печатной формы выводится в правой части документа ниже подписи блока «Кассовый работник».</w:t>
        </w:r>
      </w:ins>
    </w:p>
    <w:p w14:paraId="02489505" w14:textId="4EEA338B" w:rsidR="005E1E92" w:rsidRDefault="005E1E92" w:rsidP="005E1E92">
      <w:pPr>
        <w:pStyle w:val="af6"/>
        <w:ind w:left="540" w:right="0"/>
        <w:rPr>
          <w:ins w:id="8162" w:author="Старжинский Александр Васильевич" w:date="2017-09-25T11:40:00Z"/>
        </w:rPr>
      </w:pPr>
      <w:bookmarkStart w:id="8163" w:name="_Ref493868121"/>
      <w:bookmarkStart w:id="8164" w:name="_Ref493868113"/>
      <w:ins w:id="8165" w:author="Старжинский Александр Васильевич" w:date="2017-09-25T11:40:00Z">
        <w:r>
          <w:t xml:space="preserve">Рисунок </w:t>
        </w:r>
      </w:ins>
      <w:ins w:id="8166"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8167" w:author="Феданкова Любовь Анатольевна" w:date="2019-10-09T12:38:00Z">
        <w:r w:rsidR="00031B2C">
          <w:rPr>
            <w:noProof/>
          </w:rPr>
          <w:t>57</w:t>
        </w:r>
      </w:ins>
      <w:ins w:id="8168" w:author="Широбокова Алёна Сергеевна" w:date="2018-10-08T14:09:00Z">
        <w:r w:rsidR="006846C7">
          <w:fldChar w:fldCharType="end"/>
        </w:r>
      </w:ins>
      <w:ins w:id="8169" w:author="Беликова Маргарита Николаевна" w:date="2018-09-28T15:38:00Z">
        <w:del w:id="8170" w:author="Широбокова Алёна Сергеевна" w:date="2018-10-08T14:09:00Z">
          <w:r w:rsidR="00D4212C" w:rsidDel="006846C7">
            <w:fldChar w:fldCharType="begin"/>
          </w:r>
          <w:r w:rsidR="00D4212C" w:rsidDel="006846C7">
            <w:delInstrText xml:space="preserve"> SEQ Рисунок \* ARABIC </w:delInstrText>
          </w:r>
        </w:del>
      </w:ins>
      <w:del w:id="8171" w:author="Широбокова Алёна Сергеевна" w:date="2018-10-08T14:09:00Z">
        <w:r w:rsidR="00D4212C" w:rsidDel="006846C7">
          <w:fldChar w:fldCharType="separate"/>
        </w:r>
      </w:del>
      <w:ins w:id="8172" w:author="Беликова Маргарита Николаевна" w:date="2018-09-28T15:38:00Z">
        <w:del w:id="8173" w:author="Широбокова Алёна Сергеевна" w:date="2018-10-08T14:09:00Z">
          <w:r w:rsidR="00D4212C" w:rsidDel="006846C7">
            <w:rPr>
              <w:noProof/>
            </w:rPr>
            <w:delText>53</w:delText>
          </w:r>
          <w:r w:rsidR="00D4212C" w:rsidDel="006846C7">
            <w:fldChar w:fldCharType="end"/>
          </w:r>
        </w:del>
      </w:ins>
      <w:ins w:id="8174" w:author="Широбокова Алёна Сергеевна" w:date="2018-08-02T15:45:00Z">
        <w:del w:id="8175"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8176" w:author="Беликова Маргарита Николаевна" w:date="2018-09-13T12:06:00Z">
        <w:r w:rsidR="0090345F" w:rsidDel="00363322">
          <w:fldChar w:fldCharType="separate"/>
        </w:r>
      </w:del>
      <w:ins w:id="8177" w:author="Широбокова Алёна Сергеевна" w:date="2018-08-02T15:45:00Z">
        <w:del w:id="8178" w:author="Беликова Маргарита Николаевна" w:date="2018-09-13T12:06:00Z">
          <w:r w:rsidR="0090345F" w:rsidDel="00363322">
            <w:rPr>
              <w:noProof/>
            </w:rPr>
            <w:delText>50</w:delText>
          </w:r>
          <w:r w:rsidR="0090345F" w:rsidDel="00363322">
            <w:fldChar w:fldCharType="end"/>
          </w:r>
        </w:del>
      </w:ins>
      <w:ins w:id="8179" w:author="Старжинский Александр Васильевич" w:date="2017-09-25T11:40:00Z">
        <w:del w:id="8180" w:author="Широбокова Алёна Сергеевна" w:date="2018-08-02T15:45:00Z">
          <w:r w:rsidDel="0090345F">
            <w:fldChar w:fldCharType="begin"/>
          </w:r>
          <w:r w:rsidDel="0090345F">
            <w:delInstrText xml:space="preserve"> SEQ Рисунок \* ARABIC </w:delInstrText>
          </w:r>
          <w:r w:rsidDel="0090345F">
            <w:fldChar w:fldCharType="separate"/>
          </w:r>
        </w:del>
      </w:ins>
      <w:ins w:id="8181" w:author="Воронов Алексей Алексеевич" w:date="2018-01-30T12:27:00Z">
        <w:del w:id="8182" w:author="Широбокова Алёна Сергеевна" w:date="2018-08-02T15:45:00Z">
          <w:r w:rsidR="00DB3D2B" w:rsidDel="0090345F">
            <w:rPr>
              <w:noProof/>
            </w:rPr>
            <w:delText>49</w:delText>
          </w:r>
        </w:del>
      </w:ins>
      <w:ins w:id="8183" w:author="Старжинский Александр Васильевич" w:date="2017-09-25T11:40:00Z">
        <w:del w:id="8184" w:author="Широбокова Алёна Сергеевна" w:date="2018-08-02T15:45:00Z">
          <w:r w:rsidDel="0090345F">
            <w:rPr>
              <w:noProof/>
            </w:rPr>
            <w:delText>52</w:delText>
          </w:r>
          <w:r w:rsidDel="0090345F">
            <w:rPr>
              <w:noProof/>
            </w:rPr>
            <w:fldChar w:fldCharType="end"/>
          </w:r>
        </w:del>
        <w:bookmarkEnd w:id="8163"/>
        <w:r>
          <w:rPr>
            <w:noProof/>
          </w:rPr>
          <w:t>.</w:t>
        </w:r>
        <w:r>
          <w:t xml:space="preserve"> Печатная форма «Ордер»</w:t>
        </w:r>
        <w:bookmarkEnd w:id="8164"/>
      </w:ins>
    </w:p>
    <w:p w14:paraId="3589A47A" w14:textId="77777777" w:rsidR="005E1E92" w:rsidRDefault="005E1E92" w:rsidP="005E1E92">
      <w:pPr>
        <w:ind w:firstLine="0"/>
        <w:rPr>
          <w:ins w:id="8185" w:author="Старжинский Александр Васильевич" w:date="2017-09-25T11:40:00Z"/>
        </w:rPr>
      </w:pPr>
      <w:ins w:id="8186" w:author="Старжинский Александр Васильевич" w:date="2017-09-25T11:40:00Z">
        <w:r>
          <w:rPr>
            <w:noProof/>
          </w:rPr>
          <w:drawing>
            <wp:inline distT="0" distB="0" distL="0" distR="0" wp14:anchorId="144A2AD9" wp14:editId="7C5A7356">
              <wp:extent cx="6301105" cy="4271010"/>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01105" cy="4271010"/>
                      </a:xfrm>
                      <a:prstGeom prst="rect">
                        <a:avLst/>
                      </a:prstGeom>
                    </pic:spPr>
                  </pic:pic>
                </a:graphicData>
              </a:graphic>
            </wp:inline>
          </w:drawing>
        </w:r>
      </w:ins>
    </w:p>
    <w:p w14:paraId="7C77B6FC" w14:textId="77777777" w:rsidR="005E1E92" w:rsidRDefault="005E1E92" w:rsidP="005E1E92">
      <w:pPr>
        <w:ind w:left="0" w:firstLine="0"/>
        <w:rPr>
          <w:ins w:id="8187" w:author="Старжинский Александр Васильевич" w:date="2017-09-25T11:40:00Z"/>
        </w:rPr>
      </w:pPr>
    </w:p>
    <w:p w14:paraId="17B3CA26" w14:textId="77777777" w:rsidR="005E1E92" w:rsidRDefault="005E1E92" w:rsidP="005E1E92">
      <w:pPr>
        <w:pStyle w:val="af6"/>
        <w:ind w:right="0"/>
        <w:rPr>
          <w:ins w:id="8188" w:author="Старжинский Александр Васильевич" w:date="2017-09-25T11:40:00Z"/>
        </w:rPr>
      </w:pPr>
      <w:bookmarkStart w:id="8189" w:name="_Ref493868153"/>
      <w:bookmarkStart w:id="8190" w:name="_Ref493868144"/>
      <w:ins w:id="8191" w:author="Старжинский Александр Васильевич" w:date="2017-09-25T11:40:00Z">
        <w:r>
          <w:t xml:space="preserve">Таблица </w:t>
        </w:r>
        <w:r>
          <w:fldChar w:fldCharType="begin"/>
        </w:r>
        <w:r>
          <w:instrText xml:space="preserve"> SEQ Таблица \* ARABIC </w:instrText>
        </w:r>
        <w:r>
          <w:fldChar w:fldCharType="separate"/>
        </w:r>
      </w:ins>
      <w:ins w:id="8192" w:author="Феданкова Любовь Анатольевна" w:date="2019-10-09T12:38:00Z">
        <w:r w:rsidR="00031B2C">
          <w:rPr>
            <w:noProof/>
          </w:rPr>
          <w:t>71</w:t>
        </w:r>
      </w:ins>
      <w:ins w:id="8193" w:author="Воронов Алексей Алексеевич" w:date="2018-01-30T12:27:00Z">
        <w:del w:id="8194" w:author="Феданкова Любовь Анатольевна" w:date="2019-10-09T12:38:00Z">
          <w:r w:rsidR="00DB3D2B" w:rsidDel="00031B2C">
            <w:rPr>
              <w:noProof/>
            </w:rPr>
            <w:delText>68</w:delText>
          </w:r>
        </w:del>
      </w:ins>
      <w:ins w:id="8195" w:author="Старжинский Александр Васильевич" w:date="2017-09-25T11:40:00Z">
        <w:del w:id="8196" w:author="Феданкова Любовь Анатольевна" w:date="2019-10-09T12:38:00Z">
          <w:r w:rsidDel="00031B2C">
            <w:rPr>
              <w:noProof/>
            </w:rPr>
            <w:delText>42</w:delText>
          </w:r>
        </w:del>
        <w:r>
          <w:rPr>
            <w:noProof/>
          </w:rPr>
          <w:fldChar w:fldCharType="end"/>
        </w:r>
        <w:bookmarkEnd w:id="8189"/>
        <w:r>
          <w:t xml:space="preserve"> Правила заполнения полей печатной формы «Ордер»</w:t>
        </w:r>
        <w:bookmarkEnd w:id="8190"/>
      </w:ins>
    </w:p>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2268"/>
        <w:gridCol w:w="4820"/>
      </w:tblGrid>
      <w:tr w:rsidR="005E1E92" w:rsidRPr="0069035C" w14:paraId="0358A03B" w14:textId="77777777" w:rsidTr="00B6442B">
        <w:trPr>
          <w:cantSplit/>
          <w:tblHeader/>
          <w:ins w:id="8197" w:author="Старжинский Александр Васильевич" w:date="2017-09-25T11:40:00Z"/>
        </w:trPr>
        <w:tc>
          <w:tcPr>
            <w:tcW w:w="720" w:type="dxa"/>
            <w:tcBorders>
              <w:bottom w:val="nil"/>
            </w:tcBorders>
            <w:vAlign w:val="center"/>
          </w:tcPr>
          <w:p w14:paraId="675EDD28" w14:textId="77777777" w:rsidR="005E1E92" w:rsidRPr="0069035C" w:rsidRDefault="005E1E92" w:rsidP="00B6442B">
            <w:pPr>
              <w:pStyle w:val="af8"/>
              <w:spacing w:before="120" w:after="120"/>
              <w:jc w:val="center"/>
              <w:rPr>
                <w:ins w:id="8198" w:author="Старжинский Александр Васильевич" w:date="2017-09-25T11:40:00Z"/>
                <w:rStyle w:val="af9"/>
                <w:b/>
              </w:rPr>
            </w:pPr>
            <w:ins w:id="8199" w:author="Старжинский Александр Васильевич" w:date="2017-09-25T11:40:00Z">
              <w:r w:rsidRPr="0069035C">
                <w:t xml:space="preserve">№ </w:t>
              </w:r>
              <w:r>
                <w:t xml:space="preserve">поля в шаблоне </w:t>
              </w:r>
            </w:ins>
          </w:p>
        </w:tc>
        <w:tc>
          <w:tcPr>
            <w:tcW w:w="1831" w:type="dxa"/>
            <w:tcBorders>
              <w:bottom w:val="nil"/>
            </w:tcBorders>
            <w:vAlign w:val="center"/>
          </w:tcPr>
          <w:p w14:paraId="3D574111" w14:textId="77777777" w:rsidR="005E1E92" w:rsidRPr="0069035C" w:rsidRDefault="005E1E92" w:rsidP="00B6442B">
            <w:pPr>
              <w:pStyle w:val="af8"/>
              <w:spacing w:before="120" w:after="120"/>
              <w:jc w:val="center"/>
              <w:rPr>
                <w:ins w:id="8200" w:author="Старжинский Александр Васильевич" w:date="2017-09-25T11:40:00Z"/>
              </w:rPr>
            </w:pPr>
            <w:ins w:id="8201" w:author="Старжинский Александр Васильевич" w:date="2017-09-25T11:40:00Z">
              <w:r>
                <w:t>Наименование поля</w:t>
              </w:r>
            </w:ins>
          </w:p>
        </w:tc>
        <w:tc>
          <w:tcPr>
            <w:tcW w:w="2268" w:type="dxa"/>
            <w:tcBorders>
              <w:bottom w:val="nil"/>
            </w:tcBorders>
            <w:vAlign w:val="center"/>
          </w:tcPr>
          <w:p w14:paraId="5767F47A" w14:textId="77777777" w:rsidR="005E1E92" w:rsidRPr="0069035C" w:rsidRDefault="005E1E92" w:rsidP="00B6442B">
            <w:pPr>
              <w:pStyle w:val="af8"/>
              <w:spacing w:before="120" w:after="120"/>
              <w:jc w:val="center"/>
              <w:rPr>
                <w:ins w:id="8202" w:author="Старжинский Александр Васильевич" w:date="2017-09-25T11:40:00Z"/>
              </w:rPr>
            </w:pPr>
            <w:ins w:id="8203" w:author="Старжинский Александр Васильевич" w:date="2017-09-25T11:40:00Z">
              <w:r w:rsidRPr="00A23384">
                <w:t>Атрибут документа, значение которого выводится в шаблоне</w:t>
              </w:r>
            </w:ins>
          </w:p>
        </w:tc>
        <w:tc>
          <w:tcPr>
            <w:tcW w:w="4820" w:type="dxa"/>
            <w:tcBorders>
              <w:bottom w:val="nil"/>
            </w:tcBorders>
            <w:vAlign w:val="center"/>
          </w:tcPr>
          <w:p w14:paraId="4A1ADB37" w14:textId="77777777" w:rsidR="005E1E92" w:rsidRDefault="005E1E92" w:rsidP="00B6442B">
            <w:pPr>
              <w:pStyle w:val="af8"/>
              <w:spacing w:before="120" w:after="120"/>
              <w:jc w:val="center"/>
              <w:rPr>
                <w:ins w:id="8204" w:author="Старжинский Александр Васильевич" w:date="2017-09-25T11:40:00Z"/>
              </w:rPr>
            </w:pPr>
            <w:ins w:id="8205" w:author="Старжинский Александр Васильевич" w:date="2017-09-25T11:40:00Z">
              <w:r>
                <w:t>Описание, правила заполнения на печатной форме</w:t>
              </w:r>
            </w:ins>
          </w:p>
        </w:tc>
      </w:tr>
      <w:tr w:rsidR="005E1E92" w14:paraId="50CC078B" w14:textId="77777777" w:rsidTr="00B6442B">
        <w:trPr>
          <w:cantSplit/>
          <w:ins w:id="8206" w:author="Старжинский Александр Васильевич" w:date="2017-09-25T11:40:00Z"/>
        </w:trPr>
        <w:tc>
          <w:tcPr>
            <w:tcW w:w="720" w:type="dxa"/>
          </w:tcPr>
          <w:p w14:paraId="7A07A357" w14:textId="77777777" w:rsidR="005E1E92" w:rsidRPr="00561088" w:rsidRDefault="005E1E92" w:rsidP="00162E94">
            <w:pPr>
              <w:pStyle w:val="afa"/>
              <w:numPr>
                <w:ilvl w:val="0"/>
                <w:numId w:val="84"/>
              </w:numPr>
              <w:jc w:val="center"/>
              <w:rPr>
                <w:ins w:id="8207" w:author="Старжинский Александр Васильевич" w:date="2017-09-25T11:40:00Z"/>
                <w:rStyle w:val="af9"/>
              </w:rPr>
            </w:pPr>
          </w:p>
        </w:tc>
        <w:tc>
          <w:tcPr>
            <w:tcW w:w="1831" w:type="dxa"/>
          </w:tcPr>
          <w:p w14:paraId="12122B62" w14:textId="77777777" w:rsidR="005E1E92" w:rsidRPr="00561088" w:rsidRDefault="005E1E92" w:rsidP="00B6442B">
            <w:pPr>
              <w:pStyle w:val="ConsPlusNonformat"/>
              <w:widowControl/>
              <w:spacing w:before="120" w:after="120"/>
              <w:rPr>
                <w:ins w:id="8208" w:author="Старжинский Александр Васильевич" w:date="2017-09-25T11:40:00Z"/>
                <w:rFonts w:ascii="Arial" w:hAnsi="Arial" w:cs="Times New Roman"/>
                <w:b/>
                <w:sz w:val="16"/>
              </w:rPr>
            </w:pPr>
            <w:ins w:id="8209" w:author="Старжинский Александр Васильевич" w:date="2017-09-25T11:40:00Z">
              <w:r>
                <w:rPr>
                  <w:rFonts w:ascii="Arial" w:hAnsi="Arial" w:cs="Times New Roman"/>
                  <w:b/>
                  <w:sz w:val="16"/>
                </w:rPr>
                <w:t>№</w:t>
              </w:r>
            </w:ins>
          </w:p>
        </w:tc>
        <w:tc>
          <w:tcPr>
            <w:tcW w:w="2268" w:type="dxa"/>
          </w:tcPr>
          <w:p w14:paraId="5E16FBEF" w14:textId="77777777" w:rsidR="005E1E92" w:rsidRPr="00855F42" w:rsidRDefault="005E1E92" w:rsidP="00B6442B">
            <w:pPr>
              <w:pStyle w:val="afa"/>
              <w:rPr>
                <w:ins w:id="8210" w:author="Старжинский Александр Васильевич" w:date="2017-09-25T11:40:00Z"/>
                <w:lang w:val="en-US"/>
              </w:rPr>
            </w:pPr>
            <w:ins w:id="8211" w:author="Старжинский Александр Васильевич" w:date="2017-09-25T11:40:00Z">
              <w:r>
                <w:rPr>
                  <w:rFonts w:ascii="LiberationSans" w:eastAsiaTheme="minorHAnsi" w:hAnsi="LiberationSans" w:cs="LiberationSans"/>
                  <w:lang w:eastAsia="en-US"/>
                </w:rPr>
                <w:t>DOCUMENTNUMBER</w:t>
              </w:r>
            </w:ins>
          </w:p>
        </w:tc>
        <w:tc>
          <w:tcPr>
            <w:tcW w:w="4820" w:type="dxa"/>
          </w:tcPr>
          <w:p w14:paraId="32CBD58B" w14:textId="77777777" w:rsidR="005E1E92" w:rsidRPr="00C60253" w:rsidRDefault="005E1E92" w:rsidP="00B6442B">
            <w:pPr>
              <w:pStyle w:val="afa"/>
              <w:rPr>
                <w:ins w:id="8212" w:author="Старжинский Александр Васильевич" w:date="2017-09-25T11:40:00Z"/>
              </w:rPr>
            </w:pPr>
            <w:ins w:id="8213" w:author="Старжинский Александр Васильевич" w:date="2017-09-25T11:40:00Z">
              <w:r w:rsidRPr="00C770A7">
                <w:rPr>
                  <w:rFonts w:ascii="LiberationSans" w:eastAsiaTheme="minorHAnsi" w:hAnsi="LiberationSans" w:cs="LiberationSans"/>
                  <w:b/>
                  <w:lang w:eastAsia="en-US"/>
                </w:rPr>
                <w:t xml:space="preserve">Номер </w:t>
              </w:r>
              <w:r>
                <w:rPr>
                  <w:rFonts w:ascii="LiberationSans" w:eastAsiaTheme="minorHAnsi" w:hAnsi="LiberationSans" w:cs="LiberationSans"/>
                  <w:b/>
                  <w:lang w:eastAsia="en-US"/>
                </w:rPr>
                <w:t>документа</w:t>
              </w:r>
            </w:ins>
          </w:p>
        </w:tc>
      </w:tr>
      <w:tr w:rsidR="005E1E92" w14:paraId="5B765794" w14:textId="77777777" w:rsidTr="00B6442B">
        <w:trPr>
          <w:cantSplit/>
          <w:ins w:id="8214" w:author="Старжинский Александр Васильевич" w:date="2017-09-25T11:40:00Z"/>
        </w:trPr>
        <w:tc>
          <w:tcPr>
            <w:tcW w:w="720" w:type="dxa"/>
          </w:tcPr>
          <w:p w14:paraId="3E4A355D" w14:textId="77777777" w:rsidR="005E1E92" w:rsidRPr="00561088" w:rsidRDefault="005E1E92" w:rsidP="00162E94">
            <w:pPr>
              <w:pStyle w:val="afa"/>
              <w:numPr>
                <w:ilvl w:val="0"/>
                <w:numId w:val="84"/>
              </w:numPr>
              <w:jc w:val="center"/>
              <w:rPr>
                <w:ins w:id="8215" w:author="Старжинский Александр Васильевич" w:date="2017-09-25T11:40:00Z"/>
                <w:rStyle w:val="af9"/>
              </w:rPr>
            </w:pPr>
          </w:p>
        </w:tc>
        <w:tc>
          <w:tcPr>
            <w:tcW w:w="1831" w:type="dxa"/>
          </w:tcPr>
          <w:p w14:paraId="3FEE10C5" w14:textId="77777777" w:rsidR="005E1E92" w:rsidRDefault="005E1E92" w:rsidP="00B6442B">
            <w:pPr>
              <w:pStyle w:val="ConsPlusNonformat"/>
              <w:widowControl/>
              <w:spacing w:before="120" w:after="120"/>
              <w:rPr>
                <w:ins w:id="8216" w:author="Старжинский Александр Васильевич" w:date="2017-09-25T11:40:00Z"/>
                <w:rFonts w:ascii="Arial" w:hAnsi="Arial" w:cs="Times New Roman"/>
                <w:b/>
                <w:sz w:val="16"/>
              </w:rPr>
            </w:pPr>
            <w:ins w:id="8217" w:author="Старжинский Александр Васильевич" w:date="2017-09-25T11:40:00Z">
              <w:r>
                <w:rPr>
                  <w:rFonts w:ascii="Arial" w:hAnsi="Arial" w:cs="Times New Roman"/>
                  <w:b/>
                  <w:sz w:val="16"/>
                </w:rPr>
                <w:t>Дата</w:t>
              </w:r>
            </w:ins>
          </w:p>
        </w:tc>
        <w:tc>
          <w:tcPr>
            <w:tcW w:w="2268" w:type="dxa"/>
          </w:tcPr>
          <w:p w14:paraId="2B062332" w14:textId="77777777" w:rsidR="005E1E92" w:rsidRDefault="005E1E92" w:rsidP="00B6442B">
            <w:pPr>
              <w:pStyle w:val="afa"/>
              <w:rPr>
                <w:ins w:id="8218" w:author="Старжинский Александр Васильевич" w:date="2017-09-25T11:40:00Z"/>
                <w:rFonts w:ascii="LiberationSans" w:eastAsiaTheme="minorHAnsi" w:hAnsi="LiberationSans" w:cs="LiberationSans"/>
                <w:lang w:eastAsia="en-US"/>
              </w:rPr>
            </w:pPr>
            <w:ins w:id="8219" w:author="Старжинский Александр Васильевич" w:date="2017-09-25T11:40:00Z">
              <w:r>
                <w:rPr>
                  <w:rFonts w:ascii="LiberationSans" w:eastAsiaTheme="minorHAnsi" w:hAnsi="LiberationSans" w:cs="LiberationSans"/>
                  <w:lang w:eastAsia="en-US"/>
                </w:rPr>
                <w:t>DOCUMENTDATE</w:t>
              </w:r>
            </w:ins>
          </w:p>
        </w:tc>
        <w:tc>
          <w:tcPr>
            <w:tcW w:w="4820" w:type="dxa"/>
          </w:tcPr>
          <w:p w14:paraId="2580EF89" w14:textId="77777777" w:rsidR="005E1E92" w:rsidRDefault="005E1E92" w:rsidP="00B6442B">
            <w:pPr>
              <w:pStyle w:val="afa"/>
              <w:rPr>
                <w:ins w:id="8220" w:author="Старжинский Александр Васильевич" w:date="2017-09-25T11:40:00Z"/>
                <w:rFonts w:ascii="LiberationSans" w:eastAsiaTheme="minorHAnsi" w:hAnsi="LiberationSans" w:cs="LiberationSans"/>
                <w:b/>
                <w:lang w:eastAsia="en-US"/>
              </w:rPr>
            </w:pPr>
            <w:ins w:id="8221" w:author="Старжинский Александр Васильевич" w:date="2017-09-25T11:40:00Z">
              <w:r w:rsidRPr="00C770A7">
                <w:rPr>
                  <w:rFonts w:ascii="LiberationSans" w:eastAsiaTheme="minorHAnsi" w:hAnsi="LiberationSans" w:cs="LiberationSans"/>
                  <w:b/>
                  <w:lang w:eastAsia="en-US"/>
                </w:rPr>
                <w:t>Дата документа</w:t>
              </w:r>
            </w:ins>
          </w:p>
          <w:p w14:paraId="5E72215A" w14:textId="77777777" w:rsidR="005E1E92" w:rsidRPr="00C770A7" w:rsidRDefault="005E1E92" w:rsidP="00B6442B">
            <w:pPr>
              <w:pStyle w:val="afa"/>
              <w:rPr>
                <w:ins w:id="8222" w:author="Старжинский Александр Васильевич" w:date="2017-09-25T11:40:00Z"/>
                <w:rFonts w:ascii="LiberationSans" w:eastAsiaTheme="minorHAnsi" w:hAnsi="LiberationSans" w:cs="LiberationSans"/>
                <w:b/>
                <w:lang w:eastAsia="en-US"/>
              </w:rPr>
            </w:pPr>
            <w:ins w:id="8223" w:author="Старжинский Александр Васильевич" w:date="2017-09-25T11:40:00Z">
              <w:r w:rsidRPr="00C60253">
                <w:rPr>
                  <w:rFonts w:eastAsiaTheme="minorHAnsi"/>
                  <w:lang w:eastAsia="en-US"/>
                </w:rPr>
                <w:t xml:space="preserve">Выводится в формате </w:t>
              </w:r>
              <w:r w:rsidRPr="00C60253">
                <w:rPr>
                  <w:rFonts w:eastAsiaTheme="minorHAnsi"/>
                  <w:lang w:val="en-US" w:eastAsia="en-US"/>
                </w:rPr>
                <w:t>DD</w:t>
              </w:r>
              <w:r w:rsidRPr="00C60253">
                <w:rPr>
                  <w:rFonts w:eastAsiaTheme="minorHAnsi"/>
                  <w:lang w:eastAsia="en-US"/>
                </w:rPr>
                <w:t>.</w:t>
              </w:r>
              <w:r w:rsidRPr="00C60253">
                <w:rPr>
                  <w:rFonts w:eastAsiaTheme="minorHAnsi"/>
                  <w:lang w:val="en-US" w:eastAsia="en-US"/>
                </w:rPr>
                <w:t>MM</w:t>
              </w:r>
              <w:r w:rsidRPr="00C60253">
                <w:rPr>
                  <w:rFonts w:eastAsiaTheme="minorHAnsi"/>
                  <w:lang w:eastAsia="en-US"/>
                </w:rPr>
                <w:t>.</w:t>
              </w:r>
              <w:r w:rsidRPr="00C60253">
                <w:rPr>
                  <w:rFonts w:eastAsiaTheme="minorHAnsi"/>
                  <w:lang w:val="en-US" w:eastAsia="en-US"/>
                </w:rPr>
                <w:t>YYYY</w:t>
              </w:r>
            </w:ins>
          </w:p>
        </w:tc>
      </w:tr>
      <w:tr w:rsidR="005E1E92" w14:paraId="44F003C9" w14:textId="77777777" w:rsidTr="00B6442B">
        <w:trPr>
          <w:cantSplit/>
          <w:ins w:id="8224" w:author="Старжинский Александр Васильевич" w:date="2017-09-25T11:40:00Z"/>
        </w:trPr>
        <w:tc>
          <w:tcPr>
            <w:tcW w:w="720" w:type="dxa"/>
          </w:tcPr>
          <w:p w14:paraId="660AB975" w14:textId="77777777" w:rsidR="005E1E92" w:rsidRPr="00561088" w:rsidRDefault="005E1E92" w:rsidP="00162E94">
            <w:pPr>
              <w:pStyle w:val="afa"/>
              <w:numPr>
                <w:ilvl w:val="0"/>
                <w:numId w:val="84"/>
              </w:numPr>
              <w:jc w:val="center"/>
              <w:rPr>
                <w:ins w:id="8225" w:author="Старжинский Александр Васильевич" w:date="2017-09-25T11:40:00Z"/>
                <w:rStyle w:val="af9"/>
              </w:rPr>
            </w:pPr>
          </w:p>
        </w:tc>
        <w:tc>
          <w:tcPr>
            <w:tcW w:w="1831" w:type="dxa"/>
          </w:tcPr>
          <w:p w14:paraId="44799E89" w14:textId="77777777" w:rsidR="005E1E92" w:rsidRDefault="005E1E92" w:rsidP="00B6442B">
            <w:pPr>
              <w:pStyle w:val="ConsPlusNonformat"/>
              <w:widowControl/>
              <w:spacing w:before="120" w:after="120"/>
              <w:rPr>
                <w:ins w:id="8226" w:author="Старжинский Александр Васильевич" w:date="2017-09-25T11:40:00Z"/>
                <w:rFonts w:ascii="Arial" w:hAnsi="Arial" w:cs="Times New Roman"/>
                <w:b/>
                <w:sz w:val="16"/>
              </w:rPr>
            </w:pPr>
            <w:ins w:id="8227" w:author="Старжинский Александр Васильевич" w:date="2017-09-25T11:40:00Z">
              <w:r>
                <w:rPr>
                  <w:rFonts w:ascii="Arial" w:hAnsi="Arial" w:cs="Times New Roman"/>
                  <w:b/>
                  <w:sz w:val="16"/>
                </w:rPr>
                <w:t>От кого</w:t>
              </w:r>
            </w:ins>
          </w:p>
        </w:tc>
        <w:tc>
          <w:tcPr>
            <w:tcW w:w="2268" w:type="dxa"/>
          </w:tcPr>
          <w:p w14:paraId="08C3D03B" w14:textId="77777777" w:rsidR="005E1E92" w:rsidRDefault="005E1E92" w:rsidP="00B6442B">
            <w:pPr>
              <w:pStyle w:val="afa"/>
              <w:rPr>
                <w:ins w:id="8228" w:author="Старжинский Александр Васильевич" w:date="2017-09-25T11:40:00Z"/>
                <w:rFonts w:ascii="LiberationSans" w:eastAsiaTheme="minorHAnsi" w:hAnsi="LiberationSans" w:cs="LiberationSans"/>
                <w:lang w:eastAsia="en-US"/>
              </w:rPr>
            </w:pPr>
            <w:ins w:id="8229" w:author="Старжинский Александр Васильевич" w:date="2017-09-25T11:40:00Z">
              <w:r>
                <w:rPr>
                  <w:rFonts w:ascii="LiberationSans" w:eastAsiaTheme="minorHAnsi" w:hAnsi="LiberationSans" w:cs="LiberationSans"/>
                  <w:lang w:eastAsia="en-US"/>
                </w:rPr>
                <w:t>PAYERNAME</w:t>
              </w:r>
            </w:ins>
          </w:p>
        </w:tc>
        <w:tc>
          <w:tcPr>
            <w:tcW w:w="4820" w:type="dxa"/>
          </w:tcPr>
          <w:p w14:paraId="5B180E78" w14:textId="77777777" w:rsidR="005E1E92" w:rsidRPr="00C770A7" w:rsidRDefault="005E1E92" w:rsidP="00B6442B">
            <w:pPr>
              <w:pStyle w:val="afa"/>
              <w:rPr>
                <w:ins w:id="8230" w:author="Старжинский Александр Васильевич" w:date="2017-09-25T11:40:00Z"/>
                <w:rFonts w:ascii="LiberationSans" w:eastAsiaTheme="minorHAnsi" w:hAnsi="LiberationSans" w:cs="LiberationSans"/>
                <w:b/>
                <w:lang w:eastAsia="en-US"/>
              </w:rPr>
            </w:pPr>
            <w:ins w:id="8231" w:author="Старжинский Александр Васильевич" w:date="2017-09-25T11:40:00Z">
              <w:r w:rsidRPr="00B432B9">
                <w:rPr>
                  <w:rFonts w:ascii="LiberationSans" w:eastAsiaTheme="minorHAnsi" w:hAnsi="LiberationSans" w:cs="LiberationSans"/>
                  <w:b/>
                  <w:lang w:eastAsia="en-US"/>
                </w:rPr>
                <w:t>Название плательщика</w:t>
              </w:r>
              <w:r>
                <w:rPr>
                  <w:rFonts w:ascii="LiberationSans" w:eastAsiaTheme="minorHAnsi" w:hAnsi="LiberationSans" w:cs="LiberationSans"/>
                  <w:b/>
                  <w:lang w:eastAsia="en-US"/>
                </w:rPr>
                <w:t>.</w:t>
              </w:r>
            </w:ins>
          </w:p>
        </w:tc>
      </w:tr>
      <w:tr w:rsidR="005E1E92" w14:paraId="5C8E2848" w14:textId="77777777" w:rsidTr="00B6442B">
        <w:trPr>
          <w:cantSplit/>
          <w:ins w:id="8232" w:author="Старжинский Александр Васильевич" w:date="2017-09-25T11:40:00Z"/>
        </w:trPr>
        <w:tc>
          <w:tcPr>
            <w:tcW w:w="720" w:type="dxa"/>
          </w:tcPr>
          <w:p w14:paraId="46CE08F7" w14:textId="77777777" w:rsidR="005E1E92" w:rsidRPr="00561088" w:rsidRDefault="005E1E92" w:rsidP="00162E94">
            <w:pPr>
              <w:pStyle w:val="afa"/>
              <w:numPr>
                <w:ilvl w:val="0"/>
                <w:numId w:val="84"/>
              </w:numPr>
              <w:jc w:val="center"/>
              <w:rPr>
                <w:ins w:id="8233" w:author="Старжинский Александр Васильевич" w:date="2017-09-25T11:40:00Z"/>
                <w:rStyle w:val="af9"/>
              </w:rPr>
            </w:pPr>
          </w:p>
        </w:tc>
        <w:tc>
          <w:tcPr>
            <w:tcW w:w="1831" w:type="dxa"/>
          </w:tcPr>
          <w:p w14:paraId="693AC87D" w14:textId="77777777" w:rsidR="005E1E92" w:rsidRDefault="005E1E92" w:rsidP="00B6442B">
            <w:pPr>
              <w:pStyle w:val="ConsPlusNonformat"/>
              <w:widowControl/>
              <w:spacing w:before="120" w:after="120"/>
              <w:rPr>
                <w:ins w:id="8234" w:author="Старжинский Александр Васильевич" w:date="2017-09-25T11:40:00Z"/>
                <w:rFonts w:ascii="Arial" w:hAnsi="Arial" w:cs="Times New Roman"/>
                <w:b/>
                <w:sz w:val="16"/>
              </w:rPr>
            </w:pPr>
            <w:ins w:id="8235" w:author="Старжинский Александр Васильевич" w:date="2017-09-25T11:40:00Z">
              <w:r w:rsidRPr="00592D07">
                <w:rPr>
                  <w:rFonts w:ascii="Arial" w:hAnsi="Arial" w:cs="Arial"/>
                  <w:b/>
                  <w:sz w:val="16"/>
                </w:rPr>
                <w:t>ДЕБЕТ: счет №</w:t>
              </w:r>
            </w:ins>
          </w:p>
        </w:tc>
        <w:tc>
          <w:tcPr>
            <w:tcW w:w="2268" w:type="dxa"/>
          </w:tcPr>
          <w:p w14:paraId="0F2A5EAC" w14:textId="77777777" w:rsidR="005E1E92" w:rsidRDefault="005E1E92" w:rsidP="00B6442B">
            <w:pPr>
              <w:pStyle w:val="afa"/>
              <w:rPr>
                <w:ins w:id="8236" w:author="Старжинский Александр Васильевич" w:date="2017-09-25T11:40:00Z"/>
                <w:rFonts w:ascii="LiberationSans" w:eastAsiaTheme="minorHAnsi" w:hAnsi="LiberationSans" w:cs="LiberationSans"/>
                <w:lang w:eastAsia="en-US"/>
              </w:rPr>
            </w:pPr>
            <w:ins w:id="8237" w:author="Старжинский Александр Васильевич" w:date="2017-09-25T11:40:00Z">
              <w:r w:rsidRPr="00592D07">
                <w:rPr>
                  <w:rFonts w:eastAsiaTheme="minorHAnsi"/>
                  <w:lang w:eastAsia="en-US"/>
                </w:rPr>
                <w:t>PAYERACCOUNT</w:t>
              </w:r>
            </w:ins>
          </w:p>
        </w:tc>
        <w:tc>
          <w:tcPr>
            <w:tcW w:w="4820" w:type="dxa"/>
          </w:tcPr>
          <w:p w14:paraId="677E983E" w14:textId="77777777" w:rsidR="005E1E92" w:rsidRPr="00592D07" w:rsidRDefault="005E1E92" w:rsidP="00B6442B">
            <w:pPr>
              <w:pStyle w:val="afa"/>
              <w:rPr>
                <w:ins w:id="8238" w:author="Старжинский Александр Васильевич" w:date="2017-09-25T11:40:00Z"/>
                <w:rFonts w:eastAsiaTheme="minorHAnsi"/>
                <w:b/>
                <w:lang w:eastAsia="en-US"/>
              </w:rPr>
            </w:pPr>
            <w:ins w:id="8239" w:author="Старжинский Александр Васильевич" w:date="2017-09-25T11:40:00Z">
              <w:r w:rsidRPr="00592D07">
                <w:rPr>
                  <w:rFonts w:eastAsiaTheme="minorHAnsi"/>
                  <w:b/>
                  <w:lang w:eastAsia="en-US"/>
                </w:rPr>
                <w:t>Счет плательщика</w:t>
              </w:r>
              <w:r>
                <w:rPr>
                  <w:rFonts w:eastAsiaTheme="minorHAnsi"/>
                  <w:b/>
                  <w:lang w:eastAsia="en-US"/>
                </w:rPr>
                <w:t>.</w:t>
              </w:r>
            </w:ins>
          </w:p>
          <w:p w14:paraId="7EA35F5B" w14:textId="77777777" w:rsidR="005E1E92" w:rsidRPr="00C770A7" w:rsidRDefault="005E1E92" w:rsidP="00B6442B">
            <w:pPr>
              <w:pStyle w:val="afa"/>
              <w:rPr>
                <w:ins w:id="8240" w:author="Старжинский Александр Васильевич" w:date="2017-09-25T11:40:00Z"/>
                <w:rFonts w:ascii="LiberationSans" w:eastAsiaTheme="minorHAnsi" w:hAnsi="LiberationSans" w:cs="LiberationSans"/>
                <w:b/>
                <w:lang w:eastAsia="en-US"/>
              </w:rPr>
            </w:pPr>
            <w:ins w:id="8241" w:author="Старжинский Александр Васильевич" w:date="2017-09-25T11:40:00Z">
              <w:r w:rsidRPr="00592D07">
                <w:rPr>
                  <w:rFonts w:eastAsiaTheme="minorHAnsi"/>
                  <w:lang w:eastAsia="en-US"/>
                </w:rPr>
                <w:t>Выводится без разделителей.</w:t>
              </w:r>
            </w:ins>
          </w:p>
        </w:tc>
      </w:tr>
      <w:tr w:rsidR="005E1E92" w14:paraId="73DD68A9" w14:textId="77777777" w:rsidTr="00B6442B">
        <w:trPr>
          <w:cantSplit/>
          <w:ins w:id="8242" w:author="Старжинский Александр Васильевич" w:date="2017-09-25T11:40:00Z"/>
        </w:trPr>
        <w:tc>
          <w:tcPr>
            <w:tcW w:w="720" w:type="dxa"/>
          </w:tcPr>
          <w:p w14:paraId="54AC46AB" w14:textId="77777777" w:rsidR="005E1E92" w:rsidRPr="00561088" w:rsidRDefault="005E1E92" w:rsidP="00162E94">
            <w:pPr>
              <w:pStyle w:val="afa"/>
              <w:numPr>
                <w:ilvl w:val="0"/>
                <w:numId w:val="84"/>
              </w:numPr>
              <w:jc w:val="center"/>
              <w:rPr>
                <w:ins w:id="8243" w:author="Старжинский Александр Васильевич" w:date="2017-09-25T11:40:00Z"/>
                <w:rStyle w:val="af9"/>
              </w:rPr>
            </w:pPr>
            <w:bookmarkStart w:id="8244" w:name="_Ref494100480"/>
          </w:p>
        </w:tc>
        <w:bookmarkEnd w:id="8244"/>
        <w:tc>
          <w:tcPr>
            <w:tcW w:w="1831" w:type="dxa"/>
          </w:tcPr>
          <w:p w14:paraId="701FF944" w14:textId="77777777" w:rsidR="005E1E92" w:rsidRDefault="005E1E92" w:rsidP="00B6442B">
            <w:pPr>
              <w:pStyle w:val="ConsPlusNonformat"/>
              <w:widowControl/>
              <w:spacing w:before="120" w:after="120"/>
              <w:rPr>
                <w:ins w:id="8245" w:author="Старжинский Александр Васильевич" w:date="2017-09-25T11:40:00Z"/>
                <w:rFonts w:ascii="Arial" w:hAnsi="Arial" w:cs="Times New Roman"/>
                <w:b/>
                <w:sz w:val="16"/>
              </w:rPr>
            </w:pPr>
            <w:ins w:id="8246" w:author="Старжинский Александр Васильевич" w:date="2017-09-25T11:40:00Z">
              <w:r>
                <w:rPr>
                  <w:rFonts w:ascii="Arial" w:hAnsi="Arial" w:cs="Times New Roman"/>
                  <w:b/>
                  <w:sz w:val="16"/>
                </w:rPr>
                <w:t>Сумма (суммы) цифрами</w:t>
              </w:r>
            </w:ins>
          </w:p>
        </w:tc>
        <w:tc>
          <w:tcPr>
            <w:tcW w:w="2268" w:type="dxa"/>
          </w:tcPr>
          <w:p w14:paraId="15AA9C2B" w14:textId="77777777" w:rsidR="005E1E92" w:rsidRDefault="005E1E92" w:rsidP="00B6442B">
            <w:pPr>
              <w:pStyle w:val="afa"/>
              <w:rPr>
                <w:ins w:id="8247" w:author="Старжинский Александр Васильевич" w:date="2017-09-25T11:40:00Z"/>
                <w:rFonts w:ascii="LiberationSans" w:eastAsiaTheme="minorHAnsi" w:hAnsi="LiberationSans" w:cs="LiberationSans"/>
                <w:lang w:eastAsia="en-US"/>
              </w:rPr>
            </w:pPr>
            <w:ins w:id="8248" w:author="Старжинский Александр Васильевич" w:date="2017-09-25T11:40:00Z">
              <w:r w:rsidRPr="00592D07">
                <w:rPr>
                  <w:rFonts w:eastAsiaTheme="minorHAnsi"/>
                  <w:lang w:eastAsia="en-US"/>
                </w:rPr>
                <w:t>CREDIT</w:t>
              </w:r>
            </w:ins>
          </w:p>
        </w:tc>
        <w:tc>
          <w:tcPr>
            <w:tcW w:w="4820" w:type="dxa"/>
          </w:tcPr>
          <w:p w14:paraId="4D35D7D7" w14:textId="77777777" w:rsidR="005E1E92" w:rsidRDefault="005E1E92" w:rsidP="00B6442B">
            <w:pPr>
              <w:pStyle w:val="afa"/>
              <w:rPr>
                <w:ins w:id="8249" w:author="Старжинский Александр Васильевич" w:date="2017-09-25T11:40:00Z"/>
                <w:rFonts w:eastAsiaTheme="minorHAnsi"/>
                <w:b/>
                <w:lang w:eastAsia="en-US"/>
              </w:rPr>
            </w:pPr>
            <w:ins w:id="8250" w:author="Старжинский Александр Васильевич" w:date="2017-09-25T11:40:00Z">
              <w:r>
                <w:rPr>
                  <w:rFonts w:eastAsiaTheme="minorHAnsi"/>
                  <w:b/>
                  <w:lang w:eastAsia="en-US"/>
                </w:rPr>
                <w:t>Сумма проводки по кредиту цифрами.</w:t>
              </w:r>
            </w:ins>
          </w:p>
          <w:p w14:paraId="25A6321E" w14:textId="77777777" w:rsidR="005E1E92" w:rsidRPr="00C770A7" w:rsidRDefault="005E1E92" w:rsidP="00B6442B">
            <w:pPr>
              <w:pStyle w:val="afa"/>
              <w:rPr>
                <w:ins w:id="8251" w:author="Старжинский Александр Васильевич" w:date="2017-09-25T11:40:00Z"/>
                <w:rFonts w:ascii="LiberationSans" w:eastAsiaTheme="minorHAnsi" w:hAnsi="LiberationSans" w:cs="LiberationSans"/>
                <w:b/>
                <w:lang w:eastAsia="en-US"/>
              </w:rPr>
            </w:pPr>
            <w:ins w:id="8252" w:author="Старжинский Александр Васильевич" w:date="2017-09-25T11:40:00Z">
              <w:r w:rsidRPr="00592D07">
                <w:rPr>
                  <w:rFonts w:eastAsiaTheme="minorHAnsi"/>
                  <w:lang w:eastAsia="en-US"/>
                </w:rPr>
                <w:t>Разделитель дробной части: «–».</w:t>
              </w:r>
            </w:ins>
          </w:p>
        </w:tc>
      </w:tr>
      <w:tr w:rsidR="005E1E92" w14:paraId="427C76F1" w14:textId="77777777" w:rsidTr="00B6442B">
        <w:trPr>
          <w:cantSplit/>
          <w:ins w:id="8253" w:author="Старжинский Александр Васильевич" w:date="2017-09-25T11:40:00Z"/>
        </w:trPr>
        <w:tc>
          <w:tcPr>
            <w:tcW w:w="720" w:type="dxa"/>
          </w:tcPr>
          <w:p w14:paraId="10050B57" w14:textId="77777777" w:rsidR="005E1E92" w:rsidRPr="00561088" w:rsidRDefault="005E1E92" w:rsidP="00162E94">
            <w:pPr>
              <w:pStyle w:val="afa"/>
              <w:numPr>
                <w:ilvl w:val="0"/>
                <w:numId w:val="84"/>
              </w:numPr>
              <w:jc w:val="center"/>
              <w:rPr>
                <w:ins w:id="8254" w:author="Старжинский Александр Васильевич" w:date="2017-09-25T11:40:00Z"/>
                <w:rStyle w:val="af9"/>
              </w:rPr>
            </w:pPr>
          </w:p>
        </w:tc>
        <w:tc>
          <w:tcPr>
            <w:tcW w:w="1831" w:type="dxa"/>
          </w:tcPr>
          <w:p w14:paraId="2C90CA78" w14:textId="77777777" w:rsidR="005E1E92" w:rsidRDefault="005E1E92" w:rsidP="00B6442B">
            <w:pPr>
              <w:pStyle w:val="ConsPlusNonformat"/>
              <w:widowControl/>
              <w:spacing w:before="120" w:after="120"/>
              <w:rPr>
                <w:ins w:id="8255" w:author="Старжинский Александр Васильевич" w:date="2017-09-25T11:40:00Z"/>
                <w:rFonts w:ascii="Arial" w:hAnsi="Arial" w:cs="Times New Roman"/>
                <w:b/>
                <w:sz w:val="16"/>
              </w:rPr>
            </w:pPr>
            <w:ins w:id="8256" w:author="Старжинский Александр Васильевич" w:date="2017-09-25T11:40:00Z">
              <w:r>
                <w:rPr>
                  <w:rFonts w:ascii="Arial" w:hAnsi="Arial" w:cs="Times New Roman"/>
                  <w:b/>
                  <w:sz w:val="16"/>
                </w:rPr>
                <w:t>Получатель</w:t>
              </w:r>
            </w:ins>
          </w:p>
        </w:tc>
        <w:tc>
          <w:tcPr>
            <w:tcW w:w="2268" w:type="dxa"/>
          </w:tcPr>
          <w:p w14:paraId="49B42A78" w14:textId="77777777" w:rsidR="005E1E92" w:rsidRDefault="005E1E92" w:rsidP="00B6442B">
            <w:pPr>
              <w:pStyle w:val="afa"/>
              <w:rPr>
                <w:ins w:id="8257" w:author="Старжинский Александр Васильевич" w:date="2017-09-25T11:40:00Z"/>
                <w:rFonts w:ascii="LiberationSans" w:eastAsiaTheme="minorHAnsi" w:hAnsi="LiberationSans" w:cs="LiberationSans"/>
                <w:lang w:eastAsia="en-US"/>
              </w:rPr>
            </w:pPr>
            <w:ins w:id="8258" w:author="Старжинский Александр Васильевич" w:date="2017-09-25T11:40:00Z">
              <w:r w:rsidRPr="00592D07">
                <w:rPr>
                  <w:rFonts w:eastAsiaTheme="minorHAnsi"/>
                  <w:lang w:eastAsia="en-US"/>
                </w:rPr>
                <w:t>RECEIVERNAME</w:t>
              </w:r>
            </w:ins>
          </w:p>
        </w:tc>
        <w:tc>
          <w:tcPr>
            <w:tcW w:w="4820" w:type="dxa"/>
          </w:tcPr>
          <w:p w14:paraId="1FCE255F" w14:textId="77777777" w:rsidR="005E1E92" w:rsidRPr="00C770A7" w:rsidRDefault="005E1E92" w:rsidP="00B6442B">
            <w:pPr>
              <w:pStyle w:val="afa"/>
              <w:rPr>
                <w:ins w:id="8259" w:author="Старжинский Александр Васильевич" w:date="2017-09-25T11:40:00Z"/>
                <w:rFonts w:ascii="LiberationSans" w:eastAsiaTheme="minorHAnsi" w:hAnsi="LiberationSans" w:cs="LiberationSans"/>
                <w:b/>
                <w:lang w:eastAsia="en-US"/>
              </w:rPr>
            </w:pPr>
            <w:ins w:id="8260" w:author="Старжинский Александр Васильевич" w:date="2017-09-25T11:40:00Z">
              <w:r w:rsidRPr="00592D07">
                <w:rPr>
                  <w:rFonts w:eastAsiaTheme="minorHAnsi"/>
                  <w:b/>
                  <w:lang w:eastAsia="en-US"/>
                </w:rPr>
                <w:t>Название получателя</w:t>
              </w:r>
              <w:r>
                <w:rPr>
                  <w:rFonts w:eastAsiaTheme="minorHAnsi"/>
                  <w:b/>
                  <w:lang w:eastAsia="en-US"/>
                </w:rPr>
                <w:t>.</w:t>
              </w:r>
            </w:ins>
          </w:p>
        </w:tc>
      </w:tr>
      <w:tr w:rsidR="005E1E92" w14:paraId="16F6FE36" w14:textId="77777777" w:rsidTr="00B6442B">
        <w:trPr>
          <w:cantSplit/>
          <w:ins w:id="8261" w:author="Старжинский Александр Васильевич" w:date="2017-09-25T11:40:00Z"/>
        </w:trPr>
        <w:tc>
          <w:tcPr>
            <w:tcW w:w="720" w:type="dxa"/>
          </w:tcPr>
          <w:p w14:paraId="3BEBD5B1" w14:textId="77777777" w:rsidR="005E1E92" w:rsidRPr="00561088" w:rsidRDefault="005E1E92" w:rsidP="00162E94">
            <w:pPr>
              <w:pStyle w:val="afa"/>
              <w:numPr>
                <w:ilvl w:val="0"/>
                <w:numId w:val="84"/>
              </w:numPr>
              <w:jc w:val="center"/>
              <w:rPr>
                <w:ins w:id="8262" w:author="Старжинский Александр Васильевич" w:date="2017-09-25T11:40:00Z"/>
                <w:rStyle w:val="af9"/>
              </w:rPr>
            </w:pPr>
          </w:p>
        </w:tc>
        <w:tc>
          <w:tcPr>
            <w:tcW w:w="1831" w:type="dxa"/>
          </w:tcPr>
          <w:p w14:paraId="6171AE7B" w14:textId="77777777" w:rsidR="005E1E92" w:rsidRDefault="005E1E92" w:rsidP="00B6442B">
            <w:pPr>
              <w:pStyle w:val="ConsPlusNonformat"/>
              <w:widowControl/>
              <w:spacing w:before="120" w:after="120"/>
              <w:rPr>
                <w:ins w:id="8263" w:author="Старжинский Александр Васильевич" w:date="2017-09-25T11:40:00Z"/>
                <w:rFonts w:ascii="Arial" w:hAnsi="Arial" w:cs="Times New Roman"/>
                <w:b/>
                <w:sz w:val="16"/>
              </w:rPr>
            </w:pPr>
            <w:ins w:id="8264" w:author="Старжинский Александр Васильевич" w:date="2017-09-25T11:40:00Z">
              <w:r w:rsidRPr="00592D07">
                <w:rPr>
                  <w:rFonts w:ascii="Arial" w:hAnsi="Arial" w:cs="Arial"/>
                  <w:b/>
                  <w:sz w:val="16"/>
                </w:rPr>
                <w:t>КРЕДИТ: счет №</w:t>
              </w:r>
            </w:ins>
          </w:p>
        </w:tc>
        <w:tc>
          <w:tcPr>
            <w:tcW w:w="2268" w:type="dxa"/>
          </w:tcPr>
          <w:p w14:paraId="613F93F3" w14:textId="77777777" w:rsidR="005E1E92" w:rsidRDefault="005E1E92" w:rsidP="00B6442B">
            <w:pPr>
              <w:pStyle w:val="afa"/>
              <w:rPr>
                <w:ins w:id="8265" w:author="Старжинский Александр Васильевич" w:date="2017-09-25T11:40:00Z"/>
                <w:rFonts w:ascii="LiberationSans" w:eastAsiaTheme="minorHAnsi" w:hAnsi="LiberationSans" w:cs="LiberationSans"/>
                <w:lang w:eastAsia="en-US"/>
              </w:rPr>
            </w:pPr>
            <w:ins w:id="8266" w:author="Старжинский Александр Васильевич" w:date="2017-09-25T11:40:00Z">
              <w:r w:rsidRPr="00592D07">
                <w:rPr>
                  <w:rFonts w:eastAsiaTheme="minorHAnsi"/>
                  <w:lang w:eastAsia="en-US"/>
                </w:rPr>
                <w:t>RECEIVERACCOUNT</w:t>
              </w:r>
            </w:ins>
          </w:p>
        </w:tc>
        <w:tc>
          <w:tcPr>
            <w:tcW w:w="4820" w:type="dxa"/>
          </w:tcPr>
          <w:p w14:paraId="5F1BC75D" w14:textId="77777777" w:rsidR="005E1E92" w:rsidRPr="00592D07" w:rsidRDefault="005E1E92" w:rsidP="00B6442B">
            <w:pPr>
              <w:pStyle w:val="afa"/>
              <w:rPr>
                <w:ins w:id="8267" w:author="Старжинский Александр Васильевич" w:date="2017-09-25T11:40:00Z"/>
                <w:rFonts w:eastAsiaTheme="minorHAnsi"/>
                <w:b/>
                <w:lang w:eastAsia="en-US"/>
              </w:rPr>
            </w:pPr>
            <w:ins w:id="8268" w:author="Старжинский Александр Васильевич" w:date="2017-09-25T11:40:00Z">
              <w:r w:rsidRPr="00592D07">
                <w:rPr>
                  <w:rFonts w:eastAsiaTheme="minorHAnsi"/>
                  <w:b/>
                  <w:lang w:eastAsia="en-US"/>
                </w:rPr>
                <w:t>Счет получателя</w:t>
              </w:r>
              <w:r>
                <w:rPr>
                  <w:rFonts w:eastAsiaTheme="minorHAnsi"/>
                  <w:b/>
                  <w:lang w:eastAsia="en-US"/>
                </w:rPr>
                <w:t>.</w:t>
              </w:r>
            </w:ins>
          </w:p>
          <w:p w14:paraId="47BC1ED0" w14:textId="77777777" w:rsidR="005E1E92" w:rsidRPr="00C770A7" w:rsidRDefault="005E1E92" w:rsidP="00B6442B">
            <w:pPr>
              <w:pStyle w:val="afa"/>
              <w:rPr>
                <w:ins w:id="8269" w:author="Старжинский Александр Васильевич" w:date="2017-09-25T11:40:00Z"/>
                <w:rFonts w:ascii="LiberationSans" w:eastAsiaTheme="minorHAnsi" w:hAnsi="LiberationSans" w:cs="LiberationSans"/>
                <w:b/>
                <w:lang w:eastAsia="en-US"/>
              </w:rPr>
            </w:pPr>
            <w:ins w:id="8270" w:author="Старжинский Александр Васильевич" w:date="2017-09-25T11:40:00Z">
              <w:r w:rsidRPr="00592D07">
                <w:rPr>
                  <w:rFonts w:eastAsiaTheme="minorHAnsi"/>
                  <w:lang w:eastAsia="en-US"/>
                </w:rPr>
                <w:t>Выводится без разделителей.</w:t>
              </w:r>
            </w:ins>
          </w:p>
        </w:tc>
      </w:tr>
      <w:tr w:rsidR="005E1E92" w14:paraId="181C00C0" w14:textId="77777777" w:rsidTr="00B6442B">
        <w:trPr>
          <w:cantSplit/>
          <w:ins w:id="8271" w:author="Старжинский Александр Васильевич" w:date="2017-09-25T11:40:00Z"/>
        </w:trPr>
        <w:tc>
          <w:tcPr>
            <w:tcW w:w="720" w:type="dxa"/>
          </w:tcPr>
          <w:p w14:paraId="1C831FA2" w14:textId="77777777" w:rsidR="005E1E92" w:rsidRPr="00561088" w:rsidRDefault="005E1E92" w:rsidP="00162E94">
            <w:pPr>
              <w:pStyle w:val="afa"/>
              <w:numPr>
                <w:ilvl w:val="0"/>
                <w:numId w:val="84"/>
              </w:numPr>
              <w:jc w:val="center"/>
              <w:rPr>
                <w:ins w:id="8272" w:author="Старжинский Александр Васильевич" w:date="2017-09-25T11:40:00Z"/>
                <w:rStyle w:val="af9"/>
              </w:rPr>
            </w:pPr>
          </w:p>
        </w:tc>
        <w:tc>
          <w:tcPr>
            <w:tcW w:w="1831" w:type="dxa"/>
          </w:tcPr>
          <w:p w14:paraId="6D613E4D" w14:textId="77777777" w:rsidR="005E1E92" w:rsidRDefault="005E1E92" w:rsidP="00B6442B">
            <w:pPr>
              <w:pStyle w:val="ConsPlusNonformat"/>
              <w:widowControl/>
              <w:spacing w:before="120" w:after="120"/>
              <w:rPr>
                <w:ins w:id="8273" w:author="Старжинский Александр Васильевич" w:date="2017-09-25T11:40:00Z"/>
                <w:rFonts w:ascii="Arial" w:hAnsi="Arial" w:cs="Times New Roman"/>
                <w:b/>
                <w:sz w:val="16"/>
              </w:rPr>
            </w:pPr>
            <w:ins w:id="8274" w:author="Старжинский Александр Васильевич" w:date="2017-09-25T11:40:00Z">
              <w:r>
                <w:rPr>
                  <w:rFonts w:ascii="Arial" w:hAnsi="Arial" w:cs="Times New Roman"/>
                  <w:b/>
                  <w:sz w:val="16"/>
                </w:rPr>
                <w:t>ИНН</w:t>
              </w:r>
            </w:ins>
          </w:p>
        </w:tc>
        <w:tc>
          <w:tcPr>
            <w:tcW w:w="2268" w:type="dxa"/>
          </w:tcPr>
          <w:p w14:paraId="469FEF82" w14:textId="77777777" w:rsidR="005E1E92" w:rsidRDefault="005E1E92" w:rsidP="00B6442B">
            <w:pPr>
              <w:pStyle w:val="afa"/>
              <w:rPr>
                <w:ins w:id="8275" w:author="Старжинский Александр Васильевич" w:date="2017-09-25T11:40:00Z"/>
                <w:rFonts w:ascii="LiberationSans" w:eastAsiaTheme="minorHAnsi" w:hAnsi="LiberationSans" w:cs="LiberationSans"/>
                <w:lang w:eastAsia="en-US"/>
              </w:rPr>
            </w:pPr>
            <w:ins w:id="8276" w:author="Старжинский Александр Васильевич" w:date="2017-09-25T11:40:00Z">
              <w:r>
                <w:rPr>
                  <w:rFonts w:ascii="LiberationSans" w:eastAsiaTheme="minorHAnsi" w:hAnsi="LiberationSans" w:cs="LiberationSans"/>
                  <w:lang w:eastAsia="en-US"/>
                </w:rPr>
                <w:t>RECEIVERINN</w:t>
              </w:r>
            </w:ins>
          </w:p>
        </w:tc>
        <w:tc>
          <w:tcPr>
            <w:tcW w:w="4820" w:type="dxa"/>
          </w:tcPr>
          <w:p w14:paraId="00B4187C" w14:textId="77777777" w:rsidR="005E1E92" w:rsidRPr="00C770A7" w:rsidRDefault="005E1E92" w:rsidP="00B6442B">
            <w:pPr>
              <w:pStyle w:val="afa"/>
              <w:rPr>
                <w:ins w:id="8277" w:author="Старжинский Александр Васильевич" w:date="2017-09-25T11:40:00Z"/>
                <w:rFonts w:ascii="LiberationSans" w:eastAsiaTheme="minorHAnsi" w:hAnsi="LiberationSans" w:cs="LiberationSans"/>
                <w:b/>
                <w:lang w:eastAsia="en-US"/>
              </w:rPr>
            </w:pPr>
            <w:ins w:id="8278" w:author="Старжинский Александр Васильевич" w:date="2017-09-25T11:40:00Z">
              <w:r w:rsidRPr="00203FF9">
                <w:rPr>
                  <w:rFonts w:ascii="LiberationSans" w:eastAsiaTheme="minorHAnsi" w:hAnsi="LiberationSans" w:cs="LiberationSans"/>
                  <w:b/>
                  <w:lang w:eastAsia="en-US"/>
                </w:rPr>
                <w:t>ИНН получателя.</w:t>
              </w:r>
            </w:ins>
          </w:p>
        </w:tc>
      </w:tr>
      <w:tr w:rsidR="005E1E92" w14:paraId="766C8DE1" w14:textId="77777777" w:rsidTr="00B6442B">
        <w:trPr>
          <w:cantSplit/>
          <w:ins w:id="8279" w:author="Старжинский Александр Васильевич" w:date="2017-09-25T11:40:00Z"/>
        </w:trPr>
        <w:tc>
          <w:tcPr>
            <w:tcW w:w="720" w:type="dxa"/>
          </w:tcPr>
          <w:p w14:paraId="055585F8" w14:textId="77777777" w:rsidR="005E1E92" w:rsidRPr="00561088" w:rsidRDefault="005E1E92" w:rsidP="00162E94">
            <w:pPr>
              <w:pStyle w:val="afa"/>
              <w:numPr>
                <w:ilvl w:val="0"/>
                <w:numId w:val="84"/>
              </w:numPr>
              <w:jc w:val="center"/>
              <w:rPr>
                <w:ins w:id="8280" w:author="Старжинский Александр Васильевич" w:date="2017-09-25T11:40:00Z"/>
                <w:rStyle w:val="af9"/>
              </w:rPr>
            </w:pPr>
          </w:p>
        </w:tc>
        <w:tc>
          <w:tcPr>
            <w:tcW w:w="1831" w:type="dxa"/>
          </w:tcPr>
          <w:p w14:paraId="3D012D42" w14:textId="77777777" w:rsidR="005E1E92" w:rsidRDefault="005E1E92" w:rsidP="00B6442B">
            <w:pPr>
              <w:pStyle w:val="ConsPlusNonformat"/>
              <w:widowControl/>
              <w:spacing w:before="120" w:after="120"/>
              <w:rPr>
                <w:ins w:id="8281" w:author="Старжинский Александр Васильевич" w:date="2017-09-25T11:40:00Z"/>
                <w:rFonts w:ascii="Arial" w:hAnsi="Arial" w:cs="Times New Roman"/>
                <w:b/>
                <w:sz w:val="16"/>
              </w:rPr>
            </w:pPr>
            <w:ins w:id="8282" w:author="Старжинский Александр Васильевич" w:date="2017-09-25T11:40:00Z">
              <w:r>
                <w:rPr>
                  <w:rFonts w:ascii="Arial" w:hAnsi="Arial" w:cs="Times New Roman"/>
                  <w:b/>
                  <w:sz w:val="16"/>
                </w:rPr>
                <w:t>Счет №</w:t>
              </w:r>
            </w:ins>
          </w:p>
        </w:tc>
        <w:tc>
          <w:tcPr>
            <w:tcW w:w="2268" w:type="dxa"/>
          </w:tcPr>
          <w:p w14:paraId="71321AF9" w14:textId="77777777" w:rsidR="005E1E92" w:rsidRDefault="005E1E92" w:rsidP="00B6442B">
            <w:pPr>
              <w:pStyle w:val="afa"/>
              <w:rPr>
                <w:ins w:id="8283" w:author="Старжинский Александр Васильевич" w:date="2017-09-25T11:40:00Z"/>
                <w:rFonts w:ascii="LiberationSans" w:eastAsiaTheme="minorHAnsi" w:hAnsi="LiberationSans" w:cs="LiberationSans"/>
                <w:lang w:eastAsia="en-US"/>
              </w:rPr>
            </w:pPr>
            <w:ins w:id="8284" w:author="Старжинский Александр Васильевич" w:date="2017-09-25T11:40:00Z">
              <w:r w:rsidRPr="00592D07">
                <w:rPr>
                  <w:rFonts w:eastAsiaTheme="minorHAnsi"/>
                  <w:lang w:eastAsia="en-US"/>
                </w:rPr>
                <w:t>RECEIVERACCOUNT</w:t>
              </w:r>
            </w:ins>
          </w:p>
        </w:tc>
        <w:tc>
          <w:tcPr>
            <w:tcW w:w="4820" w:type="dxa"/>
          </w:tcPr>
          <w:p w14:paraId="2A41AA76" w14:textId="77777777" w:rsidR="005E1E92" w:rsidRPr="00592D07" w:rsidRDefault="005E1E92" w:rsidP="00B6442B">
            <w:pPr>
              <w:pStyle w:val="afa"/>
              <w:rPr>
                <w:ins w:id="8285" w:author="Старжинский Александр Васильевич" w:date="2017-09-25T11:40:00Z"/>
                <w:rFonts w:eastAsiaTheme="minorHAnsi"/>
                <w:b/>
                <w:lang w:eastAsia="en-US"/>
              </w:rPr>
            </w:pPr>
            <w:ins w:id="8286" w:author="Старжинский Александр Васильевич" w:date="2017-09-25T11:40:00Z">
              <w:r w:rsidRPr="00592D07">
                <w:rPr>
                  <w:rFonts w:eastAsiaTheme="minorHAnsi"/>
                  <w:b/>
                  <w:lang w:eastAsia="en-US"/>
                </w:rPr>
                <w:t>Счет получателя</w:t>
              </w:r>
              <w:r>
                <w:rPr>
                  <w:rFonts w:eastAsiaTheme="minorHAnsi"/>
                  <w:b/>
                  <w:lang w:eastAsia="en-US"/>
                </w:rPr>
                <w:t>.</w:t>
              </w:r>
            </w:ins>
          </w:p>
          <w:p w14:paraId="343528D7" w14:textId="77777777" w:rsidR="005E1E92" w:rsidRPr="00C770A7" w:rsidRDefault="005E1E92" w:rsidP="00B6442B">
            <w:pPr>
              <w:pStyle w:val="afa"/>
              <w:rPr>
                <w:ins w:id="8287" w:author="Старжинский Александр Васильевич" w:date="2017-09-25T11:40:00Z"/>
                <w:rFonts w:ascii="LiberationSans" w:eastAsiaTheme="minorHAnsi" w:hAnsi="LiberationSans" w:cs="LiberationSans"/>
                <w:b/>
                <w:lang w:eastAsia="en-US"/>
              </w:rPr>
            </w:pPr>
            <w:ins w:id="8288" w:author="Старжинский Александр Васильевич" w:date="2017-09-25T11:40:00Z">
              <w:r w:rsidRPr="00592D07">
                <w:rPr>
                  <w:rFonts w:eastAsiaTheme="minorHAnsi"/>
                  <w:lang w:eastAsia="en-US"/>
                </w:rPr>
                <w:t>Выводится без разделителей.</w:t>
              </w:r>
            </w:ins>
          </w:p>
        </w:tc>
      </w:tr>
      <w:tr w:rsidR="005E1E92" w14:paraId="506C6E4F" w14:textId="77777777" w:rsidTr="00B6442B">
        <w:trPr>
          <w:cantSplit/>
          <w:ins w:id="8289" w:author="Старжинский Александр Васильевич" w:date="2017-09-25T11:40:00Z"/>
        </w:trPr>
        <w:tc>
          <w:tcPr>
            <w:tcW w:w="720" w:type="dxa"/>
          </w:tcPr>
          <w:p w14:paraId="3D8BDF68" w14:textId="77777777" w:rsidR="005E1E92" w:rsidRPr="00561088" w:rsidRDefault="005E1E92" w:rsidP="00162E94">
            <w:pPr>
              <w:pStyle w:val="afa"/>
              <w:numPr>
                <w:ilvl w:val="0"/>
                <w:numId w:val="84"/>
              </w:numPr>
              <w:jc w:val="center"/>
              <w:rPr>
                <w:ins w:id="8290" w:author="Старжинский Александр Васильевич" w:date="2017-09-25T11:40:00Z"/>
                <w:rStyle w:val="af9"/>
              </w:rPr>
            </w:pPr>
          </w:p>
        </w:tc>
        <w:tc>
          <w:tcPr>
            <w:tcW w:w="1831" w:type="dxa"/>
          </w:tcPr>
          <w:p w14:paraId="3A067D8F" w14:textId="77777777" w:rsidR="005E1E92" w:rsidRDefault="005E1E92" w:rsidP="00B6442B">
            <w:pPr>
              <w:pStyle w:val="ConsPlusNonformat"/>
              <w:widowControl/>
              <w:spacing w:before="120" w:after="120"/>
              <w:rPr>
                <w:ins w:id="8291" w:author="Старжинский Александр Васильевич" w:date="2017-09-25T11:40:00Z"/>
                <w:rFonts w:ascii="Arial" w:hAnsi="Arial" w:cs="Times New Roman"/>
                <w:b/>
                <w:sz w:val="16"/>
              </w:rPr>
            </w:pPr>
            <w:ins w:id="8292" w:author="Старжинский Александр Васильевич" w:date="2017-09-25T11:40:00Z">
              <w:r>
                <w:rPr>
                  <w:rFonts w:ascii="Arial" w:hAnsi="Arial" w:cs="Arial"/>
                  <w:b/>
                  <w:sz w:val="16"/>
                </w:rPr>
                <w:t>с</w:t>
              </w:r>
              <w:r w:rsidRPr="00592D07">
                <w:rPr>
                  <w:rFonts w:ascii="Arial" w:hAnsi="Arial" w:cs="Arial"/>
                  <w:b/>
                  <w:sz w:val="16"/>
                </w:rPr>
                <w:t>имвол</w:t>
              </w:r>
            </w:ins>
          </w:p>
        </w:tc>
        <w:tc>
          <w:tcPr>
            <w:tcW w:w="2268" w:type="dxa"/>
          </w:tcPr>
          <w:p w14:paraId="260BBC8E" w14:textId="77777777" w:rsidR="005E1E92" w:rsidRDefault="005E1E92" w:rsidP="00B6442B">
            <w:pPr>
              <w:pStyle w:val="afa"/>
              <w:rPr>
                <w:ins w:id="8293" w:author="Старжинский Александр Васильевич" w:date="2017-09-25T11:40:00Z"/>
                <w:rFonts w:ascii="LiberationSans" w:eastAsiaTheme="minorHAnsi" w:hAnsi="LiberationSans" w:cs="LiberationSans"/>
                <w:lang w:eastAsia="en-US"/>
              </w:rPr>
            </w:pPr>
            <w:ins w:id="8294" w:author="Старжинский Александр Васильевич" w:date="2017-09-25T11:40:00Z">
              <w:r w:rsidRPr="00592D07">
                <w:rPr>
                  <w:rFonts w:eastAsiaTheme="minorHAnsi"/>
                  <w:lang w:eastAsia="en-US"/>
                </w:rPr>
                <w:t>CASHSYMBOL</w:t>
              </w:r>
            </w:ins>
          </w:p>
        </w:tc>
        <w:tc>
          <w:tcPr>
            <w:tcW w:w="4820" w:type="dxa"/>
          </w:tcPr>
          <w:p w14:paraId="2B4D52C1" w14:textId="702224F1" w:rsidR="005E1E92" w:rsidRPr="00C770A7" w:rsidRDefault="005E1E92" w:rsidP="00C402E0">
            <w:pPr>
              <w:pStyle w:val="afa"/>
              <w:rPr>
                <w:ins w:id="8295" w:author="Старжинский Александр Васильевич" w:date="2017-09-25T11:40:00Z"/>
                <w:rFonts w:ascii="LiberationSans" w:eastAsiaTheme="minorHAnsi" w:hAnsi="LiberationSans" w:cs="LiberationSans"/>
                <w:b/>
                <w:lang w:eastAsia="en-US"/>
              </w:rPr>
            </w:pPr>
            <w:ins w:id="8296" w:author="Старжинский Александр Васильевич" w:date="2017-09-25T11:40:00Z">
              <w:r w:rsidRPr="00592D07">
                <w:rPr>
                  <w:rFonts w:eastAsiaTheme="minorHAnsi"/>
                  <w:b/>
                  <w:lang w:eastAsia="en-US"/>
                </w:rPr>
                <w:t xml:space="preserve">Символ по справочнику </w:t>
              </w:r>
            </w:ins>
            <w:ins w:id="8297" w:author="Старжинский Александр Васильевич" w:date="2017-09-27T17:17:00Z">
              <w:r w:rsidR="00C402E0">
                <w:rPr>
                  <w:rFonts w:eastAsiaTheme="minorHAnsi"/>
                  <w:b/>
                  <w:lang w:eastAsia="en-US"/>
                </w:rPr>
                <w:t>кассовых символов</w:t>
              </w:r>
            </w:ins>
            <w:ins w:id="8298" w:author="Старжинский Александр Васильевич" w:date="2017-09-25T11:40:00Z">
              <w:r>
                <w:rPr>
                  <w:rFonts w:eastAsiaTheme="minorHAnsi"/>
                  <w:b/>
                  <w:lang w:eastAsia="en-US"/>
                </w:rPr>
                <w:t>.</w:t>
              </w:r>
            </w:ins>
          </w:p>
        </w:tc>
      </w:tr>
      <w:tr w:rsidR="005E1E92" w14:paraId="15C251BA" w14:textId="77777777" w:rsidTr="00B6442B">
        <w:trPr>
          <w:cantSplit/>
          <w:ins w:id="8299" w:author="Старжинский Александр Васильевич" w:date="2017-09-25T11:40:00Z"/>
        </w:trPr>
        <w:tc>
          <w:tcPr>
            <w:tcW w:w="720" w:type="dxa"/>
          </w:tcPr>
          <w:p w14:paraId="6AD0AF61" w14:textId="77777777" w:rsidR="005E1E92" w:rsidRPr="00561088" w:rsidRDefault="005E1E92" w:rsidP="00162E94">
            <w:pPr>
              <w:pStyle w:val="afa"/>
              <w:numPr>
                <w:ilvl w:val="0"/>
                <w:numId w:val="84"/>
              </w:numPr>
              <w:jc w:val="center"/>
              <w:rPr>
                <w:ins w:id="8300" w:author="Старжинский Александр Васильевич" w:date="2017-09-25T11:40:00Z"/>
                <w:rStyle w:val="af9"/>
              </w:rPr>
            </w:pPr>
          </w:p>
        </w:tc>
        <w:tc>
          <w:tcPr>
            <w:tcW w:w="1831" w:type="dxa"/>
          </w:tcPr>
          <w:p w14:paraId="62E4FE8B" w14:textId="77777777" w:rsidR="005E1E92" w:rsidRDefault="005E1E92" w:rsidP="00B6442B">
            <w:pPr>
              <w:pStyle w:val="ConsPlusNonformat"/>
              <w:widowControl/>
              <w:spacing w:before="120" w:after="120"/>
              <w:rPr>
                <w:ins w:id="8301" w:author="Старжинский Александр Васильевич" w:date="2017-09-25T11:40:00Z"/>
                <w:rFonts w:ascii="Arial" w:hAnsi="Arial" w:cs="Times New Roman"/>
                <w:b/>
                <w:sz w:val="16"/>
              </w:rPr>
            </w:pPr>
            <w:ins w:id="8302" w:author="Старжинский Александр Васильевич" w:date="2017-09-25T11:40:00Z">
              <w:r>
                <w:rPr>
                  <w:rFonts w:ascii="Arial" w:hAnsi="Arial" w:cs="Times New Roman"/>
                  <w:b/>
                  <w:sz w:val="16"/>
                </w:rPr>
                <w:t>сумма</w:t>
              </w:r>
            </w:ins>
          </w:p>
        </w:tc>
        <w:tc>
          <w:tcPr>
            <w:tcW w:w="2268" w:type="dxa"/>
          </w:tcPr>
          <w:p w14:paraId="06060054" w14:textId="77777777" w:rsidR="005E1E92" w:rsidRDefault="005E1E92" w:rsidP="00B6442B">
            <w:pPr>
              <w:pStyle w:val="afa"/>
              <w:rPr>
                <w:ins w:id="8303" w:author="Старжинский Александр Васильевич" w:date="2017-09-25T11:40:00Z"/>
                <w:rFonts w:ascii="LiberationSans" w:eastAsiaTheme="minorHAnsi" w:hAnsi="LiberationSans" w:cs="LiberationSans"/>
                <w:lang w:eastAsia="en-US"/>
              </w:rPr>
            </w:pPr>
            <w:ins w:id="8304" w:author="Старжинский Александр Васильевич" w:date="2017-09-25T11:40:00Z">
              <w:r w:rsidRPr="00592D07">
                <w:rPr>
                  <w:rFonts w:eastAsiaTheme="minorHAnsi"/>
                  <w:lang w:eastAsia="en-US"/>
                </w:rPr>
                <w:t>CREDIT</w:t>
              </w:r>
            </w:ins>
          </w:p>
        </w:tc>
        <w:tc>
          <w:tcPr>
            <w:tcW w:w="4820" w:type="dxa"/>
          </w:tcPr>
          <w:p w14:paraId="2F474439" w14:textId="77777777" w:rsidR="005E1E92" w:rsidRDefault="005E1E92" w:rsidP="00B6442B">
            <w:pPr>
              <w:pStyle w:val="afa"/>
              <w:rPr>
                <w:ins w:id="8305" w:author="Старжинский Александр Васильевич" w:date="2017-09-25T11:40:00Z"/>
              </w:rPr>
            </w:pPr>
            <w:ins w:id="8306" w:author="Старжинский Александр Васильевич" w:date="2017-09-25T11:40:00Z">
              <w:r>
                <w:rPr>
                  <w:rFonts w:eastAsiaTheme="minorHAnsi"/>
                  <w:b/>
                  <w:lang w:eastAsia="en-US"/>
                </w:rPr>
                <w:t>Сумма проводки</w:t>
              </w:r>
              <w:r>
                <w:t>.</w:t>
              </w:r>
            </w:ins>
          </w:p>
          <w:p w14:paraId="5C1110E7" w14:textId="77777777" w:rsidR="005E1E92" w:rsidRPr="00C770A7" w:rsidRDefault="005E1E92" w:rsidP="00B6442B">
            <w:pPr>
              <w:pStyle w:val="afa"/>
              <w:rPr>
                <w:ins w:id="8307" w:author="Старжинский Александр Васильевич" w:date="2017-09-25T11:40:00Z"/>
                <w:rFonts w:ascii="LiberationSans" w:eastAsiaTheme="minorHAnsi" w:hAnsi="LiberationSans" w:cs="LiberationSans"/>
                <w:b/>
                <w:lang w:eastAsia="en-US"/>
              </w:rPr>
            </w:pPr>
            <w:ins w:id="8308" w:author="Старжинский Александр Васильевич" w:date="2017-09-25T11:40:00Z">
              <w:r w:rsidRPr="00592D07">
                <w:t xml:space="preserve">Выводится сумма, соответствующая </w:t>
              </w:r>
              <w:r>
                <w:t xml:space="preserve">значению в </w:t>
              </w:r>
              <w:r w:rsidRPr="00592D07">
                <w:t>пол</w:t>
              </w:r>
              <w:r>
                <w:t>е</w:t>
              </w:r>
              <w:r w:rsidRPr="00592D07">
                <w:t xml:space="preserve"> [</w:t>
              </w:r>
              <w:r>
                <w:fldChar w:fldCharType="begin"/>
              </w:r>
              <w:r>
                <w:instrText xml:space="preserve"> REF _Ref494100480 \r \h </w:instrText>
              </w:r>
            </w:ins>
            <w:ins w:id="8309" w:author="Старжинский Александр Васильевич" w:date="2017-09-25T11:40:00Z">
              <w:r>
                <w:fldChar w:fldCharType="separate"/>
              </w:r>
            </w:ins>
            <w:ins w:id="8310" w:author="Феданкова Любовь Анатольевна" w:date="2019-10-09T12:38:00Z">
              <w:r w:rsidR="00031B2C">
                <w:t>5</w:t>
              </w:r>
            </w:ins>
            <w:ins w:id="8311" w:author="Старжинский Александр Васильевич" w:date="2017-09-25T11:40:00Z">
              <w:r>
                <w:fldChar w:fldCharType="end"/>
              </w:r>
              <w:r w:rsidRPr="00592D07">
                <w:t>].</w:t>
              </w:r>
              <w:r>
                <w:t xml:space="preserve"> </w:t>
              </w:r>
              <w:r w:rsidRPr="00592D07">
                <w:rPr>
                  <w:rFonts w:eastAsiaTheme="minorHAnsi"/>
                  <w:lang w:eastAsia="en-US"/>
                </w:rPr>
                <w:t>Разделитель дробной части: «–».</w:t>
              </w:r>
            </w:ins>
          </w:p>
        </w:tc>
      </w:tr>
      <w:tr w:rsidR="005E1E92" w14:paraId="53EA7E1C" w14:textId="77777777" w:rsidTr="00B6442B">
        <w:trPr>
          <w:cantSplit/>
          <w:ins w:id="8312" w:author="Старжинский Александр Васильевич" w:date="2017-09-25T11:40:00Z"/>
        </w:trPr>
        <w:tc>
          <w:tcPr>
            <w:tcW w:w="720" w:type="dxa"/>
          </w:tcPr>
          <w:p w14:paraId="5AC5FDF2" w14:textId="77777777" w:rsidR="005E1E92" w:rsidRPr="00561088" w:rsidRDefault="005E1E92" w:rsidP="00162E94">
            <w:pPr>
              <w:pStyle w:val="afa"/>
              <w:numPr>
                <w:ilvl w:val="0"/>
                <w:numId w:val="84"/>
              </w:numPr>
              <w:jc w:val="center"/>
              <w:rPr>
                <w:ins w:id="8313" w:author="Старжинский Александр Васильевич" w:date="2017-09-25T11:40:00Z"/>
                <w:rStyle w:val="af9"/>
              </w:rPr>
            </w:pPr>
          </w:p>
        </w:tc>
        <w:tc>
          <w:tcPr>
            <w:tcW w:w="1831" w:type="dxa"/>
          </w:tcPr>
          <w:p w14:paraId="78AC21A6" w14:textId="77777777" w:rsidR="005E1E92" w:rsidRDefault="005E1E92" w:rsidP="00B6442B">
            <w:pPr>
              <w:pStyle w:val="ConsPlusNonformat"/>
              <w:widowControl/>
              <w:spacing w:before="120" w:after="120"/>
              <w:rPr>
                <w:ins w:id="8314" w:author="Старжинский Александр Васильевич" w:date="2017-09-25T11:40:00Z"/>
                <w:rFonts w:ascii="Arial" w:hAnsi="Arial" w:cs="Times New Roman"/>
                <w:b/>
                <w:sz w:val="16"/>
              </w:rPr>
            </w:pPr>
            <w:ins w:id="8315" w:author="Старжинский Александр Васильевич" w:date="2017-09-25T11:40:00Z">
              <w:r>
                <w:rPr>
                  <w:rFonts w:ascii="Arial" w:hAnsi="Arial" w:cs="Times New Roman"/>
                  <w:b/>
                  <w:sz w:val="16"/>
                </w:rPr>
                <w:t xml:space="preserve">Наименование </w:t>
              </w:r>
              <w:r>
                <w:rPr>
                  <w:rFonts w:ascii="Arial" w:hAnsi="Arial" w:cs="Times New Roman"/>
                  <w:b/>
                  <w:noProof/>
                  <w:sz w:val="16"/>
                </w:rPr>
                <w:t>банка-вносителя</w:t>
              </w:r>
            </w:ins>
          </w:p>
        </w:tc>
        <w:tc>
          <w:tcPr>
            <w:tcW w:w="2268" w:type="dxa"/>
          </w:tcPr>
          <w:p w14:paraId="7E93DD5B" w14:textId="77777777" w:rsidR="005E1E92" w:rsidRDefault="005E1E92" w:rsidP="00B6442B">
            <w:pPr>
              <w:pStyle w:val="afa"/>
              <w:rPr>
                <w:ins w:id="8316" w:author="Старжинский Александр Васильевич" w:date="2017-09-25T11:40:00Z"/>
                <w:rFonts w:ascii="LiberationSans" w:eastAsiaTheme="minorHAnsi" w:hAnsi="LiberationSans" w:cs="LiberationSans"/>
                <w:lang w:eastAsia="en-US"/>
              </w:rPr>
            </w:pPr>
            <w:ins w:id="8317" w:author="Старжинский Александр Васильевич" w:date="2017-09-25T11:40:00Z">
              <w:r w:rsidRPr="00592D07">
                <w:rPr>
                  <w:rFonts w:eastAsiaTheme="minorHAnsi"/>
                  <w:lang w:eastAsia="en-US"/>
                </w:rPr>
                <w:t>PAYERBANKNAME</w:t>
              </w:r>
            </w:ins>
          </w:p>
        </w:tc>
        <w:tc>
          <w:tcPr>
            <w:tcW w:w="4820" w:type="dxa"/>
          </w:tcPr>
          <w:p w14:paraId="099FD63C" w14:textId="77777777" w:rsidR="005E1E92" w:rsidRPr="00C770A7" w:rsidRDefault="005E1E92" w:rsidP="00B6442B">
            <w:pPr>
              <w:pStyle w:val="afa"/>
              <w:rPr>
                <w:ins w:id="8318" w:author="Старжинский Александр Васильевич" w:date="2017-09-25T11:40:00Z"/>
                <w:rFonts w:ascii="LiberationSans" w:eastAsiaTheme="minorHAnsi" w:hAnsi="LiberationSans" w:cs="LiberationSans"/>
                <w:b/>
                <w:lang w:eastAsia="en-US"/>
              </w:rPr>
            </w:pPr>
            <w:ins w:id="8319" w:author="Старжинский Александр Васильевич" w:date="2017-09-25T11:40:00Z">
              <w:r w:rsidRPr="00592D07">
                <w:rPr>
                  <w:rFonts w:eastAsiaTheme="minorHAnsi"/>
                  <w:b/>
                  <w:lang w:eastAsia="en-US"/>
                </w:rPr>
                <w:t>Банк плательщика</w:t>
              </w:r>
              <w:r>
                <w:rPr>
                  <w:rFonts w:eastAsiaTheme="minorHAnsi"/>
                  <w:b/>
                  <w:lang w:eastAsia="en-US"/>
                </w:rPr>
                <w:t>.</w:t>
              </w:r>
            </w:ins>
          </w:p>
        </w:tc>
      </w:tr>
      <w:tr w:rsidR="005E1E92" w14:paraId="1DCDE007" w14:textId="77777777" w:rsidTr="00B6442B">
        <w:trPr>
          <w:cantSplit/>
          <w:ins w:id="8320" w:author="Старжинский Александр Васильевич" w:date="2017-09-25T11:40:00Z"/>
        </w:trPr>
        <w:tc>
          <w:tcPr>
            <w:tcW w:w="720" w:type="dxa"/>
          </w:tcPr>
          <w:p w14:paraId="65F4C87E" w14:textId="77777777" w:rsidR="005E1E92" w:rsidRPr="00561088" w:rsidRDefault="005E1E92" w:rsidP="00162E94">
            <w:pPr>
              <w:pStyle w:val="afa"/>
              <w:numPr>
                <w:ilvl w:val="0"/>
                <w:numId w:val="84"/>
              </w:numPr>
              <w:jc w:val="center"/>
              <w:rPr>
                <w:ins w:id="8321" w:author="Старжинский Александр Васильевич" w:date="2017-09-25T11:40:00Z"/>
                <w:rStyle w:val="af9"/>
              </w:rPr>
            </w:pPr>
          </w:p>
        </w:tc>
        <w:tc>
          <w:tcPr>
            <w:tcW w:w="1831" w:type="dxa"/>
          </w:tcPr>
          <w:p w14:paraId="7ABC7F2F" w14:textId="77777777" w:rsidR="005E1E92" w:rsidRDefault="005E1E92" w:rsidP="00B6442B">
            <w:pPr>
              <w:pStyle w:val="ConsPlusNonformat"/>
              <w:widowControl/>
              <w:spacing w:before="120" w:after="120"/>
              <w:rPr>
                <w:ins w:id="8322" w:author="Старжинский Александр Васильевич" w:date="2017-09-25T11:40:00Z"/>
                <w:rFonts w:ascii="Arial" w:hAnsi="Arial" w:cs="Times New Roman"/>
                <w:b/>
                <w:sz w:val="16"/>
              </w:rPr>
            </w:pPr>
            <w:ins w:id="8323" w:author="Старжинский Александр Васильевич" w:date="2017-09-25T11:40:00Z">
              <w:r>
                <w:rPr>
                  <w:rFonts w:ascii="Arial" w:hAnsi="Arial" w:cs="Times New Roman"/>
                  <w:b/>
                  <w:sz w:val="16"/>
                </w:rPr>
                <w:t>БИК</w:t>
              </w:r>
            </w:ins>
          </w:p>
        </w:tc>
        <w:tc>
          <w:tcPr>
            <w:tcW w:w="2268" w:type="dxa"/>
          </w:tcPr>
          <w:p w14:paraId="2C68201E" w14:textId="77777777" w:rsidR="005E1E92" w:rsidRDefault="005E1E92" w:rsidP="00B6442B">
            <w:pPr>
              <w:pStyle w:val="afa"/>
              <w:rPr>
                <w:ins w:id="8324" w:author="Старжинский Александр Васильевич" w:date="2017-09-25T11:40:00Z"/>
                <w:rFonts w:ascii="LiberationSans" w:eastAsiaTheme="minorHAnsi" w:hAnsi="LiberationSans" w:cs="LiberationSans"/>
                <w:lang w:eastAsia="en-US"/>
              </w:rPr>
            </w:pPr>
            <w:ins w:id="8325" w:author="Старжинский Александр Васильевич" w:date="2017-09-25T11:40:00Z">
              <w:r w:rsidRPr="00592D07">
                <w:rPr>
                  <w:rFonts w:eastAsiaTheme="minorHAnsi"/>
                  <w:lang w:eastAsia="en-US"/>
                </w:rPr>
                <w:t>PAYERBANKBIC</w:t>
              </w:r>
            </w:ins>
          </w:p>
        </w:tc>
        <w:tc>
          <w:tcPr>
            <w:tcW w:w="4820" w:type="dxa"/>
          </w:tcPr>
          <w:p w14:paraId="31A4E40F" w14:textId="77777777" w:rsidR="005E1E92" w:rsidRPr="00C770A7" w:rsidRDefault="005E1E92" w:rsidP="00B6442B">
            <w:pPr>
              <w:pStyle w:val="afa"/>
              <w:rPr>
                <w:ins w:id="8326" w:author="Старжинский Александр Васильевич" w:date="2017-09-25T11:40:00Z"/>
                <w:rFonts w:ascii="LiberationSans" w:eastAsiaTheme="minorHAnsi" w:hAnsi="LiberationSans" w:cs="LiberationSans"/>
                <w:b/>
                <w:lang w:eastAsia="en-US"/>
              </w:rPr>
            </w:pPr>
            <w:ins w:id="8327" w:author="Старжинский Александр Васильевич" w:date="2017-09-25T11:40:00Z">
              <w:r w:rsidRPr="00592D07">
                <w:rPr>
                  <w:rFonts w:eastAsiaTheme="minorHAnsi"/>
                  <w:b/>
                  <w:lang w:eastAsia="en-US"/>
                </w:rPr>
                <w:t>БИК банка плательщика</w:t>
              </w:r>
              <w:r>
                <w:rPr>
                  <w:rFonts w:eastAsiaTheme="minorHAnsi"/>
                  <w:b/>
                  <w:lang w:eastAsia="en-US"/>
                </w:rPr>
                <w:t>.</w:t>
              </w:r>
            </w:ins>
          </w:p>
        </w:tc>
      </w:tr>
      <w:tr w:rsidR="005E1E92" w14:paraId="32DACF14" w14:textId="77777777" w:rsidTr="00B6442B">
        <w:trPr>
          <w:cantSplit/>
          <w:ins w:id="8328" w:author="Старжинский Александр Васильевич" w:date="2017-09-25T11:40:00Z"/>
        </w:trPr>
        <w:tc>
          <w:tcPr>
            <w:tcW w:w="720" w:type="dxa"/>
          </w:tcPr>
          <w:p w14:paraId="7E183871" w14:textId="77777777" w:rsidR="005E1E92" w:rsidRPr="00561088" w:rsidRDefault="005E1E92" w:rsidP="00162E94">
            <w:pPr>
              <w:pStyle w:val="afa"/>
              <w:numPr>
                <w:ilvl w:val="0"/>
                <w:numId w:val="84"/>
              </w:numPr>
              <w:jc w:val="center"/>
              <w:rPr>
                <w:ins w:id="8329" w:author="Старжинский Александр Васильевич" w:date="2017-09-25T11:40:00Z"/>
                <w:rStyle w:val="af9"/>
              </w:rPr>
            </w:pPr>
          </w:p>
        </w:tc>
        <w:tc>
          <w:tcPr>
            <w:tcW w:w="1831" w:type="dxa"/>
          </w:tcPr>
          <w:p w14:paraId="023A4755" w14:textId="77777777" w:rsidR="005E1E92" w:rsidRDefault="005E1E92" w:rsidP="00B6442B">
            <w:pPr>
              <w:pStyle w:val="ConsPlusNonformat"/>
              <w:widowControl/>
              <w:spacing w:before="120" w:after="120"/>
              <w:rPr>
                <w:ins w:id="8330" w:author="Старжинский Александр Васильевич" w:date="2017-09-25T11:40:00Z"/>
                <w:rFonts w:ascii="Arial" w:hAnsi="Arial" w:cs="Times New Roman"/>
                <w:b/>
                <w:sz w:val="16"/>
              </w:rPr>
            </w:pPr>
            <w:ins w:id="8331" w:author="Старжинский Александр Васильевич" w:date="2017-09-25T11:40:00Z">
              <w:r>
                <w:rPr>
                  <w:rFonts w:ascii="Arial" w:hAnsi="Arial" w:cs="Times New Roman"/>
                  <w:b/>
                  <w:sz w:val="16"/>
                </w:rPr>
                <w:t>Наименование банка-получателя</w:t>
              </w:r>
            </w:ins>
          </w:p>
        </w:tc>
        <w:tc>
          <w:tcPr>
            <w:tcW w:w="2268" w:type="dxa"/>
          </w:tcPr>
          <w:p w14:paraId="10CF3A29" w14:textId="77777777" w:rsidR="005E1E92" w:rsidRDefault="005E1E92" w:rsidP="00B6442B">
            <w:pPr>
              <w:pStyle w:val="afa"/>
              <w:rPr>
                <w:ins w:id="8332" w:author="Старжинский Александр Васильевич" w:date="2017-09-25T11:40:00Z"/>
                <w:rFonts w:ascii="LiberationSans" w:eastAsiaTheme="minorHAnsi" w:hAnsi="LiberationSans" w:cs="LiberationSans"/>
                <w:lang w:eastAsia="en-US"/>
              </w:rPr>
            </w:pPr>
            <w:ins w:id="8333" w:author="Старжинский Александр Васильевич" w:date="2017-09-25T11:40:00Z">
              <w:r>
                <w:rPr>
                  <w:rFonts w:ascii="LiberationSans" w:eastAsiaTheme="minorHAnsi" w:hAnsi="LiberationSans" w:cs="LiberationSans"/>
                  <w:lang w:eastAsia="en-US"/>
                </w:rPr>
                <w:t>RECEIVERBANKNAME</w:t>
              </w:r>
            </w:ins>
          </w:p>
        </w:tc>
        <w:tc>
          <w:tcPr>
            <w:tcW w:w="4820" w:type="dxa"/>
          </w:tcPr>
          <w:p w14:paraId="78F6E5CD" w14:textId="77777777" w:rsidR="005E1E92" w:rsidRPr="00C770A7" w:rsidRDefault="005E1E92" w:rsidP="00B6442B">
            <w:pPr>
              <w:pStyle w:val="afa"/>
              <w:rPr>
                <w:ins w:id="8334" w:author="Старжинский Александр Васильевич" w:date="2017-09-25T11:40:00Z"/>
                <w:rFonts w:ascii="LiberationSans" w:eastAsiaTheme="minorHAnsi" w:hAnsi="LiberationSans" w:cs="LiberationSans"/>
                <w:b/>
                <w:lang w:eastAsia="en-US"/>
              </w:rPr>
            </w:pPr>
            <w:ins w:id="8335" w:author="Старжинский Александр Васильевич" w:date="2017-09-25T11:40:00Z">
              <w:r w:rsidRPr="00203FF9">
                <w:rPr>
                  <w:rFonts w:ascii="LiberationSans" w:eastAsiaTheme="minorHAnsi" w:hAnsi="LiberationSans" w:cs="LiberationSans"/>
                  <w:b/>
                  <w:lang w:eastAsia="en-US"/>
                </w:rPr>
                <w:t>Банк получателя.</w:t>
              </w:r>
            </w:ins>
          </w:p>
        </w:tc>
      </w:tr>
      <w:tr w:rsidR="005E1E92" w14:paraId="10688E62" w14:textId="77777777" w:rsidTr="00B6442B">
        <w:trPr>
          <w:cantSplit/>
          <w:ins w:id="8336" w:author="Старжинский Александр Васильевич" w:date="2017-09-25T11:40:00Z"/>
        </w:trPr>
        <w:tc>
          <w:tcPr>
            <w:tcW w:w="720" w:type="dxa"/>
          </w:tcPr>
          <w:p w14:paraId="0F46F16F" w14:textId="77777777" w:rsidR="005E1E92" w:rsidRPr="00561088" w:rsidRDefault="005E1E92" w:rsidP="00162E94">
            <w:pPr>
              <w:pStyle w:val="afa"/>
              <w:numPr>
                <w:ilvl w:val="0"/>
                <w:numId w:val="84"/>
              </w:numPr>
              <w:jc w:val="center"/>
              <w:rPr>
                <w:ins w:id="8337" w:author="Старжинский Александр Васильевич" w:date="2017-09-25T11:40:00Z"/>
                <w:rStyle w:val="af9"/>
              </w:rPr>
            </w:pPr>
          </w:p>
        </w:tc>
        <w:tc>
          <w:tcPr>
            <w:tcW w:w="1831" w:type="dxa"/>
          </w:tcPr>
          <w:p w14:paraId="2FA8E786" w14:textId="77777777" w:rsidR="005E1E92" w:rsidRDefault="005E1E92" w:rsidP="00B6442B">
            <w:pPr>
              <w:pStyle w:val="ConsPlusNonformat"/>
              <w:widowControl/>
              <w:spacing w:before="120" w:after="120"/>
              <w:rPr>
                <w:ins w:id="8338" w:author="Старжинский Александр Васильевич" w:date="2017-09-25T11:40:00Z"/>
                <w:rFonts w:ascii="Arial" w:hAnsi="Arial" w:cs="Times New Roman"/>
                <w:b/>
                <w:sz w:val="16"/>
              </w:rPr>
            </w:pPr>
            <w:ins w:id="8339" w:author="Старжинский Александр Васильевич" w:date="2017-09-25T11:40:00Z">
              <w:r>
                <w:rPr>
                  <w:rFonts w:ascii="Arial" w:hAnsi="Arial" w:cs="Times New Roman"/>
                  <w:b/>
                  <w:sz w:val="16"/>
                </w:rPr>
                <w:t>БИК</w:t>
              </w:r>
            </w:ins>
          </w:p>
        </w:tc>
        <w:tc>
          <w:tcPr>
            <w:tcW w:w="2268" w:type="dxa"/>
          </w:tcPr>
          <w:p w14:paraId="7DC6BBFE" w14:textId="77777777" w:rsidR="005E1E92" w:rsidRDefault="005E1E92" w:rsidP="00B6442B">
            <w:pPr>
              <w:pStyle w:val="afa"/>
              <w:rPr>
                <w:ins w:id="8340" w:author="Старжинский Александр Васильевич" w:date="2017-09-25T11:40:00Z"/>
                <w:rFonts w:ascii="LiberationSans" w:eastAsiaTheme="minorHAnsi" w:hAnsi="LiberationSans" w:cs="LiberationSans"/>
                <w:lang w:eastAsia="en-US"/>
              </w:rPr>
            </w:pPr>
            <w:ins w:id="8341" w:author="Старжинский Александр Васильевич" w:date="2017-09-25T11:40:00Z">
              <w:r>
                <w:rPr>
                  <w:rFonts w:ascii="LiberationSans" w:eastAsiaTheme="minorHAnsi" w:hAnsi="LiberationSans" w:cs="LiberationSans"/>
                  <w:lang w:eastAsia="en-US"/>
                </w:rPr>
                <w:t>RECEIVERBANKBIC</w:t>
              </w:r>
            </w:ins>
          </w:p>
        </w:tc>
        <w:tc>
          <w:tcPr>
            <w:tcW w:w="4820" w:type="dxa"/>
          </w:tcPr>
          <w:p w14:paraId="4C2707F1" w14:textId="77777777" w:rsidR="005E1E92" w:rsidRPr="00C770A7" w:rsidRDefault="005E1E92" w:rsidP="00B6442B">
            <w:pPr>
              <w:pStyle w:val="afa"/>
              <w:rPr>
                <w:ins w:id="8342" w:author="Старжинский Александр Васильевич" w:date="2017-09-25T11:40:00Z"/>
                <w:rFonts w:ascii="LiberationSans" w:eastAsiaTheme="minorHAnsi" w:hAnsi="LiberationSans" w:cs="LiberationSans"/>
                <w:b/>
                <w:lang w:eastAsia="en-US"/>
              </w:rPr>
            </w:pPr>
            <w:ins w:id="8343" w:author="Старжинский Александр Васильевич" w:date="2017-09-25T11:40:00Z">
              <w:r w:rsidRPr="00203FF9">
                <w:rPr>
                  <w:rFonts w:ascii="LiberationSans" w:eastAsiaTheme="minorHAnsi" w:hAnsi="LiberationSans" w:cs="LiberationSans"/>
                  <w:b/>
                  <w:lang w:eastAsia="en-US"/>
                </w:rPr>
                <w:t>БИК банка получателя.</w:t>
              </w:r>
            </w:ins>
          </w:p>
        </w:tc>
      </w:tr>
      <w:tr w:rsidR="005E1E92" w14:paraId="0AE51CBA" w14:textId="77777777" w:rsidTr="00B6442B">
        <w:trPr>
          <w:cantSplit/>
          <w:ins w:id="8344" w:author="Старжинский Александр Васильевич" w:date="2017-09-25T11:40:00Z"/>
        </w:trPr>
        <w:tc>
          <w:tcPr>
            <w:tcW w:w="720" w:type="dxa"/>
          </w:tcPr>
          <w:p w14:paraId="162AF350" w14:textId="77777777" w:rsidR="005E1E92" w:rsidRPr="00561088" w:rsidRDefault="005E1E92" w:rsidP="00162E94">
            <w:pPr>
              <w:pStyle w:val="afa"/>
              <w:numPr>
                <w:ilvl w:val="0"/>
                <w:numId w:val="84"/>
              </w:numPr>
              <w:jc w:val="center"/>
              <w:rPr>
                <w:ins w:id="8345" w:author="Старжинский Александр Васильевич" w:date="2017-09-25T11:40:00Z"/>
                <w:rStyle w:val="af9"/>
              </w:rPr>
            </w:pPr>
          </w:p>
        </w:tc>
        <w:tc>
          <w:tcPr>
            <w:tcW w:w="1831" w:type="dxa"/>
          </w:tcPr>
          <w:p w14:paraId="08C4EFE6" w14:textId="77777777" w:rsidR="005E1E92" w:rsidRDefault="005E1E92" w:rsidP="00B6442B">
            <w:pPr>
              <w:pStyle w:val="ConsPlusNonformat"/>
              <w:widowControl/>
              <w:spacing w:before="120" w:after="120"/>
              <w:rPr>
                <w:ins w:id="8346" w:author="Старжинский Александр Васильевич" w:date="2017-09-25T11:40:00Z"/>
                <w:rFonts w:ascii="Arial" w:hAnsi="Arial" w:cs="Times New Roman"/>
                <w:b/>
                <w:sz w:val="16"/>
              </w:rPr>
            </w:pPr>
            <w:ins w:id="8347" w:author="Старжинский Александр Васильевич" w:date="2017-09-25T11:40:00Z">
              <w:r>
                <w:rPr>
                  <w:rFonts w:ascii="Arial" w:hAnsi="Arial" w:cs="Times New Roman"/>
                  <w:b/>
                  <w:sz w:val="16"/>
                </w:rPr>
                <w:t>Сумма прописью</w:t>
              </w:r>
            </w:ins>
          </w:p>
        </w:tc>
        <w:tc>
          <w:tcPr>
            <w:tcW w:w="2268" w:type="dxa"/>
          </w:tcPr>
          <w:p w14:paraId="06340800" w14:textId="77777777" w:rsidR="005E1E92" w:rsidRDefault="005E1E92" w:rsidP="00B6442B">
            <w:pPr>
              <w:pStyle w:val="afa"/>
              <w:rPr>
                <w:ins w:id="8348" w:author="Старжинский Александр Васильевич" w:date="2017-09-25T11:40:00Z"/>
                <w:rFonts w:ascii="LiberationSans" w:eastAsiaTheme="minorHAnsi" w:hAnsi="LiberationSans" w:cs="LiberationSans"/>
                <w:lang w:eastAsia="en-US"/>
              </w:rPr>
            </w:pPr>
            <w:ins w:id="8349" w:author="Старжинский Александр Васильевич" w:date="2017-09-25T11:40:00Z">
              <w:r w:rsidRPr="00592D07">
                <w:rPr>
                  <w:rFonts w:eastAsiaTheme="minorHAnsi"/>
                  <w:lang w:eastAsia="en-US"/>
                </w:rPr>
                <w:t>CREDIT</w:t>
              </w:r>
            </w:ins>
          </w:p>
        </w:tc>
        <w:tc>
          <w:tcPr>
            <w:tcW w:w="4820" w:type="dxa"/>
          </w:tcPr>
          <w:p w14:paraId="15239961" w14:textId="77777777" w:rsidR="005E1E92" w:rsidRDefault="005E1E92" w:rsidP="00B6442B">
            <w:pPr>
              <w:pStyle w:val="afa"/>
              <w:rPr>
                <w:ins w:id="8350" w:author="Старжинский Александр Васильевич" w:date="2017-09-25T11:40:00Z"/>
                <w:rFonts w:eastAsiaTheme="minorHAnsi"/>
                <w:b/>
                <w:lang w:eastAsia="en-US"/>
              </w:rPr>
            </w:pPr>
            <w:ins w:id="8351" w:author="Старжинский Александр Васильевич" w:date="2017-09-25T11:40:00Z">
              <w:r>
                <w:rPr>
                  <w:rFonts w:eastAsiaTheme="minorHAnsi"/>
                  <w:b/>
                  <w:lang w:eastAsia="en-US"/>
                </w:rPr>
                <w:t>Сумма проводки прописью.</w:t>
              </w:r>
            </w:ins>
          </w:p>
          <w:p w14:paraId="11BFEC9E" w14:textId="333E1589" w:rsidR="005E1E92" w:rsidRPr="00997D28" w:rsidRDefault="005E1E92" w:rsidP="005B195C">
            <w:pPr>
              <w:pStyle w:val="afa"/>
              <w:rPr>
                <w:ins w:id="8352" w:author="Старжинский Александр Васильевич" w:date="2017-09-25T11:40:00Z"/>
              </w:rPr>
            </w:pPr>
            <w:ins w:id="8353" w:author="Старжинский Александр Васильевич" w:date="2017-09-25T11:40:00Z">
              <w:r w:rsidRPr="00592D07">
                <w:t>Выводится сумма</w:t>
              </w:r>
              <w:r>
                <w:t xml:space="preserve"> прописью</w:t>
              </w:r>
              <w:r w:rsidRPr="00592D07">
                <w:t xml:space="preserve">, соответствующая </w:t>
              </w:r>
              <w:r>
                <w:t xml:space="preserve">значению </w:t>
              </w:r>
              <w:r w:rsidRPr="00592D07">
                <w:t>в поле [</w:t>
              </w:r>
              <w:r>
                <w:fldChar w:fldCharType="begin"/>
              </w:r>
              <w:r>
                <w:instrText xml:space="preserve"> REF _Ref494100480 \r \h </w:instrText>
              </w:r>
            </w:ins>
            <w:ins w:id="8354" w:author="Старжинский Александр Васильевич" w:date="2017-09-25T11:40:00Z">
              <w:r>
                <w:fldChar w:fldCharType="separate"/>
              </w:r>
            </w:ins>
            <w:ins w:id="8355" w:author="Феданкова Любовь Анатольевна" w:date="2019-10-09T12:38:00Z">
              <w:r w:rsidR="00031B2C">
                <w:t>5</w:t>
              </w:r>
            </w:ins>
            <w:ins w:id="8356" w:author="Старжинский Александр Васильевич" w:date="2017-09-25T11:40:00Z">
              <w:r>
                <w:fldChar w:fldCharType="end"/>
              </w:r>
              <w:r>
                <w:t>].</w:t>
              </w:r>
            </w:ins>
          </w:p>
        </w:tc>
      </w:tr>
      <w:tr w:rsidR="005E1E92" w14:paraId="241FAA92" w14:textId="77777777" w:rsidTr="00B6442B">
        <w:trPr>
          <w:cantSplit/>
          <w:ins w:id="8357" w:author="Старжинский Александр Васильевич" w:date="2017-09-25T11:40:00Z"/>
        </w:trPr>
        <w:tc>
          <w:tcPr>
            <w:tcW w:w="720" w:type="dxa"/>
          </w:tcPr>
          <w:p w14:paraId="128BCF4F" w14:textId="77777777" w:rsidR="005E1E92" w:rsidRPr="00561088" w:rsidRDefault="005E1E92" w:rsidP="00162E94">
            <w:pPr>
              <w:pStyle w:val="afa"/>
              <w:numPr>
                <w:ilvl w:val="0"/>
                <w:numId w:val="84"/>
              </w:numPr>
              <w:jc w:val="center"/>
              <w:rPr>
                <w:ins w:id="8358" w:author="Старжинский Александр Васильевич" w:date="2017-09-25T11:40:00Z"/>
                <w:rStyle w:val="af9"/>
              </w:rPr>
            </w:pPr>
          </w:p>
        </w:tc>
        <w:tc>
          <w:tcPr>
            <w:tcW w:w="1831" w:type="dxa"/>
          </w:tcPr>
          <w:p w14:paraId="189CC4F8" w14:textId="77777777" w:rsidR="005E1E92" w:rsidRDefault="005E1E92" w:rsidP="00B6442B">
            <w:pPr>
              <w:pStyle w:val="ConsPlusNonformat"/>
              <w:widowControl/>
              <w:spacing w:before="120" w:after="120"/>
              <w:rPr>
                <w:ins w:id="8359" w:author="Старжинский Александр Васильевич" w:date="2017-09-25T11:40:00Z"/>
                <w:rFonts w:ascii="Arial" w:hAnsi="Arial" w:cs="Times New Roman"/>
                <w:b/>
                <w:sz w:val="16"/>
              </w:rPr>
            </w:pPr>
            <w:ins w:id="8360" w:author="Старжинский Александр Васильевич" w:date="2017-09-25T11:40:00Z">
              <w:r w:rsidRPr="00592D07">
                <w:rPr>
                  <w:rFonts w:ascii="Arial" w:hAnsi="Arial" w:cs="Arial"/>
                  <w:b/>
                  <w:sz w:val="16"/>
                </w:rPr>
                <w:t>Шифр документа</w:t>
              </w:r>
            </w:ins>
          </w:p>
        </w:tc>
        <w:tc>
          <w:tcPr>
            <w:tcW w:w="2268" w:type="dxa"/>
          </w:tcPr>
          <w:p w14:paraId="513D2B92" w14:textId="77777777" w:rsidR="005E1E92" w:rsidRDefault="005E1E92" w:rsidP="00B6442B">
            <w:pPr>
              <w:pStyle w:val="afa"/>
              <w:rPr>
                <w:ins w:id="8361" w:author="Старжинский Александр Васильевич" w:date="2017-09-25T11:40:00Z"/>
                <w:rFonts w:ascii="LiberationSans" w:eastAsiaTheme="minorHAnsi" w:hAnsi="LiberationSans" w:cs="LiberationSans"/>
                <w:lang w:eastAsia="en-US"/>
              </w:rPr>
            </w:pPr>
            <w:ins w:id="8362" w:author="Старжинский Александр Васильевич" w:date="2017-09-25T11:40:00Z">
              <w:r w:rsidRPr="00592D07">
                <w:rPr>
                  <w:rFonts w:eastAsiaTheme="minorHAnsi"/>
                  <w:lang w:eastAsia="en-US"/>
                </w:rPr>
                <w:t>OPERATIONTYPE</w:t>
              </w:r>
            </w:ins>
          </w:p>
        </w:tc>
        <w:tc>
          <w:tcPr>
            <w:tcW w:w="4820" w:type="dxa"/>
          </w:tcPr>
          <w:p w14:paraId="32BD52D6" w14:textId="77777777" w:rsidR="005E1E92" w:rsidRPr="00C770A7" w:rsidRDefault="005E1E92" w:rsidP="00B6442B">
            <w:pPr>
              <w:pStyle w:val="afa"/>
              <w:rPr>
                <w:ins w:id="8363" w:author="Старжинский Александр Васильевич" w:date="2017-09-25T11:40:00Z"/>
                <w:rFonts w:ascii="LiberationSans" w:eastAsiaTheme="minorHAnsi" w:hAnsi="LiberationSans" w:cs="LiberationSans"/>
                <w:b/>
                <w:lang w:eastAsia="en-US"/>
              </w:rPr>
            </w:pPr>
            <w:ins w:id="8364" w:author="Старжинский Александр Васильевич" w:date="2017-09-25T11:40:00Z">
              <w:r w:rsidRPr="00592D07">
                <w:rPr>
                  <w:rFonts w:eastAsiaTheme="minorHAnsi"/>
                  <w:b/>
                  <w:lang w:eastAsia="en-US"/>
                </w:rPr>
                <w:t>Тип операции</w:t>
              </w:r>
              <w:r>
                <w:rPr>
                  <w:rFonts w:eastAsiaTheme="minorHAnsi"/>
                  <w:b/>
                  <w:lang w:eastAsia="en-US"/>
                </w:rPr>
                <w:t>.</w:t>
              </w:r>
            </w:ins>
          </w:p>
        </w:tc>
      </w:tr>
      <w:tr w:rsidR="005E1E92" w14:paraId="222AE47C" w14:textId="77777777" w:rsidTr="00B6442B">
        <w:trPr>
          <w:cantSplit/>
          <w:ins w:id="8365" w:author="Старжинский Александр Васильевич" w:date="2017-09-25T11:40:00Z"/>
        </w:trPr>
        <w:tc>
          <w:tcPr>
            <w:tcW w:w="720" w:type="dxa"/>
          </w:tcPr>
          <w:p w14:paraId="6DDF59CF" w14:textId="77777777" w:rsidR="005E1E92" w:rsidRPr="00561088" w:rsidRDefault="005E1E92" w:rsidP="00162E94">
            <w:pPr>
              <w:pStyle w:val="afa"/>
              <w:numPr>
                <w:ilvl w:val="0"/>
                <w:numId w:val="84"/>
              </w:numPr>
              <w:jc w:val="center"/>
              <w:rPr>
                <w:ins w:id="8366" w:author="Старжинский Александр Васильевич" w:date="2017-09-25T11:40:00Z"/>
                <w:rStyle w:val="af9"/>
              </w:rPr>
            </w:pPr>
          </w:p>
        </w:tc>
        <w:tc>
          <w:tcPr>
            <w:tcW w:w="1831" w:type="dxa"/>
          </w:tcPr>
          <w:p w14:paraId="2C8551F0" w14:textId="77777777" w:rsidR="005E1E92" w:rsidRDefault="005E1E92" w:rsidP="00B6442B">
            <w:pPr>
              <w:pStyle w:val="ConsPlusNonformat"/>
              <w:widowControl/>
              <w:spacing w:before="120" w:after="120"/>
              <w:rPr>
                <w:ins w:id="8367" w:author="Старжинский Александр Васильевич" w:date="2017-09-25T11:40:00Z"/>
                <w:rFonts w:ascii="Arial" w:hAnsi="Arial" w:cs="Times New Roman"/>
                <w:b/>
                <w:sz w:val="16"/>
              </w:rPr>
            </w:pPr>
            <w:ins w:id="8368" w:author="Старжинский Александр Васильевич" w:date="2017-09-25T11:40:00Z">
              <w:r>
                <w:rPr>
                  <w:rFonts w:ascii="Arial" w:hAnsi="Arial" w:cs="Times New Roman"/>
                  <w:b/>
                  <w:sz w:val="16"/>
                </w:rPr>
                <w:t>Источник поступления</w:t>
              </w:r>
            </w:ins>
          </w:p>
        </w:tc>
        <w:tc>
          <w:tcPr>
            <w:tcW w:w="2268" w:type="dxa"/>
          </w:tcPr>
          <w:p w14:paraId="11A521DB" w14:textId="77777777" w:rsidR="005E1E92" w:rsidRDefault="005E1E92" w:rsidP="00B6442B">
            <w:pPr>
              <w:pStyle w:val="afa"/>
              <w:rPr>
                <w:ins w:id="8369" w:author="Старжинский Александр Васильевич" w:date="2017-09-25T11:40:00Z"/>
                <w:rFonts w:ascii="LiberationSans" w:eastAsiaTheme="minorHAnsi" w:hAnsi="LiberationSans" w:cs="LiberationSans"/>
                <w:lang w:eastAsia="en-US"/>
              </w:rPr>
            </w:pPr>
            <w:ins w:id="8370" w:author="Старжинский Александр Васильевич" w:date="2017-09-25T11:40:00Z">
              <w:r w:rsidRPr="00592D07">
                <w:rPr>
                  <w:rFonts w:eastAsiaTheme="minorHAnsi"/>
                  <w:lang w:eastAsia="en-US"/>
                </w:rPr>
                <w:t>PAYMENTPURPOSE</w:t>
              </w:r>
            </w:ins>
          </w:p>
        </w:tc>
        <w:tc>
          <w:tcPr>
            <w:tcW w:w="4820" w:type="dxa"/>
          </w:tcPr>
          <w:p w14:paraId="071094D8" w14:textId="77777777" w:rsidR="005E1E92" w:rsidRPr="00C770A7" w:rsidRDefault="005E1E92" w:rsidP="00B6442B">
            <w:pPr>
              <w:pStyle w:val="afa"/>
              <w:rPr>
                <w:ins w:id="8371" w:author="Старжинский Александр Васильевич" w:date="2017-09-25T11:40:00Z"/>
                <w:rFonts w:ascii="LiberationSans" w:eastAsiaTheme="minorHAnsi" w:hAnsi="LiberationSans" w:cs="LiberationSans"/>
                <w:b/>
                <w:lang w:eastAsia="en-US"/>
              </w:rPr>
            </w:pPr>
            <w:ins w:id="8372" w:author="Старжинский Александр Васильевич" w:date="2017-09-25T11:40:00Z">
              <w:r w:rsidRPr="00592D07">
                <w:rPr>
                  <w:rFonts w:eastAsiaTheme="minorHAnsi"/>
                  <w:b/>
                  <w:lang w:eastAsia="en-US"/>
                </w:rPr>
                <w:t>Назначение платежа</w:t>
              </w:r>
              <w:r>
                <w:rPr>
                  <w:rFonts w:eastAsiaTheme="minorHAnsi"/>
                  <w:b/>
                  <w:lang w:eastAsia="en-US"/>
                </w:rPr>
                <w:t>.</w:t>
              </w:r>
            </w:ins>
          </w:p>
        </w:tc>
      </w:tr>
    </w:tbl>
    <w:p w14:paraId="7433C1BE" w14:textId="77777777" w:rsidR="005E1E92" w:rsidRPr="005E1E92" w:rsidRDefault="005E1E92" w:rsidP="005E1E92">
      <w:pPr>
        <w:ind w:left="1049" w:firstLine="0"/>
        <w:rPr>
          <w:ins w:id="8373" w:author="Старжинский Александр Васильевич" w:date="2017-09-25T11:40:00Z"/>
        </w:rPr>
      </w:pPr>
    </w:p>
    <w:p w14:paraId="189A7532" w14:textId="77777777" w:rsidR="009C2926" w:rsidRDefault="009C2926" w:rsidP="009C2926">
      <w:pPr>
        <w:pStyle w:val="2"/>
      </w:pPr>
      <w:bookmarkStart w:id="8374" w:name="_Ref494124380"/>
      <w:bookmarkStart w:id="8375" w:name="_Toc21517732"/>
      <w:r w:rsidRPr="00885D78">
        <w:t>Приложение к выписке</w:t>
      </w:r>
      <w:r>
        <w:t>. Информация по проводке</w:t>
      </w:r>
      <w:bookmarkEnd w:id="7743"/>
      <w:bookmarkEnd w:id="8374"/>
      <w:bookmarkEnd w:id="8375"/>
    </w:p>
    <w:p w14:paraId="788EC54B" w14:textId="77777777" w:rsidR="004334AD" w:rsidRPr="002F6A9D" w:rsidRDefault="004334AD" w:rsidP="004334AD">
      <w:pPr>
        <w:spacing w:before="60" w:after="60"/>
        <w:rPr>
          <w:szCs w:val="20"/>
        </w:rPr>
      </w:pPr>
      <w:r w:rsidRPr="002F6A9D">
        <w:rPr>
          <w:szCs w:val="20"/>
        </w:rPr>
        <w:t>Печатная форма Информации по проводке выводится в случае отсутствия печатной формы для Вида операции</w:t>
      </w:r>
    </w:p>
    <w:p w14:paraId="1833CF0D" w14:textId="77777777" w:rsidR="004334AD" w:rsidRDefault="004334AD" w:rsidP="004334AD">
      <w:pPr>
        <w:spacing w:before="60" w:after="60"/>
        <w:rPr>
          <w:szCs w:val="20"/>
        </w:rPr>
      </w:pPr>
      <w:r w:rsidRPr="002F6A9D">
        <w:rPr>
          <w:szCs w:val="20"/>
        </w:rPr>
        <w:t xml:space="preserve">Вывод штампа на печатную форму «Информация о проводке» </w:t>
      </w:r>
      <w:r>
        <w:rPr>
          <w:szCs w:val="20"/>
        </w:rPr>
        <w:t>должен выполняться в область «Отметки банка».</w:t>
      </w:r>
    </w:p>
    <w:p w14:paraId="169AE27E" w14:textId="77777777" w:rsidR="004334AD" w:rsidRDefault="004334AD" w:rsidP="004334AD">
      <w:pPr>
        <w:spacing w:before="60" w:after="60"/>
        <w:rPr>
          <w:szCs w:val="20"/>
        </w:rPr>
      </w:pPr>
    </w:p>
    <w:p w14:paraId="4EEFBB2A" w14:textId="77777777" w:rsidR="004334AD" w:rsidRDefault="004334AD" w:rsidP="004334AD">
      <w:pPr>
        <w:pStyle w:val="af6"/>
        <w:ind w:right="-55"/>
      </w:pPr>
      <w:r>
        <w:t xml:space="preserve">Рисунок 31. Печатная форма </w:t>
      </w:r>
      <w:r w:rsidRPr="00202743">
        <w:t>Информация по проводке</w:t>
      </w:r>
    </w:p>
    <w:tbl>
      <w:tblPr>
        <w:tblW w:w="5000" w:type="pct"/>
        <w:tblCellMar>
          <w:left w:w="28" w:type="dxa"/>
          <w:right w:w="28" w:type="dxa"/>
        </w:tblCellMar>
        <w:tblLook w:val="0000" w:firstRow="0" w:lastRow="0" w:firstColumn="0" w:lastColumn="0" w:noHBand="0" w:noVBand="0"/>
      </w:tblPr>
      <w:tblGrid>
        <w:gridCol w:w="2558"/>
        <w:gridCol w:w="1239"/>
        <w:gridCol w:w="1174"/>
        <w:gridCol w:w="1545"/>
        <w:gridCol w:w="160"/>
        <w:gridCol w:w="3303"/>
      </w:tblGrid>
      <w:tr w:rsidR="004334AD" w:rsidRPr="001E603A" w14:paraId="4AF7C161" w14:textId="77777777" w:rsidTr="002B0F1B">
        <w:trPr>
          <w:cantSplit/>
          <w:trHeight w:val="259"/>
        </w:trPr>
        <w:tc>
          <w:tcPr>
            <w:tcW w:w="1903" w:type="pct"/>
            <w:gridSpan w:val="2"/>
            <w:tcBorders>
              <w:top w:val="single" w:sz="4" w:space="0" w:color="D9D9D9" w:themeColor="background1" w:themeShade="D9"/>
              <w:left w:val="single" w:sz="4" w:space="0" w:color="D9D9D9" w:themeColor="background1" w:themeShade="D9"/>
              <w:right w:val="nil"/>
            </w:tcBorders>
          </w:tcPr>
          <w:p w14:paraId="5DEC075C" w14:textId="77777777" w:rsidR="004334AD" w:rsidRPr="001E603A" w:rsidRDefault="004334AD" w:rsidP="00044B76">
            <w:pPr>
              <w:ind w:left="0" w:firstLine="0"/>
              <w:rPr>
                <w:rFonts w:ascii="Arial" w:hAnsi="Arial" w:cs="Arial"/>
                <w:vanish/>
                <w:sz w:val="18"/>
                <w:szCs w:val="18"/>
              </w:rPr>
            </w:pPr>
            <w:r w:rsidRPr="001E603A">
              <w:rPr>
                <w:rFonts w:ascii="Arial" w:hAnsi="Arial" w:cs="Arial"/>
                <w:b/>
                <w:bCs/>
                <w:sz w:val="18"/>
                <w:szCs w:val="18"/>
              </w:rPr>
              <w:t>ИНФОРМАЦИЯ ПО ПРОВОДКЕ</w:t>
            </w:r>
            <w:r w:rsidRPr="001E603A">
              <w:rPr>
                <w:rFonts w:ascii="Arial" w:hAnsi="Arial" w:cs="Arial"/>
                <w:sz w:val="18"/>
                <w:szCs w:val="18"/>
              </w:rPr>
              <w:t xml:space="preserve"> </w:t>
            </w:r>
            <w:r w:rsidRPr="001E603A">
              <w:rPr>
                <w:rFonts w:ascii="Arial" w:hAnsi="Arial" w:cs="Arial"/>
                <w:b/>
                <w:bCs/>
                <w:sz w:val="18"/>
                <w:szCs w:val="18"/>
              </w:rPr>
              <w:t>№</w:t>
            </w:r>
            <w:r>
              <w:t xml:space="preserve"> </w:t>
            </w:r>
            <w:r w:rsidRPr="006E3CCE">
              <w:rPr>
                <w:rFonts w:ascii="Arial" w:hAnsi="Arial" w:cs="Arial"/>
                <w:b/>
                <w:bCs/>
                <w:sz w:val="18"/>
                <w:szCs w:val="18"/>
              </w:rPr>
              <w:t>docNum</w:t>
            </w:r>
            <w:r>
              <w:rPr>
                <w:rFonts w:ascii="Arial" w:hAnsi="Arial" w:cs="Arial"/>
                <w:b/>
                <w:bCs/>
                <w:sz w:val="18"/>
                <w:szCs w:val="18"/>
              </w:rPr>
              <w:t xml:space="preserve">   </w:t>
            </w:r>
          </w:p>
        </w:tc>
        <w:tc>
          <w:tcPr>
            <w:tcW w:w="588" w:type="pct"/>
            <w:tcBorders>
              <w:top w:val="single" w:sz="4" w:space="0" w:color="D9D9D9" w:themeColor="background1" w:themeShade="D9"/>
              <w:left w:val="nil"/>
            </w:tcBorders>
            <w:vAlign w:val="bottom"/>
          </w:tcPr>
          <w:p w14:paraId="42E32ABD" w14:textId="77777777" w:rsidR="004334AD" w:rsidRPr="001E603A" w:rsidRDefault="004334AD" w:rsidP="004D27D1">
            <w:pPr>
              <w:jc w:val="center"/>
              <w:rPr>
                <w:rFonts w:ascii="Arial" w:hAnsi="Arial" w:cs="Arial"/>
                <w:vanish/>
                <w:color w:val="000000"/>
                <w:sz w:val="18"/>
                <w:szCs w:val="18"/>
              </w:rPr>
            </w:pPr>
          </w:p>
        </w:tc>
        <w:tc>
          <w:tcPr>
            <w:tcW w:w="854" w:type="pct"/>
            <w:gridSpan w:val="2"/>
            <w:tcBorders>
              <w:top w:val="single" w:sz="4" w:space="0" w:color="D9D9D9" w:themeColor="background1" w:themeShade="D9"/>
              <w:left w:val="nil"/>
              <w:bottom w:val="single" w:sz="4" w:space="0" w:color="auto"/>
              <w:right w:val="nil"/>
            </w:tcBorders>
            <w:vAlign w:val="bottom"/>
          </w:tcPr>
          <w:p w14:paraId="1FEB7818" w14:textId="77777777" w:rsidR="004334AD" w:rsidRPr="001E603A" w:rsidRDefault="004334AD" w:rsidP="00044B76">
            <w:pPr>
              <w:ind w:firstLine="0"/>
              <w:rPr>
                <w:rFonts w:ascii="Arial" w:hAnsi="Arial" w:cs="Arial"/>
                <w:vanish/>
                <w:color w:val="000000"/>
                <w:sz w:val="18"/>
                <w:szCs w:val="18"/>
              </w:rPr>
            </w:pPr>
            <w:r w:rsidRPr="006E3CCE">
              <w:rPr>
                <w:rFonts w:ascii="Arial" w:hAnsi="Arial" w:cs="Arial"/>
                <w:color w:val="000000"/>
                <w:sz w:val="18"/>
                <w:szCs w:val="18"/>
              </w:rPr>
              <w:t>accDocDate</w:t>
            </w:r>
          </w:p>
        </w:tc>
        <w:tc>
          <w:tcPr>
            <w:tcW w:w="1652" w:type="pct"/>
            <w:tcBorders>
              <w:top w:val="single" w:sz="4" w:space="0" w:color="D9D9D9" w:themeColor="background1" w:themeShade="D9"/>
              <w:left w:val="nil"/>
              <w:bottom w:val="nil"/>
              <w:right w:val="single" w:sz="4" w:space="0" w:color="D9D9D9" w:themeColor="background1" w:themeShade="D9"/>
            </w:tcBorders>
          </w:tcPr>
          <w:p w14:paraId="276AE59F" w14:textId="77777777" w:rsidR="004334AD" w:rsidRPr="001E603A" w:rsidRDefault="004334AD" w:rsidP="004D27D1">
            <w:pPr>
              <w:jc w:val="center"/>
              <w:rPr>
                <w:rFonts w:ascii="Arial" w:hAnsi="Arial" w:cs="Arial"/>
                <w:sz w:val="18"/>
                <w:szCs w:val="18"/>
              </w:rPr>
            </w:pPr>
          </w:p>
        </w:tc>
      </w:tr>
      <w:tr w:rsidR="004334AD" w:rsidRPr="001E603A" w14:paraId="67303410" w14:textId="77777777" w:rsidTr="002B0F1B">
        <w:trPr>
          <w:cantSplit/>
          <w:trHeight w:val="70"/>
        </w:trPr>
        <w:tc>
          <w:tcPr>
            <w:tcW w:w="1903" w:type="pct"/>
            <w:gridSpan w:val="2"/>
            <w:tcBorders>
              <w:top w:val="nil"/>
              <w:left w:val="single" w:sz="4" w:space="0" w:color="D9D9D9" w:themeColor="background1" w:themeShade="D9"/>
              <w:right w:val="nil"/>
            </w:tcBorders>
            <w:vAlign w:val="bottom"/>
          </w:tcPr>
          <w:p w14:paraId="1DC27E0F" w14:textId="77777777" w:rsidR="004334AD" w:rsidRPr="001E603A" w:rsidRDefault="004334AD" w:rsidP="004D27D1">
            <w:pPr>
              <w:rPr>
                <w:rFonts w:ascii="Arial" w:hAnsi="Arial" w:cs="Arial"/>
                <w:b/>
                <w:bCs/>
                <w:sz w:val="18"/>
                <w:szCs w:val="18"/>
              </w:rPr>
            </w:pPr>
          </w:p>
        </w:tc>
        <w:tc>
          <w:tcPr>
            <w:tcW w:w="588" w:type="pct"/>
            <w:tcBorders>
              <w:left w:val="nil"/>
            </w:tcBorders>
          </w:tcPr>
          <w:p w14:paraId="496AB46E" w14:textId="77777777" w:rsidR="004334AD" w:rsidRPr="001E603A" w:rsidRDefault="00044B76" w:rsidP="004D27D1">
            <w:pPr>
              <w:jc w:val="center"/>
              <w:rPr>
                <w:rFonts w:ascii="Arial" w:hAnsi="Arial" w:cs="Arial"/>
                <w:sz w:val="18"/>
                <w:szCs w:val="18"/>
              </w:rPr>
            </w:pPr>
            <w:r>
              <w:rPr>
                <w:rFonts w:ascii="Arial" w:hAnsi="Arial" w:cs="Arial"/>
                <w:sz w:val="18"/>
                <w:szCs w:val="18"/>
              </w:rPr>
              <w:t xml:space="preserve"> </w:t>
            </w:r>
          </w:p>
        </w:tc>
        <w:tc>
          <w:tcPr>
            <w:tcW w:w="854" w:type="pct"/>
            <w:gridSpan w:val="2"/>
            <w:tcBorders>
              <w:top w:val="single" w:sz="4" w:space="0" w:color="auto"/>
              <w:left w:val="nil"/>
              <w:right w:val="nil"/>
            </w:tcBorders>
          </w:tcPr>
          <w:p w14:paraId="1D98B588" w14:textId="77777777" w:rsidR="004334AD" w:rsidRPr="001E603A" w:rsidRDefault="00044B76" w:rsidP="00044B76">
            <w:pPr>
              <w:ind w:left="0" w:firstLine="0"/>
              <w:rPr>
                <w:rFonts w:ascii="Arial" w:hAnsi="Arial" w:cs="Arial"/>
                <w:sz w:val="18"/>
                <w:szCs w:val="18"/>
              </w:rPr>
            </w:pPr>
            <w:r>
              <w:rPr>
                <w:rFonts w:ascii="Arial" w:hAnsi="Arial" w:cs="Arial"/>
                <w:sz w:val="18"/>
                <w:szCs w:val="18"/>
              </w:rPr>
              <w:t xml:space="preserve">            </w:t>
            </w:r>
            <w:r w:rsidR="004334AD" w:rsidRPr="001E603A">
              <w:rPr>
                <w:rFonts w:ascii="Arial" w:hAnsi="Arial" w:cs="Arial"/>
                <w:sz w:val="18"/>
                <w:szCs w:val="18"/>
              </w:rPr>
              <w:t>Дата</w:t>
            </w:r>
          </w:p>
        </w:tc>
        <w:tc>
          <w:tcPr>
            <w:tcW w:w="1652" w:type="pct"/>
            <w:tcBorders>
              <w:top w:val="nil"/>
              <w:left w:val="nil"/>
              <w:right w:val="single" w:sz="4" w:space="0" w:color="D9D9D9" w:themeColor="background1" w:themeShade="D9"/>
            </w:tcBorders>
          </w:tcPr>
          <w:p w14:paraId="0678E685" w14:textId="77777777" w:rsidR="004334AD" w:rsidRPr="001E603A" w:rsidRDefault="004334AD" w:rsidP="004D27D1">
            <w:pPr>
              <w:rPr>
                <w:rFonts w:ascii="Arial" w:hAnsi="Arial" w:cs="Arial"/>
                <w:sz w:val="18"/>
                <w:szCs w:val="18"/>
              </w:rPr>
            </w:pPr>
          </w:p>
        </w:tc>
      </w:tr>
      <w:tr w:rsidR="004334AD" w:rsidRPr="00D2399B" w14:paraId="23C39E20" w14:textId="77777777" w:rsidTr="002B0F1B">
        <w:tblPrEx>
          <w:tblCellMar>
            <w:left w:w="108" w:type="dxa"/>
            <w:right w:w="108" w:type="dxa"/>
          </w:tblCellMar>
        </w:tblPrEx>
        <w:tc>
          <w:tcPr>
            <w:tcW w:w="1282" w:type="pct"/>
            <w:tcBorders>
              <w:top w:val="single" w:sz="4" w:space="0" w:color="auto"/>
              <w:left w:val="single" w:sz="4" w:space="0" w:color="D9D9D9" w:themeColor="background1" w:themeShade="D9"/>
            </w:tcBorders>
          </w:tcPr>
          <w:p w14:paraId="3F4A290C"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Дата валютирования</w:t>
            </w:r>
          </w:p>
        </w:tc>
        <w:tc>
          <w:tcPr>
            <w:tcW w:w="3716" w:type="pct"/>
            <w:gridSpan w:val="5"/>
            <w:tcBorders>
              <w:top w:val="single" w:sz="4" w:space="0" w:color="auto"/>
              <w:right w:val="single" w:sz="4" w:space="0" w:color="D9D9D9" w:themeColor="background1" w:themeShade="D9"/>
            </w:tcBorders>
          </w:tcPr>
          <w:p w14:paraId="1B158608" w14:textId="77777777" w:rsidR="004334AD" w:rsidRPr="00D2399B" w:rsidRDefault="004334AD" w:rsidP="004D27D1">
            <w:pPr>
              <w:rPr>
                <w:rFonts w:ascii="Arial" w:hAnsi="Arial" w:cs="Arial"/>
                <w:sz w:val="18"/>
                <w:szCs w:val="18"/>
                <w:lang w:val="en-US"/>
              </w:rPr>
            </w:pPr>
            <w:r w:rsidRPr="006E3CCE">
              <w:rPr>
                <w:rFonts w:ascii="Arial" w:hAnsi="Arial" w:cs="Arial"/>
                <w:sz w:val="18"/>
                <w:szCs w:val="18"/>
                <w:lang w:val="en-US"/>
              </w:rPr>
              <w:t>valueDate</w:t>
            </w:r>
          </w:p>
        </w:tc>
      </w:tr>
      <w:tr w:rsidR="004334AD" w:rsidRPr="001E603A" w14:paraId="66726BDF" w14:textId="77777777" w:rsidTr="002B0F1B">
        <w:tblPrEx>
          <w:tblCellMar>
            <w:left w:w="108" w:type="dxa"/>
            <w:right w:w="108" w:type="dxa"/>
          </w:tblCellMar>
        </w:tblPrEx>
        <w:tc>
          <w:tcPr>
            <w:tcW w:w="1282" w:type="pct"/>
            <w:tcBorders>
              <w:left w:val="single" w:sz="4" w:space="0" w:color="D9D9D9" w:themeColor="background1" w:themeShade="D9"/>
            </w:tcBorders>
          </w:tcPr>
          <w:p w14:paraId="2295F477" w14:textId="77777777" w:rsidR="004334AD" w:rsidRPr="00D2399B" w:rsidRDefault="004334AD" w:rsidP="004334AD">
            <w:pPr>
              <w:ind w:left="0" w:firstLine="0"/>
              <w:rPr>
                <w:rFonts w:ascii="Arial" w:hAnsi="Arial" w:cs="Arial"/>
                <w:sz w:val="18"/>
                <w:szCs w:val="18"/>
                <w:lang w:val="en-US"/>
              </w:rPr>
            </w:pPr>
            <w:r w:rsidRPr="001E603A">
              <w:rPr>
                <w:rFonts w:ascii="Arial" w:hAnsi="Arial" w:cs="Arial"/>
                <w:sz w:val="18"/>
                <w:szCs w:val="18"/>
              </w:rPr>
              <w:t>Референс</w:t>
            </w:r>
            <w:r>
              <w:rPr>
                <w:rFonts w:ascii="Arial" w:hAnsi="Arial" w:cs="Arial"/>
                <w:sz w:val="18"/>
                <w:szCs w:val="18"/>
              </w:rPr>
              <w:t xml:space="preserve"> </w:t>
            </w:r>
          </w:p>
        </w:tc>
        <w:tc>
          <w:tcPr>
            <w:tcW w:w="3716" w:type="pct"/>
            <w:gridSpan w:val="5"/>
            <w:tcBorders>
              <w:right w:val="single" w:sz="4" w:space="0" w:color="D9D9D9" w:themeColor="background1" w:themeShade="D9"/>
            </w:tcBorders>
          </w:tcPr>
          <w:p w14:paraId="6DD02D9A" w14:textId="77777777" w:rsidR="004334AD" w:rsidRPr="001E603A" w:rsidRDefault="004334AD" w:rsidP="004D27D1">
            <w:pPr>
              <w:rPr>
                <w:rFonts w:ascii="Arial" w:hAnsi="Arial" w:cs="Arial"/>
                <w:sz w:val="18"/>
                <w:szCs w:val="18"/>
              </w:rPr>
            </w:pPr>
            <w:r>
              <w:rPr>
                <w:rFonts w:ascii="Arial" w:hAnsi="Arial" w:cs="Arial"/>
                <w:sz w:val="18"/>
                <w:szCs w:val="18"/>
                <w:lang w:val="en-US"/>
              </w:rPr>
              <w:t>docRef</w:t>
            </w:r>
          </w:p>
        </w:tc>
      </w:tr>
      <w:tr w:rsidR="004334AD" w:rsidRPr="001E603A" w14:paraId="1E7C8DAE" w14:textId="77777777" w:rsidTr="002B0F1B">
        <w:tblPrEx>
          <w:tblCellMar>
            <w:left w:w="108" w:type="dxa"/>
            <w:right w:w="108" w:type="dxa"/>
          </w:tblCellMar>
        </w:tblPrEx>
        <w:tc>
          <w:tcPr>
            <w:tcW w:w="1282" w:type="pct"/>
            <w:tcBorders>
              <w:left w:val="single" w:sz="4" w:space="0" w:color="D9D9D9" w:themeColor="background1" w:themeShade="D9"/>
            </w:tcBorders>
          </w:tcPr>
          <w:p w14:paraId="4EA13ED3" w14:textId="77777777" w:rsidR="004334AD" w:rsidRPr="00D2399B" w:rsidRDefault="004334AD" w:rsidP="004334AD">
            <w:pPr>
              <w:ind w:left="0" w:firstLine="0"/>
              <w:rPr>
                <w:rFonts w:ascii="Arial" w:hAnsi="Arial" w:cs="Arial"/>
                <w:sz w:val="18"/>
                <w:szCs w:val="18"/>
                <w:lang w:val="en-US"/>
              </w:rPr>
            </w:pPr>
            <w:r w:rsidRPr="001E603A">
              <w:rPr>
                <w:rFonts w:ascii="Arial" w:hAnsi="Arial" w:cs="Arial"/>
                <w:sz w:val="18"/>
                <w:szCs w:val="18"/>
              </w:rPr>
              <w:t>Референс отправителя</w:t>
            </w:r>
            <w:r>
              <w:rPr>
                <w:rFonts w:ascii="Arial" w:hAnsi="Arial" w:cs="Arial"/>
                <w:sz w:val="18"/>
                <w:szCs w:val="18"/>
                <w:lang w:val="en-US"/>
              </w:rPr>
              <w:t xml:space="preserve">  </w:t>
            </w:r>
          </w:p>
        </w:tc>
        <w:tc>
          <w:tcPr>
            <w:tcW w:w="3716" w:type="pct"/>
            <w:gridSpan w:val="5"/>
            <w:tcBorders>
              <w:right w:val="single" w:sz="4" w:space="0" w:color="D9D9D9" w:themeColor="background1" w:themeShade="D9"/>
            </w:tcBorders>
          </w:tcPr>
          <w:p w14:paraId="1AF40550" w14:textId="77777777" w:rsidR="004334AD" w:rsidRPr="001E603A" w:rsidRDefault="004334AD" w:rsidP="004D27D1">
            <w:pPr>
              <w:rPr>
                <w:rFonts w:ascii="Arial" w:hAnsi="Arial" w:cs="Arial"/>
                <w:sz w:val="18"/>
                <w:szCs w:val="18"/>
                <w:lang w:val="en-US"/>
              </w:rPr>
            </w:pPr>
            <w:r w:rsidRPr="00621C97">
              <w:rPr>
                <w:rFonts w:ascii="Arial" w:hAnsi="Arial" w:cs="Arial"/>
                <w:sz w:val="18"/>
                <w:szCs w:val="18"/>
                <w:lang w:val="en-US"/>
              </w:rPr>
              <w:t>bankNumDoc</w:t>
            </w:r>
          </w:p>
        </w:tc>
      </w:tr>
      <w:tr w:rsidR="004334AD" w:rsidRPr="00174549" w14:paraId="3420E024" w14:textId="77777777" w:rsidTr="002B0F1B">
        <w:tblPrEx>
          <w:tblCellMar>
            <w:left w:w="108" w:type="dxa"/>
            <w:right w:w="108" w:type="dxa"/>
          </w:tblCellMar>
        </w:tblPrEx>
        <w:tc>
          <w:tcPr>
            <w:tcW w:w="1282" w:type="pct"/>
            <w:tcBorders>
              <w:top w:val="single" w:sz="4" w:space="0" w:color="auto"/>
              <w:left w:val="single" w:sz="4" w:space="0" w:color="D9D9D9" w:themeColor="background1" w:themeShade="D9"/>
            </w:tcBorders>
          </w:tcPr>
          <w:p w14:paraId="2B5407DB"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 xml:space="preserve">Сумма </w:t>
            </w:r>
          </w:p>
          <w:p w14:paraId="51BE2683" w14:textId="77777777" w:rsidR="004334AD" w:rsidRPr="001E603A" w:rsidRDefault="004334AD" w:rsidP="004D27D1">
            <w:pPr>
              <w:rPr>
                <w:rFonts w:ascii="Arial" w:hAnsi="Arial" w:cs="Arial"/>
                <w:sz w:val="18"/>
                <w:szCs w:val="18"/>
              </w:rPr>
            </w:pPr>
          </w:p>
        </w:tc>
        <w:tc>
          <w:tcPr>
            <w:tcW w:w="3716" w:type="pct"/>
            <w:gridSpan w:val="5"/>
            <w:tcBorders>
              <w:top w:val="single" w:sz="4" w:space="0" w:color="auto"/>
              <w:right w:val="single" w:sz="4" w:space="0" w:color="D9D9D9" w:themeColor="background1" w:themeShade="D9"/>
            </w:tcBorders>
          </w:tcPr>
          <w:p w14:paraId="06D85426" w14:textId="77777777" w:rsidR="004334AD" w:rsidRPr="00174549" w:rsidRDefault="004334AD" w:rsidP="004D27D1">
            <w:pPr>
              <w:rPr>
                <w:rFonts w:ascii="Arial" w:hAnsi="Arial" w:cs="Arial"/>
                <w:sz w:val="18"/>
                <w:szCs w:val="18"/>
              </w:rPr>
            </w:pPr>
            <w:r w:rsidRPr="006E3CCE">
              <w:rPr>
                <w:rFonts w:ascii="Arial" w:hAnsi="Arial" w:cs="Arial"/>
                <w:sz w:val="18"/>
                <w:szCs w:val="18"/>
              </w:rPr>
              <w:t xml:space="preserve">docSum </w:t>
            </w:r>
            <w:r>
              <w:rPr>
                <w:rFonts w:ascii="Arial" w:hAnsi="Arial" w:cs="Arial"/>
                <w:sz w:val="18"/>
                <w:szCs w:val="18"/>
              </w:rPr>
              <w:t>ПРОБЕЛ</w:t>
            </w:r>
            <w:r>
              <w:t xml:space="preserve"> </w:t>
            </w:r>
            <w:r w:rsidRPr="006E3CCE">
              <w:rPr>
                <w:rFonts w:ascii="Arial" w:hAnsi="Arial" w:cs="Arial"/>
                <w:sz w:val="18"/>
                <w:szCs w:val="18"/>
              </w:rPr>
              <w:t xml:space="preserve">docCurr </w:t>
            </w:r>
            <w:r>
              <w:rPr>
                <w:rFonts w:ascii="Arial" w:hAnsi="Arial" w:cs="Arial"/>
                <w:sz w:val="18"/>
                <w:szCs w:val="18"/>
              </w:rPr>
              <w:t>ПРОБЕЛ</w:t>
            </w:r>
            <w:r w:rsidR="00735382">
              <w:rPr>
                <w:rFonts w:ascii="Arial" w:hAnsi="Arial" w:cs="Arial"/>
                <w:sz w:val="18"/>
                <w:szCs w:val="18"/>
              </w:rPr>
              <w:t xml:space="preserve"> </w:t>
            </w:r>
            <w:r>
              <w:rPr>
                <w:rFonts w:ascii="Arial" w:hAnsi="Arial" w:cs="Arial"/>
                <w:sz w:val="18"/>
                <w:szCs w:val="18"/>
              </w:rPr>
              <w:t>в скобках сумма прописью</w:t>
            </w:r>
          </w:p>
        </w:tc>
      </w:tr>
      <w:tr w:rsidR="004334AD" w:rsidRPr="001E603A" w14:paraId="516AF768" w14:textId="77777777" w:rsidTr="002B0F1B">
        <w:tblPrEx>
          <w:tblCellMar>
            <w:left w:w="108" w:type="dxa"/>
            <w:right w:w="108" w:type="dxa"/>
          </w:tblCellMar>
        </w:tblPrEx>
        <w:tc>
          <w:tcPr>
            <w:tcW w:w="1282" w:type="pct"/>
            <w:tcBorders>
              <w:left w:val="single" w:sz="4" w:space="0" w:color="D9D9D9" w:themeColor="background1" w:themeShade="D9"/>
              <w:bottom w:val="single" w:sz="4" w:space="0" w:color="auto"/>
            </w:tcBorders>
          </w:tcPr>
          <w:p w14:paraId="6C43909A"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Сумма в нац. эквиваленте</w:t>
            </w:r>
          </w:p>
          <w:p w14:paraId="770F67BE" w14:textId="77777777" w:rsidR="004334AD" w:rsidRPr="001E603A" w:rsidRDefault="004334AD" w:rsidP="004D27D1">
            <w:pPr>
              <w:rPr>
                <w:rFonts w:ascii="Arial" w:hAnsi="Arial" w:cs="Arial"/>
                <w:sz w:val="18"/>
                <w:szCs w:val="18"/>
              </w:rPr>
            </w:pPr>
          </w:p>
        </w:tc>
        <w:tc>
          <w:tcPr>
            <w:tcW w:w="3716" w:type="pct"/>
            <w:gridSpan w:val="5"/>
            <w:tcBorders>
              <w:bottom w:val="single" w:sz="4" w:space="0" w:color="auto"/>
              <w:right w:val="single" w:sz="4" w:space="0" w:color="D9D9D9" w:themeColor="background1" w:themeShade="D9"/>
            </w:tcBorders>
          </w:tcPr>
          <w:p w14:paraId="250BD159" w14:textId="77777777" w:rsidR="004334AD" w:rsidRPr="001E603A" w:rsidRDefault="004334AD" w:rsidP="004D27D1">
            <w:pPr>
              <w:rPr>
                <w:rFonts w:ascii="Arial" w:hAnsi="Arial" w:cs="Arial"/>
                <w:sz w:val="18"/>
                <w:szCs w:val="18"/>
              </w:rPr>
            </w:pPr>
            <w:r w:rsidRPr="006E3CCE">
              <w:rPr>
                <w:rFonts w:ascii="Arial" w:hAnsi="Arial" w:cs="Arial"/>
                <w:sz w:val="18"/>
                <w:szCs w:val="18"/>
              </w:rPr>
              <w:t xml:space="preserve">docSumNat </w:t>
            </w:r>
            <w:r>
              <w:rPr>
                <w:rFonts w:ascii="Arial" w:hAnsi="Arial" w:cs="Arial"/>
                <w:sz w:val="18"/>
                <w:szCs w:val="18"/>
              </w:rPr>
              <w:t>ПРОБЕЛ рублей ПРОБЕЛв скобках сумма прописью</w:t>
            </w:r>
          </w:p>
        </w:tc>
      </w:tr>
      <w:tr w:rsidR="004334AD" w:rsidRPr="001E603A" w14:paraId="39154744" w14:textId="77777777" w:rsidTr="002B0F1B">
        <w:tblPrEx>
          <w:tblCellMar>
            <w:left w:w="108" w:type="dxa"/>
            <w:right w:w="108" w:type="dxa"/>
          </w:tblCellMar>
        </w:tblPrEx>
        <w:tc>
          <w:tcPr>
            <w:tcW w:w="1282" w:type="pct"/>
            <w:tcBorders>
              <w:top w:val="single" w:sz="4" w:space="0" w:color="auto"/>
              <w:left w:val="single" w:sz="4" w:space="0" w:color="D9D9D9" w:themeColor="background1" w:themeShade="D9"/>
            </w:tcBorders>
          </w:tcPr>
          <w:p w14:paraId="0FA233D7"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Счет плательщика</w:t>
            </w:r>
          </w:p>
        </w:tc>
        <w:tc>
          <w:tcPr>
            <w:tcW w:w="3716" w:type="pct"/>
            <w:gridSpan w:val="5"/>
            <w:tcBorders>
              <w:top w:val="single" w:sz="4" w:space="0" w:color="auto"/>
              <w:right w:val="single" w:sz="4" w:space="0" w:color="D9D9D9" w:themeColor="background1" w:themeShade="D9"/>
            </w:tcBorders>
          </w:tcPr>
          <w:p w14:paraId="5CAB7786" w14:textId="77777777" w:rsidR="004334AD" w:rsidRPr="001E603A" w:rsidRDefault="004334AD" w:rsidP="004D27D1">
            <w:pPr>
              <w:rPr>
                <w:rFonts w:ascii="Arial" w:hAnsi="Arial" w:cs="Arial"/>
                <w:vanish/>
                <w:sz w:val="18"/>
                <w:szCs w:val="18"/>
              </w:rPr>
            </w:pPr>
            <w:r w:rsidRPr="006E3CCE">
              <w:rPr>
                <w:rFonts w:ascii="Arial" w:hAnsi="Arial" w:cs="Arial"/>
                <w:sz w:val="18"/>
                <w:szCs w:val="18"/>
              </w:rPr>
              <w:t>payerAcc</w:t>
            </w:r>
          </w:p>
        </w:tc>
      </w:tr>
      <w:tr w:rsidR="004334AD" w:rsidRPr="001E603A" w14:paraId="12B68EA3" w14:textId="77777777" w:rsidTr="002B0F1B">
        <w:tblPrEx>
          <w:tblCellMar>
            <w:left w:w="108" w:type="dxa"/>
            <w:right w:w="108" w:type="dxa"/>
          </w:tblCellMar>
        </w:tblPrEx>
        <w:tc>
          <w:tcPr>
            <w:tcW w:w="1282" w:type="pct"/>
            <w:tcBorders>
              <w:left w:val="single" w:sz="4" w:space="0" w:color="D9D9D9" w:themeColor="background1" w:themeShade="D9"/>
            </w:tcBorders>
          </w:tcPr>
          <w:p w14:paraId="005BD1A6" w14:textId="77777777" w:rsidR="004334AD" w:rsidRPr="001E603A" w:rsidRDefault="004334AD" w:rsidP="004334AD">
            <w:pPr>
              <w:ind w:left="0" w:firstLine="0"/>
              <w:rPr>
                <w:rFonts w:ascii="Arial" w:hAnsi="Arial" w:cs="Arial"/>
                <w:vanish/>
                <w:sz w:val="18"/>
                <w:szCs w:val="18"/>
              </w:rPr>
            </w:pPr>
            <w:r w:rsidRPr="001E603A">
              <w:rPr>
                <w:rFonts w:ascii="Arial" w:hAnsi="Arial" w:cs="Arial"/>
                <w:sz w:val="18"/>
                <w:szCs w:val="18"/>
              </w:rPr>
              <w:t>Плательщик</w:t>
            </w:r>
            <w:r w:rsidRPr="001E603A">
              <w:rPr>
                <w:rFonts w:ascii="Arial" w:hAnsi="Arial" w:cs="Arial"/>
                <w:vanish/>
                <w:sz w:val="18"/>
                <w:szCs w:val="18"/>
              </w:rPr>
              <w:t xml:space="preserve"> </w:t>
            </w:r>
          </w:p>
          <w:p w14:paraId="5D868DE4" w14:textId="77777777" w:rsidR="004334AD" w:rsidRPr="001E603A" w:rsidRDefault="004334AD" w:rsidP="004D27D1">
            <w:pPr>
              <w:rPr>
                <w:rFonts w:ascii="Arial" w:hAnsi="Arial" w:cs="Arial"/>
                <w:vanish/>
                <w:sz w:val="18"/>
                <w:szCs w:val="18"/>
              </w:rPr>
            </w:pPr>
          </w:p>
          <w:p w14:paraId="0DFE53B3" w14:textId="77777777" w:rsidR="004334AD" w:rsidRPr="001E603A" w:rsidRDefault="004334AD" w:rsidP="004D27D1">
            <w:pPr>
              <w:rPr>
                <w:rFonts w:ascii="Arial" w:hAnsi="Arial" w:cs="Arial"/>
                <w:sz w:val="18"/>
                <w:szCs w:val="18"/>
              </w:rPr>
            </w:pPr>
          </w:p>
          <w:p w14:paraId="70DDC328" w14:textId="77777777" w:rsidR="004334AD" w:rsidRPr="001E603A" w:rsidRDefault="004334AD" w:rsidP="004D27D1">
            <w:pPr>
              <w:rPr>
                <w:rFonts w:ascii="Arial" w:hAnsi="Arial" w:cs="Arial"/>
                <w:sz w:val="18"/>
                <w:szCs w:val="18"/>
              </w:rPr>
            </w:pPr>
          </w:p>
        </w:tc>
        <w:tc>
          <w:tcPr>
            <w:tcW w:w="3716" w:type="pct"/>
            <w:gridSpan w:val="5"/>
            <w:tcBorders>
              <w:right w:val="single" w:sz="4" w:space="0" w:color="D9D9D9" w:themeColor="background1" w:themeShade="D9"/>
            </w:tcBorders>
          </w:tcPr>
          <w:p w14:paraId="0694BA2A" w14:textId="77777777" w:rsidR="004334AD" w:rsidRPr="001E603A" w:rsidRDefault="004334AD" w:rsidP="004D27D1">
            <w:pPr>
              <w:rPr>
                <w:rFonts w:ascii="Arial" w:hAnsi="Arial" w:cs="Arial"/>
                <w:sz w:val="18"/>
                <w:szCs w:val="18"/>
              </w:rPr>
            </w:pPr>
            <w:r w:rsidRPr="006E3CCE">
              <w:rPr>
                <w:rFonts w:ascii="Arial" w:hAnsi="Arial" w:cs="Arial"/>
                <w:sz w:val="18"/>
                <w:szCs w:val="18"/>
              </w:rPr>
              <w:t>payerName</w:t>
            </w:r>
          </w:p>
        </w:tc>
      </w:tr>
      <w:tr w:rsidR="004334AD" w:rsidRPr="001E603A" w14:paraId="74FA7DE2" w14:textId="77777777" w:rsidTr="002B0F1B">
        <w:tblPrEx>
          <w:tblCellMar>
            <w:left w:w="108" w:type="dxa"/>
            <w:right w:w="108" w:type="dxa"/>
          </w:tblCellMar>
        </w:tblPrEx>
        <w:tc>
          <w:tcPr>
            <w:tcW w:w="1282" w:type="pct"/>
            <w:tcBorders>
              <w:left w:val="single" w:sz="4" w:space="0" w:color="D9D9D9" w:themeColor="background1" w:themeShade="D9"/>
              <w:bottom w:val="single" w:sz="4" w:space="0" w:color="auto"/>
            </w:tcBorders>
          </w:tcPr>
          <w:p w14:paraId="008AD198"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Банк плательщика</w:t>
            </w:r>
          </w:p>
          <w:p w14:paraId="6897678B" w14:textId="77777777" w:rsidR="004334AD" w:rsidRPr="001E603A" w:rsidRDefault="004334AD" w:rsidP="004D27D1">
            <w:pPr>
              <w:rPr>
                <w:rFonts w:ascii="Arial" w:hAnsi="Arial" w:cs="Arial"/>
                <w:vanish/>
                <w:sz w:val="18"/>
                <w:szCs w:val="18"/>
              </w:rPr>
            </w:pPr>
          </w:p>
        </w:tc>
        <w:tc>
          <w:tcPr>
            <w:tcW w:w="3716" w:type="pct"/>
            <w:gridSpan w:val="5"/>
            <w:tcBorders>
              <w:bottom w:val="single" w:sz="4" w:space="0" w:color="auto"/>
              <w:right w:val="single" w:sz="4" w:space="0" w:color="D9D9D9" w:themeColor="background1" w:themeShade="D9"/>
            </w:tcBorders>
          </w:tcPr>
          <w:p w14:paraId="136C2999" w14:textId="77777777" w:rsidR="004334AD" w:rsidRPr="006E3CCE" w:rsidRDefault="004334AD" w:rsidP="004D27D1">
            <w:pPr>
              <w:rPr>
                <w:rFonts w:ascii="Arial" w:hAnsi="Arial" w:cs="Arial"/>
                <w:sz w:val="18"/>
                <w:szCs w:val="18"/>
                <w:lang w:val="en-US"/>
              </w:rPr>
            </w:pPr>
            <w:r w:rsidRPr="006E3CCE">
              <w:rPr>
                <w:rFonts w:ascii="Arial" w:hAnsi="Arial" w:cs="Arial"/>
                <w:sz w:val="18"/>
                <w:szCs w:val="18"/>
              </w:rPr>
              <w:t>payerBankName</w:t>
            </w:r>
            <w:r>
              <w:rPr>
                <w:rFonts w:ascii="Arial" w:hAnsi="Arial" w:cs="Arial"/>
                <w:sz w:val="18"/>
                <w:szCs w:val="18"/>
              </w:rPr>
              <w:t xml:space="preserve"> </w:t>
            </w:r>
            <w:r>
              <w:rPr>
                <w:rFonts w:ascii="Arial" w:hAnsi="Arial" w:cs="Arial"/>
                <w:sz w:val="18"/>
                <w:szCs w:val="18"/>
                <w:lang w:val="en-US"/>
              </w:rPr>
              <w:t xml:space="preserve">( </w:t>
            </w:r>
            <w:r w:rsidRPr="006E3CCE">
              <w:rPr>
                <w:rFonts w:ascii="Arial" w:hAnsi="Arial" w:cs="Arial"/>
                <w:sz w:val="18"/>
                <w:szCs w:val="18"/>
                <w:lang w:val="en-US"/>
              </w:rPr>
              <w:t>payerBankBic</w:t>
            </w:r>
            <w:r>
              <w:rPr>
                <w:rFonts w:ascii="Arial" w:hAnsi="Arial" w:cs="Arial"/>
                <w:sz w:val="18"/>
                <w:szCs w:val="18"/>
                <w:lang w:val="en-US"/>
              </w:rPr>
              <w:t>)</w:t>
            </w:r>
          </w:p>
          <w:p w14:paraId="37849951" w14:textId="77777777" w:rsidR="004334AD" w:rsidRPr="001E603A" w:rsidRDefault="004334AD" w:rsidP="004D27D1">
            <w:pPr>
              <w:rPr>
                <w:rFonts w:ascii="Arial" w:hAnsi="Arial" w:cs="Arial"/>
                <w:vanish/>
                <w:sz w:val="18"/>
                <w:szCs w:val="18"/>
              </w:rPr>
            </w:pPr>
            <w:r w:rsidRPr="006E3CCE">
              <w:rPr>
                <w:rFonts w:ascii="Arial" w:hAnsi="Arial" w:cs="Arial"/>
                <w:sz w:val="18"/>
                <w:szCs w:val="18"/>
              </w:rPr>
              <w:t>payerBankCorrAcc</w:t>
            </w:r>
          </w:p>
        </w:tc>
      </w:tr>
      <w:tr w:rsidR="004334AD" w:rsidRPr="001E603A" w14:paraId="1E53BF85" w14:textId="77777777" w:rsidTr="002B0F1B">
        <w:tblPrEx>
          <w:tblCellMar>
            <w:left w:w="108" w:type="dxa"/>
            <w:right w:w="108" w:type="dxa"/>
          </w:tblCellMar>
        </w:tblPrEx>
        <w:tc>
          <w:tcPr>
            <w:tcW w:w="1282" w:type="pct"/>
            <w:tcBorders>
              <w:top w:val="single" w:sz="4" w:space="0" w:color="auto"/>
              <w:left w:val="single" w:sz="4" w:space="0" w:color="D9D9D9" w:themeColor="background1" w:themeShade="D9"/>
            </w:tcBorders>
          </w:tcPr>
          <w:p w14:paraId="48BC2F8D"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Счет получателя</w:t>
            </w:r>
          </w:p>
        </w:tc>
        <w:tc>
          <w:tcPr>
            <w:tcW w:w="3716" w:type="pct"/>
            <w:gridSpan w:val="5"/>
            <w:tcBorders>
              <w:top w:val="single" w:sz="4" w:space="0" w:color="auto"/>
              <w:right w:val="single" w:sz="4" w:space="0" w:color="D9D9D9" w:themeColor="background1" w:themeShade="D9"/>
            </w:tcBorders>
          </w:tcPr>
          <w:p w14:paraId="76791627" w14:textId="77777777" w:rsidR="004334AD" w:rsidRPr="001E603A" w:rsidRDefault="004334AD" w:rsidP="004D27D1">
            <w:pPr>
              <w:rPr>
                <w:rFonts w:ascii="Arial" w:hAnsi="Arial" w:cs="Arial"/>
                <w:sz w:val="18"/>
                <w:szCs w:val="18"/>
              </w:rPr>
            </w:pPr>
            <w:r w:rsidRPr="006E3CCE">
              <w:rPr>
                <w:rFonts w:ascii="Arial" w:hAnsi="Arial" w:cs="Arial"/>
                <w:sz w:val="18"/>
                <w:szCs w:val="18"/>
              </w:rPr>
              <w:t>payeeAcc</w:t>
            </w:r>
          </w:p>
        </w:tc>
      </w:tr>
      <w:tr w:rsidR="004334AD" w:rsidRPr="001E603A" w14:paraId="225E9432" w14:textId="77777777" w:rsidTr="002B0F1B">
        <w:tblPrEx>
          <w:tblCellMar>
            <w:left w:w="108" w:type="dxa"/>
            <w:right w:w="108" w:type="dxa"/>
          </w:tblCellMar>
        </w:tblPrEx>
        <w:trPr>
          <w:trHeight w:val="483"/>
        </w:trPr>
        <w:tc>
          <w:tcPr>
            <w:tcW w:w="1282" w:type="pct"/>
            <w:tcBorders>
              <w:left w:val="single" w:sz="4" w:space="0" w:color="D9D9D9" w:themeColor="background1" w:themeShade="D9"/>
            </w:tcBorders>
          </w:tcPr>
          <w:p w14:paraId="0DE713C8"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Получатель</w:t>
            </w:r>
          </w:p>
          <w:p w14:paraId="74EE978D" w14:textId="77777777" w:rsidR="004334AD" w:rsidRPr="001E603A" w:rsidRDefault="004334AD" w:rsidP="004D27D1">
            <w:pPr>
              <w:rPr>
                <w:rFonts w:ascii="Arial" w:hAnsi="Arial" w:cs="Arial"/>
                <w:sz w:val="18"/>
                <w:szCs w:val="18"/>
              </w:rPr>
            </w:pPr>
          </w:p>
        </w:tc>
        <w:tc>
          <w:tcPr>
            <w:tcW w:w="3716" w:type="pct"/>
            <w:gridSpan w:val="5"/>
            <w:tcBorders>
              <w:right w:val="single" w:sz="4" w:space="0" w:color="D9D9D9" w:themeColor="background1" w:themeShade="D9"/>
            </w:tcBorders>
          </w:tcPr>
          <w:p w14:paraId="0038E966" w14:textId="77777777" w:rsidR="004334AD" w:rsidRPr="001E603A" w:rsidRDefault="004334AD" w:rsidP="004D27D1">
            <w:pPr>
              <w:rPr>
                <w:rFonts w:ascii="Arial" w:hAnsi="Arial" w:cs="Arial"/>
                <w:sz w:val="18"/>
                <w:szCs w:val="18"/>
              </w:rPr>
            </w:pPr>
            <w:r w:rsidRPr="006E3CCE">
              <w:rPr>
                <w:rFonts w:ascii="Arial" w:hAnsi="Arial" w:cs="Arial"/>
                <w:sz w:val="18"/>
                <w:szCs w:val="18"/>
              </w:rPr>
              <w:t>paye</w:t>
            </w:r>
            <w:r>
              <w:rPr>
                <w:rFonts w:ascii="Arial" w:hAnsi="Arial" w:cs="Arial"/>
                <w:sz w:val="18"/>
                <w:szCs w:val="18"/>
                <w:lang w:val="en-US"/>
              </w:rPr>
              <w:t>r</w:t>
            </w:r>
            <w:r w:rsidRPr="006E3CCE">
              <w:rPr>
                <w:rFonts w:ascii="Arial" w:hAnsi="Arial" w:cs="Arial"/>
                <w:sz w:val="18"/>
                <w:szCs w:val="18"/>
              </w:rPr>
              <w:t>Name</w:t>
            </w:r>
          </w:p>
        </w:tc>
      </w:tr>
      <w:tr w:rsidR="004334AD" w:rsidRPr="006E3CCE" w14:paraId="2229017F" w14:textId="77777777" w:rsidTr="002B0F1B">
        <w:tblPrEx>
          <w:tblCellMar>
            <w:left w:w="108" w:type="dxa"/>
            <w:right w:w="108" w:type="dxa"/>
          </w:tblCellMar>
        </w:tblPrEx>
        <w:tc>
          <w:tcPr>
            <w:tcW w:w="1282" w:type="pct"/>
            <w:tcBorders>
              <w:left w:val="single" w:sz="4" w:space="0" w:color="D9D9D9" w:themeColor="background1" w:themeShade="D9"/>
              <w:bottom w:val="single" w:sz="4" w:space="0" w:color="auto"/>
            </w:tcBorders>
          </w:tcPr>
          <w:p w14:paraId="2168071A"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Банк получателя</w:t>
            </w:r>
          </w:p>
          <w:p w14:paraId="2EE53681" w14:textId="77777777" w:rsidR="004334AD" w:rsidRPr="001E603A" w:rsidRDefault="004334AD" w:rsidP="004D27D1">
            <w:pPr>
              <w:rPr>
                <w:rFonts w:ascii="Arial" w:hAnsi="Arial" w:cs="Arial"/>
                <w:sz w:val="18"/>
                <w:szCs w:val="18"/>
              </w:rPr>
            </w:pPr>
          </w:p>
        </w:tc>
        <w:tc>
          <w:tcPr>
            <w:tcW w:w="3716" w:type="pct"/>
            <w:gridSpan w:val="5"/>
            <w:tcBorders>
              <w:bottom w:val="single" w:sz="4" w:space="0" w:color="auto"/>
              <w:right w:val="single" w:sz="4" w:space="0" w:color="D9D9D9" w:themeColor="background1" w:themeShade="D9"/>
            </w:tcBorders>
          </w:tcPr>
          <w:p w14:paraId="2A68C656" w14:textId="77777777" w:rsidR="004334AD" w:rsidRDefault="004334AD" w:rsidP="004D27D1">
            <w:pPr>
              <w:rPr>
                <w:rFonts w:ascii="Arial" w:hAnsi="Arial" w:cs="Arial"/>
                <w:sz w:val="18"/>
                <w:szCs w:val="18"/>
                <w:lang w:val="en-US"/>
              </w:rPr>
            </w:pPr>
            <w:r w:rsidRPr="006E3CCE">
              <w:rPr>
                <w:rFonts w:ascii="Arial" w:hAnsi="Arial" w:cs="Arial"/>
                <w:sz w:val="18"/>
                <w:szCs w:val="18"/>
              </w:rPr>
              <w:t>paye</w:t>
            </w:r>
            <w:r>
              <w:rPr>
                <w:rFonts w:ascii="Arial" w:hAnsi="Arial" w:cs="Arial"/>
                <w:sz w:val="18"/>
                <w:szCs w:val="18"/>
                <w:lang w:val="en-US"/>
              </w:rPr>
              <w:t>r</w:t>
            </w:r>
            <w:r w:rsidRPr="006E3CCE">
              <w:rPr>
                <w:rFonts w:ascii="Arial" w:hAnsi="Arial" w:cs="Arial"/>
                <w:sz w:val="18"/>
                <w:szCs w:val="18"/>
              </w:rPr>
              <w:t>BankName</w:t>
            </w:r>
            <w:r>
              <w:rPr>
                <w:rFonts w:ascii="Arial" w:hAnsi="Arial" w:cs="Arial"/>
                <w:sz w:val="18"/>
                <w:szCs w:val="18"/>
                <w:lang w:val="en-US"/>
              </w:rPr>
              <w:t xml:space="preserve"> (</w:t>
            </w:r>
            <w:r w:rsidRPr="006E3CCE">
              <w:rPr>
                <w:rFonts w:ascii="Arial" w:hAnsi="Arial" w:cs="Arial"/>
                <w:sz w:val="18"/>
                <w:szCs w:val="18"/>
                <w:lang w:val="en-US"/>
              </w:rPr>
              <w:t>payeeBankBic</w:t>
            </w:r>
            <w:r>
              <w:rPr>
                <w:rFonts w:ascii="Arial" w:hAnsi="Arial" w:cs="Arial"/>
                <w:sz w:val="18"/>
                <w:szCs w:val="18"/>
                <w:lang w:val="en-US"/>
              </w:rPr>
              <w:t>)</w:t>
            </w:r>
          </w:p>
          <w:p w14:paraId="108D920F" w14:textId="77777777" w:rsidR="004334AD" w:rsidRPr="006E3CCE" w:rsidRDefault="004334AD" w:rsidP="004D27D1">
            <w:pPr>
              <w:rPr>
                <w:rFonts w:ascii="Arial" w:hAnsi="Arial" w:cs="Arial"/>
                <w:sz w:val="18"/>
                <w:szCs w:val="18"/>
                <w:lang w:val="en-US"/>
              </w:rPr>
            </w:pPr>
            <w:r w:rsidRPr="006E3CCE">
              <w:rPr>
                <w:rFonts w:ascii="Arial" w:hAnsi="Arial" w:cs="Arial"/>
                <w:sz w:val="18"/>
                <w:szCs w:val="18"/>
                <w:lang w:val="en-US"/>
              </w:rPr>
              <w:t>paye</w:t>
            </w:r>
            <w:r>
              <w:rPr>
                <w:rFonts w:ascii="Arial" w:hAnsi="Arial" w:cs="Arial"/>
                <w:sz w:val="18"/>
                <w:szCs w:val="18"/>
                <w:lang w:val="en-US"/>
              </w:rPr>
              <w:t>r</w:t>
            </w:r>
            <w:r w:rsidRPr="006E3CCE">
              <w:rPr>
                <w:rFonts w:ascii="Arial" w:hAnsi="Arial" w:cs="Arial"/>
                <w:sz w:val="18"/>
                <w:szCs w:val="18"/>
                <w:lang w:val="en-US"/>
              </w:rPr>
              <w:t>BankCorrAcc</w:t>
            </w:r>
          </w:p>
        </w:tc>
      </w:tr>
      <w:tr w:rsidR="004334AD" w:rsidRPr="001E603A" w14:paraId="620178B1" w14:textId="77777777" w:rsidTr="002B0F1B">
        <w:tblPrEx>
          <w:tblCellMar>
            <w:left w:w="108" w:type="dxa"/>
            <w:right w:w="108" w:type="dxa"/>
          </w:tblCellMar>
        </w:tblPrEx>
        <w:tc>
          <w:tcPr>
            <w:tcW w:w="1282" w:type="pct"/>
            <w:tcBorders>
              <w:left w:val="single" w:sz="4" w:space="0" w:color="D9D9D9" w:themeColor="background1" w:themeShade="D9"/>
              <w:bottom w:val="single" w:sz="4" w:space="0" w:color="auto"/>
            </w:tcBorders>
          </w:tcPr>
          <w:p w14:paraId="1A2B39E2"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Вид операции</w:t>
            </w:r>
          </w:p>
          <w:p w14:paraId="0758574A" w14:textId="77777777" w:rsidR="004334AD" w:rsidRPr="001E603A" w:rsidRDefault="004334AD" w:rsidP="004D27D1">
            <w:pPr>
              <w:rPr>
                <w:rFonts w:ascii="Arial" w:hAnsi="Arial" w:cs="Arial"/>
                <w:sz w:val="18"/>
                <w:szCs w:val="18"/>
              </w:rPr>
            </w:pPr>
          </w:p>
        </w:tc>
        <w:tc>
          <w:tcPr>
            <w:tcW w:w="3716" w:type="pct"/>
            <w:gridSpan w:val="5"/>
            <w:tcBorders>
              <w:bottom w:val="single" w:sz="4" w:space="0" w:color="auto"/>
              <w:right w:val="single" w:sz="4" w:space="0" w:color="D9D9D9" w:themeColor="background1" w:themeShade="D9"/>
            </w:tcBorders>
          </w:tcPr>
          <w:p w14:paraId="63197099" w14:textId="77777777" w:rsidR="004334AD" w:rsidRPr="001E603A" w:rsidRDefault="004334AD" w:rsidP="004D27D1">
            <w:pPr>
              <w:rPr>
                <w:rFonts w:ascii="Arial" w:hAnsi="Arial" w:cs="Arial"/>
                <w:sz w:val="18"/>
                <w:szCs w:val="18"/>
              </w:rPr>
            </w:pPr>
            <w:r w:rsidRPr="006E3CCE">
              <w:rPr>
                <w:rFonts w:ascii="Arial" w:hAnsi="Arial" w:cs="Arial"/>
                <w:sz w:val="18"/>
                <w:szCs w:val="18"/>
              </w:rPr>
              <w:t>transKind</w:t>
            </w:r>
            <w:r>
              <w:rPr>
                <w:rFonts w:ascii="Arial" w:hAnsi="Arial" w:cs="Arial"/>
                <w:sz w:val="18"/>
                <w:szCs w:val="18"/>
              </w:rPr>
              <w:t xml:space="preserve"> ПРОБЕЛ расш. Из справочника</w:t>
            </w:r>
          </w:p>
        </w:tc>
      </w:tr>
      <w:tr w:rsidR="004334AD" w:rsidRPr="001E603A" w14:paraId="6F2A192D" w14:textId="77777777" w:rsidTr="002B0F1B">
        <w:tblPrEx>
          <w:tblCellMar>
            <w:left w:w="108" w:type="dxa"/>
            <w:right w:w="108" w:type="dxa"/>
          </w:tblCellMar>
        </w:tblPrEx>
        <w:trPr>
          <w:trHeight w:val="896"/>
        </w:trPr>
        <w:tc>
          <w:tcPr>
            <w:tcW w:w="1282" w:type="pct"/>
            <w:tcBorders>
              <w:left w:val="single" w:sz="4" w:space="0" w:color="D9D9D9" w:themeColor="background1" w:themeShade="D9"/>
              <w:bottom w:val="single" w:sz="4" w:space="0" w:color="auto"/>
            </w:tcBorders>
          </w:tcPr>
          <w:p w14:paraId="6D8019B5"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Назначение платежа</w:t>
            </w:r>
          </w:p>
          <w:p w14:paraId="666714CF" w14:textId="77777777" w:rsidR="004334AD" w:rsidRPr="001E603A" w:rsidRDefault="004334AD" w:rsidP="004D27D1">
            <w:pPr>
              <w:rPr>
                <w:rFonts w:ascii="Arial" w:hAnsi="Arial" w:cs="Arial"/>
                <w:sz w:val="18"/>
                <w:szCs w:val="18"/>
              </w:rPr>
            </w:pPr>
          </w:p>
        </w:tc>
        <w:tc>
          <w:tcPr>
            <w:tcW w:w="3716" w:type="pct"/>
            <w:gridSpan w:val="5"/>
            <w:tcBorders>
              <w:bottom w:val="single" w:sz="4" w:space="0" w:color="auto"/>
              <w:right w:val="single" w:sz="4" w:space="0" w:color="D9D9D9" w:themeColor="background1" w:themeShade="D9"/>
            </w:tcBorders>
          </w:tcPr>
          <w:p w14:paraId="1B96444F" w14:textId="77777777" w:rsidR="004334AD" w:rsidRPr="001E603A" w:rsidRDefault="004334AD" w:rsidP="004D27D1">
            <w:pPr>
              <w:rPr>
                <w:rFonts w:ascii="Arial" w:hAnsi="Arial" w:cs="Arial"/>
                <w:sz w:val="18"/>
                <w:szCs w:val="18"/>
              </w:rPr>
            </w:pPr>
            <w:r w:rsidRPr="006E3CCE">
              <w:rPr>
                <w:rFonts w:ascii="Arial" w:hAnsi="Arial" w:cs="Arial"/>
                <w:sz w:val="18"/>
                <w:szCs w:val="18"/>
              </w:rPr>
              <w:t>purpose</w:t>
            </w:r>
          </w:p>
          <w:p w14:paraId="6EC74EE2" w14:textId="77777777" w:rsidR="004334AD" w:rsidRPr="001E603A" w:rsidRDefault="004334AD" w:rsidP="004D27D1">
            <w:pPr>
              <w:rPr>
                <w:rFonts w:ascii="Arial" w:hAnsi="Arial" w:cs="Arial"/>
                <w:sz w:val="18"/>
                <w:szCs w:val="18"/>
              </w:rPr>
            </w:pPr>
          </w:p>
        </w:tc>
      </w:tr>
      <w:tr w:rsidR="004334AD" w:rsidRPr="001E603A" w14:paraId="0387117D" w14:textId="77777777" w:rsidTr="002B0F1B">
        <w:tblPrEx>
          <w:tblCellMar>
            <w:left w:w="108" w:type="dxa"/>
            <w:right w:w="108" w:type="dxa"/>
          </w:tblCellMar>
        </w:tblPrEx>
        <w:trPr>
          <w:trHeight w:val="139"/>
        </w:trPr>
        <w:tc>
          <w:tcPr>
            <w:tcW w:w="1282" w:type="pct"/>
            <w:tcBorders>
              <w:left w:val="single" w:sz="4" w:space="0" w:color="D9D9D9" w:themeColor="background1" w:themeShade="D9"/>
              <w:bottom w:val="single" w:sz="4" w:space="0" w:color="auto"/>
            </w:tcBorders>
          </w:tcPr>
          <w:p w14:paraId="3D14D4E6" w14:textId="77777777" w:rsidR="004334AD" w:rsidRPr="001E603A" w:rsidRDefault="004334AD" w:rsidP="004334AD">
            <w:pPr>
              <w:ind w:left="0" w:firstLine="0"/>
              <w:rPr>
                <w:rFonts w:ascii="Arial" w:hAnsi="Arial" w:cs="Arial"/>
                <w:sz w:val="18"/>
                <w:szCs w:val="18"/>
              </w:rPr>
            </w:pPr>
            <w:r w:rsidRPr="001E603A">
              <w:rPr>
                <w:rFonts w:ascii="Arial" w:hAnsi="Arial" w:cs="Arial"/>
                <w:sz w:val="18"/>
                <w:szCs w:val="18"/>
              </w:rPr>
              <w:t>Дополнительная информация из банка</w:t>
            </w:r>
          </w:p>
        </w:tc>
        <w:tc>
          <w:tcPr>
            <w:tcW w:w="3716" w:type="pct"/>
            <w:gridSpan w:val="5"/>
            <w:tcBorders>
              <w:bottom w:val="single" w:sz="4" w:space="0" w:color="auto"/>
              <w:right w:val="single" w:sz="4" w:space="0" w:color="D9D9D9" w:themeColor="background1" w:themeShade="D9"/>
            </w:tcBorders>
          </w:tcPr>
          <w:p w14:paraId="633857A4" w14:textId="77777777" w:rsidR="004334AD" w:rsidRPr="001E603A" w:rsidRDefault="004334AD" w:rsidP="004D27D1">
            <w:pPr>
              <w:rPr>
                <w:rFonts w:ascii="Arial" w:hAnsi="Arial" w:cs="Arial"/>
                <w:sz w:val="18"/>
                <w:szCs w:val="18"/>
              </w:rPr>
            </w:pPr>
            <w:r w:rsidRPr="00032C7C">
              <w:rPr>
                <w:rFonts w:ascii="Arial" w:hAnsi="Arial" w:cs="Arial"/>
                <w:sz w:val="18"/>
                <w:szCs w:val="18"/>
              </w:rPr>
              <w:t>Info</w:t>
            </w:r>
          </w:p>
        </w:tc>
      </w:tr>
      <w:tr w:rsidR="004334AD" w:rsidRPr="001E603A" w14:paraId="42E0C671" w14:textId="77777777" w:rsidTr="002B0F1B">
        <w:tblPrEx>
          <w:tblCellMar>
            <w:left w:w="108" w:type="dxa"/>
            <w:right w:w="108" w:type="dxa"/>
          </w:tblCellMar>
        </w:tblPrEx>
        <w:trPr>
          <w:trHeight w:val="391"/>
        </w:trPr>
        <w:tc>
          <w:tcPr>
            <w:tcW w:w="1282" w:type="pct"/>
            <w:tcBorders>
              <w:left w:val="single" w:sz="4" w:space="0" w:color="D9D9D9" w:themeColor="background1" w:themeShade="D9"/>
            </w:tcBorders>
          </w:tcPr>
          <w:p w14:paraId="6FB692E4" w14:textId="77777777" w:rsidR="004334AD" w:rsidRPr="001E603A" w:rsidRDefault="004334AD" w:rsidP="004D27D1">
            <w:pPr>
              <w:rPr>
                <w:rFonts w:ascii="Arial" w:hAnsi="Arial" w:cs="Arial"/>
                <w:sz w:val="18"/>
                <w:szCs w:val="18"/>
              </w:rPr>
            </w:pPr>
          </w:p>
        </w:tc>
        <w:tc>
          <w:tcPr>
            <w:tcW w:w="1983" w:type="pct"/>
            <w:gridSpan w:val="3"/>
          </w:tcPr>
          <w:p w14:paraId="4A2E34A8" w14:textId="77777777" w:rsidR="004334AD" w:rsidRPr="00032C7C" w:rsidRDefault="004334AD" w:rsidP="004D27D1">
            <w:pPr>
              <w:rPr>
                <w:rFonts w:ascii="Arial" w:hAnsi="Arial" w:cs="Arial"/>
                <w:sz w:val="18"/>
                <w:szCs w:val="18"/>
              </w:rPr>
            </w:pPr>
          </w:p>
        </w:tc>
        <w:tc>
          <w:tcPr>
            <w:tcW w:w="1736" w:type="pct"/>
            <w:gridSpan w:val="2"/>
            <w:tcBorders>
              <w:right w:val="single" w:sz="4" w:space="0" w:color="D9D9D9" w:themeColor="background1" w:themeShade="D9"/>
            </w:tcBorders>
          </w:tcPr>
          <w:p w14:paraId="69A6E65F" w14:textId="77777777" w:rsidR="004334AD" w:rsidRPr="00032C7C" w:rsidRDefault="004334AD" w:rsidP="004D27D1">
            <w:pPr>
              <w:rPr>
                <w:rFonts w:ascii="Arial" w:hAnsi="Arial" w:cs="Arial"/>
                <w:sz w:val="18"/>
                <w:szCs w:val="18"/>
              </w:rPr>
            </w:pPr>
          </w:p>
        </w:tc>
      </w:tr>
      <w:tr w:rsidR="004334AD" w:rsidRPr="001E603A" w14:paraId="7CF31EC1" w14:textId="77777777" w:rsidTr="002B0F1B">
        <w:tblPrEx>
          <w:tblCellMar>
            <w:left w:w="108" w:type="dxa"/>
            <w:right w:w="108" w:type="dxa"/>
          </w:tblCellMar>
        </w:tblPrEx>
        <w:trPr>
          <w:trHeight w:val="269"/>
        </w:trPr>
        <w:tc>
          <w:tcPr>
            <w:tcW w:w="1282" w:type="pct"/>
            <w:tcBorders>
              <w:left w:val="single" w:sz="4" w:space="0" w:color="D9D9D9" w:themeColor="background1" w:themeShade="D9"/>
            </w:tcBorders>
          </w:tcPr>
          <w:p w14:paraId="4429C786" w14:textId="77777777" w:rsidR="004334AD" w:rsidRPr="001E603A" w:rsidRDefault="004334AD" w:rsidP="004D27D1">
            <w:pPr>
              <w:rPr>
                <w:rFonts w:ascii="Arial" w:hAnsi="Arial" w:cs="Arial"/>
                <w:sz w:val="18"/>
                <w:szCs w:val="18"/>
              </w:rPr>
            </w:pPr>
          </w:p>
        </w:tc>
        <w:tc>
          <w:tcPr>
            <w:tcW w:w="1983" w:type="pct"/>
            <w:gridSpan w:val="3"/>
          </w:tcPr>
          <w:p w14:paraId="11D83DCB" w14:textId="77777777" w:rsidR="004334AD" w:rsidRDefault="004334AD" w:rsidP="004D27D1">
            <w:pPr>
              <w:rPr>
                <w:rFonts w:ascii="Arial" w:hAnsi="Arial" w:cs="Arial"/>
                <w:sz w:val="18"/>
                <w:szCs w:val="18"/>
              </w:rPr>
            </w:pPr>
            <w:r w:rsidRPr="00F56CED">
              <w:rPr>
                <w:rFonts w:ascii="Arial" w:hAnsi="Arial" w:cs="Arial"/>
                <w:sz w:val="18"/>
                <w:szCs w:val="18"/>
              </w:rPr>
              <w:t>Подписи</w:t>
            </w:r>
          </w:p>
          <w:p w14:paraId="2FC74D9E" w14:textId="77777777" w:rsidR="004334AD" w:rsidRPr="00F56CED" w:rsidRDefault="004334AD" w:rsidP="004D27D1">
            <w:pPr>
              <w:rPr>
                <w:rFonts w:ascii="Arial" w:hAnsi="Arial" w:cs="Arial"/>
                <w:sz w:val="18"/>
                <w:szCs w:val="18"/>
                <w:lang w:val="en-US"/>
              </w:rPr>
            </w:pPr>
          </w:p>
        </w:tc>
        <w:tc>
          <w:tcPr>
            <w:tcW w:w="1736" w:type="pct"/>
            <w:gridSpan w:val="2"/>
            <w:tcBorders>
              <w:right w:val="single" w:sz="4" w:space="0" w:color="D9D9D9" w:themeColor="background1" w:themeShade="D9"/>
            </w:tcBorders>
          </w:tcPr>
          <w:p w14:paraId="0BF97B12" w14:textId="77777777" w:rsidR="004334AD" w:rsidRPr="00F56CED" w:rsidRDefault="004334AD" w:rsidP="004D27D1">
            <w:pPr>
              <w:jc w:val="center"/>
              <w:rPr>
                <w:rFonts w:ascii="Arial" w:hAnsi="Arial" w:cs="Arial"/>
                <w:sz w:val="18"/>
                <w:szCs w:val="18"/>
              </w:rPr>
            </w:pPr>
            <w:r>
              <w:rPr>
                <w:rFonts w:ascii="Arial" w:hAnsi="Arial" w:cs="Arial"/>
                <w:sz w:val="18"/>
                <w:szCs w:val="18"/>
              </w:rPr>
              <w:t>Отметки банка</w:t>
            </w:r>
          </w:p>
        </w:tc>
      </w:tr>
      <w:tr w:rsidR="004334AD" w:rsidRPr="001E603A" w14:paraId="506A70EF" w14:textId="77777777" w:rsidTr="002B0F1B">
        <w:tblPrEx>
          <w:tblCellMar>
            <w:left w:w="108" w:type="dxa"/>
            <w:right w:w="108" w:type="dxa"/>
          </w:tblCellMar>
        </w:tblPrEx>
        <w:trPr>
          <w:trHeight w:val="269"/>
        </w:trPr>
        <w:tc>
          <w:tcPr>
            <w:tcW w:w="1282" w:type="pct"/>
            <w:tcBorders>
              <w:left w:val="single" w:sz="4" w:space="0" w:color="D9D9D9" w:themeColor="background1" w:themeShade="D9"/>
            </w:tcBorders>
          </w:tcPr>
          <w:p w14:paraId="15EFBB51" w14:textId="77777777" w:rsidR="004334AD" w:rsidRPr="001E603A" w:rsidRDefault="004334AD" w:rsidP="004D27D1">
            <w:pPr>
              <w:jc w:val="center"/>
              <w:rPr>
                <w:rFonts w:ascii="Arial" w:hAnsi="Arial" w:cs="Arial"/>
                <w:sz w:val="18"/>
                <w:szCs w:val="18"/>
              </w:rPr>
            </w:pPr>
            <w:r>
              <w:rPr>
                <w:rFonts w:ascii="Arial" w:hAnsi="Arial" w:cs="Arial"/>
                <w:sz w:val="18"/>
                <w:szCs w:val="18"/>
              </w:rPr>
              <w:t>М.П.</w:t>
            </w:r>
          </w:p>
        </w:tc>
        <w:tc>
          <w:tcPr>
            <w:tcW w:w="1983" w:type="pct"/>
            <w:gridSpan w:val="3"/>
            <w:tcBorders>
              <w:bottom w:val="single" w:sz="4" w:space="0" w:color="auto"/>
            </w:tcBorders>
          </w:tcPr>
          <w:p w14:paraId="28F1C6CD" w14:textId="77777777" w:rsidR="004334AD" w:rsidRPr="00F56CED" w:rsidRDefault="004334AD" w:rsidP="004D27D1">
            <w:pPr>
              <w:rPr>
                <w:rFonts w:ascii="Arial" w:hAnsi="Arial" w:cs="Arial"/>
                <w:sz w:val="18"/>
                <w:szCs w:val="18"/>
              </w:rPr>
            </w:pPr>
          </w:p>
        </w:tc>
        <w:tc>
          <w:tcPr>
            <w:tcW w:w="1736" w:type="pct"/>
            <w:gridSpan w:val="2"/>
            <w:tcBorders>
              <w:right w:val="single" w:sz="4" w:space="0" w:color="D9D9D9" w:themeColor="background1" w:themeShade="D9"/>
            </w:tcBorders>
          </w:tcPr>
          <w:p w14:paraId="5E647F09" w14:textId="77777777" w:rsidR="004334AD" w:rsidRDefault="004334AD" w:rsidP="004D27D1">
            <w:pPr>
              <w:jc w:val="center"/>
              <w:rPr>
                <w:rFonts w:ascii="Arial" w:hAnsi="Arial" w:cs="Arial"/>
                <w:sz w:val="18"/>
                <w:szCs w:val="18"/>
              </w:rPr>
            </w:pPr>
          </w:p>
        </w:tc>
      </w:tr>
      <w:tr w:rsidR="004334AD" w:rsidRPr="001E603A" w14:paraId="46370DCF" w14:textId="77777777" w:rsidTr="002B0F1B">
        <w:tblPrEx>
          <w:tblCellMar>
            <w:left w:w="108" w:type="dxa"/>
            <w:right w:w="108" w:type="dxa"/>
          </w:tblCellMar>
        </w:tblPrEx>
        <w:trPr>
          <w:trHeight w:val="533"/>
        </w:trPr>
        <w:tc>
          <w:tcPr>
            <w:tcW w:w="1282" w:type="pct"/>
            <w:tcBorders>
              <w:left w:val="single" w:sz="4" w:space="0" w:color="D9D9D9" w:themeColor="background1" w:themeShade="D9"/>
            </w:tcBorders>
          </w:tcPr>
          <w:p w14:paraId="1E7B538C" w14:textId="77777777" w:rsidR="004334AD" w:rsidRPr="001E603A" w:rsidRDefault="004334AD" w:rsidP="004D27D1">
            <w:pPr>
              <w:rPr>
                <w:rFonts w:ascii="Arial" w:hAnsi="Arial" w:cs="Arial"/>
                <w:sz w:val="18"/>
                <w:szCs w:val="18"/>
              </w:rPr>
            </w:pPr>
          </w:p>
        </w:tc>
        <w:tc>
          <w:tcPr>
            <w:tcW w:w="1983" w:type="pct"/>
            <w:gridSpan w:val="3"/>
            <w:tcBorders>
              <w:top w:val="single" w:sz="4" w:space="0" w:color="auto"/>
              <w:bottom w:val="single" w:sz="4" w:space="0" w:color="auto"/>
            </w:tcBorders>
          </w:tcPr>
          <w:p w14:paraId="7C40E9B6" w14:textId="77777777" w:rsidR="004334AD" w:rsidRPr="00F56CED" w:rsidRDefault="004334AD" w:rsidP="004D27D1">
            <w:pPr>
              <w:rPr>
                <w:rFonts w:ascii="Arial" w:hAnsi="Arial" w:cs="Arial"/>
                <w:sz w:val="18"/>
                <w:szCs w:val="18"/>
              </w:rPr>
            </w:pPr>
          </w:p>
        </w:tc>
        <w:tc>
          <w:tcPr>
            <w:tcW w:w="1736" w:type="pct"/>
            <w:gridSpan w:val="2"/>
            <w:tcBorders>
              <w:right w:val="single" w:sz="4" w:space="0" w:color="D9D9D9" w:themeColor="background1" w:themeShade="D9"/>
            </w:tcBorders>
          </w:tcPr>
          <w:p w14:paraId="6152F2BC" w14:textId="77777777" w:rsidR="004334AD" w:rsidRDefault="004334AD" w:rsidP="004D27D1">
            <w:pPr>
              <w:rPr>
                <w:rFonts w:ascii="Arial" w:hAnsi="Arial" w:cs="Arial"/>
                <w:sz w:val="18"/>
                <w:szCs w:val="18"/>
              </w:rPr>
            </w:pPr>
          </w:p>
        </w:tc>
      </w:tr>
      <w:tr w:rsidR="004334AD" w:rsidRPr="001E603A" w14:paraId="2C799665" w14:textId="77777777" w:rsidTr="002B0F1B">
        <w:tblPrEx>
          <w:tblCellMar>
            <w:left w:w="108" w:type="dxa"/>
            <w:right w:w="108" w:type="dxa"/>
          </w:tblCellMar>
        </w:tblPrEx>
        <w:trPr>
          <w:trHeight w:val="533"/>
        </w:trPr>
        <w:tc>
          <w:tcPr>
            <w:tcW w:w="1282" w:type="pct"/>
            <w:tcBorders>
              <w:left w:val="single" w:sz="4" w:space="0" w:color="D9D9D9" w:themeColor="background1" w:themeShade="D9"/>
              <w:bottom w:val="single" w:sz="4" w:space="0" w:color="D9D9D9" w:themeColor="background1" w:themeShade="D9"/>
            </w:tcBorders>
          </w:tcPr>
          <w:p w14:paraId="49198D2C" w14:textId="77777777" w:rsidR="004334AD" w:rsidRPr="001E603A" w:rsidRDefault="004334AD" w:rsidP="004D27D1">
            <w:pPr>
              <w:rPr>
                <w:rFonts w:ascii="Arial" w:hAnsi="Arial" w:cs="Arial"/>
                <w:sz w:val="18"/>
                <w:szCs w:val="18"/>
              </w:rPr>
            </w:pPr>
          </w:p>
        </w:tc>
        <w:tc>
          <w:tcPr>
            <w:tcW w:w="1983" w:type="pct"/>
            <w:gridSpan w:val="3"/>
            <w:tcBorders>
              <w:top w:val="single" w:sz="4" w:space="0" w:color="auto"/>
              <w:bottom w:val="single" w:sz="4" w:space="0" w:color="D9D9D9" w:themeColor="background1" w:themeShade="D9"/>
            </w:tcBorders>
          </w:tcPr>
          <w:p w14:paraId="7449BC0E" w14:textId="77777777" w:rsidR="004334AD" w:rsidRPr="00F56CED" w:rsidRDefault="004334AD" w:rsidP="004D27D1">
            <w:pPr>
              <w:rPr>
                <w:rFonts w:ascii="Arial" w:hAnsi="Arial" w:cs="Arial"/>
                <w:sz w:val="18"/>
                <w:szCs w:val="18"/>
              </w:rPr>
            </w:pPr>
          </w:p>
        </w:tc>
        <w:tc>
          <w:tcPr>
            <w:tcW w:w="1736" w:type="pct"/>
            <w:gridSpan w:val="2"/>
            <w:tcBorders>
              <w:bottom w:val="single" w:sz="4" w:space="0" w:color="D9D9D9" w:themeColor="background1" w:themeShade="D9"/>
              <w:right w:val="single" w:sz="4" w:space="0" w:color="D9D9D9" w:themeColor="background1" w:themeShade="D9"/>
            </w:tcBorders>
          </w:tcPr>
          <w:p w14:paraId="4BC05494" w14:textId="77777777" w:rsidR="004334AD" w:rsidRDefault="004334AD" w:rsidP="004D27D1">
            <w:pPr>
              <w:rPr>
                <w:rFonts w:ascii="Arial" w:hAnsi="Arial" w:cs="Arial"/>
                <w:sz w:val="18"/>
                <w:szCs w:val="18"/>
              </w:rPr>
            </w:pPr>
          </w:p>
        </w:tc>
      </w:tr>
    </w:tbl>
    <w:p w14:paraId="4F8B785B" w14:textId="77777777" w:rsidR="004334AD" w:rsidRDefault="004334AD" w:rsidP="004334AD"/>
    <w:tbl>
      <w:tblPr>
        <w:tblW w:w="9922"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20"/>
        <w:gridCol w:w="1831"/>
        <w:gridCol w:w="2552"/>
        <w:gridCol w:w="4819"/>
      </w:tblGrid>
      <w:tr w:rsidR="002B0F1B" w:rsidRPr="0069035C" w14:paraId="0C52B0A1" w14:textId="77777777" w:rsidTr="002B0F1B">
        <w:trPr>
          <w:cantSplit/>
          <w:tblHeader/>
        </w:trPr>
        <w:tc>
          <w:tcPr>
            <w:tcW w:w="720" w:type="dxa"/>
            <w:tcBorders>
              <w:bottom w:val="nil"/>
            </w:tcBorders>
            <w:vAlign w:val="center"/>
          </w:tcPr>
          <w:p w14:paraId="349528D4" w14:textId="77777777" w:rsidR="002B0F1B" w:rsidRPr="0069035C" w:rsidRDefault="002B0F1B" w:rsidP="00D30F76">
            <w:pPr>
              <w:pStyle w:val="af8"/>
              <w:spacing w:before="20" w:after="20"/>
              <w:jc w:val="center"/>
              <w:rPr>
                <w:rStyle w:val="af9"/>
                <w:b/>
              </w:rPr>
            </w:pPr>
            <w:r w:rsidRPr="0069035C">
              <w:t xml:space="preserve">№ </w:t>
            </w:r>
            <w:r>
              <w:t xml:space="preserve">поля в шаблоне </w:t>
            </w:r>
          </w:p>
        </w:tc>
        <w:tc>
          <w:tcPr>
            <w:tcW w:w="1831" w:type="dxa"/>
            <w:tcBorders>
              <w:bottom w:val="nil"/>
            </w:tcBorders>
            <w:vAlign w:val="center"/>
          </w:tcPr>
          <w:p w14:paraId="594C2AD3" w14:textId="77777777" w:rsidR="002B0F1B" w:rsidRPr="0069035C" w:rsidRDefault="002B0F1B" w:rsidP="00D30F76">
            <w:pPr>
              <w:pStyle w:val="af8"/>
              <w:spacing w:before="20" w:after="20"/>
              <w:jc w:val="center"/>
            </w:pPr>
            <w:r>
              <w:t>Название поля</w:t>
            </w:r>
          </w:p>
        </w:tc>
        <w:tc>
          <w:tcPr>
            <w:tcW w:w="2552" w:type="dxa"/>
            <w:tcBorders>
              <w:bottom w:val="nil"/>
            </w:tcBorders>
            <w:vAlign w:val="center"/>
          </w:tcPr>
          <w:p w14:paraId="5A13CA60" w14:textId="77777777" w:rsidR="002B0F1B" w:rsidRDefault="002B0F1B" w:rsidP="002B0F1B">
            <w:pPr>
              <w:pStyle w:val="af8"/>
              <w:spacing w:before="20" w:after="20"/>
              <w:jc w:val="center"/>
            </w:pPr>
            <w:r w:rsidRPr="00A23384">
              <w:t>Атрибут документа, значение которого выводится в шаблоне</w:t>
            </w:r>
          </w:p>
        </w:tc>
        <w:tc>
          <w:tcPr>
            <w:tcW w:w="4819" w:type="dxa"/>
            <w:tcBorders>
              <w:bottom w:val="nil"/>
            </w:tcBorders>
            <w:vAlign w:val="center"/>
          </w:tcPr>
          <w:p w14:paraId="4447AA07" w14:textId="77777777" w:rsidR="002B0F1B" w:rsidRPr="0069035C" w:rsidRDefault="002B0F1B" w:rsidP="00D30F76">
            <w:pPr>
              <w:pStyle w:val="af8"/>
              <w:spacing w:before="20" w:after="20"/>
              <w:jc w:val="center"/>
            </w:pPr>
            <w:r>
              <w:t>Правила заполнения на печатной форме</w:t>
            </w:r>
          </w:p>
        </w:tc>
      </w:tr>
      <w:tr w:rsidR="002B0F1B" w:rsidRPr="00561088" w14:paraId="6A1C4F41" w14:textId="77777777" w:rsidTr="002B0F1B">
        <w:trPr>
          <w:cantSplit/>
        </w:trPr>
        <w:tc>
          <w:tcPr>
            <w:tcW w:w="720" w:type="dxa"/>
          </w:tcPr>
          <w:p w14:paraId="5B4EBB0C" w14:textId="77777777" w:rsidR="002B0F1B" w:rsidRPr="00561088" w:rsidRDefault="002B0F1B" w:rsidP="00D30F76">
            <w:pPr>
              <w:pStyle w:val="afa"/>
              <w:spacing w:before="20" w:after="20"/>
              <w:ind w:left="-108"/>
              <w:jc w:val="center"/>
              <w:rPr>
                <w:rStyle w:val="af9"/>
              </w:rPr>
            </w:pPr>
            <w:r w:rsidRPr="00561088">
              <w:rPr>
                <w:rStyle w:val="af9"/>
              </w:rPr>
              <w:t>1</w:t>
            </w:r>
          </w:p>
        </w:tc>
        <w:tc>
          <w:tcPr>
            <w:tcW w:w="1831" w:type="dxa"/>
          </w:tcPr>
          <w:p w14:paraId="766A9BCA" w14:textId="77777777" w:rsidR="002B0F1B" w:rsidRPr="00561088" w:rsidRDefault="002B0F1B" w:rsidP="00D30F76">
            <w:pPr>
              <w:pStyle w:val="ConsPlusNonformat"/>
              <w:widowControl/>
              <w:jc w:val="both"/>
              <w:rPr>
                <w:rFonts w:ascii="Arial" w:hAnsi="Arial" w:cs="Times New Roman"/>
                <w:b/>
                <w:sz w:val="16"/>
              </w:rPr>
            </w:pPr>
            <w:r>
              <w:rPr>
                <w:rFonts w:ascii="Arial" w:hAnsi="Arial" w:cs="Times New Roman"/>
                <w:b/>
                <w:sz w:val="16"/>
              </w:rPr>
              <w:t>Информация по проводке</w:t>
            </w:r>
          </w:p>
        </w:tc>
        <w:tc>
          <w:tcPr>
            <w:tcW w:w="2552" w:type="dxa"/>
          </w:tcPr>
          <w:p w14:paraId="72E78BD1" w14:textId="77777777" w:rsidR="002B0F1B" w:rsidRDefault="002B0F1B" w:rsidP="00D30F76">
            <w:pPr>
              <w:pStyle w:val="afa"/>
            </w:pPr>
          </w:p>
        </w:tc>
        <w:tc>
          <w:tcPr>
            <w:tcW w:w="4819" w:type="dxa"/>
          </w:tcPr>
          <w:p w14:paraId="37EBBF72" w14:textId="77777777" w:rsidR="002B0F1B" w:rsidRPr="00561088" w:rsidRDefault="002B0F1B" w:rsidP="00D30F76">
            <w:pPr>
              <w:pStyle w:val="afa"/>
            </w:pPr>
            <w:r>
              <w:t>Наименование документа</w:t>
            </w:r>
          </w:p>
        </w:tc>
      </w:tr>
      <w:tr w:rsidR="002B0F1B" w:rsidRPr="00561088" w14:paraId="7F2F62EB" w14:textId="77777777" w:rsidTr="002B0F1B">
        <w:trPr>
          <w:cantSplit/>
        </w:trPr>
        <w:tc>
          <w:tcPr>
            <w:tcW w:w="720" w:type="dxa"/>
          </w:tcPr>
          <w:p w14:paraId="5B195E75" w14:textId="77777777" w:rsidR="002B0F1B" w:rsidRPr="00561088" w:rsidRDefault="002B0F1B" w:rsidP="00D30F76">
            <w:pPr>
              <w:pStyle w:val="afa"/>
              <w:spacing w:before="20" w:after="20"/>
              <w:ind w:left="-108"/>
              <w:jc w:val="center"/>
              <w:rPr>
                <w:rStyle w:val="af9"/>
              </w:rPr>
            </w:pPr>
            <w:r>
              <w:rPr>
                <w:rStyle w:val="af9"/>
              </w:rPr>
              <w:t>2</w:t>
            </w:r>
          </w:p>
        </w:tc>
        <w:tc>
          <w:tcPr>
            <w:tcW w:w="1831" w:type="dxa"/>
          </w:tcPr>
          <w:p w14:paraId="77499348"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w:t>
            </w:r>
          </w:p>
        </w:tc>
        <w:tc>
          <w:tcPr>
            <w:tcW w:w="2552" w:type="dxa"/>
          </w:tcPr>
          <w:p w14:paraId="5CA416C2" w14:textId="77777777" w:rsidR="002B0F1B" w:rsidRDefault="002B0F1B" w:rsidP="00D30F76">
            <w:pPr>
              <w:pStyle w:val="afa"/>
            </w:pPr>
          </w:p>
        </w:tc>
        <w:tc>
          <w:tcPr>
            <w:tcW w:w="4819" w:type="dxa"/>
          </w:tcPr>
          <w:p w14:paraId="1E09F602" w14:textId="77777777" w:rsidR="002B0F1B" w:rsidRDefault="002B0F1B" w:rsidP="00D30F76">
            <w:pPr>
              <w:pStyle w:val="afa"/>
            </w:pPr>
            <w:r>
              <w:t>Номер документа</w:t>
            </w:r>
          </w:p>
        </w:tc>
      </w:tr>
      <w:tr w:rsidR="002B0F1B" w:rsidRPr="00561088" w14:paraId="75332273" w14:textId="77777777" w:rsidTr="002B0F1B">
        <w:trPr>
          <w:cantSplit/>
        </w:trPr>
        <w:tc>
          <w:tcPr>
            <w:tcW w:w="720" w:type="dxa"/>
          </w:tcPr>
          <w:p w14:paraId="57F2DA6A" w14:textId="77777777" w:rsidR="002B0F1B" w:rsidRDefault="002B0F1B" w:rsidP="00D30F76">
            <w:pPr>
              <w:pStyle w:val="afa"/>
              <w:spacing w:before="20" w:after="20"/>
              <w:ind w:left="-108"/>
              <w:jc w:val="center"/>
              <w:rPr>
                <w:rStyle w:val="af9"/>
              </w:rPr>
            </w:pPr>
            <w:r>
              <w:rPr>
                <w:rStyle w:val="af9"/>
              </w:rPr>
              <w:t>3</w:t>
            </w:r>
          </w:p>
        </w:tc>
        <w:tc>
          <w:tcPr>
            <w:tcW w:w="1831" w:type="dxa"/>
          </w:tcPr>
          <w:p w14:paraId="1AB1F6E4"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Дата</w:t>
            </w:r>
          </w:p>
        </w:tc>
        <w:tc>
          <w:tcPr>
            <w:tcW w:w="2552" w:type="dxa"/>
          </w:tcPr>
          <w:p w14:paraId="38594F43" w14:textId="77777777" w:rsidR="002B0F1B" w:rsidRDefault="002B0F1B" w:rsidP="00D30F76">
            <w:pPr>
              <w:pStyle w:val="afa"/>
            </w:pPr>
          </w:p>
        </w:tc>
        <w:tc>
          <w:tcPr>
            <w:tcW w:w="4819" w:type="dxa"/>
          </w:tcPr>
          <w:p w14:paraId="55428D4A" w14:textId="77777777" w:rsidR="002B0F1B" w:rsidRDefault="002B0F1B" w:rsidP="00D30F76">
            <w:pPr>
              <w:pStyle w:val="afa"/>
            </w:pPr>
            <w:r>
              <w:t>Дата документа в формате ДД.ММ.ГГГГ</w:t>
            </w:r>
          </w:p>
        </w:tc>
      </w:tr>
      <w:tr w:rsidR="002B0F1B" w:rsidRPr="00561088" w14:paraId="59A8678D" w14:textId="77777777" w:rsidTr="002B0F1B">
        <w:trPr>
          <w:cantSplit/>
        </w:trPr>
        <w:tc>
          <w:tcPr>
            <w:tcW w:w="720" w:type="dxa"/>
          </w:tcPr>
          <w:p w14:paraId="45BD9C6C" w14:textId="77777777" w:rsidR="002B0F1B" w:rsidRDefault="002B0F1B" w:rsidP="00D30F76">
            <w:pPr>
              <w:pStyle w:val="afa"/>
              <w:spacing w:before="20" w:after="20"/>
              <w:ind w:left="-108"/>
              <w:jc w:val="center"/>
              <w:rPr>
                <w:rStyle w:val="af9"/>
              </w:rPr>
            </w:pPr>
            <w:r>
              <w:rPr>
                <w:rStyle w:val="af9"/>
              </w:rPr>
              <w:t>4</w:t>
            </w:r>
          </w:p>
        </w:tc>
        <w:tc>
          <w:tcPr>
            <w:tcW w:w="1831" w:type="dxa"/>
          </w:tcPr>
          <w:p w14:paraId="1626C4D0"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Дата валютирования</w:t>
            </w:r>
          </w:p>
        </w:tc>
        <w:tc>
          <w:tcPr>
            <w:tcW w:w="2552" w:type="dxa"/>
          </w:tcPr>
          <w:p w14:paraId="6859106A" w14:textId="77777777" w:rsidR="002B0F1B" w:rsidRPr="00D2399B" w:rsidRDefault="002B0F1B" w:rsidP="002B0F1B">
            <w:pPr>
              <w:ind w:left="0" w:firstLine="0"/>
              <w:rPr>
                <w:rFonts w:ascii="Arial" w:hAnsi="Arial" w:cs="Arial"/>
                <w:sz w:val="18"/>
                <w:szCs w:val="18"/>
                <w:lang w:val="en-US"/>
              </w:rPr>
            </w:pPr>
            <w:r w:rsidRPr="006E3CCE">
              <w:rPr>
                <w:rFonts w:ascii="Arial" w:hAnsi="Arial" w:cs="Arial"/>
                <w:sz w:val="18"/>
                <w:szCs w:val="18"/>
                <w:lang w:val="en-US"/>
              </w:rPr>
              <w:t>VALUEDATE</w:t>
            </w:r>
          </w:p>
        </w:tc>
        <w:tc>
          <w:tcPr>
            <w:tcW w:w="4819" w:type="dxa"/>
          </w:tcPr>
          <w:p w14:paraId="3BD79CD5" w14:textId="77777777" w:rsidR="002B0F1B" w:rsidRDefault="002B0F1B" w:rsidP="00D30F76">
            <w:pPr>
              <w:pStyle w:val="afa"/>
            </w:pPr>
          </w:p>
        </w:tc>
      </w:tr>
      <w:tr w:rsidR="002B0F1B" w:rsidRPr="00561088" w14:paraId="41FA2F11" w14:textId="77777777" w:rsidTr="002B0F1B">
        <w:trPr>
          <w:cantSplit/>
        </w:trPr>
        <w:tc>
          <w:tcPr>
            <w:tcW w:w="720" w:type="dxa"/>
          </w:tcPr>
          <w:p w14:paraId="2C9973B3" w14:textId="77777777" w:rsidR="002B0F1B" w:rsidRDefault="002B0F1B" w:rsidP="00D30F76">
            <w:pPr>
              <w:pStyle w:val="afa"/>
              <w:spacing w:before="20" w:after="20"/>
              <w:ind w:left="-108"/>
              <w:jc w:val="center"/>
              <w:rPr>
                <w:rStyle w:val="af9"/>
              </w:rPr>
            </w:pPr>
            <w:r>
              <w:rPr>
                <w:rStyle w:val="af9"/>
              </w:rPr>
              <w:t>5</w:t>
            </w:r>
          </w:p>
        </w:tc>
        <w:tc>
          <w:tcPr>
            <w:tcW w:w="1831" w:type="dxa"/>
          </w:tcPr>
          <w:p w14:paraId="15F86DF3"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Референс</w:t>
            </w:r>
          </w:p>
        </w:tc>
        <w:tc>
          <w:tcPr>
            <w:tcW w:w="2552" w:type="dxa"/>
          </w:tcPr>
          <w:p w14:paraId="769EC789" w14:textId="77777777" w:rsidR="002B0F1B" w:rsidRPr="001E603A" w:rsidRDefault="002B0F1B" w:rsidP="002B0F1B">
            <w:pPr>
              <w:ind w:left="0" w:firstLine="0"/>
              <w:rPr>
                <w:rFonts w:ascii="Arial" w:hAnsi="Arial" w:cs="Arial"/>
                <w:sz w:val="18"/>
                <w:szCs w:val="18"/>
              </w:rPr>
            </w:pPr>
            <w:r>
              <w:rPr>
                <w:rFonts w:ascii="Arial" w:hAnsi="Arial" w:cs="Arial"/>
                <w:sz w:val="18"/>
                <w:szCs w:val="18"/>
                <w:lang w:val="en-US"/>
              </w:rPr>
              <w:t>DOCREF</w:t>
            </w:r>
          </w:p>
        </w:tc>
        <w:tc>
          <w:tcPr>
            <w:tcW w:w="4819" w:type="dxa"/>
          </w:tcPr>
          <w:p w14:paraId="4459BED1" w14:textId="77777777" w:rsidR="002B0F1B" w:rsidRDefault="002B0F1B" w:rsidP="00D30F76">
            <w:pPr>
              <w:pStyle w:val="afa"/>
            </w:pPr>
          </w:p>
        </w:tc>
      </w:tr>
      <w:tr w:rsidR="002B0F1B" w:rsidRPr="00561088" w14:paraId="175E8ED4" w14:textId="77777777" w:rsidTr="002B0F1B">
        <w:trPr>
          <w:cantSplit/>
        </w:trPr>
        <w:tc>
          <w:tcPr>
            <w:tcW w:w="720" w:type="dxa"/>
          </w:tcPr>
          <w:p w14:paraId="35EC8288" w14:textId="77777777" w:rsidR="002B0F1B" w:rsidRDefault="002B0F1B" w:rsidP="00D30F76">
            <w:pPr>
              <w:pStyle w:val="afa"/>
              <w:spacing w:before="20" w:after="20"/>
              <w:ind w:left="-108"/>
              <w:jc w:val="center"/>
              <w:rPr>
                <w:rStyle w:val="af9"/>
              </w:rPr>
            </w:pPr>
            <w:r>
              <w:rPr>
                <w:rStyle w:val="af9"/>
              </w:rPr>
              <w:t>6</w:t>
            </w:r>
          </w:p>
        </w:tc>
        <w:tc>
          <w:tcPr>
            <w:tcW w:w="1831" w:type="dxa"/>
          </w:tcPr>
          <w:p w14:paraId="4D586FB3"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Референс отправителя</w:t>
            </w:r>
          </w:p>
        </w:tc>
        <w:tc>
          <w:tcPr>
            <w:tcW w:w="2552" w:type="dxa"/>
          </w:tcPr>
          <w:p w14:paraId="54C20D21" w14:textId="77777777" w:rsidR="002B0F1B" w:rsidRPr="001E603A" w:rsidRDefault="002B0F1B" w:rsidP="002B0F1B">
            <w:pPr>
              <w:ind w:left="0" w:firstLine="0"/>
              <w:rPr>
                <w:rFonts w:ascii="Arial" w:hAnsi="Arial" w:cs="Arial"/>
                <w:sz w:val="18"/>
                <w:szCs w:val="18"/>
                <w:lang w:val="en-US"/>
              </w:rPr>
            </w:pPr>
            <w:r w:rsidRPr="00621C97">
              <w:rPr>
                <w:rFonts w:ascii="Arial" w:hAnsi="Arial" w:cs="Arial"/>
                <w:sz w:val="18"/>
                <w:szCs w:val="18"/>
                <w:lang w:val="en-US"/>
              </w:rPr>
              <w:t>BANKNUMDOC</w:t>
            </w:r>
          </w:p>
        </w:tc>
        <w:tc>
          <w:tcPr>
            <w:tcW w:w="4819" w:type="dxa"/>
          </w:tcPr>
          <w:p w14:paraId="337E826E" w14:textId="77777777" w:rsidR="002B0F1B" w:rsidRDefault="002B0F1B" w:rsidP="00D30F76">
            <w:pPr>
              <w:pStyle w:val="afa"/>
            </w:pPr>
          </w:p>
        </w:tc>
      </w:tr>
      <w:tr w:rsidR="002B0F1B" w:rsidRPr="00561088" w14:paraId="5EC68B39" w14:textId="77777777" w:rsidTr="002B0F1B">
        <w:trPr>
          <w:cantSplit/>
        </w:trPr>
        <w:tc>
          <w:tcPr>
            <w:tcW w:w="720" w:type="dxa"/>
          </w:tcPr>
          <w:p w14:paraId="219A1ED4" w14:textId="77777777" w:rsidR="002B0F1B" w:rsidRDefault="002B0F1B" w:rsidP="00D30F76">
            <w:pPr>
              <w:pStyle w:val="afa"/>
              <w:spacing w:before="20" w:after="20"/>
              <w:ind w:left="-108"/>
              <w:jc w:val="center"/>
              <w:rPr>
                <w:rStyle w:val="af9"/>
              </w:rPr>
            </w:pPr>
            <w:r>
              <w:rPr>
                <w:rStyle w:val="af9"/>
              </w:rPr>
              <w:t>7</w:t>
            </w:r>
          </w:p>
        </w:tc>
        <w:tc>
          <w:tcPr>
            <w:tcW w:w="1831" w:type="dxa"/>
          </w:tcPr>
          <w:p w14:paraId="309D6D41" w14:textId="77777777" w:rsidR="002B0F1B" w:rsidRDefault="002B0F1B" w:rsidP="00D30F76">
            <w:pPr>
              <w:pStyle w:val="ConsPlusNonformat"/>
              <w:widowControl/>
              <w:jc w:val="both"/>
              <w:rPr>
                <w:rFonts w:ascii="Arial" w:hAnsi="Arial" w:cs="Times New Roman"/>
                <w:b/>
                <w:sz w:val="16"/>
              </w:rPr>
            </w:pPr>
            <w:r>
              <w:rPr>
                <w:rFonts w:ascii="Arial" w:hAnsi="Arial" w:cs="Times New Roman"/>
                <w:b/>
                <w:sz w:val="16"/>
              </w:rPr>
              <w:t>Сумма</w:t>
            </w:r>
          </w:p>
        </w:tc>
        <w:tc>
          <w:tcPr>
            <w:tcW w:w="2552" w:type="dxa"/>
          </w:tcPr>
          <w:p w14:paraId="22751FF8" w14:textId="77777777" w:rsidR="002B0F1B" w:rsidRDefault="002B0F1B" w:rsidP="00735382">
            <w:pPr>
              <w:pStyle w:val="afa"/>
              <w:rPr>
                <w:sz w:val="18"/>
                <w:szCs w:val="18"/>
              </w:rPr>
            </w:pPr>
            <w:r w:rsidRPr="006E3CCE">
              <w:rPr>
                <w:sz w:val="18"/>
                <w:szCs w:val="18"/>
              </w:rPr>
              <w:t>DOCSUM</w:t>
            </w:r>
          </w:p>
          <w:p w14:paraId="02584045" w14:textId="77777777" w:rsidR="002B0F1B" w:rsidRDefault="002B0F1B" w:rsidP="00735382">
            <w:pPr>
              <w:pStyle w:val="afa"/>
            </w:pPr>
            <w:r w:rsidRPr="006E3CCE">
              <w:rPr>
                <w:sz w:val="18"/>
                <w:szCs w:val="18"/>
              </w:rPr>
              <w:t>DOCCURR</w:t>
            </w:r>
          </w:p>
        </w:tc>
        <w:tc>
          <w:tcPr>
            <w:tcW w:w="4819" w:type="dxa"/>
          </w:tcPr>
          <w:p w14:paraId="0EA63C02" w14:textId="77777777" w:rsidR="002B0F1B" w:rsidRDefault="002B0F1B" w:rsidP="00735382">
            <w:pPr>
              <w:pStyle w:val="afa"/>
            </w:pPr>
            <w:r>
              <w:t>Сумма документа. Заполняется по шаблону:</w:t>
            </w:r>
            <w:r w:rsidRPr="00735382">
              <w:t xml:space="preserve"> </w:t>
            </w:r>
          </w:p>
          <w:p w14:paraId="1A58E143" w14:textId="77777777" w:rsidR="002B0F1B" w:rsidRDefault="002B0F1B" w:rsidP="00735382">
            <w:pPr>
              <w:pStyle w:val="afa"/>
            </w:pPr>
            <w:r w:rsidRPr="00735382">
              <w:rPr>
                <w:sz w:val="18"/>
                <w:szCs w:val="18"/>
              </w:rPr>
              <w:t>&lt;</w:t>
            </w:r>
            <w:r w:rsidRPr="006E3CCE">
              <w:rPr>
                <w:sz w:val="18"/>
                <w:szCs w:val="18"/>
              </w:rPr>
              <w:t>docSum</w:t>
            </w:r>
            <w:r w:rsidRPr="00735382">
              <w:rPr>
                <w:sz w:val="18"/>
                <w:szCs w:val="18"/>
              </w:rPr>
              <w:t>&gt;</w:t>
            </w:r>
            <w:r w:rsidRPr="006E3CCE">
              <w:rPr>
                <w:sz w:val="18"/>
                <w:szCs w:val="18"/>
              </w:rPr>
              <w:t xml:space="preserve"> </w:t>
            </w:r>
            <w:r>
              <w:rPr>
                <w:sz w:val="18"/>
                <w:szCs w:val="18"/>
              </w:rPr>
              <w:t>ПРОБЕЛ</w:t>
            </w:r>
            <w:r>
              <w:t xml:space="preserve"> </w:t>
            </w:r>
            <w:r w:rsidRPr="00735382">
              <w:t>&lt;</w:t>
            </w:r>
            <w:r w:rsidRPr="006E3CCE">
              <w:rPr>
                <w:sz w:val="18"/>
                <w:szCs w:val="18"/>
              </w:rPr>
              <w:t>docCurr</w:t>
            </w:r>
            <w:r w:rsidRPr="00735382">
              <w:rPr>
                <w:sz w:val="18"/>
                <w:szCs w:val="18"/>
              </w:rPr>
              <w:t>&gt;</w:t>
            </w:r>
            <w:r w:rsidRPr="006E3CCE">
              <w:rPr>
                <w:sz w:val="18"/>
                <w:szCs w:val="18"/>
              </w:rPr>
              <w:t xml:space="preserve"> </w:t>
            </w:r>
            <w:r>
              <w:rPr>
                <w:sz w:val="18"/>
                <w:szCs w:val="18"/>
              </w:rPr>
              <w:t>ПРОБЕЛ в скобках сумма прописью</w:t>
            </w:r>
          </w:p>
        </w:tc>
      </w:tr>
      <w:tr w:rsidR="002B0F1B" w:rsidRPr="00561088" w14:paraId="14C534EB" w14:textId="77777777" w:rsidTr="002B0F1B">
        <w:trPr>
          <w:cantSplit/>
        </w:trPr>
        <w:tc>
          <w:tcPr>
            <w:tcW w:w="720" w:type="dxa"/>
          </w:tcPr>
          <w:p w14:paraId="01D7F948" w14:textId="77777777" w:rsidR="002B0F1B" w:rsidRDefault="002B0F1B" w:rsidP="00D30F76">
            <w:pPr>
              <w:pStyle w:val="afa"/>
              <w:spacing w:before="20" w:after="20"/>
              <w:ind w:left="-108"/>
              <w:jc w:val="center"/>
              <w:rPr>
                <w:rStyle w:val="af9"/>
              </w:rPr>
            </w:pPr>
            <w:r>
              <w:rPr>
                <w:rStyle w:val="af9"/>
              </w:rPr>
              <w:t>8</w:t>
            </w:r>
          </w:p>
        </w:tc>
        <w:tc>
          <w:tcPr>
            <w:tcW w:w="1831" w:type="dxa"/>
          </w:tcPr>
          <w:p w14:paraId="5582DE07" w14:textId="77777777" w:rsidR="002B0F1B" w:rsidRDefault="002B0F1B" w:rsidP="00D30F76">
            <w:pPr>
              <w:pStyle w:val="ConsPlusNonformat"/>
              <w:widowControl/>
              <w:jc w:val="both"/>
              <w:rPr>
                <w:rFonts w:ascii="Arial" w:hAnsi="Arial" w:cs="Times New Roman"/>
                <w:b/>
                <w:sz w:val="16"/>
              </w:rPr>
            </w:pPr>
            <w:r w:rsidRPr="00735382">
              <w:rPr>
                <w:rFonts w:ascii="Arial" w:hAnsi="Arial" w:cs="Times New Roman"/>
                <w:b/>
                <w:sz w:val="16"/>
              </w:rPr>
              <w:t>Сумма в нац. эквиваленте</w:t>
            </w:r>
          </w:p>
        </w:tc>
        <w:tc>
          <w:tcPr>
            <w:tcW w:w="2552" w:type="dxa"/>
          </w:tcPr>
          <w:p w14:paraId="188C8618" w14:textId="77777777" w:rsidR="002B0F1B" w:rsidRDefault="002B0F1B" w:rsidP="00D30F76">
            <w:pPr>
              <w:pStyle w:val="afa"/>
              <w:rPr>
                <w:sz w:val="18"/>
                <w:szCs w:val="18"/>
              </w:rPr>
            </w:pPr>
            <w:r w:rsidRPr="006E3CCE">
              <w:rPr>
                <w:sz w:val="18"/>
                <w:szCs w:val="18"/>
              </w:rPr>
              <w:t>DOCSUMNAT</w:t>
            </w:r>
          </w:p>
        </w:tc>
        <w:tc>
          <w:tcPr>
            <w:tcW w:w="4819" w:type="dxa"/>
          </w:tcPr>
          <w:p w14:paraId="6200FF23" w14:textId="77777777" w:rsidR="002B0F1B" w:rsidRDefault="002B0F1B" w:rsidP="00D30F76">
            <w:pPr>
              <w:pStyle w:val="afa"/>
              <w:rPr>
                <w:sz w:val="18"/>
                <w:szCs w:val="18"/>
              </w:rPr>
            </w:pPr>
            <w:r>
              <w:rPr>
                <w:sz w:val="18"/>
                <w:szCs w:val="18"/>
              </w:rPr>
              <w:t>Сумма документа в национальном эквиваленте. Заполняется по шаблону:</w:t>
            </w:r>
          </w:p>
          <w:p w14:paraId="5B48D94D" w14:textId="77777777" w:rsidR="002B0F1B" w:rsidRPr="00735382" w:rsidRDefault="002B0F1B" w:rsidP="00D30F76">
            <w:pPr>
              <w:pStyle w:val="afa"/>
              <w:rPr>
                <w:sz w:val="18"/>
                <w:szCs w:val="18"/>
              </w:rPr>
            </w:pPr>
            <w:r>
              <w:rPr>
                <w:sz w:val="18"/>
                <w:szCs w:val="18"/>
              </w:rPr>
              <w:t xml:space="preserve"> </w:t>
            </w:r>
            <w:r w:rsidRPr="00735382">
              <w:rPr>
                <w:sz w:val="18"/>
                <w:szCs w:val="18"/>
              </w:rPr>
              <w:t>&lt;</w:t>
            </w:r>
            <w:r w:rsidRPr="006E3CCE">
              <w:rPr>
                <w:sz w:val="18"/>
                <w:szCs w:val="18"/>
              </w:rPr>
              <w:t>docSumNat</w:t>
            </w:r>
            <w:r w:rsidRPr="00735382">
              <w:rPr>
                <w:sz w:val="18"/>
                <w:szCs w:val="18"/>
              </w:rPr>
              <w:t>&gt;</w:t>
            </w:r>
            <w:r w:rsidRPr="006E3CCE">
              <w:rPr>
                <w:sz w:val="18"/>
                <w:szCs w:val="18"/>
              </w:rPr>
              <w:t xml:space="preserve"> </w:t>
            </w:r>
            <w:r>
              <w:rPr>
                <w:sz w:val="18"/>
                <w:szCs w:val="18"/>
              </w:rPr>
              <w:t>ПРОБЕЛ рублей ПРОБЕЛ</w:t>
            </w:r>
            <w:r w:rsidRPr="00735382">
              <w:rPr>
                <w:sz w:val="18"/>
                <w:szCs w:val="18"/>
              </w:rPr>
              <w:t xml:space="preserve"> </w:t>
            </w:r>
            <w:r>
              <w:rPr>
                <w:sz w:val="18"/>
                <w:szCs w:val="18"/>
              </w:rPr>
              <w:t>в скобках сумма прописью</w:t>
            </w:r>
          </w:p>
        </w:tc>
      </w:tr>
      <w:tr w:rsidR="002B0F1B" w:rsidRPr="00561088" w14:paraId="148B2053" w14:textId="77777777" w:rsidTr="002B0F1B">
        <w:trPr>
          <w:cantSplit/>
        </w:trPr>
        <w:tc>
          <w:tcPr>
            <w:tcW w:w="720" w:type="dxa"/>
          </w:tcPr>
          <w:p w14:paraId="6C8BDBF5" w14:textId="77777777" w:rsidR="002B0F1B" w:rsidRDefault="002B0F1B" w:rsidP="00D30F76">
            <w:pPr>
              <w:pStyle w:val="afa"/>
              <w:spacing w:before="20" w:after="20"/>
              <w:ind w:left="-108"/>
              <w:jc w:val="center"/>
              <w:rPr>
                <w:rStyle w:val="af9"/>
              </w:rPr>
            </w:pPr>
            <w:r>
              <w:rPr>
                <w:rStyle w:val="af9"/>
              </w:rPr>
              <w:t>9</w:t>
            </w:r>
          </w:p>
        </w:tc>
        <w:tc>
          <w:tcPr>
            <w:tcW w:w="1831" w:type="dxa"/>
          </w:tcPr>
          <w:p w14:paraId="4C8235DF"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Счет плательщика</w:t>
            </w:r>
          </w:p>
        </w:tc>
        <w:tc>
          <w:tcPr>
            <w:tcW w:w="2552" w:type="dxa"/>
          </w:tcPr>
          <w:p w14:paraId="3A598D32" w14:textId="77777777" w:rsidR="002B0F1B" w:rsidRPr="001E14A1" w:rsidRDefault="001E14A1" w:rsidP="00D30F76">
            <w:pPr>
              <w:pStyle w:val="afa"/>
              <w:rPr>
                <w:lang w:val="en-US"/>
              </w:rPr>
            </w:pPr>
            <w:r w:rsidRPr="00756952">
              <w:rPr>
                <w:sz w:val="18"/>
                <w:szCs w:val="18"/>
              </w:rPr>
              <w:t>PAYERACCOUNT</w:t>
            </w:r>
          </w:p>
        </w:tc>
        <w:tc>
          <w:tcPr>
            <w:tcW w:w="4819" w:type="dxa"/>
          </w:tcPr>
          <w:p w14:paraId="188A8132" w14:textId="77777777" w:rsidR="002B0F1B" w:rsidRPr="00735382" w:rsidRDefault="002B0F1B" w:rsidP="00D30F76">
            <w:pPr>
              <w:pStyle w:val="afa"/>
            </w:pPr>
            <w:r>
              <w:t>Счет плательщика</w:t>
            </w:r>
          </w:p>
        </w:tc>
      </w:tr>
      <w:tr w:rsidR="002B0F1B" w:rsidRPr="00561088" w14:paraId="5696A0C0" w14:textId="77777777" w:rsidTr="002B0F1B">
        <w:trPr>
          <w:cantSplit/>
        </w:trPr>
        <w:tc>
          <w:tcPr>
            <w:tcW w:w="720" w:type="dxa"/>
          </w:tcPr>
          <w:p w14:paraId="3863DCBB" w14:textId="77777777" w:rsidR="002B0F1B" w:rsidRDefault="002B0F1B" w:rsidP="00D30F76">
            <w:pPr>
              <w:pStyle w:val="afa"/>
              <w:spacing w:before="20" w:after="20"/>
              <w:ind w:left="-108"/>
              <w:jc w:val="center"/>
              <w:rPr>
                <w:rStyle w:val="af9"/>
              </w:rPr>
            </w:pPr>
            <w:r>
              <w:rPr>
                <w:rStyle w:val="af9"/>
              </w:rPr>
              <w:t>10</w:t>
            </w:r>
          </w:p>
        </w:tc>
        <w:tc>
          <w:tcPr>
            <w:tcW w:w="1831" w:type="dxa"/>
          </w:tcPr>
          <w:p w14:paraId="6A17BDD5"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Плательщик</w:t>
            </w:r>
          </w:p>
        </w:tc>
        <w:tc>
          <w:tcPr>
            <w:tcW w:w="2552" w:type="dxa"/>
          </w:tcPr>
          <w:p w14:paraId="2BDA94A8" w14:textId="77777777" w:rsidR="002B0F1B" w:rsidRDefault="002B0F1B" w:rsidP="00D30F76">
            <w:pPr>
              <w:pStyle w:val="afa"/>
            </w:pPr>
            <w:r w:rsidRPr="006E3CCE">
              <w:rPr>
                <w:sz w:val="18"/>
                <w:szCs w:val="18"/>
              </w:rPr>
              <w:t>PAYERNAME</w:t>
            </w:r>
          </w:p>
        </w:tc>
        <w:tc>
          <w:tcPr>
            <w:tcW w:w="4819" w:type="dxa"/>
          </w:tcPr>
          <w:p w14:paraId="7B85C9AB" w14:textId="77777777" w:rsidR="002B0F1B" w:rsidRDefault="002B0F1B" w:rsidP="00D30F76">
            <w:pPr>
              <w:pStyle w:val="afa"/>
            </w:pPr>
            <w:r>
              <w:t>Наименование плательщика</w:t>
            </w:r>
          </w:p>
        </w:tc>
      </w:tr>
      <w:tr w:rsidR="002B0F1B" w:rsidRPr="00813D53" w14:paraId="27B8E80D" w14:textId="77777777" w:rsidTr="002B0F1B">
        <w:trPr>
          <w:cantSplit/>
        </w:trPr>
        <w:tc>
          <w:tcPr>
            <w:tcW w:w="720" w:type="dxa"/>
          </w:tcPr>
          <w:p w14:paraId="6BA1DADC" w14:textId="77777777" w:rsidR="002B0F1B" w:rsidRDefault="002B0F1B" w:rsidP="00D30F76">
            <w:pPr>
              <w:pStyle w:val="afa"/>
              <w:spacing w:before="20" w:after="20"/>
              <w:ind w:left="-108"/>
              <w:jc w:val="center"/>
              <w:rPr>
                <w:rStyle w:val="af9"/>
              </w:rPr>
            </w:pPr>
            <w:r>
              <w:rPr>
                <w:rStyle w:val="af9"/>
              </w:rPr>
              <w:t>11</w:t>
            </w:r>
          </w:p>
        </w:tc>
        <w:tc>
          <w:tcPr>
            <w:tcW w:w="1831" w:type="dxa"/>
          </w:tcPr>
          <w:p w14:paraId="3B562674"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Банк плательщика</w:t>
            </w:r>
          </w:p>
        </w:tc>
        <w:tc>
          <w:tcPr>
            <w:tcW w:w="2552" w:type="dxa"/>
          </w:tcPr>
          <w:p w14:paraId="730E05C8" w14:textId="77777777" w:rsidR="002B0F1B" w:rsidRDefault="002B0F1B" w:rsidP="00735382">
            <w:pPr>
              <w:pStyle w:val="afa"/>
              <w:rPr>
                <w:sz w:val="18"/>
                <w:szCs w:val="18"/>
              </w:rPr>
            </w:pPr>
            <w:r w:rsidRPr="006E3CCE">
              <w:rPr>
                <w:sz w:val="18"/>
                <w:szCs w:val="18"/>
              </w:rPr>
              <w:t>PAYERBANKNAME</w:t>
            </w:r>
          </w:p>
          <w:p w14:paraId="7C00BB18" w14:textId="77777777" w:rsidR="002B0F1B" w:rsidRDefault="002B0F1B" w:rsidP="00735382">
            <w:pPr>
              <w:pStyle w:val="afa"/>
            </w:pPr>
            <w:r w:rsidRPr="006E3CCE">
              <w:rPr>
                <w:sz w:val="18"/>
                <w:szCs w:val="18"/>
                <w:lang w:val="en-US"/>
              </w:rPr>
              <w:t>PAYERBANKBIC</w:t>
            </w:r>
          </w:p>
          <w:p w14:paraId="43168839" w14:textId="77777777" w:rsidR="002B0F1B" w:rsidRPr="002B0F1B" w:rsidRDefault="002B0F1B" w:rsidP="002B0F1B">
            <w:pPr>
              <w:ind w:left="0" w:firstLine="0"/>
            </w:pPr>
            <w:r w:rsidRPr="006E3CCE">
              <w:rPr>
                <w:rFonts w:ascii="Arial" w:hAnsi="Arial" w:cs="Arial"/>
                <w:sz w:val="18"/>
                <w:szCs w:val="18"/>
              </w:rPr>
              <w:t>PAYERBANKCORRACC</w:t>
            </w:r>
          </w:p>
        </w:tc>
        <w:tc>
          <w:tcPr>
            <w:tcW w:w="4819" w:type="dxa"/>
          </w:tcPr>
          <w:p w14:paraId="5274B9F7" w14:textId="77777777" w:rsidR="002B0F1B" w:rsidRDefault="002B0F1B" w:rsidP="00735382">
            <w:pPr>
              <w:pStyle w:val="afa"/>
            </w:pPr>
            <w:r>
              <w:t xml:space="preserve">Данные банка плательщика. Заполняются по шаблону: </w:t>
            </w:r>
          </w:p>
          <w:p w14:paraId="630F089A" w14:textId="77777777" w:rsidR="002B0F1B" w:rsidRPr="00735382" w:rsidRDefault="002B0F1B" w:rsidP="00735382">
            <w:pPr>
              <w:pStyle w:val="afa"/>
              <w:rPr>
                <w:lang w:val="en-US"/>
              </w:rPr>
            </w:pPr>
            <w:r>
              <w:rPr>
                <w:lang w:val="en-US"/>
              </w:rPr>
              <w:t>&lt;</w:t>
            </w:r>
            <w:r w:rsidRPr="00735382">
              <w:rPr>
                <w:lang w:val="en-US"/>
              </w:rPr>
              <w:t>payerBankName</w:t>
            </w:r>
            <w:r>
              <w:rPr>
                <w:lang w:val="en-US"/>
              </w:rPr>
              <w:t>&gt;</w:t>
            </w:r>
            <w:r w:rsidRPr="00735382">
              <w:rPr>
                <w:lang w:val="en-US"/>
              </w:rPr>
              <w:t xml:space="preserve"> ( </w:t>
            </w:r>
            <w:r>
              <w:rPr>
                <w:lang w:val="en-US"/>
              </w:rPr>
              <w:t>&lt;</w:t>
            </w:r>
            <w:r w:rsidRPr="00735382">
              <w:rPr>
                <w:lang w:val="en-US"/>
              </w:rPr>
              <w:t>payerBankBic</w:t>
            </w:r>
            <w:r>
              <w:rPr>
                <w:lang w:val="en-US"/>
              </w:rPr>
              <w:t>&gt;</w:t>
            </w:r>
            <w:r w:rsidRPr="00735382">
              <w:rPr>
                <w:lang w:val="en-US"/>
              </w:rPr>
              <w:t>)</w:t>
            </w:r>
          </w:p>
          <w:p w14:paraId="52C9EDE9" w14:textId="77777777" w:rsidR="002B0F1B" w:rsidRPr="00735382" w:rsidRDefault="002B0F1B" w:rsidP="00735382">
            <w:pPr>
              <w:pStyle w:val="afa"/>
              <w:rPr>
                <w:lang w:val="en-US"/>
              </w:rPr>
            </w:pPr>
            <w:r>
              <w:t>С</w:t>
            </w:r>
            <w:r w:rsidRPr="00735382">
              <w:rPr>
                <w:lang w:val="en-US"/>
              </w:rPr>
              <w:t xml:space="preserve"> </w:t>
            </w:r>
            <w:r>
              <w:t>новой</w:t>
            </w:r>
            <w:r w:rsidRPr="00735382">
              <w:rPr>
                <w:lang w:val="en-US"/>
              </w:rPr>
              <w:t xml:space="preserve"> </w:t>
            </w:r>
            <w:r>
              <w:t>строки</w:t>
            </w:r>
            <w:r w:rsidRPr="00735382">
              <w:rPr>
                <w:lang w:val="en-US"/>
              </w:rPr>
              <w:t xml:space="preserve"> </w:t>
            </w:r>
            <w:r>
              <w:rPr>
                <w:lang w:val="en-US"/>
              </w:rPr>
              <w:t>&lt;</w:t>
            </w:r>
            <w:r w:rsidRPr="00735382">
              <w:rPr>
                <w:lang w:val="en-US"/>
              </w:rPr>
              <w:t>payerBankCorrAcc</w:t>
            </w:r>
            <w:r>
              <w:rPr>
                <w:lang w:val="en-US"/>
              </w:rPr>
              <w:t>&gt;</w:t>
            </w:r>
          </w:p>
        </w:tc>
      </w:tr>
      <w:tr w:rsidR="002B0F1B" w:rsidRPr="00561088" w14:paraId="294FBE65" w14:textId="77777777" w:rsidTr="002B0F1B">
        <w:trPr>
          <w:cantSplit/>
        </w:trPr>
        <w:tc>
          <w:tcPr>
            <w:tcW w:w="720" w:type="dxa"/>
          </w:tcPr>
          <w:p w14:paraId="7BAAFD7B" w14:textId="77777777" w:rsidR="002B0F1B" w:rsidRDefault="002B0F1B" w:rsidP="00D30F76">
            <w:pPr>
              <w:pStyle w:val="afa"/>
              <w:spacing w:before="20" w:after="20"/>
              <w:ind w:left="-108"/>
              <w:jc w:val="center"/>
              <w:rPr>
                <w:rStyle w:val="af9"/>
              </w:rPr>
            </w:pPr>
            <w:r>
              <w:rPr>
                <w:rStyle w:val="af9"/>
              </w:rPr>
              <w:t>12</w:t>
            </w:r>
          </w:p>
        </w:tc>
        <w:tc>
          <w:tcPr>
            <w:tcW w:w="1831" w:type="dxa"/>
          </w:tcPr>
          <w:p w14:paraId="69CB51D1"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Счет получателя</w:t>
            </w:r>
          </w:p>
        </w:tc>
        <w:tc>
          <w:tcPr>
            <w:tcW w:w="2552" w:type="dxa"/>
          </w:tcPr>
          <w:p w14:paraId="380E9BC3" w14:textId="77777777" w:rsidR="002B0F1B" w:rsidRDefault="00756952" w:rsidP="00D30F76">
            <w:pPr>
              <w:pStyle w:val="afa"/>
            </w:pPr>
            <w:r w:rsidRPr="00756952">
              <w:rPr>
                <w:sz w:val="18"/>
                <w:szCs w:val="18"/>
                <w:lang w:val="en-US"/>
              </w:rPr>
              <w:t>RECEIVERACCOUNT</w:t>
            </w:r>
          </w:p>
        </w:tc>
        <w:tc>
          <w:tcPr>
            <w:tcW w:w="4819" w:type="dxa"/>
          </w:tcPr>
          <w:p w14:paraId="237A63B4" w14:textId="77777777" w:rsidR="002B0F1B" w:rsidRDefault="002B0F1B" w:rsidP="00D30F76">
            <w:pPr>
              <w:pStyle w:val="afa"/>
            </w:pPr>
            <w:r>
              <w:t>Счет получателя</w:t>
            </w:r>
          </w:p>
        </w:tc>
      </w:tr>
      <w:tr w:rsidR="002B0F1B" w:rsidRPr="00561088" w14:paraId="6300A04C" w14:textId="77777777" w:rsidTr="002B0F1B">
        <w:trPr>
          <w:cantSplit/>
        </w:trPr>
        <w:tc>
          <w:tcPr>
            <w:tcW w:w="720" w:type="dxa"/>
          </w:tcPr>
          <w:p w14:paraId="7347DF89" w14:textId="77777777" w:rsidR="002B0F1B" w:rsidRDefault="002B0F1B" w:rsidP="00D30F76">
            <w:pPr>
              <w:pStyle w:val="afa"/>
              <w:spacing w:before="20" w:after="20"/>
              <w:ind w:left="-108"/>
              <w:jc w:val="center"/>
              <w:rPr>
                <w:rStyle w:val="af9"/>
              </w:rPr>
            </w:pPr>
            <w:r>
              <w:rPr>
                <w:rStyle w:val="af9"/>
              </w:rPr>
              <w:t>13</w:t>
            </w:r>
          </w:p>
        </w:tc>
        <w:tc>
          <w:tcPr>
            <w:tcW w:w="1831" w:type="dxa"/>
          </w:tcPr>
          <w:p w14:paraId="2757897A"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Получатель</w:t>
            </w:r>
          </w:p>
        </w:tc>
        <w:tc>
          <w:tcPr>
            <w:tcW w:w="2552" w:type="dxa"/>
          </w:tcPr>
          <w:p w14:paraId="6441C6CA" w14:textId="77777777" w:rsidR="002B0F1B" w:rsidRDefault="00756952" w:rsidP="00D30F76">
            <w:pPr>
              <w:pStyle w:val="afa"/>
            </w:pPr>
            <w:r w:rsidRPr="00756952">
              <w:rPr>
                <w:sz w:val="18"/>
                <w:szCs w:val="18"/>
              </w:rPr>
              <w:t>RECEIVERNAME</w:t>
            </w:r>
          </w:p>
        </w:tc>
        <w:tc>
          <w:tcPr>
            <w:tcW w:w="4819" w:type="dxa"/>
          </w:tcPr>
          <w:p w14:paraId="4A74196F" w14:textId="77777777" w:rsidR="002B0F1B" w:rsidRDefault="002B0F1B" w:rsidP="00D30F76">
            <w:pPr>
              <w:pStyle w:val="afa"/>
            </w:pPr>
            <w:r>
              <w:t>Наименование получателя</w:t>
            </w:r>
          </w:p>
        </w:tc>
      </w:tr>
      <w:tr w:rsidR="002B0F1B" w:rsidRPr="00561088" w14:paraId="23F45596" w14:textId="77777777" w:rsidTr="002B0F1B">
        <w:trPr>
          <w:cantSplit/>
        </w:trPr>
        <w:tc>
          <w:tcPr>
            <w:tcW w:w="720" w:type="dxa"/>
          </w:tcPr>
          <w:p w14:paraId="2A126FCF" w14:textId="77777777" w:rsidR="002B0F1B" w:rsidRDefault="002B0F1B" w:rsidP="00D30F76">
            <w:pPr>
              <w:pStyle w:val="afa"/>
              <w:spacing w:before="20" w:after="20"/>
              <w:ind w:left="-108"/>
              <w:jc w:val="center"/>
              <w:rPr>
                <w:rStyle w:val="af9"/>
              </w:rPr>
            </w:pPr>
            <w:r>
              <w:rPr>
                <w:rStyle w:val="af9"/>
              </w:rPr>
              <w:t>14</w:t>
            </w:r>
          </w:p>
        </w:tc>
        <w:tc>
          <w:tcPr>
            <w:tcW w:w="1831" w:type="dxa"/>
          </w:tcPr>
          <w:p w14:paraId="205816C4"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Банк получателя</w:t>
            </w:r>
          </w:p>
        </w:tc>
        <w:tc>
          <w:tcPr>
            <w:tcW w:w="2552" w:type="dxa"/>
          </w:tcPr>
          <w:p w14:paraId="6E6E2A60" w14:textId="77777777" w:rsidR="00756952" w:rsidRDefault="00756952" w:rsidP="00D30F76">
            <w:pPr>
              <w:pStyle w:val="afa"/>
              <w:rPr>
                <w:lang w:val="en-US"/>
              </w:rPr>
            </w:pPr>
            <w:r>
              <w:rPr>
                <w:rFonts w:ascii="LiberationSans" w:eastAsiaTheme="minorHAnsi" w:hAnsi="LiberationSans" w:cs="LiberationSans"/>
                <w:lang w:eastAsia="en-US"/>
              </w:rPr>
              <w:t>RECEIVERBANKNAME</w:t>
            </w:r>
          </w:p>
          <w:p w14:paraId="135CA887" w14:textId="77777777" w:rsidR="002B0F1B" w:rsidRDefault="00756952" w:rsidP="00D30F76">
            <w:pPr>
              <w:pStyle w:val="afa"/>
              <w:rPr>
                <w:lang w:val="en-US"/>
              </w:rPr>
            </w:pPr>
            <w:r w:rsidRPr="00756952">
              <w:t>RECEIVERBANKBIC</w:t>
            </w:r>
          </w:p>
          <w:p w14:paraId="64B9FC10" w14:textId="77777777" w:rsidR="00756952" w:rsidRPr="00756952" w:rsidRDefault="00756952" w:rsidP="00756952">
            <w:pPr>
              <w:autoSpaceDE w:val="0"/>
              <w:autoSpaceDN w:val="0"/>
              <w:adjustRightInd w:val="0"/>
              <w:spacing w:before="0" w:after="0"/>
              <w:ind w:left="0" w:firstLine="0"/>
              <w:jc w:val="left"/>
              <w:rPr>
                <w:lang w:val="en-US"/>
              </w:rPr>
            </w:pPr>
            <w:r>
              <w:rPr>
                <w:rFonts w:ascii="LiberationSans" w:eastAsiaTheme="minorHAnsi" w:hAnsi="LiberationSans" w:cs="LiberationSans"/>
                <w:sz w:val="16"/>
                <w:szCs w:val="16"/>
                <w:lang w:eastAsia="en-US"/>
              </w:rPr>
              <w:t>RECEIVERBANKCORRACCOUNT</w:t>
            </w:r>
          </w:p>
        </w:tc>
        <w:tc>
          <w:tcPr>
            <w:tcW w:w="4819" w:type="dxa"/>
          </w:tcPr>
          <w:p w14:paraId="4E07D46B" w14:textId="77777777" w:rsidR="002B0F1B" w:rsidRDefault="002B0F1B" w:rsidP="00D30F76">
            <w:pPr>
              <w:pStyle w:val="afa"/>
            </w:pPr>
            <w:r>
              <w:t>Данные банка получателя.  Заполняются по шаблону:</w:t>
            </w:r>
          </w:p>
          <w:p w14:paraId="1D6CE836" w14:textId="77777777" w:rsidR="002B0F1B" w:rsidRPr="002B0F1B" w:rsidRDefault="002B0F1B" w:rsidP="00735382">
            <w:pPr>
              <w:pStyle w:val="afa"/>
            </w:pPr>
            <w:r w:rsidRPr="002B0F1B">
              <w:t>&lt;</w:t>
            </w:r>
            <w:r w:rsidRPr="00735382">
              <w:rPr>
                <w:lang w:val="en-US"/>
              </w:rPr>
              <w:t>payerBankName</w:t>
            </w:r>
            <w:r w:rsidRPr="002B0F1B">
              <w:t>&gt; ( &lt;</w:t>
            </w:r>
            <w:r w:rsidRPr="006E3CCE">
              <w:rPr>
                <w:sz w:val="18"/>
                <w:szCs w:val="18"/>
                <w:lang w:val="en-US"/>
              </w:rPr>
              <w:t>payeeBankBic</w:t>
            </w:r>
            <w:r w:rsidRPr="002B0F1B">
              <w:t>&gt;)</w:t>
            </w:r>
          </w:p>
          <w:p w14:paraId="76152333" w14:textId="77777777" w:rsidR="002B0F1B" w:rsidRDefault="002B0F1B" w:rsidP="00735382">
            <w:pPr>
              <w:pStyle w:val="afa"/>
            </w:pPr>
            <w:r>
              <w:t>С</w:t>
            </w:r>
            <w:r w:rsidRPr="002B0F1B">
              <w:t xml:space="preserve"> </w:t>
            </w:r>
            <w:r>
              <w:t>новой</w:t>
            </w:r>
            <w:r w:rsidRPr="002B0F1B">
              <w:t xml:space="preserve"> </w:t>
            </w:r>
            <w:r>
              <w:t>строки</w:t>
            </w:r>
            <w:r w:rsidRPr="002B0F1B">
              <w:t xml:space="preserve"> &lt;</w:t>
            </w:r>
            <w:r w:rsidRPr="00735382">
              <w:rPr>
                <w:lang w:val="en-US"/>
              </w:rPr>
              <w:t>payerBankCorrAcc</w:t>
            </w:r>
            <w:r w:rsidRPr="002B0F1B">
              <w:t>&gt;</w:t>
            </w:r>
          </w:p>
        </w:tc>
      </w:tr>
      <w:tr w:rsidR="002B0F1B" w:rsidRPr="00561088" w14:paraId="43EB9E2B" w14:textId="77777777" w:rsidTr="002B0F1B">
        <w:trPr>
          <w:cantSplit/>
        </w:trPr>
        <w:tc>
          <w:tcPr>
            <w:tcW w:w="720" w:type="dxa"/>
          </w:tcPr>
          <w:p w14:paraId="6F843148" w14:textId="77777777" w:rsidR="002B0F1B" w:rsidRDefault="002B0F1B" w:rsidP="00D30F76">
            <w:pPr>
              <w:pStyle w:val="afa"/>
              <w:spacing w:before="20" w:after="20"/>
              <w:ind w:left="-108"/>
              <w:jc w:val="center"/>
              <w:rPr>
                <w:rStyle w:val="af9"/>
              </w:rPr>
            </w:pPr>
            <w:r>
              <w:rPr>
                <w:rStyle w:val="af9"/>
              </w:rPr>
              <w:t>15</w:t>
            </w:r>
          </w:p>
        </w:tc>
        <w:tc>
          <w:tcPr>
            <w:tcW w:w="1831" w:type="dxa"/>
          </w:tcPr>
          <w:p w14:paraId="3D639689"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Вид операции</w:t>
            </w:r>
          </w:p>
        </w:tc>
        <w:tc>
          <w:tcPr>
            <w:tcW w:w="2552" w:type="dxa"/>
          </w:tcPr>
          <w:p w14:paraId="3092D784" w14:textId="77777777" w:rsidR="002B0F1B" w:rsidRPr="006E3CCE" w:rsidRDefault="00756952" w:rsidP="00D30F76">
            <w:pPr>
              <w:pStyle w:val="afa"/>
              <w:rPr>
                <w:sz w:val="18"/>
                <w:szCs w:val="18"/>
              </w:rPr>
            </w:pPr>
            <w:r w:rsidRPr="00756952">
              <w:rPr>
                <w:sz w:val="18"/>
                <w:szCs w:val="18"/>
              </w:rPr>
              <w:t>OPERATIONTYPE</w:t>
            </w:r>
          </w:p>
        </w:tc>
        <w:tc>
          <w:tcPr>
            <w:tcW w:w="4819" w:type="dxa"/>
          </w:tcPr>
          <w:p w14:paraId="0C62C350" w14:textId="77777777" w:rsidR="002B0F1B" w:rsidRDefault="002B0F1B" w:rsidP="00D30F76">
            <w:pPr>
              <w:pStyle w:val="afa"/>
            </w:pPr>
            <w:r w:rsidRPr="006E3CCE">
              <w:rPr>
                <w:sz w:val="18"/>
                <w:szCs w:val="18"/>
              </w:rPr>
              <w:t>transKind</w:t>
            </w:r>
            <w:r>
              <w:rPr>
                <w:sz w:val="18"/>
                <w:szCs w:val="18"/>
              </w:rPr>
              <w:t xml:space="preserve"> ПРОБЕЛ расш. Из справочника</w:t>
            </w:r>
          </w:p>
        </w:tc>
      </w:tr>
      <w:tr w:rsidR="002B0F1B" w:rsidRPr="00561088" w14:paraId="48667540" w14:textId="77777777" w:rsidTr="002B0F1B">
        <w:trPr>
          <w:cantSplit/>
        </w:trPr>
        <w:tc>
          <w:tcPr>
            <w:tcW w:w="720" w:type="dxa"/>
          </w:tcPr>
          <w:p w14:paraId="411FA3C0" w14:textId="77777777" w:rsidR="002B0F1B" w:rsidRDefault="002B0F1B" w:rsidP="00D30F76">
            <w:pPr>
              <w:pStyle w:val="afa"/>
              <w:spacing w:before="20" w:after="20"/>
              <w:ind w:left="-108"/>
              <w:jc w:val="center"/>
              <w:rPr>
                <w:rStyle w:val="af9"/>
              </w:rPr>
            </w:pPr>
            <w:r>
              <w:rPr>
                <w:rStyle w:val="af9"/>
              </w:rPr>
              <w:t>16</w:t>
            </w:r>
          </w:p>
        </w:tc>
        <w:tc>
          <w:tcPr>
            <w:tcW w:w="1831" w:type="dxa"/>
          </w:tcPr>
          <w:p w14:paraId="75D9C534"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Назначение платежа</w:t>
            </w:r>
          </w:p>
        </w:tc>
        <w:tc>
          <w:tcPr>
            <w:tcW w:w="2552" w:type="dxa"/>
          </w:tcPr>
          <w:p w14:paraId="3E6F4E88" w14:textId="77777777" w:rsidR="002B0F1B" w:rsidRDefault="00756952" w:rsidP="00D30F76">
            <w:pPr>
              <w:pStyle w:val="afa"/>
            </w:pPr>
            <w:r>
              <w:rPr>
                <w:rFonts w:ascii="LiberationSans" w:eastAsiaTheme="minorHAnsi" w:hAnsi="LiberationSans" w:cs="LiberationSans"/>
                <w:lang w:eastAsia="en-US"/>
              </w:rPr>
              <w:t>PAYMENTPURPOSE</w:t>
            </w:r>
          </w:p>
        </w:tc>
        <w:tc>
          <w:tcPr>
            <w:tcW w:w="4819" w:type="dxa"/>
          </w:tcPr>
          <w:p w14:paraId="4F248DF3" w14:textId="77777777" w:rsidR="002B0F1B" w:rsidRDefault="002B0F1B" w:rsidP="00D30F76">
            <w:pPr>
              <w:pStyle w:val="afa"/>
            </w:pPr>
            <w:r>
              <w:t>Назначение платежа</w:t>
            </w:r>
          </w:p>
        </w:tc>
      </w:tr>
      <w:tr w:rsidR="002B0F1B" w:rsidRPr="00561088" w14:paraId="1E9260C1" w14:textId="77777777" w:rsidTr="002B0F1B">
        <w:trPr>
          <w:cantSplit/>
        </w:trPr>
        <w:tc>
          <w:tcPr>
            <w:tcW w:w="720" w:type="dxa"/>
          </w:tcPr>
          <w:p w14:paraId="1DACE727" w14:textId="77777777" w:rsidR="002B0F1B" w:rsidRDefault="002B0F1B" w:rsidP="00D30F76">
            <w:pPr>
              <w:pStyle w:val="afa"/>
              <w:spacing w:before="20" w:after="20"/>
              <w:ind w:left="-108"/>
              <w:jc w:val="center"/>
              <w:rPr>
                <w:rStyle w:val="af9"/>
              </w:rPr>
            </w:pPr>
            <w:r>
              <w:rPr>
                <w:rStyle w:val="af9"/>
              </w:rPr>
              <w:t>17</w:t>
            </w:r>
          </w:p>
        </w:tc>
        <w:tc>
          <w:tcPr>
            <w:tcW w:w="1831" w:type="dxa"/>
          </w:tcPr>
          <w:p w14:paraId="0D2C80EA" w14:textId="77777777" w:rsidR="002B0F1B" w:rsidRPr="00735382" w:rsidRDefault="002B0F1B" w:rsidP="00D30F76">
            <w:pPr>
              <w:pStyle w:val="ConsPlusNonformat"/>
              <w:widowControl/>
              <w:jc w:val="both"/>
              <w:rPr>
                <w:rFonts w:ascii="Arial" w:hAnsi="Arial" w:cs="Times New Roman"/>
                <w:b/>
                <w:sz w:val="16"/>
              </w:rPr>
            </w:pPr>
            <w:r w:rsidRPr="00735382">
              <w:rPr>
                <w:rFonts w:ascii="Arial" w:hAnsi="Arial" w:cs="Times New Roman"/>
                <w:b/>
                <w:sz w:val="16"/>
              </w:rPr>
              <w:t>Дополнительная информация из банка</w:t>
            </w:r>
          </w:p>
        </w:tc>
        <w:tc>
          <w:tcPr>
            <w:tcW w:w="2552" w:type="dxa"/>
          </w:tcPr>
          <w:p w14:paraId="7F5A37E4" w14:textId="77777777" w:rsidR="002B0F1B" w:rsidRDefault="00756952" w:rsidP="00D30F76">
            <w:pPr>
              <w:pStyle w:val="afa"/>
            </w:pPr>
            <w:r>
              <w:rPr>
                <w:rFonts w:ascii="LiberationSans" w:eastAsiaTheme="minorHAnsi" w:hAnsi="LiberationSans" w:cs="LiberationSans"/>
                <w:lang w:eastAsia="en-US"/>
              </w:rPr>
              <w:t>INFO</w:t>
            </w:r>
          </w:p>
        </w:tc>
        <w:tc>
          <w:tcPr>
            <w:tcW w:w="4819" w:type="dxa"/>
          </w:tcPr>
          <w:p w14:paraId="431F3072" w14:textId="77777777" w:rsidR="002B0F1B" w:rsidRDefault="002B0F1B" w:rsidP="00D30F76">
            <w:pPr>
              <w:pStyle w:val="afa"/>
            </w:pPr>
            <w:r>
              <w:t>Дополнительная информация из банка</w:t>
            </w:r>
          </w:p>
        </w:tc>
      </w:tr>
      <w:tr w:rsidR="002B0F1B" w:rsidRPr="00561088" w14:paraId="7E438432" w14:textId="77777777" w:rsidTr="002B0F1B">
        <w:trPr>
          <w:cantSplit/>
        </w:trPr>
        <w:tc>
          <w:tcPr>
            <w:tcW w:w="720" w:type="dxa"/>
          </w:tcPr>
          <w:p w14:paraId="70968FB2" w14:textId="77777777" w:rsidR="002B0F1B" w:rsidRDefault="002B0F1B" w:rsidP="00D30F76">
            <w:pPr>
              <w:pStyle w:val="afa"/>
              <w:spacing w:before="20" w:after="20"/>
              <w:ind w:left="-108"/>
              <w:jc w:val="center"/>
              <w:rPr>
                <w:rStyle w:val="af9"/>
              </w:rPr>
            </w:pPr>
            <w:r>
              <w:rPr>
                <w:rStyle w:val="af9"/>
              </w:rPr>
              <w:t>18</w:t>
            </w:r>
          </w:p>
        </w:tc>
        <w:tc>
          <w:tcPr>
            <w:tcW w:w="1831" w:type="dxa"/>
          </w:tcPr>
          <w:p w14:paraId="5B1399B9" w14:textId="77777777" w:rsidR="002B0F1B" w:rsidRPr="00735382" w:rsidRDefault="002B0F1B" w:rsidP="00D30F76">
            <w:pPr>
              <w:pStyle w:val="ConsPlusNonformat"/>
              <w:widowControl/>
              <w:jc w:val="both"/>
              <w:rPr>
                <w:rFonts w:ascii="Arial" w:hAnsi="Arial" w:cs="Times New Roman"/>
                <w:b/>
                <w:sz w:val="16"/>
              </w:rPr>
            </w:pPr>
            <w:r>
              <w:rPr>
                <w:rFonts w:ascii="Arial" w:hAnsi="Arial" w:cs="Times New Roman"/>
                <w:b/>
                <w:sz w:val="16"/>
              </w:rPr>
              <w:t>Подписи</w:t>
            </w:r>
          </w:p>
        </w:tc>
        <w:tc>
          <w:tcPr>
            <w:tcW w:w="2552" w:type="dxa"/>
          </w:tcPr>
          <w:p w14:paraId="19FD2401" w14:textId="77777777" w:rsidR="002B0F1B" w:rsidRDefault="002B0F1B" w:rsidP="00735382">
            <w:pPr>
              <w:pStyle w:val="afa"/>
            </w:pPr>
          </w:p>
        </w:tc>
        <w:tc>
          <w:tcPr>
            <w:tcW w:w="4819" w:type="dxa"/>
          </w:tcPr>
          <w:p w14:paraId="1F5AED04" w14:textId="77777777" w:rsidR="002B0F1B" w:rsidRDefault="002B0F1B" w:rsidP="00735382">
            <w:pPr>
              <w:pStyle w:val="afa"/>
            </w:pPr>
            <w:r>
              <w:t xml:space="preserve">Подписи.  </w:t>
            </w:r>
            <w:r w:rsidRPr="00561088">
              <w:t>Проставляются подписи (подпись) лиц, имеющих право подписи документов, согласно заявленным кредитной организации, филиалу кредитной организации или учреждению Банка России образцам</w:t>
            </w:r>
          </w:p>
        </w:tc>
      </w:tr>
      <w:tr w:rsidR="002B0F1B" w:rsidRPr="00561088" w14:paraId="2CA39AB6" w14:textId="77777777" w:rsidTr="002B0F1B">
        <w:trPr>
          <w:cantSplit/>
        </w:trPr>
        <w:tc>
          <w:tcPr>
            <w:tcW w:w="720" w:type="dxa"/>
          </w:tcPr>
          <w:p w14:paraId="7F3378E2" w14:textId="77777777" w:rsidR="002B0F1B" w:rsidRDefault="002B0F1B" w:rsidP="00D30F76">
            <w:pPr>
              <w:pStyle w:val="afa"/>
              <w:spacing w:before="20" w:after="20"/>
              <w:ind w:left="-108"/>
              <w:jc w:val="center"/>
              <w:rPr>
                <w:rStyle w:val="af9"/>
              </w:rPr>
            </w:pPr>
            <w:r>
              <w:rPr>
                <w:rStyle w:val="af9"/>
              </w:rPr>
              <w:t>19</w:t>
            </w:r>
          </w:p>
        </w:tc>
        <w:tc>
          <w:tcPr>
            <w:tcW w:w="1831" w:type="dxa"/>
          </w:tcPr>
          <w:p w14:paraId="74B166B7" w14:textId="77777777" w:rsidR="002B0F1B" w:rsidRPr="00561088" w:rsidRDefault="002B0F1B" w:rsidP="00D30F76">
            <w:pPr>
              <w:pStyle w:val="ConsPlusNonformat"/>
              <w:widowControl/>
              <w:jc w:val="both"/>
              <w:rPr>
                <w:rFonts w:ascii="Arial" w:hAnsi="Arial" w:cs="Times New Roman"/>
                <w:b/>
                <w:sz w:val="16"/>
              </w:rPr>
            </w:pPr>
            <w:r w:rsidRPr="00561088">
              <w:rPr>
                <w:rFonts w:ascii="Arial" w:hAnsi="Arial" w:cs="Times New Roman"/>
                <w:b/>
                <w:sz w:val="16"/>
              </w:rPr>
              <w:t>Отметки банка получателя</w:t>
            </w:r>
          </w:p>
        </w:tc>
        <w:tc>
          <w:tcPr>
            <w:tcW w:w="2552" w:type="dxa"/>
          </w:tcPr>
          <w:p w14:paraId="54BE7AFB" w14:textId="77777777" w:rsidR="002B0F1B" w:rsidRPr="00561088" w:rsidRDefault="002B0F1B" w:rsidP="00735382">
            <w:pPr>
              <w:pStyle w:val="afa"/>
            </w:pPr>
          </w:p>
        </w:tc>
        <w:tc>
          <w:tcPr>
            <w:tcW w:w="4819" w:type="dxa"/>
          </w:tcPr>
          <w:p w14:paraId="2A80DCCE" w14:textId="77777777" w:rsidR="002B0F1B" w:rsidRDefault="002B0F1B" w:rsidP="00735382">
            <w:pPr>
              <w:pStyle w:val="afa"/>
            </w:pPr>
            <w:r w:rsidRPr="00561088">
              <w:t>Отметки банка получателя.</w:t>
            </w:r>
            <w:r>
              <w:t xml:space="preserve"> </w:t>
            </w:r>
            <w:r w:rsidRPr="00561088">
              <w:t xml:space="preserve">Проставляются штамп (штампы) кредитной организации, филиала кредитной организации, учреждения Банка России, дата и подпись ответственного исполнителя </w:t>
            </w:r>
          </w:p>
        </w:tc>
      </w:tr>
    </w:tbl>
    <w:p w14:paraId="1B7303B9" w14:textId="77777777" w:rsidR="00044B76" w:rsidRPr="004334AD" w:rsidRDefault="00044B76" w:rsidP="00735382">
      <w:pPr>
        <w:ind w:left="0" w:firstLine="0"/>
      </w:pPr>
    </w:p>
    <w:p w14:paraId="5BD03DB4" w14:textId="77777777" w:rsidR="00A62498" w:rsidRDefault="00A62498" w:rsidP="00A62498">
      <w:pPr>
        <w:pStyle w:val="1"/>
        <w:rPr>
          <w:ins w:id="8376" w:author="Широбокова Алёна Сергеевна" w:date="2017-09-15T17:10:00Z"/>
        </w:rPr>
      </w:pPr>
      <w:bookmarkStart w:id="8377" w:name="_Ref508112838"/>
      <w:bookmarkStart w:id="8378" w:name="_Ref508112847"/>
      <w:bookmarkStart w:id="8379" w:name="_Toc21517733"/>
      <w:bookmarkStart w:id="8380" w:name="_Toc420435079"/>
      <w:bookmarkStart w:id="8381" w:name="_Toc420435578"/>
      <w:bookmarkStart w:id="8382" w:name="_Toc420947033"/>
      <w:ins w:id="8383" w:author="Широбокова Алёна Сергеевна" w:date="2017-09-15T17:10:00Z">
        <w:r>
          <w:t>Печатная форма выписки в формате ДБО3</w:t>
        </w:r>
        <w:bookmarkEnd w:id="8377"/>
        <w:bookmarkEnd w:id="8378"/>
        <w:bookmarkEnd w:id="8379"/>
      </w:ins>
    </w:p>
    <w:p w14:paraId="5EDC127B" w14:textId="77777777" w:rsidR="00A62498" w:rsidRDefault="00A62498" w:rsidP="00A62498">
      <w:pPr>
        <w:pStyle w:val="2"/>
        <w:rPr>
          <w:ins w:id="8384" w:author="Широбокова Алёна Сергеевна" w:date="2017-09-15T17:10:00Z"/>
        </w:rPr>
      </w:pPr>
      <w:bookmarkStart w:id="8385" w:name="_Toc21517734"/>
      <w:ins w:id="8386" w:author="Широбокова Алёна Сергеевна" w:date="2017-09-15T17:10:00Z">
        <w:r w:rsidRPr="00ED336B">
          <w:t>Бизнес-требования и функциональные требования</w:t>
        </w:r>
        <w:bookmarkEnd w:id="8385"/>
      </w:ins>
    </w:p>
    <w:p w14:paraId="3BBDEEB2" w14:textId="365DE51F" w:rsidR="00A62498" w:rsidRPr="00F314EE" w:rsidRDefault="00A62498" w:rsidP="00A62498">
      <w:pPr>
        <w:ind w:left="360"/>
        <w:rPr>
          <w:ins w:id="8387" w:author="Широбокова Алёна Сергеевна" w:date="2017-09-15T17:10:00Z"/>
        </w:rPr>
      </w:pPr>
      <w:ins w:id="8388" w:author="Широбокова Алёна Сергеевна" w:date="2017-09-15T17:10:00Z">
        <w:r w:rsidRPr="00F314EE">
          <w:t xml:space="preserve">Требуется на стороне Клиента и на стороне Банка обеспечить вывод на печать выписки из рублевого счета в форме, определённой в </w:t>
        </w:r>
        <w:r>
          <w:rPr>
            <w:highlight w:val="yellow"/>
          </w:rPr>
          <w:fldChar w:fldCharType="begin"/>
        </w:r>
        <w:r>
          <w:instrText xml:space="preserve"> REF _Ref493087250 \h </w:instrText>
        </w:r>
      </w:ins>
      <w:r>
        <w:rPr>
          <w:highlight w:val="yellow"/>
        </w:rPr>
        <w:instrText xml:space="preserve"> \* MERGEFORMAT </w:instrText>
      </w:r>
      <w:r>
        <w:rPr>
          <w:highlight w:val="yellow"/>
        </w:rPr>
      </w:r>
      <w:ins w:id="8389" w:author="Широбокова Алёна Сергеевна" w:date="2017-09-15T17:10:00Z">
        <w:r>
          <w:rPr>
            <w:highlight w:val="yellow"/>
          </w:rPr>
          <w:fldChar w:fldCharType="separate"/>
        </w:r>
      </w:ins>
      <w:ins w:id="8390" w:author="Феданкова Любовь Анатольевна" w:date="2019-10-09T12:38:00Z">
        <w:r w:rsidR="00031B2C" w:rsidRPr="00031B2C">
          <w:rPr>
            <w:highlight w:val="yellow"/>
          </w:rPr>
          <w:t>Приложение</w:t>
        </w:r>
        <w:r w:rsidR="00031B2C">
          <w:t xml:space="preserve"> 5. Макет выписки по рублёвым и валютным счетам в формате ДБО3</w:t>
        </w:r>
      </w:ins>
      <w:ins w:id="8391" w:author="Воронов Алексей Алексеевич" w:date="2018-01-30T12:27:00Z">
        <w:del w:id="8392" w:author="Феданкова Любовь Анатольевна" w:date="2019-10-09T12:38:00Z">
          <w:r w:rsidR="00DB3D2B" w:rsidRPr="00DB3D2B" w:rsidDel="00031B2C">
            <w:rPr>
              <w:highlight w:val="yellow"/>
            </w:rPr>
            <w:delText>Приложение</w:delText>
          </w:r>
          <w:r w:rsidR="00DB3D2B" w:rsidDel="00031B2C">
            <w:delText xml:space="preserve"> 5. Макет выписки по рублёвым счетам в формате ДБО3</w:delText>
          </w:r>
        </w:del>
      </w:ins>
      <w:ins w:id="8393" w:author="Широбокова Алёна Сергеевна" w:date="2017-09-15T17:10:00Z">
        <w:del w:id="8394" w:author="Феданкова Любовь Анатольевна" w:date="2019-10-09T12:38:00Z">
          <w:r w:rsidRPr="00A62498" w:rsidDel="00031B2C">
            <w:rPr>
              <w:highlight w:val="yellow"/>
            </w:rPr>
            <w:delText>Приложение</w:delText>
          </w:r>
          <w:r w:rsidDel="00031B2C">
            <w:delText xml:space="preserve"> 5. Макет выписки по рублёвым счетам в формате ДБО3</w:delText>
          </w:r>
        </w:del>
        <w:r>
          <w:rPr>
            <w:highlight w:val="yellow"/>
          </w:rPr>
          <w:fldChar w:fldCharType="end"/>
        </w:r>
      </w:ins>
    </w:p>
    <w:p w14:paraId="007AFFBB" w14:textId="4B2B9726" w:rsidR="00A62498" w:rsidRDefault="00A62498" w:rsidP="00A62498">
      <w:pPr>
        <w:ind w:left="360"/>
        <w:rPr>
          <w:ins w:id="8395" w:author="Широбокова Алёна Сергеевна" w:date="2017-09-15T17:10:00Z"/>
        </w:rPr>
      </w:pPr>
      <w:ins w:id="8396" w:author="Широбокова Алёна Сергеевна" w:date="2017-09-15T17:10:00Z">
        <w:r w:rsidRPr="0066759F">
          <w:t xml:space="preserve">Требуется на стороне Клиента и на стороне Банка обеспечить вывод на печать выписки из валютного счета в форме, определённой в </w:t>
        </w:r>
        <w:r>
          <w:rPr>
            <w:highlight w:val="yellow"/>
          </w:rPr>
          <w:fldChar w:fldCharType="begin"/>
        </w:r>
        <w:r>
          <w:instrText xml:space="preserve"> REF _Ref493087259 \h </w:instrText>
        </w:r>
      </w:ins>
      <w:r>
        <w:rPr>
          <w:highlight w:val="yellow"/>
        </w:rPr>
        <w:instrText xml:space="preserve"> \* MERGEFORMAT </w:instrText>
      </w:r>
      <w:r>
        <w:rPr>
          <w:highlight w:val="yellow"/>
        </w:rPr>
      </w:r>
      <w:ins w:id="8397" w:author="Широбокова Алёна Сергеевна" w:date="2017-09-15T17:10:00Z">
        <w:del w:id="8398" w:author="Феданкова Любовь Анатольевна" w:date="2019-10-09T12:38:00Z">
          <w:r>
            <w:rPr>
              <w:highlight w:val="yellow"/>
            </w:rPr>
            <w:fldChar w:fldCharType="separate"/>
          </w:r>
        </w:del>
      </w:ins>
      <w:ins w:id="8399" w:author="Воронов Алексей Алексеевич" w:date="2018-01-30T12:27:00Z">
        <w:del w:id="8400" w:author="Феданкова Любовь Анатольевна" w:date="2019-10-09T12:38:00Z">
          <w:r w:rsidR="00DB3D2B" w:rsidRPr="00DB3D2B" w:rsidDel="00031B2C">
            <w:rPr>
              <w:highlight w:val="yellow"/>
            </w:rPr>
            <w:delText>Приложение</w:delText>
          </w:r>
          <w:r w:rsidR="00DB3D2B" w:rsidDel="00031B2C">
            <w:delText xml:space="preserve"> 6. </w:delText>
          </w:r>
          <w:r w:rsidR="00DB3D2B" w:rsidRPr="006B3983" w:rsidDel="00031B2C">
            <w:delText>Макет выписки по валютным счетам</w:delText>
          </w:r>
          <w:r w:rsidR="00DB3D2B" w:rsidDel="00031B2C">
            <w:delText xml:space="preserve"> в формате ДБО3</w:delText>
          </w:r>
        </w:del>
      </w:ins>
      <w:ins w:id="8401" w:author="Широбокова Алёна Сергеевна" w:date="2017-09-15T17:10:00Z">
        <w:del w:id="8402" w:author="Феданкова Любовь Анатольевна" w:date="2019-10-09T12:38:00Z">
          <w:r w:rsidRPr="00A62498" w:rsidDel="00031B2C">
            <w:rPr>
              <w:highlight w:val="yellow"/>
            </w:rPr>
            <w:delText>Приложение</w:delText>
          </w:r>
          <w:r w:rsidDel="00031B2C">
            <w:delText xml:space="preserve"> 6. </w:delText>
          </w:r>
          <w:r w:rsidRPr="006B3983" w:rsidDel="00031B2C">
            <w:delText>Макет выписки по валютным счетам</w:delText>
          </w:r>
          <w:r w:rsidDel="00031B2C">
            <w:delText xml:space="preserve"> в формате ДБО3</w:delText>
          </w:r>
        </w:del>
        <w:r>
          <w:rPr>
            <w:highlight w:val="yellow"/>
          </w:rPr>
          <w:fldChar w:fldCharType="end"/>
        </w:r>
      </w:ins>
    </w:p>
    <w:p w14:paraId="09B14CFA" w14:textId="77777777" w:rsidR="00A62498" w:rsidRPr="00A16F80" w:rsidRDefault="00A62498" w:rsidP="00A62498">
      <w:pPr>
        <w:ind w:left="360"/>
        <w:rPr>
          <w:ins w:id="8403" w:author="Широбокова Алёна Сергеевна" w:date="2017-09-15T17:10:00Z"/>
        </w:rPr>
      </w:pPr>
      <w:ins w:id="8404" w:author="Широбокова Алёна Сергеевна" w:date="2017-09-15T17:10:00Z">
        <w:r w:rsidRPr="00A16F80">
          <w:t>Требуется на стороне Банка обеспечить возможность использовать старые печатные формы для выписки из рублевых и валютных счетов по усмотрению Банка.</w:t>
        </w:r>
      </w:ins>
    </w:p>
    <w:p w14:paraId="71E2D475" w14:textId="77777777" w:rsidR="00A62498" w:rsidRDefault="00A62498" w:rsidP="00A62498">
      <w:pPr>
        <w:ind w:left="360"/>
        <w:rPr>
          <w:ins w:id="8405" w:author="Широбокова Алёна Сергеевна" w:date="2017-09-15T17:10:00Z"/>
        </w:rPr>
      </w:pPr>
      <w:ins w:id="8406" w:author="Широбокова Алёна Сергеевна" w:date="2017-09-15T17:10:00Z">
        <w:r w:rsidRPr="00D846E8">
          <w:t>Требуется на стороне Клиента и на стороне Банка обеспечить возможность вывода на печатные формы приложений к выписке информацию об ЭП по усмотрению банка.</w:t>
        </w:r>
      </w:ins>
    </w:p>
    <w:p w14:paraId="25FD7658" w14:textId="77777777" w:rsidR="00A62498" w:rsidRPr="00ED336B" w:rsidRDefault="00A62498" w:rsidP="00A62498">
      <w:pPr>
        <w:pStyle w:val="2"/>
        <w:rPr>
          <w:ins w:id="8407" w:author="Широбокова Алёна Сергеевна" w:date="2017-09-15T17:10:00Z"/>
        </w:rPr>
      </w:pPr>
      <w:bookmarkStart w:id="8408" w:name="_Toc420584360"/>
      <w:bookmarkStart w:id="8409" w:name="_Toc21517735"/>
      <w:ins w:id="8410" w:author="Широбокова Алёна Сергеевна" w:date="2017-09-15T17:10:00Z">
        <w:r w:rsidRPr="00ED336B">
          <w:t>Доработки системы CORREQTS на стороне Банка</w:t>
        </w:r>
        <w:bookmarkEnd w:id="8408"/>
        <w:bookmarkEnd w:id="8409"/>
      </w:ins>
    </w:p>
    <w:p w14:paraId="07B1C425" w14:textId="77777777" w:rsidR="00A62498" w:rsidRDefault="00A62498" w:rsidP="00EE3682">
      <w:pPr>
        <w:pStyle w:val="a"/>
        <w:numPr>
          <w:ilvl w:val="0"/>
          <w:numId w:val="72"/>
        </w:numPr>
        <w:spacing w:after="120" w:line="240" w:lineRule="auto"/>
        <w:contextualSpacing/>
        <w:rPr>
          <w:ins w:id="8411" w:author="Широбокова Алёна Сергеевна" w:date="2017-09-15T17:10:00Z"/>
        </w:rPr>
      </w:pPr>
      <w:ins w:id="8412" w:author="Широбокова Алёна Сергеевна" w:date="2017-09-15T17:10:00Z">
        <w:r>
          <w:t>Требуется модифицировать функционал печати выписок на стороне Банка.</w:t>
        </w:r>
      </w:ins>
    </w:p>
    <w:p w14:paraId="49BE7F6E" w14:textId="77777777" w:rsidR="00A62498" w:rsidRPr="00CA3BE9" w:rsidRDefault="00A62498" w:rsidP="00EE3682">
      <w:pPr>
        <w:pStyle w:val="a"/>
        <w:numPr>
          <w:ilvl w:val="0"/>
          <w:numId w:val="71"/>
        </w:numPr>
        <w:spacing w:after="120" w:line="240" w:lineRule="auto"/>
        <w:contextualSpacing/>
        <w:rPr>
          <w:ins w:id="8413" w:author="Широбокова Алёна Сергеевна" w:date="2017-09-15T17:10:00Z"/>
        </w:rPr>
      </w:pPr>
      <w:ins w:id="8414" w:author="Широбокова Алёна Сергеевна" w:date="2017-09-15T17:10:00Z">
        <w:r w:rsidRPr="00CA3BE9">
          <w:t xml:space="preserve">Требуется обеспечить возможность настраивать формат печати выписок либо в уже реализованном в CORREQTS формате либо в </w:t>
        </w:r>
        <w:r>
          <w:t>новом формате</w:t>
        </w:r>
        <w:r w:rsidRPr="00CA3BE9">
          <w:t xml:space="preserve">. </w:t>
        </w:r>
      </w:ins>
    </w:p>
    <w:p w14:paraId="2C2B7D72" w14:textId="77777777" w:rsidR="00A62498" w:rsidRDefault="00A62498" w:rsidP="00A62498">
      <w:pPr>
        <w:ind w:left="1080"/>
        <w:rPr>
          <w:ins w:id="8415" w:author="Широбокова Алёна Сергеевна" w:date="2017-09-15T17:10:00Z"/>
        </w:rPr>
      </w:pPr>
      <w:ins w:id="8416" w:author="Широбокова Алёна Сергеевна" w:date="2017-09-15T17:10:00Z">
        <w:r>
          <w:t xml:space="preserve">Для настройки формата выписки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1B785A21" w14:textId="77777777" w:rsidR="00A62498" w:rsidRPr="00CA3BE9" w:rsidRDefault="00A62498" w:rsidP="00EE3682">
      <w:pPr>
        <w:pStyle w:val="a"/>
        <w:numPr>
          <w:ilvl w:val="0"/>
          <w:numId w:val="70"/>
        </w:numPr>
        <w:spacing w:after="120" w:line="240" w:lineRule="auto"/>
        <w:ind w:left="1440"/>
        <w:contextualSpacing/>
        <w:rPr>
          <w:ins w:id="8417" w:author="Широбокова Алёна Сергеевна" w:date="2017-09-15T17:10:00Z"/>
        </w:rPr>
      </w:pPr>
      <w:ins w:id="8418" w:author="Широбокова Алёна Сергеевна" w:date="2017-09-15T17:10:00Z">
        <w:r w:rsidRPr="00621E3D">
          <w:rPr>
            <w:bCs/>
          </w:rPr>
          <w:t>РКО. Выписка.</w:t>
        </w:r>
        <w:r w:rsidRPr="00680C73">
          <w:rPr>
            <w:b/>
            <w:bCs/>
          </w:rPr>
          <w:t xml:space="preserve"> </w:t>
        </w:r>
        <w:r w:rsidRPr="00CA3BE9">
          <w:t xml:space="preserve">Печать выписок в </w:t>
        </w:r>
        <w:r>
          <w:t xml:space="preserve">новом </w:t>
        </w:r>
        <w:r w:rsidRPr="00CA3BE9">
          <w:t>формате.</w:t>
        </w:r>
      </w:ins>
    </w:p>
    <w:p w14:paraId="7326640D" w14:textId="77777777" w:rsidR="00A62498" w:rsidRPr="00CA3BE9" w:rsidRDefault="00A62498" w:rsidP="00EE3682">
      <w:pPr>
        <w:pStyle w:val="a"/>
        <w:numPr>
          <w:ilvl w:val="0"/>
          <w:numId w:val="70"/>
        </w:numPr>
        <w:spacing w:after="120" w:line="240" w:lineRule="auto"/>
        <w:ind w:left="1440"/>
        <w:contextualSpacing/>
        <w:rPr>
          <w:ins w:id="8419" w:author="Широбокова Алёна Сергеевна" w:date="2017-09-15T17:10:00Z"/>
        </w:rPr>
      </w:pPr>
      <w:ins w:id="8420" w:author="Широбокова Алёна Сергеевна" w:date="2017-09-15T17:10:00Z">
        <w:r w:rsidRPr="00CA3BE9">
          <w:t>Значение по умолчанию «</w:t>
        </w:r>
        <w:r>
          <w:rPr>
            <w:lang w:val="en-US"/>
          </w:rPr>
          <w:t>False</w:t>
        </w:r>
        <w:r w:rsidRPr="00CA3BE9">
          <w:t>»</w:t>
        </w:r>
      </w:ins>
    </w:p>
    <w:p w14:paraId="22D92C2D" w14:textId="40921607" w:rsidR="00A62498" w:rsidRDefault="00A62498" w:rsidP="00A62498">
      <w:pPr>
        <w:ind w:left="1080"/>
        <w:rPr>
          <w:ins w:id="8421" w:author="Широбокова Алёна Сергеевна" w:date="2017-09-15T17:10:00Z"/>
        </w:rPr>
      </w:pPr>
      <w:ins w:id="8422" w:author="Широбокова Алёна Сергеевна" w:date="2017-09-15T17:10:00Z">
        <w:r>
          <w:t xml:space="preserve">При выключенной настройке печать должна осуществляться в формате </w:t>
        </w:r>
        <w:r w:rsidRPr="00A361FA">
          <w:t>уже реализованном в CORREQTS</w:t>
        </w:r>
        <w:r>
          <w:t>. При включённой настройке, при печати выписки из скроллера требуется производить печать с использованием  новых форматов. Макеты форм, а так же правила заполнения полей представлены в п.</w:t>
        </w:r>
      </w:ins>
      <w:r w:rsidR="005443BE">
        <w:t xml:space="preserve"> </w:t>
      </w:r>
      <w:r w:rsidR="005443BE">
        <w:rPr>
          <w:highlight w:val="yellow"/>
        </w:rPr>
        <w:fldChar w:fldCharType="begin"/>
      </w:r>
      <w:r w:rsidR="005443BE">
        <w:instrText xml:space="preserve"> REF _Ref3556295 \h </w:instrText>
      </w:r>
      <w:r w:rsidR="005443BE">
        <w:rPr>
          <w:highlight w:val="yellow"/>
        </w:rPr>
      </w:r>
      <w:r w:rsidR="005443BE">
        <w:rPr>
          <w:highlight w:val="yellow"/>
        </w:rPr>
        <w:fldChar w:fldCharType="separate"/>
      </w:r>
      <w:r w:rsidR="00031B2C">
        <w:t>Печатные формы документа</w:t>
      </w:r>
      <w:r w:rsidR="005443BE">
        <w:rPr>
          <w:highlight w:val="yellow"/>
        </w:rPr>
        <w:fldChar w:fldCharType="end"/>
      </w:r>
      <w:r w:rsidR="005443BE">
        <w:t xml:space="preserve"> </w:t>
      </w:r>
    </w:p>
    <w:p w14:paraId="00809218" w14:textId="77777777" w:rsidR="00A62498" w:rsidRPr="002B75B2" w:rsidRDefault="00A62498" w:rsidP="00EE3682">
      <w:pPr>
        <w:pStyle w:val="a"/>
        <w:numPr>
          <w:ilvl w:val="0"/>
          <w:numId w:val="71"/>
        </w:numPr>
        <w:spacing w:after="240" w:line="240" w:lineRule="auto"/>
        <w:ind w:left="1077" w:hanging="357"/>
        <w:contextualSpacing/>
        <w:rPr>
          <w:ins w:id="8423" w:author="Широбокова Алёна Сергеевна" w:date="2017-09-15T17:10:00Z"/>
        </w:rPr>
      </w:pPr>
      <w:ins w:id="8424" w:author="Широбокова Алёна Сергеевна" w:date="2017-09-15T17:10:00Z">
        <w:r w:rsidRPr="002B75B2">
          <w:t xml:space="preserve">Требуется на стороне Банка реализовать настройку, обеспечивающую возможность выбора Банком печатной формы для документа «Мемориальный ордер» (код вида документа - 09): </w:t>
        </w:r>
      </w:ins>
    </w:p>
    <w:p w14:paraId="5F714ABB" w14:textId="77777777" w:rsidR="00A62498" w:rsidRDefault="00A62498" w:rsidP="00A62498">
      <w:pPr>
        <w:ind w:left="1080"/>
        <w:rPr>
          <w:ins w:id="8425" w:author="Широбокова Алёна Сергеевна" w:date="2017-09-15T17:10:00Z"/>
        </w:rPr>
      </w:pPr>
      <w:ins w:id="8426" w:author="Широбокова Алёна Сергеевна" w:date="2017-09-15T17:10:00Z">
        <w:r>
          <w:t xml:space="preserve">Для настройки формата печатной формы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184CC1A0" w14:textId="77777777" w:rsidR="00A62498" w:rsidRPr="00CA3BE9" w:rsidRDefault="00A62498" w:rsidP="00EE3682">
      <w:pPr>
        <w:pStyle w:val="a"/>
        <w:numPr>
          <w:ilvl w:val="0"/>
          <w:numId w:val="70"/>
        </w:numPr>
        <w:spacing w:after="120" w:line="240" w:lineRule="auto"/>
        <w:ind w:left="1440"/>
        <w:contextualSpacing/>
        <w:rPr>
          <w:ins w:id="8427" w:author="Широбокова Алёна Сергеевна" w:date="2017-09-15T17:10:00Z"/>
        </w:rPr>
      </w:pPr>
      <w:ins w:id="8428" w:author="Широбокова Алёна Сергеевна" w:date="2017-09-15T17:10:00Z">
        <w:r w:rsidRPr="00621E3D">
          <w:rPr>
            <w:bCs/>
          </w:rPr>
          <w:t>РКО. Выписка.</w:t>
        </w:r>
        <w:r w:rsidRPr="00680C73">
          <w:rPr>
            <w:b/>
            <w:bCs/>
          </w:rPr>
          <w:t xml:space="preserve"> </w:t>
        </w:r>
        <w:r w:rsidRPr="00CA3BE9">
          <w:t>Печать</w:t>
        </w:r>
        <w:r>
          <w:t xml:space="preserve"> документов выписки с кодом 09</w:t>
        </w:r>
        <w:r w:rsidRPr="00A16F80">
          <w:t xml:space="preserve"> </w:t>
        </w:r>
        <w:r>
          <w:t xml:space="preserve">в формате </w:t>
        </w:r>
        <w:r w:rsidRPr="002B75B2">
          <w:t>«Мемориальный ордер»</w:t>
        </w:r>
        <w:r>
          <w:t>.</w:t>
        </w:r>
      </w:ins>
    </w:p>
    <w:p w14:paraId="53ACE653" w14:textId="77777777" w:rsidR="00A62498" w:rsidRPr="00CA3BE9" w:rsidRDefault="00A62498" w:rsidP="00EE3682">
      <w:pPr>
        <w:pStyle w:val="a"/>
        <w:numPr>
          <w:ilvl w:val="0"/>
          <w:numId w:val="70"/>
        </w:numPr>
        <w:spacing w:after="120" w:line="240" w:lineRule="auto"/>
        <w:ind w:left="1440"/>
        <w:contextualSpacing/>
        <w:rPr>
          <w:ins w:id="8429" w:author="Широбокова Алёна Сергеевна" w:date="2017-09-15T17:10:00Z"/>
        </w:rPr>
      </w:pPr>
      <w:ins w:id="8430" w:author="Широбокова Алёна Сергеевна" w:date="2017-09-15T17:10:00Z">
        <w:r w:rsidRPr="00CA3BE9">
          <w:t>Значение по умолчанию «</w:t>
        </w:r>
        <w:r>
          <w:rPr>
            <w:lang w:val="en-US"/>
          </w:rPr>
          <w:t>True</w:t>
        </w:r>
        <w:r w:rsidRPr="00CA3BE9">
          <w:t>»</w:t>
        </w:r>
        <w:r>
          <w:t>.</w:t>
        </w:r>
      </w:ins>
    </w:p>
    <w:p w14:paraId="2B0CD7C5" w14:textId="77777777" w:rsidR="00A62498" w:rsidRDefault="00A62498" w:rsidP="00A62498">
      <w:pPr>
        <w:ind w:left="1080"/>
        <w:rPr>
          <w:ins w:id="8431" w:author="Широбокова Алёна Сергеевна" w:date="2017-09-15T17:10:00Z"/>
        </w:rPr>
      </w:pPr>
      <w:ins w:id="8432" w:author="Широбокова Алёна Сергеевна" w:date="2017-09-15T17:10:00Z">
        <w:r>
          <w:t xml:space="preserve">При включённой настройке требуется выводить документы выписки с кодом вида документа 09 в формате </w:t>
        </w:r>
        <w:r w:rsidRPr="002B75B2">
          <w:t>«Мемориальный ордер»</w:t>
        </w:r>
        <w:r>
          <w:t xml:space="preserve">, при выключенной настройке выводить в формате </w:t>
        </w:r>
        <w:r w:rsidRPr="002B75B2">
          <w:t>«Информация по проводке».</w:t>
        </w:r>
        <w:r>
          <w:t xml:space="preserve">  </w:t>
        </w:r>
      </w:ins>
    </w:p>
    <w:p w14:paraId="26BE5D56" w14:textId="77777777" w:rsidR="00A62498" w:rsidRDefault="00A62498" w:rsidP="00EE3682">
      <w:pPr>
        <w:pStyle w:val="a"/>
        <w:numPr>
          <w:ilvl w:val="0"/>
          <w:numId w:val="71"/>
        </w:numPr>
        <w:spacing w:after="120" w:line="240" w:lineRule="auto"/>
        <w:contextualSpacing/>
        <w:rPr>
          <w:ins w:id="8433" w:author="Широбокова Алёна Сергеевна" w:date="2017-09-15T17:10:00Z"/>
        </w:rPr>
      </w:pPr>
      <w:ins w:id="8434" w:author="Широбокова Алёна Сергеевна" w:date="2017-09-15T17:10:00Z">
        <w:r w:rsidRPr="00CA3BE9">
          <w:t xml:space="preserve">Требуется обеспечить </w:t>
        </w:r>
        <w:r>
          <w:t>настройки вывода ЭП в документах выписки.</w:t>
        </w:r>
      </w:ins>
    </w:p>
    <w:p w14:paraId="700F6BA1" w14:textId="77777777" w:rsidR="00A62498" w:rsidRDefault="00A62498" w:rsidP="00A62498">
      <w:pPr>
        <w:ind w:left="1080"/>
        <w:rPr>
          <w:ins w:id="8435" w:author="Широбокова Алёна Сергеевна" w:date="2017-09-15T17:10:00Z"/>
        </w:rPr>
      </w:pPr>
      <w:ins w:id="8436" w:author="Широбокова Алёна Сергеевна" w:date="2017-09-15T17:10:00Z">
        <w:r>
          <w:t xml:space="preserve">Для настройки вывода ЭП на печатные формы выписки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1AA0F2F5" w14:textId="77777777" w:rsidR="00A62498" w:rsidRPr="00CA3BE9" w:rsidRDefault="00A62498" w:rsidP="00EE3682">
      <w:pPr>
        <w:pStyle w:val="a"/>
        <w:numPr>
          <w:ilvl w:val="0"/>
          <w:numId w:val="70"/>
        </w:numPr>
        <w:spacing w:after="120" w:line="240" w:lineRule="auto"/>
        <w:ind w:left="1440"/>
        <w:contextualSpacing/>
        <w:rPr>
          <w:ins w:id="8437" w:author="Широбокова Алёна Сергеевна" w:date="2017-09-15T17:10:00Z"/>
        </w:rPr>
      </w:pPr>
      <w:ins w:id="8438" w:author="Широбокова Алёна Сергеевна" w:date="2017-09-15T17:10:00Z">
        <w:r w:rsidRPr="00621E3D">
          <w:rPr>
            <w:bCs/>
          </w:rPr>
          <w:t>РКО. Выписка.</w:t>
        </w:r>
        <w:r w:rsidRPr="00680C73">
          <w:rPr>
            <w:b/>
            <w:bCs/>
          </w:rPr>
          <w:t xml:space="preserve"> </w:t>
        </w:r>
        <w:r>
          <w:t xml:space="preserve">Выводить информацию об ЭП в документах выписки. </w:t>
        </w:r>
      </w:ins>
    </w:p>
    <w:p w14:paraId="2B955109" w14:textId="77777777" w:rsidR="00A62498" w:rsidRPr="00CA3BE9" w:rsidRDefault="00A62498" w:rsidP="00EE3682">
      <w:pPr>
        <w:pStyle w:val="a"/>
        <w:numPr>
          <w:ilvl w:val="0"/>
          <w:numId w:val="70"/>
        </w:numPr>
        <w:spacing w:after="120" w:line="240" w:lineRule="auto"/>
        <w:ind w:left="1440"/>
        <w:contextualSpacing/>
        <w:rPr>
          <w:ins w:id="8439" w:author="Широбокова Алёна Сергеевна" w:date="2017-09-15T17:10:00Z"/>
        </w:rPr>
      </w:pPr>
      <w:ins w:id="8440" w:author="Широбокова Алёна Сергеевна" w:date="2017-09-15T17:10:00Z">
        <w:r w:rsidRPr="00CA3BE9">
          <w:t>Значение по умолчанию «</w:t>
        </w:r>
        <w:r w:rsidRPr="00CA3BE9">
          <w:rPr>
            <w:lang w:val="en-US"/>
          </w:rPr>
          <w:t>False</w:t>
        </w:r>
        <w:r w:rsidRPr="00CA3BE9">
          <w:t>»</w:t>
        </w:r>
        <w:r>
          <w:t>.</w:t>
        </w:r>
      </w:ins>
    </w:p>
    <w:p w14:paraId="1A528A4F" w14:textId="77777777" w:rsidR="00A62498" w:rsidRDefault="00A62498" w:rsidP="00A62498">
      <w:pPr>
        <w:ind w:left="1080"/>
        <w:rPr>
          <w:ins w:id="8441" w:author="Широбокова Алёна Сергеевна" w:date="2017-09-15T17:10:00Z"/>
        </w:rPr>
      </w:pPr>
      <w:ins w:id="8442" w:author="Широбокова Алёна Сергеевна" w:date="2017-09-15T17:10:00Z">
        <w:r>
          <w:t>При включённой настройке требуется выводить информацию об  ЭП в документах выписки, при выключенной настройке информация об ЭП не должна выводиться</w:t>
        </w:r>
        <w:r w:rsidRPr="002B75B2">
          <w:t>.</w:t>
        </w:r>
        <w:r>
          <w:t xml:space="preserve"> Настройка  должна отрабатывать только для нового формата выписки.</w:t>
        </w:r>
      </w:ins>
    </w:p>
    <w:p w14:paraId="6B90A97A" w14:textId="77777777" w:rsidR="00A62498" w:rsidRPr="005C7CF0" w:rsidRDefault="00A62498" w:rsidP="00EE3682">
      <w:pPr>
        <w:pStyle w:val="a"/>
        <w:numPr>
          <w:ilvl w:val="0"/>
          <w:numId w:val="71"/>
        </w:numPr>
        <w:spacing w:after="120" w:line="240" w:lineRule="auto"/>
        <w:contextualSpacing/>
        <w:rPr>
          <w:ins w:id="8443" w:author="Широбокова Алёна Сергеевна" w:date="2017-09-15T17:10:00Z"/>
        </w:rPr>
      </w:pPr>
      <w:ins w:id="8444" w:author="Широбокова Алёна Сергеевна" w:date="2017-09-15T17:10:00Z">
        <w:r>
          <w:t>Требуется выводить</w:t>
        </w:r>
        <w:r w:rsidRPr="005C7CF0">
          <w:t xml:space="preserve"> строку «Дата последней операции» </w:t>
        </w:r>
        <w:r>
          <w:t>в</w:t>
        </w:r>
        <w:r w:rsidRPr="005C7CF0">
          <w:t xml:space="preserve"> печатн</w:t>
        </w:r>
        <w:r>
          <w:t xml:space="preserve">ой </w:t>
        </w:r>
        <w:r w:rsidRPr="005C7CF0">
          <w:t>форм</w:t>
        </w:r>
        <w:r>
          <w:t>е выписки</w:t>
        </w:r>
        <w:r w:rsidRPr="005C7CF0">
          <w:t xml:space="preserve"> в зависимости от значений настройки, устанавливаемой администратором Банка.</w:t>
        </w:r>
      </w:ins>
    </w:p>
    <w:p w14:paraId="27C290AD" w14:textId="77777777" w:rsidR="00A62498" w:rsidRDefault="00A62498" w:rsidP="00A62498">
      <w:pPr>
        <w:ind w:left="1080"/>
        <w:rPr>
          <w:ins w:id="8445" w:author="Широбокова Алёна Сергеевна" w:date="2017-09-15T17:10:00Z"/>
        </w:rPr>
      </w:pPr>
      <w:ins w:id="8446" w:author="Широбокова Алёна Сергеевна" w:date="2017-09-15T17:10:00Z">
        <w:r>
          <w:t xml:space="preserve">Для настройки вывода </w:t>
        </w:r>
        <w:r w:rsidRPr="005C7CF0">
          <w:t>строк</w:t>
        </w:r>
        <w:r>
          <w:t>и</w:t>
        </w:r>
        <w:r w:rsidRPr="005C7CF0">
          <w:t xml:space="preserve"> «Дата последней операции» в печатной форме выписки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6E35114A" w14:textId="77777777" w:rsidR="00A62498" w:rsidRPr="00CA3BE9" w:rsidRDefault="00A62498" w:rsidP="00EE3682">
      <w:pPr>
        <w:pStyle w:val="a"/>
        <w:numPr>
          <w:ilvl w:val="0"/>
          <w:numId w:val="70"/>
        </w:numPr>
        <w:spacing w:after="120" w:line="240" w:lineRule="auto"/>
        <w:ind w:left="1440"/>
        <w:contextualSpacing/>
        <w:rPr>
          <w:ins w:id="8447" w:author="Широбокова Алёна Сергеевна" w:date="2017-09-15T17:10:00Z"/>
        </w:rPr>
      </w:pPr>
      <w:ins w:id="8448" w:author="Широбокова Алёна Сергеевна" w:date="2017-09-15T17:10:00Z">
        <w:r w:rsidRPr="00621E3D">
          <w:rPr>
            <w:bCs/>
          </w:rPr>
          <w:t>РКО. Выписка.</w:t>
        </w:r>
        <w:r w:rsidRPr="00680C73">
          <w:rPr>
            <w:b/>
            <w:bCs/>
          </w:rPr>
          <w:t xml:space="preserve"> </w:t>
        </w:r>
        <w:r>
          <w:t>Выводить</w:t>
        </w:r>
        <w:r w:rsidRPr="005C7CF0">
          <w:t xml:space="preserve"> строку «Дата последней операции» </w:t>
        </w:r>
        <w:r>
          <w:t>в</w:t>
        </w:r>
        <w:r w:rsidRPr="005C7CF0">
          <w:t xml:space="preserve"> печатн</w:t>
        </w:r>
        <w:r>
          <w:t xml:space="preserve">ой </w:t>
        </w:r>
        <w:r w:rsidRPr="005C7CF0">
          <w:t>форм</w:t>
        </w:r>
        <w:r>
          <w:t xml:space="preserve">е выписки. </w:t>
        </w:r>
      </w:ins>
    </w:p>
    <w:p w14:paraId="04E538ED" w14:textId="77777777" w:rsidR="00A62498" w:rsidRPr="00CA3BE9" w:rsidRDefault="00A62498" w:rsidP="00EE3682">
      <w:pPr>
        <w:pStyle w:val="a"/>
        <w:numPr>
          <w:ilvl w:val="0"/>
          <w:numId w:val="70"/>
        </w:numPr>
        <w:spacing w:after="120" w:line="240" w:lineRule="auto"/>
        <w:ind w:left="1440"/>
        <w:contextualSpacing/>
        <w:rPr>
          <w:ins w:id="8449" w:author="Широбокова Алёна Сергеевна" w:date="2017-09-15T17:10:00Z"/>
        </w:rPr>
      </w:pPr>
      <w:ins w:id="8450" w:author="Широбокова Алёна Сергеевна" w:date="2017-09-15T17:10:00Z">
        <w:r w:rsidRPr="00CA3BE9">
          <w:t>Значение по умолчанию «</w:t>
        </w:r>
        <w:r w:rsidRPr="00CA3BE9">
          <w:rPr>
            <w:lang w:val="en-US"/>
          </w:rPr>
          <w:t>False</w:t>
        </w:r>
        <w:r w:rsidRPr="00CA3BE9">
          <w:t>»</w:t>
        </w:r>
        <w:r>
          <w:t>.</w:t>
        </w:r>
      </w:ins>
    </w:p>
    <w:p w14:paraId="68C58515" w14:textId="77777777" w:rsidR="00A62498" w:rsidRDefault="00A62498" w:rsidP="00A62498">
      <w:pPr>
        <w:ind w:left="1080"/>
        <w:rPr>
          <w:ins w:id="8451" w:author="Широбокова Алёна Сергеевна" w:date="2017-09-15T17:10:00Z"/>
        </w:rPr>
      </w:pPr>
      <w:ins w:id="8452" w:author="Широбокова Алёна Сергеевна" w:date="2017-09-15T17:10:00Z">
        <w:r>
          <w:t xml:space="preserve">При включённой настройке требуется выводить </w:t>
        </w:r>
        <w:r w:rsidRPr="00CB68FB">
          <w:t>«Дата последней операции»</w:t>
        </w:r>
        <w:r>
          <w:t xml:space="preserve"> в документах выписки, при выключенной настройке </w:t>
        </w:r>
        <w:r w:rsidRPr="00CB68FB">
          <w:t>«Дата последней операции»</w:t>
        </w:r>
        <w:r>
          <w:t xml:space="preserve"> не должна выводиться</w:t>
        </w:r>
        <w:r w:rsidRPr="002B75B2">
          <w:t>.</w:t>
        </w:r>
        <w:r>
          <w:t xml:space="preserve">  Настройка  должна отрабатывать только для нового формата выписки. </w:t>
        </w:r>
      </w:ins>
    </w:p>
    <w:p w14:paraId="7C8F5E2D" w14:textId="77777777" w:rsidR="00A62498" w:rsidRDefault="00A62498" w:rsidP="00EE3682">
      <w:pPr>
        <w:pStyle w:val="a"/>
        <w:numPr>
          <w:ilvl w:val="0"/>
          <w:numId w:val="71"/>
        </w:numPr>
        <w:spacing w:after="120" w:line="240" w:lineRule="auto"/>
        <w:contextualSpacing/>
        <w:rPr>
          <w:ins w:id="8453" w:author="Широбокова Алёна Сергеевна" w:date="2017-09-15T17:10:00Z"/>
        </w:rPr>
      </w:pPr>
      <w:ins w:id="8454" w:author="Широбокова Алёна Сергеевна" w:date="2017-09-15T17:10:00Z">
        <w:r>
          <w:t xml:space="preserve">Печать штампов в выписке и документах выписки должна осуществляться при наличии настроек печати штампов для приложений к выпискам. Должны использоваться одинаковые штампы как для документов </w:t>
        </w:r>
        <w:r w:rsidRPr="003A728B">
          <w:t xml:space="preserve">в уже реализованном в CORREQTS формате </w:t>
        </w:r>
        <w:r>
          <w:t>так и для документов выписки</w:t>
        </w:r>
        <w:r w:rsidRPr="003A728B">
          <w:t xml:space="preserve"> в </w:t>
        </w:r>
        <w:r>
          <w:t xml:space="preserve">новом </w:t>
        </w:r>
        <w:r w:rsidRPr="003A728B">
          <w:t>формате</w:t>
        </w:r>
        <w:r>
          <w:t>.</w:t>
        </w:r>
      </w:ins>
    </w:p>
    <w:p w14:paraId="231CE59A" w14:textId="77777777" w:rsidR="00A62498" w:rsidRDefault="00A62498" w:rsidP="00EE3682">
      <w:pPr>
        <w:pStyle w:val="a"/>
        <w:numPr>
          <w:ilvl w:val="0"/>
          <w:numId w:val="72"/>
        </w:numPr>
        <w:spacing w:after="120" w:line="240" w:lineRule="auto"/>
        <w:contextualSpacing/>
        <w:rPr>
          <w:ins w:id="8455" w:author="Широбокова Алёна Сергеевна" w:date="2017-09-15T17:10:00Z"/>
        </w:rPr>
      </w:pPr>
      <w:ins w:id="8456" w:author="Широбокова Алёна Сергеевна" w:date="2017-09-15T17:10:00Z">
        <w:r>
          <w:t xml:space="preserve">Требуется модифицировать печатные формы выписки в текущей реализации Системы. Требуется обеспечить исправление печатных форм в формате </w:t>
        </w:r>
        <w:r w:rsidRPr="005C0D1C">
          <w:t>rtf, xls.</w:t>
        </w:r>
      </w:ins>
    </w:p>
    <w:p w14:paraId="26A10529" w14:textId="77777777" w:rsidR="00A62498" w:rsidRDefault="00A62498" w:rsidP="00EE3682">
      <w:pPr>
        <w:pStyle w:val="a"/>
        <w:numPr>
          <w:ilvl w:val="0"/>
          <w:numId w:val="73"/>
        </w:numPr>
        <w:spacing w:after="120" w:line="240" w:lineRule="auto"/>
        <w:contextualSpacing/>
        <w:rPr>
          <w:ins w:id="8457" w:author="Широбокова Алёна Сергеевна" w:date="2017-09-15T17:10:00Z"/>
        </w:rPr>
      </w:pPr>
      <w:ins w:id="8458" w:author="Широбокова Алёна Сергеевна" w:date="2017-09-15T17:10:00Z">
        <w:r>
          <w:t>Требуется обеспечить вывод даты документа  в таблице выписки.</w:t>
        </w:r>
      </w:ins>
    </w:p>
    <w:p w14:paraId="0A4FC2ED" w14:textId="77777777" w:rsidR="00A62498" w:rsidRDefault="00A62498" w:rsidP="00EE3682">
      <w:pPr>
        <w:pStyle w:val="a"/>
        <w:numPr>
          <w:ilvl w:val="0"/>
          <w:numId w:val="73"/>
        </w:numPr>
        <w:spacing w:after="120" w:line="240" w:lineRule="auto"/>
        <w:contextualSpacing/>
        <w:rPr>
          <w:ins w:id="8459" w:author="Широбокова Алёна Сергеевна" w:date="2017-09-15T17:10:00Z"/>
        </w:rPr>
      </w:pPr>
      <w:ins w:id="8460" w:author="Широбокова Алёна Сергеевна" w:date="2017-09-15T17:10:00Z">
        <w:r>
          <w:t xml:space="preserve">Требуется обеспечить печать полей «Итого оборотов», «Исходящий остаток» в той же строке, что название поля. В текущей реализации печать полей смещена на одну строку ниже. </w:t>
        </w:r>
      </w:ins>
    </w:p>
    <w:p w14:paraId="30F5A716" w14:textId="77777777" w:rsidR="00A62498" w:rsidRDefault="00A62498" w:rsidP="00A62498">
      <w:pPr>
        <w:ind w:left="1440"/>
        <w:rPr>
          <w:ins w:id="8461" w:author="Широбокова Алёна Сергеевна" w:date="2017-09-15T17:10:00Z"/>
        </w:rPr>
      </w:pPr>
      <w:ins w:id="8462" w:author="Широбокова Алёна Сергеевна" w:date="2017-09-15T17:10:00Z">
        <w:r>
          <w:t>Требуется исправить печатные формы для следующих видов выписки:</w:t>
        </w:r>
      </w:ins>
    </w:p>
    <w:p w14:paraId="5B17B82E" w14:textId="77777777" w:rsidR="00A62498" w:rsidRPr="007056DA" w:rsidRDefault="00A62498" w:rsidP="00EE3682">
      <w:pPr>
        <w:pStyle w:val="a"/>
        <w:numPr>
          <w:ilvl w:val="0"/>
          <w:numId w:val="74"/>
        </w:numPr>
        <w:spacing w:after="120" w:line="240" w:lineRule="auto"/>
        <w:contextualSpacing/>
        <w:rPr>
          <w:ins w:id="8463" w:author="Широбокова Алёна Сергеевна" w:date="2017-09-15T17:10:00Z"/>
        </w:rPr>
      </w:pPr>
      <w:ins w:id="8464" w:author="Широбокова Алёна Сергеевна" w:date="2017-09-15T17:10:00Z">
        <w:r w:rsidRPr="007056DA">
          <w:t>Печать выписки</w:t>
        </w:r>
        <w:r>
          <w:t>.</w:t>
        </w:r>
      </w:ins>
    </w:p>
    <w:p w14:paraId="3801979A" w14:textId="77777777" w:rsidR="00A62498" w:rsidRDefault="00A62498" w:rsidP="00EE3682">
      <w:pPr>
        <w:pStyle w:val="a"/>
        <w:numPr>
          <w:ilvl w:val="0"/>
          <w:numId w:val="74"/>
        </w:numPr>
        <w:spacing w:after="120" w:line="240" w:lineRule="auto"/>
        <w:contextualSpacing/>
        <w:rPr>
          <w:ins w:id="8465" w:author="Беликова Маргарита Николаевна" w:date="2018-03-06T14:59:00Z"/>
        </w:rPr>
      </w:pPr>
      <w:ins w:id="8466" w:author="Широбокова Алёна Сергеевна" w:date="2017-09-15T17:10:00Z">
        <w:r w:rsidRPr="007056DA">
          <w:t>Печать выписки с приложениями</w:t>
        </w:r>
        <w:r>
          <w:t>.</w:t>
        </w:r>
      </w:ins>
    </w:p>
    <w:p w14:paraId="70A2B1F1" w14:textId="77777777" w:rsidR="001F6C58" w:rsidRDefault="001F6C58" w:rsidP="001F6C58">
      <w:pPr>
        <w:pStyle w:val="a"/>
        <w:numPr>
          <w:ilvl w:val="0"/>
          <w:numId w:val="0"/>
        </w:numPr>
        <w:spacing w:after="120" w:line="240" w:lineRule="auto"/>
        <w:ind w:left="2160"/>
        <w:contextualSpacing/>
        <w:rPr>
          <w:ins w:id="8467" w:author="Беликова Маргарита Николаевна" w:date="2018-03-06T14:59:00Z"/>
        </w:rPr>
      </w:pPr>
    </w:p>
    <w:p w14:paraId="2B6D4DCC" w14:textId="642E66AE" w:rsidR="001F6C58" w:rsidRDefault="001F6C58" w:rsidP="001F6C58">
      <w:pPr>
        <w:pStyle w:val="a"/>
        <w:numPr>
          <w:ilvl w:val="0"/>
          <w:numId w:val="71"/>
        </w:numPr>
        <w:spacing w:after="120" w:line="240" w:lineRule="auto"/>
        <w:contextualSpacing/>
        <w:rPr>
          <w:ins w:id="8468" w:author="Беликова Маргарита Николаевна" w:date="2018-03-06T14:59:00Z"/>
        </w:rPr>
      </w:pPr>
      <w:ins w:id="8469" w:author="Беликова Маргарита Николаевна" w:date="2018-03-06T14:59:00Z">
        <w:r w:rsidRPr="00CA3BE9">
          <w:t xml:space="preserve">Требуется обеспечить </w:t>
        </w:r>
        <w:r>
          <w:t>настройки вывода ЭП</w:t>
        </w:r>
      </w:ins>
      <w:ins w:id="8470" w:author="Беликова Маргарита Николаевна" w:date="2018-03-06T15:06:00Z">
        <w:r w:rsidR="000D4A5B">
          <w:t xml:space="preserve"> из сертификата</w:t>
        </w:r>
      </w:ins>
      <w:ins w:id="8471" w:author="Беликова Маргарита Николаевна" w:date="2018-03-06T14:59:00Z">
        <w:r>
          <w:t xml:space="preserve"> в документах выписки.</w:t>
        </w:r>
      </w:ins>
    </w:p>
    <w:p w14:paraId="1B4E5272" w14:textId="5EF43EEA" w:rsidR="001F6C58" w:rsidRDefault="001F6C58" w:rsidP="001F6C58">
      <w:pPr>
        <w:ind w:left="1080"/>
        <w:rPr>
          <w:ins w:id="8472" w:author="Беликова Маргарита Николаевна" w:date="2018-03-06T14:59:00Z"/>
        </w:rPr>
      </w:pPr>
      <w:ins w:id="8473" w:author="Беликова Маргарита Николаевна" w:date="2018-03-06T14:59:00Z">
        <w:r>
          <w:t xml:space="preserve">Для настройки вывода </w:t>
        </w:r>
      </w:ins>
      <w:ins w:id="8474" w:author="Беликова Маргарита Николаевна" w:date="2018-03-06T15:06:00Z">
        <w:r w:rsidR="000D4A5B">
          <w:t xml:space="preserve">в блоке </w:t>
        </w:r>
      </w:ins>
      <w:ins w:id="8475" w:author="Беликова Маргарита Николаевна" w:date="2018-03-06T14:59:00Z">
        <w:r>
          <w:t xml:space="preserve">ЭП на печатные формы выписки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44A3DBD7" w14:textId="77777777" w:rsidR="000D4A5B" w:rsidRDefault="000D4A5B" w:rsidP="000D4A5B">
      <w:pPr>
        <w:pStyle w:val="a"/>
        <w:numPr>
          <w:ilvl w:val="0"/>
          <w:numId w:val="70"/>
        </w:numPr>
        <w:spacing w:after="120" w:line="240" w:lineRule="auto"/>
        <w:ind w:left="1440"/>
        <w:contextualSpacing/>
        <w:rPr>
          <w:ins w:id="8476" w:author="Беликова Маргарита Николаевна" w:date="2018-03-06T15:01:00Z"/>
        </w:rPr>
      </w:pPr>
      <w:ins w:id="8477" w:author="Беликова Маргарита Николаевна" w:date="2018-03-06T15:01:00Z">
        <w:r>
          <w:t xml:space="preserve">РКО. Выписка. Вывод на ПФ ФИО подписанта из сертификата </w:t>
        </w:r>
      </w:ins>
    </w:p>
    <w:p w14:paraId="51460BAC" w14:textId="541AAD36" w:rsidR="001F6C58" w:rsidRPr="00CA3BE9" w:rsidRDefault="001F6C58" w:rsidP="000D4A5B">
      <w:pPr>
        <w:pStyle w:val="a"/>
        <w:numPr>
          <w:ilvl w:val="0"/>
          <w:numId w:val="70"/>
        </w:numPr>
        <w:spacing w:after="120" w:line="240" w:lineRule="auto"/>
        <w:ind w:left="1440"/>
        <w:contextualSpacing/>
        <w:rPr>
          <w:ins w:id="8478" w:author="Беликова Маргарита Николаевна" w:date="2018-03-06T14:59:00Z"/>
        </w:rPr>
      </w:pPr>
      <w:ins w:id="8479" w:author="Беликова Маргарита Николаевна" w:date="2018-03-06T14:59:00Z">
        <w:r>
          <w:t xml:space="preserve"> </w:t>
        </w:r>
        <w:r w:rsidRPr="00CA3BE9">
          <w:t>Значение по умолчанию «</w:t>
        </w:r>
        <w:r w:rsidRPr="000D4A5B">
          <w:t>False</w:t>
        </w:r>
        <w:r w:rsidRPr="00CA3BE9">
          <w:t>»</w:t>
        </w:r>
        <w:r>
          <w:t>.</w:t>
        </w:r>
      </w:ins>
    </w:p>
    <w:p w14:paraId="073AAA44" w14:textId="7AACBACB" w:rsidR="001F6C58" w:rsidRDefault="001F6C58" w:rsidP="001F6C58">
      <w:pPr>
        <w:ind w:left="1080"/>
        <w:rPr>
          <w:ins w:id="8480" w:author="Беликова Маргарита Николаевна" w:date="2018-03-06T15:05:00Z"/>
        </w:rPr>
      </w:pPr>
      <w:ins w:id="8481" w:author="Беликова Маргарита Николаевна" w:date="2018-03-06T14:59:00Z">
        <w:r>
          <w:t>Настройка  должна отрабатывать только для нового формата выписки</w:t>
        </w:r>
      </w:ins>
      <w:ins w:id="8482" w:author="Беликова Маргарита Николаевна" w:date="2018-03-06T15:05:00Z">
        <w:r w:rsidR="000D4A5B">
          <w:t xml:space="preserve"> (т.е. когда РКО. Выписка. Печать выписок в новом формате - true)</w:t>
        </w:r>
      </w:ins>
      <w:ins w:id="8483" w:author="Беликова Маргарита Николаевна" w:date="2018-03-06T14:59:00Z">
        <w:r>
          <w:t>.</w:t>
        </w:r>
      </w:ins>
    </w:p>
    <w:p w14:paraId="0B525131" w14:textId="7F689226" w:rsidR="000D4A5B" w:rsidRDefault="000D4A5B" w:rsidP="000D4A5B">
      <w:pPr>
        <w:pStyle w:val="a"/>
        <w:numPr>
          <w:ilvl w:val="0"/>
          <w:numId w:val="71"/>
        </w:numPr>
        <w:spacing w:after="120" w:line="240" w:lineRule="auto"/>
        <w:contextualSpacing/>
        <w:rPr>
          <w:ins w:id="8484" w:author="Беликова Маргарита Николаевна" w:date="2018-03-06T15:06:00Z"/>
        </w:rPr>
      </w:pPr>
      <w:ins w:id="8485" w:author="Беликова Маргарита Николаевна" w:date="2018-03-06T15:06:00Z">
        <w:r w:rsidRPr="00CA3BE9">
          <w:t xml:space="preserve">Требуется обеспечить </w:t>
        </w:r>
        <w:r>
          <w:t>настройки вывода ЭП в выписк</w:t>
        </w:r>
      </w:ins>
      <w:ins w:id="8486" w:author="Беликова Маргарита Николаевна" w:date="2018-03-06T15:07:00Z">
        <w:r>
          <w:t>е за период</w:t>
        </w:r>
      </w:ins>
      <w:ins w:id="8487" w:author="Беликова Маргарита Николаевна" w:date="2018-03-06T15:06:00Z">
        <w:r>
          <w:t>.</w:t>
        </w:r>
      </w:ins>
    </w:p>
    <w:p w14:paraId="700186AA" w14:textId="4B17E530" w:rsidR="000D4A5B" w:rsidRDefault="000D4A5B" w:rsidP="000D4A5B">
      <w:pPr>
        <w:ind w:left="1080"/>
        <w:rPr>
          <w:ins w:id="8488" w:author="Беликова Маргарита Николаевна" w:date="2018-03-06T15:06:00Z"/>
        </w:rPr>
      </w:pPr>
      <w:ins w:id="8489" w:author="Беликова Маргарита Николаевна" w:date="2018-03-06T15:06:00Z">
        <w:r>
          <w:t xml:space="preserve">Для настройки вывода </w:t>
        </w:r>
      </w:ins>
      <w:ins w:id="8490" w:author="Беликова Маргарита Николаевна" w:date="2018-03-06T15:07:00Z">
        <w:r>
          <w:t xml:space="preserve">блока </w:t>
        </w:r>
      </w:ins>
      <w:ins w:id="8491" w:author="Беликова Маргарита Николаевна" w:date="2018-03-06T15:06:00Z">
        <w:r>
          <w:t>ЭП на печатн</w:t>
        </w:r>
      </w:ins>
      <w:ins w:id="8492" w:author="Беликова Маргарита Николаевна" w:date="2018-03-06T15:07:00Z">
        <w:r>
          <w:t>ой</w:t>
        </w:r>
      </w:ins>
      <w:ins w:id="8493" w:author="Беликова Маргарита Николаевна" w:date="2018-03-06T15:06:00Z">
        <w:r>
          <w:t xml:space="preserve"> форм</w:t>
        </w:r>
      </w:ins>
      <w:ins w:id="8494" w:author="Беликова Маргарита Николаевна" w:date="2018-03-06T15:07:00Z">
        <w:r>
          <w:t>е</w:t>
        </w:r>
      </w:ins>
      <w:ins w:id="8495" w:author="Беликова Маргарита Николаевна" w:date="2018-03-06T15:06:00Z">
        <w:r>
          <w:t xml:space="preserve"> выписки</w:t>
        </w:r>
      </w:ins>
      <w:ins w:id="8496" w:author="Беликова Маргарита Николаевна" w:date="2018-03-06T15:07:00Z">
        <w:r>
          <w:t xml:space="preserve"> за период</w:t>
        </w:r>
      </w:ins>
      <w:ins w:id="8497" w:author="Беликова Маргарита Николаевна" w:date="2018-03-06T15:08:00Z">
        <w:r>
          <w:t xml:space="preserve"> для каждой выписки за день (т.к. выписки за период в ДБО это некий собраный</w:t>
        </w:r>
      </w:ins>
      <w:ins w:id="8498" w:author="Беликова Маргарита Николаевна" w:date="2018-03-06T15:09:00Z">
        <w:r>
          <w:t xml:space="preserve"> из разных выписко</w:t>
        </w:r>
      </w:ins>
      <w:ins w:id="8499" w:author="Беликова Маргарита Николаевна" w:date="2018-03-06T15:08:00Z">
        <w:r>
          <w:t xml:space="preserve"> силами ДБО отчет)</w:t>
        </w:r>
      </w:ins>
      <w:ins w:id="8500" w:author="Беликова Маргарита Николаевна" w:date="2018-03-06T15:06:00Z">
        <w:r>
          <w:t xml:space="preserve"> </w:t>
        </w:r>
        <w:r w:rsidRPr="00CA3BE9">
          <w:t>необходимо добавить в конфигурацию системы в сервис «</w:t>
        </w:r>
        <w:r>
          <w:t>Свойство ДБО</w:t>
        </w:r>
        <w:r w:rsidRPr="00CA3BE9">
          <w:t>»</w:t>
        </w:r>
        <w:r>
          <w:t xml:space="preserve"> </w:t>
        </w:r>
        <w:r w:rsidRPr="00CA3BE9">
          <w:t>свойство:</w:t>
        </w:r>
      </w:ins>
    </w:p>
    <w:p w14:paraId="05980BA2" w14:textId="505ABF72" w:rsidR="000D4A5B" w:rsidRDefault="000D4A5B" w:rsidP="000D4A5B">
      <w:pPr>
        <w:pStyle w:val="a"/>
        <w:numPr>
          <w:ilvl w:val="0"/>
          <w:numId w:val="70"/>
        </w:numPr>
        <w:spacing w:after="120" w:line="240" w:lineRule="auto"/>
        <w:ind w:left="1440"/>
        <w:contextualSpacing/>
        <w:rPr>
          <w:ins w:id="8501" w:author="Беликова Маргарита Николаевна" w:date="2018-03-06T15:06:00Z"/>
        </w:rPr>
      </w:pPr>
      <w:ins w:id="8502" w:author="Беликова Маргарита Николаевна" w:date="2018-03-06T15:08:00Z">
        <w:r>
          <w:t>РКО. Выписка. Печать выписки за период - вывод подписи для каждой выписки</w:t>
        </w:r>
      </w:ins>
      <w:ins w:id="8503" w:author="Беликова Маргарита Николаевна" w:date="2018-03-06T15:06:00Z">
        <w:r>
          <w:t xml:space="preserve"> </w:t>
        </w:r>
      </w:ins>
    </w:p>
    <w:p w14:paraId="3502EEFD" w14:textId="77777777" w:rsidR="000D4A5B" w:rsidRPr="00CA3BE9" w:rsidRDefault="000D4A5B" w:rsidP="000D4A5B">
      <w:pPr>
        <w:pStyle w:val="a"/>
        <w:numPr>
          <w:ilvl w:val="0"/>
          <w:numId w:val="70"/>
        </w:numPr>
        <w:spacing w:after="120" w:line="240" w:lineRule="auto"/>
        <w:ind w:left="1440"/>
        <w:contextualSpacing/>
        <w:rPr>
          <w:ins w:id="8504" w:author="Беликова Маргарита Николаевна" w:date="2018-03-06T15:06:00Z"/>
        </w:rPr>
      </w:pPr>
      <w:ins w:id="8505" w:author="Беликова Маргарита Николаевна" w:date="2018-03-06T15:06:00Z">
        <w:r>
          <w:t xml:space="preserve"> </w:t>
        </w:r>
        <w:r w:rsidRPr="00CA3BE9">
          <w:t>Значение по умолчанию «</w:t>
        </w:r>
        <w:r w:rsidRPr="000D4A5B">
          <w:t>False</w:t>
        </w:r>
        <w:r w:rsidRPr="00CA3BE9">
          <w:t>»</w:t>
        </w:r>
        <w:r>
          <w:t>.</w:t>
        </w:r>
      </w:ins>
    </w:p>
    <w:p w14:paraId="4F86EEAA" w14:textId="017023C6" w:rsidR="000D4A5B" w:rsidDel="00684DD2" w:rsidRDefault="000D4A5B" w:rsidP="000D4A5B">
      <w:pPr>
        <w:pStyle w:val="a"/>
        <w:numPr>
          <w:ilvl w:val="0"/>
          <w:numId w:val="0"/>
        </w:numPr>
        <w:ind w:left="1080"/>
        <w:rPr>
          <w:ins w:id="8506" w:author="Беликова Маргарита Николаевна" w:date="2018-03-06T14:59:00Z"/>
          <w:del w:id="8507" w:author="Шкабарня Александра Владимировна" w:date="2019-01-31T13:43:00Z"/>
        </w:rPr>
      </w:pPr>
      <w:ins w:id="8508" w:author="Беликова Маргарита Николаевна" w:date="2018-03-06T15:06:00Z">
        <w:r>
          <w:t>Настройка  должна отрабатывать только для нового формата выписки (т.е. когда РКО. Выписка. Печать выписок в новом формате - true).</w:t>
        </w:r>
      </w:ins>
    </w:p>
    <w:p w14:paraId="4619F770" w14:textId="77777777" w:rsidR="001F6C58" w:rsidRDefault="001F6C58" w:rsidP="00684DD2">
      <w:pPr>
        <w:pStyle w:val="a"/>
        <w:numPr>
          <w:ilvl w:val="0"/>
          <w:numId w:val="0"/>
        </w:numPr>
        <w:ind w:left="1080"/>
        <w:rPr>
          <w:ins w:id="8509" w:author="Широбокова Алёна Сергеевна" w:date="2017-09-15T17:10:00Z"/>
        </w:rPr>
      </w:pPr>
    </w:p>
    <w:p w14:paraId="3021AF16" w14:textId="77777777" w:rsidR="00A62498" w:rsidRPr="00ED336B" w:rsidRDefault="00A62498" w:rsidP="00684DD2">
      <w:pPr>
        <w:pStyle w:val="2"/>
        <w:rPr>
          <w:ins w:id="8510" w:author="Широбокова Алёна Сергеевна" w:date="2017-09-15T17:10:00Z"/>
        </w:rPr>
      </w:pPr>
      <w:bookmarkStart w:id="8511" w:name="_Требования_к_формированию"/>
      <w:bookmarkStart w:id="8512" w:name="_Ref406496332"/>
      <w:bookmarkStart w:id="8513" w:name="_Toc420584361"/>
      <w:bookmarkStart w:id="8514" w:name="_Toc21517736"/>
      <w:bookmarkEnd w:id="8511"/>
      <w:ins w:id="8515" w:author="Широбокова Алёна Сергеевна" w:date="2017-09-15T17:10:00Z">
        <w:r w:rsidRPr="00ED336B">
          <w:t>Требования к формированию выписок и приложений к выписке</w:t>
        </w:r>
        <w:bookmarkEnd w:id="8512"/>
        <w:bookmarkEnd w:id="8513"/>
        <w:bookmarkEnd w:id="8514"/>
        <w:r w:rsidRPr="00ED336B">
          <w:t xml:space="preserve"> </w:t>
        </w:r>
      </w:ins>
    </w:p>
    <w:p w14:paraId="1746A50E" w14:textId="77777777" w:rsidR="00A62498" w:rsidRDefault="00A62498" w:rsidP="00EE3682">
      <w:pPr>
        <w:pStyle w:val="a"/>
        <w:numPr>
          <w:ilvl w:val="0"/>
          <w:numId w:val="76"/>
        </w:numPr>
        <w:spacing w:after="120" w:line="240" w:lineRule="auto"/>
        <w:contextualSpacing/>
        <w:rPr>
          <w:ins w:id="8516" w:author="Широбокова Алёна Сергеевна" w:date="2017-09-15T17:10:00Z"/>
        </w:rPr>
      </w:pPr>
      <w:ins w:id="8517" w:author="Широбокова Алёна Сергеевна" w:date="2017-09-15T17:10:00Z">
        <w:r>
          <w:t xml:space="preserve">Требования к формированию и печати выписки в формате </w:t>
        </w:r>
        <w:r>
          <w:rPr>
            <w:lang w:val="en-US"/>
          </w:rPr>
          <w:t>PDF</w:t>
        </w:r>
        <w:r w:rsidRPr="004E47C7">
          <w:t xml:space="preserve"> </w:t>
        </w:r>
        <w:r>
          <w:t>и</w:t>
        </w:r>
        <w:r w:rsidRPr="004E47C7">
          <w:t xml:space="preserve"> </w:t>
        </w:r>
        <w:r>
          <w:rPr>
            <w:lang w:val="en-US"/>
          </w:rPr>
          <w:t>RTF</w:t>
        </w:r>
        <w:r>
          <w:t xml:space="preserve">. </w:t>
        </w:r>
      </w:ins>
    </w:p>
    <w:p w14:paraId="0C36B732" w14:textId="5E21BD75" w:rsidR="00A62498" w:rsidRDefault="00A62498" w:rsidP="00A62498">
      <w:pPr>
        <w:ind w:left="360"/>
        <w:rPr>
          <w:ins w:id="8518" w:author="Широбокова Алёна Сергеевна" w:date="2017-09-15T17:10:00Z"/>
        </w:rPr>
      </w:pPr>
      <w:ins w:id="8519" w:author="Широбокова Алёна Сергеевна" w:date="2017-09-15T17:10:00Z">
        <w:r>
          <w:t xml:space="preserve">Требуется обеспечить вывод выписки по рублёвым счетам в соответствии с макетом, представленным в </w:t>
        </w:r>
      </w:ins>
      <w:r w:rsidR="005443BE">
        <w:fldChar w:fldCharType="begin"/>
      </w:r>
      <w:r w:rsidR="005443BE">
        <w:instrText xml:space="preserve"> REF _Ref493087250 \h </w:instrText>
      </w:r>
      <w:r w:rsidR="005443BE">
        <w:fldChar w:fldCharType="separate"/>
      </w:r>
      <w:ins w:id="8520" w:author="Феданкова Любовь Анатольевна" w:date="2019-10-09T12:38:00Z">
        <w:r w:rsidR="00031B2C">
          <w:t>Приложение 5. Макет выписки по рублёвым и валютным счетам в формате ДБО3</w:t>
        </w:r>
      </w:ins>
      <w:ins w:id="8521" w:author="Широбокова Алёна Сергеевна" w:date="2017-09-15T17:10:00Z">
        <w:del w:id="8522" w:author="Феданкова Любовь Анатольевна" w:date="2019-10-09T12:38:00Z">
          <w:r w:rsidR="005443BE" w:rsidDel="00031B2C">
            <w:delText>Приложение 5. Макет выписки по рублёвым</w:delText>
          </w:r>
        </w:del>
      </w:ins>
      <w:ins w:id="8523" w:author="Маслихова Олеся Анатольевна" w:date="2018-12-25T15:21:00Z">
        <w:del w:id="8524" w:author="Феданкова Любовь Анатольевна" w:date="2019-10-09T12:38:00Z">
          <w:r w:rsidR="005443BE" w:rsidDel="00031B2C">
            <w:delText xml:space="preserve"> и валютным</w:delText>
          </w:r>
        </w:del>
      </w:ins>
      <w:ins w:id="8525" w:author="Широбокова Алёна Сергеевна" w:date="2017-09-15T17:10:00Z">
        <w:del w:id="8526" w:author="Феданкова Любовь Анатольевна" w:date="2019-10-09T12:38:00Z">
          <w:r w:rsidR="005443BE" w:rsidDel="00031B2C">
            <w:delText xml:space="preserve"> счетам в формате ДБО3</w:delText>
          </w:r>
        </w:del>
      </w:ins>
      <w:r w:rsidR="005443BE">
        <w:fldChar w:fldCharType="end"/>
      </w:r>
      <w:ins w:id="8527" w:author="Широбокова Алёна Сергеевна" w:date="2017-09-15T17:10:00Z">
        <w:r>
          <w:t>. Правила заполнения полей печатной формы представлено в</w:t>
        </w:r>
      </w:ins>
      <w:r w:rsidR="005443BE">
        <w:t xml:space="preserve"> </w:t>
      </w:r>
      <w:r w:rsidR="005443BE">
        <w:fldChar w:fldCharType="begin"/>
      </w:r>
      <w:r w:rsidR="005443BE">
        <w:instrText xml:space="preserve"> REF _Ref493087661 \h </w:instrText>
      </w:r>
      <w:r w:rsidR="005443BE">
        <w:fldChar w:fldCharType="separate"/>
      </w:r>
      <w:ins w:id="8528" w:author="Феданкова Любовь Анатольевна" w:date="2019-10-09T12:38:00Z">
        <w:r w:rsidR="00031B2C">
          <w:t xml:space="preserve">Таблица </w:t>
        </w:r>
        <w:r w:rsidR="00031B2C">
          <w:rPr>
            <w:noProof/>
          </w:rPr>
          <w:t>72</w:t>
        </w:r>
        <w:r w:rsidR="00031B2C">
          <w:t>. Правила заполнения полей рублевой выписки в формате ДБО3</w:t>
        </w:r>
      </w:ins>
      <w:ins w:id="8529" w:author="Широбокова Алёна Сергеевна" w:date="2017-09-15T17:10:00Z">
        <w:del w:id="8530" w:author="Феданкова Любовь Анатольевна" w:date="2019-10-09T12:38:00Z">
          <w:r w:rsidR="005443BE" w:rsidDel="00031B2C">
            <w:delText xml:space="preserve">Таблица </w:delText>
          </w:r>
        </w:del>
      </w:ins>
      <w:ins w:id="8531" w:author="Воронов Алексей Алексеевич" w:date="2018-01-30T12:27:00Z">
        <w:del w:id="8532" w:author="Феданкова Любовь Анатольевна" w:date="2019-10-09T12:38:00Z">
          <w:r w:rsidR="005443BE" w:rsidDel="00031B2C">
            <w:rPr>
              <w:noProof/>
            </w:rPr>
            <w:delText>69</w:delText>
          </w:r>
        </w:del>
      </w:ins>
      <w:ins w:id="8533" w:author="Широбокова Алёна Сергеевна" w:date="2017-09-15T17:10:00Z">
        <w:del w:id="8534" w:author="Феданкова Любовь Анатольевна" w:date="2019-10-09T12:38:00Z">
          <w:r w:rsidR="005443BE" w:rsidDel="00031B2C">
            <w:delText>. Правила заполнения полей рублевой выписки в формате ДБО3</w:delText>
          </w:r>
        </w:del>
      </w:ins>
      <w:r w:rsidR="005443BE">
        <w:fldChar w:fldCharType="end"/>
      </w:r>
      <w:ins w:id="8535" w:author="Широбокова Алёна Сергеевна" w:date="2017-09-15T17:10:00Z">
        <w:r>
          <w:t>.</w:t>
        </w:r>
      </w:ins>
    </w:p>
    <w:p w14:paraId="2A1EB9FB" w14:textId="1DB07E5B" w:rsidR="00A62498" w:rsidRDefault="00A62498" w:rsidP="00A62498">
      <w:pPr>
        <w:ind w:left="360"/>
        <w:rPr>
          <w:ins w:id="8536" w:author="Широбокова Алёна Сергеевна" w:date="2017-09-15T17:10:00Z"/>
        </w:rPr>
      </w:pPr>
      <w:ins w:id="8537" w:author="Широбокова Алёна Сергеевна" w:date="2017-09-15T17:10:00Z">
        <w:r>
          <w:t>Требуется обеспечить вывод выписки по валютным счетам в соответствии с макетом, представленным в «</w:t>
        </w:r>
        <w:r>
          <w:fldChar w:fldCharType="begin"/>
        </w:r>
        <w:r>
          <w:instrText xml:space="preserve"> REF _Ref493087259 \h </w:instrText>
        </w:r>
      </w:ins>
      <w:r>
        <w:instrText xml:space="preserve"> \* MERGEFORMAT </w:instrText>
      </w:r>
      <w:ins w:id="8538" w:author="Широбокова Алёна Сергеевна" w:date="2017-09-15T17:10:00Z">
        <w:del w:id="8539" w:author="Феданкова Любовь Анатольевна" w:date="2019-10-09T12:38:00Z">
          <w:r>
            <w:fldChar w:fldCharType="separate"/>
          </w:r>
        </w:del>
      </w:ins>
      <w:ins w:id="8540" w:author="Воронов Алексей Алексеевич" w:date="2018-01-30T12:27:00Z">
        <w:del w:id="8541" w:author="Феданкова Любовь Анатольевна" w:date="2019-10-09T12:38:00Z">
          <w:r w:rsidR="00DB3D2B" w:rsidRPr="00DB3D2B" w:rsidDel="00031B2C">
            <w:rPr>
              <w:highlight w:val="yellow"/>
            </w:rPr>
            <w:delText>Приложение</w:delText>
          </w:r>
          <w:r w:rsidR="00DB3D2B" w:rsidDel="00031B2C">
            <w:delText xml:space="preserve"> 6. </w:delText>
          </w:r>
          <w:r w:rsidR="00DB3D2B" w:rsidRPr="006B3983" w:rsidDel="00031B2C">
            <w:delText>Макет выписки по валютным счетам</w:delText>
          </w:r>
          <w:r w:rsidR="00DB3D2B" w:rsidDel="00031B2C">
            <w:delText xml:space="preserve"> в формате ДБО3</w:delText>
          </w:r>
        </w:del>
      </w:ins>
      <w:ins w:id="8542" w:author="Широбокова Алёна Сергеевна" w:date="2017-09-15T17:10:00Z">
        <w:del w:id="8543" w:author="Феданкова Любовь Анатольевна" w:date="2019-10-09T12:38:00Z">
          <w:r w:rsidRPr="00A62498" w:rsidDel="00031B2C">
            <w:rPr>
              <w:highlight w:val="yellow"/>
            </w:rPr>
            <w:delText>Приложение</w:delText>
          </w:r>
          <w:r w:rsidDel="00031B2C">
            <w:delText xml:space="preserve"> 6. </w:delText>
          </w:r>
          <w:r w:rsidRPr="006B3983" w:rsidDel="00031B2C">
            <w:delText>Макет выписки по валютным счетам</w:delText>
          </w:r>
          <w:r w:rsidDel="00031B2C">
            <w:delText xml:space="preserve"> в формате ДБО3</w:delText>
          </w:r>
        </w:del>
        <w:r>
          <w:fldChar w:fldCharType="end"/>
        </w:r>
        <w:r>
          <w:t xml:space="preserve">» и пример заполнения. Правила заполнения полей печатной формы представлено в табл. </w:t>
        </w:r>
        <w:r w:rsidRPr="00617D79">
          <w:t>«</w:t>
        </w:r>
        <w:r>
          <w:fldChar w:fldCharType="begin"/>
        </w:r>
        <w:r>
          <w:instrText xml:space="preserve"> REF _Ref420337175 \h </w:instrText>
        </w:r>
      </w:ins>
      <w:r>
        <w:instrText xml:space="preserve"> \* MERGEFORMAT </w:instrText>
      </w:r>
      <w:ins w:id="8544" w:author="Широбокова Алёна Сергеевна" w:date="2017-09-15T17:10:00Z">
        <w:r>
          <w:fldChar w:fldCharType="separate"/>
        </w:r>
      </w:ins>
      <w:ins w:id="8545" w:author="Феданкова Любовь Анатольевна" w:date="2019-10-09T12:38:00Z">
        <w:r w:rsidR="00031B2C" w:rsidRPr="00031B2C">
          <w:rPr>
            <w:highlight w:val="yellow"/>
          </w:rPr>
          <w:t>Таблица</w:t>
        </w:r>
        <w:r w:rsidR="00031B2C">
          <w:t xml:space="preserve"> 73</w:t>
        </w:r>
      </w:ins>
      <w:ins w:id="8546" w:author="Воронов Алексей Алексеевич" w:date="2018-01-30T12:27:00Z">
        <w:del w:id="8547" w:author="Феданкова Любовь Анатольевна" w:date="2019-10-09T12:38:00Z">
          <w:r w:rsidR="00DB3D2B" w:rsidRPr="00DB3D2B" w:rsidDel="00031B2C">
            <w:rPr>
              <w:highlight w:val="yellow"/>
            </w:rPr>
            <w:delText>Таблица</w:delText>
          </w:r>
          <w:r w:rsidR="00DB3D2B" w:rsidDel="00031B2C">
            <w:delText xml:space="preserve"> 70</w:delText>
          </w:r>
        </w:del>
      </w:ins>
      <w:ins w:id="8548" w:author="Широбокова Алёна Сергеевна" w:date="2017-09-15T17:10:00Z">
        <w:del w:id="8549" w:author="Феданкова Любовь Анатольевна" w:date="2019-10-09T12:38:00Z">
          <w:r w:rsidRPr="00A62498" w:rsidDel="00031B2C">
            <w:rPr>
              <w:highlight w:val="yellow"/>
            </w:rPr>
            <w:delText>Таблица</w:delText>
          </w:r>
          <w:r w:rsidDel="00031B2C">
            <w:delText xml:space="preserve"> 45</w:delText>
          </w:r>
        </w:del>
        <w:r>
          <w:fldChar w:fldCharType="end"/>
        </w:r>
        <w:r w:rsidRPr="00617D79">
          <w:t>»</w:t>
        </w:r>
        <w:r>
          <w:t>.</w:t>
        </w:r>
      </w:ins>
    </w:p>
    <w:p w14:paraId="77D18A3A" w14:textId="77777777" w:rsidR="00A62498" w:rsidRDefault="00A62498" w:rsidP="00A62498">
      <w:pPr>
        <w:ind w:left="360"/>
        <w:rPr>
          <w:ins w:id="8550" w:author="Широбокова Алёна Сергеевна" w:date="2017-09-15T17:10:00Z"/>
        </w:rPr>
      </w:pPr>
      <w:ins w:id="8551" w:author="Широбокова Алёна Сергеевна" w:date="2017-09-15T17:10:00Z">
        <w:r>
          <w:t>При выводе таблицы выписки требуется обеспечить вывод заголовка таблицы, если количество строк выводимых в таблице не умещается на одном листе.</w:t>
        </w:r>
      </w:ins>
    </w:p>
    <w:p w14:paraId="3CB0CE2E" w14:textId="77777777" w:rsidR="00A62498" w:rsidRDefault="00A62498" w:rsidP="00A62498">
      <w:pPr>
        <w:pStyle w:val="af6"/>
        <w:rPr>
          <w:ins w:id="8552" w:author="Широбокова Алёна Сергеевна" w:date="2017-09-15T17:10:00Z"/>
        </w:rPr>
      </w:pPr>
      <w:bookmarkStart w:id="8553" w:name="_Ref493087416"/>
      <w:bookmarkStart w:id="8554" w:name="_Ref493087661"/>
      <w:ins w:id="8555" w:author="Широбокова Алёна Сергеевна" w:date="2017-09-15T17:10:00Z">
        <w:r>
          <w:t xml:space="preserve">Таблица </w:t>
        </w:r>
        <w:r>
          <w:fldChar w:fldCharType="begin"/>
        </w:r>
        <w:r>
          <w:instrText xml:space="preserve"> SEQ Таблица \* ARABIC </w:instrText>
        </w:r>
        <w:r>
          <w:fldChar w:fldCharType="separate"/>
        </w:r>
      </w:ins>
      <w:ins w:id="8556" w:author="Феданкова Любовь Анатольевна" w:date="2019-10-09T12:38:00Z">
        <w:r w:rsidR="00031B2C">
          <w:rPr>
            <w:noProof/>
          </w:rPr>
          <w:t>72</w:t>
        </w:r>
      </w:ins>
      <w:ins w:id="8557" w:author="Воронов Алексей Алексеевич" w:date="2018-01-30T12:27:00Z">
        <w:del w:id="8558" w:author="Феданкова Любовь Анатольевна" w:date="2019-10-09T12:38:00Z">
          <w:r w:rsidR="00DB3D2B" w:rsidDel="00031B2C">
            <w:rPr>
              <w:noProof/>
            </w:rPr>
            <w:delText>69</w:delText>
          </w:r>
        </w:del>
      </w:ins>
      <w:ins w:id="8559" w:author="Широбокова Алёна Сергеевна" w:date="2017-09-15T17:10:00Z">
        <w:del w:id="8560" w:author="Феданкова Любовь Анатольевна" w:date="2019-10-09T12:38:00Z">
          <w:r w:rsidDel="00031B2C">
            <w:rPr>
              <w:noProof/>
            </w:rPr>
            <w:delText>44</w:delText>
          </w:r>
        </w:del>
        <w:r>
          <w:fldChar w:fldCharType="end"/>
        </w:r>
        <w:bookmarkEnd w:id="8553"/>
        <w:r>
          <w:t>. Правила заполнения полей рублевой выписки в формате ДБО3</w:t>
        </w:r>
        <w:bookmarkEnd w:id="8554"/>
      </w:ins>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868"/>
        <w:gridCol w:w="2695"/>
        <w:gridCol w:w="6576"/>
      </w:tblGrid>
      <w:tr w:rsidR="00A62498" w:rsidRPr="006F1C7D" w14:paraId="2E050FF5" w14:textId="77777777" w:rsidTr="00B6442B">
        <w:trPr>
          <w:cantSplit/>
          <w:tblHeader/>
          <w:ins w:id="8561" w:author="Широбокова Алёна Сергеевна" w:date="2017-09-15T17:10:00Z"/>
        </w:trPr>
        <w:tc>
          <w:tcPr>
            <w:tcW w:w="428" w:type="pct"/>
            <w:tcBorders>
              <w:bottom w:val="nil"/>
            </w:tcBorders>
            <w:vAlign w:val="center"/>
          </w:tcPr>
          <w:p w14:paraId="65E27EF8" w14:textId="77777777" w:rsidR="00A62498" w:rsidRPr="006F1C7D" w:rsidRDefault="00A62498" w:rsidP="00B6442B">
            <w:pPr>
              <w:keepNext/>
              <w:keepLines/>
              <w:spacing w:before="20" w:after="20"/>
              <w:ind w:left="0" w:firstLine="0"/>
              <w:rPr>
                <w:ins w:id="8562" w:author="Широбокова Алёна Сергеевна" w:date="2017-09-15T17:10:00Z"/>
                <w:b/>
                <w:caps/>
                <w:noProof/>
                <w:color w:val="000080"/>
                <w:sz w:val="18"/>
                <w:szCs w:val="20"/>
              </w:rPr>
            </w:pPr>
            <w:ins w:id="8563" w:author="Широбокова Алёна Сергеевна" w:date="2017-09-15T17:10:00Z">
              <w:r w:rsidRPr="006F1C7D">
                <w:rPr>
                  <w:rFonts w:ascii="Arial Narrow" w:hAnsi="Arial Narrow"/>
                  <w:b/>
                  <w:sz w:val="18"/>
                  <w:szCs w:val="20"/>
                </w:rPr>
                <w:t xml:space="preserve">№ поля в шаблоне </w:t>
              </w:r>
            </w:ins>
          </w:p>
        </w:tc>
        <w:tc>
          <w:tcPr>
            <w:tcW w:w="1329" w:type="pct"/>
            <w:tcBorders>
              <w:bottom w:val="nil"/>
            </w:tcBorders>
            <w:vAlign w:val="center"/>
          </w:tcPr>
          <w:p w14:paraId="3D2DDC24" w14:textId="77777777" w:rsidR="00A62498" w:rsidRPr="006F1C7D" w:rsidRDefault="00A62498" w:rsidP="00B6442B">
            <w:pPr>
              <w:keepNext/>
              <w:keepLines/>
              <w:spacing w:before="20" w:after="20"/>
              <w:ind w:left="0" w:firstLine="0"/>
              <w:rPr>
                <w:ins w:id="8564" w:author="Широбокова Алёна Сергеевна" w:date="2017-09-15T17:10:00Z"/>
                <w:rFonts w:ascii="Arial Narrow" w:hAnsi="Arial Narrow"/>
                <w:b/>
                <w:sz w:val="18"/>
                <w:szCs w:val="20"/>
              </w:rPr>
            </w:pPr>
            <w:ins w:id="8565" w:author="Широбокова Алёна Сергеевна" w:date="2017-09-15T17:10:00Z">
              <w:r w:rsidRPr="006F1C7D">
                <w:rPr>
                  <w:rFonts w:ascii="Arial Narrow" w:hAnsi="Arial Narrow"/>
                  <w:b/>
                  <w:sz w:val="18"/>
                  <w:szCs w:val="20"/>
                </w:rPr>
                <w:t>Наименование поля</w:t>
              </w:r>
            </w:ins>
          </w:p>
        </w:tc>
        <w:tc>
          <w:tcPr>
            <w:tcW w:w="3243" w:type="pct"/>
            <w:tcBorders>
              <w:bottom w:val="nil"/>
            </w:tcBorders>
            <w:vAlign w:val="center"/>
          </w:tcPr>
          <w:p w14:paraId="23632812" w14:textId="77777777" w:rsidR="00A62498" w:rsidRPr="006F1C7D" w:rsidRDefault="00A62498" w:rsidP="00B6442B">
            <w:pPr>
              <w:keepNext/>
              <w:keepLines/>
              <w:spacing w:before="20" w:after="20"/>
              <w:ind w:left="0" w:firstLine="0"/>
              <w:rPr>
                <w:ins w:id="8566" w:author="Широбокова Алёна Сергеевна" w:date="2017-09-15T17:10:00Z"/>
                <w:rFonts w:ascii="Arial Narrow" w:hAnsi="Arial Narrow"/>
                <w:b/>
                <w:sz w:val="18"/>
                <w:szCs w:val="20"/>
              </w:rPr>
            </w:pPr>
            <w:ins w:id="8567" w:author="Широбокова Алёна Сергеевна" w:date="2017-09-15T17:10:00Z">
              <w:r w:rsidRPr="006F1C7D">
                <w:rPr>
                  <w:rFonts w:ascii="Arial Narrow" w:hAnsi="Arial Narrow"/>
                  <w:b/>
                  <w:sz w:val="18"/>
                  <w:szCs w:val="20"/>
                </w:rPr>
                <w:t>Правила заполнения на печатной форме</w:t>
              </w:r>
            </w:ins>
          </w:p>
        </w:tc>
      </w:tr>
      <w:tr w:rsidR="00A62498" w:rsidRPr="006F1C7D" w14:paraId="0B3B561F" w14:textId="77777777" w:rsidTr="00B6442B">
        <w:trPr>
          <w:cantSplit/>
          <w:ins w:id="8568" w:author="Широбокова Алёна Сергеевна" w:date="2017-09-15T17:10:00Z"/>
        </w:trPr>
        <w:tc>
          <w:tcPr>
            <w:tcW w:w="428" w:type="pct"/>
            <w:vAlign w:val="center"/>
          </w:tcPr>
          <w:p w14:paraId="1342068B" w14:textId="77777777" w:rsidR="00A62498" w:rsidRPr="00A16F80" w:rsidRDefault="00A62498" w:rsidP="00EE3682">
            <w:pPr>
              <w:pStyle w:val="afa"/>
              <w:numPr>
                <w:ilvl w:val="0"/>
                <w:numId w:val="79"/>
              </w:numPr>
              <w:spacing w:before="20" w:after="20"/>
              <w:rPr>
                <w:ins w:id="8569" w:author="Широбокова Алёна Сергеевна" w:date="2017-09-15T17:10:00Z"/>
                <w:rStyle w:val="af9"/>
                <w:sz w:val="18"/>
              </w:rPr>
            </w:pPr>
          </w:p>
        </w:tc>
        <w:tc>
          <w:tcPr>
            <w:tcW w:w="1329" w:type="pct"/>
            <w:vAlign w:val="center"/>
          </w:tcPr>
          <w:p w14:paraId="6701C27C" w14:textId="77777777" w:rsidR="00A62498" w:rsidRPr="006F1C7D" w:rsidRDefault="00A62498" w:rsidP="00B6442B">
            <w:pPr>
              <w:spacing w:before="20" w:after="20"/>
              <w:ind w:left="0" w:firstLine="0"/>
              <w:rPr>
                <w:ins w:id="8570" w:author="Широбокова Алёна Сергеевна" w:date="2017-09-15T17:10:00Z"/>
                <w:rFonts w:cs="Arial"/>
                <w:b/>
                <w:sz w:val="16"/>
                <w:szCs w:val="16"/>
              </w:rPr>
            </w:pPr>
            <w:ins w:id="8571" w:author="Широбокова Алёна Сергеевна" w:date="2017-09-15T17:10:00Z">
              <w:r w:rsidRPr="006F1C7D">
                <w:rPr>
                  <w:rFonts w:cs="Arial"/>
                  <w:b/>
                  <w:sz w:val="16"/>
                  <w:szCs w:val="16"/>
                </w:rPr>
                <w:t>Полное наименование подразделения</w:t>
              </w:r>
            </w:ins>
          </w:p>
        </w:tc>
        <w:tc>
          <w:tcPr>
            <w:tcW w:w="3243" w:type="pct"/>
            <w:vAlign w:val="center"/>
          </w:tcPr>
          <w:p w14:paraId="498EED88" w14:textId="77777777" w:rsidR="00A62498" w:rsidRPr="006F1C7D" w:rsidRDefault="00A62498" w:rsidP="00B6442B">
            <w:pPr>
              <w:spacing w:before="20" w:after="20"/>
              <w:ind w:left="0" w:firstLine="0"/>
              <w:rPr>
                <w:ins w:id="8572" w:author="Широбокова Алёна Сергеевна" w:date="2017-09-15T17:10:00Z"/>
                <w:rFonts w:cs="Arial"/>
                <w:sz w:val="16"/>
                <w:szCs w:val="16"/>
              </w:rPr>
            </w:pPr>
            <w:ins w:id="8573" w:author="Широбокова Алёна Сергеевна" w:date="2017-09-15T17:10:00Z">
              <w:r w:rsidRPr="006F1C7D">
                <w:rPr>
                  <w:rFonts w:cs="Arial"/>
                  <w:sz w:val="16"/>
                  <w:szCs w:val="16"/>
                </w:rPr>
                <w:t>Полное наименование подразделения Банка</w:t>
              </w:r>
              <w:r>
                <w:rPr>
                  <w:rFonts w:cs="Arial"/>
                  <w:sz w:val="16"/>
                  <w:szCs w:val="16"/>
                </w:rPr>
                <w:t>. При наличии указанного параметра  «</w:t>
              </w:r>
              <w:r w:rsidRPr="00EB1314">
                <w:rPr>
                  <w:rFonts w:cs="Arial"/>
                  <w:color w:val="333333"/>
                  <w:sz w:val="16"/>
                  <w:szCs w:val="21"/>
                </w:rPr>
                <w:t>Наименование банка на рус. для печатной формы выписки</w:t>
              </w:r>
              <w:r>
                <w:rPr>
                  <w:rFonts w:cs="Arial"/>
                  <w:color w:val="333333"/>
                  <w:sz w:val="16"/>
                  <w:szCs w:val="21"/>
                </w:rPr>
                <w:t xml:space="preserve">»(или </w:t>
              </w:r>
              <w:r>
                <w:rPr>
                  <w:rFonts w:cs="Arial"/>
                  <w:sz w:val="16"/>
                  <w:szCs w:val="16"/>
                </w:rPr>
                <w:t>«</w:t>
              </w:r>
              <w:r w:rsidRPr="00EB1314">
                <w:rPr>
                  <w:rFonts w:cs="Arial"/>
                  <w:color w:val="333333"/>
                  <w:sz w:val="16"/>
                  <w:szCs w:val="21"/>
                </w:rPr>
                <w:t xml:space="preserve">Наименование банка на </w:t>
              </w:r>
              <w:r>
                <w:rPr>
                  <w:rFonts w:cs="Arial"/>
                  <w:color w:val="333333"/>
                  <w:sz w:val="16"/>
                  <w:szCs w:val="21"/>
                </w:rPr>
                <w:t>анг</w:t>
              </w:r>
              <w:r w:rsidRPr="00EB1314">
                <w:rPr>
                  <w:rFonts w:cs="Arial"/>
                  <w:color w:val="333333"/>
                  <w:sz w:val="16"/>
                  <w:szCs w:val="21"/>
                </w:rPr>
                <w:t>. для печатной формы выписки</w:t>
              </w:r>
              <w:r>
                <w:rPr>
                  <w:rFonts w:cs="Arial"/>
                  <w:color w:val="333333"/>
                  <w:sz w:val="16"/>
                  <w:szCs w:val="21"/>
                </w:rPr>
                <w:t>» при работе в английской версии) для подразделения банка  должно подставляться указанное значение в параметре.</w:t>
              </w:r>
            </w:ins>
          </w:p>
        </w:tc>
      </w:tr>
      <w:tr w:rsidR="00A62498" w:rsidRPr="006F1C7D" w14:paraId="5FC43719" w14:textId="77777777" w:rsidTr="00B6442B">
        <w:trPr>
          <w:cantSplit/>
          <w:ins w:id="8574" w:author="Широбокова Алёна Сергеевна" w:date="2017-09-15T17:10:00Z"/>
        </w:trPr>
        <w:tc>
          <w:tcPr>
            <w:tcW w:w="428" w:type="pct"/>
            <w:vAlign w:val="center"/>
          </w:tcPr>
          <w:p w14:paraId="7E63A352" w14:textId="77777777" w:rsidR="00A62498" w:rsidRPr="00A16F80" w:rsidRDefault="00A62498" w:rsidP="00EE3682">
            <w:pPr>
              <w:pStyle w:val="afa"/>
              <w:numPr>
                <w:ilvl w:val="0"/>
                <w:numId w:val="79"/>
              </w:numPr>
              <w:spacing w:before="20" w:after="20"/>
              <w:rPr>
                <w:ins w:id="8575" w:author="Широбокова Алёна Сергеевна" w:date="2017-09-15T17:10:00Z"/>
                <w:rStyle w:val="af9"/>
                <w:sz w:val="18"/>
              </w:rPr>
            </w:pPr>
          </w:p>
        </w:tc>
        <w:tc>
          <w:tcPr>
            <w:tcW w:w="1329" w:type="pct"/>
            <w:vAlign w:val="center"/>
          </w:tcPr>
          <w:p w14:paraId="4F7D8C9B" w14:textId="77777777" w:rsidR="00A62498" w:rsidRPr="006F1C7D" w:rsidRDefault="00A62498" w:rsidP="00B6442B">
            <w:pPr>
              <w:ind w:left="0" w:firstLine="0"/>
              <w:rPr>
                <w:ins w:id="8576" w:author="Широбокова Алёна Сергеевна" w:date="2017-09-15T17:10:00Z"/>
                <w:rFonts w:cs="Arial"/>
                <w:b/>
                <w:sz w:val="16"/>
                <w:szCs w:val="16"/>
              </w:rPr>
            </w:pPr>
            <w:ins w:id="8577" w:author="Широбокова Алёна Сергеевна" w:date="2017-09-15T17:10:00Z">
              <w:r w:rsidRPr="006F1C7D">
                <w:rPr>
                  <w:rFonts w:cs="Arial"/>
                  <w:b/>
                  <w:sz w:val="16"/>
                  <w:szCs w:val="16"/>
                </w:rPr>
                <w:t>Тип населенного пункта</w:t>
              </w:r>
            </w:ins>
          </w:p>
        </w:tc>
        <w:tc>
          <w:tcPr>
            <w:tcW w:w="3243" w:type="pct"/>
            <w:vAlign w:val="center"/>
          </w:tcPr>
          <w:p w14:paraId="1E87EE0D" w14:textId="77777777" w:rsidR="00A62498" w:rsidRPr="006F1C7D" w:rsidRDefault="00A62498" w:rsidP="00B6442B">
            <w:pPr>
              <w:ind w:left="0" w:firstLine="0"/>
              <w:rPr>
                <w:ins w:id="8578" w:author="Широбокова Алёна Сергеевна" w:date="2017-09-15T17:10:00Z"/>
                <w:rFonts w:cs="Arial"/>
                <w:sz w:val="16"/>
                <w:szCs w:val="16"/>
              </w:rPr>
            </w:pPr>
            <w:ins w:id="8579" w:author="Широбокова Алёна Сергеевна" w:date="2017-09-15T17:10:00Z">
              <w:r w:rsidRPr="006F1C7D">
                <w:rPr>
                  <w:rFonts w:cs="Arial"/>
                  <w:sz w:val="16"/>
                  <w:szCs w:val="16"/>
                </w:rPr>
                <w:t>Тип населенного пункта Банка</w:t>
              </w:r>
            </w:ins>
          </w:p>
        </w:tc>
      </w:tr>
      <w:tr w:rsidR="00A62498" w:rsidRPr="006F1C7D" w14:paraId="6A35DEE0" w14:textId="77777777" w:rsidTr="00B6442B">
        <w:trPr>
          <w:cantSplit/>
          <w:ins w:id="8580" w:author="Широбокова Алёна Сергеевна" w:date="2017-09-15T17:10:00Z"/>
        </w:trPr>
        <w:tc>
          <w:tcPr>
            <w:tcW w:w="428" w:type="pct"/>
            <w:vAlign w:val="center"/>
          </w:tcPr>
          <w:p w14:paraId="058293C6" w14:textId="77777777" w:rsidR="00A62498" w:rsidRPr="00A16F80" w:rsidRDefault="00A62498" w:rsidP="00EE3682">
            <w:pPr>
              <w:pStyle w:val="afa"/>
              <w:numPr>
                <w:ilvl w:val="0"/>
                <w:numId w:val="79"/>
              </w:numPr>
              <w:spacing w:before="20" w:after="20"/>
              <w:rPr>
                <w:ins w:id="8581" w:author="Широбокова Алёна Сергеевна" w:date="2017-09-15T17:10:00Z"/>
                <w:rStyle w:val="af9"/>
                <w:sz w:val="18"/>
              </w:rPr>
            </w:pPr>
          </w:p>
        </w:tc>
        <w:tc>
          <w:tcPr>
            <w:tcW w:w="1329" w:type="pct"/>
            <w:vAlign w:val="center"/>
          </w:tcPr>
          <w:p w14:paraId="7D6BD6A9" w14:textId="77777777" w:rsidR="00A62498" w:rsidRPr="006F1C7D" w:rsidRDefault="00A62498" w:rsidP="00B6442B">
            <w:pPr>
              <w:ind w:left="0" w:firstLine="0"/>
              <w:rPr>
                <w:ins w:id="8582" w:author="Широбокова Алёна Сергеевна" w:date="2017-09-15T17:10:00Z"/>
                <w:rFonts w:cs="Arial"/>
                <w:b/>
                <w:sz w:val="16"/>
                <w:szCs w:val="16"/>
              </w:rPr>
            </w:pPr>
            <w:ins w:id="8583" w:author="Широбокова Алёна Сергеевна" w:date="2017-09-15T17:10:00Z">
              <w:r w:rsidRPr="006F1C7D">
                <w:rPr>
                  <w:rFonts w:cs="Arial"/>
                  <w:b/>
                  <w:sz w:val="16"/>
                  <w:szCs w:val="16"/>
                </w:rPr>
                <w:t>Наименование населенного пункта</w:t>
              </w:r>
            </w:ins>
          </w:p>
        </w:tc>
        <w:tc>
          <w:tcPr>
            <w:tcW w:w="3243" w:type="pct"/>
            <w:vAlign w:val="center"/>
          </w:tcPr>
          <w:p w14:paraId="2D171964" w14:textId="77777777" w:rsidR="00A62498" w:rsidRPr="006F1C7D" w:rsidRDefault="00A62498" w:rsidP="00B6442B">
            <w:pPr>
              <w:ind w:left="0" w:firstLine="0"/>
              <w:rPr>
                <w:ins w:id="8584" w:author="Широбокова Алёна Сергеевна" w:date="2017-09-15T17:10:00Z"/>
                <w:rFonts w:cs="Arial"/>
                <w:sz w:val="16"/>
                <w:szCs w:val="16"/>
              </w:rPr>
            </w:pPr>
            <w:ins w:id="8585" w:author="Широбокова Алёна Сергеевна" w:date="2017-09-15T17:10:00Z">
              <w:r w:rsidRPr="006F1C7D">
                <w:rPr>
                  <w:rFonts w:cs="Arial"/>
                  <w:sz w:val="16"/>
                  <w:szCs w:val="16"/>
                </w:rPr>
                <w:t>Наименование населенного пункта Банка</w:t>
              </w:r>
            </w:ins>
          </w:p>
        </w:tc>
      </w:tr>
      <w:tr w:rsidR="00A62498" w:rsidRPr="00833217" w14:paraId="4BCDA14A" w14:textId="77777777" w:rsidTr="00B6442B">
        <w:trPr>
          <w:cantSplit/>
          <w:ins w:id="8586" w:author="Широбокова Алёна Сергеевна" w:date="2017-09-15T17:10:00Z"/>
        </w:trPr>
        <w:tc>
          <w:tcPr>
            <w:tcW w:w="428" w:type="pct"/>
            <w:tcBorders>
              <w:top w:val="single" w:sz="6" w:space="0" w:color="000000"/>
              <w:left w:val="single" w:sz="12" w:space="0" w:color="000000"/>
              <w:bottom w:val="single" w:sz="6" w:space="0" w:color="000000"/>
              <w:right w:val="single" w:sz="6" w:space="0" w:color="000000"/>
            </w:tcBorders>
            <w:vAlign w:val="center"/>
          </w:tcPr>
          <w:p w14:paraId="2FB43781" w14:textId="77777777" w:rsidR="00A62498" w:rsidRPr="00A16F80" w:rsidRDefault="00A62498" w:rsidP="00EE3682">
            <w:pPr>
              <w:pStyle w:val="afa"/>
              <w:numPr>
                <w:ilvl w:val="0"/>
                <w:numId w:val="79"/>
              </w:numPr>
              <w:spacing w:before="20" w:after="20"/>
              <w:rPr>
                <w:ins w:id="8587" w:author="Широбокова Алёна Сергеевна" w:date="2017-09-15T17:10:00Z"/>
                <w:rStyle w:val="af9"/>
                <w:b w:val="0"/>
                <w:sz w:val="18"/>
              </w:rPr>
            </w:pPr>
          </w:p>
        </w:tc>
        <w:tc>
          <w:tcPr>
            <w:tcW w:w="1329" w:type="pct"/>
            <w:tcBorders>
              <w:top w:val="single" w:sz="6" w:space="0" w:color="000000"/>
              <w:left w:val="single" w:sz="6" w:space="0" w:color="000000"/>
              <w:bottom w:val="single" w:sz="6" w:space="0" w:color="000000"/>
              <w:right w:val="single" w:sz="6" w:space="0" w:color="000000"/>
            </w:tcBorders>
            <w:vAlign w:val="center"/>
          </w:tcPr>
          <w:p w14:paraId="2FC21A91" w14:textId="77777777" w:rsidR="00A62498" w:rsidRDefault="00A62498" w:rsidP="00B6442B">
            <w:pPr>
              <w:ind w:left="0" w:firstLine="0"/>
              <w:rPr>
                <w:ins w:id="8588" w:author="Широбокова Алёна Сергеевна" w:date="2017-09-15T17:10:00Z"/>
                <w:rFonts w:cs="Arial"/>
                <w:b/>
                <w:sz w:val="16"/>
                <w:szCs w:val="16"/>
              </w:rPr>
            </w:pPr>
            <w:ins w:id="8589" w:author="Широбокова Алёна Сергеевна" w:date="2017-09-15T17:10:00Z">
              <w:r>
                <w:rPr>
                  <w:rFonts w:cs="Arial"/>
                  <w:b/>
                  <w:sz w:val="16"/>
                  <w:szCs w:val="16"/>
                </w:rPr>
                <w:t>Дата формирования выписки</w:t>
              </w:r>
            </w:ins>
          </w:p>
        </w:tc>
        <w:tc>
          <w:tcPr>
            <w:tcW w:w="3243" w:type="pct"/>
            <w:tcBorders>
              <w:top w:val="single" w:sz="6" w:space="0" w:color="000000"/>
              <w:left w:val="single" w:sz="6" w:space="0" w:color="000000"/>
              <w:bottom w:val="single" w:sz="6" w:space="0" w:color="000000"/>
              <w:right w:val="single" w:sz="12" w:space="0" w:color="000000"/>
            </w:tcBorders>
            <w:vAlign w:val="center"/>
          </w:tcPr>
          <w:p w14:paraId="44820A30" w14:textId="77777777" w:rsidR="00A62498" w:rsidRDefault="00A62498" w:rsidP="00B6442B">
            <w:pPr>
              <w:ind w:left="0" w:firstLine="0"/>
              <w:rPr>
                <w:ins w:id="8590" w:author="Широбокова Алёна Сергеевна" w:date="2017-09-15T17:10:00Z"/>
                <w:rFonts w:cs="Arial"/>
                <w:sz w:val="16"/>
                <w:szCs w:val="16"/>
              </w:rPr>
            </w:pPr>
            <w:ins w:id="8591" w:author="Широбокова Алёна Сергеевна" w:date="2017-09-15T17:10:00Z">
              <w:r w:rsidRPr="00C617DC">
                <w:rPr>
                  <w:rFonts w:cs="Arial"/>
                  <w:sz w:val="16"/>
                  <w:szCs w:val="16"/>
                </w:rPr>
                <w:t xml:space="preserve">Дата </w:t>
              </w:r>
              <w:r>
                <w:rPr>
                  <w:rFonts w:cs="Arial"/>
                  <w:sz w:val="16"/>
                  <w:szCs w:val="16"/>
                </w:rPr>
                <w:t xml:space="preserve">формирования </w:t>
              </w:r>
              <w:r w:rsidRPr="00C617DC">
                <w:rPr>
                  <w:rFonts w:cs="Arial"/>
                  <w:sz w:val="16"/>
                  <w:szCs w:val="16"/>
                </w:rPr>
                <w:t>выписки в формате ДД.ММ.ГГГГ</w:t>
              </w:r>
            </w:ins>
          </w:p>
        </w:tc>
      </w:tr>
      <w:tr w:rsidR="00A62498" w:rsidRPr="00833217" w14:paraId="13CFBBA0" w14:textId="77777777" w:rsidTr="00B6442B">
        <w:trPr>
          <w:cantSplit/>
          <w:ins w:id="8592" w:author="Широбокова Алёна Сергеевна" w:date="2017-09-15T17:10:00Z"/>
        </w:trPr>
        <w:tc>
          <w:tcPr>
            <w:tcW w:w="428" w:type="pct"/>
            <w:tcBorders>
              <w:top w:val="single" w:sz="6" w:space="0" w:color="000000"/>
              <w:left w:val="single" w:sz="12" w:space="0" w:color="000000"/>
              <w:bottom w:val="single" w:sz="6" w:space="0" w:color="000000"/>
              <w:right w:val="single" w:sz="6" w:space="0" w:color="000000"/>
            </w:tcBorders>
            <w:vAlign w:val="center"/>
          </w:tcPr>
          <w:p w14:paraId="2AB16329" w14:textId="77777777" w:rsidR="00A62498" w:rsidRPr="00A16F80" w:rsidRDefault="00A62498" w:rsidP="00EE3682">
            <w:pPr>
              <w:pStyle w:val="afa"/>
              <w:numPr>
                <w:ilvl w:val="0"/>
                <w:numId w:val="79"/>
              </w:numPr>
              <w:spacing w:before="20" w:after="20"/>
              <w:rPr>
                <w:ins w:id="8593" w:author="Широбокова Алёна Сергеевна" w:date="2017-09-15T17:10:00Z"/>
                <w:rStyle w:val="af9"/>
                <w:b w:val="0"/>
                <w:sz w:val="18"/>
              </w:rPr>
            </w:pPr>
          </w:p>
        </w:tc>
        <w:tc>
          <w:tcPr>
            <w:tcW w:w="1329" w:type="pct"/>
            <w:tcBorders>
              <w:top w:val="single" w:sz="6" w:space="0" w:color="000000"/>
              <w:left w:val="single" w:sz="6" w:space="0" w:color="000000"/>
              <w:bottom w:val="single" w:sz="6" w:space="0" w:color="000000"/>
              <w:right w:val="single" w:sz="6" w:space="0" w:color="000000"/>
            </w:tcBorders>
            <w:vAlign w:val="center"/>
          </w:tcPr>
          <w:p w14:paraId="7235D61C" w14:textId="77777777" w:rsidR="00A62498" w:rsidRDefault="00A62498" w:rsidP="00B6442B">
            <w:pPr>
              <w:ind w:left="0" w:firstLine="0"/>
              <w:rPr>
                <w:ins w:id="8594" w:author="Широбокова Алёна Сергеевна" w:date="2017-09-15T17:10:00Z"/>
                <w:rFonts w:cs="Arial"/>
                <w:b/>
                <w:sz w:val="16"/>
                <w:szCs w:val="16"/>
              </w:rPr>
            </w:pPr>
            <w:ins w:id="8595" w:author="Широбокова Алёна Сергеевна" w:date="2017-09-15T17:10:00Z">
              <w:r>
                <w:rPr>
                  <w:rFonts w:cs="Arial"/>
                  <w:b/>
                  <w:sz w:val="16"/>
                  <w:szCs w:val="16"/>
                </w:rPr>
                <w:t>Время формирования выписки</w:t>
              </w:r>
            </w:ins>
          </w:p>
        </w:tc>
        <w:tc>
          <w:tcPr>
            <w:tcW w:w="3243" w:type="pct"/>
            <w:tcBorders>
              <w:top w:val="single" w:sz="6" w:space="0" w:color="000000"/>
              <w:left w:val="single" w:sz="6" w:space="0" w:color="000000"/>
              <w:bottom w:val="single" w:sz="6" w:space="0" w:color="000000"/>
              <w:right w:val="single" w:sz="12" w:space="0" w:color="000000"/>
            </w:tcBorders>
            <w:vAlign w:val="center"/>
          </w:tcPr>
          <w:p w14:paraId="1663F58C" w14:textId="77777777" w:rsidR="00A62498" w:rsidRPr="00C617DC" w:rsidRDefault="00A62498" w:rsidP="00B6442B">
            <w:pPr>
              <w:ind w:left="0" w:firstLine="0"/>
              <w:rPr>
                <w:ins w:id="8596" w:author="Широбокова Алёна Сергеевна" w:date="2017-09-15T17:10:00Z"/>
                <w:rFonts w:cs="Arial"/>
                <w:sz w:val="16"/>
                <w:szCs w:val="16"/>
              </w:rPr>
            </w:pPr>
            <w:ins w:id="8597" w:author="Широбокова Алёна Сергеевна" w:date="2017-09-15T17:10:00Z">
              <w:r w:rsidRPr="00C617DC">
                <w:rPr>
                  <w:rFonts w:cs="Arial"/>
                  <w:sz w:val="16"/>
                  <w:szCs w:val="16"/>
                </w:rPr>
                <w:t>Время формирования выписки</w:t>
              </w:r>
              <w:r>
                <w:rPr>
                  <w:rFonts w:cs="Arial"/>
                  <w:sz w:val="16"/>
                  <w:szCs w:val="16"/>
                </w:rPr>
                <w:t xml:space="preserve"> в формате ЧЧ:ММ:СС</w:t>
              </w:r>
            </w:ins>
          </w:p>
        </w:tc>
      </w:tr>
      <w:tr w:rsidR="00A62498" w:rsidRPr="006F1C7D" w14:paraId="4138066D" w14:textId="77777777" w:rsidTr="00B6442B">
        <w:trPr>
          <w:cantSplit/>
          <w:ins w:id="8598" w:author="Широбокова Алёна Сергеевна" w:date="2017-09-15T17:10:00Z"/>
        </w:trPr>
        <w:tc>
          <w:tcPr>
            <w:tcW w:w="428" w:type="pct"/>
            <w:vAlign w:val="center"/>
          </w:tcPr>
          <w:p w14:paraId="235DB2B5" w14:textId="77777777" w:rsidR="00A62498" w:rsidRPr="00A16F80" w:rsidRDefault="00A62498" w:rsidP="00EE3682">
            <w:pPr>
              <w:pStyle w:val="afa"/>
              <w:numPr>
                <w:ilvl w:val="0"/>
                <w:numId w:val="79"/>
              </w:numPr>
              <w:spacing w:before="20" w:after="20"/>
              <w:rPr>
                <w:ins w:id="8599" w:author="Широбокова Алёна Сергеевна" w:date="2017-09-15T17:10:00Z"/>
                <w:rStyle w:val="af9"/>
                <w:sz w:val="18"/>
              </w:rPr>
            </w:pPr>
          </w:p>
        </w:tc>
        <w:tc>
          <w:tcPr>
            <w:tcW w:w="1329" w:type="pct"/>
            <w:vAlign w:val="center"/>
          </w:tcPr>
          <w:p w14:paraId="5C9D8B77" w14:textId="77777777" w:rsidR="00A62498" w:rsidRPr="006F1C7D" w:rsidRDefault="00A62498" w:rsidP="00B6442B">
            <w:pPr>
              <w:ind w:left="0" w:firstLine="0"/>
              <w:rPr>
                <w:ins w:id="8600" w:author="Широбокова Алёна Сергеевна" w:date="2017-09-15T17:10:00Z"/>
                <w:rFonts w:cs="Arial"/>
                <w:b/>
                <w:sz w:val="16"/>
                <w:szCs w:val="16"/>
              </w:rPr>
            </w:pPr>
            <w:ins w:id="8601" w:author="Широбокова Алёна Сергеевна" w:date="2017-09-15T17:10:00Z">
              <w:r w:rsidRPr="006F1C7D">
                <w:rPr>
                  <w:rFonts w:cs="Arial"/>
                  <w:b/>
                  <w:sz w:val="16"/>
                  <w:szCs w:val="16"/>
                </w:rPr>
                <w:t>Начало периода выписки</w:t>
              </w:r>
            </w:ins>
          </w:p>
        </w:tc>
        <w:tc>
          <w:tcPr>
            <w:tcW w:w="3243" w:type="pct"/>
            <w:vAlign w:val="center"/>
          </w:tcPr>
          <w:p w14:paraId="22FC3989" w14:textId="77777777" w:rsidR="00A62498" w:rsidRPr="006F1C7D" w:rsidRDefault="00A62498" w:rsidP="00B6442B">
            <w:pPr>
              <w:ind w:left="0" w:firstLine="0"/>
              <w:rPr>
                <w:ins w:id="8602" w:author="Широбокова Алёна Сергеевна" w:date="2017-09-15T17:10:00Z"/>
                <w:rFonts w:cs="Arial"/>
                <w:sz w:val="16"/>
                <w:szCs w:val="16"/>
              </w:rPr>
            </w:pPr>
            <w:ins w:id="8603" w:author="Широбокова Алёна Сергеевна" w:date="2017-09-15T17:10:00Z">
              <w:r w:rsidRPr="006F1C7D">
                <w:rPr>
                  <w:rFonts w:cs="Arial"/>
                  <w:sz w:val="16"/>
                  <w:szCs w:val="16"/>
                </w:rPr>
                <w:t>Дата начала периода выписки в формате ДД.ММ.ГГГГ</w:t>
              </w:r>
            </w:ins>
          </w:p>
        </w:tc>
      </w:tr>
      <w:tr w:rsidR="00A62498" w:rsidRPr="006F1C7D" w14:paraId="1A01D05B" w14:textId="77777777" w:rsidTr="00B6442B">
        <w:trPr>
          <w:cantSplit/>
          <w:ins w:id="8604" w:author="Широбокова Алёна Сергеевна" w:date="2017-09-15T17:10:00Z"/>
        </w:trPr>
        <w:tc>
          <w:tcPr>
            <w:tcW w:w="428" w:type="pct"/>
            <w:vAlign w:val="center"/>
          </w:tcPr>
          <w:p w14:paraId="1D5B4C48" w14:textId="77777777" w:rsidR="00A62498" w:rsidRPr="00A16F80" w:rsidRDefault="00A62498" w:rsidP="00EE3682">
            <w:pPr>
              <w:pStyle w:val="afa"/>
              <w:numPr>
                <w:ilvl w:val="0"/>
                <w:numId w:val="79"/>
              </w:numPr>
              <w:spacing w:before="20" w:after="20"/>
              <w:rPr>
                <w:ins w:id="8605" w:author="Широбокова Алёна Сергеевна" w:date="2017-09-15T17:10:00Z"/>
                <w:rStyle w:val="af9"/>
                <w:sz w:val="18"/>
              </w:rPr>
            </w:pPr>
          </w:p>
        </w:tc>
        <w:tc>
          <w:tcPr>
            <w:tcW w:w="1329" w:type="pct"/>
            <w:vAlign w:val="center"/>
          </w:tcPr>
          <w:p w14:paraId="528A20F9" w14:textId="77777777" w:rsidR="00A62498" w:rsidRPr="006F1C7D" w:rsidRDefault="00A62498" w:rsidP="00B6442B">
            <w:pPr>
              <w:ind w:left="0" w:firstLine="0"/>
              <w:rPr>
                <w:ins w:id="8606" w:author="Широбокова Алёна Сергеевна" w:date="2017-09-15T17:10:00Z"/>
                <w:rFonts w:cs="Arial"/>
                <w:b/>
                <w:sz w:val="16"/>
                <w:szCs w:val="16"/>
              </w:rPr>
            </w:pPr>
            <w:ins w:id="8607" w:author="Широбокова Алёна Сергеевна" w:date="2017-09-15T17:10:00Z">
              <w:r w:rsidRPr="006F1C7D">
                <w:rPr>
                  <w:rFonts w:cs="Arial"/>
                  <w:b/>
                  <w:sz w:val="16"/>
                  <w:szCs w:val="16"/>
                </w:rPr>
                <w:t>Окончание периода выписки</w:t>
              </w:r>
            </w:ins>
          </w:p>
        </w:tc>
        <w:tc>
          <w:tcPr>
            <w:tcW w:w="3243" w:type="pct"/>
            <w:vAlign w:val="center"/>
          </w:tcPr>
          <w:p w14:paraId="181FE0DA" w14:textId="77777777" w:rsidR="00A62498" w:rsidRPr="006F1C7D" w:rsidRDefault="00A62498" w:rsidP="00B6442B">
            <w:pPr>
              <w:ind w:left="0" w:firstLine="0"/>
              <w:rPr>
                <w:ins w:id="8608" w:author="Широбокова Алёна Сергеевна" w:date="2017-09-15T17:10:00Z"/>
                <w:rFonts w:cs="Arial"/>
                <w:sz w:val="16"/>
                <w:szCs w:val="16"/>
              </w:rPr>
            </w:pPr>
            <w:ins w:id="8609" w:author="Широбокова Алёна Сергеевна" w:date="2017-09-15T17:10:00Z">
              <w:r w:rsidRPr="006F1C7D">
                <w:rPr>
                  <w:rFonts w:cs="Arial"/>
                  <w:sz w:val="16"/>
                  <w:szCs w:val="16"/>
                </w:rPr>
                <w:t>Дата окончания периода выписки в формате ДД.ММ.ГГГГ</w:t>
              </w:r>
            </w:ins>
          </w:p>
        </w:tc>
      </w:tr>
      <w:tr w:rsidR="00A62498" w:rsidRPr="006F1C7D" w14:paraId="773EB833" w14:textId="77777777" w:rsidTr="00B6442B">
        <w:trPr>
          <w:cantSplit/>
          <w:ins w:id="8610" w:author="Широбокова Алёна Сергеевна" w:date="2017-09-15T17:10:00Z"/>
        </w:trPr>
        <w:tc>
          <w:tcPr>
            <w:tcW w:w="428" w:type="pct"/>
            <w:vAlign w:val="center"/>
          </w:tcPr>
          <w:p w14:paraId="52A2FFA2" w14:textId="77777777" w:rsidR="00A62498" w:rsidRPr="00A16F80" w:rsidRDefault="00A62498" w:rsidP="00EE3682">
            <w:pPr>
              <w:pStyle w:val="afa"/>
              <w:numPr>
                <w:ilvl w:val="0"/>
                <w:numId w:val="79"/>
              </w:numPr>
              <w:spacing w:before="20" w:after="20"/>
              <w:rPr>
                <w:ins w:id="8611" w:author="Широбокова Алёна Сергеевна" w:date="2017-09-15T17:10:00Z"/>
                <w:rStyle w:val="af9"/>
                <w:sz w:val="18"/>
              </w:rPr>
            </w:pPr>
          </w:p>
        </w:tc>
        <w:tc>
          <w:tcPr>
            <w:tcW w:w="1329" w:type="pct"/>
            <w:vAlign w:val="center"/>
          </w:tcPr>
          <w:p w14:paraId="5235DC1E" w14:textId="77777777" w:rsidR="00A62498" w:rsidRPr="006F1C7D" w:rsidRDefault="00A62498" w:rsidP="00B6442B">
            <w:pPr>
              <w:ind w:left="0" w:firstLine="0"/>
              <w:rPr>
                <w:ins w:id="8612" w:author="Широбокова Алёна Сергеевна" w:date="2017-09-15T17:10:00Z"/>
                <w:rFonts w:cs="Arial"/>
                <w:b/>
                <w:sz w:val="16"/>
                <w:szCs w:val="16"/>
              </w:rPr>
            </w:pPr>
            <w:ins w:id="8613" w:author="Широбокова Алёна Сергеевна" w:date="2017-09-15T17:10:00Z">
              <w:r w:rsidRPr="006F1C7D">
                <w:rPr>
                  <w:rFonts w:cs="Arial"/>
                  <w:b/>
                  <w:sz w:val="16"/>
                  <w:szCs w:val="16"/>
                </w:rPr>
                <w:t>Номер счета</w:t>
              </w:r>
            </w:ins>
          </w:p>
        </w:tc>
        <w:tc>
          <w:tcPr>
            <w:tcW w:w="3243" w:type="pct"/>
            <w:vAlign w:val="center"/>
          </w:tcPr>
          <w:p w14:paraId="774A44CF" w14:textId="77777777" w:rsidR="00A62498" w:rsidRPr="006F1C7D" w:rsidRDefault="00A62498" w:rsidP="00B6442B">
            <w:pPr>
              <w:ind w:left="0" w:firstLine="0"/>
              <w:rPr>
                <w:ins w:id="8614" w:author="Широбокова Алёна Сергеевна" w:date="2017-09-15T17:10:00Z"/>
                <w:rFonts w:cs="Arial"/>
                <w:sz w:val="16"/>
                <w:szCs w:val="16"/>
              </w:rPr>
            </w:pPr>
            <w:ins w:id="8615" w:author="Широбокова Алёна Сергеевна" w:date="2017-09-15T17:10:00Z">
              <w:r w:rsidRPr="006F1C7D">
                <w:rPr>
                  <w:rFonts w:cs="Arial"/>
                  <w:sz w:val="16"/>
                  <w:szCs w:val="16"/>
                </w:rPr>
                <w:t>Номер счета, по которому сделана выписка</w:t>
              </w:r>
            </w:ins>
          </w:p>
        </w:tc>
      </w:tr>
      <w:tr w:rsidR="00A62498" w:rsidRPr="006F1C7D" w14:paraId="470760FA" w14:textId="77777777" w:rsidTr="00B6442B">
        <w:trPr>
          <w:cantSplit/>
          <w:ins w:id="8616" w:author="Широбокова Алёна Сергеевна" w:date="2017-09-15T17:10:00Z"/>
        </w:trPr>
        <w:tc>
          <w:tcPr>
            <w:tcW w:w="428" w:type="pct"/>
            <w:vAlign w:val="center"/>
          </w:tcPr>
          <w:p w14:paraId="3C2D783C" w14:textId="77777777" w:rsidR="00A62498" w:rsidRPr="00A16F80" w:rsidRDefault="00A62498" w:rsidP="00EE3682">
            <w:pPr>
              <w:pStyle w:val="afa"/>
              <w:numPr>
                <w:ilvl w:val="0"/>
                <w:numId w:val="79"/>
              </w:numPr>
              <w:spacing w:before="20" w:after="20"/>
              <w:rPr>
                <w:ins w:id="8617" w:author="Широбокова Алёна Сергеевна" w:date="2017-09-15T17:10:00Z"/>
                <w:rStyle w:val="af9"/>
                <w:sz w:val="18"/>
              </w:rPr>
            </w:pPr>
          </w:p>
        </w:tc>
        <w:tc>
          <w:tcPr>
            <w:tcW w:w="1329" w:type="pct"/>
            <w:vAlign w:val="center"/>
          </w:tcPr>
          <w:p w14:paraId="376A6B71" w14:textId="77777777" w:rsidR="00A62498" w:rsidRPr="006F1C7D" w:rsidRDefault="00A62498" w:rsidP="00B6442B">
            <w:pPr>
              <w:ind w:left="0" w:firstLine="0"/>
              <w:rPr>
                <w:ins w:id="8618" w:author="Широбокова Алёна Сергеевна" w:date="2017-09-15T17:10:00Z"/>
                <w:rFonts w:cs="Arial"/>
                <w:b/>
                <w:sz w:val="16"/>
                <w:szCs w:val="16"/>
              </w:rPr>
            </w:pPr>
            <w:ins w:id="8619" w:author="Широбокова Алёна Сергеевна" w:date="2017-09-15T17:10:00Z">
              <w:r w:rsidRPr="006F1C7D">
                <w:rPr>
                  <w:rFonts w:cs="Arial"/>
                  <w:b/>
                  <w:sz w:val="16"/>
                  <w:szCs w:val="16"/>
                </w:rPr>
                <w:t>Цифровой код валюты</w:t>
              </w:r>
            </w:ins>
          </w:p>
        </w:tc>
        <w:tc>
          <w:tcPr>
            <w:tcW w:w="3243" w:type="pct"/>
            <w:vAlign w:val="center"/>
          </w:tcPr>
          <w:p w14:paraId="08A89922" w14:textId="77777777" w:rsidR="00A62498" w:rsidRPr="006F1C7D" w:rsidRDefault="00A62498" w:rsidP="00B6442B">
            <w:pPr>
              <w:ind w:left="0" w:firstLine="0"/>
              <w:rPr>
                <w:ins w:id="8620" w:author="Широбокова Алёна Сергеевна" w:date="2017-09-15T17:10:00Z"/>
                <w:rFonts w:cs="Arial"/>
                <w:sz w:val="16"/>
                <w:szCs w:val="16"/>
              </w:rPr>
            </w:pPr>
            <w:ins w:id="8621" w:author="Широбокова Алёна Сергеевна" w:date="2017-09-15T17:10:00Z">
              <w:r w:rsidRPr="006F1C7D">
                <w:rPr>
                  <w:rFonts w:cs="Arial"/>
                  <w:sz w:val="16"/>
                  <w:szCs w:val="16"/>
                </w:rPr>
                <w:t>Цифровой код валюты счета</w:t>
              </w:r>
            </w:ins>
          </w:p>
        </w:tc>
      </w:tr>
      <w:tr w:rsidR="00A62498" w:rsidRPr="00833217" w14:paraId="071161FB" w14:textId="77777777" w:rsidTr="00B6442B">
        <w:trPr>
          <w:cantSplit/>
          <w:ins w:id="8622" w:author="Широбокова Алёна Сергеевна" w:date="2017-09-15T17:10:00Z"/>
        </w:trPr>
        <w:tc>
          <w:tcPr>
            <w:tcW w:w="428" w:type="pct"/>
            <w:tcBorders>
              <w:top w:val="single" w:sz="6" w:space="0" w:color="000000"/>
              <w:left w:val="single" w:sz="12" w:space="0" w:color="000000"/>
              <w:bottom w:val="single" w:sz="6" w:space="0" w:color="000000"/>
              <w:right w:val="single" w:sz="6" w:space="0" w:color="000000"/>
            </w:tcBorders>
            <w:vAlign w:val="center"/>
          </w:tcPr>
          <w:p w14:paraId="0120366F" w14:textId="77777777" w:rsidR="00A62498" w:rsidRPr="009E272D" w:rsidRDefault="00A62498" w:rsidP="00EE3682">
            <w:pPr>
              <w:pStyle w:val="afa"/>
              <w:numPr>
                <w:ilvl w:val="0"/>
                <w:numId w:val="79"/>
              </w:numPr>
              <w:spacing w:before="20" w:after="20"/>
              <w:rPr>
                <w:ins w:id="8623" w:author="Широбокова Алёна Сергеевна" w:date="2017-09-15T17:10:00Z"/>
                <w:rStyle w:val="af9"/>
                <w:sz w:val="18"/>
              </w:rPr>
            </w:pPr>
          </w:p>
        </w:tc>
        <w:tc>
          <w:tcPr>
            <w:tcW w:w="1329" w:type="pct"/>
            <w:tcBorders>
              <w:top w:val="single" w:sz="6" w:space="0" w:color="000000"/>
              <w:left w:val="single" w:sz="6" w:space="0" w:color="000000"/>
              <w:bottom w:val="single" w:sz="6" w:space="0" w:color="000000"/>
              <w:right w:val="single" w:sz="6" w:space="0" w:color="000000"/>
            </w:tcBorders>
            <w:vAlign w:val="center"/>
          </w:tcPr>
          <w:p w14:paraId="4BD4EB1C" w14:textId="77777777" w:rsidR="00A62498" w:rsidRDefault="00A62498" w:rsidP="00B6442B">
            <w:pPr>
              <w:ind w:left="0" w:firstLine="0"/>
              <w:rPr>
                <w:ins w:id="8624" w:author="Широбокова Алёна Сергеевна" w:date="2017-09-15T17:10:00Z"/>
                <w:rFonts w:cs="Arial"/>
                <w:b/>
                <w:sz w:val="16"/>
                <w:szCs w:val="16"/>
              </w:rPr>
            </w:pPr>
            <w:ins w:id="8625" w:author="Широбокова Алёна Сергеевна" w:date="2017-09-15T17:10:00Z">
              <w:r>
                <w:rPr>
                  <w:rFonts w:cs="Arial"/>
                  <w:b/>
                  <w:sz w:val="16"/>
                  <w:szCs w:val="16"/>
                </w:rPr>
                <w:t>Символьный код валюты</w:t>
              </w:r>
            </w:ins>
          </w:p>
        </w:tc>
        <w:tc>
          <w:tcPr>
            <w:tcW w:w="3243" w:type="pct"/>
            <w:tcBorders>
              <w:top w:val="single" w:sz="6" w:space="0" w:color="000000"/>
              <w:left w:val="single" w:sz="6" w:space="0" w:color="000000"/>
              <w:bottom w:val="single" w:sz="6" w:space="0" w:color="000000"/>
              <w:right w:val="single" w:sz="12" w:space="0" w:color="000000"/>
            </w:tcBorders>
            <w:vAlign w:val="center"/>
          </w:tcPr>
          <w:p w14:paraId="424C6026" w14:textId="77777777" w:rsidR="00A62498" w:rsidRDefault="00A62498" w:rsidP="00B6442B">
            <w:pPr>
              <w:ind w:left="0" w:firstLine="0"/>
              <w:rPr>
                <w:ins w:id="8626" w:author="Широбокова Алёна Сергеевна" w:date="2017-09-15T17:10:00Z"/>
                <w:rFonts w:cs="Arial"/>
                <w:sz w:val="16"/>
                <w:szCs w:val="16"/>
              </w:rPr>
            </w:pPr>
            <w:ins w:id="8627" w:author="Широбокова Алёна Сергеевна" w:date="2017-09-15T17:10:00Z">
              <w:r w:rsidRPr="00C617DC">
                <w:rPr>
                  <w:rFonts w:cs="Arial"/>
                  <w:sz w:val="16"/>
                  <w:szCs w:val="16"/>
                </w:rPr>
                <w:t>Символьный</w:t>
              </w:r>
              <w:r>
                <w:rPr>
                  <w:rFonts w:cs="Arial"/>
                  <w:sz w:val="16"/>
                  <w:szCs w:val="16"/>
                </w:rPr>
                <w:t xml:space="preserve"> </w:t>
              </w:r>
              <w:r w:rsidRPr="009E272D">
                <w:rPr>
                  <w:rFonts w:cs="Arial"/>
                  <w:sz w:val="16"/>
                  <w:szCs w:val="16"/>
                </w:rPr>
                <w:t>ISO</w:t>
              </w:r>
              <w:r w:rsidRPr="00C617DC">
                <w:rPr>
                  <w:rFonts w:cs="Arial"/>
                  <w:sz w:val="16"/>
                  <w:szCs w:val="16"/>
                </w:rPr>
                <w:t xml:space="preserve"> код валюты</w:t>
              </w:r>
            </w:ins>
          </w:p>
        </w:tc>
      </w:tr>
      <w:tr w:rsidR="00A62498" w:rsidRPr="006F1C7D" w14:paraId="4FF00CCE" w14:textId="77777777" w:rsidTr="00B6442B">
        <w:trPr>
          <w:cantSplit/>
          <w:ins w:id="8628" w:author="Широбокова Алёна Сергеевна" w:date="2017-09-15T17:10:00Z"/>
        </w:trPr>
        <w:tc>
          <w:tcPr>
            <w:tcW w:w="428" w:type="pct"/>
            <w:vAlign w:val="center"/>
          </w:tcPr>
          <w:p w14:paraId="40E89B4C" w14:textId="77777777" w:rsidR="00A62498" w:rsidRPr="00A16F80" w:rsidRDefault="00A62498" w:rsidP="00EE3682">
            <w:pPr>
              <w:pStyle w:val="afa"/>
              <w:numPr>
                <w:ilvl w:val="0"/>
                <w:numId w:val="79"/>
              </w:numPr>
              <w:spacing w:before="20" w:after="20"/>
              <w:rPr>
                <w:ins w:id="8629" w:author="Широбокова Алёна Сергеевна" w:date="2017-09-15T17:10:00Z"/>
                <w:rStyle w:val="af9"/>
                <w:sz w:val="18"/>
              </w:rPr>
            </w:pPr>
          </w:p>
        </w:tc>
        <w:tc>
          <w:tcPr>
            <w:tcW w:w="1329" w:type="pct"/>
            <w:vAlign w:val="center"/>
          </w:tcPr>
          <w:p w14:paraId="369A8688" w14:textId="77777777" w:rsidR="00A62498" w:rsidRPr="006F1C7D" w:rsidRDefault="00A62498" w:rsidP="00B6442B">
            <w:pPr>
              <w:ind w:left="0" w:firstLine="0"/>
              <w:rPr>
                <w:ins w:id="8630" w:author="Широбокова Алёна Сергеевна" w:date="2017-09-15T17:10:00Z"/>
                <w:rFonts w:cs="Arial"/>
                <w:b/>
                <w:sz w:val="16"/>
                <w:szCs w:val="16"/>
              </w:rPr>
            </w:pPr>
            <w:ins w:id="8631" w:author="Широбокова Алёна Сергеевна" w:date="2017-09-15T17:10:00Z">
              <w:r w:rsidRPr="006F1C7D">
                <w:rPr>
                  <w:rFonts w:cs="Arial"/>
                  <w:b/>
                  <w:sz w:val="16"/>
                  <w:szCs w:val="16"/>
                </w:rPr>
                <w:t>Владелец счета</w:t>
              </w:r>
            </w:ins>
          </w:p>
        </w:tc>
        <w:tc>
          <w:tcPr>
            <w:tcW w:w="3243" w:type="pct"/>
            <w:vAlign w:val="center"/>
          </w:tcPr>
          <w:p w14:paraId="6127D3AA" w14:textId="77777777" w:rsidR="00A62498" w:rsidRPr="006F1C7D" w:rsidRDefault="00A62498" w:rsidP="00B6442B">
            <w:pPr>
              <w:ind w:left="0" w:firstLine="0"/>
              <w:rPr>
                <w:ins w:id="8632" w:author="Широбокова Алёна Сергеевна" w:date="2017-09-15T17:10:00Z"/>
                <w:rFonts w:cs="Arial"/>
                <w:sz w:val="16"/>
                <w:szCs w:val="16"/>
              </w:rPr>
            </w:pPr>
            <w:ins w:id="8633" w:author="Широбокова Алёна Сергеевна" w:date="2017-09-15T17:10:00Z">
              <w:r w:rsidRPr="006F1C7D">
                <w:rPr>
                  <w:rFonts w:cs="Arial"/>
                  <w:sz w:val="16"/>
                  <w:szCs w:val="16"/>
                </w:rPr>
                <w:t>Организация, для которой счет открыт в подразделении Банка</w:t>
              </w:r>
            </w:ins>
          </w:p>
        </w:tc>
      </w:tr>
      <w:tr w:rsidR="00A62498" w:rsidRPr="006F1C7D" w14:paraId="335FE346" w14:textId="77777777" w:rsidTr="00B6442B">
        <w:trPr>
          <w:cantSplit/>
          <w:ins w:id="8634" w:author="Широбокова Алёна Сергеевна" w:date="2017-09-15T17:10:00Z"/>
        </w:trPr>
        <w:tc>
          <w:tcPr>
            <w:tcW w:w="428" w:type="pct"/>
            <w:vAlign w:val="center"/>
          </w:tcPr>
          <w:p w14:paraId="472811D4" w14:textId="77777777" w:rsidR="00A62498" w:rsidRPr="00A16F80" w:rsidRDefault="00A62498" w:rsidP="00EE3682">
            <w:pPr>
              <w:pStyle w:val="afa"/>
              <w:numPr>
                <w:ilvl w:val="0"/>
                <w:numId w:val="79"/>
              </w:numPr>
              <w:spacing w:before="20" w:after="20"/>
              <w:rPr>
                <w:ins w:id="8635" w:author="Широбокова Алёна Сергеевна" w:date="2017-09-15T17:10:00Z"/>
                <w:rStyle w:val="af9"/>
                <w:sz w:val="18"/>
              </w:rPr>
            </w:pPr>
          </w:p>
        </w:tc>
        <w:tc>
          <w:tcPr>
            <w:tcW w:w="1329" w:type="pct"/>
            <w:vAlign w:val="center"/>
          </w:tcPr>
          <w:p w14:paraId="6740C76F" w14:textId="77777777" w:rsidR="00A62498" w:rsidRPr="006F1C7D" w:rsidRDefault="00A62498" w:rsidP="00B6442B">
            <w:pPr>
              <w:ind w:left="0" w:firstLine="0"/>
              <w:rPr>
                <w:ins w:id="8636" w:author="Широбокова Алёна Сергеевна" w:date="2017-09-15T17:10:00Z"/>
                <w:rFonts w:cs="Arial"/>
                <w:b/>
                <w:sz w:val="16"/>
                <w:szCs w:val="16"/>
              </w:rPr>
            </w:pPr>
            <w:ins w:id="8637" w:author="Широбокова Алёна Сергеевна" w:date="2017-09-15T17:10:00Z">
              <w:r w:rsidRPr="009E272D">
                <w:rPr>
                  <w:rFonts w:cs="Arial"/>
                  <w:b/>
                  <w:sz w:val="16"/>
                  <w:szCs w:val="16"/>
                </w:rPr>
                <w:t xml:space="preserve">Дата предыдущей операции по счету  </w:t>
              </w:r>
            </w:ins>
          </w:p>
        </w:tc>
        <w:tc>
          <w:tcPr>
            <w:tcW w:w="3243" w:type="pct"/>
            <w:vAlign w:val="center"/>
          </w:tcPr>
          <w:p w14:paraId="3B2FC9DC" w14:textId="77777777" w:rsidR="00A62498" w:rsidRPr="006F1C7D" w:rsidRDefault="00A62498" w:rsidP="00B6442B">
            <w:pPr>
              <w:ind w:left="0" w:firstLine="0"/>
              <w:rPr>
                <w:ins w:id="8638" w:author="Широбокова Алёна Сергеевна" w:date="2017-09-15T17:10:00Z"/>
                <w:rFonts w:cs="Arial"/>
                <w:sz w:val="16"/>
                <w:szCs w:val="16"/>
              </w:rPr>
            </w:pPr>
            <w:ins w:id="8639" w:author="Широбокова Алёна Сергеевна" w:date="2017-09-15T17:10:00Z">
              <w:r w:rsidRPr="009E272D">
                <w:rPr>
                  <w:rFonts w:cs="Arial"/>
                  <w:sz w:val="16"/>
                  <w:szCs w:val="16"/>
                </w:rPr>
                <w:t xml:space="preserve">Дата предыдущей операции по счету  </w:t>
              </w:r>
              <w:r w:rsidRPr="006F1C7D">
                <w:rPr>
                  <w:rFonts w:cs="Arial"/>
                  <w:sz w:val="16"/>
                  <w:szCs w:val="16"/>
                </w:rPr>
                <w:t>в формате ДД.ММ.ГГГГ</w:t>
              </w:r>
              <w:r>
                <w:rPr>
                  <w:rFonts w:cs="Arial"/>
                  <w:sz w:val="16"/>
                  <w:szCs w:val="16"/>
                </w:rPr>
                <w:t xml:space="preserve">. </w:t>
              </w:r>
              <w:r w:rsidRPr="006F1C7D">
                <w:rPr>
                  <w:rFonts w:cs="Arial"/>
                  <w:sz w:val="16"/>
                  <w:szCs w:val="16"/>
                </w:rPr>
                <w:t>Если отсутствует, заполняем значением «не определена».</w:t>
              </w:r>
            </w:ins>
          </w:p>
        </w:tc>
      </w:tr>
      <w:tr w:rsidR="00A62498" w:rsidRPr="006F1C7D" w14:paraId="75C7A2FB" w14:textId="77777777" w:rsidTr="00B6442B">
        <w:trPr>
          <w:cantSplit/>
          <w:ins w:id="8640" w:author="Широбокова Алёна Сергеевна" w:date="2017-09-15T17:10:00Z"/>
        </w:trPr>
        <w:tc>
          <w:tcPr>
            <w:tcW w:w="428" w:type="pct"/>
            <w:vAlign w:val="center"/>
          </w:tcPr>
          <w:p w14:paraId="009ED2EB" w14:textId="77777777" w:rsidR="00A62498" w:rsidRPr="00286DD7" w:rsidDel="009E272D" w:rsidRDefault="00A62498" w:rsidP="00EE3682">
            <w:pPr>
              <w:pStyle w:val="afa"/>
              <w:numPr>
                <w:ilvl w:val="0"/>
                <w:numId w:val="79"/>
              </w:numPr>
              <w:spacing w:before="20" w:after="20"/>
              <w:rPr>
                <w:ins w:id="8641" w:author="Широбокова Алёна Сергеевна" w:date="2017-09-15T17:10:00Z"/>
                <w:rStyle w:val="af9"/>
                <w:sz w:val="18"/>
              </w:rPr>
            </w:pPr>
          </w:p>
        </w:tc>
        <w:tc>
          <w:tcPr>
            <w:tcW w:w="1329" w:type="pct"/>
            <w:vAlign w:val="center"/>
          </w:tcPr>
          <w:p w14:paraId="680E36B8" w14:textId="77777777" w:rsidR="00A62498" w:rsidRPr="009E272D" w:rsidRDefault="00A62498" w:rsidP="00B6442B">
            <w:pPr>
              <w:ind w:left="0" w:firstLine="0"/>
              <w:rPr>
                <w:ins w:id="8642" w:author="Широбокова Алёна Сергеевна" w:date="2017-09-15T17:10:00Z"/>
                <w:rFonts w:cs="Arial"/>
                <w:b/>
                <w:sz w:val="16"/>
                <w:szCs w:val="16"/>
              </w:rPr>
            </w:pPr>
            <w:ins w:id="8643" w:author="Широбокова Алёна Сергеевна" w:date="2017-09-15T17:10:00Z">
              <w:r>
                <w:rPr>
                  <w:rFonts w:cs="Arial"/>
                  <w:b/>
                  <w:sz w:val="16"/>
                  <w:szCs w:val="16"/>
                </w:rPr>
                <w:t>Входящий остаток на</w:t>
              </w:r>
            </w:ins>
          </w:p>
        </w:tc>
        <w:tc>
          <w:tcPr>
            <w:tcW w:w="3243" w:type="pct"/>
            <w:vAlign w:val="center"/>
          </w:tcPr>
          <w:p w14:paraId="04561747" w14:textId="77777777" w:rsidR="00A62498" w:rsidRPr="009E272D" w:rsidRDefault="00A62498" w:rsidP="00B6442B">
            <w:pPr>
              <w:ind w:left="0" w:firstLine="0"/>
              <w:rPr>
                <w:ins w:id="8644" w:author="Широбокова Алёна Сергеевна" w:date="2017-09-15T17:10:00Z"/>
                <w:rFonts w:cs="Arial"/>
                <w:sz w:val="16"/>
                <w:szCs w:val="16"/>
              </w:rPr>
            </w:pPr>
            <w:ins w:id="8645" w:author="Широбокова Алёна Сергеевна" w:date="2017-09-15T17:10:00Z">
              <w:r w:rsidRPr="009E272D">
                <w:rPr>
                  <w:rFonts w:cs="Arial"/>
                  <w:sz w:val="16"/>
                  <w:szCs w:val="16"/>
                </w:rPr>
                <w:t>Входящий остаток на</w:t>
              </w:r>
              <w:r>
                <w:rPr>
                  <w:rFonts w:cs="Arial"/>
                  <w:sz w:val="16"/>
                  <w:szCs w:val="16"/>
                </w:rPr>
                <w:t xml:space="preserve"> начальную дату выписки </w:t>
              </w:r>
              <w:r w:rsidRPr="009E272D">
                <w:rPr>
                  <w:rFonts w:cs="Arial"/>
                  <w:sz w:val="16"/>
                  <w:szCs w:val="16"/>
                </w:rPr>
                <w:t>в формате ДД.ММ.ГГГГ</w:t>
              </w:r>
            </w:ins>
          </w:p>
        </w:tc>
      </w:tr>
      <w:tr w:rsidR="00A62498" w:rsidRPr="006F1C7D" w14:paraId="1897D08A" w14:textId="77777777" w:rsidTr="00B6442B">
        <w:trPr>
          <w:cantSplit/>
          <w:ins w:id="8646" w:author="Широбокова Алёна Сергеевна" w:date="2017-09-15T17:10:00Z"/>
        </w:trPr>
        <w:tc>
          <w:tcPr>
            <w:tcW w:w="428" w:type="pct"/>
            <w:vAlign w:val="center"/>
          </w:tcPr>
          <w:p w14:paraId="06C46D20" w14:textId="77777777" w:rsidR="00A62498" w:rsidRPr="00A16F80" w:rsidRDefault="00A62498" w:rsidP="00EE3682">
            <w:pPr>
              <w:pStyle w:val="afa"/>
              <w:numPr>
                <w:ilvl w:val="0"/>
                <w:numId w:val="79"/>
              </w:numPr>
              <w:spacing w:before="20" w:after="20"/>
              <w:rPr>
                <w:ins w:id="8647" w:author="Широбокова Алёна Сергеевна" w:date="2017-09-15T17:10:00Z"/>
                <w:rStyle w:val="af9"/>
                <w:sz w:val="18"/>
              </w:rPr>
            </w:pPr>
          </w:p>
        </w:tc>
        <w:tc>
          <w:tcPr>
            <w:tcW w:w="1329" w:type="pct"/>
            <w:vAlign w:val="center"/>
          </w:tcPr>
          <w:p w14:paraId="389B1481" w14:textId="77777777" w:rsidR="00A62498" w:rsidRPr="006F1C7D" w:rsidRDefault="00A62498" w:rsidP="00B6442B">
            <w:pPr>
              <w:ind w:left="0" w:firstLine="0"/>
              <w:rPr>
                <w:ins w:id="8648" w:author="Широбокова Алёна Сергеевна" w:date="2017-09-15T17:10:00Z"/>
                <w:rFonts w:cs="Arial"/>
                <w:b/>
                <w:sz w:val="16"/>
                <w:szCs w:val="16"/>
              </w:rPr>
            </w:pPr>
            <w:ins w:id="8649" w:author="Широбокова Алёна Сергеевна" w:date="2017-09-15T17:10:00Z">
              <w:r w:rsidRPr="006F1C7D">
                <w:rPr>
                  <w:rFonts w:cs="Arial"/>
                  <w:b/>
                  <w:sz w:val="16"/>
                  <w:szCs w:val="16"/>
                </w:rPr>
                <w:t>Сумма входящего остатка</w:t>
              </w:r>
            </w:ins>
          </w:p>
        </w:tc>
        <w:tc>
          <w:tcPr>
            <w:tcW w:w="3243" w:type="pct"/>
            <w:vAlign w:val="center"/>
          </w:tcPr>
          <w:p w14:paraId="306E7553" w14:textId="77777777" w:rsidR="00A62498" w:rsidRPr="006F1C7D" w:rsidRDefault="00A62498" w:rsidP="00B6442B">
            <w:pPr>
              <w:ind w:left="0" w:firstLine="0"/>
              <w:rPr>
                <w:ins w:id="8650" w:author="Широбокова Алёна Сергеевна" w:date="2017-09-15T17:10:00Z"/>
                <w:rFonts w:cs="Arial"/>
                <w:sz w:val="16"/>
                <w:szCs w:val="16"/>
              </w:rPr>
            </w:pPr>
            <w:ins w:id="8651" w:author="Широбокова Алёна Сергеевна" w:date="2017-09-15T17:10:00Z">
              <w:r w:rsidRPr="006F1C7D">
                <w:rPr>
                  <w:rFonts w:cs="Arial"/>
                  <w:sz w:val="16"/>
                  <w:szCs w:val="16"/>
                </w:rPr>
                <w:t xml:space="preserve">Сумма входящего остатка на начало периода.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r w:rsidR="00A62498" w:rsidRPr="006F1C7D" w14:paraId="602B7B85" w14:textId="77777777" w:rsidTr="00B6442B">
        <w:trPr>
          <w:cantSplit/>
          <w:ins w:id="8652" w:author="Широбокова Алёна Сергеевна" w:date="2017-09-15T17:10:00Z"/>
        </w:trPr>
        <w:tc>
          <w:tcPr>
            <w:tcW w:w="428" w:type="pct"/>
            <w:vAlign w:val="center"/>
          </w:tcPr>
          <w:p w14:paraId="1327FA61" w14:textId="77777777" w:rsidR="00A62498" w:rsidRPr="00A16F80" w:rsidRDefault="00A62498" w:rsidP="00EE3682">
            <w:pPr>
              <w:pStyle w:val="afa"/>
              <w:numPr>
                <w:ilvl w:val="0"/>
                <w:numId w:val="79"/>
              </w:numPr>
              <w:spacing w:before="20" w:after="20"/>
              <w:rPr>
                <w:ins w:id="8653" w:author="Широбокова Алёна Сергеевна" w:date="2017-09-15T17:10:00Z"/>
                <w:rStyle w:val="af9"/>
                <w:sz w:val="18"/>
              </w:rPr>
            </w:pPr>
          </w:p>
        </w:tc>
        <w:tc>
          <w:tcPr>
            <w:tcW w:w="1329" w:type="pct"/>
            <w:vAlign w:val="center"/>
          </w:tcPr>
          <w:p w14:paraId="7FBD1036" w14:textId="77777777" w:rsidR="00A62498" w:rsidRPr="006F1C7D" w:rsidRDefault="00A62498" w:rsidP="00B6442B">
            <w:pPr>
              <w:ind w:left="0" w:firstLine="0"/>
              <w:rPr>
                <w:ins w:id="8654" w:author="Широбокова Алёна Сергеевна" w:date="2017-09-15T17:10:00Z"/>
                <w:rFonts w:cs="Arial"/>
                <w:b/>
                <w:sz w:val="16"/>
                <w:szCs w:val="16"/>
              </w:rPr>
            </w:pPr>
            <w:ins w:id="8655" w:author="Широбокова Алёна Сергеевна" w:date="2017-09-15T17:10:00Z">
              <w:r w:rsidRPr="006F1C7D">
                <w:rPr>
                  <w:rFonts w:cs="Arial"/>
                  <w:b/>
                  <w:sz w:val="16"/>
                  <w:szCs w:val="16"/>
                </w:rPr>
                <w:t>Дата операции по счету</w:t>
              </w:r>
            </w:ins>
          </w:p>
        </w:tc>
        <w:tc>
          <w:tcPr>
            <w:tcW w:w="3243" w:type="pct"/>
            <w:vAlign w:val="center"/>
          </w:tcPr>
          <w:p w14:paraId="1323D192" w14:textId="77777777" w:rsidR="00A62498" w:rsidRPr="006F1C7D" w:rsidRDefault="00A62498" w:rsidP="00B6442B">
            <w:pPr>
              <w:ind w:left="0" w:firstLine="0"/>
              <w:rPr>
                <w:ins w:id="8656" w:author="Широбокова Алёна Сергеевна" w:date="2017-09-15T17:10:00Z"/>
                <w:rFonts w:cs="Arial"/>
                <w:sz w:val="16"/>
                <w:szCs w:val="16"/>
              </w:rPr>
            </w:pPr>
            <w:ins w:id="8657" w:author="Широбокова Алёна Сергеевна" w:date="2017-09-15T17:10:00Z">
              <w:r w:rsidRPr="006F1C7D">
                <w:rPr>
                  <w:rFonts w:cs="Arial"/>
                  <w:sz w:val="16"/>
                  <w:szCs w:val="16"/>
                </w:rPr>
                <w:t>Дата операции по счету в формате ДД.ММ.ГГГГ</w:t>
              </w:r>
            </w:ins>
          </w:p>
        </w:tc>
      </w:tr>
      <w:tr w:rsidR="00A62498" w:rsidRPr="006F1C7D" w14:paraId="6534B9D0" w14:textId="77777777" w:rsidTr="00B6442B">
        <w:trPr>
          <w:cantSplit/>
          <w:ins w:id="8658" w:author="Широбокова Алёна Сергеевна" w:date="2017-09-15T17:10:00Z"/>
        </w:trPr>
        <w:tc>
          <w:tcPr>
            <w:tcW w:w="428" w:type="pct"/>
            <w:vAlign w:val="center"/>
          </w:tcPr>
          <w:p w14:paraId="7F2E80F8" w14:textId="77777777" w:rsidR="00A62498" w:rsidRPr="00A16F80" w:rsidRDefault="00A62498" w:rsidP="00EE3682">
            <w:pPr>
              <w:pStyle w:val="afa"/>
              <w:numPr>
                <w:ilvl w:val="0"/>
                <w:numId w:val="79"/>
              </w:numPr>
              <w:spacing w:before="20" w:after="20"/>
              <w:rPr>
                <w:ins w:id="8659" w:author="Широбокова Алёна Сергеевна" w:date="2017-09-15T17:10:00Z"/>
                <w:rStyle w:val="af9"/>
                <w:sz w:val="18"/>
              </w:rPr>
            </w:pPr>
          </w:p>
        </w:tc>
        <w:tc>
          <w:tcPr>
            <w:tcW w:w="1329" w:type="pct"/>
            <w:vAlign w:val="center"/>
          </w:tcPr>
          <w:p w14:paraId="36169A43" w14:textId="77777777" w:rsidR="00A62498" w:rsidRPr="006F1C7D" w:rsidRDefault="00A62498" w:rsidP="00B6442B">
            <w:pPr>
              <w:ind w:left="0" w:firstLine="0"/>
              <w:rPr>
                <w:ins w:id="8660" w:author="Широбокова Алёна Сергеевна" w:date="2017-09-15T17:10:00Z"/>
                <w:rFonts w:cs="Arial"/>
                <w:b/>
                <w:sz w:val="16"/>
                <w:szCs w:val="16"/>
              </w:rPr>
            </w:pPr>
            <w:ins w:id="8661" w:author="Широбокова Алёна Сергеевна" w:date="2017-09-15T17:10:00Z">
              <w:r w:rsidRPr="006F1C7D">
                <w:rPr>
                  <w:rFonts w:cs="Arial"/>
                  <w:b/>
                  <w:sz w:val="16"/>
                  <w:szCs w:val="16"/>
                </w:rPr>
                <w:t>Номер документа</w:t>
              </w:r>
            </w:ins>
          </w:p>
        </w:tc>
        <w:tc>
          <w:tcPr>
            <w:tcW w:w="3243" w:type="pct"/>
            <w:vAlign w:val="center"/>
          </w:tcPr>
          <w:p w14:paraId="1C28D309" w14:textId="77777777" w:rsidR="00A62498" w:rsidRPr="006F1C7D" w:rsidRDefault="00A62498" w:rsidP="00B6442B">
            <w:pPr>
              <w:ind w:left="0" w:firstLine="0"/>
              <w:rPr>
                <w:ins w:id="8662" w:author="Широбокова Алёна Сергеевна" w:date="2017-09-15T17:10:00Z"/>
                <w:rFonts w:cs="Arial"/>
                <w:sz w:val="16"/>
                <w:szCs w:val="16"/>
              </w:rPr>
            </w:pPr>
            <w:ins w:id="8663" w:author="Широбокова Алёна Сергеевна" w:date="2017-09-15T17:10:00Z">
              <w:r w:rsidRPr="006F1C7D">
                <w:rPr>
                  <w:rFonts w:cs="Arial"/>
                  <w:sz w:val="16"/>
                  <w:szCs w:val="16"/>
                </w:rPr>
                <w:t>Номер платежного документа</w:t>
              </w:r>
            </w:ins>
          </w:p>
        </w:tc>
      </w:tr>
      <w:tr w:rsidR="00A62498" w:rsidRPr="006F1C7D" w14:paraId="4CF10B98" w14:textId="77777777" w:rsidTr="00B6442B">
        <w:trPr>
          <w:cantSplit/>
          <w:ins w:id="8664" w:author="Широбокова Алёна Сергеевна" w:date="2017-09-15T17:10:00Z"/>
        </w:trPr>
        <w:tc>
          <w:tcPr>
            <w:tcW w:w="428" w:type="pct"/>
            <w:vAlign w:val="center"/>
          </w:tcPr>
          <w:p w14:paraId="32C94D96" w14:textId="77777777" w:rsidR="00A62498" w:rsidRPr="00A16F80" w:rsidRDefault="00A62498" w:rsidP="00EE3682">
            <w:pPr>
              <w:pStyle w:val="afa"/>
              <w:numPr>
                <w:ilvl w:val="0"/>
                <w:numId w:val="79"/>
              </w:numPr>
              <w:spacing w:before="20" w:after="20"/>
              <w:rPr>
                <w:ins w:id="8665" w:author="Широбокова Алёна Сергеевна" w:date="2017-09-15T17:10:00Z"/>
                <w:rStyle w:val="af9"/>
                <w:sz w:val="18"/>
              </w:rPr>
            </w:pPr>
          </w:p>
        </w:tc>
        <w:tc>
          <w:tcPr>
            <w:tcW w:w="1329" w:type="pct"/>
            <w:vAlign w:val="center"/>
          </w:tcPr>
          <w:p w14:paraId="6FB231FB" w14:textId="77777777" w:rsidR="00A62498" w:rsidRPr="006F1C7D" w:rsidRDefault="00A62498" w:rsidP="00B6442B">
            <w:pPr>
              <w:ind w:left="0" w:firstLine="0"/>
              <w:rPr>
                <w:ins w:id="8666" w:author="Широбокова Алёна Сергеевна" w:date="2017-09-15T17:10:00Z"/>
                <w:rFonts w:cs="Arial"/>
                <w:b/>
                <w:sz w:val="16"/>
                <w:szCs w:val="16"/>
              </w:rPr>
            </w:pPr>
            <w:ins w:id="8667" w:author="Широбокова Алёна Сергеевна" w:date="2017-09-15T17:10:00Z">
              <w:r w:rsidRPr="006F1C7D">
                <w:rPr>
                  <w:rFonts w:cs="Arial"/>
                  <w:b/>
                  <w:sz w:val="16"/>
                  <w:szCs w:val="16"/>
                </w:rPr>
                <w:t>ВО</w:t>
              </w:r>
            </w:ins>
          </w:p>
        </w:tc>
        <w:tc>
          <w:tcPr>
            <w:tcW w:w="3243" w:type="pct"/>
            <w:vAlign w:val="center"/>
          </w:tcPr>
          <w:p w14:paraId="223456C2" w14:textId="77777777" w:rsidR="00A62498" w:rsidRPr="006F1C7D" w:rsidRDefault="00A62498" w:rsidP="00B6442B">
            <w:pPr>
              <w:ind w:left="0" w:firstLine="0"/>
              <w:rPr>
                <w:ins w:id="8668" w:author="Широбокова Алёна Сергеевна" w:date="2017-09-15T17:10:00Z"/>
                <w:rFonts w:cs="Arial"/>
                <w:sz w:val="16"/>
                <w:szCs w:val="16"/>
              </w:rPr>
            </w:pPr>
            <w:ins w:id="8669" w:author="Широбокова Алёна Сергеевна" w:date="2017-09-15T17:10:00Z">
              <w:r w:rsidRPr="006F1C7D">
                <w:rPr>
                  <w:rFonts w:cs="Arial"/>
                  <w:sz w:val="16"/>
                  <w:szCs w:val="16"/>
                </w:rPr>
                <w:t>Код вида операции</w:t>
              </w:r>
            </w:ins>
          </w:p>
        </w:tc>
      </w:tr>
      <w:tr w:rsidR="00A62498" w:rsidRPr="006F1C7D" w14:paraId="66458489" w14:textId="77777777" w:rsidTr="00B6442B">
        <w:trPr>
          <w:cantSplit/>
          <w:ins w:id="8670" w:author="Широбокова Алёна Сергеевна" w:date="2017-09-15T17:10:00Z"/>
        </w:trPr>
        <w:tc>
          <w:tcPr>
            <w:tcW w:w="428" w:type="pct"/>
            <w:vAlign w:val="center"/>
          </w:tcPr>
          <w:p w14:paraId="5656AC1F" w14:textId="77777777" w:rsidR="00A62498" w:rsidRPr="00A16F80" w:rsidRDefault="00A62498" w:rsidP="00EE3682">
            <w:pPr>
              <w:pStyle w:val="afa"/>
              <w:numPr>
                <w:ilvl w:val="0"/>
                <w:numId w:val="79"/>
              </w:numPr>
              <w:spacing w:before="20" w:after="20"/>
              <w:rPr>
                <w:ins w:id="8671" w:author="Широбокова Алёна Сергеевна" w:date="2017-09-15T17:10:00Z"/>
                <w:rStyle w:val="af9"/>
                <w:sz w:val="18"/>
              </w:rPr>
            </w:pPr>
          </w:p>
        </w:tc>
        <w:tc>
          <w:tcPr>
            <w:tcW w:w="1329" w:type="pct"/>
            <w:vAlign w:val="center"/>
          </w:tcPr>
          <w:p w14:paraId="5615FC4C" w14:textId="77777777" w:rsidR="00A62498" w:rsidRPr="006F1C7D" w:rsidRDefault="00A62498" w:rsidP="00B6442B">
            <w:pPr>
              <w:ind w:left="0" w:firstLine="0"/>
              <w:rPr>
                <w:ins w:id="8672" w:author="Широбокова Алёна Сергеевна" w:date="2017-09-15T17:10:00Z"/>
                <w:rFonts w:cs="Arial"/>
                <w:b/>
                <w:sz w:val="16"/>
                <w:szCs w:val="16"/>
              </w:rPr>
            </w:pPr>
            <w:ins w:id="8673" w:author="Широбокова Алёна Сергеевна" w:date="2017-09-15T17:10:00Z">
              <w:r w:rsidRPr="006F1C7D">
                <w:rPr>
                  <w:rFonts w:cs="Arial"/>
                  <w:b/>
                  <w:sz w:val="16"/>
                  <w:szCs w:val="16"/>
                </w:rPr>
                <w:t xml:space="preserve">БИК банка </w:t>
              </w:r>
              <w:r>
                <w:rPr>
                  <w:rFonts w:cs="Arial"/>
                  <w:b/>
                  <w:sz w:val="16"/>
                  <w:szCs w:val="16"/>
                </w:rPr>
                <w:t>контрагента</w:t>
              </w:r>
            </w:ins>
          </w:p>
        </w:tc>
        <w:tc>
          <w:tcPr>
            <w:tcW w:w="3243" w:type="pct"/>
            <w:vAlign w:val="center"/>
          </w:tcPr>
          <w:p w14:paraId="247CE40D" w14:textId="77777777" w:rsidR="00A62498" w:rsidRPr="006F1C7D" w:rsidRDefault="00A62498" w:rsidP="00B6442B">
            <w:pPr>
              <w:ind w:left="0" w:firstLine="0"/>
              <w:rPr>
                <w:ins w:id="8674" w:author="Широбокова Алёна Сергеевна" w:date="2017-09-15T17:10:00Z"/>
                <w:rFonts w:cs="Arial"/>
                <w:sz w:val="16"/>
                <w:szCs w:val="16"/>
              </w:rPr>
            </w:pPr>
            <w:ins w:id="8675" w:author="Широбокова Алёна Сергеевна" w:date="2017-09-15T17:10:00Z">
              <w:r w:rsidRPr="006F1C7D">
                <w:rPr>
                  <w:rFonts w:cs="Arial"/>
                  <w:sz w:val="16"/>
                  <w:szCs w:val="16"/>
                </w:rPr>
                <w:t xml:space="preserve">БИК банка </w:t>
              </w:r>
              <w:r w:rsidRPr="009E272D">
                <w:rPr>
                  <w:rFonts w:cs="Arial"/>
                  <w:sz w:val="16"/>
                  <w:szCs w:val="16"/>
                </w:rPr>
                <w:t>контрагента</w:t>
              </w:r>
              <w:r>
                <w:rPr>
                  <w:rFonts w:cs="Arial"/>
                  <w:sz w:val="16"/>
                  <w:szCs w:val="16"/>
                </w:rPr>
                <w:t>, наименование банка, тип населённого пункта, название населенного пункта</w:t>
              </w:r>
            </w:ins>
          </w:p>
        </w:tc>
      </w:tr>
      <w:tr w:rsidR="00A62498" w:rsidRPr="006F1C7D" w14:paraId="4DCBB041" w14:textId="77777777" w:rsidTr="00B6442B">
        <w:trPr>
          <w:cantSplit/>
          <w:ins w:id="8676" w:author="Широбокова Алёна Сергеевна" w:date="2017-09-15T17:10:00Z"/>
        </w:trPr>
        <w:tc>
          <w:tcPr>
            <w:tcW w:w="428" w:type="pct"/>
            <w:vAlign w:val="center"/>
          </w:tcPr>
          <w:p w14:paraId="13FA765B" w14:textId="77777777" w:rsidR="00A62498" w:rsidRPr="00A16F80" w:rsidRDefault="00A62498" w:rsidP="00EE3682">
            <w:pPr>
              <w:pStyle w:val="afa"/>
              <w:numPr>
                <w:ilvl w:val="0"/>
                <w:numId w:val="79"/>
              </w:numPr>
              <w:spacing w:before="20" w:after="20"/>
              <w:rPr>
                <w:ins w:id="8677" w:author="Широбокова Алёна Сергеевна" w:date="2017-09-15T17:10:00Z"/>
                <w:rStyle w:val="af9"/>
                <w:sz w:val="18"/>
              </w:rPr>
            </w:pPr>
          </w:p>
        </w:tc>
        <w:tc>
          <w:tcPr>
            <w:tcW w:w="1329" w:type="pct"/>
            <w:vAlign w:val="center"/>
          </w:tcPr>
          <w:p w14:paraId="0A9B3AD5" w14:textId="77777777" w:rsidR="00A62498" w:rsidRPr="006F1C7D" w:rsidRDefault="00A62498" w:rsidP="00B6442B">
            <w:pPr>
              <w:ind w:left="0" w:firstLine="0"/>
              <w:rPr>
                <w:ins w:id="8678" w:author="Широбокова Алёна Сергеевна" w:date="2017-09-15T17:10:00Z"/>
                <w:rFonts w:cs="Arial"/>
                <w:b/>
                <w:sz w:val="16"/>
                <w:szCs w:val="16"/>
              </w:rPr>
            </w:pPr>
            <w:ins w:id="8679" w:author="Широбокова Алёна Сергеевна" w:date="2017-09-15T17:10:00Z">
              <w:r>
                <w:rPr>
                  <w:rFonts w:cs="Arial"/>
                  <w:b/>
                  <w:sz w:val="16"/>
                  <w:szCs w:val="16"/>
                </w:rPr>
                <w:t>К</w:t>
              </w:r>
              <w:r w:rsidRPr="009E272D">
                <w:rPr>
                  <w:rFonts w:cs="Arial"/>
                  <w:b/>
                  <w:sz w:val="16"/>
                  <w:szCs w:val="16"/>
                </w:rPr>
                <w:t>онтрагент</w:t>
              </w:r>
              <w:r>
                <w:rPr>
                  <w:rFonts w:cs="Arial"/>
                  <w:b/>
                  <w:sz w:val="16"/>
                  <w:szCs w:val="16"/>
                </w:rPr>
                <w:t xml:space="preserve"> </w:t>
              </w:r>
            </w:ins>
          </w:p>
        </w:tc>
        <w:tc>
          <w:tcPr>
            <w:tcW w:w="3243" w:type="pct"/>
            <w:vAlign w:val="center"/>
          </w:tcPr>
          <w:p w14:paraId="002CB295" w14:textId="77777777" w:rsidR="00A62498" w:rsidRPr="006F1C7D" w:rsidRDefault="00A62498" w:rsidP="00B6442B">
            <w:pPr>
              <w:ind w:left="0" w:firstLine="0"/>
              <w:rPr>
                <w:ins w:id="8680" w:author="Широбокова Алёна Сергеевна" w:date="2017-09-15T17:10:00Z"/>
                <w:rFonts w:cs="Arial"/>
                <w:sz w:val="16"/>
                <w:szCs w:val="16"/>
              </w:rPr>
            </w:pPr>
            <w:ins w:id="8681" w:author="Широбокова Алёна Сергеевна" w:date="2017-09-15T17:10:00Z">
              <w:r w:rsidRPr="006F1C7D">
                <w:rPr>
                  <w:rFonts w:cs="Arial"/>
                  <w:sz w:val="16"/>
                  <w:szCs w:val="16"/>
                </w:rPr>
                <w:t xml:space="preserve">Наименование </w:t>
              </w:r>
              <w:r w:rsidRPr="009E272D">
                <w:rPr>
                  <w:rFonts w:cs="Arial"/>
                  <w:sz w:val="16"/>
                  <w:szCs w:val="16"/>
                </w:rPr>
                <w:t>контрагента</w:t>
              </w:r>
            </w:ins>
          </w:p>
        </w:tc>
      </w:tr>
      <w:tr w:rsidR="00A62498" w:rsidRPr="006F1C7D" w14:paraId="5E75F19B" w14:textId="77777777" w:rsidTr="00B6442B">
        <w:trPr>
          <w:cantSplit/>
          <w:ins w:id="8682" w:author="Широбокова Алёна Сергеевна" w:date="2017-09-15T17:10:00Z"/>
        </w:trPr>
        <w:tc>
          <w:tcPr>
            <w:tcW w:w="428" w:type="pct"/>
            <w:vAlign w:val="center"/>
          </w:tcPr>
          <w:p w14:paraId="1A359B50" w14:textId="77777777" w:rsidR="00A62498" w:rsidRPr="00286DD7" w:rsidDel="009E272D" w:rsidRDefault="00A62498" w:rsidP="00EE3682">
            <w:pPr>
              <w:pStyle w:val="afa"/>
              <w:numPr>
                <w:ilvl w:val="0"/>
                <w:numId w:val="79"/>
              </w:numPr>
              <w:spacing w:before="20" w:after="20"/>
              <w:rPr>
                <w:ins w:id="8683" w:author="Широбокова Алёна Сергеевна" w:date="2017-09-15T17:10:00Z"/>
                <w:rStyle w:val="af9"/>
                <w:sz w:val="18"/>
              </w:rPr>
            </w:pPr>
          </w:p>
        </w:tc>
        <w:tc>
          <w:tcPr>
            <w:tcW w:w="1329" w:type="pct"/>
            <w:vAlign w:val="center"/>
          </w:tcPr>
          <w:p w14:paraId="15940AEE" w14:textId="77777777" w:rsidR="00A62498" w:rsidRPr="006F1C7D" w:rsidDel="009E272D" w:rsidRDefault="00A62498" w:rsidP="00B6442B">
            <w:pPr>
              <w:ind w:left="0" w:firstLine="0"/>
              <w:rPr>
                <w:ins w:id="8684" w:author="Широбокова Алёна Сергеевна" w:date="2017-09-15T17:10:00Z"/>
                <w:rFonts w:cs="Arial"/>
                <w:b/>
                <w:sz w:val="16"/>
                <w:szCs w:val="16"/>
              </w:rPr>
            </w:pPr>
            <w:ins w:id="8685" w:author="Широбокова Алёна Сергеевна" w:date="2017-09-15T17:10:00Z">
              <w:r>
                <w:rPr>
                  <w:rFonts w:cs="Arial"/>
                  <w:b/>
                  <w:sz w:val="16"/>
                  <w:szCs w:val="16"/>
                </w:rPr>
                <w:t>Счет контрагента</w:t>
              </w:r>
            </w:ins>
          </w:p>
        </w:tc>
        <w:tc>
          <w:tcPr>
            <w:tcW w:w="3243" w:type="pct"/>
            <w:vAlign w:val="center"/>
          </w:tcPr>
          <w:p w14:paraId="6B740F25" w14:textId="77777777" w:rsidR="00A62498" w:rsidRPr="006F1C7D" w:rsidRDefault="00A62498" w:rsidP="00B6442B">
            <w:pPr>
              <w:ind w:left="0" w:firstLine="0"/>
              <w:rPr>
                <w:ins w:id="8686" w:author="Широбокова Алёна Сергеевна" w:date="2017-09-15T17:10:00Z"/>
                <w:rFonts w:cs="Arial"/>
                <w:sz w:val="16"/>
                <w:szCs w:val="16"/>
              </w:rPr>
            </w:pPr>
            <w:ins w:id="8687" w:author="Широбокова Алёна Сергеевна" w:date="2017-09-15T17:10:00Z">
              <w:r>
                <w:rPr>
                  <w:rFonts w:cs="Arial"/>
                  <w:sz w:val="16"/>
                  <w:szCs w:val="16"/>
                </w:rPr>
                <w:t xml:space="preserve">Счет </w:t>
              </w:r>
              <w:r w:rsidRPr="00B40427">
                <w:rPr>
                  <w:rFonts w:cs="Arial"/>
                  <w:sz w:val="16"/>
                  <w:szCs w:val="16"/>
                </w:rPr>
                <w:t>контрагента</w:t>
              </w:r>
            </w:ins>
          </w:p>
        </w:tc>
      </w:tr>
      <w:tr w:rsidR="00A62498" w:rsidRPr="006F1C7D" w14:paraId="59378467" w14:textId="77777777" w:rsidTr="00B6442B">
        <w:trPr>
          <w:cantSplit/>
          <w:ins w:id="8688" w:author="Широбокова Алёна Сергеевна" w:date="2017-09-15T17:10:00Z"/>
        </w:trPr>
        <w:tc>
          <w:tcPr>
            <w:tcW w:w="428" w:type="pct"/>
            <w:vAlign w:val="center"/>
          </w:tcPr>
          <w:p w14:paraId="6DC2A830" w14:textId="77777777" w:rsidR="00A62498" w:rsidRPr="00A16F80" w:rsidRDefault="00A62498" w:rsidP="00EE3682">
            <w:pPr>
              <w:pStyle w:val="afa"/>
              <w:numPr>
                <w:ilvl w:val="0"/>
                <w:numId w:val="79"/>
              </w:numPr>
              <w:spacing w:before="20" w:after="20"/>
              <w:rPr>
                <w:ins w:id="8689" w:author="Широбокова Алёна Сергеевна" w:date="2017-09-15T17:10:00Z"/>
                <w:rStyle w:val="af9"/>
                <w:sz w:val="18"/>
              </w:rPr>
            </w:pPr>
          </w:p>
        </w:tc>
        <w:tc>
          <w:tcPr>
            <w:tcW w:w="1329" w:type="pct"/>
            <w:vAlign w:val="center"/>
          </w:tcPr>
          <w:p w14:paraId="5FBB3451" w14:textId="77777777" w:rsidR="00A62498" w:rsidRPr="006F1C7D" w:rsidRDefault="00A62498" w:rsidP="00B6442B">
            <w:pPr>
              <w:ind w:left="0" w:firstLine="0"/>
              <w:rPr>
                <w:ins w:id="8690" w:author="Широбокова Алёна Сергеевна" w:date="2017-09-15T17:10:00Z"/>
                <w:rFonts w:cs="Arial"/>
                <w:b/>
                <w:sz w:val="16"/>
                <w:szCs w:val="16"/>
              </w:rPr>
            </w:pPr>
            <w:ins w:id="8691" w:author="Широбокова Алёна Сергеевна" w:date="2017-09-15T17:10:00Z">
              <w:r w:rsidRPr="00B40427">
                <w:rPr>
                  <w:rFonts w:cs="Arial"/>
                  <w:b/>
                  <w:sz w:val="16"/>
                  <w:szCs w:val="16"/>
                </w:rPr>
                <w:t>Дебет</w:t>
              </w:r>
            </w:ins>
          </w:p>
        </w:tc>
        <w:tc>
          <w:tcPr>
            <w:tcW w:w="3243" w:type="pct"/>
            <w:vAlign w:val="center"/>
          </w:tcPr>
          <w:p w14:paraId="2BD3036F" w14:textId="77777777" w:rsidR="00A62498" w:rsidRPr="006F1C7D" w:rsidRDefault="00A62498" w:rsidP="00B6442B">
            <w:pPr>
              <w:ind w:left="0" w:firstLine="0"/>
              <w:rPr>
                <w:ins w:id="8692" w:author="Широбокова Алёна Сергеевна" w:date="2017-09-15T17:10:00Z"/>
                <w:rFonts w:cs="Arial"/>
                <w:sz w:val="16"/>
                <w:szCs w:val="16"/>
              </w:rPr>
            </w:pPr>
            <w:ins w:id="8693" w:author="Широбокова Алёна Сергеевна" w:date="2017-09-15T17:10:00Z">
              <w:r w:rsidRPr="006F1C7D">
                <w:rPr>
                  <w:rFonts w:cs="Arial"/>
                  <w:sz w:val="16"/>
                  <w:szCs w:val="16"/>
                </w:rPr>
                <w:t xml:space="preserve">Сумма по дебету.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r w:rsidR="00A62498" w:rsidRPr="006F1C7D" w14:paraId="23639E4C" w14:textId="77777777" w:rsidTr="00B6442B">
        <w:trPr>
          <w:cantSplit/>
          <w:ins w:id="8694" w:author="Широбокова Алёна Сергеевна" w:date="2017-09-15T17:10:00Z"/>
        </w:trPr>
        <w:tc>
          <w:tcPr>
            <w:tcW w:w="428" w:type="pct"/>
            <w:vAlign w:val="center"/>
          </w:tcPr>
          <w:p w14:paraId="41DF3D68" w14:textId="77777777" w:rsidR="00A62498" w:rsidRPr="00A16F80" w:rsidRDefault="00A62498" w:rsidP="00EE3682">
            <w:pPr>
              <w:pStyle w:val="afa"/>
              <w:numPr>
                <w:ilvl w:val="0"/>
                <w:numId w:val="79"/>
              </w:numPr>
              <w:spacing w:before="20" w:after="20"/>
              <w:rPr>
                <w:ins w:id="8695" w:author="Широбокова Алёна Сергеевна" w:date="2017-09-15T17:10:00Z"/>
                <w:rStyle w:val="af9"/>
                <w:sz w:val="18"/>
              </w:rPr>
            </w:pPr>
          </w:p>
        </w:tc>
        <w:tc>
          <w:tcPr>
            <w:tcW w:w="1329" w:type="pct"/>
            <w:vAlign w:val="center"/>
          </w:tcPr>
          <w:p w14:paraId="2C439E64" w14:textId="77777777" w:rsidR="00A62498" w:rsidRPr="006F1C7D" w:rsidRDefault="00A62498" w:rsidP="00B6442B">
            <w:pPr>
              <w:ind w:left="0" w:firstLine="0"/>
              <w:rPr>
                <w:ins w:id="8696" w:author="Широбокова Алёна Сергеевна" w:date="2017-09-15T17:10:00Z"/>
                <w:rFonts w:cs="Arial"/>
                <w:b/>
                <w:sz w:val="16"/>
                <w:szCs w:val="16"/>
              </w:rPr>
            </w:pPr>
            <w:ins w:id="8697" w:author="Широбокова Алёна Сергеевна" w:date="2017-09-15T17:10:00Z">
              <w:r w:rsidRPr="00B40427">
                <w:rPr>
                  <w:rFonts w:cs="Arial"/>
                  <w:b/>
                  <w:sz w:val="16"/>
                  <w:szCs w:val="16"/>
                </w:rPr>
                <w:t>Кредит</w:t>
              </w:r>
            </w:ins>
          </w:p>
        </w:tc>
        <w:tc>
          <w:tcPr>
            <w:tcW w:w="3243" w:type="pct"/>
            <w:vAlign w:val="center"/>
          </w:tcPr>
          <w:p w14:paraId="3920337A" w14:textId="77777777" w:rsidR="00A62498" w:rsidRPr="006F1C7D" w:rsidRDefault="00A62498" w:rsidP="00B6442B">
            <w:pPr>
              <w:ind w:left="0" w:firstLine="0"/>
              <w:rPr>
                <w:ins w:id="8698" w:author="Широбокова Алёна Сергеевна" w:date="2017-09-15T17:10:00Z"/>
                <w:rFonts w:cs="Arial"/>
                <w:sz w:val="16"/>
                <w:szCs w:val="16"/>
              </w:rPr>
            </w:pPr>
            <w:ins w:id="8699" w:author="Широбокова Алёна Сергеевна" w:date="2017-09-15T17:10:00Z">
              <w:r w:rsidRPr="006F1C7D">
                <w:rPr>
                  <w:rFonts w:cs="Arial"/>
                  <w:sz w:val="16"/>
                  <w:szCs w:val="16"/>
                </w:rPr>
                <w:t xml:space="preserve">Сумма по кредиту.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r w:rsidR="00A62498" w:rsidRPr="006F1C7D" w14:paraId="6E46EBAA" w14:textId="77777777" w:rsidTr="00B6442B">
        <w:trPr>
          <w:cantSplit/>
          <w:ins w:id="8700" w:author="Широбокова Алёна Сергеевна" w:date="2017-09-15T17:10:00Z"/>
        </w:trPr>
        <w:tc>
          <w:tcPr>
            <w:tcW w:w="428" w:type="pct"/>
            <w:vAlign w:val="center"/>
          </w:tcPr>
          <w:p w14:paraId="3FBC8E52" w14:textId="77777777" w:rsidR="00A62498" w:rsidRPr="00A16F80" w:rsidRDefault="00A62498" w:rsidP="00EE3682">
            <w:pPr>
              <w:pStyle w:val="afa"/>
              <w:numPr>
                <w:ilvl w:val="0"/>
                <w:numId w:val="79"/>
              </w:numPr>
              <w:spacing w:before="20" w:after="20"/>
              <w:rPr>
                <w:ins w:id="8701" w:author="Широбокова Алёна Сергеевна" w:date="2017-09-15T17:10:00Z"/>
                <w:rStyle w:val="af9"/>
                <w:sz w:val="18"/>
              </w:rPr>
            </w:pPr>
          </w:p>
        </w:tc>
        <w:tc>
          <w:tcPr>
            <w:tcW w:w="1329" w:type="pct"/>
            <w:vAlign w:val="center"/>
          </w:tcPr>
          <w:p w14:paraId="3FACA8EB" w14:textId="77777777" w:rsidR="00A62498" w:rsidRPr="006F1C7D" w:rsidRDefault="00A62498" w:rsidP="00B6442B">
            <w:pPr>
              <w:ind w:left="0" w:firstLine="0"/>
              <w:rPr>
                <w:ins w:id="8702" w:author="Широбокова Алёна Сергеевна" w:date="2017-09-15T17:10:00Z"/>
                <w:rFonts w:cs="Arial"/>
                <w:b/>
                <w:sz w:val="16"/>
                <w:szCs w:val="16"/>
              </w:rPr>
            </w:pPr>
            <w:ins w:id="8703" w:author="Широбокова Алёна Сергеевна" w:date="2017-09-15T17:10:00Z">
              <w:r w:rsidRPr="006F1C7D">
                <w:rPr>
                  <w:rFonts w:cs="Arial"/>
                  <w:b/>
                  <w:sz w:val="16"/>
                  <w:szCs w:val="16"/>
                </w:rPr>
                <w:t>Назначение платежа</w:t>
              </w:r>
            </w:ins>
          </w:p>
        </w:tc>
        <w:tc>
          <w:tcPr>
            <w:tcW w:w="3243" w:type="pct"/>
            <w:vAlign w:val="center"/>
          </w:tcPr>
          <w:p w14:paraId="5DD92400" w14:textId="77777777" w:rsidR="00A62498" w:rsidRPr="006F1C7D" w:rsidRDefault="00A62498" w:rsidP="00B6442B">
            <w:pPr>
              <w:ind w:left="0" w:firstLine="0"/>
              <w:rPr>
                <w:ins w:id="8704" w:author="Широбокова Алёна Сергеевна" w:date="2017-09-15T17:10:00Z"/>
                <w:rFonts w:cs="Arial"/>
                <w:sz w:val="16"/>
                <w:szCs w:val="16"/>
              </w:rPr>
            </w:pPr>
            <w:ins w:id="8705" w:author="Широбокова Алёна Сергеевна" w:date="2017-09-15T17:10:00Z">
              <w:r w:rsidRPr="006F1C7D">
                <w:rPr>
                  <w:rFonts w:cs="Arial"/>
                  <w:sz w:val="16"/>
                  <w:szCs w:val="16"/>
                </w:rPr>
                <w:t>Назначение платежа.</w:t>
              </w:r>
            </w:ins>
          </w:p>
        </w:tc>
      </w:tr>
      <w:tr w:rsidR="00A62498" w:rsidRPr="006F1C7D" w14:paraId="2E5C006B" w14:textId="77777777" w:rsidTr="00B6442B">
        <w:trPr>
          <w:cantSplit/>
          <w:ins w:id="8706" w:author="Широбокова Алёна Сергеевна" w:date="2017-09-15T17:10:00Z"/>
        </w:trPr>
        <w:tc>
          <w:tcPr>
            <w:tcW w:w="428" w:type="pct"/>
            <w:vAlign w:val="center"/>
          </w:tcPr>
          <w:p w14:paraId="31CBC687" w14:textId="77777777" w:rsidR="00A62498" w:rsidRPr="00A16F80" w:rsidRDefault="00A62498" w:rsidP="00EE3682">
            <w:pPr>
              <w:pStyle w:val="afa"/>
              <w:numPr>
                <w:ilvl w:val="0"/>
                <w:numId w:val="79"/>
              </w:numPr>
              <w:spacing w:before="20" w:after="20"/>
              <w:rPr>
                <w:ins w:id="8707" w:author="Широбокова Алёна Сергеевна" w:date="2017-09-15T17:10:00Z"/>
                <w:rStyle w:val="af9"/>
                <w:sz w:val="18"/>
              </w:rPr>
            </w:pPr>
          </w:p>
        </w:tc>
        <w:tc>
          <w:tcPr>
            <w:tcW w:w="1329" w:type="pct"/>
            <w:vAlign w:val="center"/>
          </w:tcPr>
          <w:p w14:paraId="718C06ED" w14:textId="77777777" w:rsidR="00A62498" w:rsidRPr="006F1C7D" w:rsidRDefault="00A62498" w:rsidP="00B6442B">
            <w:pPr>
              <w:ind w:left="0" w:firstLine="0"/>
              <w:rPr>
                <w:ins w:id="8708" w:author="Широбокова Алёна Сергеевна" w:date="2017-09-15T17:10:00Z"/>
                <w:rFonts w:cs="Arial"/>
                <w:b/>
                <w:sz w:val="16"/>
                <w:szCs w:val="16"/>
              </w:rPr>
            </w:pPr>
            <w:ins w:id="8709" w:author="Широбокова Алёна Сергеевна" w:date="2017-09-15T17:10:00Z">
              <w:r w:rsidRPr="00B40427">
                <w:rPr>
                  <w:rFonts w:cs="Arial"/>
                  <w:b/>
                  <w:sz w:val="16"/>
                  <w:szCs w:val="16"/>
                </w:rPr>
                <w:t>ИТОГО ДОКУМЕНТОВ</w:t>
              </w:r>
            </w:ins>
          </w:p>
        </w:tc>
        <w:tc>
          <w:tcPr>
            <w:tcW w:w="3243" w:type="pct"/>
            <w:vAlign w:val="center"/>
          </w:tcPr>
          <w:p w14:paraId="23F2A2CB" w14:textId="77777777" w:rsidR="00A62498" w:rsidRPr="006F1C7D" w:rsidRDefault="00A62498" w:rsidP="00B6442B">
            <w:pPr>
              <w:ind w:left="0" w:firstLine="0"/>
              <w:rPr>
                <w:ins w:id="8710" w:author="Широбокова Алёна Сергеевна" w:date="2017-09-15T17:10:00Z"/>
                <w:rFonts w:cs="Arial"/>
                <w:sz w:val="16"/>
                <w:szCs w:val="16"/>
              </w:rPr>
            </w:pPr>
            <w:ins w:id="8711" w:author="Широбокова Алёна Сергеевна" w:date="2017-09-15T17:10:00Z">
              <w:r w:rsidRPr="00B40427">
                <w:rPr>
                  <w:rFonts w:cs="Arial"/>
                  <w:sz w:val="16"/>
                  <w:szCs w:val="16"/>
                </w:rPr>
                <w:t>Выводится общее количество документов в выписке</w:t>
              </w:r>
            </w:ins>
          </w:p>
        </w:tc>
      </w:tr>
      <w:tr w:rsidR="00A62498" w:rsidRPr="006F1C7D" w14:paraId="12A178A9" w14:textId="77777777" w:rsidTr="00B6442B">
        <w:trPr>
          <w:cantSplit/>
          <w:ins w:id="8712" w:author="Широбокова Алёна Сергеевна" w:date="2017-09-15T17:10:00Z"/>
        </w:trPr>
        <w:tc>
          <w:tcPr>
            <w:tcW w:w="428" w:type="pct"/>
            <w:vAlign w:val="center"/>
          </w:tcPr>
          <w:p w14:paraId="1A88C4F7" w14:textId="77777777" w:rsidR="00A62498" w:rsidRPr="00286DD7" w:rsidDel="009E272D" w:rsidRDefault="00A62498" w:rsidP="00EE3682">
            <w:pPr>
              <w:pStyle w:val="afa"/>
              <w:numPr>
                <w:ilvl w:val="0"/>
                <w:numId w:val="79"/>
              </w:numPr>
              <w:spacing w:before="20" w:after="20"/>
              <w:rPr>
                <w:ins w:id="8713" w:author="Широбокова Алёна Сергеевна" w:date="2017-09-15T17:10:00Z"/>
                <w:rStyle w:val="af9"/>
                <w:sz w:val="18"/>
              </w:rPr>
            </w:pPr>
          </w:p>
        </w:tc>
        <w:tc>
          <w:tcPr>
            <w:tcW w:w="1329" w:type="pct"/>
            <w:vAlign w:val="center"/>
          </w:tcPr>
          <w:p w14:paraId="0BF90523" w14:textId="77777777" w:rsidR="00A62498" w:rsidRPr="00B40427" w:rsidRDefault="00A62498" w:rsidP="00B6442B">
            <w:pPr>
              <w:ind w:left="0" w:firstLine="0"/>
              <w:rPr>
                <w:ins w:id="8714" w:author="Широбокова Алёна Сергеевна" w:date="2017-09-15T17:10:00Z"/>
                <w:rFonts w:cs="Arial"/>
                <w:b/>
                <w:sz w:val="16"/>
                <w:szCs w:val="16"/>
              </w:rPr>
            </w:pPr>
            <w:ins w:id="8715" w:author="Широбокова Алёна Сергеевна" w:date="2017-09-15T17:10:00Z">
              <w:r w:rsidRPr="00B40427">
                <w:rPr>
                  <w:rFonts w:cs="Arial"/>
                  <w:b/>
                  <w:sz w:val="16"/>
                  <w:szCs w:val="16"/>
                </w:rPr>
                <w:t>ИТОГО ДОКУМЕНТОВ</w:t>
              </w:r>
            </w:ins>
          </w:p>
        </w:tc>
        <w:tc>
          <w:tcPr>
            <w:tcW w:w="3243" w:type="pct"/>
            <w:vAlign w:val="center"/>
          </w:tcPr>
          <w:p w14:paraId="6B46B52D" w14:textId="77777777" w:rsidR="00A62498" w:rsidRPr="00B40427" w:rsidRDefault="00A62498" w:rsidP="00B6442B">
            <w:pPr>
              <w:ind w:left="0" w:firstLine="0"/>
              <w:rPr>
                <w:ins w:id="8716" w:author="Широбокова Алёна Сергеевна" w:date="2017-09-15T17:10:00Z"/>
                <w:rFonts w:cs="Arial"/>
                <w:sz w:val="16"/>
                <w:szCs w:val="16"/>
              </w:rPr>
            </w:pPr>
            <w:ins w:id="8717" w:author="Широбокова Алёна Сергеевна" w:date="2017-09-15T17:10:00Z">
              <w:r>
                <w:rPr>
                  <w:rFonts w:cs="Arial"/>
                  <w:sz w:val="16"/>
                  <w:szCs w:val="16"/>
                </w:rPr>
                <w:t>Итого количество документов по дебету</w:t>
              </w:r>
            </w:ins>
          </w:p>
        </w:tc>
      </w:tr>
      <w:tr w:rsidR="00A62498" w:rsidRPr="006F1C7D" w14:paraId="621E1624" w14:textId="77777777" w:rsidTr="00B6442B">
        <w:trPr>
          <w:cantSplit/>
          <w:ins w:id="8718" w:author="Широбокова Алёна Сергеевна" w:date="2017-09-15T17:10:00Z"/>
        </w:trPr>
        <w:tc>
          <w:tcPr>
            <w:tcW w:w="428" w:type="pct"/>
            <w:vAlign w:val="center"/>
          </w:tcPr>
          <w:p w14:paraId="579EA1DE" w14:textId="77777777" w:rsidR="00A62498" w:rsidRPr="00286DD7" w:rsidDel="009E272D" w:rsidRDefault="00A62498" w:rsidP="00EE3682">
            <w:pPr>
              <w:pStyle w:val="afa"/>
              <w:numPr>
                <w:ilvl w:val="0"/>
                <w:numId w:val="79"/>
              </w:numPr>
              <w:spacing w:before="20" w:after="20"/>
              <w:rPr>
                <w:ins w:id="8719" w:author="Широбокова Алёна Сергеевна" w:date="2017-09-15T17:10:00Z"/>
                <w:rStyle w:val="af9"/>
                <w:sz w:val="18"/>
              </w:rPr>
            </w:pPr>
          </w:p>
        </w:tc>
        <w:tc>
          <w:tcPr>
            <w:tcW w:w="1329" w:type="pct"/>
            <w:vAlign w:val="center"/>
          </w:tcPr>
          <w:p w14:paraId="7BB49D82" w14:textId="77777777" w:rsidR="00A62498" w:rsidRPr="00B40427" w:rsidRDefault="00A62498" w:rsidP="00B6442B">
            <w:pPr>
              <w:ind w:left="0" w:firstLine="0"/>
              <w:rPr>
                <w:ins w:id="8720" w:author="Широбокова Алёна Сергеевна" w:date="2017-09-15T17:10:00Z"/>
                <w:rFonts w:cs="Arial"/>
                <w:b/>
                <w:sz w:val="16"/>
                <w:szCs w:val="16"/>
              </w:rPr>
            </w:pPr>
            <w:ins w:id="8721" w:author="Широбокова Алёна Сергеевна" w:date="2017-09-15T17:10:00Z">
              <w:r w:rsidRPr="00B40427">
                <w:rPr>
                  <w:rFonts w:cs="Arial"/>
                  <w:b/>
                  <w:sz w:val="16"/>
                  <w:szCs w:val="16"/>
                </w:rPr>
                <w:t>ИТОГО ДОКУМЕНТОВ</w:t>
              </w:r>
            </w:ins>
          </w:p>
        </w:tc>
        <w:tc>
          <w:tcPr>
            <w:tcW w:w="3243" w:type="pct"/>
            <w:vAlign w:val="center"/>
          </w:tcPr>
          <w:p w14:paraId="5B0B7897" w14:textId="77777777" w:rsidR="00A62498" w:rsidRDefault="00A62498" w:rsidP="00B6442B">
            <w:pPr>
              <w:ind w:left="0" w:firstLine="0"/>
              <w:rPr>
                <w:ins w:id="8722" w:author="Широбокова Алёна Сергеевна" w:date="2017-09-15T17:10:00Z"/>
                <w:rFonts w:cs="Arial"/>
                <w:sz w:val="16"/>
                <w:szCs w:val="16"/>
              </w:rPr>
            </w:pPr>
            <w:ins w:id="8723" w:author="Широбокова Алёна Сергеевна" w:date="2017-09-15T17:10:00Z">
              <w:r w:rsidRPr="00B40427">
                <w:rPr>
                  <w:rFonts w:cs="Arial"/>
                  <w:sz w:val="16"/>
                  <w:szCs w:val="16"/>
                </w:rPr>
                <w:t xml:space="preserve">Итого количество документов по </w:t>
              </w:r>
              <w:r>
                <w:rPr>
                  <w:rFonts w:cs="Arial"/>
                  <w:sz w:val="16"/>
                  <w:szCs w:val="16"/>
                </w:rPr>
                <w:t>кредиту</w:t>
              </w:r>
            </w:ins>
          </w:p>
        </w:tc>
      </w:tr>
      <w:tr w:rsidR="00A62498" w:rsidRPr="006F1C7D" w14:paraId="648DE2FD" w14:textId="77777777" w:rsidTr="00B6442B">
        <w:trPr>
          <w:cantSplit/>
          <w:ins w:id="8724" w:author="Широбокова Алёна Сергеевна" w:date="2017-09-15T17:10:00Z"/>
        </w:trPr>
        <w:tc>
          <w:tcPr>
            <w:tcW w:w="428" w:type="pct"/>
            <w:vAlign w:val="center"/>
          </w:tcPr>
          <w:p w14:paraId="37444263" w14:textId="77777777" w:rsidR="00A62498" w:rsidRPr="00A16F80" w:rsidRDefault="00A62498" w:rsidP="00EE3682">
            <w:pPr>
              <w:pStyle w:val="afa"/>
              <w:numPr>
                <w:ilvl w:val="0"/>
                <w:numId w:val="79"/>
              </w:numPr>
              <w:spacing w:before="20" w:after="20"/>
              <w:rPr>
                <w:ins w:id="8725" w:author="Широбокова Алёна Сергеевна" w:date="2017-09-15T17:10:00Z"/>
                <w:rStyle w:val="af9"/>
                <w:sz w:val="18"/>
              </w:rPr>
            </w:pPr>
          </w:p>
        </w:tc>
        <w:tc>
          <w:tcPr>
            <w:tcW w:w="1329" w:type="pct"/>
            <w:vAlign w:val="center"/>
          </w:tcPr>
          <w:p w14:paraId="50B3AB9A" w14:textId="77777777" w:rsidR="00A62498" w:rsidRPr="006F1C7D" w:rsidRDefault="00A62498" w:rsidP="00B6442B">
            <w:pPr>
              <w:ind w:left="0" w:firstLine="0"/>
              <w:rPr>
                <w:ins w:id="8726" w:author="Широбокова Алёна Сергеевна" w:date="2017-09-15T17:10:00Z"/>
                <w:rFonts w:cs="Arial"/>
                <w:b/>
                <w:sz w:val="16"/>
                <w:szCs w:val="16"/>
              </w:rPr>
            </w:pPr>
            <w:ins w:id="8727" w:author="Широбокова Алёна Сергеевна" w:date="2017-09-15T17:10:00Z">
              <w:r w:rsidRPr="006F1C7D">
                <w:rPr>
                  <w:rFonts w:cs="Arial"/>
                  <w:b/>
                  <w:sz w:val="16"/>
                  <w:szCs w:val="16"/>
                </w:rPr>
                <w:t>Итоговые обороты по дебету</w:t>
              </w:r>
            </w:ins>
          </w:p>
        </w:tc>
        <w:tc>
          <w:tcPr>
            <w:tcW w:w="3243" w:type="pct"/>
            <w:vAlign w:val="center"/>
          </w:tcPr>
          <w:p w14:paraId="17CB1268" w14:textId="77777777" w:rsidR="00A62498" w:rsidRPr="006F1C7D" w:rsidRDefault="00A62498" w:rsidP="00B6442B">
            <w:pPr>
              <w:ind w:left="0" w:firstLine="0"/>
              <w:rPr>
                <w:ins w:id="8728" w:author="Широбокова Алёна Сергеевна" w:date="2017-09-15T17:10:00Z"/>
                <w:rFonts w:cs="Arial"/>
                <w:sz w:val="16"/>
                <w:szCs w:val="16"/>
              </w:rPr>
            </w:pPr>
            <w:ins w:id="8729" w:author="Широбокова Алёна Сергеевна" w:date="2017-09-15T17:10:00Z">
              <w:r w:rsidRPr="006F1C7D">
                <w:rPr>
                  <w:rFonts w:cs="Arial"/>
                  <w:sz w:val="16"/>
                  <w:szCs w:val="16"/>
                </w:rPr>
                <w:t xml:space="preserve">Итоговые обороты по дебиту.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r w:rsidR="00A62498" w:rsidRPr="006F1C7D" w14:paraId="714E0111" w14:textId="77777777" w:rsidTr="00B6442B">
        <w:trPr>
          <w:cantSplit/>
          <w:ins w:id="8730" w:author="Широбокова Алёна Сергеевна" w:date="2017-09-15T17:10:00Z"/>
        </w:trPr>
        <w:tc>
          <w:tcPr>
            <w:tcW w:w="428" w:type="pct"/>
            <w:vAlign w:val="center"/>
          </w:tcPr>
          <w:p w14:paraId="324A017E" w14:textId="77777777" w:rsidR="00A62498" w:rsidRPr="00A16F80" w:rsidRDefault="00A62498" w:rsidP="00EE3682">
            <w:pPr>
              <w:pStyle w:val="afa"/>
              <w:numPr>
                <w:ilvl w:val="0"/>
                <w:numId w:val="79"/>
              </w:numPr>
              <w:spacing w:before="20" w:after="20"/>
              <w:rPr>
                <w:ins w:id="8731" w:author="Широбокова Алёна Сергеевна" w:date="2017-09-15T17:10:00Z"/>
                <w:rStyle w:val="af9"/>
                <w:sz w:val="18"/>
              </w:rPr>
            </w:pPr>
          </w:p>
        </w:tc>
        <w:tc>
          <w:tcPr>
            <w:tcW w:w="1329" w:type="pct"/>
            <w:vAlign w:val="center"/>
          </w:tcPr>
          <w:p w14:paraId="5C2802BB" w14:textId="77777777" w:rsidR="00A62498" w:rsidRPr="006F1C7D" w:rsidRDefault="00A62498" w:rsidP="00B6442B">
            <w:pPr>
              <w:ind w:left="0" w:firstLine="0"/>
              <w:rPr>
                <w:ins w:id="8732" w:author="Широбокова Алёна Сергеевна" w:date="2017-09-15T17:10:00Z"/>
                <w:rFonts w:cs="Arial"/>
                <w:b/>
                <w:sz w:val="16"/>
                <w:szCs w:val="16"/>
              </w:rPr>
            </w:pPr>
            <w:ins w:id="8733" w:author="Широбокова Алёна Сергеевна" w:date="2017-09-15T17:10:00Z">
              <w:r>
                <w:rPr>
                  <w:rFonts w:cs="Arial"/>
                  <w:b/>
                  <w:sz w:val="16"/>
                  <w:szCs w:val="16"/>
                </w:rPr>
                <w:t xml:space="preserve">Итоговые обороты по </w:t>
              </w:r>
              <w:r w:rsidRPr="006F1C7D">
                <w:rPr>
                  <w:rFonts w:cs="Arial"/>
                  <w:b/>
                  <w:sz w:val="16"/>
                  <w:szCs w:val="16"/>
                </w:rPr>
                <w:t>кредиту</w:t>
              </w:r>
            </w:ins>
          </w:p>
        </w:tc>
        <w:tc>
          <w:tcPr>
            <w:tcW w:w="3243" w:type="pct"/>
            <w:vAlign w:val="center"/>
          </w:tcPr>
          <w:p w14:paraId="05FDB679" w14:textId="77777777" w:rsidR="00A62498" w:rsidRPr="006F1C7D" w:rsidRDefault="00A62498" w:rsidP="00B6442B">
            <w:pPr>
              <w:ind w:left="0" w:firstLine="0"/>
              <w:rPr>
                <w:ins w:id="8734" w:author="Широбокова Алёна Сергеевна" w:date="2017-09-15T17:10:00Z"/>
                <w:rFonts w:cs="Arial"/>
                <w:sz w:val="16"/>
                <w:szCs w:val="16"/>
              </w:rPr>
            </w:pPr>
            <w:ins w:id="8735" w:author="Широбокова Алёна Сергеевна" w:date="2017-09-15T17:10:00Z">
              <w:r w:rsidRPr="006F1C7D">
                <w:rPr>
                  <w:rFonts w:cs="Arial"/>
                  <w:sz w:val="16"/>
                  <w:szCs w:val="16"/>
                </w:rPr>
                <w:t xml:space="preserve">Итоговые обороты по кредиту.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r w:rsidR="00A62498" w:rsidRPr="006F1C7D" w14:paraId="41A2D27A" w14:textId="77777777" w:rsidTr="00B6442B">
        <w:trPr>
          <w:cantSplit/>
          <w:ins w:id="8736" w:author="Широбокова Алёна Сергеевна" w:date="2017-09-15T17:10:00Z"/>
        </w:trPr>
        <w:tc>
          <w:tcPr>
            <w:tcW w:w="428" w:type="pct"/>
            <w:vAlign w:val="center"/>
          </w:tcPr>
          <w:p w14:paraId="588BE375" w14:textId="77777777" w:rsidR="00A62498" w:rsidRPr="00A16F80" w:rsidRDefault="00A62498" w:rsidP="00EE3682">
            <w:pPr>
              <w:pStyle w:val="afa"/>
              <w:numPr>
                <w:ilvl w:val="0"/>
                <w:numId w:val="79"/>
              </w:numPr>
              <w:spacing w:before="20" w:after="20"/>
              <w:rPr>
                <w:ins w:id="8737" w:author="Широбокова Алёна Сергеевна" w:date="2017-09-15T17:10:00Z"/>
                <w:rStyle w:val="af9"/>
                <w:sz w:val="18"/>
              </w:rPr>
            </w:pPr>
          </w:p>
        </w:tc>
        <w:tc>
          <w:tcPr>
            <w:tcW w:w="1329" w:type="pct"/>
            <w:vAlign w:val="center"/>
          </w:tcPr>
          <w:p w14:paraId="09A1EA21" w14:textId="77777777" w:rsidR="00A62498" w:rsidRPr="006F1C7D" w:rsidRDefault="00A62498" w:rsidP="00B6442B">
            <w:pPr>
              <w:ind w:left="0" w:firstLine="0"/>
              <w:rPr>
                <w:ins w:id="8738" w:author="Широбокова Алёна Сергеевна" w:date="2017-09-15T17:10:00Z"/>
                <w:rFonts w:cs="Arial"/>
                <w:b/>
                <w:sz w:val="16"/>
                <w:szCs w:val="16"/>
              </w:rPr>
            </w:pPr>
            <w:ins w:id="8739" w:author="Широбокова Алёна Сергеевна" w:date="2017-09-15T17:10:00Z">
              <w:r w:rsidRPr="006F1C7D">
                <w:rPr>
                  <w:rFonts w:cs="Arial"/>
                  <w:b/>
                  <w:sz w:val="16"/>
                  <w:szCs w:val="16"/>
                </w:rPr>
                <w:t>Сумма исходящего остатка</w:t>
              </w:r>
            </w:ins>
          </w:p>
        </w:tc>
        <w:tc>
          <w:tcPr>
            <w:tcW w:w="3243" w:type="pct"/>
            <w:vAlign w:val="center"/>
          </w:tcPr>
          <w:p w14:paraId="239FB9AC" w14:textId="77777777" w:rsidR="00A62498" w:rsidRPr="006F1C7D" w:rsidRDefault="00A62498" w:rsidP="00B6442B">
            <w:pPr>
              <w:ind w:left="0" w:firstLine="0"/>
              <w:rPr>
                <w:ins w:id="8740" w:author="Широбокова Алёна Сергеевна" w:date="2017-09-15T17:10:00Z"/>
                <w:rFonts w:cs="Arial"/>
                <w:sz w:val="16"/>
                <w:szCs w:val="16"/>
              </w:rPr>
            </w:pPr>
            <w:ins w:id="8741" w:author="Широбокова Алёна Сергеевна" w:date="2017-09-15T17:10:00Z">
              <w:r w:rsidRPr="006F1C7D">
                <w:rPr>
                  <w:rFonts w:cs="Arial"/>
                  <w:sz w:val="16"/>
                  <w:szCs w:val="16"/>
                </w:rPr>
                <w:t xml:space="preserve">Сумма исходящего остатка на конец периода. Разделитель разрядов – пробел. Дробная часть – 2 символа. </w:t>
              </w:r>
              <w:r>
                <w:rPr>
                  <w:rFonts w:cs="Arial"/>
                  <w:sz w:val="16"/>
                  <w:szCs w:val="16"/>
                </w:rPr>
                <w:t>Разделитель целой и дробной части – разделитель настроенный в ОС.</w:t>
              </w:r>
            </w:ins>
          </w:p>
        </w:tc>
      </w:tr>
    </w:tbl>
    <w:p w14:paraId="1E7167BE" w14:textId="77777777" w:rsidR="00A62498" w:rsidRPr="006F1C7D" w:rsidRDefault="00A62498" w:rsidP="00A62498">
      <w:pPr>
        <w:rPr>
          <w:ins w:id="8742" w:author="Широбокова Алёна Сергеевна" w:date="2017-09-15T17:10:00Z"/>
        </w:rPr>
      </w:pPr>
    </w:p>
    <w:p w14:paraId="7FA59A31" w14:textId="77777777" w:rsidR="00A62498" w:rsidRPr="006F1C7D" w:rsidRDefault="00A62498" w:rsidP="00A62498">
      <w:pPr>
        <w:rPr>
          <w:ins w:id="8743" w:author="Широбокова Алёна Сергеевна" w:date="2017-09-15T17:10:00Z"/>
        </w:rPr>
      </w:pPr>
    </w:p>
    <w:p w14:paraId="0F195685" w14:textId="77777777" w:rsidR="00A62498" w:rsidRDefault="00A62498" w:rsidP="00A62498">
      <w:pPr>
        <w:pStyle w:val="af6"/>
        <w:rPr>
          <w:ins w:id="8744" w:author="Широбокова Алёна Сергеевна" w:date="2017-09-15T17:10:00Z"/>
        </w:rPr>
      </w:pPr>
      <w:bookmarkStart w:id="8745" w:name="_Ref420337175"/>
      <w:ins w:id="8746" w:author="Широбокова Алёна Сергеевна" w:date="2017-09-15T17:10:00Z">
        <w:r>
          <w:t xml:space="preserve">Таблица </w:t>
        </w:r>
        <w:r>
          <w:fldChar w:fldCharType="begin"/>
        </w:r>
        <w:r>
          <w:instrText xml:space="preserve"> SEQ Таблица \* ARABIC </w:instrText>
        </w:r>
        <w:r>
          <w:fldChar w:fldCharType="separate"/>
        </w:r>
      </w:ins>
      <w:ins w:id="8747" w:author="Феданкова Любовь Анатольевна" w:date="2019-10-09T12:38:00Z">
        <w:r w:rsidR="00031B2C">
          <w:rPr>
            <w:noProof/>
          </w:rPr>
          <w:t>73</w:t>
        </w:r>
      </w:ins>
      <w:ins w:id="8748" w:author="Воронов Алексей Алексеевич" w:date="2018-01-30T12:27:00Z">
        <w:del w:id="8749" w:author="Феданкова Любовь Анатольевна" w:date="2019-10-09T12:38:00Z">
          <w:r w:rsidR="00DB3D2B" w:rsidDel="00031B2C">
            <w:rPr>
              <w:noProof/>
            </w:rPr>
            <w:delText>70</w:delText>
          </w:r>
        </w:del>
      </w:ins>
      <w:ins w:id="8750" w:author="Широбокова Алёна Сергеевна" w:date="2017-09-15T17:10:00Z">
        <w:del w:id="8751" w:author="Феданкова Любовь Анатольевна" w:date="2019-10-09T12:38:00Z">
          <w:r w:rsidDel="00031B2C">
            <w:rPr>
              <w:noProof/>
            </w:rPr>
            <w:delText>45</w:delText>
          </w:r>
        </w:del>
        <w:r>
          <w:fldChar w:fldCharType="end"/>
        </w:r>
        <w:bookmarkEnd w:id="8745"/>
        <w:r>
          <w:t>. Правила заполнения полей валютной выписки в формате ДБО3</w:t>
        </w:r>
      </w:ins>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64"/>
        <w:gridCol w:w="3176"/>
        <w:gridCol w:w="6199"/>
      </w:tblGrid>
      <w:tr w:rsidR="00A62498" w:rsidRPr="0069035C" w14:paraId="52E53F8B" w14:textId="77777777" w:rsidTr="00B6442B">
        <w:trPr>
          <w:cantSplit/>
          <w:tblHeader/>
          <w:ins w:id="8752" w:author="Широбокова Алёна Сергеевна" w:date="2017-09-15T17:10:00Z"/>
        </w:trPr>
        <w:tc>
          <w:tcPr>
            <w:tcW w:w="377" w:type="pct"/>
            <w:tcBorders>
              <w:bottom w:val="nil"/>
            </w:tcBorders>
            <w:vAlign w:val="center"/>
          </w:tcPr>
          <w:p w14:paraId="5A18E496" w14:textId="77777777" w:rsidR="00A62498" w:rsidRPr="0069035C" w:rsidRDefault="00A62498" w:rsidP="00B6442B">
            <w:pPr>
              <w:pStyle w:val="af8"/>
              <w:spacing w:before="20" w:after="20"/>
              <w:jc w:val="center"/>
              <w:rPr>
                <w:ins w:id="8753" w:author="Широбокова Алёна Сергеевна" w:date="2017-09-15T17:10:00Z"/>
                <w:rStyle w:val="af9"/>
                <w:b/>
              </w:rPr>
            </w:pPr>
            <w:ins w:id="8754" w:author="Широбокова Алёна Сергеевна" w:date="2017-09-15T17:10:00Z">
              <w:r w:rsidRPr="0069035C">
                <w:t xml:space="preserve">№ </w:t>
              </w:r>
              <w:r>
                <w:t xml:space="preserve">поля в шаблоне </w:t>
              </w:r>
            </w:ins>
          </w:p>
        </w:tc>
        <w:tc>
          <w:tcPr>
            <w:tcW w:w="1566" w:type="pct"/>
            <w:tcBorders>
              <w:bottom w:val="nil"/>
            </w:tcBorders>
            <w:vAlign w:val="center"/>
          </w:tcPr>
          <w:p w14:paraId="08063825" w14:textId="77777777" w:rsidR="00A62498" w:rsidRPr="0069035C" w:rsidRDefault="00A62498" w:rsidP="00B6442B">
            <w:pPr>
              <w:pStyle w:val="af8"/>
              <w:spacing w:before="20" w:after="20"/>
              <w:jc w:val="center"/>
              <w:rPr>
                <w:ins w:id="8755" w:author="Широбокова Алёна Сергеевна" w:date="2017-09-15T17:10:00Z"/>
              </w:rPr>
            </w:pPr>
            <w:ins w:id="8756" w:author="Широбокова Алёна Сергеевна" w:date="2017-09-15T17:10:00Z">
              <w:r>
                <w:t>Наименование поля</w:t>
              </w:r>
            </w:ins>
          </w:p>
        </w:tc>
        <w:tc>
          <w:tcPr>
            <w:tcW w:w="3057" w:type="pct"/>
            <w:tcBorders>
              <w:bottom w:val="nil"/>
            </w:tcBorders>
            <w:vAlign w:val="center"/>
          </w:tcPr>
          <w:p w14:paraId="71A49B43" w14:textId="77777777" w:rsidR="00A62498" w:rsidRPr="0069035C" w:rsidRDefault="00A62498" w:rsidP="00B6442B">
            <w:pPr>
              <w:pStyle w:val="af8"/>
              <w:spacing w:before="20" w:after="20"/>
              <w:jc w:val="center"/>
              <w:rPr>
                <w:ins w:id="8757" w:author="Широбокова Алёна Сергеевна" w:date="2017-09-15T17:10:00Z"/>
              </w:rPr>
            </w:pPr>
            <w:ins w:id="8758" w:author="Широбокова Алёна Сергеевна" w:date="2017-09-15T17:10:00Z">
              <w:r>
                <w:t>Правила заполнения на печатной форме</w:t>
              </w:r>
            </w:ins>
          </w:p>
        </w:tc>
      </w:tr>
      <w:tr w:rsidR="00A62498" w14:paraId="17756924" w14:textId="77777777" w:rsidTr="00B6442B">
        <w:trPr>
          <w:cantSplit/>
          <w:ins w:id="8759" w:author="Широбокова Алёна Сергеевна" w:date="2017-09-15T17:10:00Z"/>
        </w:trPr>
        <w:tc>
          <w:tcPr>
            <w:tcW w:w="377" w:type="pct"/>
            <w:vAlign w:val="center"/>
          </w:tcPr>
          <w:p w14:paraId="3FC3880B" w14:textId="77777777" w:rsidR="00A62498" w:rsidRDefault="00A62498" w:rsidP="00EE3682">
            <w:pPr>
              <w:pStyle w:val="afa"/>
              <w:numPr>
                <w:ilvl w:val="0"/>
                <w:numId w:val="80"/>
              </w:numPr>
              <w:spacing w:before="20" w:after="20"/>
              <w:rPr>
                <w:ins w:id="8760" w:author="Широбокова Алёна Сергеевна" w:date="2017-09-15T17:10:00Z"/>
                <w:rStyle w:val="af9"/>
                <w:b w:val="0"/>
                <w:sz w:val="18"/>
              </w:rPr>
            </w:pPr>
          </w:p>
        </w:tc>
        <w:tc>
          <w:tcPr>
            <w:tcW w:w="1566" w:type="pct"/>
            <w:vAlign w:val="center"/>
          </w:tcPr>
          <w:p w14:paraId="4B46F1F3" w14:textId="77777777" w:rsidR="00A62498" w:rsidRPr="00E02F59" w:rsidRDefault="00A62498" w:rsidP="00B6442B">
            <w:pPr>
              <w:spacing w:before="20" w:after="20"/>
              <w:ind w:left="0" w:firstLine="0"/>
              <w:rPr>
                <w:ins w:id="8761" w:author="Широбокова Алёна Сергеевна" w:date="2017-09-15T17:10:00Z"/>
                <w:rFonts w:cs="Arial"/>
                <w:b/>
                <w:sz w:val="16"/>
                <w:szCs w:val="16"/>
              </w:rPr>
            </w:pPr>
            <w:ins w:id="8762" w:author="Широбокова Алёна Сергеевна" w:date="2017-09-15T17:10:00Z">
              <w:r>
                <w:rPr>
                  <w:rFonts w:cs="Arial"/>
                  <w:b/>
                  <w:sz w:val="16"/>
                  <w:szCs w:val="16"/>
                </w:rPr>
                <w:t>Полное наименование подразделения</w:t>
              </w:r>
            </w:ins>
          </w:p>
        </w:tc>
        <w:tc>
          <w:tcPr>
            <w:tcW w:w="3057" w:type="pct"/>
            <w:vAlign w:val="center"/>
          </w:tcPr>
          <w:p w14:paraId="7BBCDCF4" w14:textId="77777777" w:rsidR="00A62498" w:rsidRDefault="00A62498" w:rsidP="00B6442B">
            <w:pPr>
              <w:spacing w:before="20" w:after="20"/>
              <w:ind w:left="0" w:firstLine="0"/>
              <w:rPr>
                <w:ins w:id="8763" w:author="Широбокова Алёна Сергеевна" w:date="2017-09-15T17:10:00Z"/>
                <w:rFonts w:cs="Arial"/>
                <w:sz w:val="16"/>
                <w:szCs w:val="16"/>
              </w:rPr>
            </w:pPr>
            <w:ins w:id="8764" w:author="Широбокова Алёна Сергеевна" w:date="2017-09-15T17:10:00Z">
              <w:r>
                <w:rPr>
                  <w:rFonts w:cs="Arial"/>
                  <w:sz w:val="16"/>
                  <w:szCs w:val="16"/>
                </w:rPr>
                <w:t>Полное наименование подразделения Банка. При наличии указанного параметра  «</w:t>
              </w:r>
              <w:r w:rsidRPr="00EB1314">
                <w:rPr>
                  <w:rFonts w:cs="Arial"/>
                  <w:color w:val="333333"/>
                  <w:sz w:val="16"/>
                  <w:szCs w:val="21"/>
                </w:rPr>
                <w:t>Наименование банка на рус. для печатной формы выписки</w:t>
              </w:r>
              <w:r>
                <w:rPr>
                  <w:rFonts w:cs="Arial"/>
                  <w:color w:val="333333"/>
                  <w:sz w:val="16"/>
                  <w:szCs w:val="21"/>
                </w:rPr>
                <w:t xml:space="preserve">»(или </w:t>
              </w:r>
              <w:r>
                <w:rPr>
                  <w:rFonts w:cs="Arial"/>
                  <w:sz w:val="16"/>
                  <w:szCs w:val="16"/>
                </w:rPr>
                <w:t>«</w:t>
              </w:r>
              <w:r w:rsidRPr="00EB1314">
                <w:rPr>
                  <w:rFonts w:cs="Arial"/>
                  <w:color w:val="333333"/>
                  <w:sz w:val="16"/>
                  <w:szCs w:val="21"/>
                </w:rPr>
                <w:t xml:space="preserve">Наименование банка на </w:t>
              </w:r>
              <w:r>
                <w:rPr>
                  <w:rFonts w:cs="Arial"/>
                  <w:color w:val="333333"/>
                  <w:sz w:val="16"/>
                  <w:szCs w:val="21"/>
                </w:rPr>
                <w:t>анг</w:t>
              </w:r>
              <w:r w:rsidRPr="00EB1314">
                <w:rPr>
                  <w:rFonts w:cs="Arial"/>
                  <w:color w:val="333333"/>
                  <w:sz w:val="16"/>
                  <w:szCs w:val="21"/>
                </w:rPr>
                <w:t>. для печатной формы выписки</w:t>
              </w:r>
              <w:r>
                <w:rPr>
                  <w:rFonts w:cs="Arial"/>
                  <w:color w:val="333333"/>
                  <w:sz w:val="16"/>
                  <w:szCs w:val="21"/>
                </w:rPr>
                <w:t>» при работе в английской версии) для подразделения банка  должно подставляться указанное значение в параметре.</w:t>
              </w:r>
            </w:ins>
          </w:p>
        </w:tc>
      </w:tr>
      <w:tr w:rsidR="00A62498" w:rsidRPr="00833217" w14:paraId="043CE100" w14:textId="77777777" w:rsidTr="00B6442B">
        <w:trPr>
          <w:cantSplit/>
          <w:ins w:id="8765" w:author="Широбокова Алёна Сергеевна" w:date="2017-09-15T17:10:00Z"/>
        </w:trPr>
        <w:tc>
          <w:tcPr>
            <w:tcW w:w="377" w:type="pct"/>
            <w:vAlign w:val="center"/>
          </w:tcPr>
          <w:p w14:paraId="0E4F3E28" w14:textId="77777777" w:rsidR="00A62498" w:rsidRDefault="00A62498" w:rsidP="00EE3682">
            <w:pPr>
              <w:pStyle w:val="afa"/>
              <w:numPr>
                <w:ilvl w:val="0"/>
                <w:numId w:val="80"/>
              </w:numPr>
              <w:spacing w:before="20" w:after="20"/>
              <w:rPr>
                <w:ins w:id="8766" w:author="Широбокова Алёна Сергеевна" w:date="2017-09-15T17:10:00Z"/>
                <w:rStyle w:val="af9"/>
                <w:sz w:val="20"/>
                <w:szCs w:val="24"/>
              </w:rPr>
            </w:pPr>
          </w:p>
        </w:tc>
        <w:tc>
          <w:tcPr>
            <w:tcW w:w="1566" w:type="pct"/>
            <w:vAlign w:val="center"/>
          </w:tcPr>
          <w:p w14:paraId="1110413A" w14:textId="77777777" w:rsidR="00A62498" w:rsidRPr="00833217" w:rsidRDefault="00A62498" w:rsidP="00B6442B">
            <w:pPr>
              <w:ind w:left="0" w:firstLine="0"/>
              <w:rPr>
                <w:ins w:id="8767" w:author="Широбокова Алёна Сергеевна" w:date="2017-09-15T17:10:00Z"/>
                <w:rFonts w:cs="Arial"/>
                <w:b/>
                <w:sz w:val="16"/>
                <w:szCs w:val="16"/>
              </w:rPr>
            </w:pPr>
            <w:ins w:id="8768" w:author="Широбокова Алёна Сергеевна" w:date="2017-09-15T17:10:00Z">
              <w:r>
                <w:rPr>
                  <w:rFonts w:cs="Arial"/>
                  <w:b/>
                  <w:sz w:val="16"/>
                  <w:szCs w:val="16"/>
                </w:rPr>
                <w:t>Тип населенного пункта</w:t>
              </w:r>
            </w:ins>
          </w:p>
        </w:tc>
        <w:tc>
          <w:tcPr>
            <w:tcW w:w="3057" w:type="pct"/>
            <w:vAlign w:val="center"/>
          </w:tcPr>
          <w:p w14:paraId="37A3067E" w14:textId="77777777" w:rsidR="00A62498" w:rsidRPr="00833217" w:rsidRDefault="00A62498" w:rsidP="00B6442B">
            <w:pPr>
              <w:ind w:left="0" w:firstLine="0"/>
              <w:rPr>
                <w:ins w:id="8769" w:author="Широбокова Алёна Сергеевна" w:date="2017-09-15T17:10:00Z"/>
                <w:rFonts w:cs="Arial"/>
                <w:sz w:val="16"/>
                <w:szCs w:val="16"/>
              </w:rPr>
            </w:pPr>
            <w:ins w:id="8770" w:author="Широбокова Алёна Сергеевна" w:date="2017-09-15T17:10:00Z">
              <w:r>
                <w:rPr>
                  <w:rFonts w:cs="Arial"/>
                  <w:sz w:val="16"/>
                  <w:szCs w:val="16"/>
                </w:rPr>
                <w:t>Тип населенного пункта Банка</w:t>
              </w:r>
            </w:ins>
          </w:p>
        </w:tc>
      </w:tr>
      <w:tr w:rsidR="00A62498" w:rsidRPr="00833217" w14:paraId="57EC7383" w14:textId="77777777" w:rsidTr="00B6442B">
        <w:trPr>
          <w:cantSplit/>
          <w:ins w:id="8771" w:author="Широбокова Алёна Сергеевна" w:date="2017-09-15T17:10:00Z"/>
        </w:trPr>
        <w:tc>
          <w:tcPr>
            <w:tcW w:w="377" w:type="pct"/>
            <w:vAlign w:val="center"/>
          </w:tcPr>
          <w:p w14:paraId="2E906C95" w14:textId="77777777" w:rsidR="00A62498" w:rsidRDefault="00A62498" w:rsidP="00EE3682">
            <w:pPr>
              <w:pStyle w:val="afa"/>
              <w:numPr>
                <w:ilvl w:val="0"/>
                <w:numId w:val="80"/>
              </w:numPr>
              <w:spacing w:before="20" w:after="20"/>
              <w:rPr>
                <w:ins w:id="8772" w:author="Широбокова Алёна Сергеевна" w:date="2017-09-15T17:10:00Z"/>
                <w:rStyle w:val="af9"/>
                <w:sz w:val="20"/>
                <w:szCs w:val="24"/>
              </w:rPr>
            </w:pPr>
          </w:p>
        </w:tc>
        <w:tc>
          <w:tcPr>
            <w:tcW w:w="1566" w:type="pct"/>
            <w:vAlign w:val="center"/>
          </w:tcPr>
          <w:p w14:paraId="75A250B7" w14:textId="77777777" w:rsidR="00A62498" w:rsidRPr="00833217" w:rsidRDefault="00A62498" w:rsidP="00B6442B">
            <w:pPr>
              <w:ind w:left="0" w:firstLine="0"/>
              <w:rPr>
                <w:ins w:id="8773" w:author="Широбокова Алёна Сергеевна" w:date="2017-09-15T17:10:00Z"/>
                <w:rFonts w:cs="Arial"/>
                <w:b/>
                <w:sz w:val="16"/>
                <w:szCs w:val="16"/>
              </w:rPr>
            </w:pPr>
            <w:ins w:id="8774" w:author="Широбокова Алёна Сергеевна" w:date="2017-09-15T17:10:00Z">
              <w:r>
                <w:rPr>
                  <w:rFonts w:cs="Arial"/>
                  <w:b/>
                  <w:sz w:val="16"/>
                  <w:szCs w:val="16"/>
                </w:rPr>
                <w:t>Наименование населенного пункта</w:t>
              </w:r>
            </w:ins>
          </w:p>
        </w:tc>
        <w:tc>
          <w:tcPr>
            <w:tcW w:w="3057" w:type="pct"/>
            <w:vAlign w:val="center"/>
          </w:tcPr>
          <w:p w14:paraId="6EFF6C59" w14:textId="77777777" w:rsidR="00A62498" w:rsidRPr="00833217" w:rsidRDefault="00A62498" w:rsidP="00B6442B">
            <w:pPr>
              <w:ind w:left="0" w:firstLine="0"/>
              <w:rPr>
                <w:ins w:id="8775" w:author="Широбокова Алёна Сергеевна" w:date="2017-09-15T17:10:00Z"/>
                <w:rFonts w:cs="Arial"/>
                <w:sz w:val="16"/>
                <w:szCs w:val="16"/>
              </w:rPr>
            </w:pPr>
            <w:ins w:id="8776" w:author="Широбокова Алёна Сергеевна" w:date="2017-09-15T17:10:00Z">
              <w:r>
                <w:rPr>
                  <w:rFonts w:cs="Arial"/>
                  <w:sz w:val="16"/>
                  <w:szCs w:val="16"/>
                </w:rPr>
                <w:t>Наименование населенного пункта Банка</w:t>
              </w:r>
            </w:ins>
          </w:p>
        </w:tc>
      </w:tr>
      <w:tr w:rsidR="00A62498" w:rsidRPr="00833217" w14:paraId="503D14FC" w14:textId="77777777" w:rsidTr="00B6442B">
        <w:trPr>
          <w:cantSplit/>
          <w:ins w:id="8777" w:author="Широбокова Алёна Сергеевна" w:date="2017-09-15T17:10:00Z"/>
        </w:trPr>
        <w:tc>
          <w:tcPr>
            <w:tcW w:w="377" w:type="pct"/>
            <w:vAlign w:val="center"/>
          </w:tcPr>
          <w:p w14:paraId="2518590F" w14:textId="77777777" w:rsidR="00A62498" w:rsidRDefault="00A62498" w:rsidP="00EE3682">
            <w:pPr>
              <w:pStyle w:val="afa"/>
              <w:numPr>
                <w:ilvl w:val="0"/>
                <w:numId w:val="80"/>
              </w:numPr>
              <w:spacing w:before="20" w:after="20"/>
              <w:rPr>
                <w:ins w:id="8778" w:author="Широбокова Алёна Сергеевна" w:date="2017-09-15T17:10:00Z"/>
                <w:rStyle w:val="af9"/>
                <w:sz w:val="20"/>
                <w:szCs w:val="24"/>
              </w:rPr>
            </w:pPr>
          </w:p>
        </w:tc>
        <w:tc>
          <w:tcPr>
            <w:tcW w:w="1566" w:type="pct"/>
            <w:vAlign w:val="center"/>
          </w:tcPr>
          <w:p w14:paraId="321D6094" w14:textId="77777777" w:rsidR="00A62498" w:rsidRDefault="00A62498" w:rsidP="00B6442B">
            <w:pPr>
              <w:ind w:left="0" w:firstLine="0"/>
              <w:rPr>
                <w:ins w:id="8779" w:author="Широбокова Алёна Сергеевна" w:date="2017-09-15T17:10:00Z"/>
                <w:rFonts w:cs="Arial"/>
                <w:b/>
                <w:sz w:val="16"/>
                <w:szCs w:val="16"/>
              </w:rPr>
            </w:pPr>
            <w:ins w:id="8780" w:author="Широбокова Алёна Сергеевна" w:date="2017-09-15T17:10:00Z">
              <w:r>
                <w:rPr>
                  <w:rFonts w:cs="Arial"/>
                  <w:b/>
                  <w:sz w:val="16"/>
                  <w:szCs w:val="16"/>
                </w:rPr>
                <w:t>Дата формирования выписки</w:t>
              </w:r>
            </w:ins>
          </w:p>
        </w:tc>
        <w:tc>
          <w:tcPr>
            <w:tcW w:w="3057" w:type="pct"/>
            <w:vAlign w:val="center"/>
          </w:tcPr>
          <w:p w14:paraId="2C0ED639" w14:textId="77777777" w:rsidR="00A62498" w:rsidRDefault="00A62498" w:rsidP="00B6442B">
            <w:pPr>
              <w:ind w:left="0" w:firstLine="0"/>
              <w:rPr>
                <w:ins w:id="8781" w:author="Широбокова Алёна Сергеевна" w:date="2017-09-15T17:10:00Z"/>
                <w:rFonts w:cs="Arial"/>
                <w:sz w:val="16"/>
                <w:szCs w:val="16"/>
              </w:rPr>
            </w:pPr>
            <w:ins w:id="8782" w:author="Широбокова Алёна Сергеевна" w:date="2017-09-15T17:10:00Z">
              <w:r w:rsidRPr="00C617DC">
                <w:rPr>
                  <w:rFonts w:cs="Arial"/>
                  <w:sz w:val="16"/>
                  <w:szCs w:val="16"/>
                </w:rPr>
                <w:t xml:space="preserve">Дата </w:t>
              </w:r>
              <w:r>
                <w:rPr>
                  <w:rFonts w:cs="Arial"/>
                  <w:sz w:val="16"/>
                  <w:szCs w:val="16"/>
                </w:rPr>
                <w:t xml:space="preserve">формирования </w:t>
              </w:r>
              <w:r w:rsidRPr="00C617DC">
                <w:rPr>
                  <w:rFonts w:cs="Arial"/>
                  <w:sz w:val="16"/>
                  <w:szCs w:val="16"/>
                </w:rPr>
                <w:t>выписки в формате ДД.ММ.ГГГГ</w:t>
              </w:r>
            </w:ins>
          </w:p>
        </w:tc>
      </w:tr>
      <w:tr w:rsidR="00A62498" w:rsidRPr="00833217" w14:paraId="42EB9135" w14:textId="77777777" w:rsidTr="00B6442B">
        <w:trPr>
          <w:cantSplit/>
          <w:ins w:id="8783" w:author="Широбокова Алёна Сергеевна" w:date="2017-09-15T17:10:00Z"/>
        </w:trPr>
        <w:tc>
          <w:tcPr>
            <w:tcW w:w="377" w:type="pct"/>
            <w:vAlign w:val="center"/>
          </w:tcPr>
          <w:p w14:paraId="525ADDF0" w14:textId="77777777" w:rsidR="00A62498" w:rsidRDefault="00A62498" w:rsidP="00EE3682">
            <w:pPr>
              <w:pStyle w:val="afa"/>
              <w:numPr>
                <w:ilvl w:val="0"/>
                <w:numId w:val="80"/>
              </w:numPr>
              <w:spacing w:before="20" w:after="20"/>
              <w:rPr>
                <w:ins w:id="8784" w:author="Широбокова Алёна Сергеевна" w:date="2017-09-15T17:10:00Z"/>
                <w:rStyle w:val="af9"/>
                <w:sz w:val="20"/>
                <w:szCs w:val="24"/>
              </w:rPr>
            </w:pPr>
          </w:p>
        </w:tc>
        <w:tc>
          <w:tcPr>
            <w:tcW w:w="1566" w:type="pct"/>
            <w:vAlign w:val="center"/>
          </w:tcPr>
          <w:p w14:paraId="03012A97" w14:textId="77777777" w:rsidR="00A62498" w:rsidRDefault="00A62498" w:rsidP="00B6442B">
            <w:pPr>
              <w:ind w:left="0" w:firstLine="0"/>
              <w:rPr>
                <w:ins w:id="8785" w:author="Широбокова Алёна Сергеевна" w:date="2017-09-15T17:10:00Z"/>
                <w:rFonts w:cs="Arial"/>
                <w:b/>
                <w:sz w:val="16"/>
                <w:szCs w:val="16"/>
              </w:rPr>
            </w:pPr>
            <w:ins w:id="8786" w:author="Широбокова Алёна Сергеевна" w:date="2017-09-15T17:10:00Z">
              <w:r>
                <w:rPr>
                  <w:rFonts w:cs="Arial"/>
                  <w:b/>
                  <w:sz w:val="16"/>
                  <w:szCs w:val="16"/>
                </w:rPr>
                <w:t>Время формирования выписки</w:t>
              </w:r>
            </w:ins>
          </w:p>
        </w:tc>
        <w:tc>
          <w:tcPr>
            <w:tcW w:w="3057" w:type="pct"/>
            <w:vAlign w:val="center"/>
          </w:tcPr>
          <w:p w14:paraId="5ECB93A2" w14:textId="77777777" w:rsidR="00A62498" w:rsidRPr="00C617DC" w:rsidRDefault="00A62498" w:rsidP="00B6442B">
            <w:pPr>
              <w:ind w:left="0" w:firstLine="0"/>
              <w:rPr>
                <w:ins w:id="8787" w:author="Широбокова Алёна Сергеевна" w:date="2017-09-15T17:10:00Z"/>
                <w:rFonts w:cs="Arial"/>
                <w:sz w:val="16"/>
                <w:szCs w:val="16"/>
              </w:rPr>
            </w:pPr>
            <w:ins w:id="8788" w:author="Широбокова Алёна Сергеевна" w:date="2017-09-15T17:10:00Z">
              <w:r w:rsidRPr="00C617DC">
                <w:rPr>
                  <w:rFonts w:cs="Arial"/>
                  <w:sz w:val="16"/>
                  <w:szCs w:val="16"/>
                </w:rPr>
                <w:t>Время формирования выписки</w:t>
              </w:r>
              <w:r>
                <w:rPr>
                  <w:rFonts w:cs="Arial"/>
                  <w:sz w:val="16"/>
                  <w:szCs w:val="16"/>
                </w:rPr>
                <w:t xml:space="preserve"> в формате ЧЧ:ММ:СС</w:t>
              </w:r>
            </w:ins>
          </w:p>
        </w:tc>
      </w:tr>
      <w:tr w:rsidR="00A62498" w:rsidRPr="00833217" w14:paraId="2B255351" w14:textId="77777777" w:rsidTr="00B6442B">
        <w:trPr>
          <w:cantSplit/>
          <w:ins w:id="8789" w:author="Широбокова Алёна Сергеевна" w:date="2017-09-15T17:10:00Z"/>
        </w:trPr>
        <w:tc>
          <w:tcPr>
            <w:tcW w:w="377" w:type="pct"/>
            <w:vAlign w:val="center"/>
          </w:tcPr>
          <w:p w14:paraId="622E898D" w14:textId="77777777" w:rsidR="00A62498" w:rsidRDefault="00A62498" w:rsidP="00EE3682">
            <w:pPr>
              <w:pStyle w:val="afa"/>
              <w:numPr>
                <w:ilvl w:val="0"/>
                <w:numId w:val="80"/>
              </w:numPr>
              <w:spacing w:before="20" w:after="20"/>
              <w:rPr>
                <w:ins w:id="8790" w:author="Широбокова Алёна Сергеевна" w:date="2017-09-15T17:10:00Z"/>
                <w:rStyle w:val="af9"/>
                <w:sz w:val="20"/>
                <w:szCs w:val="24"/>
              </w:rPr>
            </w:pPr>
          </w:p>
        </w:tc>
        <w:tc>
          <w:tcPr>
            <w:tcW w:w="1566" w:type="pct"/>
            <w:vAlign w:val="center"/>
          </w:tcPr>
          <w:p w14:paraId="2E5FC442" w14:textId="77777777" w:rsidR="00A62498" w:rsidRPr="00833217" w:rsidRDefault="00A62498" w:rsidP="00B6442B">
            <w:pPr>
              <w:ind w:left="0" w:firstLine="0"/>
              <w:rPr>
                <w:ins w:id="8791" w:author="Широбокова Алёна Сергеевна" w:date="2017-09-15T17:10:00Z"/>
                <w:rFonts w:cs="Arial"/>
                <w:b/>
                <w:sz w:val="16"/>
                <w:szCs w:val="16"/>
              </w:rPr>
            </w:pPr>
            <w:ins w:id="8792" w:author="Широбокова Алёна Сергеевна" w:date="2017-09-15T17:10:00Z">
              <w:r>
                <w:rPr>
                  <w:rFonts w:cs="Arial"/>
                  <w:b/>
                  <w:sz w:val="16"/>
                  <w:szCs w:val="16"/>
                </w:rPr>
                <w:t>Начало периода выписки</w:t>
              </w:r>
            </w:ins>
          </w:p>
        </w:tc>
        <w:tc>
          <w:tcPr>
            <w:tcW w:w="3057" w:type="pct"/>
            <w:vAlign w:val="center"/>
          </w:tcPr>
          <w:p w14:paraId="2AF8F03E" w14:textId="77777777" w:rsidR="00A62498" w:rsidRPr="00833217" w:rsidRDefault="00A62498" w:rsidP="00B6442B">
            <w:pPr>
              <w:ind w:left="0" w:firstLine="0"/>
              <w:rPr>
                <w:ins w:id="8793" w:author="Широбокова Алёна Сергеевна" w:date="2017-09-15T17:10:00Z"/>
                <w:rFonts w:cs="Arial"/>
                <w:sz w:val="16"/>
                <w:szCs w:val="16"/>
              </w:rPr>
            </w:pPr>
            <w:ins w:id="8794" w:author="Широбокова Алёна Сергеевна" w:date="2017-09-15T17:10:00Z">
              <w:r>
                <w:rPr>
                  <w:rFonts w:cs="Arial"/>
                  <w:sz w:val="16"/>
                  <w:szCs w:val="16"/>
                </w:rPr>
                <w:t>Дата начала периода выписки в формате ДД.ММ.ГГГГ</w:t>
              </w:r>
            </w:ins>
          </w:p>
        </w:tc>
      </w:tr>
      <w:tr w:rsidR="00A62498" w:rsidRPr="00833217" w14:paraId="7413D29B" w14:textId="77777777" w:rsidTr="00B6442B">
        <w:trPr>
          <w:cantSplit/>
          <w:ins w:id="8795" w:author="Широбокова Алёна Сергеевна" w:date="2017-09-15T17:10:00Z"/>
        </w:trPr>
        <w:tc>
          <w:tcPr>
            <w:tcW w:w="377" w:type="pct"/>
            <w:vAlign w:val="center"/>
          </w:tcPr>
          <w:p w14:paraId="51FA0744" w14:textId="77777777" w:rsidR="00A62498" w:rsidRPr="00610907" w:rsidRDefault="00A62498" w:rsidP="00EE3682">
            <w:pPr>
              <w:pStyle w:val="afa"/>
              <w:numPr>
                <w:ilvl w:val="0"/>
                <w:numId w:val="80"/>
              </w:numPr>
              <w:spacing w:before="20" w:after="20"/>
              <w:rPr>
                <w:ins w:id="8796" w:author="Широбокова Алёна Сергеевна" w:date="2017-09-15T17:10:00Z"/>
                <w:rStyle w:val="af9"/>
                <w:sz w:val="20"/>
                <w:szCs w:val="24"/>
              </w:rPr>
            </w:pPr>
          </w:p>
        </w:tc>
        <w:tc>
          <w:tcPr>
            <w:tcW w:w="1566" w:type="pct"/>
            <w:vAlign w:val="center"/>
          </w:tcPr>
          <w:p w14:paraId="7FF5A86C" w14:textId="77777777" w:rsidR="00A62498" w:rsidRPr="00833217" w:rsidRDefault="00A62498" w:rsidP="00B6442B">
            <w:pPr>
              <w:ind w:left="0" w:firstLine="0"/>
              <w:rPr>
                <w:ins w:id="8797" w:author="Широбокова Алёна Сергеевна" w:date="2017-09-15T17:10:00Z"/>
                <w:rFonts w:cs="Arial"/>
                <w:b/>
                <w:sz w:val="16"/>
                <w:szCs w:val="16"/>
              </w:rPr>
            </w:pPr>
            <w:ins w:id="8798" w:author="Широбокова Алёна Сергеевна" w:date="2017-09-15T17:10:00Z">
              <w:r>
                <w:rPr>
                  <w:rFonts w:cs="Arial"/>
                  <w:b/>
                  <w:sz w:val="16"/>
                  <w:szCs w:val="16"/>
                </w:rPr>
                <w:t>Окончание периода выписки</w:t>
              </w:r>
            </w:ins>
          </w:p>
        </w:tc>
        <w:tc>
          <w:tcPr>
            <w:tcW w:w="3057" w:type="pct"/>
            <w:vAlign w:val="center"/>
          </w:tcPr>
          <w:p w14:paraId="0E4B2695" w14:textId="77777777" w:rsidR="00A62498" w:rsidRPr="00833217" w:rsidRDefault="00A62498" w:rsidP="00B6442B">
            <w:pPr>
              <w:ind w:left="0" w:firstLine="0"/>
              <w:rPr>
                <w:ins w:id="8799" w:author="Широбокова Алёна Сергеевна" w:date="2017-09-15T17:10:00Z"/>
                <w:rFonts w:cs="Arial"/>
                <w:sz w:val="16"/>
                <w:szCs w:val="16"/>
              </w:rPr>
            </w:pPr>
            <w:ins w:id="8800" w:author="Широбокова Алёна Сергеевна" w:date="2017-09-15T17:10:00Z">
              <w:r>
                <w:rPr>
                  <w:rFonts w:cs="Arial"/>
                  <w:sz w:val="16"/>
                  <w:szCs w:val="16"/>
                </w:rPr>
                <w:t>Дата окончания периода выписки в формате ДД.ММ.ГГГГ</w:t>
              </w:r>
            </w:ins>
          </w:p>
        </w:tc>
      </w:tr>
      <w:tr w:rsidR="00A62498" w:rsidRPr="00833217" w14:paraId="3BC23C43" w14:textId="77777777" w:rsidTr="00B6442B">
        <w:trPr>
          <w:cantSplit/>
          <w:ins w:id="8801" w:author="Широбокова Алёна Сергеевна" w:date="2017-09-15T17:10:00Z"/>
        </w:trPr>
        <w:tc>
          <w:tcPr>
            <w:tcW w:w="377" w:type="pct"/>
            <w:vAlign w:val="center"/>
          </w:tcPr>
          <w:p w14:paraId="37837228" w14:textId="77777777" w:rsidR="00A62498" w:rsidRPr="00610907" w:rsidRDefault="00A62498" w:rsidP="00EE3682">
            <w:pPr>
              <w:pStyle w:val="afa"/>
              <w:numPr>
                <w:ilvl w:val="0"/>
                <w:numId w:val="80"/>
              </w:numPr>
              <w:spacing w:before="20" w:after="20"/>
              <w:rPr>
                <w:ins w:id="8802" w:author="Широбокова Алёна Сергеевна" w:date="2017-09-15T17:10:00Z"/>
                <w:rStyle w:val="af9"/>
                <w:sz w:val="20"/>
                <w:szCs w:val="24"/>
              </w:rPr>
            </w:pPr>
          </w:p>
        </w:tc>
        <w:tc>
          <w:tcPr>
            <w:tcW w:w="1566" w:type="pct"/>
            <w:vAlign w:val="center"/>
          </w:tcPr>
          <w:p w14:paraId="48BF2719" w14:textId="77777777" w:rsidR="00A62498" w:rsidRPr="00833217" w:rsidRDefault="00A62498" w:rsidP="00B6442B">
            <w:pPr>
              <w:ind w:left="0" w:firstLine="0"/>
              <w:rPr>
                <w:ins w:id="8803" w:author="Широбокова Алёна Сергеевна" w:date="2017-09-15T17:10:00Z"/>
                <w:rFonts w:cs="Arial"/>
                <w:b/>
                <w:sz w:val="16"/>
                <w:szCs w:val="16"/>
              </w:rPr>
            </w:pPr>
            <w:ins w:id="8804" w:author="Широбокова Алёна Сергеевна" w:date="2017-09-15T17:10:00Z">
              <w:r>
                <w:rPr>
                  <w:rFonts w:cs="Arial"/>
                  <w:b/>
                  <w:sz w:val="16"/>
                  <w:szCs w:val="16"/>
                </w:rPr>
                <w:t>Номер счета</w:t>
              </w:r>
            </w:ins>
          </w:p>
        </w:tc>
        <w:tc>
          <w:tcPr>
            <w:tcW w:w="3057" w:type="pct"/>
            <w:vAlign w:val="center"/>
          </w:tcPr>
          <w:p w14:paraId="684BB742" w14:textId="77777777" w:rsidR="00A62498" w:rsidRPr="00833217" w:rsidRDefault="00A62498" w:rsidP="00B6442B">
            <w:pPr>
              <w:ind w:left="0" w:firstLine="0"/>
              <w:rPr>
                <w:ins w:id="8805" w:author="Широбокова Алёна Сергеевна" w:date="2017-09-15T17:10:00Z"/>
                <w:rFonts w:cs="Arial"/>
                <w:sz w:val="16"/>
                <w:szCs w:val="16"/>
              </w:rPr>
            </w:pPr>
            <w:ins w:id="8806" w:author="Широбокова Алёна Сергеевна" w:date="2017-09-15T17:10:00Z">
              <w:r>
                <w:rPr>
                  <w:rFonts w:cs="Arial"/>
                  <w:sz w:val="16"/>
                  <w:szCs w:val="16"/>
                </w:rPr>
                <w:t>Номер счета, по которому сделана выписка</w:t>
              </w:r>
            </w:ins>
          </w:p>
        </w:tc>
      </w:tr>
      <w:tr w:rsidR="00A62498" w:rsidRPr="00833217" w14:paraId="5A477B73" w14:textId="77777777" w:rsidTr="00B6442B">
        <w:trPr>
          <w:cantSplit/>
          <w:ins w:id="8807" w:author="Широбокова Алёна Сергеевна" w:date="2017-09-15T17:10:00Z"/>
        </w:trPr>
        <w:tc>
          <w:tcPr>
            <w:tcW w:w="377" w:type="pct"/>
            <w:vAlign w:val="center"/>
          </w:tcPr>
          <w:p w14:paraId="258EB5A7" w14:textId="77777777" w:rsidR="00A62498" w:rsidRPr="00CB165E" w:rsidRDefault="00A62498" w:rsidP="00EE3682">
            <w:pPr>
              <w:pStyle w:val="afa"/>
              <w:numPr>
                <w:ilvl w:val="0"/>
                <w:numId w:val="80"/>
              </w:numPr>
              <w:spacing w:before="20" w:after="20"/>
              <w:rPr>
                <w:ins w:id="8808" w:author="Широбокова Алёна Сергеевна" w:date="2017-09-15T17:10:00Z"/>
                <w:rStyle w:val="af9"/>
                <w:sz w:val="20"/>
                <w:szCs w:val="24"/>
              </w:rPr>
            </w:pPr>
          </w:p>
        </w:tc>
        <w:tc>
          <w:tcPr>
            <w:tcW w:w="1566" w:type="pct"/>
            <w:vAlign w:val="center"/>
          </w:tcPr>
          <w:p w14:paraId="6EDB7CF1" w14:textId="77777777" w:rsidR="00A62498" w:rsidRPr="00833217" w:rsidRDefault="00A62498" w:rsidP="00B6442B">
            <w:pPr>
              <w:ind w:left="0" w:firstLine="0"/>
              <w:rPr>
                <w:ins w:id="8809" w:author="Широбокова Алёна Сергеевна" w:date="2017-09-15T17:10:00Z"/>
                <w:rFonts w:cs="Arial"/>
                <w:b/>
                <w:sz w:val="16"/>
                <w:szCs w:val="16"/>
              </w:rPr>
            </w:pPr>
            <w:ins w:id="8810" w:author="Широбокова Алёна Сергеевна" w:date="2017-09-15T17:10:00Z">
              <w:r>
                <w:rPr>
                  <w:rFonts w:cs="Arial"/>
                  <w:b/>
                  <w:sz w:val="16"/>
                  <w:szCs w:val="16"/>
                </w:rPr>
                <w:t>Цифровой код валюты счета</w:t>
              </w:r>
            </w:ins>
          </w:p>
        </w:tc>
        <w:tc>
          <w:tcPr>
            <w:tcW w:w="3057" w:type="pct"/>
            <w:vAlign w:val="center"/>
          </w:tcPr>
          <w:p w14:paraId="75550902" w14:textId="77777777" w:rsidR="00A62498" w:rsidRPr="00833217" w:rsidRDefault="00A62498" w:rsidP="00B6442B">
            <w:pPr>
              <w:ind w:left="0" w:firstLine="0"/>
              <w:rPr>
                <w:ins w:id="8811" w:author="Широбокова Алёна Сергеевна" w:date="2017-09-15T17:10:00Z"/>
                <w:rFonts w:cs="Arial"/>
                <w:sz w:val="16"/>
                <w:szCs w:val="16"/>
              </w:rPr>
            </w:pPr>
            <w:ins w:id="8812" w:author="Широбокова Алёна Сергеевна" w:date="2017-09-15T17:10:00Z">
              <w:r>
                <w:rPr>
                  <w:rFonts w:cs="Arial"/>
                  <w:sz w:val="16"/>
                  <w:szCs w:val="16"/>
                </w:rPr>
                <w:t>Цифровой код валюты счета</w:t>
              </w:r>
            </w:ins>
          </w:p>
        </w:tc>
      </w:tr>
      <w:tr w:rsidR="00A62498" w:rsidRPr="00833217" w14:paraId="64092181" w14:textId="77777777" w:rsidTr="00B6442B">
        <w:trPr>
          <w:cantSplit/>
          <w:ins w:id="8813" w:author="Широбокова Алёна Сергеевна" w:date="2017-09-15T17:10:00Z"/>
        </w:trPr>
        <w:tc>
          <w:tcPr>
            <w:tcW w:w="377" w:type="pct"/>
            <w:vAlign w:val="center"/>
          </w:tcPr>
          <w:p w14:paraId="0357D002" w14:textId="77777777" w:rsidR="00A62498" w:rsidRPr="00CB165E" w:rsidRDefault="00A62498" w:rsidP="00EE3682">
            <w:pPr>
              <w:pStyle w:val="afa"/>
              <w:numPr>
                <w:ilvl w:val="0"/>
                <w:numId w:val="80"/>
              </w:numPr>
              <w:spacing w:before="20" w:after="20"/>
              <w:rPr>
                <w:ins w:id="8814" w:author="Широбокова Алёна Сергеевна" w:date="2017-09-15T17:10:00Z"/>
                <w:rStyle w:val="af9"/>
                <w:sz w:val="20"/>
                <w:szCs w:val="24"/>
              </w:rPr>
            </w:pPr>
          </w:p>
        </w:tc>
        <w:tc>
          <w:tcPr>
            <w:tcW w:w="1566" w:type="pct"/>
            <w:vAlign w:val="center"/>
          </w:tcPr>
          <w:p w14:paraId="5AD39F69" w14:textId="77777777" w:rsidR="00A62498" w:rsidRDefault="00A62498" w:rsidP="00B6442B">
            <w:pPr>
              <w:ind w:left="0" w:firstLine="0"/>
              <w:rPr>
                <w:ins w:id="8815" w:author="Широбокова Алёна Сергеевна" w:date="2017-09-15T17:10:00Z"/>
                <w:rFonts w:cs="Arial"/>
                <w:b/>
                <w:sz w:val="16"/>
                <w:szCs w:val="16"/>
              </w:rPr>
            </w:pPr>
            <w:ins w:id="8816" w:author="Широбокова Алёна Сергеевна" w:date="2017-09-15T17:10:00Z">
              <w:r>
                <w:rPr>
                  <w:rFonts w:cs="Arial"/>
                  <w:b/>
                  <w:sz w:val="16"/>
                  <w:szCs w:val="16"/>
                </w:rPr>
                <w:t>Символьный код валюты счета</w:t>
              </w:r>
            </w:ins>
          </w:p>
        </w:tc>
        <w:tc>
          <w:tcPr>
            <w:tcW w:w="3057" w:type="pct"/>
            <w:vAlign w:val="center"/>
          </w:tcPr>
          <w:p w14:paraId="03977250" w14:textId="77777777" w:rsidR="00A62498" w:rsidRDefault="00A62498" w:rsidP="00B6442B">
            <w:pPr>
              <w:ind w:left="0" w:firstLine="0"/>
              <w:rPr>
                <w:ins w:id="8817" w:author="Широбокова Алёна Сергеевна" w:date="2017-09-15T17:10:00Z"/>
                <w:rFonts w:cs="Arial"/>
                <w:sz w:val="16"/>
                <w:szCs w:val="16"/>
              </w:rPr>
            </w:pPr>
            <w:ins w:id="8818" w:author="Широбокова Алёна Сергеевна" w:date="2017-09-15T17:10:00Z">
              <w:r w:rsidRPr="00C617DC">
                <w:rPr>
                  <w:rFonts w:cs="Arial"/>
                  <w:sz w:val="16"/>
                  <w:szCs w:val="16"/>
                </w:rPr>
                <w:t>Символьный</w:t>
              </w:r>
              <w:r>
                <w:rPr>
                  <w:rFonts w:cs="Arial"/>
                  <w:sz w:val="16"/>
                  <w:szCs w:val="16"/>
                </w:rPr>
                <w:t xml:space="preserve"> </w:t>
              </w:r>
              <w:r>
                <w:rPr>
                  <w:rFonts w:cs="Arial"/>
                  <w:sz w:val="16"/>
                  <w:szCs w:val="16"/>
                  <w:lang w:val="en-US"/>
                </w:rPr>
                <w:t>ISO</w:t>
              </w:r>
              <w:r w:rsidRPr="00C617DC">
                <w:rPr>
                  <w:rFonts w:cs="Arial"/>
                  <w:sz w:val="16"/>
                  <w:szCs w:val="16"/>
                </w:rPr>
                <w:t xml:space="preserve"> код валюты</w:t>
              </w:r>
            </w:ins>
          </w:p>
        </w:tc>
      </w:tr>
      <w:tr w:rsidR="00A62498" w:rsidRPr="00833217" w14:paraId="641EBCAD" w14:textId="77777777" w:rsidTr="00B6442B">
        <w:trPr>
          <w:cantSplit/>
          <w:ins w:id="8819" w:author="Широбокова Алёна Сергеевна" w:date="2017-09-15T17:10:00Z"/>
        </w:trPr>
        <w:tc>
          <w:tcPr>
            <w:tcW w:w="377" w:type="pct"/>
            <w:vAlign w:val="center"/>
          </w:tcPr>
          <w:p w14:paraId="4D5745C7" w14:textId="77777777" w:rsidR="00A62498" w:rsidRPr="00CB165E" w:rsidRDefault="00A62498" w:rsidP="00EE3682">
            <w:pPr>
              <w:pStyle w:val="afa"/>
              <w:numPr>
                <w:ilvl w:val="0"/>
                <w:numId w:val="80"/>
              </w:numPr>
              <w:spacing w:before="20" w:after="20"/>
              <w:rPr>
                <w:ins w:id="8820" w:author="Широбокова Алёна Сергеевна" w:date="2017-09-15T17:10:00Z"/>
                <w:rStyle w:val="af9"/>
                <w:sz w:val="20"/>
                <w:szCs w:val="24"/>
              </w:rPr>
            </w:pPr>
          </w:p>
        </w:tc>
        <w:tc>
          <w:tcPr>
            <w:tcW w:w="1566" w:type="pct"/>
            <w:vAlign w:val="center"/>
          </w:tcPr>
          <w:p w14:paraId="281CBD0F" w14:textId="77777777" w:rsidR="00A62498" w:rsidRPr="00BA2D8F" w:rsidRDefault="00A62498" w:rsidP="00B6442B">
            <w:pPr>
              <w:ind w:left="0" w:firstLine="0"/>
              <w:rPr>
                <w:ins w:id="8821" w:author="Широбокова Алёна Сергеевна" w:date="2017-09-15T17:10:00Z"/>
                <w:rFonts w:cs="Arial"/>
                <w:b/>
                <w:sz w:val="16"/>
                <w:szCs w:val="16"/>
              </w:rPr>
            </w:pPr>
            <w:ins w:id="8822" w:author="Широбокова Алёна Сергеевна" w:date="2017-09-15T17:10:00Z">
              <w:r>
                <w:rPr>
                  <w:rFonts w:cs="Arial"/>
                  <w:b/>
                  <w:sz w:val="16"/>
                  <w:szCs w:val="16"/>
                </w:rPr>
                <w:t>Владелец счета</w:t>
              </w:r>
            </w:ins>
          </w:p>
        </w:tc>
        <w:tc>
          <w:tcPr>
            <w:tcW w:w="3057" w:type="pct"/>
            <w:vAlign w:val="center"/>
          </w:tcPr>
          <w:p w14:paraId="718DB326" w14:textId="77777777" w:rsidR="00A62498" w:rsidRPr="00920017" w:rsidRDefault="00A62498" w:rsidP="00B6442B">
            <w:pPr>
              <w:ind w:left="0" w:firstLine="0"/>
              <w:rPr>
                <w:ins w:id="8823" w:author="Широбокова Алёна Сергеевна" w:date="2017-09-15T17:10:00Z"/>
                <w:rFonts w:cs="Arial"/>
                <w:sz w:val="16"/>
                <w:szCs w:val="16"/>
              </w:rPr>
            </w:pPr>
            <w:ins w:id="8824" w:author="Широбокова Алёна Сергеевна" w:date="2017-09-15T17:10:00Z">
              <w:r>
                <w:rPr>
                  <w:rFonts w:cs="Arial"/>
                  <w:sz w:val="16"/>
                  <w:szCs w:val="16"/>
                </w:rPr>
                <w:t>Организация, для которой счет открыт в подразделении Банка</w:t>
              </w:r>
            </w:ins>
          </w:p>
        </w:tc>
      </w:tr>
      <w:tr w:rsidR="00A62498" w:rsidRPr="00833217" w14:paraId="4FE26069" w14:textId="77777777" w:rsidTr="00B6442B">
        <w:trPr>
          <w:cantSplit/>
          <w:ins w:id="8825" w:author="Широбокова Алёна Сергеевна" w:date="2017-09-15T17:10:00Z"/>
        </w:trPr>
        <w:tc>
          <w:tcPr>
            <w:tcW w:w="377" w:type="pct"/>
            <w:vAlign w:val="center"/>
          </w:tcPr>
          <w:p w14:paraId="0A392D11" w14:textId="77777777" w:rsidR="00A62498" w:rsidRPr="00CB165E" w:rsidRDefault="00A62498" w:rsidP="00EE3682">
            <w:pPr>
              <w:pStyle w:val="afa"/>
              <w:numPr>
                <w:ilvl w:val="0"/>
                <w:numId w:val="80"/>
              </w:numPr>
              <w:spacing w:before="20" w:after="20"/>
              <w:rPr>
                <w:ins w:id="8826" w:author="Широбокова Алёна Сергеевна" w:date="2017-09-15T17:10:00Z"/>
                <w:rStyle w:val="af9"/>
                <w:sz w:val="20"/>
                <w:szCs w:val="24"/>
              </w:rPr>
            </w:pPr>
          </w:p>
        </w:tc>
        <w:tc>
          <w:tcPr>
            <w:tcW w:w="1566" w:type="pct"/>
            <w:vAlign w:val="center"/>
          </w:tcPr>
          <w:p w14:paraId="4E828E16" w14:textId="77777777" w:rsidR="00A62498" w:rsidRPr="00833217" w:rsidRDefault="00A62498" w:rsidP="00B6442B">
            <w:pPr>
              <w:ind w:left="0" w:firstLine="0"/>
              <w:rPr>
                <w:ins w:id="8827" w:author="Широбокова Алёна Сергеевна" w:date="2017-09-15T17:10:00Z"/>
                <w:rFonts w:cs="Arial"/>
                <w:b/>
                <w:sz w:val="16"/>
                <w:szCs w:val="16"/>
              </w:rPr>
            </w:pPr>
            <w:ins w:id="8828" w:author="Широбокова Алёна Сергеевна" w:date="2017-09-15T17:10:00Z">
              <w:r w:rsidRPr="00B40427">
                <w:rPr>
                  <w:rFonts w:cs="Arial"/>
                  <w:b/>
                  <w:sz w:val="16"/>
                  <w:szCs w:val="16"/>
                </w:rPr>
                <w:t>Дата предыдущей операции по счету</w:t>
              </w:r>
            </w:ins>
          </w:p>
        </w:tc>
        <w:tc>
          <w:tcPr>
            <w:tcW w:w="3057" w:type="pct"/>
            <w:vAlign w:val="center"/>
          </w:tcPr>
          <w:p w14:paraId="0191C294" w14:textId="77777777" w:rsidR="00A62498" w:rsidRPr="00833217" w:rsidRDefault="00A62498" w:rsidP="00B6442B">
            <w:pPr>
              <w:ind w:left="0" w:firstLine="0"/>
              <w:rPr>
                <w:ins w:id="8829" w:author="Широбокова Алёна Сергеевна" w:date="2017-09-15T17:10:00Z"/>
                <w:rFonts w:cs="Arial"/>
                <w:sz w:val="16"/>
                <w:szCs w:val="16"/>
              </w:rPr>
            </w:pPr>
            <w:ins w:id="8830" w:author="Широбокова Алёна Сергеевна" w:date="2017-09-15T17:10:00Z">
              <w:r>
                <w:rPr>
                  <w:rFonts w:cs="Arial"/>
                  <w:sz w:val="16"/>
                  <w:szCs w:val="16"/>
                </w:rPr>
                <w:t>Дата предыдущей операции. Если отсутствует, заполняем значением «не определена».</w:t>
              </w:r>
            </w:ins>
          </w:p>
        </w:tc>
      </w:tr>
      <w:tr w:rsidR="00A62498" w:rsidRPr="00833217" w14:paraId="7306140B" w14:textId="77777777" w:rsidTr="00B6442B">
        <w:trPr>
          <w:cantSplit/>
          <w:ins w:id="8831" w:author="Широбокова Алёна Сергеевна" w:date="2017-09-15T17:10:00Z"/>
        </w:trPr>
        <w:tc>
          <w:tcPr>
            <w:tcW w:w="377" w:type="pct"/>
            <w:vAlign w:val="center"/>
          </w:tcPr>
          <w:p w14:paraId="3A998246" w14:textId="77777777" w:rsidR="00A62498" w:rsidRPr="00CB165E" w:rsidRDefault="00A62498" w:rsidP="00EE3682">
            <w:pPr>
              <w:pStyle w:val="afa"/>
              <w:numPr>
                <w:ilvl w:val="0"/>
                <w:numId w:val="80"/>
              </w:numPr>
              <w:spacing w:before="20" w:after="20"/>
              <w:rPr>
                <w:ins w:id="8832" w:author="Широбокова Алёна Сергеевна" w:date="2017-09-15T17:10:00Z"/>
                <w:rStyle w:val="af9"/>
                <w:sz w:val="20"/>
                <w:szCs w:val="24"/>
              </w:rPr>
            </w:pPr>
          </w:p>
        </w:tc>
        <w:tc>
          <w:tcPr>
            <w:tcW w:w="1566" w:type="pct"/>
            <w:vAlign w:val="center"/>
          </w:tcPr>
          <w:p w14:paraId="2E278C7A" w14:textId="77777777" w:rsidR="00A62498" w:rsidRPr="00B40427" w:rsidRDefault="00A62498" w:rsidP="00B6442B">
            <w:pPr>
              <w:ind w:left="0" w:firstLine="0"/>
              <w:rPr>
                <w:ins w:id="8833" w:author="Широбокова Алёна Сергеевна" w:date="2017-09-15T17:10:00Z"/>
                <w:rFonts w:cs="Arial"/>
                <w:b/>
                <w:sz w:val="16"/>
                <w:szCs w:val="16"/>
              </w:rPr>
            </w:pPr>
            <w:ins w:id="8834" w:author="Широбокова Алёна Сергеевна" w:date="2017-09-15T17:10:00Z">
              <w:r>
                <w:rPr>
                  <w:rFonts w:cs="Arial"/>
                  <w:b/>
                  <w:sz w:val="16"/>
                  <w:szCs w:val="16"/>
                </w:rPr>
                <w:t>Курс ЦБ</w:t>
              </w:r>
            </w:ins>
          </w:p>
        </w:tc>
        <w:tc>
          <w:tcPr>
            <w:tcW w:w="3057" w:type="pct"/>
            <w:vAlign w:val="center"/>
          </w:tcPr>
          <w:p w14:paraId="3E44DE04" w14:textId="317E42CB" w:rsidR="00A62498" w:rsidRDefault="00A62498" w:rsidP="001932B8">
            <w:pPr>
              <w:ind w:left="0" w:firstLine="0"/>
              <w:rPr>
                <w:ins w:id="8835" w:author="Широбокова Алёна Сергеевна" w:date="2017-09-15T17:10:00Z"/>
                <w:rFonts w:cs="Arial"/>
                <w:sz w:val="16"/>
                <w:szCs w:val="16"/>
              </w:rPr>
            </w:pPr>
            <w:ins w:id="8836" w:author="Широбокова Алёна Сергеевна" w:date="2017-09-15T17:10:00Z">
              <w:r>
                <w:rPr>
                  <w:rFonts w:cs="Arial"/>
                  <w:sz w:val="16"/>
                  <w:szCs w:val="16"/>
                </w:rPr>
                <w:t xml:space="preserve">Курс ЦБ для данной валюты.  </w:t>
              </w:r>
              <w:r w:rsidRPr="009C56BA">
                <w:rPr>
                  <w:rFonts w:cs="Arial"/>
                  <w:sz w:val="16"/>
                  <w:szCs w:val="16"/>
                </w:rPr>
                <w:t xml:space="preserve">Разделитель разрядов – пробел. Дробная часть – </w:t>
              </w:r>
              <w:r>
                <w:rPr>
                  <w:rFonts w:cs="Arial"/>
                  <w:sz w:val="16"/>
                  <w:szCs w:val="16"/>
                </w:rPr>
                <w:t>4</w:t>
              </w:r>
              <w:r w:rsidRPr="009C56BA">
                <w:rPr>
                  <w:rFonts w:cs="Arial"/>
                  <w:sz w:val="16"/>
                  <w:szCs w:val="16"/>
                </w:rPr>
                <w:t xml:space="preserve"> символа. </w:t>
              </w:r>
              <w:r>
                <w:rPr>
                  <w:rFonts w:cs="Arial"/>
                  <w:sz w:val="16"/>
                  <w:szCs w:val="16"/>
                </w:rPr>
                <w:t xml:space="preserve">Разделитель целой и дробной части – разделитель настроенный в ОС. Курс заполняется </w:t>
              </w:r>
            </w:ins>
            <w:r w:rsidR="001932B8">
              <w:rPr>
                <w:rFonts w:cs="Arial"/>
                <w:sz w:val="16"/>
                <w:szCs w:val="16"/>
              </w:rPr>
              <w:t xml:space="preserve">значением  атрибутов </w:t>
            </w:r>
            <w:r w:rsidR="001932B8" w:rsidRPr="001932B8">
              <w:rPr>
                <w:rFonts w:cs="Arial"/>
                <w:sz w:val="16"/>
                <w:szCs w:val="16"/>
              </w:rPr>
              <w:t>RATEIN или RATEOUT</w:t>
            </w:r>
            <w:r w:rsidR="001932B8">
              <w:rPr>
                <w:rFonts w:cs="Arial"/>
                <w:sz w:val="16"/>
                <w:szCs w:val="16"/>
              </w:rPr>
              <w:t xml:space="preserve">. </w:t>
            </w:r>
          </w:p>
        </w:tc>
      </w:tr>
      <w:tr w:rsidR="00A62498" w:rsidRPr="00833217" w14:paraId="03613E1A" w14:textId="77777777" w:rsidTr="00B6442B">
        <w:trPr>
          <w:cantSplit/>
          <w:ins w:id="8837" w:author="Широбокова Алёна Сергеевна" w:date="2017-09-15T17:10:00Z"/>
        </w:trPr>
        <w:tc>
          <w:tcPr>
            <w:tcW w:w="377" w:type="pct"/>
            <w:vAlign w:val="center"/>
          </w:tcPr>
          <w:p w14:paraId="4B3BECF8" w14:textId="77777777" w:rsidR="00A62498" w:rsidRPr="00CB165E" w:rsidRDefault="00A62498" w:rsidP="00EE3682">
            <w:pPr>
              <w:pStyle w:val="afa"/>
              <w:numPr>
                <w:ilvl w:val="0"/>
                <w:numId w:val="80"/>
              </w:numPr>
              <w:spacing w:before="20" w:after="20"/>
              <w:rPr>
                <w:ins w:id="8838" w:author="Широбокова Алёна Сергеевна" w:date="2017-09-15T17:10:00Z"/>
                <w:rStyle w:val="af9"/>
                <w:sz w:val="20"/>
                <w:szCs w:val="24"/>
              </w:rPr>
            </w:pPr>
          </w:p>
        </w:tc>
        <w:tc>
          <w:tcPr>
            <w:tcW w:w="1566" w:type="pct"/>
            <w:vAlign w:val="center"/>
          </w:tcPr>
          <w:p w14:paraId="54FED36A" w14:textId="77777777" w:rsidR="00A62498" w:rsidRDefault="00A62498" w:rsidP="00B6442B">
            <w:pPr>
              <w:ind w:left="0" w:firstLine="0"/>
              <w:rPr>
                <w:ins w:id="8839" w:author="Широбокова Алёна Сергеевна" w:date="2017-09-15T17:10:00Z"/>
                <w:rFonts w:cs="Arial"/>
                <w:b/>
                <w:sz w:val="16"/>
                <w:szCs w:val="16"/>
              </w:rPr>
            </w:pPr>
            <w:ins w:id="8840" w:author="Широбокова Алёна Сергеевна" w:date="2017-09-15T17:10:00Z">
              <w:r>
                <w:rPr>
                  <w:rFonts w:cs="Arial"/>
                  <w:b/>
                  <w:sz w:val="16"/>
                  <w:szCs w:val="16"/>
                </w:rPr>
                <w:t>Дата получения курса ЦБ</w:t>
              </w:r>
            </w:ins>
          </w:p>
        </w:tc>
        <w:tc>
          <w:tcPr>
            <w:tcW w:w="3057" w:type="pct"/>
            <w:vAlign w:val="center"/>
          </w:tcPr>
          <w:p w14:paraId="4F0163DF" w14:textId="77777777" w:rsidR="00A62498" w:rsidRDefault="00A62498" w:rsidP="00B6442B">
            <w:pPr>
              <w:ind w:left="0" w:firstLine="0"/>
              <w:rPr>
                <w:ins w:id="8841" w:author="Широбокова Алёна Сергеевна" w:date="2017-09-15T17:10:00Z"/>
                <w:rFonts w:cs="Arial"/>
                <w:sz w:val="16"/>
                <w:szCs w:val="16"/>
              </w:rPr>
            </w:pPr>
            <w:ins w:id="8842" w:author="Широбокова Алёна Сергеевна" w:date="2017-09-15T17:10:00Z">
              <w:r>
                <w:rPr>
                  <w:rFonts w:cs="Arial"/>
                  <w:sz w:val="16"/>
                  <w:szCs w:val="16"/>
                </w:rPr>
                <w:t xml:space="preserve">Дата выписки на которую указан курс валюты в формате ДД.ММ.ГГГГ. </w:t>
              </w:r>
            </w:ins>
          </w:p>
        </w:tc>
      </w:tr>
      <w:tr w:rsidR="00A62498" w:rsidRPr="00833217" w14:paraId="20E41EBF" w14:textId="77777777" w:rsidTr="00B6442B">
        <w:trPr>
          <w:cantSplit/>
          <w:ins w:id="8843" w:author="Широбокова Алёна Сергеевна" w:date="2017-09-15T17:10:00Z"/>
        </w:trPr>
        <w:tc>
          <w:tcPr>
            <w:tcW w:w="377" w:type="pct"/>
            <w:vAlign w:val="center"/>
          </w:tcPr>
          <w:p w14:paraId="449827FD" w14:textId="77777777" w:rsidR="00A62498" w:rsidRPr="00CB165E" w:rsidRDefault="00A62498" w:rsidP="00EE3682">
            <w:pPr>
              <w:pStyle w:val="afa"/>
              <w:numPr>
                <w:ilvl w:val="0"/>
                <w:numId w:val="80"/>
              </w:numPr>
              <w:spacing w:before="20" w:after="20"/>
              <w:rPr>
                <w:ins w:id="8844" w:author="Широбокова Алёна Сергеевна" w:date="2017-09-15T17:10:00Z"/>
                <w:rStyle w:val="af9"/>
                <w:sz w:val="20"/>
                <w:szCs w:val="24"/>
              </w:rPr>
            </w:pPr>
          </w:p>
        </w:tc>
        <w:tc>
          <w:tcPr>
            <w:tcW w:w="1566" w:type="pct"/>
            <w:vAlign w:val="center"/>
          </w:tcPr>
          <w:p w14:paraId="1C42E5C3" w14:textId="77777777" w:rsidR="00A62498" w:rsidRPr="00833217" w:rsidRDefault="00A62498" w:rsidP="00B6442B">
            <w:pPr>
              <w:ind w:left="0" w:firstLine="0"/>
              <w:rPr>
                <w:ins w:id="8845" w:author="Широбокова Алёна Сергеевна" w:date="2017-09-15T17:10:00Z"/>
                <w:rFonts w:cs="Arial"/>
                <w:b/>
                <w:sz w:val="16"/>
                <w:szCs w:val="16"/>
              </w:rPr>
            </w:pPr>
            <w:ins w:id="8846" w:author="Широбокова Алёна Сергеевна" w:date="2017-09-15T17:10:00Z">
              <w:r>
                <w:rPr>
                  <w:rFonts w:cs="Arial"/>
                  <w:b/>
                  <w:sz w:val="16"/>
                  <w:szCs w:val="16"/>
                </w:rPr>
                <w:t>Сумма входящего остатка в валюте счета</w:t>
              </w:r>
            </w:ins>
          </w:p>
        </w:tc>
        <w:tc>
          <w:tcPr>
            <w:tcW w:w="3057" w:type="pct"/>
            <w:vAlign w:val="center"/>
          </w:tcPr>
          <w:p w14:paraId="4D751CF1" w14:textId="77777777" w:rsidR="00A62498" w:rsidRPr="00833217" w:rsidRDefault="00A62498" w:rsidP="00B6442B">
            <w:pPr>
              <w:ind w:left="0" w:firstLine="0"/>
              <w:rPr>
                <w:ins w:id="8847" w:author="Широбокова Алёна Сергеевна" w:date="2017-09-15T17:10:00Z"/>
                <w:rFonts w:cs="Arial"/>
                <w:sz w:val="16"/>
                <w:szCs w:val="16"/>
              </w:rPr>
            </w:pPr>
            <w:ins w:id="8848" w:author="Широбокова Алёна Сергеевна" w:date="2017-09-15T17:10:00Z">
              <w:r>
                <w:rPr>
                  <w:rFonts w:cs="Arial"/>
                  <w:sz w:val="16"/>
                  <w:szCs w:val="16"/>
                </w:rPr>
                <w:t>Сумма входящего остатка на начало периода.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285E4676" w14:textId="77777777" w:rsidTr="00B6442B">
        <w:trPr>
          <w:cantSplit/>
          <w:ins w:id="8849" w:author="Широбокова Алёна Сергеевна" w:date="2017-09-15T17:10:00Z"/>
        </w:trPr>
        <w:tc>
          <w:tcPr>
            <w:tcW w:w="377" w:type="pct"/>
            <w:vAlign w:val="center"/>
          </w:tcPr>
          <w:p w14:paraId="6A7C4D04" w14:textId="77777777" w:rsidR="00A62498" w:rsidRPr="00A45758" w:rsidRDefault="00A62498" w:rsidP="00EE3682">
            <w:pPr>
              <w:pStyle w:val="afa"/>
              <w:numPr>
                <w:ilvl w:val="0"/>
                <w:numId w:val="80"/>
              </w:numPr>
              <w:spacing w:before="20" w:after="20"/>
              <w:rPr>
                <w:ins w:id="8850" w:author="Широбокова Алёна Сергеевна" w:date="2017-09-15T17:10:00Z"/>
                <w:rStyle w:val="af9"/>
                <w:sz w:val="20"/>
                <w:szCs w:val="24"/>
              </w:rPr>
            </w:pPr>
          </w:p>
        </w:tc>
        <w:tc>
          <w:tcPr>
            <w:tcW w:w="1566" w:type="pct"/>
            <w:vAlign w:val="center"/>
          </w:tcPr>
          <w:p w14:paraId="3DA3852B" w14:textId="77777777" w:rsidR="00A62498" w:rsidRPr="00833217" w:rsidRDefault="00A62498" w:rsidP="00B6442B">
            <w:pPr>
              <w:ind w:left="0" w:firstLine="0"/>
              <w:rPr>
                <w:ins w:id="8851" w:author="Широбокова Алёна Сергеевна" w:date="2017-09-15T17:10:00Z"/>
                <w:rFonts w:cs="Arial"/>
                <w:b/>
                <w:sz w:val="16"/>
                <w:szCs w:val="16"/>
              </w:rPr>
            </w:pPr>
            <w:ins w:id="8852" w:author="Широбокова Алёна Сергеевна" w:date="2017-09-15T17:10:00Z">
              <w:r>
                <w:rPr>
                  <w:rFonts w:cs="Arial"/>
                  <w:b/>
                  <w:sz w:val="16"/>
                  <w:szCs w:val="16"/>
                </w:rPr>
                <w:t>Сумма входящего остатка в</w:t>
              </w:r>
              <w:r w:rsidRPr="009C56BA">
                <w:rPr>
                  <w:rFonts w:cs="Arial"/>
                  <w:b/>
                  <w:sz w:val="16"/>
                  <w:szCs w:val="16"/>
                </w:rPr>
                <w:t xml:space="preserve"> нац. эквиваленте</w:t>
              </w:r>
            </w:ins>
          </w:p>
        </w:tc>
        <w:tc>
          <w:tcPr>
            <w:tcW w:w="3057" w:type="pct"/>
            <w:vAlign w:val="center"/>
          </w:tcPr>
          <w:p w14:paraId="45389FFB" w14:textId="77777777" w:rsidR="00A62498" w:rsidRPr="00833217" w:rsidRDefault="00A62498" w:rsidP="00B6442B">
            <w:pPr>
              <w:ind w:left="0" w:firstLine="0"/>
              <w:rPr>
                <w:ins w:id="8853" w:author="Широбокова Алёна Сергеевна" w:date="2017-09-15T17:10:00Z"/>
                <w:rFonts w:cs="Arial"/>
                <w:sz w:val="16"/>
                <w:szCs w:val="16"/>
              </w:rPr>
            </w:pPr>
            <w:ins w:id="8854" w:author="Широбокова Алёна Сергеевна" w:date="2017-09-15T17:10:00Z">
              <w:r>
                <w:rPr>
                  <w:rFonts w:cs="Arial"/>
                  <w:sz w:val="16"/>
                  <w:szCs w:val="16"/>
                </w:rPr>
                <w:t>Сумма входящего остатка в нац.эквиваленте на начало периода.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1EA5BEDB" w14:textId="77777777" w:rsidTr="00B6442B">
        <w:trPr>
          <w:cantSplit/>
          <w:ins w:id="8855" w:author="Широбокова Алёна Сергеевна" w:date="2017-09-15T17:10:00Z"/>
        </w:trPr>
        <w:tc>
          <w:tcPr>
            <w:tcW w:w="377" w:type="pct"/>
            <w:vAlign w:val="center"/>
          </w:tcPr>
          <w:p w14:paraId="43C1F462" w14:textId="77777777" w:rsidR="00A62498" w:rsidRPr="00E30768" w:rsidRDefault="00A62498" w:rsidP="00EE3682">
            <w:pPr>
              <w:pStyle w:val="afa"/>
              <w:numPr>
                <w:ilvl w:val="0"/>
                <w:numId w:val="80"/>
              </w:numPr>
              <w:spacing w:before="20" w:after="20"/>
              <w:rPr>
                <w:ins w:id="8856" w:author="Широбокова Алёна Сергеевна" w:date="2017-09-15T17:10:00Z"/>
                <w:rStyle w:val="af9"/>
                <w:sz w:val="20"/>
                <w:szCs w:val="24"/>
              </w:rPr>
            </w:pPr>
          </w:p>
        </w:tc>
        <w:tc>
          <w:tcPr>
            <w:tcW w:w="1566" w:type="pct"/>
            <w:vAlign w:val="center"/>
          </w:tcPr>
          <w:p w14:paraId="02C93370" w14:textId="77777777" w:rsidR="00A62498" w:rsidRPr="00833217" w:rsidRDefault="00A62498" w:rsidP="00B6442B">
            <w:pPr>
              <w:ind w:left="0" w:firstLine="0"/>
              <w:rPr>
                <w:ins w:id="8857" w:author="Широбокова Алёна Сергеевна" w:date="2017-09-15T17:10:00Z"/>
                <w:rFonts w:cs="Arial"/>
                <w:b/>
                <w:sz w:val="16"/>
                <w:szCs w:val="16"/>
              </w:rPr>
            </w:pPr>
            <w:ins w:id="8858" w:author="Широбокова Алёна Сергеевна" w:date="2017-09-15T17:10:00Z">
              <w:r>
                <w:rPr>
                  <w:rFonts w:cs="Arial"/>
                  <w:b/>
                  <w:sz w:val="16"/>
                  <w:szCs w:val="16"/>
                </w:rPr>
                <w:t>Дата операции по счету</w:t>
              </w:r>
            </w:ins>
          </w:p>
        </w:tc>
        <w:tc>
          <w:tcPr>
            <w:tcW w:w="3057" w:type="pct"/>
            <w:vAlign w:val="center"/>
          </w:tcPr>
          <w:p w14:paraId="7BC70F60" w14:textId="77777777" w:rsidR="00A62498" w:rsidRPr="00833217" w:rsidRDefault="00A62498" w:rsidP="00B6442B">
            <w:pPr>
              <w:ind w:left="0" w:firstLine="0"/>
              <w:rPr>
                <w:ins w:id="8859" w:author="Широбокова Алёна Сергеевна" w:date="2017-09-15T17:10:00Z"/>
                <w:rFonts w:cs="Arial"/>
                <w:sz w:val="16"/>
                <w:szCs w:val="16"/>
              </w:rPr>
            </w:pPr>
            <w:ins w:id="8860" w:author="Широбокова Алёна Сергеевна" w:date="2017-09-15T17:10:00Z">
              <w:r>
                <w:rPr>
                  <w:rFonts w:cs="Arial"/>
                  <w:sz w:val="16"/>
                  <w:szCs w:val="16"/>
                </w:rPr>
                <w:t>Дата операции по счету в формате ДД.ММ.ГГГГ</w:t>
              </w:r>
            </w:ins>
          </w:p>
        </w:tc>
      </w:tr>
      <w:tr w:rsidR="00A62498" w:rsidRPr="00833217" w14:paraId="791982F5" w14:textId="77777777" w:rsidTr="00B6442B">
        <w:trPr>
          <w:cantSplit/>
          <w:ins w:id="8861" w:author="Широбокова Алёна Сергеевна" w:date="2017-09-15T17:10:00Z"/>
        </w:trPr>
        <w:tc>
          <w:tcPr>
            <w:tcW w:w="377" w:type="pct"/>
            <w:vAlign w:val="center"/>
          </w:tcPr>
          <w:p w14:paraId="57978E08" w14:textId="77777777" w:rsidR="00A62498" w:rsidRPr="00E30768" w:rsidRDefault="00A62498" w:rsidP="00EE3682">
            <w:pPr>
              <w:pStyle w:val="afa"/>
              <w:numPr>
                <w:ilvl w:val="0"/>
                <w:numId w:val="80"/>
              </w:numPr>
              <w:spacing w:before="20" w:after="20"/>
              <w:rPr>
                <w:ins w:id="8862" w:author="Широбокова Алёна Сергеевна" w:date="2017-09-15T17:10:00Z"/>
                <w:rStyle w:val="af9"/>
                <w:sz w:val="20"/>
                <w:szCs w:val="24"/>
              </w:rPr>
            </w:pPr>
          </w:p>
        </w:tc>
        <w:tc>
          <w:tcPr>
            <w:tcW w:w="1566" w:type="pct"/>
            <w:vAlign w:val="center"/>
          </w:tcPr>
          <w:p w14:paraId="6C30A4C4" w14:textId="77777777" w:rsidR="00A62498" w:rsidRPr="00833217" w:rsidRDefault="00A62498" w:rsidP="00B6442B">
            <w:pPr>
              <w:ind w:left="0" w:firstLine="0"/>
              <w:rPr>
                <w:ins w:id="8863" w:author="Широбокова Алёна Сергеевна" w:date="2017-09-15T17:10:00Z"/>
                <w:rFonts w:cs="Arial"/>
                <w:b/>
                <w:sz w:val="16"/>
                <w:szCs w:val="16"/>
              </w:rPr>
            </w:pPr>
            <w:ins w:id="8864" w:author="Широбокова Алёна Сергеевна" w:date="2017-09-15T17:10:00Z">
              <w:r>
                <w:rPr>
                  <w:rFonts w:cs="Arial"/>
                  <w:b/>
                  <w:sz w:val="16"/>
                  <w:szCs w:val="16"/>
                </w:rPr>
                <w:t>Номер документа</w:t>
              </w:r>
            </w:ins>
          </w:p>
        </w:tc>
        <w:tc>
          <w:tcPr>
            <w:tcW w:w="3057" w:type="pct"/>
            <w:vAlign w:val="center"/>
          </w:tcPr>
          <w:p w14:paraId="212DE792" w14:textId="77777777" w:rsidR="00A62498" w:rsidRPr="00833217" w:rsidRDefault="00A62498" w:rsidP="00B6442B">
            <w:pPr>
              <w:ind w:left="0" w:firstLine="0"/>
              <w:rPr>
                <w:ins w:id="8865" w:author="Широбокова Алёна Сергеевна" w:date="2017-09-15T17:10:00Z"/>
                <w:rFonts w:cs="Arial"/>
                <w:sz w:val="16"/>
                <w:szCs w:val="16"/>
              </w:rPr>
            </w:pPr>
            <w:ins w:id="8866" w:author="Широбокова Алёна Сергеевна" w:date="2017-09-15T17:10:00Z">
              <w:r>
                <w:rPr>
                  <w:rFonts w:cs="Arial"/>
                  <w:sz w:val="16"/>
                  <w:szCs w:val="16"/>
                </w:rPr>
                <w:t>Номер платежного документа</w:t>
              </w:r>
            </w:ins>
          </w:p>
        </w:tc>
      </w:tr>
      <w:tr w:rsidR="00A62498" w:rsidRPr="00833217" w14:paraId="03DA3871" w14:textId="77777777" w:rsidTr="00B6442B">
        <w:trPr>
          <w:cantSplit/>
          <w:ins w:id="8867" w:author="Широбокова Алёна Сергеевна" w:date="2017-09-15T17:10:00Z"/>
        </w:trPr>
        <w:tc>
          <w:tcPr>
            <w:tcW w:w="377" w:type="pct"/>
            <w:vAlign w:val="center"/>
          </w:tcPr>
          <w:p w14:paraId="62C1F6AD" w14:textId="77777777" w:rsidR="00A62498" w:rsidRPr="00E30768" w:rsidRDefault="00A62498" w:rsidP="00EE3682">
            <w:pPr>
              <w:pStyle w:val="afa"/>
              <w:numPr>
                <w:ilvl w:val="0"/>
                <w:numId w:val="80"/>
              </w:numPr>
              <w:spacing w:before="20" w:after="20"/>
              <w:rPr>
                <w:ins w:id="8868" w:author="Широбокова Алёна Сергеевна" w:date="2017-09-15T17:10:00Z"/>
                <w:rStyle w:val="af9"/>
                <w:sz w:val="20"/>
                <w:szCs w:val="24"/>
              </w:rPr>
            </w:pPr>
          </w:p>
        </w:tc>
        <w:tc>
          <w:tcPr>
            <w:tcW w:w="1566" w:type="pct"/>
            <w:vAlign w:val="center"/>
          </w:tcPr>
          <w:p w14:paraId="4621267C" w14:textId="77777777" w:rsidR="00A62498" w:rsidRPr="00833217" w:rsidRDefault="00A62498" w:rsidP="00B6442B">
            <w:pPr>
              <w:ind w:left="0" w:firstLine="0"/>
              <w:rPr>
                <w:ins w:id="8869" w:author="Широбокова Алёна Сергеевна" w:date="2017-09-15T17:10:00Z"/>
                <w:rFonts w:cs="Arial"/>
                <w:b/>
                <w:sz w:val="16"/>
                <w:szCs w:val="16"/>
              </w:rPr>
            </w:pPr>
            <w:ins w:id="8870" w:author="Широбокова Алёна Сергеевна" w:date="2017-09-15T17:10:00Z">
              <w:r>
                <w:rPr>
                  <w:rFonts w:cs="Arial"/>
                  <w:b/>
                  <w:sz w:val="16"/>
                  <w:szCs w:val="16"/>
                </w:rPr>
                <w:t>ВО</w:t>
              </w:r>
            </w:ins>
          </w:p>
        </w:tc>
        <w:tc>
          <w:tcPr>
            <w:tcW w:w="3057" w:type="pct"/>
            <w:vAlign w:val="center"/>
          </w:tcPr>
          <w:p w14:paraId="00CE4282" w14:textId="77777777" w:rsidR="00A62498" w:rsidRPr="00833217" w:rsidRDefault="00A62498" w:rsidP="00B6442B">
            <w:pPr>
              <w:ind w:left="0" w:firstLine="0"/>
              <w:rPr>
                <w:ins w:id="8871" w:author="Широбокова Алёна Сергеевна" w:date="2017-09-15T17:10:00Z"/>
                <w:rFonts w:cs="Arial"/>
                <w:sz w:val="16"/>
                <w:szCs w:val="16"/>
              </w:rPr>
            </w:pPr>
            <w:ins w:id="8872" w:author="Широбокова Алёна Сергеевна" w:date="2017-09-15T17:10:00Z">
              <w:r>
                <w:rPr>
                  <w:rFonts w:cs="Arial"/>
                  <w:sz w:val="16"/>
                  <w:szCs w:val="16"/>
                </w:rPr>
                <w:t>Код вида операции</w:t>
              </w:r>
            </w:ins>
          </w:p>
        </w:tc>
      </w:tr>
      <w:tr w:rsidR="00A62498" w:rsidRPr="00833217" w14:paraId="64959EB2" w14:textId="77777777" w:rsidTr="00B6442B">
        <w:trPr>
          <w:cantSplit/>
          <w:ins w:id="8873" w:author="Широбокова Алёна Сергеевна" w:date="2017-09-15T17:10:00Z"/>
        </w:trPr>
        <w:tc>
          <w:tcPr>
            <w:tcW w:w="377" w:type="pct"/>
            <w:vAlign w:val="center"/>
          </w:tcPr>
          <w:p w14:paraId="65B3F7E7" w14:textId="77777777" w:rsidR="00A62498" w:rsidRPr="00920017" w:rsidRDefault="00A62498" w:rsidP="00EE3682">
            <w:pPr>
              <w:pStyle w:val="afa"/>
              <w:numPr>
                <w:ilvl w:val="0"/>
                <w:numId w:val="80"/>
              </w:numPr>
              <w:spacing w:before="20" w:after="20"/>
              <w:rPr>
                <w:ins w:id="8874" w:author="Широбокова Алёна Сергеевна" w:date="2017-09-15T17:10:00Z"/>
                <w:rStyle w:val="af9"/>
                <w:sz w:val="20"/>
                <w:szCs w:val="24"/>
              </w:rPr>
            </w:pPr>
          </w:p>
        </w:tc>
        <w:tc>
          <w:tcPr>
            <w:tcW w:w="1566" w:type="pct"/>
            <w:vAlign w:val="center"/>
          </w:tcPr>
          <w:p w14:paraId="443A4EBD" w14:textId="77777777" w:rsidR="00A62498" w:rsidRPr="00833217" w:rsidRDefault="00A62498" w:rsidP="00B6442B">
            <w:pPr>
              <w:ind w:left="0" w:firstLine="0"/>
              <w:rPr>
                <w:ins w:id="8875" w:author="Широбокова Алёна Сергеевна" w:date="2017-09-15T17:10:00Z"/>
                <w:rFonts w:cs="Arial"/>
                <w:b/>
                <w:sz w:val="16"/>
                <w:szCs w:val="16"/>
              </w:rPr>
            </w:pPr>
            <w:ins w:id="8876" w:author="Широбокова Алёна Сергеевна" w:date="2017-09-15T17:10:00Z">
              <w:r w:rsidRPr="00450EA8">
                <w:rPr>
                  <w:rFonts w:cs="Arial"/>
                  <w:b/>
                  <w:sz w:val="16"/>
                  <w:szCs w:val="16"/>
                </w:rPr>
                <w:t>Контрагент</w:t>
              </w:r>
            </w:ins>
          </w:p>
        </w:tc>
        <w:tc>
          <w:tcPr>
            <w:tcW w:w="3057" w:type="pct"/>
            <w:vAlign w:val="center"/>
          </w:tcPr>
          <w:p w14:paraId="0BEB7FE1" w14:textId="77777777" w:rsidR="00A62498" w:rsidRPr="00833217" w:rsidRDefault="00A62498" w:rsidP="00B6442B">
            <w:pPr>
              <w:ind w:left="0" w:firstLine="0"/>
              <w:rPr>
                <w:ins w:id="8877" w:author="Широбокова Алёна Сергеевна" w:date="2017-09-15T17:10:00Z"/>
                <w:rFonts w:cs="Arial"/>
                <w:sz w:val="16"/>
                <w:szCs w:val="16"/>
              </w:rPr>
            </w:pPr>
            <w:ins w:id="8878" w:author="Широбокова Алёна Сергеевна" w:date="2017-09-15T17:10:00Z">
              <w:r>
                <w:rPr>
                  <w:rFonts w:cs="Arial"/>
                  <w:sz w:val="16"/>
                  <w:szCs w:val="16"/>
                </w:rPr>
                <w:t>Наименование организации контрагента</w:t>
              </w:r>
            </w:ins>
          </w:p>
        </w:tc>
      </w:tr>
      <w:tr w:rsidR="00A62498" w:rsidRPr="00833217" w14:paraId="273E9FC8" w14:textId="77777777" w:rsidTr="00B6442B">
        <w:trPr>
          <w:cantSplit/>
          <w:ins w:id="8879" w:author="Широбокова Алёна Сергеевна" w:date="2017-09-15T17:10:00Z"/>
        </w:trPr>
        <w:tc>
          <w:tcPr>
            <w:tcW w:w="377" w:type="pct"/>
            <w:vAlign w:val="center"/>
          </w:tcPr>
          <w:p w14:paraId="5AF60933" w14:textId="77777777" w:rsidR="00A62498" w:rsidRPr="00920017" w:rsidRDefault="00A62498" w:rsidP="00EE3682">
            <w:pPr>
              <w:pStyle w:val="afa"/>
              <w:numPr>
                <w:ilvl w:val="0"/>
                <w:numId w:val="80"/>
              </w:numPr>
              <w:spacing w:before="20" w:after="20"/>
              <w:rPr>
                <w:ins w:id="8880" w:author="Широбокова Алёна Сергеевна" w:date="2017-09-15T17:10:00Z"/>
                <w:rStyle w:val="af9"/>
                <w:sz w:val="20"/>
                <w:szCs w:val="24"/>
              </w:rPr>
            </w:pPr>
          </w:p>
        </w:tc>
        <w:tc>
          <w:tcPr>
            <w:tcW w:w="1566" w:type="pct"/>
            <w:vAlign w:val="center"/>
          </w:tcPr>
          <w:p w14:paraId="2BCBD101" w14:textId="77777777" w:rsidR="00A62498" w:rsidRPr="00450EA8" w:rsidRDefault="00A62498" w:rsidP="00B6442B">
            <w:pPr>
              <w:ind w:left="0" w:firstLine="0"/>
              <w:rPr>
                <w:ins w:id="8881" w:author="Широбокова Алёна Сергеевна" w:date="2017-09-15T17:10:00Z"/>
                <w:rFonts w:cs="Arial"/>
                <w:b/>
                <w:sz w:val="16"/>
                <w:szCs w:val="16"/>
              </w:rPr>
            </w:pPr>
            <w:ins w:id="8882" w:author="Широбокова Алёна Сергеевна" w:date="2017-09-15T17:10:00Z">
              <w:r w:rsidRPr="00450EA8">
                <w:rPr>
                  <w:rFonts w:cs="Arial"/>
                  <w:b/>
                  <w:sz w:val="16"/>
                  <w:szCs w:val="16"/>
                </w:rPr>
                <w:t>Счет контрагента</w:t>
              </w:r>
            </w:ins>
          </w:p>
        </w:tc>
        <w:tc>
          <w:tcPr>
            <w:tcW w:w="3057" w:type="pct"/>
            <w:vAlign w:val="center"/>
          </w:tcPr>
          <w:p w14:paraId="451DE748" w14:textId="77777777" w:rsidR="00A62498" w:rsidDel="00450EA8" w:rsidRDefault="00A62498" w:rsidP="00B6442B">
            <w:pPr>
              <w:ind w:left="0" w:firstLine="0"/>
              <w:rPr>
                <w:ins w:id="8883" w:author="Широбокова Алёна Сергеевна" w:date="2017-09-15T17:10:00Z"/>
                <w:rFonts w:cs="Arial"/>
                <w:sz w:val="16"/>
                <w:szCs w:val="16"/>
              </w:rPr>
            </w:pPr>
            <w:ins w:id="8884" w:author="Широбокова Алёна Сергеевна" w:date="2017-09-15T17:10:00Z">
              <w:r>
                <w:rPr>
                  <w:rFonts w:cs="Arial"/>
                  <w:sz w:val="16"/>
                  <w:szCs w:val="16"/>
                </w:rPr>
                <w:t>Номер с</w:t>
              </w:r>
              <w:r w:rsidRPr="00450EA8">
                <w:rPr>
                  <w:rFonts w:cs="Arial"/>
                  <w:sz w:val="16"/>
                  <w:szCs w:val="16"/>
                </w:rPr>
                <w:t>чет</w:t>
              </w:r>
              <w:r>
                <w:rPr>
                  <w:rFonts w:cs="Arial"/>
                  <w:sz w:val="16"/>
                  <w:szCs w:val="16"/>
                </w:rPr>
                <w:t>а</w:t>
              </w:r>
              <w:r w:rsidRPr="00450EA8">
                <w:rPr>
                  <w:rFonts w:cs="Arial"/>
                  <w:sz w:val="16"/>
                  <w:szCs w:val="16"/>
                </w:rPr>
                <w:t xml:space="preserve"> контрагента</w:t>
              </w:r>
            </w:ins>
          </w:p>
        </w:tc>
      </w:tr>
      <w:tr w:rsidR="00A62498" w:rsidRPr="00833217" w14:paraId="6A0C1889" w14:textId="77777777" w:rsidTr="00B6442B">
        <w:trPr>
          <w:cantSplit/>
          <w:ins w:id="8885" w:author="Широбокова Алёна Сергеевна" w:date="2017-09-15T17:10:00Z"/>
        </w:trPr>
        <w:tc>
          <w:tcPr>
            <w:tcW w:w="377" w:type="pct"/>
            <w:vAlign w:val="center"/>
          </w:tcPr>
          <w:p w14:paraId="28848157" w14:textId="77777777" w:rsidR="00A62498" w:rsidRPr="00920017" w:rsidRDefault="00A62498" w:rsidP="00EE3682">
            <w:pPr>
              <w:pStyle w:val="afa"/>
              <w:numPr>
                <w:ilvl w:val="0"/>
                <w:numId w:val="80"/>
              </w:numPr>
              <w:spacing w:before="20" w:after="20"/>
              <w:rPr>
                <w:ins w:id="8886" w:author="Широбокова Алёна Сергеевна" w:date="2017-09-15T17:10:00Z"/>
                <w:rStyle w:val="af9"/>
                <w:sz w:val="20"/>
                <w:szCs w:val="24"/>
              </w:rPr>
            </w:pPr>
          </w:p>
        </w:tc>
        <w:tc>
          <w:tcPr>
            <w:tcW w:w="1566" w:type="pct"/>
            <w:vAlign w:val="center"/>
          </w:tcPr>
          <w:p w14:paraId="7E62BD98" w14:textId="77777777" w:rsidR="00A62498" w:rsidRPr="00833217" w:rsidRDefault="00A62498" w:rsidP="00B6442B">
            <w:pPr>
              <w:ind w:left="0" w:firstLine="0"/>
              <w:rPr>
                <w:ins w:id="8887" w:author="Широбокова Алёна Сергеевна" w:date="2017-09-15T17:10:00Z"/>
                <w:rFonts w:cs="Arial"/>
                <w:b/>
                <w:sz w:val="16"/>
                <w:szCs w:val="16"/>
              </w:rPr>
            </w:pPr>
            <w:ins w:id="8888" w:author="Широбокова Алёна Сергеевна" w:date="2017-09-15T17:10:00Z">
              <w:r>
                <w:rPr>
                  <w:rFonts w:cs="Arial"/>
                  <w:b/>
                  <w:sz w:val="16"/>
                  <w:szCs w:val="16"/>
                </w:rPr>
                <w:t xml:space="preserve">Сумма по </w:t>
              </w:r>
              <w:r w:rsidRPr="009C56BA">
                <w:rPr>
                  <w:rFonts w:cs="Arial"/>
                  <w:b/>
                  <w:sz w:val="16"/>
                  <w:szCs w:val="16"/>
                </w:rPr>
                <w:t xml:space="preserve">дебету </w:t>
              </w:r>
              <w:r w:rsidRPr="009C56BA">
                <w:rPr>
                  <w:b/>
                  <w:sz w:val="16"/>
                  <w:szCs w:val="16"/>
                </w:rPr>
                <w:t>в валюте</w:t>
              </w:r>
            </w:ins>
          </w:p>
        </w:tc>
        <w:tc>
          <w:tcPr>
            <w:tcW w:w="3057" w:type="pct"/>
            <w:vAlign w:val="center"/>
          </w:tcPr>
          <w:p w14:paraId="2D106C00" w14:textId="77777777" w:rsidR="00A62498" w:rsidRPr="00833217" w:rsidRDefault="00A62498" w:rsidP="00B6442B">
            <w:pPr>
              <w:ind w:left="0" w:firstLine="0"/>
              <w:rPr>
                <w:ins w:id="8889" w:author="Широбокова Алёна Сергеевна" w:date="2017-09-15T17:10:00Z"/>
                <w:rFonts w:cs="Arial"/>
                <w:sz w:val="16"/>
                <w:szCs w:val="16"/>
              </w:rPr>
            </w:pPr>
            <w:ins w:id="8890" w:author="Широбокова Алёна Сергеевна" w:date="2017-09-15T17:10:00Z">
              <w:r>
                <w:rPr>
                  <w:rFonts w:cs="Arial"/>
                  <w:sz w:val="16"/>
                  <w:szCs w:val="16"/>
                </w:rPr>
                <w:t>Сумма по дебету в валюте счета.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4DFCCD61" w14:textId="77777777" w:rsidTr="00B6442B">
        <w:trPr>
          <w:cantSplit/>
          <w:ins w:id="8891" w:author="Широбокова Алёна Сергеевна" w:date="2017-09-15T17:10:00Z"/>
        </w:trPr>
        <w:tc>
          <w:tcPr>
            <w:tcW w:w="377" w:type="pct"/>
            <w:vAlign w:val="center"/>
          </w:tcPr>
          <w:p w14:paraId="6D16261F" w14:textId="77777777" w:rsidR="00A62498" w:rsidRPr="00920017" w:rsidRDefault="00A62498" w:rsidP="00EE3682">
            <w:pPr>
              <w:pStyle w:val="afa"/>
              <w:numPr>
                <w:ilvl w:val="0"/>
                <w:numId w:val="80"/>
              </w:numPr>
              <w:spacing w:before="20" w:after="20"/>
              <w:rPr>
                <w:ins w:id="8892" w:author="Широбокова Алёна Сергеевна" w:date="2017-09-15T17:10:00Z"/>
                <w:rStyle w:val="af9"/>
                <w:sz w:val="20"/>
                <w:szCs w:val="24"/>
              </w:rPr>
            </w:pPr>
          </w:p>
        </w:tc>
        <w:tc>
          <w:tcPr>
            <w:tcW w:w="1566" w:type="pct"/>
            <w:vAlign w:val="center"/>
          </w:tcPr>
          <w:p w14:paraId="05C151C0" w14:textId="77777777" w:rsidR="00A62498" w:rsidRPr="00833217" w:rsidRDefault="00A62498" w:rsidP="00B6442B">
            <w:pPr>
              <w:ind w:left="0" w:firstLine="0"/>
              <w:rPr>
                <w:ins w:id="8893" w:author="Широбокова Алёна Сергеевна" w:date="2017-09-15T17:10:00Z"/>
                <w:rFonts w:cs="Arial"/>
                <w:b/>
                <w:sz w:val="16"/>
                <w:szCs w:val="16"/>
              </w:rPr>
            </w:pPr>
            <w:ins w:id="8894" w:author="Широбокова Алёна Сергеевна" w:date="2017-09-15T17:10:00Z">
              <w:r>
                <w:rPr>
                  <w:rFonts w:cs="Arial"/>
                  <w:b/>
                  <w:sz w:val="16"/>
                  <w:szCs w:val="16"/>
                </w:rPr>
                <w:t xml:space="preserve">Сумма по </w:t>
              </w:r>
              <w:r w:rsidRPr="009C56BA">
                <w:rPr>
                  <w:rFonts w:cs="Arial"/>
                  <w:b/>
                  <w:sz w:val="16"/>
                  <w:szCs w:val="16"/>
                </w:rPr>
                <w:t xml:space="preserve">дебету </w:t>
              </w:r>
              <w:r w:rsidRPr="009C56BA">
                <w:rPr>
                  <w:b/>
                  <w:sz w:val="16"/>
                  <w:szCs w:val="16"/>
                </w:rPr>
                <w:t xml:space="preserve">в </w:t>
              </w:r>
              <w:r>
                <w:rPr>
                  <w:b/>
                  <w:sz w:val="16"/>
                  <w:szCs w:val="16"/>
                </w:rPr>
                <w:t>нац. эквиваленте</w:t>
              </w:r>
            </w:ins>
          </w:p>
        </w:tc>
        <w:tc>
          <w:tcPr>
            <w:tcW w:w="3057" w:type="pct"/>
            <w:vAlign w:val="center"/>
          </w:tcPr>
          <w:p w14:paraId="6469E82C" w14:textId="77777777" w:rsidR="00A62498" w:rsidRPr="00833217" w:rsidRDefault="00A62498" w:rsidP="00B6442B">
            <w:pPr>
              <w:ind w:left="0" w:firstLine="0"/>
              <w:rPr>
                <w:ins w:id="8895" w:author="Широбокова Алёна Сергеевна" w:date="2017-09-15T17:10:00Z"/>
                <w:rFonts w:cs="Arial"/>
                <w:sz w:val="16"/>
                <w:szCs w:val="16"/>
              </w:rPr>
            </w:pPr>
            <w:ins w:id="8896" w:author="Широбокова Алёна Сергеевна" w:date="2017-09-15T17:10:00Z">
              <w:r>
                <w:rPr>
                  <w:rFonts w:cs="Arial"/>
                  <w:sz w:val="16"/>
                  <w:szCs w:val="16"/>
                </w:rPr>
                <w:t xml:space="preserve">Сумма по дебету </w:t>
              </w:r>
              <w:r w:rsidRPr="009C56BA">
                <w:rPr>
                  <w:rFonts w:cs="Arial"/>
                  <w:sz w:val="16"/>
                  <w:szCs w:val="16"/>
                </w:rPr>
                <w:t>нац. эквиваленте</w:t>
              </w:r>
              <w:r>
                <w:rPr>
                  <w:rFonts w:cs="Arial"/>
                  <w:sz w:val="16"/>
                  <w:szCs w:val="16"/>
                </w:rPr>
                <w:t>.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284D3C03" w14:textId="77777777" w:rsidTr="00B6442B">
        <w:trPr>
          <w:cantSplit/>
          <w:ins w:id="8897" w:author="Широбокова Алёна Сергеевна" w:date="2017-09-15T17:10:00Z"/>
        </w:trPr>
        <w:tc>
          <w:tcPr>
            <w:tcW w:w="377" w:type="pct"/>
            <w:vAlign w:val="center"/>
          </w:tcPr>
          <w:p w14:paraId="765FE391" w14:textId="77777777" w:rsidR="00A62498" w:rsidRPr="003062DA" w:rsidRDefault="00A62498" w:rsidP="00EE3682">
            <w:pPr>
              <w:pStyle w:val="afa"/>
              <w:numPr>
                <w:ilvl w:val="0"/>
                <w:numId w:val="80"/>
              </w:numPr>
              <w:spacing w:before="20" w:after="20"/>
              <w:rPr>
                <w:ins w:id="8898" w:author="Широбокова Алёна Сергеевна" w:date="2017-09-15T17:10:00Z"/>
                <w:rStyle w:val="af9"/>
                <w:sz w:val="20"/>
                <w:szCs w:val="24"/>
              </w:rPr>
            </w:pPr>
          </w:p>
        </w:tc>
        <w:tc>
          <w:tcPr>
            <w:tcW w:w="1566" w:type="pct"/>
            <w:vAlign w:val="center"/>
          </w:tcPr>
          <w:p w14:paraId="57AA3001" w14:textId="77777777" w:rsidR="00A62498" w:rsidRDefault="00A62498" w:rsidP="00B6442B">
            <w:pPr>
              <w:ind w:left="0" w:firstLine="0"/>
              <w:rPr>
                <w:ins w:id="8899" w:author="Широбокова Алёна Сергеевна" w:date="2017-09-15T17:10:00Z"/>
                <w:rFonts w:cs="Arial"/>
                <w:b/>
                <w:sz w:val="16"/>
                <w:szCs w:val="16"/>
              </w:rPr>
            </w:pPr>
            <w:ins w:id="8900" w:author="Широбокова Алёна Сергеевна" w:date="2017-09-15T17:10:00Z">
              <w:r>
                <w:rPr>
                  <w:rFonts w:cs="Arial"/>
                  <w:b/>
                  <w:sz w:val="16"/>
                  <w:szCs w:val="16"/>
                </w:rPr>
                <w:t>Сумма по кредиту</w:t>
              </w:r>
            </w:ins>
          </w:p>
        </w:tc>
        <w:tc>
          <w:tcPr>
            <w:tcW w:w="3057" w:type="pct"/>
            <w:vAlign w:val="center"/>
          </w:tcPr>
          <w:p w14:paraId="370079CB" w14:textId="77777777" w:rsidR="00A62498" w:rsidRPr="00833217" w:rsidRDefault="00A62498" w:rsidP="00B6442B">
            <w:pPr>
              <w:ind w:left="0" w:firstLine="0"/>
              <w:rPr>
                <w:ins w:id="8901" w:author="Широбокова Алёна Сергеевна" w:date="2017-09-15T17:10:00Z"/>
                <w:rFonts w:cs="Arial"/>
                <w:sz w:val="16"/>
                <w:szCs w:val="16"/>
              </w:rPr>
            </w:pPr>
            <w:ins w:id="8902" w:author="Широбокова Алёна Сергеевна" w:date="2017-09-15T17:10:00Z">
              <w:r>
                <w:rPr>
                  <w:rFonts w:cs="Arial"/>
                  <w:sz w:val="16"/>
                  <w:szCs w:val="16"/>
                </w:rPr>
                <w:t>Сумма по кредиту.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45A3792B" w14:textId="77777777" w:rsidTr="00B6442B">
        <w:trPr>
          <w:cantSplit/>
          <w:ins w:id="8903" w:author="Широбокова Алёна Сергеевна" w:date="2017-09-15T17:10:00Z"/>
        </w:trPr>
        <w:tc>
          <w:tcPr>
            <w:tcW w:w="377" w:type="pct"/>
            <w:vAlign w:val="center"/>
          </w:tcPr>
          <w:p w14:paraId="3603FBB5" w14:textId="77777777" w:rsidR="00A62498" w:rsidRPr="003062DA" w:rsidRDefault="00A62498" w:rsidP="00EE3682">
            <w:pPr>
              <w:pStyle w:val="afa"/>
              <w:numPr>
                <w:ilvl w:val="0"/>
                <w:numId w:val="80"/>
              </w:numPr>
              <w:spacing w:before="20" w:after="20"/>
              <w:rPr>
                <w:ins w:id="8904" w:author="Широбокова Алёна Сергеевна" w:date="2017-09-15T17:10:00Z"/>
                <w:rStyle w:val="af9"/>
                <w:sz w:val="20"/>
                <w:szCs w:val="24"/>
              </w:rPr>
            </w:pPr>
          </w:p>
        </w:tc>
        <w:tc>
          <w:tcPr>
            <w:tcW w:w="1566" w:type="pct"/>
            <w:vAlign w:val="center"/>
          </w:tcPr>
          <w:p w14:paraId="51DC2692" w14:textId="77777777" w:rsidR="00A62498" w:rsidRDefault="00A62498" w:rsidP="00B6442B">
            <w:pPr>
              <w:ind w:left="0" w:firstLine="0"/>
              <w:rPr>
                <w:ins w:id="8905" w:author="Широбокова Алёна Сергеевна" w:date="2017-09-15T17:10:00Z"/>
                <w:rFonts w:cs="Arial"/>
                <w:b/>
                <w:sz w:val="16"/>
                <w:szCs w:val="16"/>
              </w:rPr>
            </w:pPr>
            <w:ins w:id="8906" w:author="Широбокова Алёна Сергеевна" w:date="2017-09-15T17:10:00Z">
              <w:r>
                <w:rPr>
                  <w:rFonts w:cs="Arial"/>
                  <w:b/>
                  <w:sz w:val="16"/>
                  <w:szCs w:val="16"/>
                </w:rPr>
                <w:t xml:space="preserve">Сумма по кредиту </w:t>
              </w:r>
              <w:r w:rsidRPr="009C56BA">
                <w:rPr>
                  <w:b/>
                  <w:sz w:val="16"/>
                  <w:szCs w:val="16"/>
                </w:rPr>
                <w:t xml:space="preserve">в </w:t>
              </w:r>
              <w:r>
                <w:rPr>
                  <w:b/>
                  <w:sz w:val="16"/>
                  <w:szCs w:val="16"/>
                </w:rPr>
                <w:t>нац. эквиваленте</w:t>
              </w:r>
            </w:ins>
          </w:p>
        </w:tc>
        <w:tc>
          <w:tcPr>
            <w:tcW w:w="3057" w:type="pct"/>
            <w:vAlign w:val="center"/>
          </w:tcPr>
          <w:p w14:paraId="05C08463" w14:textId="77777777" w:rsidR="00A62498" w:rsidRPr="00833217" w:rsidRDefault="00A62498" w:rsidP="00B6442B">
            <w:pPr>
              <w:ind w:left="0" w:firstLine="0"/>
              <w:rPr>
                <w:ins w:id="8907" w:author="Широбокова Алёна Сергеевна" w:date="2017-09-15T17:10:00Z"/>
                <w:rFonts w:cs="Arial"/>
                <w:sz w:val="16"/>
                <w:szCs w:val="16"/>
              </w:rPr>
            </w:pPr>
            <w:ins w:id="8908" w:author="Широбокова Алёна Сергеевна" w:date="2017-09-15T17:10:00Z">
              <w:r>
                <w:rPr>
                  <w:rFonts w:cs="Arial"/>
                  <w:sz w:val="16"/>
                  <w:szCs w:val="16"/>
                </w:rPr>
                <w:t xml:space="preserve">Сумма по кредиту </w:t>
              </w:r>
              <w:r w:rsidRPr="009C56BA">
                <w:rPr>
                  <w:sz w:val="16"/>
                  <w:szCs w:val="16"/>
                </w:rPr>
                <w:t>в нац. эквиваленте</w:t>
              </w:r>
              <w:r w:rsidRPr="009C56BA">
                <w:rPr>
                  <w:rFonts w:cs="Arial"/>
                  <w:sz w:val="16"/>
                  <w:szCs w:val="16"/>
                </w:rPr>
                <w:t>. Разделитель</w:t>
              </w:r>
              <w:r>
                <w:rPr>
                  <w:rFonts w:cs="Arial"/>
                  <w:sz w:val="16"/>
                  <w:szCs w:val="16"/>
                </w:rPr>
                <w:t xml:space="preserve"> разрядов – пробел. Дробная часть – 2 символа. Разделитель целой и дробной части – разделитель настроенный в ОС.</w:t>
              </w:r>
            </w:ins>
          </w:p>
        </w:tc>
      </w:tr>
      <w:tr w:rsidR="00A62498" w:rsidRPr="00833217" w14:paraId="47163AFE" w14:textId="77777777" w:rsidTr="00B6442B">
        <w:trPr>
          <w:cantSplit/>
          <w:ins w:id="8909" w:author="Широбокова Алёна Сергеевна" w:date="2017-09-15T17:10:00Z"/>
        </w:trPr>
        <w:tc>
          <w:tcPr>
            <w:tcW w:w="377" w:type="pct"/>
            <w:vAlign w:val="center"/>
          </w:tcPr>
          <w:p w14:paraId="2B6C5119" w14:textId="77777777" w:rsidR="00A62498" w:rsidRPr="003062DA" w:rsidRDefault="00A62498" w:rsidP="00EE3682">
            <w:pPr>
              <w:pStyle w:val="afa"/>
              <w:numPr>
                <w:ilvl w:val="0"/>
                <w:numId w:val="80"/>
              </w:numPr>
              <w:spacing w:before="20" w:after="20"/>
              <w:rPr>
                <w:ins w:id="8910" w:author="Широбокова Алёна Сергеевна" w:date="2017-09-15T17:10:00Z"/>
                <w:rStyle w:val="af9"/>
                <w:sz w:val="20"/>
                <w:szCs w:val="24"/>
              </w:rPr>
            </w:pPr>
          </w:p>
        </w:tc>
        <w:tc>
          <w:tcPr>
            <w:tcW w:w="1566" w:type="pct"/>
            <w:vAlign w:val="center"/>
          </w:tcPr>
          <w:p w14:paraId="756FE3D3" w14:textId="77777777" w:rsidR="00A62498" w:rsidRDefault="00A62498" w:rsidP="00B6442B">
            <w:pPr>
              <w:ind w:left="0" w:firstLine="0"/>
              <w:rPr>
                <w:ins w:id="8911" w:author="Широбокова Алёна Сергеевна" w:date="2017-09-15T17:10:00Z"/>
                <w:rFonts w:cs="Arial"/>
                <w:b/>
                <w:sz w:val="16"/>
                <w:szCs w:val="16"/>
              </w:rPr>
            </w:pPr>
            <w:ins w:id="8912" w:author="Широбокова Алёна Сергеевна" w:date="2017-09-15T17:10:00Z">
              <w:r>
                <w:rPr>
                  <w:rFonts w:cs="Arial"/>
                  <w:b/>
                  <w:sz w:val="16"/>
                  <w:szCs w:val="16"/>
                </w:rPr>
                <w:t>Назначение платежа</w:t>
              </w:r>
            </w:ins>
          </w:p>
        </w:tc>
        <w:tc>
          <w:tcPr>
            <w:tcW w:w="3057" w:type="pct"/>
            <w:vAlign w:val="center"/>
          </w:tcPr>
          <w:p w14:paraId="60841B3F" w14:textId="77777777" w:rsidR="00A62498" w:rsidRPr="00833217" w:rsidRDefault="00A62498" w:rsidP="00B6442B">
            <w:pPr>
              <w:ind w:left="0" w:firstLine="0"/>
              <w:rPr>
                <w:ins w:id="8913" w:author="Широбокова Алёна Сергеевна" w:date="2017-09-15T17:10:00Z"/>
                <w:rFonts w:cs="Arial"/>
                <w:sz w:val="16"/>
                <w:szCs w:val="16"/>
              </w:rPr>
            </w:pPr>
            <w:ins w:id="8914" w:author="Широбокова Алёна Сергеевна" w:date="2017-09-15T17:10:00Z">
              <w:r>
                <w:rPr>
                  <w:rFonts w:cs="Arial"/>
                  <w:sz w:val="16"/>
                  <w:szCs w:val="16"/>
                </w:rPr>
                <w:t>Назначение платежа.</w:t>
              </w:r>
            </w:ins>
          </w:p>
        </w:tc>
      </w:tr>
      <w:tr w:rsidR="00A62498" w:rsidRPr="00833217" w14:paraId="10EEAD63" w14:textId="77777777" w:rsidTr="00B6442B">
        <w:trPr>
          <w:cantSplit/>
          <w:ins w:id="8915" w:author="Широбокова Алёна Сергеевна" w:date="2017-09-15T17:10:00Z"/>
        </w:trPr>
        <w:tc>
          <w:tcPr>
            <w:tcW w:w="377" w:type="pct"/>
            <w:vAlign w:val="center"/>
          </w:tcPr>
          <w:p w14:paraId="3AE20CD2" w14:textId="77777777" w:rsidR="00A62498" w:rsidRPr="003062DA" w:rsidRDefault="00A62498" w:rsidP="00EE3682">
            <w:pPr>
              <w:pStyle w:val="afa"/>
              <w:numPr>
                <w:ilvl w:val="0"/>
                <w:numId w:val="80"/>
              </w:numPr>
              <w:spacing w:before="20" w:after="20"/>
              <w:rPr>
                <w:ins w:id="8916" w:author="Широбокова Алёна Сергеевна" w:date="2017-09-15T17:10:00Z"/>
                <w:rStyle w:val="af9"/>
                <w:sz w:val="20"/>
                <w:szCs w:val="24"/>
              </w:rPr>
            </w:pPr>
          </w:p>
        </w:tc>
        <w:tc>
          <w:tcPr>
            <w:tcW w:w="1566" w:type="pct"/>
            <w:vAlign w:val="center"/>
          </w:tcPr>
          <w:p w14:paraId="0D12B95F" w14:textId="77777777" w:rsidR="00A62498" w:rsidRDefault="00A62498" w:rsidP="00B6442B">
            <w:pPr>
              <w:ind w:left="0" w:firstLine="0"/>
              <w:rPr>
                <w:ins w:id="8917" w:author="Широбокова Алёна Сергеевна" w:date="2017-09-15T17:10:00Z"/>
                <w:rFonts w:cs="Arial"/>
                <w:b/>
                <w:sz w:val="16"/>
                <w:szCs w:val="16"/>
              </w:rPr>
            </w:pPr>
            <w:ins w:id="8918" w:author="Широбокова Алёна Сергеевна" w:date="2017-09-15T17:10:00Z">
              <w:r w:rsidRPr="00B40427">
                <w:rPr>
                  <w:rFonts w:cs="Arial"/>
                  <w:b/>
                  <w:sz w:val="16"/>
                  <w:szCs w:val="16"/>
                </w:rPr>
                <w:t>ИТОГО ДОКУМЕНТОВ</w:t>
              </w:r>
            </w:ins>
          </w:p>
        </w:tc>
        <w:tc>
          <w:tcPr>
            <w:tcW w:w="3057" w:type="pct"/>
            <w:vAlign w:val="center"/>
          </w:tcPr>
          <w:p w14:paraId="225E2643" w14:textId="77777777" w:rsidR="00A62498" w:rsidRDefault="00A62498" w:rsidP="00B6442B">
            <w:pPr>
              <w:ind w:left="0" w:firstLine="0"/>
              <w:rPr>
                <w:ins w:id="8919" w:author="Широбокова Алёна Сергеевна" w:date="2017-09-15T17:10:00Z"/>
                <w:rFonts w:cs="Arial"/>
                <w:sz w:val="16"/>
                <w:szCs w:val="16"/>
              </w:rPr>
            </w:pPr>
            <w:ins w:id="8920" w:author="Широбокова Алёна Сергеевна" w:date="2017-09-15T17:10:00Z">
              <w:r w:rsidRPr="00B40427">
                <w:rPr>
                  <w:rFonts w:cs="Arial"/>
                  <w:sz w:val="16"/>
                  <w:szCs w:val="16"/>
                </w:rPr>
                <w:t>Выводится общее количество документов в выписке</w:t>
              </w:r>
            </w:ins>
          </w:p>
        </w:tc>
      </w:tr>
      <w:tr w:rsidR="00A62498" w:rsidRPr="00833217" w14:paraId="016E70A4" w14:textId="77777777" w:rsidTr="00B6442B">
        <w:trPr>
          <w:cantSplit/>
          <w:ins w:id="8921" w:author="Широбокова Алёна Сергеевна" w:date="2017-09-15T17:10:00Z"/>
        </w:trPr>
        <w:tc>
          <w:tcPr>
            <w:tcW w:w="377" w:type="pct"/>
            <w:vAlign w:val="center"/>
          </w:tcPr>
          <w:p w14:paraId="2F7E68A9" w14:textId="77777777" w:rsidR="00A62498" w:rsidRPr="003062DA" w:rsidRDefault="00A62498" w:rsidP="00EE3682">
            <w:pPr>
              <w:pStyle w:val="afa"/>
              <w:numPr>
                <w:ilvl w:val="0"/>
                <w:numId w:val="80"/>
              </w:numPr>
              <w:spacing w:before="20" w:after="20"/>
              <w:rPr>
                <w:ins w:id="8922" w:author="Широбокова Алёна Сергеевна" w:date="2017-09-15T17:10:00Z"/>
                <w:rStyle w:val="af9"/>
                <w:sz w:val="20"/>
                <w:szCs w:val="24"/>
              </w:rPr>
            </w:pPr>
          </w:p>
        </w:tc>
        <w:tc>
          <w:tcPr>
            <w:tcW w:w="1566" w:type="pct"/>
            <w:vAlign w:val="center"/>
          </w:tcPr>
          <w:p w14:paraId="1F81EFFE" w14:textId="77777777" w:rsidR="00A62498" w:rsidRDefault="00A62498" w:rsidP="00B6442B">
            <w:pPr>
              <w:ind w:left="0" w:firstLine="0"/>
              <w:rPr>
                <w:ins w:id="8923" w:author="Широбокова Алёна Сергеевна" w:date="2017-09-15T17:10:00Z"/>
                <w:rFonts w:cs="Arial"/>
                <w:b/>
                <w:sz w:val="16"/>
                <w:szCs w:val="16"/>
              </w:rPr>
            </w:pPr>
            <w:ins w:id="8924" w:author="Широбокова Алёна Сергеевна" w:date="2017-09-15T17:10:00Z">
              <w:r w:rsidRPr="00B40427">
                <w:rPr>
                  <w:rFonts w:cs="Arial"/>
                  <w:b/>
                  <w:sz w:val="16"/>
                  <w:szCs w:val="16"/>
                </w:rPr>
                <w:t>ИТОГО ДОКУМЕНТОВ</w:t>
              </w:r>
            </w:ins>
          </w:p>
        </w:tc>
        <w:tc>
          <w:tcPr>
            <w:tcW w:w="3057" w:type="pct"/>
            <w:vAlign w:val="center"/>
          </w:tcPr>
          <w:p w14:paraId="56E09985" w14:textId="77777777" w:rsidR="00A62498" w:rsidRDefault="00A62498" w:rsidP="00B6442B">
            <w:pPr>
              <w:ind w:left="0" w:firstLine="0"/>
              <w:rPr>
                <w:ins w:id="8925" w:author="Широбокова Алёна Сергеевна" w:date="2017-09-15T17:10:00Z"/>
                <w:rFonts w:cs="Arial"/>
                <w:sz w:val="16"/>
                <w:szCs w:val="16"/>
              </w:rPr>
            </w:pPr>
            <w:ins w:id="8926" w:author="Широбокова Алёна Сергеевна" w:date="2017-09-15T17:10:00Z">
              <w:r>
                <w:rPr>
                  <w:rFonts w:cs="Arial"/>
                  <w:sz w:val="16"/>
                  <w:szCs w:val="16"/>
                </w:rPr>
                <w:t>Итого количество документов по дебету</w:t>
              </w:r>
            </w:ins>
          </w:p>
        </w:tc>
      </w:tr>
      <w:tr w:rsidR="00A62498" w:rsidRPr="00833217" w14:paraId="68FD3E79" w14:textId="77777777" w:rsidTr="00B6442B">
        <w:trPr>
          <w:cantSplit/>
          <w:ins w:id="8927" w:author="Широбокова Алёна Сергеевна" w:date="2017-09-15T17:10:00Z"/>
        </w:trPr>
        <w:tc>
          <w:tcPr>
            <w:tcW w:w="377" w:type="pct"/>
            <w:vAlign w:val="center"/>
          </w:tcPr>
          <w:p w14:paraId="04E3F795" w14:textId="77777777" w:rsidR="00A62498" w:rsidRPr="003062DA" w:rsidRDefault="00A62498" w:rsidP="00EE3682">
            <w:pPr>
              <w:pStyle w:val="afa"/>
              <w:numPr>
                <w:ilvl w:val="0"/>
                <w:numId w:val="80"/>
              </w:numPr>
              <w:spacing w:before="20" w:after="20"/>
              <w:rPr>
                <w:ins w:id="8928" w:author="Широбокова Алёна Сергеевна" w:date="2017-09-15T17:10:00Z"/>
                <w:rStyle w:val="af9"/>
                <w:sz w:val="20"/>
                <w:szCs w:val="24"/>
              </w:rPr>
            </w:pPr>
          </w:p>
        </w:tc>
        <w:tc>
          <w:tcPr>
            <w:tcW w:w="1566" w:type="pct"/>
            <w:vAlign w:val="center"/>
          </w:tcPr>
          <w:p w14:paraId="389DC4DB" w14:textId="77777777" w:rsidR="00A62498" w:rsidRPr="00B40427" w:rsidRDefault="00A62498" w:rsidP="00B6442B">
            <w:pPr>
              <w:ind w:left="0" w:firstLine="0"/>
              <w:rPr>
                <w:ins w:id="8929" w:author="Широбокова Алёна Сергеевна" w:date="2017-09-15T17:10:00Z"/>
                <w:rFonts w:cs="Arial"/>
                <w:b/>
                <w:sz w:val="16"/>
                <w:szCs w:val="16"/>
              </w:rPr>
            </w:pPr>
            <w:ins w:id="8930" w:author="Широбокова Алёна Сергеевна" w:date="2017-09-15T17:10:00Z">
              <w:r w:rsidRPr="00B40427">
                <w:rPr>
                  <w:rFonts w:cs="Arial"/>
                  <w:b/>
                  <w:sz w:val="16"/>
                  <w:szCs w:val="16"/>
                </w:rPr>
                <w:t>ИТОГО ДОКУМЕНТОВ</w:t>
              </w:r>
            </w:ins>
          </w:p>
        </w:tc>
        <w:tc>
          <w:tcPr>
            <w:tcW w:w="3057" w:type="pct"/>
            <w:vAlign w:val="center"/>
          </w:tcPr>
          <w:p w14:paraId="1795CD9A" w14:textId="77777777" w:rsidR="00A62498" w:rsidRDefault="00A62498" w:rsidP="00B6442B">
            <w:pPr>
              <w:ind w:left="0" w:firstLine="0"/>
              <w:rPr>
                <w:ins w:id="8931" w:author="Широбокова Алёна Сергеевна" w:date="2017-09-15T17:10:00Z"/>
                <w:rFonts w:cs="Arial"/>
                <w:sz w:val="16"/>
                <w:szCs w:val="16"/>
              </w:rPr>
            </w:pPr>
            <w:ins w:id="8932" w:author="Широбокова Алёна Сергеевна" w:date="2017-09-15T17:10:00Z">
              <w:r w:rsidRPr="00B40427">
                <w:rPr>
                  <w:rFonts w:cs="Arial"/>
                  <w:sz w:val="16"/>
                  <w:szCs w:val="16"/>
                </w:rPr>
                <w:t xml:space="preserve">Итого количество документов по </w:t>
              </w:r>
              <w:r>
                <w:rPr>
                  <w:rFonts w:cs="Arial"/>
                  <w:sz w:val="16"/>
                  <w:szCs w:val="16"/>
                </w:rPr>
                <w:t>кредиту</w:t>
              </w:r>
            </w:ins>
          </w:p>
        </w:tc>
      </w:tr>
      <w:tr w:rsidR="00A62498" w:rsidRPr="00833217" w14:paraId="732B7B46" w14:textId="77777777" w:rsidTr="00B6442B">
        <w:trPr>
          <w:cantSplit/>
          <w:ins w:id="8933" w:author="Широбокова Алёна Сергеевна" w:date="2017-09-15T17:10:00Z"/>
        </w:trPr>
        <w:tc>
          <w:tcPr>
            <w:tcW w:w="377" w:type="pct"/>
            <w:vAlign w:val="center"/>
          </w:tcPr>
          <w:p w14:paraId="56528445" w14:textId="77777777" w:rsidR="00A62498" w:rsidRDefault="00A62498" w:rsidP="00EE3682">
            <w:pPr>
              <w:pStyle w:val="afa"/>
              <w:numPr>
                <w:ilvl w:val="0"/>
                <w:numId w:val="80"/>
              </w:numPr>
              <w:spacing w:before="20" w:after="20"/>
              <w:rPr>
                <w:ins w:id="8934" w:author="Широбокова Алёна Сергеевна" w:date="2017-09-15T17:10:00Z"/>
                <w:rStyle w:val="af9"/>
                <w:sz w:val="20"/>
                <w:szCs w:val="24"/>
              </w:rPr>
            </w:pPr>
          </w:p>
        </w:tc>
        <w:tc>
          <w:tcPr>
            <w:tcW w:w="1566" w:type="pct"/>
            <w:vAlign w:val="center"/>
          </w:tcPr>
          <w:p w14:paraId="36A91C84" w14:textId="77777777" w:rsidR="00A62498" w:rsidRDefault="00A62498" w:rsidP="00B6442B">
            <w:pPr>
              <w:ind w:left="0" w:firstLine="0"/>
              <w:rPr>
                <w:ins w:id="8935" w:author="Широбокова Алёна Сергеевна" w:date="2017-09-15T17:10:00Z"/>
                <w:rFonts w:cs="Arial"/>
                <w:b/>
                <w:sz w:val="16"/>
                <w:szCs w:val="16"/>
              </w:rPr>
            </w:pPr>
            <w:ins w:id="8936" w:author="Широбокова Алёна Сергеевна" w:date="2017-09-15T17:10:00Z">
              <w:r w:rsidRPr="005805C1">
                <w:rPr>
                  <w:rFonts w:cs="Arial"/>
                  <w:b/>
                  <w:sz w:val="16"/>
                  <w:szCs w:val="16"/>
                </w:rPr>
                <w:t>ИТОГО ОБОРОТЫ  в валюте</w:t>
              </w:r>
              <w:r>
                <w:rPr>
                  <w:rFonts w:cs="Arial"/>
                  <w:b/>
                  <w:sz w:val="16"/>
                  <w:szCs w:val="16"/>
                </w:rPr>
                <w:t xml:space="preserve"> по Дебету</w:t>
              </w:r>
            </w:ins>
          </w:p>
        </w:tc>
        <w:tc>
          <w:tcPr>
            <w:tcW w:w="3057" w:type="pct"/>
            <w:vAlign w:val="center"/>
          </w:tcPr>
          <w:p w14:paraId="10B7B871" w14:textId="77777777" w:rsidR="00A62498" w:rsidRDefault="00A62498" w:rsidP="00B6442B">
            <w:pPr>
              <w:ind w:left="0" w:firstLine="0"/>
              <w:rPr>
                <w:ins w:id="8937" w:author="Широбокова Алёна Сергеевна" w:date="2017-09-15T17:10:00Z"/>
                <w:rFonts w:cs="Arial"/>
                <w:sz w:val="16"/>
                <w:szCs w:val="16"/>
              </w:rPr>
            </w:pPr>
            <w:ins w:id="8938" w:author="Широбокова Алёна Сергеевна" w:date="2017-09-15T17:10:00Z">
              <w:r>
                <w:rPr>
                  <w:rFonts w:cs="Arial"/>
                  <w:sz w:val="16"/>
                  <w:szCs w:val="16"/>
                </w:rPr>
                <w:t>Итоговые обороты по Дебету за отчётную дату.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23C8119B" w14:textId="77777777" w:rsidTr="00B6442B">
        <w:trPr>
          <w:cantSplit/>
          <w:ins w:id="8939" w:author="Широбокова Алёна Сергеевна" w:date="2017-09-15T17:10:00Z"/>
        </w:trPr>
        <w:tc>
          <w:tcPr>
            <w:tcW w:w="377" w:type="pct"/>
            <w:vAlign w:val="center"/>
          </w:tcPr>
          <w:p w14:paraId="66251D6B" w14:textId="77777777" w:rsidR="00A62498" w:rsidRDefault="00A62498" w:rsidP="00EE3682">
            <w:pPr>
              <w:pStyle w:val="afa"/>
              <w:numPr>
                <w:ilvl w:val="0"/>
                <w:numId w:val="80"/>
              </w:numPr>
              <w:spacing w:before="20" w:after="20"/>
              <w:rPr>
                <w:ins w:id="8940" w:author="Широбокова Алёна Сергеевна" w:date="2017-09-15T17:10:00Z"/>
                <w:rStyle w:val="af9"/>
                <w:sz w:val="20"/>
                <w:szCs w:val="24"/>
              </w:rPr>
            </w:pPr>
          </w:p>
        </w:tc>
        <w:tc>
          <w:tcPr>
            <w:tcW w:w="1566" w:type="pct"/>
            <w:vAlign w:val="center"/>
          </w:tcPr>
          <w:p w14:paraId="38E68EC7" w14:textId="77777777" w:rsidR="00A62498" w:rsidRDefault="00A62498" w:rsidP="00B6442B">
            <w:pPr>
              <w:ind w:left="0" w:firstLine="0"/>
              <w:rPr>
                <w:ins w:id="8941" w:author="Широбокова Алёна Сергеевна" w:date="2017-09-15T17:10:00Z"/>
                <w:rFonts w:cs="Arial"/>
                <w:b/>
                <w:sz w:val="16"/>
                <w:szCs w:val="16"/>
              </w:rPr>
            </w:pPr>
            <w:ins w:id="8942" w:author="Широбокова Алёна Сергеевна" w:date="2017-09-15T17:10:00Z">
              <w:r w:rsidRPr="005805C1">
                <w:rPr>
                  <w:rFonts w:cs="Arial"/>
                  <w:b/>
                  <w:sz w:val="16"/>
                  <w:szCs w:val="16"/>
                </w:rPr>
                <w:t>ИТОГО ОБОРОТЫ  в валюте</w:t>
              </w:r>
              <w:r>
                <w:rPr>
                  <w:rFonts w:cs="Arial"/>
                  <w:b/>
                  <w:sz w:val="16"/>
                  <w:szCs w:val="16"/>
                </w:rPr>
                <w:t xml:space="preserve"> по Кредиту</w:t>
              </w:r>
            </w:ins>
          </w:p>
        </w:tc>
        <w:tc>
          <w:tcPr>
            <w:tcW w:w="3057" w:type="pct"/>
            <w:vAlign w:val="center"/>
          </w:tcPr>
          <w:p w14:paraId="00003A45" w14:textId="77777777" w:rsidR="00A62498" w:rsidRDefault="00A62498" w:rsidP="00B6442B">
            <w:pPr>
              <w:ind w:left="0" w:firstLine="0"/>
              <w:rPr>
                <w:ins w:id="8943" w:author="Широбокова Алёна Сергеевна" w:date="2017-09-15T17:10:00Z"/>
                <w:rFonts w:cs="Arial"/>
                <w:sz w:val="16"/>
                <w:szCs w:val="16"/>
              </w:rPr>
            </w:pPr>
            <w:ins w:id="8944" w:author="Широбокова Алёна Сергеевна" w:date="2017-09-15T17:10:00Z">
              <w:r>
                <w:rPr>
                  <w:rFonts w:cs="Arial"/>
                  <w:sz w:val="16"/>
                  <w:szCs w:val="16"/>
                </w:rPr>
                <w:t>Итоговые обороты по Кредиту за отчётную дату.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33F0D130" w14:textId="77777777" w:rsidTr="00B6442B">
        <w:trPr>
          <w:cantSplit/>
          <w:ins w:id="8945" w:author="Широбокова Алёна Сергеевна" w:date="2017-09-15T17:10:00Z"/>
        </w:trPr>
        <w:tc>
          <w:tcPr>
            <w:tcW w:w="377" w:type="pct"/>
            <w:vAlign w:val="center"/>
          </w:tcPr>
          <w:p w14:paraId="4D58250D" w14:textId="77777777" w:rsidR="00A62498" w:rsidRDefault="00A62498" w:rsidP="00EE3682">
            <w:pPr>
              <w:pStyle w:val="afa"/>
              <w:numPr>
                <w:ilvl w:val="0"/>
                <w:numId w:val="80"/>
              </w:numPr>
              <w:spacing w:before="20" w:after="20"/>
              <w:rPr>
                <w:ins w:id="8946" w:author="Широбокова Алёна Сергеевна" w:date="2017-09-15T17:10:00Z"/>
                <w:rStyle w:val="af9"/>
                <w:sz w:val="20"/>
                <w:szCs w:val="24"/>
              </w:rPr>
            </w:pPr>
          </w:p>
        </w:tc>
        <w:tc>
          <w:tcPr>
            <w:tcW w:w="1566" w:type="pct"/>
            <w:vAlign w:val="center"/>
          </w:tcPr>
          <w:p w14:paraId="49923EC3" w14:textId="77777777" w:rsidR="00A62498" w:rsidRDefault="00A62498" w:rsidP="00B6442B">
            <w:pPr>
              <w:ind w:left="0" w:firstLine="0"/>
              <w:rPr>
                <w:ins w:id="8947" w:author="Широбокова Алёна Сергеевна" w:date="2017-09-15T17:10:00Z"/>
                <w:rFonts w:cs="Arial"/>
                <w:b/>
                <w:sz w:val="16"/>
                <w:szCs w:val="16"/>
              </w:rPr>
            </w:pPr>
            <w:ins w:id="8948" w:author="Широбокова Алёна Сергеевна" w:date="2017-09-15T17:10:00Z">
              <w:r w:rsidRPr="005805C1">
                <w:rPr>
                  <w:rFonts w:cs="Arial"/>
                  <w:b/>
                  <w:sz w:val="16"/>
                  <w:szCs w:val="16"/>
                </w:rPr>
                <w:t>ИТОГО ОБОРОТЫ  в нац. эквиваленте</w:t>
              </w:r>
              <w:r>
                <w:rPr>
                  <w:rFonts w:cs="Arial"/>
                  <w:b/>
                  <w:sz w:val="16"/>
                  <w:szCs w:val="16"/>
                </w:rPr>
                <w:t xml:space="preserve"> по Дебету </w:t>
              </w:r>
            </w:ins>
          </w:p>
        </w:tc>
        <w:tc>
          <w:tcPr>
            <w:tcW w:w="3057" w:type="pct"/>
            <w:vAlign w:val="center"/>
          </w:tcPr>
          <w:p w14:paraId="0A7E8CEB" w14:textId="77777777" w:rsidR="00A62498" w:rsidRDefault="00A62498" w:rsidP="00B6442B">
            <w:pPr>
              <w:ind w:left="0" w:firstLine="0"/>
              <w:rPr>
                <w:ins w:id="8949" w:author="Широбокова Алёна Сергеевна" w:date="2017-09-15T17:10:00Z"/>
                <w:rFonts w:cs="Arial"/>
                <w:sz w:val="16"/>
                <w:szCs w:val="16"/>
              </w:rPr>
            </w:pPr>
            <w:ins w:id="8950" w:author="Широбокова Алёна Сергеевна" w:date="2017-09-15T17:10:00Z">
              <w:r>
                <w:rPr>
                  <w:rFonts w:cs="Arial"/>
                  <w:sz w:val="16"/>
                  <w:szCs w:val="16"/>
                </w:rPr>
                <w:t xml:space="preserve">Итоговые обороты по Дебету </w:t>
              </w:r>
              <w:r w:rsidRPr="00920017">
                <w:rPr>
                  <w:rFonts w:cs="Arial"/>
                  <w:sz w:val="16"/>
                  <w:szCs w:val="16"/>
                </w:rPr>
                <w:t>в нац. эквиваленте</w:t>
              </w:r>
              <w:r>
                <w:rPr>
                  <w:rFonts w:cs="Arial"/>
                  <w:sz w:val="16"/>
                  <w:szCs w:val="16"/>
                </w:rPr>
                <w:t xml:space="preserve"> за отчетную дату.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1A3C0DEF" w14:textId="77777777" w:rsidTr="00B6442B">
        <w:trPr>
          <w:cantSplit/>
          <w:ins w:id="8951" w:author="Широбокова Алёна Сергеевна" w:date="2017-09-15T17:10:00Z"/>
        </w:trPr>
        <w:tc>
          <w:tcPr>
            <w:tcW w:w="377" w:type="pct"/>
            <w:vAlign w:val="center"/>
          </w:tcPr>
          <w:p w14:paraId="3895F2A8" w14:textId="77777777" w:rsidR="00A62498" w:rsidRDefault="00A62498" w:rsidP="00EE3682">
            <w:pPr>
              <w:pStyle w:val="afa"/>
              <w:numPr>
                <w:ilvl w:val="0"/>
                <w:numId w:val="80"/>
              </w:numPr>
              <w:spacing w:before="20" w:after="20"/>
              <w:rPr>
                <w:ins w:id="8952" w:author="Широбокова Алёна Сергеевна" w:date="2017-09-15T17:10:00Z"/>
                <w:rStyle w:val="af9"/>
                <w:sz w:val="20"/>
                <w:szCs w:val="24"/>
              </w:rPr>
            </w:pPr>
          </w:p>
        </w:tc>
        <w:tc>
          <w:tcPr>
            <w:tcW w:w="1566" w:type="pct"/>
            <w:vAlign w:val="center"/>
          </w:tcPr>
          <w:p w14:paraId="6B8AF729" w14:textId="77777777" w:rsidR="00A62498" w:rsidRDefault="00A62498" w:rsidP="00B6442B">
            <w:pPr>
              <w:ind w:left="0" w:firstLine="0"/>
              <w:rPr>
                <w:ins w:id="8953" w:author="Широбокова Алёна Сергеевна" w:date="2017-09-15T17:10:00Z"/>
                <w:rFonts w:cs="Arial"/>
                <w:b/>
                <w:sz w:val="16"/>
                <w:szCs w:val="16"/>
              </w:rPr>
            </w:pPr>
            <w:ins w:id="8954" w:author="Широбокова Алёна Сергеевна" w:date="2017-09-15T17:10:00Z">
              <w:r w:rsidRPr="005805C1">
                <w:rPr>
                  <w:rFonts w:cs="Arial"/>
                  <w:b/>
                  <w:sz w:val="16"/>
                  <w:szCs w:val="16"/>
                </w:rPr>
                <w:t>ИТОГО ОБОРОТЫ  в нац. эквиваленте</w:t>
              </w:r>
              <w:r>
                <w:rPr>
                  <w:rFonts w:cs="Arial"/>
                  <w:b/>
                  <w:sz w:val="16"/>
                  <w:szCs w:val="16"/>
                </w:rPr>
                <w:t xml:space="preserve"> по Кредиту </w:t>
              </w:r>
            </w:ins>
          </w:p>
        </w:tc>
        <w:tc>
          <w:tcPr>
            <w:tcW w:w="3057" w:type="pct"/>
            <w:vAlign w:val="center"/>
          </w:tcPr>
          <w:p w14:paraId="4D38E1D2" w14:textId="77777777" w:rsidR="00A62498" w:rsidRDefault="00A62498" w:rsidP="00B6442B">
            <w:pPr>
              <w:ind w:left="0" w:firstLine="0"/>
              <w:rPr>
                <w:ins w:id="8955" w:author="Широбокова Алёна Сергеевна" w:date="2017-09-15T17:10:00Z"/>
                <w:rFonts w:cs="Arial"/>
                <w:sz w:val="16"/>
                <w:szCs w:val="16"/>
              </w:rPr>
            </w:pPr>
            <w:ins w:id="8956" w:author="Широбокова Алёна Сергеевна" w:date="2017-09-15T17:10:00Z">
              <w:r>
                <w:rPr>
                  <w:rFonts w:cs="Arial"/>
                  <w:sz w:val="16"/>
                  <w:szCs w:val="16"/>
                </w:rPr>
                <w:t xml:space="preserve">Итоговые обороты по </w:t>
              </w:r>
              <w:r w:rsidRPr="00920017">
                <w:rPr>
                  <w:rFonts w:cs="Arial"/>
                  <w:sz w:val="16"/>
                  <w:szCs w:val="16"/>
                </w:rPr>
                <w:t xml:space="preserve">Кредиту </w:t>
              </w:r>
              <w:r w:rsidRPr="00920017">
                <w:rPr>
                  <w:sz w:val="16"/>
                  <w:szCs w:val="16"/>
                </w:rPr>
                <w:t>в нац. эквиваленте</w:t>
              </w:r>
              <w:r>
                <w:rPr>
                  <w:rFonts w:cs="Arial"/>
                  <w:sz w:val="16"/>
                  <w:szCs w:val="16"/>
                </w:rPr>
                <w:t xml:space="preserve"> за отчетную дату.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580579BC" w14:textId="77777777" w:rsidTr="00B6442B">
        <w:trPr>
          <w:cantSplit/>
          <w:ins w:id="8957" w:author="Широбокова Алёна Сергеевна" w:date="2017-09-15T17:10:00Z"/>
        </w:trPr>
        <w:tc>
          <w:tcPr>
            <w:tcW w:w="377" w:type="pct"/>
            <w:vAlign w:val="center"/>
          </w:tcPr>
          <w:p w14:paraId="0CEF38BC" w14:textId="77777777" w:rsidR="00A62498" w:rsidRDefault="00A62498" w:rsidP="00EE3682">
            <w:pPr>
              <w:pStyle w:val="afa"/>
              <w:numPr>
                <w:ilvl w:val="0"/>
                <w:numId w:val="80"/>
              </w:numPr>
              <w:spacing w:before="20" w:after="20"/>
              <w:rPr>
                <w:ins w:id="8958" w:author="Широбокова Алёна Сергеевна" w:date="2017-09-15T17:10:00Z"/>
                <w:rStyle w:val="af9"/>
                <w:sz w:val="20"/>
                <w:szCs w:val="24"/>
              </w:rPr>
            </w:pPr>
          </w:p>
        </w:tc>
        <w:tc>
          <w:tcPr>
            <w:tcW w:w="1566" w:type="pct"/>
            <w:vAlign w:val="center"/>
          </w:tcPr>
          <w:p w14:paraId="50602C88" w14:textId="77777777" w:rsidR="00A62498" w:rsidRDefault="00A62498" w:rsidP="00B6442B">
            <w:pPr>
              <w:ind w:left="0" w:firstLine="0"/>
              <w:rPr>
                <w:ins w:id="8959" w:author="Широбокова Алёна Сергеевна" w:date="2017-09-15T17:10:00Z"/>
                <w:rFonts w:cs="Arial"/>
                <w:b/>
                <w:sz w:val="16"/>
                <w:szCs w:val="16"/>
              </w:rPr>
            </w:pPr>
            <w:ins w:id="8960" w:author="Широбокова Алёна Сергеевна" w:date="2017-09-15T17:10:00Z">
              <w:r>
                <w:rPr>
                  <w:rFonts w:cs="Arial"/>
                  <w:b/>
                  <w:sz w:val="16"/>
                  <w:szCs w:val="16"/>
                </w:rPr>
                <w:t>Исходящий остаток за день в валюте</w:t>
              </w:r>
            </w:ins>
          </w:p>
        </w:tc>
        <w:tc>
          <w:tcPr>
            <w:tcW w:w="3057" w:type="pct"/>
            <w:vAlign w:val="center"/>
          </w:tcPr>
          <w:p w14:paraId="14994C01" w14:textId="77777777" w:rsidR="00A62498" w:rsidRDefault="00A62498" w:rsidP="00B6442B">
            <w:pPr>
              <w:ind w:left="0" w:firstLine="0"/>
              <w:rPr>
                <w:ins w:id="8961" w:author="Широбокова Алёна Сергеевна" w:date="2017-09-15T17:10:00Z"/>
                <w:rFonts w:cs="Arial"/>
                <w:sz w:val="16"/>
                <w:szCs w:val="16"/>
              </w:rPr>
            </w:pPr>
            <w:ins w:id="8962" w:author="Широбокова Алёна Сергеевна" w:date="2017-09-15T17:10:00Z">
              <w:r>
                <w:rPr>
                  <w:rFonts w:cs="Arial"/>
                  <w:sz w:val="16"/>
                  <w:szCs w:val="16"/>
                </w:rPr>
                <w:t>Исходящий остаток на окончание отчетной даты. Разделитель разрядов – пробел. Дробная часть – 2 символа. Разделитель целой и дробной части – разделитель настроенный в ОС.</w:t>
              </w:r>
            </w:ins>
          </w:p>
        </w:tc>
      </w:tr>
      <w:tr w:rsidR="00A62498" w:rsidRPr="00833217" w14:paraId="563EC369" w14:textId="77777777" w:rsidTr="00B6442B">
        <w:trPr>
          <w:cantSplit/>
          <w:ins w:id="8963" w:author="Широбокова Алёна Сергеевна" w:date="2017-09-15T17:10:00Z"/>
        </w:trPr>
        <w:tc>
          <w:tcPr>
            <w:tcW w:w="377" w:type="pct"/>
            <w:vAlign w:val="center"/>
          </w:tcPr>
          <w:p w14:paraId="651C040D" w14:textId="77777777" w:rsidR="00A62498" w:rsidRDefault="00A62498" w:rsidP="00EE3682">
            <w:pPr>
              <w:pStyle w:val="afa"/>
              <w:numPr>
                <w:ilvl w:val="0"/>
                <w:numId w:val="80"/>
              </w:numPr>
              <w:spacing w:before="20" w:after="20"/>
              <w:rPr>
                <w:ins w:id="8964" w:author="Широбокова Алёна Сергеевна" w:date="2017-09-15T17:10:00Z"/>
                <w:rStyle w:val="af9"/>
                <w:sz w:val="20"/>
                <w:szCs w:val="24"/>
              </w:rPr>
            </w:pPr>
          </w:p>
        </w:tc>
        <w:tc>
          <w:tcPr>
            <w:tcW w:w="1566" w:type="pct"/>
            <w:vAlign w:val="center"/>
          </w:tcPr>
          <w:p w14:paraId="7ED44FFE" w14:textId="77777777" w:rsidR="00A62498" w:rsidRDefault="00A62498" w:rsidP="00B6442B">
            <w:pPr>
              <w:ind w:left="0" w:firstLine="0"/>
              <w:rPr>
                <w:ins w:id="8965" w:author="Широбокова Алёна Сергеевна" w:date="2017-09-15T17:10:00Z"/>
                <w:rFonts w:cs="Arial"/>
                <w:b/>
                <w:sz w:val="16"/>
                <w:szCs w:val="16"/>
              </w:rPr>
            </w:pPr>
            <w:ins w:id="8966" w:author="Широбокова Алёна Сергеевна" w:date="2017-09-15T17:10:00Z">
              <w:r>
                <w:rPr>
                  <w:rFonts w:cs="Arial"/>
                  <w:b/>
                  <w:sz w:val="16"/>
                  <w:szCs w:val="16"/>
                </w:rPr>
                <w:t xml:space="preserve">Исходящий остаток за день в </w:t>
              </w:r>
              <w:r w:rsidRPr="00920017">
                <w:rPr>
                  <w:rFonts w:cs="Arial"/>
                  <w:b/>
                  <w:sz w:val="16"/>
                  <w:szCs w:val="16"/>
                </w:rPr>
                <w:t xml:space="preserve"> нац. эквиваленте</w:t>
              </w:r>
            </w:ins>
          </w:p>
        </w:tc>
        <w:tc>
          <w:tcPr>
            <w:tcW w:w="3057" w:type="pct"/>
            <w:vAlign w:val="center"/>
          </w:tcPr>
          <w:p w14:paraId="320DCB58" w14:textId="77777777" w:rsidR="00A62498" w:rsidRDefault="00A62498" w:rsidP="00B6442B">
            <w:pPr>
              <w:ind w:left="0" w:firstLine="0"/>
              <w:rPr>
                <w:ins w:id="8967" w:author="Широбокова Алёна Сергеевна" w:date="2017-09-15T17:10:00Z"/>
                <w:rFonts w:cs="Arial"/>
                <w:sz w:val="16"/>
                <w:szCs w:val="16"/>
              </w:rPr>
            </w:pPr>
            <w:ins w:id="8968" w:author="Широбокова Алёна Сергеевна" w:date="2017-09-15T17:10:00Z">
              <w:r>
                <w:rPr>
                  <w:rFonts w:cs="Arial"/>
                  <w:sz w:val="16"/>
                  <w:szCs w:val="16"/>
                </w:rPr>
                <w:t>Исходящий остаток</w:t>
              </w:r>
              <w:r>
                <w:t xml:space="preserve"> </w:t>
              </w:r>
              <w:r w:rsidRPr="00920017">
                <w:rPr>
                  <w:rFonts w:cs="Arial"/>
                  <w:sz w:val="16"/>
                  <w:szCs w:val="16"/>
                </w:rPr>
                <w:t>в  нац. эквиваленте</w:t>
              </w:r>
              <w:r>
                <w:rPr>
                  <w:rFonts w:cs="Arial"/>
                  <w:sz w:val="16"/>
                  <w:szCs w:val="16"/>
                </w:rPr>
                <w:t xml:space="preserve">  на окончание отчетной даты. Разделитель разрядов – пробел. Дробная часть – 2 символа. Разделитель целой и дробной части – разделитель настроенный в ОС.</w:t>
              </w:r>
            </w:ins>
          </w:p>
        </w:tc>
      </w:tr>
    </w:tbl>
    <w:p w14:paraId="40DB882F" w14:textId="77777777" w:rsidR="00A62498" w:rsidRDefault="00A62498" w:rsidP="00A62498">
      <w:pPr>
        <w:ind w:left="360"/>
        <w:rPr>
          <w:ins w:id="8969" w:author="Широбокова Алёна Сергеевна" w:date="2017-09-15T17:10:00Z"/>
        </w:rPr>
      </w:pPr>
    </w:p>
    <w:p w14:paraId="41044246" w14:textId="77777777" w:rsidR="00A62498" w:rsidRDefault="00A62498" w:rsidP="00A62498">
      <w:pPr>
        <w:ind w:left="360"/>
        <w:rPr>
          <w:ins w:id="8970" w:author="Широбокова Алёна Сергеевна" w:date="2017-09-15T17:10:00Z"/>
        </w:rPr>
      </w:pPr>
    </w:p>
    <w:p w14:paraId="5B6F510B" w14:textId="77777777" w:rsidR="00A62498" w:rsidRDefault="00A62498" w:rsidP="00EE3682">
      <w:pPr>
        <w:pStyle w:val="a"/>
        <w:numPr>
          <w:ilvl w:val="0"/>
          <w:numId w:val="76"/>
        </w:numPr>
        <w:spacing w:after="120" w:line="240" w:lineRule="auto"/>
        <w:contextualSpacing/>
        <w:rPr>
          <w:ins w:id="8971" w:author="Широбокова Алёна Сергеевна" w:date="2017-09-15T17:10:00Z"/>
        </w:rPr>
      </w:pPr>
      <w:ins w:id="8972" w:author="Широбокова Алёна Сергеевна" w:date="2017-09-15T17:10:00Z">
        <w:r>
          <w:t xml:space="preserve">Требования к печати приложений к выписке в формате </w:t>
        </w:r>
        <w:r>
          <w:rPr>
            <w:lang w:val="en-US"/>
          </w:rPr>
          <w:t>PDF</w:t>
        </w:r>
        <w:r w:rsidRPr="004E47C7">
          <w:t xml:space="preserve"> </w:t>
        </w:r>
        <w:r>
          <w:t>и</w:t>
        </w:r>
        <w:r w:rsidRPr="004E47C7">
          <w:t xml:space="preserve"> </w:t>
        </w:r>
        <w:r>
          <w:rPr>
            <w:lang w:val="en-US"/>
          </w:rPr>
          <w:t>RTF</w:t>
        </w:r>
      </w:ins>
    </w:p>
    <w:p w14:paraId="5884F620" w14:textId="77777777" w:rsidR="00A62498" w:rsidRDefault="00A62498" w:rsidP="00A62498">
      <w:pPr>
        <w:ind w:left="360"/>
        <w:rPr>
          <w:ins w:id="8973" w:author="Широбокова Алёна Сергеевна" w:date="2017-09-15T17:10:00Z"/>
        </w:rPr>
      </w:pPr>
      <w:ins w:id="8974" w:author="Широбокова Алёна Сергеевна" w:date="2017-09-15T17:10:00Z">
        <w:r>
          <w:t xml:space="preserve">Правила печати приложений к выписке аналогичны стандартному функционалу печати выписок в </w:t>
        </w:r>
        <w:r>
          <w:rPr>
            <w:lang w:val="en-US"/>
          </w:rPr>
          <w:t>Correqts</w:t>
        </w:r>
        <w:r>
          <w:t xml:space="preserve"> для всех типов операций.</w:t>
        </w:r>
      </w:ins>
    </w:p>
    <w:p w14:paraId="7FE30F60" w14:textId="484DD6AF" w:rsidR="00A62498" w:rsidRDefault="00A62498" w:rsidP="00A62498">
      <w:pPr>
        <w:ind w:left="360"/>
        <w:rPr>
          <w:ins w:id="8975" w:author="Широбокова Алёна Сергеевна" w:date="2017-09-15T17:10:00Z"/>
        </w:rPr>
      </w:pPr>
      <w:ins w:id="8976" w:author="Широбокова Алёна Сергеевна" w:date="2017-09-15T17:10:00Z">
        <w:r>
          <w:t>Вид приложения определяется типом</w:t>
        </w:r>
      </w:ins>
      <w:ins w:id="8977" w:author="Беликова Маргарита Николаевна" w:date="2018-09-28T15:10:00Z">
        <w:r w:rsidR="00EB0CE3">
          <w:t xml:space="preserve"> (видом)</w:t>
        </w:r>
      </w:ins>
      <w:ins w:id="8978" w:author="Широбокова Алёна Сергеевна" w:date="2017-09-15T17:10:00Z">
        <w:r>
          <w:t xml:space="preserve"> операции в документе (</w:t>
        </w:r>
        <w:del w:id="8979" w:author="Беликова Маргарита Николаевна" w:date="2018-09-28T15:10:00Z">
          <w:r w:rsidDel="00EB0CE3">
            <w:delText>тип</w:delText>
          </w:r>
        </w:del>
      </w:ins>
      <w:ins w:id="8980" w:author="Беликова Маргарита Николаевна" w:date="2018-09-28T15:10:00Z">
        <w:r w:rsidR="00EB0CE3">
          <w:t>вид (шифр)</w:t>
        </w:r>
      </w:ins>
      <w:ins w:id="8981" w:author="Широбокова Алёна Сергеевна" w:date="2017-09-15T17:10:00Z">
        <w:r>
          <w:t xml:space="preserve"> документа регламентирован </w:t>
        </w:r>
        <w:del w:id="8982" w:author="Беликова Маргарита Николаевна" w:date="2018-09-28T15:10:00Z">
          <w:r w:rsidDel="00EB0CE3">
            <w:delText>п</w:delText>
          </w:r>
        </w:del>
      </w:ins>
      <w:ins w:id="8983" w:author="Беликова Маргарита Николаевна" w:date="2018-09-28T15:10:00Z">
        <w:r w:rsidR="00EB0CE3">
          <w:t>П</w:t>
        </w:r>
      </w:ins>
      <w:ins w:id="8984" w:author="Широбокова Алёна Сергеевна" w:date="2017-09-15T17:10:00Z">
        <w:r>
          <w:t xml:space="preserve">оложением </w:t>
        </w:r>
      </w:ins>
      <w:ins w:id="8985" w:author="Беликова Маргарита Николаевна" w:date="2018-09-28T15:11:00Z">
        <w:r w:rsidR="00EB0CE3" w:rsidRPr="00EB0CE3">
          <w:t>Банка России от 27.02.2017 N 579-П</w:t>
        </w:r>
      </w:ins>
      <w:ins w:id="8986" w:author="Широбокова Алёна Сергеевна" w:date="2017-09-15T17:10:00Z">
        <w:del w:id="8987" w:author="Беликова Маргарита Николаевна" w:date="2018-09-28T15:11:00Z">
          <w:r w:rsidDel="00EB0CE3">
            <w:delText xml:space="preserve">ЦБ РФ </w:delText>
          </w:r>
          <w:r w:rsidRPr="004E47C7" w:rsidDel="00EB0CE3">
            <w:delText>16 июля 2012 г. N 385-П</w:delText>
          </w:r>
          <w:r w:rsidDel="00EB0CE3">
            <w:rPr>
              <w:rFonts w:eastAsia="Calibri"/>
              <w:sz w:val="24"/>
            </w:rPr>
            <w:delText xml:space="preserve"> </w:delText>
          </w:r>
        </w:del>
        <w:r>
          <w:rPr>
            <w:rFonts w:eastAsia="Calibri"/>
            <w:sz w:val="24"/>
          </w:rPr>
          <w:t>):</w:t>
        </w:r>
      </w:ins>
    </w:p>
    <w:p w14:paraId="44D1C957" w14:textId="77777777" w:rsidR="00A62498" w:rsidRDefault="00A62498" w:rsidP="00EE3682">
      <w:pPr>
        <w:pStyle w:val="a"/>
        <w:numPr>
          <w:ilvl w:val="0"/>
          <w:numId w:val="75"/>
        </w:numPr>
        <w:spacing w:after="120" w:line="240" w:lineRule="auto"/>
        <w:contextualSpacing/>
        <w:rPr>
          <w:ins w:id="8988" w:author="Широбокова Алёна Сергеевна" w:date="2017-09-15T17:10:00Z"/>
        </w:rPr>
      </w:pPr>
      <w:ins w:id="8989" w:author="Широбокова Алёна Сергеевна" w:date="2017-09-15T17:10:00Z">
        <w:r>
          <w:t xml:space="preserve">(01) </w:t>
        </w:r>
        <w:r w:rsidRPr="009F7625">
          <w:t>платёжное поручение</w:t>
        </w:r>
        <w:r>
          <w:t>;</w:t>
        </w:r>
      </w:ins>
    </w:p>
    <w:p w14:paraId="3F25E500" w14:textId="77777777" w:rsidR="00A62498" w:rsidRPr="001721FA" w:rsidRDefault="00A62498" w:rsidP="00EE3682">
      <w:pPr>
        <w:pStyle w:val="a"/>
        <w:numPr>
          <w:ilvl w:val="0"/>
          <w:numId w:val="75"/>
        </w:numPr>
        <w:spacing w:after="120" w:line="240" w:lineRule="auto"/>
        <w:contextualSpacing/>
        <w:rPr>
          <w:ins w:id="8990" w:author="Широбокова Алёна Сергеевна" w:date="2017-09-15T17:10:00Z"/>
        </w:rPr>
      </w:pPr>
      <w:ins w:id="8991" w:author="Широбокова Алёна Сергеевна" w:date="2017-09-15T17:10:00Z">
        <w:r w:rsidRPr="00F314EE">
          <w:t>(02) платёжное требование;</w:t>
        </w:r>
      </w:ins>
    </w:p>
    <w:p w14:paraId="2BCEF509" w14:textId="77777777" w:rsidR="00A62498" w:rsidRDefault="00A62498" w:rsidP="00EE3682">
      <w:pPr>
        <w:pStyle w:val="a"/>
        <w:numPr>
          <w:ilvl w:val="0"/>
          <w:numId w:val="75"/>
        </w:numPr>
        <w:spacing w:after="120" w:line="240" w:lineRule="auto"/>
        <w:contextualSpacing/>
        <w:rPr>
          <w:ins w:id="8992" w:author="Широбокова Алёна Сергеевна" w:date="2017-09-15T17:10:00Z"/>
        </w:rPr>
      </w:pPr>
      <w:ins w:id="8993" w:author="Широбокова Алёна Сергеевна" w:date="2017-09-15T17:10:00Z">
        <w:r>
          <w:t xml:space="preserve">(03) </w:t>
        </w:r>
        <w:r w:rsidRPr="009F7625">
          <w:t>расходный кассовый ордер</w:t>
        </w:r>
        <w:r>
          <w:t>;</w:t>
        </w:r>
      </w:ins>
    </w:p>
    <w:p w14:paraId="3D9B3169" w14:textId="77777777" w:rsidR="00A62498" w:rsidRDefault="00A62498" w:rsidP="00EE3682">
      <w:pPr>
        <w:pStyle w:val="a"/>
        <w:numPr>
          <w:ilvl w:val="0"/>
          <w:numId w:val="75"/>
        </w:numPr>
        <w:spacing w:after="120" w:line="240" w:lineRule="auto"/>
        <w:contextualSpacing/>
        <w:rPr>
          <w:ins w:id="8994" w:author="Широбокова Алёна Сергеевна" w:date="2017-09-15T17:10:00Z"/>
        </w:rPr>
      </w:pPr>
      <w:ins w:id="8995" w:author="Широбокова Алёна Сергеевна" w:date="2017-09-15T17:10:00Z">
        <w:r>
          <w:t>(04) приходный кассовый ордер;</w:t>
        </w:r>
      </w:ins>
    </w:p>
    <w:p w14:paraId="05C36C81" w14:textId="77777777" w:rsidR="00A62498" w:rsidRDefault="00A62498" w:rsidP="00EE3682">
      <w:pPr>
        <w:pStyle w:val="a"/>
        <w:numPr>
          <w:ilvl w:val="0"/>
          <w:numId w:val="75"/>
        </w:numPr>
        <w:spacing w:after="120" w:line="240" w:lineRule="auto"/>
        <w:contextualSpacing/>
        <w:rPr>
          <w:ins w:id="8996" w:author="Широбокова Алёна Сергеевна" w:date="2017-09-15T17:10:00Z"/>
        </w:rPr>
      </w:pPr>
      <w:ins w:id="8997" w:author="Широбокова Алёна Сергеевна" w:date="2017-09-15T17:10:00Z">
        <w:r>
          <w:t xml:space="preserve">(06) </w:t>
        </w:r>
        <w:r w:rsidRPr="00CA3BE9">
          <w:t>инкассовое поручение</w:t>
        </w:r>
        <w:r>
          <w:t>;</w:t>
        </w:r>
      </w:ins>
    </w:p>
    <w:p w14:paraId="35263ECC" w14:textId="77777777" w:rsidR="00A62498" w:rsidRDefault="00A62498" w:rsidP="00EE3682">
      <w:pPr>
        <w:pStyle w:val="a"/>
        <w:numPr>
          <w:ilvl w:val="0"/>
          <w:numId w:val="75"/>
        </w:numPr>
        <w:spacing w:after="120" w:line="240" w:lineRule="auto"/>
        <w:contextualSpacing/>
        <w:rPr>
          <w:ins w:id="8998" w:author="Широбокова Алёна Сергеевна" w:date="2017-09-15T17:10:00Z"/>
        </w:rPr>
      </w:pPr>
      <w:ins w:id="8999" w:author="Широбокова Алёна Сергеевна" w:date="2017-09-15T17:10:00Z">
        <w:r>
          <w:t>(</w:t>
        </w:r>
        <w:r w:rsidRPr="004E47C7">
          <w:t xml:space="preserve">16) </w:t>
        </w:r>
        <w:r w:rsidRPr="009F7625">
          <w:t>платёжный орд</w:t>
        </w:r>
        <w:r>
          <w:t>е</w:t>
        </w:r>
        <w:r w:rsidRPr="009F7625">
          <w:t>р</w:t>
        </w:r>
        <w:r>
          <w:t>;</w:t>
        </w:r>
      </w:ins>
    </w:p>
    <w:p w14:paraId="1743D8DA" w14:textId="77777777" w:rsidR="00A62498" w:rsidRDefault="00A62498" w:rsidP="00EE3682">
      <w:pPr>
        <w:pStyle w:val="a"/>
        <w:numPr>
          <w:ilvl w:val="0"/>
          <w:numId w:val="75"/>
        </w:numPr>
        <w:spacing w:after="120" w:line="240" w:lineRule="auto"/>
        <w:contextualSpacing/>
        <w:rPr>
          <w:ins w:id="9000" w:author="Широбокова Алёна Сергеевна" w:date="2017-09-15T17:10:00Z"/>
        </w:rPr>
      </w:pPr>
      <w:ins w:id="9001" w:author="Широбокова Алёна Сергеевна" w:date="2017-09-15T17:10:00Z">
        <w:r w:rsidRPr="004E47C7">
          <w:t xml:space="preserve">(17) </w:t>
        </w:r>
        <w:r w:rsidRPr="009F7625">
          <w:t>банковский ордер</w:t>
        </w:r>
        <w:r>
          <w:t>;</w:t>
        </w:r>
      </w:ins>
    </w:p>
    <w:p w14:paraId="20E2D447" w14:textId="77777777" w:rsidR="00A62498" w:rsidRDefault="00A62498" w:rsidP="00EE3682">
      <w:pPr>
        <w:pStyle w:val="a"/>
        <w:numPr>
          <w:ilvl w:val="0"/>
          <w:numId w:val="75"/>
        </w:numPr>
        <w:spacing w:after="120" w:line="240" w:lineRule="auto"/>
        <w:contextualSpacing/>
        <w:rPr>
          <w:ins w:id="9002" w:author="Широбокова Алёна Сергеевна" w:date="2017-09-15T17:10:00Z"/>
        </w:rPr>
      </w:pPr>
      <w:ins w:id="9003" w:author="Широбокова Алёна Сергеевна" w:date="2017-09-15T17:10:00Z">
        <w:r w:rsidRPr="004E47C7">
          <w:t>Информация по проводке</w:t>
        </w:r>
        <w:r>
          <w:t>.</w:t>
        </w:r>
        <w:r w:rsidRPr="004E47C7">
          <w:t xml:space="preserve"> Информация о проводке формируется в случае отсутствия кода </w:t>
        </w:r>
        <w:r>
          <w:t>типа операции.</w:t>
        </w:r>
      </w:ins>
    </w:p>
    <w:p w14:paraId="38F65A4C" w14:textId="77777777" w:rsidR="00A62498" w:rsidRPr="004E47C7" w:rsidRDefault="00A62498" w:rsidP="00EE3682">
      <w:pPr>
        <w:pStyle w:val="a"/>
        <w:numPr>
          <w:ilvl w:val="0"/>
          <w:numId w:val="75"/>
        </w:numPr>
        <w:spacing w:after="120" w:line="240" w:lineRule="auto"/>
        <w:contextualSpacing/>
        <w:rPr>
          <w:ins w:id="9004" w:author="Широбокова Алёна Сергеевна" w:date="2017-09-15T17:10:00Z"/>
        </w:rPr>
      </w:pPr>
      <w:ins w:id="9005" w:author="Широбокова Алёна Сергеевна" w:date="2017-09-15T17:10:00Z">
        <w:r w:rsidRPr="004E47C7">
          <w:t>Квитанция</w:t>
        </w:r>
        <w:r>
          <w:t>.</w:t>
        </w:r>
      </w:ins>
    </w:p>
    <w:p w14:paraId="5DF2D96B" w14:textId="77777777" w:rsidR="00A62498" w:rsidRPr="00CA3BE9" w:rsidRDefault="00A62498" w:rsidP="00A62498">
      <w:pPr>
        <w:pStyle w:val="a"/>
        <w:spacing w:after="120"/>
        <w:ind w:left="1080"/>
        <w:rPr>
          <w:ins w:id="9006" w:author="Широбокова Алёна Сергеевна" w:date="2017-09-15T17:10:00Z"/>
        </w:rPr>
      </w:pPr>
    </w:p>
    <w:p w14:paraId="488BC679" w14:textId="77777777" w:rsidR="00A62498" w:rsidRDefault="00A62498" w:rsidP="00A62498">
      <w:pPr>
        <w:ind w:left="360"/>
        <w:rPr>
          <w:ins w:id="9007" w:author="Широбокова Алёна Сергеевна" w:date="2017-09-15T17:10:00Z"/>
        </w:rPr>
      </w:pPr>
      <w:ins w:id="9008" w:author="Широбокова Алёна Сергеевна" w:date="2017-09-15T17:10:00Z">
        <w:r>
          <w:t xml:space="preserve">При формировании документов требуется использовать шрифт </w:t>
        </w:r>
        <w:r>
          <w:rPr>
            <w:lang w:val="en-US"/>
          </w:rPr>
          <w:t>Arial</w:t>
        </w:r>
        <w:r>
          <w:t>,</w:t>
        </w:r>
        <w:r w:rsidRPr="004E47C7">
          <w:t xml:space="preserve"> </w:t>
        </w:r>
        <w:r>
          <w:t>в соответствии с макетами, приведёнными в п</w:t>
        </w:r>
        <w:r w:rsidRPr="004E47C7">
          <w:t>риложени</w:t>
        </w:r>
        <w:r>
          <w:t>ях.</w:t>
        </w:r>
      </w:ins>
    </w:p>
    <w:p w14:paraId="3549D950" w14:textId="77777777" w:rsidR="00A62498" w:rsidRDefault="00A62498" w:rsidP="00A62498">
      <w:pPr>
        <w:ind w:left="360"/>
        <w:rPr>
          <w:ins w:id="9009" w:author="Широбокова Алёна Сергеевна" w:date="2017-09-15T17:10:00Z"/>
        </w:rPr>
      </w:pPr>
      <w:ins w:id="9010" w:author="Широбокова Алёна Сергеевна" w:date="2017-09-15T17:10:00Z">
        <w:r>
          <w:t xml:space="preserve">Название документов должно выделяться жирным шрифтом, в соответствии с макетами, приведёнными в </w:t>
        </w:r>
        <w:r w:rsidRPr="004E47C7">
          <w:t>Приложении</w:t>
        </w:r>
        <w:r>
          <w:t xml:space="preserve">. </w:t>
        </w:r>
      </w:ins>
    </w:p>
    <w:p w14:paraId="6D22A53B" w14:textId="77777777" w:rsidR="00A62498" w:rsidRDefault="00A62498" w:rsidP="00A62498">
      <w:pPr>
        <w:ind w:left="360"/>
        <w:rPr>
          <w:ins w:id="9011" w:author="Широбокова Алёна Сергеевна" w:date="2017-09-15T17:10:00Z"/>
        </w:rPr>
      </w:pPr>
      <w:ins w:id="9012" w:author="Широбокова Алёна Сергеевна" w:date="2017-09-15T17:10:00Z">
        <w:r>
          <w:t>Логика формирования документов не меняется и совпадает с ранее реализованной логикой формирования документов</w:t>
        </w:r>
        <w:r w:rsidRPr="00A16F80">
          <w:t xml:space="preserve"> </w:t>
        </w:r>
        <w:r>
          <w:t xml:space="preserve">выписки в </w:t>
        </w:r>
        <w:r>
          <w:rPr>
            <w:lang w:val="en-US"/>
          </w:rPr>
          <w:t>Correqts</w:t>
        </w:r>
        <w:r>
          <w:t>.</w:t>
        </w:r>
      </w:ins>
    </w:p>
    <w:p w14:paraId="6529BA19" w14:textId="77777777" w:rsidR="00A62498" w:rsidRDefault="00A62498" w:rsidP="00A62498">
      <w:pPr>
        <w:ind w:left="360"/>
        <w:rPr>
          <w:ins w:id="9013" w:author="Широбокова Алёна Сергеевна" w:date="2017-09-15T17:10:00Z"/>
        </w:rPr>
      </w:pPr>
      <w:ins w:id="9014" w:author="Широбокова Алёна Сергеевна" w:date="2017-09-15T17:10:00Z">
        <w:r>
          <w:t>При включённой настройке «</w:t>
        </w:r>
        <w:r w:rsidRPr="00427AE6">
          <w:t>Печать проводок выписки</w:t>
        </w:r>
        <w:r>
          <w:t xml:space="preserve"> «Мемориальный ордер» требуется выводить документы выписки с кодом вида документа 09, в формате </w:t>
        </w:r>
        <w:r w:rsidRPr="002B75B2">
          <w:t>«Мемориальный ордер»</w:t>
        </w:r>
        <w:r>
          <w:t xml:space="preserve">, при выключенной настройке выводить в формате </w:t>
        </w:r>
        <w:r w:rsidRPr="002B75B2">
          <w:t>«Информация по проводке».</w:t>
        </w:r>
        <w:r>
          <w:t xml:space="preserve">  </w:t>
        </w:r>
      </w:ins>
    </w:p>
    <w:p w14:paraId="0CD5400E" w14:textId="77777777" w:rsidR="00A62498" w:rsidRPr="00BD24AB" w:rsidRDefault="00A62498" w:rsidP="00A62498">
      <w:pPr>
        <w:ind w:left="360"/>
        <w:rPr>
          <w:ins w:id="9015" w:author="Широбокова Алёна Сергеевна" w:date="2017-09-15T17:10:00Z"/>
        </w:rPr>
      </w:pPr>
    </w:p>
    <w:p w14:paraId="6C070CEF" w14:textId="77777777" w:rsidR="00A62498" w:rsidRPr="004E47C7" w:rsidRDefault="00A62498" w:rsidP="00EE3682">
      <w:pPr>
        <w:pStyle w:val="a"/>
        <w:numPr>
          <w:ilvl w:val="0"/>
          <w:numId w:val="76"/>
        </w:numPr>
        <w:spacing w:after="120" w:line="240" w:lineRule="auto"/>
        <w:contextualSpacing/>
        <w:rPr>
          <w:ins w:id="9016" w:author="Широбокова Алёна Сергеевна" w:date="2017-09-15T17:10:00Z"/>
        </w:rPr>
      </w:pPr>
      <w:ins w:id="9017" w:author="Широбокова Алёна Сергеевна" w:date="2017-09-15T17:10:00Z">
        <w:r w:rsidRPr="004E47C7">
          <w:t xml:space="preserve">Требуется реализовать печать документа «Мемориальный ордер» (09) в приложениях к выписке. </w:t>
        </w:r>
      </w:ins>
    </w:p>
    <w:p w14:paraId="65882156" w14:textId="7DBE8687" w:rsidR="00A62498" w:rsidRPr="004E47C7" w:rsidRDefault="00A62498" w:rsidP="00A62498">
      <w:pPr>
        <w:autoSpaceDE w:val="0"/>
        <w:autoSpaceDN w:val="0"/>
        <w:adjustRightInd w:val="0"/>
        <w:rPr>
          <w:ins w:id="9018" w:author="Широбокова Алёна Сергеевна" w:date="2017-09-15T17:10:00Z"/>
          <w:rFonts w:eastAsia="Calibri"/>
          <w:szCs w:val="20"/>
        </w:rPr>
      </w:pPr>
      <w:ins w:id="9019" w:author="Широбокова Алёна Сергеевна" w:date="2017-09-15T17:10:00Z">
        <w:r>
          <w:rPr>
            <w:rFonts w:eastAsia="Calibri"/>
            <w:szCs w:val="20"/>
          </w:rPr>
          <w:t>Требуется реализовать формирование и печать документа «Мемориального ордера» в приложениях к выписке, состав полей и порядок заполнения полей приведён в таблице «</w:t>
        </w:r>
        <w:r>
          <w:rPr>
            <w:rFonts w:eastAsia="Calibri"/>
            <w:szCs w:val="20"/>
          </w:rPr>
          <w:fldChar w:fldCharType="begin"/>
        </w:r>
        <w:r>
          <w:rPr>
            <w:rFonts w:eastAsia="Calibri"/>
            <w:szCs w:val="20"/>
          </w:rPr>
          <w:instrText xml:space="preserve"> REF _Ref415675310 \h </w:instrText>
        </w:r>
      </w:ins>
      <w:r>
        <w:rPr>
          <w:rFonts w:eastAsia="Calibri"/>
          <w:szCs w:val="20"/>
        </w:rPr>
        <w:instrText xml:space="preserve"> \* MERGEFORMAT </w:instrText>
      </w:r>
      <w:r>
        <w:rPr>
          <w:rFonts w:eastAsia="Calibri"/>
          <w:szCs w:val="20"/>
        </w:rPr>
      </w:r>
      <w:ins w:id="9020" w:author="Широбокова Алёна Сергеевна" w:date="2017-09-15T17:10:00Z">
        <w:r>
          <w:rPr>
            <w:rFonts w:eastAsia="Calibri"/>
            <w:szCs w:val="20"/>
          </w:rPr>
          <w:fldChar w:fldCharType="separate"/>
        </w:r>
      </w:ins>
      <w:ins w:id="9021" w:author="Феданкова Любовь Анатольевна" w:date="2019-10-09T12:38:00Z">
        <w:r w:rsidR="00031B2C" w:rsidRPr="00031B2C">
          <w:rPr>
            <w:highlight w:val="yellow"/>
          </w:rPr>
          <w:t>Таблица</w:t>
        </w:r>
        <w:r w:rsidR="00031B2C">
          <w:t xml:space="preserve"> 74</w:t>
        </w:r>
      </w:ins>
      <w:ins w:id="9022" w:author="Воронов Алексей Алексеевич" w:date="2018-01-30T12:27:00Z">
        <w:del w:id="9023" w:author="Феданкова Любовь Анатольевна" w:date="2019-10-09T12:38:00Z">
          <w:r w:rsidR="00DB3D2B" w:rsidRPr="00DB3D2B" w:rsidDel="00031B2C">
            <w:rPr>
              <w:highlight w:val="yellow"/>
            </w:rPr>
            <w:delText>Таблица</w:delText>
          </w:r>
          <w:r w:rsidR="00DB3D2B" w:rsidDel="00031B2C">
            <w:delText xml:space="preserve"> 71</w:delText>
          </w:r>
        </w:del>
      </w:ins>
      <w:ins w:id="9024" w:author="Широбокова Алёна Сергеевна" w:date="2017-09-15T17:10:00Z">
        <w:del w:id="9025" w:author="Феданкова Любовь Анатольевна" w:date="2019-10-09T12:38:00Z">
          <w:r w:rsidRPr="00A62498" w:rsidDel="00031B2C">
            <w:rPr>
              <w:highlight w:val="yellow"/>
            </w:rPr>
            <w:delText>Таблица</w:delText>
          </w:r>
          <w:r w:rsidDel="00031B2C">
            <w:delText xml:space="preserve"> 46</w:delText>
          </w:r>
        </w:del>
        <w:r>
          <w:rPr>
            <w:rFonts w:eastAsia="Calibri"/>
            <w:szCs w:val="20"/>
          </w:rPr>
          <w:fldChar w:fldCharType="end"/>
        </w:r>
        <w:r>
          <w:rPr>
            <w:rFonts w:eastAsia="Calibri"/>
            <w:szCs w:val="20"/>
          </w:rPr>
          <w:fldChar w:fldCharType="begin"/>
        </w:r>
        <w:r>
          <w:rPr>
            <w:rFonts w:eastAsia="Calibri"/>
            <w:szCs w:val="20"/>
          </w:rPr>
          <w:instrText xml:space="preserve"> REF _Ref415675310 \h  \* MERGEFORMAT </w:instrText>
        </w:r>
      </w:ins>
      <w:r>
        <w:rPr>
          <w:rFonts w:eastAsia="Calibri"/>
          <w:szCs w:val="20"/>
        </w:rPr>
      </w:r>
      <w:r>
        <w:rPr>
          <w:rFonts w:eastAsia="Calibri"/>
          <w:szCs w:val="20"/>
        </w:rPr>
        <w:fldChar w:fldCharType="separate"/>
      </w:r>
      <w:ins w:id="9026" w:author="Феданкова Любовь Анатольевна" w:date="2019-10-09T12:38:00Z">
        <w:r w:rsidR="00031B2C">
          <w:t xml:space="preserve">Таблица </w:t>
        </w:r>
        <w:r w:rsidR="00031B2C">
          <w:rPr>
            <w:noProof/>
          </w:rPr>
          <w:t>74</w:t>
        </w:r>
      </w:ins>
      <w:ins w:id="9027" w:author="Воронов Алексей Алексеевич" w:date="2018-01-30T12:27:00Z">
        <w:del w:id="9028" w:author="Феданкова Любовь Анатольевна" w:date="2019-10-09T12:38:00Z">
          <w:r w:rsidR="00DB3D2B" w:rsidDel="00031B2C">
            <w:delText xml:space="preserve">Таблица </w:delText>
          </w:r>
          <w:r w:rsidR="00DB3D2B" w:rsidDel="00031B2C">
            <w:rPr>
              <w:noProof/>
            </w:rPr>
            <w:delText>71</w:delText>
          </w:r>
        </w:del>
      </w:ins>
      <w:ins w:id="9029" w:author="Широбокова Алёна Сергеевна" w:date="2017-09-15T17:10:00Z">
        <w:r>
          <w:rPr>
            <w:rFonts w:eastAsia="Calibri"/>
            <w:szCs w:val="20"/>
          </w:rPr>
          <w:fldChar w:fldCharType="end"/>
        </w:r>
        <w:r>
          <w:rPr>
            <w:rFonts w:eastAsia="Calibri"/>
            <w:szCs w:val="20"/>
          </w:rPr>
          <w:t>». Макет и пример заполненного мемориального ордера приведен в Приложении «</w:t>
        </w:r>
        <w:r>
          <w:rPr>
            <w:rFonts w:eastAsia="Calibri"/>
            <w:szCs w:val="20"/>
          </w:rPr>
          <w:fldChar w:fldCharType="begin"/>
        </w:r>
        <w:r>
          <w:rPr>
            <w:rFonts w:eastAsia="Calibri"/>
            <w:szCs w:val="20"/>
          </w:rPr>
          <w:instrText xml:space="preserve"> REF _Ref493087594 \h </w:instrText>
        </w:r>
      </w:ins>
      <w:r>
        <w:rPr>
          <w:rFonts w:eastAsia="Calibri"/>
          <w:szCs w:val="20"/>
        </w:rPr>
        <w:instrText xml:space="preserve"> \* MERGEFORMAT </w:instrText>
      </w:r>
      <w:r>
        <w:rPr>
          <w:rFonts w:eastAsia="Calibri"/>
          <w:szCs w:val="20"/>
        </w:rPr>
      </w:r>
      <w:ins w:id="9030" w:author="Широбокова Алёна Сергеевна" w:date="2017-09-15T17:10:00Z">
        <w:r>
          <w:rPr>
            <w:rFonts w:eastAsia="Calibri"/>
            <w:szCs w:val="20"/>
          </w:rPr>
          <w:fldChar w:fldCharType="separate"/>
        </w:r>
      </w:ins>
      <w:ins w:id="9031" w:author="Феданкова Любовь Анатольевна" w:date="2019-10-09T12:38:00Z">
        <w:r w:rsidR="00031B2C" w:rsidRPr="00031B2C">
          <w:rPr>
            <w:highlight w:val="yellow"/>
          </w:rPr>
          <w:t>Приложение</w:t>
        </w:r>
        <w:r w:rsidR="00031B2C">
          <w:t xml:space="preserve"> 6. Макет мемориального ордера</w:t>
        </w:r>
      </w:ins>
      <w:ins w:id="9032" w:author="Воронов Алексей Алексеевич" w:date="2018-01-30T12:27:00Z">
        <w:del w:id="9033" w:author="Феданкова Любовь Анатольевна" w:date="2019-10-09T12:38:00Z">
          <w:r w:rsidR="00DB3D2B" w:rsidRPr="00DB3D2B" w:rsidDel="00031B2C">
            <w:rPr>
              <w:highlight w:val="yellow"/>
            </w:rPr>
            <w:delText>Приложение</w:delText>
          </w:r>
          <w:r w:rsidR="00DB3D2B" w:rsidDel="00031B2C">
            <w:delText xml:space="preserve"> 7. Макет мемориального ордера</w:delText>
          </w:r>
        </w:del>
      </w:ins>
      <w:ins w:id="9034" w:author="Широбокова Алёна Сергеевна" w:date="2017-09-15T17:10:00Z">
        <w:del w:id="9035" w:author="Феданкова Любовь Анатольевна" w:date="2019-10-09T12:38:00Z">
          <w:r w:rsidRPr="00A62498" w:rsidDel="00031B2C">
            <w:rPr>
              <w:highlight w:val="yellow"/>
            </w:rPr>
            <w:delText>Приложение</w:delText>
          </w:r>
          <w:r w:rsidDel="00031B2C">
            <w:delText xml:space="preserve"> 7. Макет мемориального ордера</w:delText>
          </w:r>
        </w:del>
        <w:r>
          <w:rPr>
            <w:rFonts w:eastAsia="Calibri"/>
            <w:szCs w:val="20"/>
          </w:rPr>
          <w:fldChar w:fldCharType="end"/>
        </w:r>
        <w:r>
          <w:rPr>
            <w:rFonts w:eastAsia="Calibri"/>
            <w:szCs w:val="20"/>
          </w:rPr>
          <w:t xml:space="preserve">» </w:t>
        </w:r>
      </w:ins>
    </w:p>
    <w:p w14:paraId="3273CB77" w14:textId="77777777" w:rsidR="00A62498" w:rsidRPr="004E47C7" w:rsidRDefault="00A62498" w:rsidP="00A62498">
      <w:pPr>
        <w:pStyle w:val="af6"/>
        <w:rPr>
          <w:ins w:id="9036" w:author="Широбокова Алёна Сергеевна" w:date="2017-09-15T17:10:00Z"/>
        </w:rPr>
      </w:pPr>
      <w:bookmarkStart w:id="9037" w:name="_Ref415675310"/>
      <w:bookmarkStart w:id="9038" w:name="_Ref14433022"/>
      <w:ins w:id="9039" w:author="Широбокова Алёна Сергеевна" w:date="2017-09-15T17:10:00Z">
        <w:r>
          <w:t xml:space="preserve">Таблица </w:t>
        </w:r>
        <w:r>
          <w:fldChar w:fldCharType="begin"/>
        </w:r>
        <w:r>
          <w:instrText xml:space="preserve"> SEQ Таблица \* ARABIC </w:instrText>
        </w:r>
        <w:r>
          <w:fldChar w:fldCharType="separate"/>
        </w:r>
      </w:ins>
      <w:ins w:id="9040" w:author="Феданкова Любовь Анатольевна" w:date="2019-10-09T12:38:00Z">
        <w:r w:rsidR="00031B2C">
          <w:rPr>
            <w:noProof/>
          </w:rPr>
          <w:t>74</w:t>
        </w:r>
      </w:ins>
      <w:ins w:id="9041" w:author="Воронов Алексей Алексеевич" w:date="2018-01-30T12:27:00Z">
        <w:del w:id="9042" w:author="Феданкова Любовь Анатольевна" w:date="2019-10-09T12:38:00Z">
          <w:r w:rsidR="00DB3D2B" w:rsidDel="00031B2C">
            <w:rPr>
              <w:noProof/>
            </w:rPr>
            <w:delText>71</w:delText>
          </w:r>
        </w:del>
      </w:ins>
      <w:ins w:id="9043" w:author="Широбокова Алёна Сергеевна" w:date="2017-09-15T17:10:00Z">
        <w:del w:id="9044" w:author="Феданкова Любовь Анатольевна" w:date="2019-10-09T12:38:00Z">
          <w:r w:rsidDel="00031B2C">
            <w:rPr>
              <w:noProof/>
            </w:rPr>
            <w:delText>46</w:delText>
          </w:r>
        </w:del>
        <w:r>
          <w:fldChar w:fldCharType="end"/>
        </w:r>
        <w:bookmarkEnd w:id="9037"/>
        <w:r>
          <w:t>. Описание реквизитов мемориального ордера</w:t>
        </w:r>
        <w:bookmarkEnd w:id="9038"/>
      </w:ins>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868"/>
        <w:gridCol w:w="1372"/>
        <w:gridCol w:w="5300"/>
        <w:gridCol w:w="2599"/>
      </w:tblGrid>
      <w:tr w:rsidR="00A62498" w:rsidRPr="00813D53" w14:paraId="14086822" w14:textId="77777777" w:rsidTr="00B6442B">
        <w:trPr>
          <w:cantSplit/>
          <w:tblHeader/>
          <w:ins w:id="9045" w:author="Широбокова Алёна Сергеевна" w:date="2017-09-15T17:10:00Z"/>
        </w:trPr>
        <w:tc>
          <w:tcPr>
            <w:tcW w:w="400" w:type="pct"/>
            <w:tcBorders>
              <w:bottom w:val="nil"/>
            </w:tcBorders>
            <w:vAlign w:val="center"/>
          </w:tcPr>
          <w:p w14:paraId="1F516B4D" w14:textId="77777777" w:rsidR="00A62498" w:rsidRPr="0069035C" w:rsidRDefault="00A62498" w:rsidP="00B6442B">
            <w:pPr>
              <w:pStyle w:val="af8"/>
              <w:spacing w:before="20" w:after="20"/>
              <w:jc w:val="center"/>
              <w:rPr>
                <w:ins w:id="9046" w:author="Широбокова Алёна Сергеевна" w:date="2017-09-15T17:10:00Z"/>
                <w:rStyle w:val="af9"/>
                <w:b/>
              </w:rPr>
            </w:pPr>
            <w:ins w:id="9047" w:author="Широбокова Алёна Сергеевна" w:date="2017-09-15T17:10:00Z">
              <w:r w:rsidRPr="0069035C">
                <w:t xml:space="preserve">№ </w:t>
              </w:r>
              <w:r>
                <w:t xml:space="preserve">поля в шаблоне </w:t>
              </w:r>
            </w:ins>
          </w:p>
        </w:tc>
        <w:tc>
          <w:tcPr>
            <w:tcW w:w="871" w:type="pct"/>
            <w:tcBorders>
              <w:bottom w:val="nil"/>
            </w:tcBorders>
            <w:vAlign w:val="center"/>
          </w:tcPr>
          <w:p w14:paraId="118E1F00" w14:textId="77777777" w:rsidR="00A62498" w:rsidRPr="0069035C" w:rsidRDefault="00A62498" w:rsidP="00B6442B">
            <w:pPr>
              <w:pStyle w:val="af8"/>
              <w:spacing w:before="20" w:after="20"/>
              <w:jc w:val="center"/>
              <w:rPr>
                <w:ins w:id="9048" w:author="Широбокова Алёна Сергеевна" w:date="2017-09-15T17:10:00Z"/>
              </w:rPr>
            </w:pPr>
            <w:ins w:id="9049" w:author="Широбокова Алёна Сергеевна" w:date="2017-09-15T17:10:00Z">
              <w:r>
                <w:t>Наименование поля</w:t>
              </w:r>
            </w:ins>
          </w:p>
        </w:tc>
        <w:tc>
          <w:tcPr>
            <w:tcW w:w="2831" w:type="pct"/>
            <w:tcBorders>
              <w:bottom w:val="nil"/>
            </w:tcBorders>
            <w:vAlign w:val="center"/>
          </w:tcPr>
          <w:p w14:paraId="1447F50E" w14:textId="77777777" w:rsidR="00A62498" w:rsidRPr="0069035C" w:rsidRDefault="00A62498" w:rsidP="00B6442B">
            <w:pPr>
              <w:pStyle w:val="af8"/>
              <w:spacing w:before="20" w:after="20"/>
              <w:jc w:val="center"/>
              <w:rPr>
                <w:ins w:id="9050" w:author="Широбокова Алёна Сергеевна" w:date="2017-09-15T17:10:00Z"/>
              </w:rPr>
            </w:pPr>
            <w:ins w:id="9051" w:author="Широбокова Алёна Сергеевна" w:date="2017-09-15T17:10:00Z">
              <w:r>
                <w:t>Правила заполнения на печатной форме</w:t>
              </w:r>
            </w:ins>
          </w:p>
        </w:tc>
        <w:tc>
          <w:tcPr>
            <w:tcW w:w="898" w:type="pct"/>
            <w:tcBorders>
              <w:bottom w:val="nil"/>
            </w:tcBorders>
          </w:tcPr>
          <w:p w14:paraId="2790DA73" w14:textId="77777777" w:rsidR="00A62498" w:rsidRPr="00A16F80" w:rsidRDefault="00A62498" w:rsidP="00B6442B">
            <w:pPr>
              <w:pStyle w:val="af8"/>
              <w:spacing w:before="20" w:after="20"/>
              <w:jc w:val="center"/>
              <w:rPr>
                <w:ins w:id="9052" w:author="Широбокова Алёна Сергеевна" w:date="2017-09-15T17:10:00Z"/>
                <w:lang w:val="en-US"/>
              </w:rPr>
            </w:pPr>
            <w:ins w:id="9053" w:author="Широбокова Алёна Сергеевна" w:date="2017-09-15T17:10:00Z">
              <w:r>
                <w:t>Поле</w:t>
              </w:r>
              <w:r w:rsidRPr="00A16F80">
                <w:rPr>
                  <w:lang w:val="en-US"/>
                </w:rPr>
                <w:t xml:space="preserve"> </w:t>
              </w:r>
              <w:r>
                <w:t>в</w:t>
              </w:r>
              <w:r w:rsidRPr="00A16F80">
                <w:rPr>
                  <w:lang w:val="en-US"/>
                </w:rPr>
                <w:t xml:space="preserve"> </w:t>
              </w:r>
              <w:r>
                <w:t>таблице</w:t>
              </w:r>
              <w:r w:rsidRPr="00A16F80">
                <w:rPr>
                  <w:lang w:val="en-US"/>
                </w:rPr>
                <w:t xml:space="preserve"> </w:t>
              </w:r>
            </w:ins>
          </w:p>
          <w:p w14:paraId="7B1948BD" w14:textId="77777777" w:rsidR="00A62498" w:rsidRPr="00A16F80" w:rsidRDefault="00A62498" w:rsidP="00B6442B">
            <w:pPr>
              <w:pStyle w:val="af8"/>
              <w:spacing w:before="20" w:after="20"/>
              <w:jc w:val="center"/>
              <w:rPr>
                <w:ins w:id="9054" w:author="Широбокова Алёна Сергеевна" w:date="2017-09-15T17:10:00Z"/>
                <w:lang w:val="en-US"/>
              </w:rPr>
            </w:pPr>
            <w:ins w:id="9055" w:author="Широбокова Алёна Сергеевна" w:date="2017-09-15T17:10:00Z">
              <w:r w:rsidRPr="00A16F80">
                <w:rPr>
                  <w:rFonts w:ascii="LiberationSans-Bold" w:eastAsia="Calibri" w:hAnsi="LiberationSans-Bold" w:cs="LiberationSans-Bold"/>
                  <w:b w:val="0"/>
                  <w:bCs/>
                  <w:sz w:val="16"/>
                  <w:szCs w:val="16"/>
                  <w:lang w:val="en-US"/>
                </w:rPr>
                <w:t>SBNS_RURSTATEMENT_OPER</w:t>
              </w:r>
            </w:ins>
          </w:p>
        </w:tc>
      </w:tr>
      <w:tr w:rsidR="00A62498" w14:paraId="1569805D" w14:textId="77777777" w:rsidTr="00B6442B">
        <w:trPr>
          <w:cantSplit/>
          <w:ins w:id="9056" w:author="Широбокова Алёна Сергеевна" w:date="2017-09-15T17:10:00Z"/>
        </w:trPr>
        <w:tc>
          <w:tcPr>
            <w:tcW w:w="400" w:type="pct"/>
            <w:vAlign w:val="center"/>
          </w:tcPr>
          <w:p w14:paraId="218FA25E" w14:textId="77777777" w:rsidR="00A62498" w:rsidRDefault="00A62498" w:rsidP="00B6442B">
            <w:pPr>
              <w:pStyle w:val="afa"/>
              <w:spacing w:before="20" w:after="20"/>
              <w:ind w:left="360"/>
              <w:rPr>
                <w:ins w:id="9057" w:author="Широбокова Алёна Сергеевна" w:date="2017-09-15T17:10:00Z"/>
                <w:rStyle w:val="af9"/>
              </w:rPr>
            </w:pPr>
            <w:ins w:id="9058" w:author="Широбокова Алёна Сергеевна" w:date="2017-09-15T17:10:00Z">
              <w:r>
                <w:rPr>
                  <w:rStyle w:val="af9"/>
                </w:rPr>
                <w:t>1</w:t>
              </w:r>
            </w:ins>
          </w:p>
        </w:tc>
        <w:tc>
          <w:tcPr>
            <w:tcW w:w="871" w:type="pct"/>
            <w:vAlign w:val="center"/>
          </w:tcPr>
          <w:p w14:paraId="1E54A49A" w14:textId="77777777" w:rsidR="00A62498" w:rsidRPr="00E02F59" w:rsidRDefault="00A62498" w:rsidP="00B6442B">
            <w:pPr>
              <w:spacing w:before="20" w:after="20"/>
              <w:ind w:left="0" w:firstLine="0"/>
              <w:rPr>
                <w:ins w:id="9059" w:author="Широбокова Алёна Сергеевна" w:date="2017-09-15T17:10:00Z"/>
                <w:rFonts w:cs="Arial"/>
                <w:b/>
                <w:sz w:val="16"/>
                <w:szCs w:val="16"/>
              </w:rPr>
            </w:pPr>
            <w:ins w:id="9060" w:author="Широбокова Алёна Сергеевна" w:date="2017-09-15T17:10:00Z">
              <w:r w:rsidRPr="004E47C7">
                <w:rPr>
                  <w:rFonts w:cs="Arial"/>
                  <w:b/>
                  <w:sz w:val="16"/>
                  <w:szCs w:val="16"/>
                </w:rPr>
                <w:t>Код формы документа</w:t>
              </w:r>
              <w:r>
                <w:rPr>
                  <w:rFonts w:cs="Arial"/>
                  <w:b/>
                  <w:sz w:val="16"/>
                  <w:szCs w:val="16"/>
                </w:rPr>
                <w:t xml:space="preserve"> </w:t>
              </w:r>
              <w:r w:rsidRPr="004E47C7">
                <w:rPr>
                  <w:rFonts w:cs="Arial"/>
                  <w:b/>
                  <w:sz w:val="16"/>
                  <w:szCs w:val="16"/>
                </w:rPr>
                <w:t>по ОКУД</w:t>
              </w:r>
            </w:ins>
          </w:p>
        </w:tc>
        <w:tc>
          <w:tcPr>
            <w:tcW w:w="2831" w:type="pct"/>
          </w:tcPr>
          <w:p w14:paraId="303B611E" w14:textId="77777777" w:rsidR="00A62498" w:rsidRDefault="00A62498" w:rsidP="00B6442B">
            <w:pPr>
              <w:pStyle w:val="ConsPlusNonformat"/>
              <w:rPr>
                <w:ins w:id="9061" w:author="Широбокова Алёна Сергеевна" w:date="2017-09-15T17:10:00Z"/>
                <w:rFonts w:cs="Arial"/>
                <w:sz w:val="16"/>
                <w:szCs w:val="16"/>
              </w:rPr>
            </w:pPr>
            <w:ins w:id="9062" w:author="Широбокова Алёна Сергеевна" w:date="2017-09-15T17:10:00Z">
              <w:r>
                <w:t>Значение 0401108</w:t>
              </w:r>
            </w:ins>
          </w:p>
        </w:tc>
        <w:tc>
          <w:tcPr>
            <w:tcW w:w="898" w:type="pct"/>
          </w:tcPr>
          <w:p w14:paraId="71098613" w14:textId="77777777" w:rsidR="00A62498" w:rsidRDefault="00A62498" w:rsidP="00B6442B">
            <w:pPr>
              <w:pStyle w:val="ConsPlusNonformat"/>
              <w:rPr>
                <w:ins w:id="9063" w:author="Широбокова Алёна Сергеевна" w:date="2017-09-15T17:10:00Z"/>
              </w:rPr>
            </w:pPr>
          </w:p>
        </w:tc>
      </w:tr>
      <w:tr w:rsidR="00A62498" w14:paraId="714D2ECA" w14:textId="77777777" w:rsidTr="00B6442B">
        <w:trPr>
          <w:cantSplit/>
          <w:ins w:id="9064" w:author="Широбокова Алёна Сергеевна" w:date="2017-09-15T17:10:00Z"/>
        </w:trPr>
        <w:tc>
          <w:tcPr>
            <w:tcW w:w="400" w:type="pct"/>
            <w:vAlign w:val="center"/>
          </w:tcPr>
          <w:p w14:paraId="0B6E3433" w14:textId="77777777" w:rsidR="00A62498" w:rsidRDefault="00A62498" w:rsidP="00B6442B">
            <w:pPr>
              <w:pStyle w:val="afa"/>
              <w:spacing w:before="20" w:after="20"/>
              <w:ind w:left="360"/>
              <w:rPr>
                <w:ins w:id="9065" w:author="Широбокова Алёна Сергеевна" w:date="2017-09-15T17:10:00Z"/>
                <w:rStyle w:val="af9"/>
              </w:rPr>
            </w:pPr>
            <w:ins w:id="9066" w:author="Широбокова Алёна Сергеевна" w:date="2017-09-15T17:10:00Z">
              <w:r>
                <w:rPr>
                  <w:rStyle w:val="af9"/>
                </w:rPr>
                <w:t>2</w:t>
              </w:r>
            </w:ins>
          </w:p>
        </w:tc>
        <w:tc>
          <w:tcPr>
            <w:tcW w:w="871" w:type="pct"/>
            <w:vAlign w:val="center"/>
          </w:tcPr>
          <w:p w14:paraId="1DD535C9" w14:textId="77777777" w:rsidR="00A62498" w:rsidRDefault="00A62498" w:rsidP="00B6442B">
            <w:pPr>
              <w:spacing w:before="20" w:after="20"/>
              <w:ind w:left="0" w:firstLine="0"/>
              <w:rPr>
                <w:ins w:id="9067" w:author="Широбокова Алёна Сергеевна" w:date="2017-09-15T17:10:00Z"/>
                <w:rFonts w:cs="Arial"/>
                <w:b/>
                <w:sz w:val="16"/>
                <w:szCs w:val="16"/>
              </w:rPr>
            </w:pPr>
            <w:ins w:id="9068" w:author="Широбокова Алёна Сергеевна" w:date="2017-09-15T17:10:00Z">
              <w:r w:rsidRPr="004E47C7">
                <w:rPr>
                  <w:rFonts w:cs="Arial"/>
                  <w:b/>
                  <w:sz w:val="16"/>
                  <w:szCs w:val="16"/>
                </w:rPr>
                <w:t>Мемориальный ордер</w:t>
              </w:r>
              <w:r>
                <w:rPr>
                  <w:rFonts w:cs="Arial"/>
                  <w:b/>
                  <w:sz w:val="16"/>
                  <w:szCs w:val="16"/>
                </w:rPr>
                <w:t xml:space="preserve"> </w:t>
              </w:r>
            </w:ins>
          </w:p>
        </w:tc>
        <w:tc>
          <w:tcPr>
            <w:tcW w:w="2831" w:type="pct"/>
            <w:vAlign w:val="center"/>
          </w:tcPr>
          <w:p w14:paraId="177D2EC6" w14:textId="77777777" w:rsidR="00A62498" w:rsidRPr="004E47C7" w:rsidRDefault="00A62498" w:rsidP="00B6442B">
            <w:pPr>
              <w:pStyle w:val="ConsPlusNonformat"/>
              <w:rPr>
                <w:ins w:id="9069" w:author="Широбокова Алёна Сергеевна" w:date="2017-09-15T17:10:00Z"/>
              </w:rPr>
            </w:pPr>
            <w:ins w:id="9070" w:author="Широбокова Алёна Сергеевна" w:date="2017-09-15T17:10:00Z">
              <w:r w:rsidRPr="004E47C7">
                <w:t>Наименование документа</w:t>
              </w:r>
              <w:r>
                <w:t xml:space="preserve">  </w:t>
              </w:r>
              <w:r w:rsidRPr="004E47C7">
                <w:t xml:space="preserve"> </w:t>
              </w:r>
            </w:ins>
          </w:p>
        </w:tc>
        <w:tc>
          <w:tcPr>
            <w:tcW w:w="898" w:type="pct"/>
          </w:tcPr>
          <w:p w14:paraId="387811BC" w14:textId="77777777" w:rsidR="00A62498" w:rsidRPr="004E47C7" w:rsidRDefault="00A62498" w:rsidP="00B6442B">
            <w:pPr>
              <w:pStyle w:val="ConsPlusNonformat"/>
              <w:rPr>
                <w:ins w:id="9071" w:author="Широбокова Алёна Сергеевна" w:date="2017-09-15T17:10:00Z"/>
              </w:rPr>
            </w:pPr>
          </w:p>
        </w:tc>
      </w:tr>
      <w:tr w:rsidR="00A62498" w14:paraId="3100D7D6" w14:textId="77777777" w:rsidTr="00B6442B">
        <w:trPr>
          <w:cantSplit/>
          <w:ins w:id="9072" w:author="Широбокова Алёна Сергеевна" w:date="2017-09-15T17:10:00Z"/>
        </w:trPr>
        <w:tc>
          <w:tcPr>
            <w:tcW w:w="400" w:type="pct"/>
            <w:vAlign w:val="center"/>
          </w:tcPr>
          <w:p w14:paraId="3908DEE3" w14:textId="77777777" w:rsidR="00A62498" w:rsidRDefault="00A62498" w:rsidP="00B6442B">
            <w:pPr>
              <w:pStyle w:val="afa"/>
              <w:spacing w:before="20" w:after="20"/>
              <w:ind w:left="360"/>
              <w:rPr>
                <w:ins w:id="9073" w:author="Широбокова Алёна Сергеевна" w:date="2017-09-15T17:10:00Z"/>
                <w:rStyle w:val="af9"/>
              </w:rPr>
            </w:pPr>
            <w:ins w:id="9074" w:author="Широбокова Алёна Сергеевна" w:date="2017-09-15T17:10:00Z">
              <w:r>
                <w:rPr>
                  <w:rStyle w:val="af9"/>
                </w:rPr>
                <w:t>3</w:t>
              </w:r>
            </w:ins>
          </w:p>
        </w:tc>
        <w:tc>
          <w:tcPr>
            <w:tcW w:w="871" w:type="pct"/>
            <w:vAlign w:val="center"/>
          </w:tcPr>
          <w:p w14:paraId="245B8CB3" w14:textId="77777777" w:rsidR="00A62498" w:rsidRPr="004E47C7" w:rsidRDefault="00A62498" w:rsidP="00B6442B">
            <w:pPr>
              <w:spacing w:before="20" w:after="20"/>
              <w:ind w:left="0" w:firstLine="0"/>
              <w:rPr>
                <w:ins w:id="9075" w:author="Широбокова Алёна Сергеевна" w:date="2017-09-15T17:10:00Z"/>
                <w:rFonts w:cs="Arial"/>
                <w:b/>
                <w:sz w:val="16"/>
                <w:szCs w:val="16"/>
              </w:rPr>
            </w:pPr>
            <w:ins w:id="9076" w:author="Широбокова Алёна Сергеевна" w:date="2017-09-15T17:10:00Z">
              <w:r w:rsidRPr="004E47C7">
                <w:rPr>
                  <w:rFonts w:cs="Arial"/>
                  <w:b/>
                  <w:sz w:val="16"/>
                  <w:szCs w:val="16"/>
                </w:rPr>
                <w:t>N</w:t>
              </w:r>
              <w:r>
                <w:rPr>
                  <w:rFonts w:cs="Arial"/>
                  <w:b/>
                  <w:sz w:val="16"/>
                  <w:szCs w:val="16"/>
                </w:rPr>
                <w:t xml:space="preserve">   </w:t>
              </w:r>
            </w:ins>
          </w:p>
        </w:tc>
        <w:tc>
          <w:tcPr>
            <w:tcW w:w="2831" w:type="pct"/>
            <w:vAlign w:val="center"/>
          </w:tcPr>
          <w:p w14:paraId="67316785" w14:textId="77777777" w:rsidR="00A62498" w:rsidRPr="004E47C7" w:rsidRDefault="00A62498" w:rsidP="00B6442B">
            <w:pPr>
              <w:pStyle w:val="ConsPlusNonformat"/>
              <w:rPr>
                <w:ins w:id="9077" w:author="Широбокова Алёна Сергеевна" w:date="2017-09-15T17:10:00Z"/>
              </w:rPr>
            </w:pPr>
            <w:ins w:id="9078" w:author="Широбокова Алёна Сергеевна" w:date="2017-09-15T17:10:00Z">
              <w:r>
                <w:t>Номер документа</w:t>
              </w:r>
            </w:ins>
          </w:p>
        </w:tc>
        <w:tc>
          <w:tcPr>
            <w:tcW w:w="898" w:type="pct"/>
          </w:tcPr>
          <w:p w14:paraId="6D5D57DE" w14:textId="77777777" w:rsidR="00A62498" w:rsidRDefault="00A62498" w:rsidP="00B6442B">
            <w:pPr>
              <w:pStyle w:val="ConsPlusNonformat"/>
              <w:rPr>
                <w:ins w:id="9079" w:author="Широбокова Алёна Сергеевна" w:date="2017-09-15T17:10:00Z"/>
              </w:rPr>
            </w:pPr>
            <w:ins w:id="9080" w:author="Широбокова Алёна Сергеевна" w:date="2017-09-15T17:10:00Z">
              <w:r w:rsidRPr="00A70E99">
                <w:t>DOCUMENTNUMBER</w:t>
              </w:r>
            </w:ins>
          </w:p>
        </w:tc>
      </w:tr>
      <w:tr w:rsidR="00A62498" w14:paraId="1CFD52D7" w14:textId="77777777" w:rsidTr="00B6442B">
        <w:trPr>
          <w:cantSplit/>
          <w:ins w:id="9081" w:author="Широбокова Алёна Сергеевна" w:date="2017-09-15T17:10:00Z"/>
        </w:trPr>
        <w:tc>
          <w:tcPr>
            <w:tcW w:w="400" w:type="pct"/>
            <w:vAlign w:val="center"/>
          </w:tcPr>
          <w:p w14:paraId="0864EDB5" w14:textId="77777777" w:rsidR="00A62498" w:rsidRDefault="00A62498" w:rsidP="00B6442B">
            <w:pPr>
              <w:pStyle w:val="afa"/>
              <w:spacing w:before="20" w:after="20"/>
              <w:ind w:left="360"/>
              <w:rPr>
                <w:ins w:id="9082" w:author="Широбокова Алёна Сергеевна" w:date="2017-09-15T17:10:00Z"/>
                <w:rStyle w:val="af9"/>
              </w:rPr>
            </w:pPr>
            <w:ins w:id="9083" w:author="Широбокова Алёна Сергеевна" w:date="2017-09-15T17:10:00Z">
              <w:r>
                <w:rPr>
                  <w:rStyle w:val="af9"/>
                </w:rPr>
                <w:t>4</w:t>
              </w:r>
            </w:ins>
          </w:p>
        </w:tc>
        <w:tc>
          <w:tcPr>
            <w:tcW w:w="871" w:type="pct"/>
            <w:vAlign w:val="center"/>
          </w:tcPr>
          <w:p w14:paraId="22FFFEBD" w14:textId="77777777" w:rsidR="00A62498" w:rsidRPr="004E47C7" w:rsidRDefault="00A62498" w:rsidP="00B6442B">
            <w:pPr>
              <w:spacing w:before="20" w:after="20"/>
              <w:ind w:left="0" w:firstLine="0"/>
              <w:rPr>
                <w:ins w:id="9084" w:author="Широбокова Алёна Сергеевна" w:date="2017-09-15T17:10:00Z"/>
                <w:rFonts w:cs="Arial"/>
                <w:b/>
                <w:sz w:val="16"/>
                <w:szCs w:val="16"/>
              </w:rPr>
            </w:pPr>
            <w:ins w:id="9085" w:author="Широбокова Алёна Сергеевна" w:date="2017-09-15T17:10:00Z">
              <w:r w:rsidRPr="004E47C7">
                <w:rPr>
                  <w:rFonts w:cs="Arial"/>
                  <w:b/>
                  <w:sz w:val="16"/>
                  <w:szCs w:val="16"/>
                </w:rPr>
                <w:t>Дата</w:t>
              </w:r>
              <w:r>
                <w:rPr>
                  <w:rFonts w:cs="Arial"/>
                  <w:b/>
                  <w:sz w:val="16"/>
                  <w:szCs w:val="16"/>
                </w:rPr>
                <w:t xml:space="preserve">  </w:t>
              </w:r>
              <w:r w:rsidRPr="004E47C7">
                <w:rPr>
                  <w:rFonts w:cs="Arial"/>
                  <w:b/>
                  <w:sz w:val="16"/>
                  <w:szCs w:val="16"/>
                </w:rPr>
                <w:t xml:space="preserve"> </w:t>
              </w:r>
            </w:ins>
          </w:p>
        </w:tc>
        <w:tc>
          <w:tcPr>
            <w:tcW w:w="2831" w:type="pct"/>
            <w:vAlign w:val="center"/>
          </w:tcPr>
          <w:p w14:paraId="51DC6529" w14:textId="77777777" w:rsidR="00A62498" w:rsidRDefault="00A62498" w:rsidP="00B6442B">
            <w:pPr>
              <w:pStyle w:val="ConsPlusNonformat"/>
              <w:rPr>
                <w:ins w:id="9086" w:author="Широбокова Алёна Сергеевна" w:date="2017-09-15T17:10:00Z"/>
              </w:rPr>
            </w:pPr>
            <w:ins w:id="9087" w:author="Широбокова Алёна Сергеевна" w:date="2017-09-15T17:10:00Z">
              <w:r>
                <w:t>Дата документа</w:t>
              </w:r>
            </w:ins>
          </w:p>
        </w:tc>
        <w:tc>
          <w:tcPr>
            <w:tcW w:w="898" w:type="pct"/>
          </w:tcPr>
          <w:p w14:paraId="0F21C132" w14:textId="77777777" w:rsidR="00A62498" w:rsidRDefault="00A62498" w:rsidP="00B6442B">
            <w:pPr>
              <w:pStyle w:val="ConsPlusNonformat"/>
              <w:rPr>
                <w:ins w:id="9088" w:author="Широбокова Алёна Сергеевна" w:date="2017-09-15T17:10:00Z"/>
              </w:rPr>
            </w:pPr>
            <w:ins w:id="9089" w:author="Широбокова Алёна Сергеевна" w:date="2017-09-15T17:10:00Z">
              <w:r w:rsidRPr="00A70E99">
                <w:t>DOCUMENTDATE</w:t>
              </w:r>
            </w:ins>
          </w:p>
        </w:tc>
      </w:tr>
      <w:tr w:rsidR="00A62498" w14:paraId="2774D598" w14:textId="77777777" w:rsidTr="00B6442B">
        <w:trPr>
          <w:cantSplit/>
          <w:ins w:id="9090" w:author="Широбокова Алёна Сергеевна" w:date="2017-09-15T17:10:00Z"/>
        </w:trPr>
        <w:tc>
          <w:tcPr>
            <w:tcW w:w="400" w:type="pct"/>
            <w:vAlign w:val="center"/>
          </w:tcPr>
          <w:p w14:paraId="3D5FB402" w14:textId="77777777" w:rsidR="00A62498" w:rsidRDefault="00A62498" w:rsidP="00B6442B">
            <w:pPr>
              <w:pStyle w:val="afa"/>
              <w:spacing w:before="20" w:after="20"/>
              <w:ind w:left="360"/>
              <w:rPr>
                <w:ins w:id="9091" w:author="Широбокова Алёна Сергеевна" w:date="2017-09-15T17:10:00Z"/>
                <w:rStyle w:val="af9"/>
              </w:rPr>
            </w:pPr>
            <w:ins w:id="9092" w:author="Широбокова Алёна Сергеевна" w:date="2017-09-15T17:10:00Z">
              <w:r>
                <w:rPr>
                  <w:rStyle w:val="af9"/>
                </w:rPr>
                <w:t>5</w:t>
              </w:r>
            </w:ins>
          </w:p>
        </w:tc>
        <w:tc>
          <w:tcPr>
            <w:tcW w:w="871" w:type="pct"/>
            <w:vAlign w:val="center"/>
          </w:tcPr>
          <w:p w14:paraId="1B898985" w14:textId="77777777" w:rsidR="00A62498" w:rsidRPr="004E47C7" w:rsidRDefault="00A62498" w:rsidP="00B6442B">
            <w:pPr>
              <w:spacing w:before="20" w:after="20"/>
              <w:ind w:left="0" w:firstLine="0"/>
              <w:rPr>
                <w:ins w:id="9093" w:author="Широбокова Алёна Сергеевна" w:date="2017-09-15T17:10:00Z"/>
                <w:rFonts w:cs="Arial"/>
                <w:b/>
                <w:sz w:val="16"/>
                <w:szCs w:val="16"/>
              </w:rPr>
            </w:pPr>
            <w:ins w:id="9094" w:author="Широбокова Алёна Сергеевна" w:date="2017-09-15T17:10:00Z">
              <w:r w:rsidRPr="004E47C7">
                <w:rPr>
                  <w:rFonts w:cs="Arial"/>
                  <w:b/>
                  <w:sz w:val="16"/>
                  <w:szCs w:val="16"/>
                </w:rPr>
                <w:t>Свободное поле</w:t>
              </w:r>
            </w:ins>
          </w:p>
        </w:tc>
        <w:tc>
          <w:tcPr>
            <w:tcW w:w="2831" w:type="pct"/>
            <w:vAlign w:val="center"/>
          </w:tcPr>
          <w:p w14:paraId="066D7029" w14:textId="77777777" w:rsidR="00A62498" w:rsidRDefault="00A62498" w:rsidP="00B6442B">
            <w:pPr>
              <w:pStyle w:val="ConsPlusNonformat"/>
              <w:rPr>
                <w:ins w:id="9095" w:author="Широбокова Алёна Сергеевна" w:date="2017-09-15T17:10:00Z"/>
              </w:rPr>
            </w:pPr>
            <w:ins w:id="9096" w:author="Широбокова Алёна Сергеевна" w:date="2017-09-15T17:10:00Z">
              <w:r>
                <w:t>Не заполняется</w:t>
              </w:r>
            </w:ins>
          </w:p>
        </w:tc>
        <w:tc>
          <w:tcPr>
            <w:tcW w:w="898" w:type="pct"/>
          </w:tcPr>
          <w:p w14:paraId="2F749B41" w14:textId="77777777" w:rsidR="00A62498" w:rsidRDefault="00A62498" w:rsidP="00B6442B">
            <w:pPr>
              <w:pStyle w:val="ConsPlusNonformat"/>
              <w:rPr>
                <w:ins w:id="9097" w:author="Широбокова Алёна Сергеевна" w:date="2017-09-15T17:10:00Z"/>
              </w:rPr>
            </w:pPr>
          </w:p>
        </w:tc>
      </w:tr>
      <w:tr w:rsidR="00A62498" w14:paraId="32C9B099" w14:textId="77777777" w:rsidTr="00B6442B">
        <w:trPr>
          <w:cantSplit/>
          <w:ins w:id="9098" w:author="Широбокова Алёна Сергеевна" w:date="2017-09-15T17:10:00Z"/>
        </w:trPr>
        <w:tc>
          <w:tcPr>
            <w:tcW w:w="400" w:type="pct"/>
            <w:vAlign w:val="center"/>
          </w:tcPr>
          <w:p w14:paraId="4832FEE9" w14:textId="77777777" w:rsidR="00A62498" w:rsidRDefault="00A62498" w:rsidP="00B6442B">
            <w:pPr>
              <w:pStyle w:val="afa"/>
              <w:spacing w:before="20" w:after="20"/>
              <w:ind w:left="360"/>
              <w:rPr>
                <w:ins w:id="9099" w:author="Широбокова Алёна Сергеевна" w:date="2017-09-15T17:10:00Z"/>
                <w:rStyle w:val="af9"/>
              </w:rPr>
            </w:pPr>
            <w:ins w:id="9100" w:author="Широбокова Алёна Сергеевна" w:date="2017-09-15T17:10:00Z">
              <w:r>
                <w:rPr>
                  <w:rStyle w:val="af9"/>
                </w:rPr>
                <w:t>6</w:t>
              </w:r>
            </w:ins>
          </w:p>
        </w:tc>
        <w:tc>
          <w:tcPr>
            <w:tcW w:w="871" w:type="pct"/>
            <w:vAlign w:val="center"/>
          </w:tcPr>
          <w:p w14:paraId="676A108D" w14:textId="77777777" w:rsidR="00A62498" w:rsidRPr="004E47C7" w:rsidRDefault="00A62498" w:rsidP="00B6442B">
            <w:pPr>
              <w:spacing w:before="20" w:after="20"/>
              <w:ind w:left="0" w:firstLine="0"/>
              <w:rPr>
                <w:ins w:id="9101" w:author="Широбокова Алёна Сергеевна" w:date="2017-09-15T17:10:00Z"/>
                <w:rFonts w:cs="Arial"/>
                <w:b/>
                <w:sz w:val="16"/>
                <w:szCs w:val="16"/>
              </w:rPr>
            </w:pPr>
            <w:ins w:id="9102" w:author="Широбокова Алёна Сергеевна" w:date="2017-09-15T17:10:00Z">
              <w:r w:rsidRPr="004E47C7">
                <w:rPr>
                  <w:rFonts w:cs="Arial"/>
                  <w:b/>
                  <w:sz w:val="16"/>
                  <w:szCs w:val="16"/>
                </w:rPr>
                <w:t>Составитель</w:t>
              </w:r>
              <w:r>
                <w:rPr>
                  <w:rFonts w:cs="Arial"/>
                  <w:b/>
                  <w:sz w:val="16"/>
                  <w:szCs w:val="16"/>
                </w:rPr>
                <w:t xml:space="preserve">  </w:t>
              </w:r>
            </w:ins>
          </w:p>
        </w:tc>
        <w:tc>
          <w:tcPr>
            <w:tcW w:w="2831" w:type="pct"/>
            <w:vAlign w:val="center"/>
          </w:tcPr>
          <w:p w14:paraId="6B09DE3E" w14:textId="77777777" w:rsidR="00A62498" w:rsidRDefault="00A62498" w:rsidP="00B6442B">
            <w:pPr>
              <w:pStyle w:val="ConsPlusNonformat"/>
              <w:rPr>
                <w:ins w:id="9103" w:author="Широбокова Алёна Сергеевна" w:date="2017-09-15T17:10:00Z"/>
              </w:rPr>
            </w:pPr>
            <w:ins w:id="9104" w:author="Широбокова Алёна Сергеевна" w:date="2017-09-15T17:10:00Z">
              <w:r>
                <w:t>Н</w:t>
              </w:r>
              <w:r w:rsidRPr="004E47C7">
                <w:t>аименование</w:t>
              </w:r>
              <w:r>
                <w:t xml:space="preserve"> </w:t>
              </w:r>
              <w:r w:rsidRPr="004E47C7">
                <w:t>кредитной</w:t>
              </w:r>
              <w:r>
                <w:t xml:space="preserve"> </w:t>
              </w:r>
              <w:r w:rsidRPr="004E47C7">
                <w:t>организации,</w:t>
              </w:r>
              <w:r>
                <w:t xml:space="preserve">  составившей </w:t>
              </w:r>
              <w:r w:rsidRPr="004E47C7">
                <w:t>мемориальный</w:t>
              </w:r>
              <w:r>
                <w:t xml:space="preserve"> </w:t>
              </w:r>
              <w:r w:rsidRPr="004E47C7">
                <w:t>ордер</w:t>
              </w:r>
              <w:r>
                <w:t xml:space="preserve">. </w:t>
              </w:r>
            </w:ins>
          </w:p>
        </w:tc>
        <w:tc>
          <w:tcPr>
            <w:tcW w:w="898" w:type="pct"/>
          </w:tcPr>
          <w:p w14:paraId="749FD560" w14:textId="77777777" w:rsidR="00A62498" w:rsidRDefault="00A62498" w:rsidP="00B6442B">
            <w:pPr>
              <w:pStyle w:val="ConsPlusNonformat"/>
              <w:rPr>
                <w:ins w:id="9105" w:author="Широбокова Алёна Сергеевна" w:date="2017-09-15T17:10:00Z"/>
              </w:rPr>
            </w:pPr>
            <w:ins w:id="9106" w:author="Широбокова Алёна Сергеевна" w:date="2017-09-15T17:10:00Z">
              <w:r w:rsidRPr="00A70E99">
                <w:t>PAYERBANKNAME</w:t>
              </w:r>
            </w:ins>
          </w:p>
        </w:tc>
      </w:tr>
      <w:tr w:rsidR="00A62498" w14:paraId="430EE2FF" w14:textId="77777777" w:rsidTr="00B6442B">
        <w:trPr>
          <w:cantSplit/>
          <w:ins w:id="9107" w:author="Широбокова Алёна Сергеевна" w:date="2017-09-15T17:10:00Z"/>
        </w:trPr>
        <w:tc>
          <w:tcPr>
            <w:tcW w:w="400" w:type="pct"/>
            <w:vAlign w:val="center"/>
          </w:tcPr>
          <w:p w14:paraId="7E88A6A2" w14:textId="77777777" w:rsidR="00A62498" w:rsidRDefault="00A62498" w:rsidP="00B6442B">
            <w:pPr>
              <w:pStyle w:val="afa"/>
              <w:spacing w:before="20" w:after="20"/>
              <w:ind w:left="360"/>
              <w:rPr>
                <w:ins w:id="9108" w:author="Широбокова Алёна Сергеевна" w:date="2017-09-15T17:10:00Z"/>
                <w:rStyle w:val="af9"/>
              </w:rPr>
            </w:pPr>
            <w:ins w:id="9109" w:author="Широбокова Алёна Сергеевна" w:date="2017-09-15T17:10:00Z">
              <w:r>
                <w:rPr>
                  <w:rStyle w:val="af9"/>
                </w:rPr>
                <w:t>7</w:t>
              </w:r>
            </w:ins>
          </w:p>
        </w:tc>
        <w:tc>
          <w:tcPr>
            <w:tcW w:w="871" w:type="pct"/>
            <w:vAlign w:val="center"/>
          </w:tcPr>
          <w:p w14:paraId="5B6D98E0" w14:textId="77777777" w:rsidR="00A62498" w:rsidRPr="004E47C7" w:rsidRDefault="00A62498" w:rsidP="00B6442B">
            <w:pPr>
              <w:spacing w:before="20" w:after="20"/>
              <w:ind w:left="0" w:firstLine="0"/>
              <w:rPr>
                <w:ins w:id="9110" w:author="Широбокова Алёна Сергеевна" w:date="2017-09-15T17:10:00Z"/>
                <w:rFonts w:cs="Arial"/>
                <w:b/>
                <w:sz w:val="16"/>
                <w:szCs w:val="16"/>
              </w:rPr>
            </w:pPr>
            <w:ins w:id="9111" w:author="Широбокова Алёна Сергеевна" w:date="2017-09-15T17:10:00Z">
              <w:r w:rsidRPr="004E47C7">
                <w:rPr>
                  <w:rFonts w:cs="Arial"/>
                  <w:b/>
                  <w:sz w:val="16"/>
                  <w:szCs w:val="16"/>
                </w:rPr>
                <w:t>Наименование счета</w:t>
              </w:r>
              <w:r>
                <w:rPr>
                  <w:rFonts w:cs="Arial"/>
                  <w:b/>
                  <w:sz w:val="16"/>
                  <w:szCs w:val="16"/>
                </w:rPr>
                <w:t xml:space="preserve"> </w:t>
              </w:r>
            </w:ins>
          </w:p>
        </w:tc>
        <w:tc>
          <w:tcPr>
            <w:tcW w:w="2831" w:type="pct"/>
            <w:vAlign w:val="center"/>
          </w:tcPr>
          <w:p w14:paraId="168EA551" w14:textId="77777777" w:rsidR="00A62498" w:rsidRDefault="00A62498" w:rsidP="00B6442B">
            <w:pPr>
              <w:pStyle w:val="ConsPlusNonformat"/>
              <w:rPr>
                <w:ins w:id="9112" w:author="Широбокова Алёна Сергеевна" w:date="2017-09-15T17:10:00Z"/>
              </w:rPr>
            </w:pPr>
            <w:ins w:id="9113" w:author="Широбокова Алёна Сергеевна" w:date="2017-09-15T17:10:00Z">
              <w:r w:rsidRPr="004E47C7">
                <w:t>Указывается наименование счета</w:t>
              </w:r>
              <w:r>
                <w:t xml:space="preserve"> по дебету</w:t>
              </w:r>
            </w:ins>
          </w:p>
        </w:tc>
        <w:tc>
          <w:tcPr>
            <w:tcW w:w="898" w:type="pct"/>
          </w:tcPr>
          <w:p w14:paraId="7968C307" w14:textId="77777777" w:rsidR="00A62498" w:rsidRPr="004E47C7" w:rsidRDefault="00A62498" w:rsidP="00B6442B">
            <w:pPr>
              <w:pStyle w:val="ConsPlusNonformat"/>
              <w:rPr>
                <w:ins w:id="9114" w:author="Широбокова Алёна Сергеевна" w:date="2017-09-15T17:10:00Z"/>
              </w:rPr>
            </w:pPr>
            <w:ins w:id="9115" w:author="Широбокова Алёна Сергеевна" w:date="2017-09-15T17:10:00Z">
              <w:r>
                <w:t xml:space="preserve">Наименование счета, </w:t>
              </w:r>
              <w:r>
                <w:rPr>
                  <w:rFonts w:ascii="LiberationSans" w:hAnsi="LiberationSans" w:cs="LiberationSans"/>
                  <w:sz w:val="16"/>
                  <w:szCs w:val="16"/>
                </w:rPr>
                <w:t>PAYERNAME</w:t>
              </w:r>
            </w:ins>
          </w:p>
        </w:tc>
      </w:tr>
      <w:tr w:rsidR="00A62498" w14:paraId="51243742" w14:textId="77777777" w:rsidTr="00B6442B">
        <w:trPr>
          <w:cantSplit/>
          <w:ins w:id="9116" w:author="Широбокова Алёна Сергеевна" w:date="2017-09-15T17:10:00Z"/>
        </w:trPr>
        <w:tc>
          <w:tcPr>
            <w:tcW w:w="400" w:type="pct"/>
            <w:vAlign w:val="center"/>
          </w:tcPr>
          <w:p w14:paraId="2D27296E" w14:textId="77777777" w:rsidR="00A62498" w:rsidRDefault="00A62498" w:rsidP="00B6442B">
            <w:pPr>
              <w:pStyle w:val="afa"/>
              <w:spacing w:before="20" w:after="20"/>
              <w:ind w:left="360"/>
              <w:rPr>
                <w:ins w:id="9117" w:author="Широбокова Алёна Сергеевна" w:date="2017-09-15T17:10:00Z"/>
                <w:rStyle w:val="af9"/>
              </w:rPr>
            </w:pPr>
            <w:ins w:id="9118" w:author="Широбокова Алёна Сергеевна" w:date="2017-09-15T17:10:00Z">
              <w:r>
                <w:rPr>
                  <w:rStyle w:val="af9"/>
                </w:rPr>
                <w:t>8</w:t>
              </w:r>
            </w:ins>
          </w:p>
        </w:tc>
        <w:tc>
          <w:tcPr>
            <w:tcW w:w="871" w:type="pct"/>
            <w:vAlign w:val="center"/>
          </w:tcPr>
          <w:p w14:paraId="526D1DCD" w14:textId="77777777" w:rsidR="00A62498" w:rsidRPr="004E47C7" w:rsidRDefault="00A62498" w:rsidP="00B6442B">
            <w:pPr>
              <w:spacing w:before="20" w:after="20"/>
              <w:ind w:left="0" w:firstLine="0"/>
              <w:rPr>
                <w:ins w:id="9119" w:author="Широбокова Алёна Сергеевна" w:date="2017-09-15T17:10:00Z"/>
                <w:rFonts w:cs="Arial"/>
                <w:b/>
                <w:sz w:val="16"/>
                <w:szCs w:val="16"/>
              </w:rPr>
            </w:pPr>
            <w:ins w:id="9120" w:author="Широбокова Алёна Сергеевна" w:date="2017-09-15T17:10:00Z">
              <w:r w:rsidRPr="004E47C7">
                <w:rPr>
                  <w:rFonts w:cs="Arial"/>
                  <w:b/>
                  <w:sz w:val="16"/>
                  <w:szCs w:val="16"/>
                </w:rPr>
                <w:t>Дебет счета</w:t>
              </w:r>
              <w:r>
                <w:rPr>
                  <w:rFonts w:cs="Arial"/>
                  <w:b/>
                  <w:sz w:val="16"/>
                  <w:szCs w:val="16"/>
                </w:rPr>
                <w:t xml:space="preserve">  </w:t>
              </w:r>
            </w:ins>
          </w:p>
          <w:p w14:paraId="3F1D2E32" w14:textId="77777777" w:rsidR="00A62498" w:rsidRPr="004E47C7" w:rsidRDefault="00A62498" w:rsidP="00B6442B">
            <w:pPr>
              <w:spacing w:before="20" w:after="20"/>
              <w:rPr>
                <w:ins w:id="9121" w:author="Широбокова Алёна Сергеевна" w:date="2017-09-15T17:10:00Z"/>
                <w:rFonts w:cs="Arial"/>
                <w:b/>
                <w:sz w:val="16"/>
                <w:szCs w:val="16"/>
              </w:rPr>
            </w:pPr>
          </w:p>
        </w:tc>
        <w:tc>
          <w:tcPr>
            <w:tcW w:w="2831" w:type="pct"/>
            <w:vAlign w:val="center"/>
          </w:tcPr>
          <w:p w14:paraId="5D81FD25" w14:textId="77777777" w:rsidR="00A62498" w:rsidRPr="004E47C7" w:rsidRDefault="00A62498" w:rsidP="00B6442B">
            <w:pPr>
              <w:pStyle w:val="ConsPlusNonformat"/>
              <w:rPr>
                <w:ins w:id="9122" w:author="Широбокова Алёна Сергеевна" w:date="2017-09-15T17:10:00Z"/>
              </w:rPr>
            </w:pPr>
            <w:ins w:id="9123" w:author="Широбокова Алёна Сергеевна" w:date="2017-09-15T17:10:00Z">
              <w:r w:rsidRPr="004E47C7">
                <w:t>Проставляется</w:t>
              </w:r>
              <w:r>
                <w:t xml:space="preserve"> </w:t>
              </w:r>
              <w:r w:rsidRPr="004E47C7">
                <w:t>номер</w:t>
              </w:r>
              <w:r>
                <w:t xml:space="preserve"> </w:t>
              </w:r>
              <w:r w:rsidRPr="004E47C7">
                <w:t>счета, п</w:t>
              </w:r>
              <w:r>
                <w:t xml:space="preserve">о дебету которого отражается </w:t>
              </w:r>
              <w:r w:rsidRPr="004E47C7">
                <w:t>операция</w:t>
              </w:r>
            </w:ins>
          </w:p>
        </w:tc>
        <w:tc>
          <w:tcPr>
            <w:tcW w:w="898" w:type="pct"/>
          </w:tcPr>
          <w:p w14:paraId="5ED94B22" w14:textId="77777777" w:rsidR="00A62498" w:rsidRPr="004E47C7" w:rsidRDefault="00A62498" w:rsidP="00B6442B">
            <w:pPr>
              <w:pStyle w:val="ConsPlusNonformat"/>
              <w:rPr>
                <w:ins w:id="9124" w:author="Широбокова Алёна Сергеевна" w:date="2017-09-15T17:10:00Z"/>
              </w:rPr>
            </w:pPr>
            <w:ins w:id="9125" w:author="Широбокова Алёна Сергеевна" w:date="2017-09-15T17:10:00Z">
              <w:r w:rsidRPr="00A70E99">
                <w:t>PAYERACCOUNT</w:t>
              </w:r>
            </w:ins>
          </w:p>
        </w:tc>
      </w:tr>
      <w:tr w:rsidR="00A62498" w14:paraId="35337A92" w14:textId="77777777" w:rsidTr="00B6442B">
        <w:trPr>
          <w:cantSplit/>
          <w:ins w:id="9126" w:author="Широбокова Алёна Сергеевна" w:date="2017-09-15T17:10:00Z"/>
        </w:trPr>
        <w:tc>
          <w:tcPr>
            <w:tcW w:w="400" w:type="pct"/>
            <w:vAlign w:val="center"/>
          </w:tcPr>
          <w:p w14:paraId="7568CBFF" w14:textId="77777777" w:rsidR="00A62498" w:rsidRDefault="00A62498" w:rsidP="00B6442B">
            <w:pPr>
              <w:pStyle w:val="afa"/>
              <w:spacing w:before="20" w:after="20"/>
              <w:ind w:left="360"/>
              <w:rPr>
                <w:ins w:id="9127" w:author="Широбокова Алёна Сергеевна" w:date="2017-09-15T17:10:00Z"/>
                <w:rStyle w:val="af9"/>
              </w:rPr>
            </w:pPr>
            <w:ins w:id="9128" w:author="Широбокова Алёна Сергеевна" w:date="2017-09-15T17:10:00Z">
              <w:r>
                <w:rPr>
                  <w:rStyle w:val="af9"/>
                </w:rPr>
                <w:t>9</w:t>
              </w:r>
            </w:ins>
          </w:p>
        </w:tc>
        <w:tc>
          <w:tcPr>
            <w:tcW w:w="871" w:type="pct"/>
          </w:tcPr>
          <w:p w14:paraId="5066DA7D" w14:textId="77777777" w:rsidR="00A62498" w:rsidRPr="004E47C7" w:rsidRDefault="00A62498" w:rsidP="00B6442B">
            <w:pPr>
              <w:spacing w:before="20" w:after="20"/>
              <w:ind w:left="0" w:firstLine="0"/>
              <w:rPr>
                <w:ins w:id="9129" w:author="Широбокова Алёна Сергеевна" w:date="2017-09-15T17:10:00Z"/>
                <w:rFonts w:cs="Arial"/>
                <w:b/>
                <w:sz w:val="16"/>
                <w:szCs w:val="16"/>
              </w:rPr>
            </w:pPr>
            <w:ins w:id="9130" w:author="Широбокова Алёна Сергеевна" w:date="2017-09-15T17:10:00Z">
              <w:r w:rsidRPr="004E47C7">
                <w:rPr>
                  <w:rFonts w:cs="Arial"/>
                  <w:b/>
                  <w:sz w:val="16"/>
                  <w:szCs w:val="16"/>
                </w:rPr>
                <w:t>Сумма цифрами</w:t>
              </w:r>
              <w:r>
                <w:rPr>
                  <w:rFonts w:cs="Arial"/>
                  <w:b/>
                  <w:sz w:val="16"/>
                  <w:szCs w:val="16"/>
                </w:rPr>
                <w:t xml:space="preserve"> </w:t>
              </w:r>
              <w:r w:rsidRPr="004E47C7">
                <w:rPr>
                  <w:rFonts w:cs="Arial"/>
                  <w:b/>
                  <w:sz w:val="16"/>
                  <w:szCs w:val="16"/>
                </w:rPr>
                <w:t xml:space="preserve"> </w:t>
              </w:r>
            </w:ins>
          </w:p>
        </w:tc>
        <w:tc>
          <w:tcPr>
            <w:tcW w:w="2831" w:type="pct"/>
          </w:tcPr>
          <w:p w14:paraId="5C11900D" w14:textId="77777777" w:rsidR="00A62498" w:rsidRDefault="00A62498" w:rsidP="00B6442B">
            <w:pPr>
              <w:pStyle w:val="ConsPlusNonformat"/>
              <w:rPr>
                <w:ins w:id="9131" w:author="Дементьев Владимир Викторович" w:date="2019-07-19T12:46:00Z"/>
                <w:rFonts w:cs="Verdana"/>
              </w:rPr>
            </w:pPr>
            <w:ins w:id="9132" w:author="Широбокова Алёна Сергеевна" w:date="2017-09-15T17:10:00Z">
              <w:r>
                <w:t>Для рублевых с</w:t>
              </w:r>
              <w:r w:rsidRPr="004E47C7">
                <w:t xml:space="preserve">умма </w:t>
              </w:r>
              <w:r>
                <w:t xml:space="preserve">документа </w:t>
              </w:r>
              <w:r w:rsidRPr="004E47C7">
                <w:t>цифрами</w:t>
              </w:r>
              <w:r>
                <w:t xml:space="preserve">. Для документов в иностранной валюте </w:t>
              </w:r>
              <w:r>
                <w:rPr>
                  <w:rFonts w:cs="Verdana"/>
                </w:rPr>
                <w:t>указывается сумма рублевого эквивалента иностранной валюты</w:t>
              </w:r>
            </w:ins>
          </w:p>
          <w:p w14:paraId="14D8DA22" w14:textId="45817E30" w:rsidR="00D64C6D" w:rsidRDefault="00D64C6D" w:rsidP="00B6442B">
            <w:pPr>
              <w:pStyle w:val="ConsPlusNonformat"/>
              <w:rPr>
                <w:ins w:id="9133" w:author="Широбокова Алёна Сергеевна" w:date="2017-09-15T17:10:00Z"/>
              </w:rPr>
            </w:pPr>
            <w:ins w:id="9134" w:author="Дементьев Владимир Викторович" w:date="2019-07-19T12:47:00Z">
              <w:r>
                <w:t>Р</w:t>
              </w:r>
            </w:ins>
            <w:ins w:id="9135" w:author="Дементьев Владимир Викторович" w:date="2019-07-19T12:46:00Z">
              <w:r w:rsidRPr="0040279C">
                <w:t>убли отделяются от копеек знаком тире "-". Если сумма платежа цифрами выражена в целых рублях, то копейки можно не указывать, в этом случае указываются сумма платежа и знак равенства "="</w:t>
              </w:r>
              <w:r>
                <w:t>.</w:t>
              </w:r>
            </w:ins>
          </w:p>
        </w:tc>
        <w:tc>
          <w:tcPr>
            <w:tcW w:w="898" w:type="pct"/>
          </w:tcPr>
          <w:p w14:paraId="5E351355" w14:textId="77777777" w:rsidR="00A62498" w:rsidRPr="004E47C7" w:rsidRDefault="00A62498" w:rsidP="00B6442B">
            <w:pPr>
              <w:pStyle w:val="ConsPlusNonformat"/>
              <w:rPr>
                <w:ins w:id="9136" w:author="Широбокова Алёна Сергеевна" w:date="2017-09-15T17:10:00Z"/>
              </w:rPr>
            </w:pPr>
            <w:ins w:id="9137" w:author="Широбокова Алёна Сергеевна" w:date="2017-09-15T17:10:00Z">
              <w:r w:rsidRPr="00A70E99">
                <w:t>DOCUMENTSUM</w:t>
              </w:r>
            </w:ins>
          </w:p>
        </w:tc>
      </w:tr>
      <w:tr w:rsidR="00A62498" w14:paraId="38A93E05" w14:textId="77777777" w:rsidTr="00B6442B">
        <w:trPr>
          <w:cantSplit/>
          <w:ins w:id="9138" w:author="Широбокова Алёна Сергеевна" w:date="2017-09-15T17:10:00Z"/>
        </w:trPr>
        <w:tc>
          <w:tcPr>
            <w:tcW w:w="400" w:type="pct"/>
            <w:vAlign w:val="center"/>
          </w:tcPr>
          <w:p w14:paraId="12F212F3" w14:textId="77777777" w:rsidR="00A62498" w:rsidRDefault="00A62498" w:rsidP="00B6442B">
            <w:pPr>
              <w:pStyle w:val="afa"/>
              <w:spacing w:before="20" w:after="20"/>
              <w:ind w:left="360"/>
              <w:rPr>
                <w:ins w:id="9139" w:author="Широбокова Алёна Сергеевна" w:date="2017-09-15T17:10:00Z"/>
                <w:rStyle w:val="af9"/>
              </w:rPr>
            </w:pPr>
            <w:ins w:id="9140" w:author="Широбокова Алёна Сергеевна" w:date="2017-09-15T17:10:00Z">
              <w:r>
                <w:rPr>
                  <w:rStyle w:val="af9"/>
                </w:rPr>
                <w:t>9а</w:t>
              </w:r>
            </w:ins>
          </w:p>
        </w:tc>
        <w:tc>
          <w:tcPr>
            <w:tcW w:w="871" w:type="pct"/>
          </w:tcPr>
          <w:p w14:paraId="6BCDBAEF" w14:textId="77777777" w:rsidR="00A62498" w:rsidRPr="004E47C7" w:rsidRDefault="00A62498" w:rsidP="00B6442B">
            <w:pPr>
              <w:spacing w:before="20" w:after="20"/>
              <w:ind w:left="0" w:firstLine="0"/>
              <w:rPr>
                <w:ins w:id="9141" w:author="Широбокова Алёна Сергеевна" w:date="2017-09-15T17:10:00Z"/>
                <w:rFonts w:cs="Arial"/>
                <w:b/>
                <w:sz w:val="16"/>
                <w:szCs w:val="16"/>
              </w:rPr>
            </w:pPr>
            <w:ins w:id="9142" w:author="Широбокова Алёна Сергеевна" w:date="2017-09-15T17:10:00Z">
              <w:r w:rsidRPr="004E47C7">
                <w:rPr>
                  <w:rFonts w:cs="Arial"/>
                  <w:b/>
                  <w:sz w:val="16"/>
                  <w:szCs w:val="16"/>
                </w:rPr>
                <w:t>Свободное поле</w:t>
              </w:r>
            </w:ins>
          </w:p>
        </w:tc>
        <w:tc>
          <w:tcPr>
            <w:tcW w:w="2831" w:type="pct"/>
          </w:tcPr>
          <w:p w14:paraId="4E8947AD" w14:textId="77777777" w:rsidR="00A62498" w:rsidRPr="004E47C7" w:rsidRDefault="00A62498" w:rsidP="00B6442B">
            <w:pPr>
              <w:pStyle w:val="ConsPlusNonformat"/>
              <w:rPr>
                <w:ins w:id="9143" w:author="Широбокова Алёна Сергеевна" w:date="2017-09-15T17:10:00Z"/>
              </w:rPr>
            </w:pPr>
            <w:ins w:id="9144" w:author="Широбокова Алёна Сергеевна" w:date="2017-09-15T17:10:00Z">
              <w:r>
                <w:t xml:space="preserve">Для рублевых не заполняется. Для документов в иностранной валюте </w:t>
              </w:r>
              <w:r>
                <w:rPr>
                  <w:rFonts w:cs="Verdana"/>
                </w:rPr>
                <w:t>указываются сумма иностранной валюты.</w:t>
              </w:r>
            </w:ins>
          </w:p>
        </w:tc>
        <w:tc>
          <w:tcPr>
            <w:tcW w:w="898" w:type="pct"/>
          </w:tcPr>
          <w:p w14:paraId="038FA493" w14:textId="77777777" w:rsidR="00A62498" w:rsidRDefault="00A62498" w:rsidP="00B6442B">
            <w:pPr>
              <w:pStyle w:val="ConsPlusNonformat"/>
              <w:rPr>
                <w:ins w:id="9145" w:author="Широбокова Алёна Сергеевна" w:date="2017-09-15T17:10:00Z"/>
              </w:rPr>
            </w:pPr>
          </w:p>
        </w:tc>
      </w:tr>
      <w:tr w:rsidR="00A62498" w14:paraId="4414695B" w14:textId="77777777" w:rsidTr="00B6442B">
        <w:trPr>
          <w:cantSplit/>
          <w:ins w:id="9146" w:author="Широбокова Алёна Сергеевна" w:date="2017-09-15T17:10:00Z"/>
        </w:trPr>
        <w:tc>
          <w:tcPr>
            <w:tcW w:w="400" w:type="pct"/>
            <w:vAlign w:val="center"/>
          </w:tcPr>
          <w:p w14:paraId="4FBD1C82" w14:textId="77777777" w:rsidR="00A62498" w:rsidRDefault="00A62498" w:rsidP="00B6442B">
            <w:pPr>
              <w:pStyle w:val="afa"/>
              <w:spacing w:before="20" w:after="20"/>
              <w:ind w:left="360"/>
              <w:rPr>
                <w:ins w:id="9147" w:author="Широбокова Алёна Сергеевна" w:date="2017-09-15T17:10:00Z"/>
                <w:rStyle w:val="af9"/>
              </w:rPr>
            </w:pPr>
            <w:ins w:id="9148" w:author="Широбокова Алёна Сергеевна" w:date="2017-09-15T17:10:00Z">
              <w:r>
                <w:rPr>
                  <w:rStyle w:val="af9"/>
                </w:rPr>
                <w:t>10</w:t>
              </w:r>
            </w:ins>
          </w:p>
        </w:tc>
        <w:tc>
          <w:tcPr>
            <w:tcW w:w="871" w:type="pct"/>
          </w:tcPr>
          <w:p w14:paraId="24FB8723" w14:textId="77777777" w:rsidR="00A62498" w:rsidRPr="004E47C7" w:rsidRDefault="00A62498" w:rsidP="00B6442B">
            <w:pPr>
              <w:spacing w:before="20" w:after="20"/>
              <w:ind w:left="0" w:firstLine="0"/>
              <w:rPr>
                <w:ins w:id="9149" w:author="Широбокова Алёна Сергеевна" w:date="2017-09-15T17:10:00Z"/>
                <w:rFonts w:cs="Arial"/>
                <w:b/>
                <w:sz w:val="16"/>
                <w:szCs w:val="16"/>
              </w:rPr>
            </w:pPr>
            <w:ins w:id="9150" w:author="Широбокова Алёна Сергеевна" w:date="2017-09-15T17:10:00Z">
              <w:r w:rsidRPr="004E47C7">
                <w:rPr>
                  <w:rFonts w:cs="Arial"/>
                  <w:b/>
                  <w:sz w:val="16"/>
                  <w:szCs w:val="16"/>
                </w:rPr>
                <w:t>Наименование счета</w:t>
              </w:r>
            </w:ins>
          </w:p>
        </w:tc>
        <w:tc>
          <w:tcPr>
            <w:tcW w:w="2831" w:type="pct"/>
          </w:tcPr>
          <w:p w14:paraId="607C105F" w14:textId="77777777" w:rsidR="00A62498" w:rsidRDefault="00A62498" w:rsidP="00B6442B">
            <w:pPr>
              <w:pStyle w:val="ConsPlusNonformat"/>
              <w:rPr>
                <w:ins w:id="9151" w:author="Широбокова Алёна Сергеевна" w:date="2017-09-15T17:10:00Z"/>
              </w:rPr>
            </w:pPr>
            <w:ins w:id="9152" w:author="Широбокова Алёна Сергеевна" w:date="2017-09-15T17:10:00Z">
              <w:r w:rsidRPr="004E47C7">
                <w:t>Указывается наименование счета</w:t>
              </w:r>
              <w:r>
                <w:t xml:space="preserve"> по кредиту</w:t>
              </w:r>
            </w:ins>
          </w:p>
        </w:tc>
        <w:tc>
          <w:tcPr>
            <w:tcW w:w="898" w:type="pct"/>
          </w:tcPr>
          <w:p w14:paraId="128CF15E" w14:textId="77777777" w:rsidR="00A62498" w:rsidRPr="004E47C7" w:rsidRDefault="00A62498" w:rsidP="00B6442B">
            <w:pPr>
              <w:pStyle w:val="ConsPlusNonformat"/>
              <w:rPr>
                <w:ins w:id="9153" w:author="Широбокова Алёна Сергеевна" w:date="2017-09-15T17:10:00Z"/>
              </w:rPr>
            </w:pPr>
            <w:ins w:id="9154" w:author="Широбокова Алёна Сергеевна" w:date="2017-09-15T17:10:00Z">
              <w:r>
                <w:t xml:space="preserve">Наименование счета, </w:t>
              </w:r>
              <w:r w:rsidRPr="0011646F">
                <w:t>RECEIVERNAME</w:t>
              </w:r>
              <w:r>
                <w:t xml:space="preserve"> </w:t>
              </w:r>
            </w:ins>
          </w:p>
        </w:tc>
      </w:tr>
      <w:tr w:rsidR="00A62498" w14:paraId="086AFDBE" w14:textId="77777777" w:rsidTr="00B6442B">
        <w:trPr>
          <w:cantSplit/>
          <w:ins w:id="9155" w:author="Широбокова Алёна Сергеевна" w:date="2017-09-15T17:10:00Z"/>
        </w:trPr>
        <w:tc>
          <w:tcPr>
            <w:tcW w:w="400" w:type="pct"/>
            <w:vAlign w:val="center"/>
          </w:tcPr>
          <w:p w14:paraId="5E1AA977" w14:textId="77777777" w:rsidR="00A62498" w:rsidRDefault="00A62498" w:rsidP="00B6442B">
            <w:pPr>
              <w:pStyle w:val="afa"/>
              <w:spacing w:before="20" w:after="20"/>
              <w:ind w:left="360"/>
              <w:rPr>
                <w:ins w:id="9156" w:author="Широбокова Алёна Сергеевна" w:date="2017-09-15T17:10:00Z"/>
                <w:rStyle w:val="af9"/>
              </w:rPr>
            </w:pPr>
            <w:ins w:id="9157" w:author="Широбокова Алёна Сергеевна" w:date="2017-09-15T17:10:00Z">
              <w:r>
                <w:rPr>
                  <w:rStyle w:val="af9"/>
                </w:rPr>
                <w:t>11</w:t>
              </w:r>
            </w:ins>
          </w:p>
        </w:tc>
        <w:tc>
          <w:tcPr>
            <w:tcW w:w="871" w:type="pct"/>
          </w:tcPr>
          <w:p w14:paraId="3FE4192A" w14:textId="77777777" w:rsidR="00A62498" w:rsidRPr="004E47C7" w:rsidRDefault="00A62498" w:rsidP="00B6442B">
            <w:pPr>
              <w:spacing w:before="20" w:after="20"/>
              <w:ind w:left="0" w:firstLine="0"/>
              <w:rPr>
                <w:ins w:id="9158" w:author="Широбокова Алёна Сергеевна" w:date="2017-09-15T17:10:00Z"/>
                <w:rFonts w:cs="Arial"/>
                <w:b/>
                <w:sz w:val="16"/>
                <w:szCs w:val="16"/>
              </w:rPr>
            </w:pPr>
            <w:ins w:id="9159" w:author="Широбокова Алёна Сергеевна" w:date="2017-09-15T17:10:00Z">
              <w:r w:rsidRPr="004E47C7">
                <w:rPr>
                  <w:rFonts w:cs="Arial"/>
                  <w:b/>
                  <w:sz w:val="16"/>
                  <w:szCs w:val="16"/>
                </w:rPr>
                <w:t>Кредит счета</w:t>
              </w:r>
            </w:ins>
          </w:p>
        </w:tc>
        <w:tc>
          <w:tcPr>
            <w:tcW w:w="2831" w:type="pct"/>
          </w:tcPr>
          <w:p w14:paraId="2CA63F6B" w14:textId="77777777" w:rsidR="00A62498" w:rsidRPr="004E47C7" w:rsidRDefault="00A62498" w:rsidP="00B6442B">
            <w:pPr>
              <w:pStyle w:val="ConsPlusNonformat"/>
              <w:rPr>
                <w:ins w:id="9160" w:author="Широбокова Алёна Сергеевна" w:date="2017-09-15T17:10:00Z"/>
              </w:rPr>
            </w:pPr>
            <w:ins w:id="9161" w:author="Широбокова Алёна Сергеевна" w:date="2017-09-15T17:10:00Z">
              <w:r w:rsidRPr="004E47C7">
                <w:t>Проставляется номер счета, по</w:t>
              </w:r>
              <w:r>
                <w:t xml:space="preserve"> </w:t>
              </w:r>
              <w:r w:rsidRPr="004E47C7">
                <w:t>кредиту</w:t>
              </w:r>
              <w:r>
                <w:t xml:space="preserve"> </w:t>
              </w:r>
              <w:r w:rsidRPr="004E47C7">
                <w:t>которого</w:t>
              </w:r>
              <w:r>
                <w:t xml:space="preserve"> </w:t>
              </w:r>
              <w:r w:rsidRPr="004E47C7">
                <w:t>отражается операция</w:t>
              </w:r>
            </w:ins>
          </w:p>
        </w:tc>
        <w:tc>
          <w:tcPr>
            <w:tcW w:w="898" w:type="pct"/>
          </w:tcPr>
          <w:p w14:paraId="00DBB993" w14:textId="77777777" w:rsidR="00A62498" w:rsidRPr="004E47C7" w:rsidRDefault="00A62498" w:rsidP="00B6442B">
            <w:pPr>
              <w:pStyle w:val="ConsPlusNonformat"/>
              <w:rPr>
                <w:ins w:id="9162" w:author="Широбокова Алёна Сергеевна" w:date="2017-09-15T17:10:00Z"/>
              </w:rPr>
            </w:pPr>
            <w:ins w:id="9163" w:author="Широбокова Алёна Сергеевна" w:date="2017-09-15T17:10:00Z">
              <w:r w:rsidRPr="00A70E99">
                <w:t>RECEIVERACCOUNT</w:t>
              </w:r>
            </w:ins>
          </w:p>
        </w:tc>
      </w:tr>
      <w:tr w:rsidR="00A62498" w14:paraId="5DE9E3EB" w14:textId="77777777" w:rsidTr="00B6442B">
        <w:trPr>
          <w:cantSplit/>
          <w:ins w:id="9164" w:author="Широбокова Алёна Сергеевна" w:date="2017-09-15T17:10:00Z"/>
        </w:trPr>
        <w:tc>
          <w:tcPr>
            <w:tcW w:w="400" w:type="pct"/>
            <w:vAlign w:val="center"/>
          </w:tcPr>
          <w:p w14:paraId="0B95247D" w14:textId="77777777" w:rsidR="00A62498" w:rsidRDefault="00A62498" w:rsidP="00B6442B">
            <w:pPr>
              <w:pStyle w:val="afa"/>
              <w:spacing w:before="20" w:after="20"/>
              <w:ind w:left="360"/>
              <w:rPr>
                <w:ins w:id="9165" w:author="Широбокова Алёна Сергеевна" w:date="2017-09-15T17:10:00Z"/>
                <w:rStyle w:val="af9"/>
              </w:rPr>
            </w:pPr>
            <w:ins w:id="9166" w:author="Широбокова Алёна Сергеевна" w:date="2017-09-15T17:10:00Z">
              <w:r>
                <w:rPr>
                  <w:rStyle w:val="af9"/>
                </w:rPr>
                <w:t>12</w:t>
              </w:r>
            </w:ins>
          </w:p>
        </w:tc>
        <w:tc>
          <w:tcPr>
            <w:tcW w:w="871" w:type="pct"/>
          </w:tcPr>
          <w:p w14:paraId="73A592CE" w14:textId="77777777" w:rsidR="00A62498" w:rsidRPr="004E47C7" w:rsidRDefault="00A62498" w:rsidP="00B6442B">
            <w:pPr>
              <w:spacing w:before="20" w:after="20"/>
              <w:ind w:left="0" w:firstLine="0"/>
              <w:rPr>
                <w:ins w:id="9167" w:author="Широбокова Алёна Сергеевна" w:date="2017-09-15T17:10:00Z"/>
                <w:rFonts w:cs="Arial"/>
                <w:b/>
                <w:sz w:val="16"/>
                <w:szCs w:val="16"/>
              </w:rPr>
            </w:pPr>
            <w:ins w:id="9168" w:author="Широбокова Алёна Сергеевна" w:date="2017-09-15T17:10:00Z">
              <w:r w:rsidRPr="004E47C7">
                <w:rPr>
                  <w:rFonts w:cs="Arial"/>
                  <w:b/>
                  <w:sz w:val="16"/>
                  <w:szCs w:val="16"/>
                </w:rPr>
                <w:t xml:space="preserve">Сумма прописью </w:t>
              </w:r>
            </w:ins>
          </w:p>
          <w:p w14:paraId="31FDE4A8" w14:textId="77777777" w:rsidR="00A62498" w:rsidRPr="004E47C7" w:rsidRDefault="00A62498" w:rsidP="00B6442B">
            <w:pPr>
              <w:spacing w:before="20" w:after="20"/>
              <w:rPr>
                <w:ins w:id="9169" w:author="Широбокова Алёна Сергеевна" w:date="2017-09-15T17:10:00Z"/>
                <w:rFonts w:cs="Arial"/>
                <w:b/>
                <w:sz w:val="16"/>
                <w:szCs w:val="16"/>
              </w:rPr>
            </w:pPr>
          </w:p>
        </w:tc>
        <w:tc>
          <w:tcPr>
            <w:tcW w:w="2831" w:type="pct"/>
          </w:tcPr>
          <w:p w14:paraId="7439CDFB" w14:textId="77777777" w:rsidR="00A62498" w:rsidRPr="004E47C7" w:rsidRDefault="00A62498" w:rsidP="00B6442B">
            <w:pPr>
              <w:pStyle w:val="ConsPlusNonformat"/>
              <w:rPr>
                <w:ins w:id="9170" w:author="Широбокова Алёна Сергеевна" w:date="2017-09-15T17:10:00Z"/>
              </w:rPr>
            </w:pPr>
            <w:ins w:id="9171" w:author="Широбокова Алёна Сергеевна" w:date="2017-09-15T17:10:00Z">
              <w:r w:rsidRPr="004E47C7">
                <w:t>Сумма пр</w:t>
              </w:r>
              <w:r>
                <w:t xml:space="preserve">описью в рублях указывается с </w:t>
              </w:r>
              <w:r w:rsidRPr="004E47C7">
                <w:t>начала с</w:t>
              </w:r>
              <w:r>
                <w:t xml:space="preserve">троки с заглавной буквы, при </w:t>
              </w:r>
              <w:r w:rsidRPr="004E47C7">
                <w:t>этом сло</w:t>
              </w:r>
              <w:r>
                <w:t xml:space="preserve">во "рубль" не сокращается, </w:t>
              </w:r>
              <w:r w:rsidRPr="004E47C7">
                <w:t xml:space="preserve">копейки </w:t>
              </w:r>
              <w:r>
                <w:t xml:space="preserve">указываются цифрами, слово "копейка" может </w:t>
              </w:r>
              <w:r w:rsidRPr="004E47C7">
                <w:t>указываться полностью</w:t>
              </w:r>
              <w:r>
                <w:t xml:space="preserve"> </w:t>
              </w:r>
              <w:r w:rsidRPr="004E47C7">
                <w:t>или сокращённо. Если сумма выражена</w:t>
              </w:r>
              <w:r>
                <w:t xml:space="preserve"> </w:t>
              </w:r>
              <w:r w:rsidRPr="004E47C7">
                <w:t>в</w:t>
              </w:r>
              <w:r>
                <w:t xml:space="preserve"> </w:t>
              </w:r>
              <w:r w:rsidRPr="004E47C7">
                <w:t>целых</w:t>
              </w:r>
              <w:r>
                <w:t xml:space="preserve"> </w:t>
              </w:r>
              <w:r w:rsidRPr="004E47C7">
                <w:t>рублях,</w:t>
              </w:r>
              <w:r>
                <w:t xml:space="preserve"> </w:t>
              </w:r>
              <w:r w:rsidRPr="004E47C7">
                <w:t>то</w:t>
              </w:r>
              <w:r>
                <w:t xml:space="preserve"> </w:t>
              </w:r>
              <w:r w:rsidRPr="004E47C7">
                <w:t>копейки</w:t>
              </w:r>
              <w:r>
                <w:t xml:space="preserve"> </w:t>
              </w:r>
              <w:r w:rsidRPr="004E47C7">
                <w:t>мож</w:t>
              </w:r>
              <w:r>
                <w:t xml:space="preserve">но не </w:t>
              </w:r>
              <w:r w:rsidRPr="004E47C7">
                <w:t>указывать</w:t>
              </w:r>
              <w:r>
                <w:t xml:space="preserve">. Для документов в иностранной валюте </w:t>
              </w:r>
              <w:r>
                <w:rPr>
                  <w:rFonts w:cs="Verdana"/>
                </w:rPr>
                <w:t>указывается сумма рублевого эквивалента иностранной валюты</w:t>
              </w:r>
            </w:ins>
          </w:p>
        </w:tc>
        <w:tc>
          <w:tcPr>
            <w:tcW w:w="898" w:type="pct"/>
          </w:tcPr>
          <w:p w14:paraId="68A004ED" w14:textId="77777777" w:rsidR="00A62498" w:rsidRPr="004E47C7" w:rsidRDefault="00A62498" w:rsidP="00B6442B">
            <w:pPr>
              <w:pStyle w:val="ConsPlusNonformat"/>
              <w:rPr>
                <w:ins w:id="9172" w:author="Широбокова Алёна Сергеевна" w:date="2017-09-15T17:10:00Z"/>
              </w:rPr>
            </w:pPr>
          </w:p>
        </w:tc>
      </w:tr>
      <w:tr w:rsidR="00A62498" w14:paraId="0AABFDF6" w14:textId="77777777" w:rsidTr="00B6442B">
        <w:trPr>
          <w:cantSplit/>
          <w:ins w:id="9173" w:author="Широбокова Алёна Сергеевна" w:date="2017-09-15T17:10:00Z"/>
        </w:trPr>
        <w:tc>
          <w:tcPr>
            <w:tcW w:w="400" w:type="pct"/>
            <w:vAlign w:val="center"/>
          </w:tcPr>
          <w:p w14:paraId="70D996D2" w14:textId="77777777" w:rsidR="00A62498" w:rsidRDefault="00A62498" w:rsidP="00B6442B">
            <w:pPr>
              <w:pStyle w:val="afa"/>
              <w:spacing w:before="20" w:after="20"/>
              <w:ind w:left="360"/>
              <w:rPr>
                <w:ins w:id="9174" w:author="Широбокова Алёна Сергеевна" w:date="2017-09-15T17:10:00Z"/>
                <w:rStyle w:val="af9"/>
              </w:rPr>
            </w:pPr>
            <w:ins w:id="9175" w:author="Широбокова Алёна Сергеевна" w:date="2017-09-15T17:10:00Z">
              <w:r>
                <w:rPr>
                  <w:rStyle w:val="af9"/>
                </w:rPr>
                <w:t>13</w:t>
              </w:r>
            </w:ins>
          </w:p>
        </w:tc>
        <w:tc>
          <w:tcPr>
            <w:tcW w:w="871" w:type="pct"/>
          </w:tcPr>
          <w:p w14:paraId="667BD812" w14:textId="77777777" w:rsidR="00A62498" w:rsidRPr="004E47C7" w:rsidRDefault="00A62498" w:rsidP="00B6442B">
            <w:pPr>
              <w:spacing w:before="20" w:after="20"/>
              <w:ind w:left="0" w:firstLine="0"/>
              <w:rPr>
                <w:ins w:id="9176" w:author="Широбокова Алёна Сергеевна" w:date="2017-09-15T17:10:00Z"/>
                <w:rFonts w:cs="Arial"/>
                <w:b/>
                <w:sz w:val="16"/>
                <w:szCs w:val="16"/>
              </w:rPr>
            </w:pPr>
            <w:ins w:id="9177" w:author="Широбокова Алёна Сергеевна" w:date="2017-09-15T17:10:00Z">
              <w:r w:rsidRPr="004E47C7">
                <w:rPr>
                  <w:rFonts w:cs="Arial"/>
                  <w:b/>
                  <w:sz w:val="16"/>
                  <w:szCs w:val="16"/>
                </w:rPr>
                <w:t>Шифр документа</w:t>
              </w:r>
              <w:r>
                <w:rPr>
                  <w:rFonts w:cs="Arial"/>
                  <w:b/>
                  <w:sz w:val="16"/>
                  <w:szCs w:val="16"/>
                </w:rPr>
                <w:t xml:space="preserve"> </w:t>
              </w:r>
            </w:ins>
          </w:p>
          <w:p w14:paraId="381D0607" w14:textId="77777777" w:rsidR="00A62498" w:rsidRPr="004E47C7" w:rsidRDefault="00A62498" w:rsidP="00B6442B">
            <w:pPr>
              <w:spacing w:before="20" w:after="20"/>
              <w:rPr>
                <w:ins w:id="9178" w:author="Широбокова Алёна Сергеевна" w:date="2017-09-15T17:10:00Z"/>
                <w:rFonts w:cs="Arial"/>
                <w:b/>
                <w:sz w:val="16"/>
                <w:szCs w:val="16"/>
              </w:rPr>
            </w:pPr>
          </w:p>
        </w:tc>
        <w:tc>
          <w:tcPr>
            <w:tcW w:w="2831" w:type="pct"/>
          </w:tcPr>
          <w:p w14:paraId="4C7D0C11" w14:textId="77777777" w:rsidR="00A62498" w:rsidRPr="004E47C7" w:rsidRDefault="00A62498" w:rsidP="00B6442B">
            <w:pPr>
              <w:pStyle w:val="ConsPlusNonformat"/>
              <w:rPr>
                <w:ins w:id="9179" w:author="Широбокова Алёна Сергеевна" w:date="2017-09-15T17:10:00Z"/>
              </w:rPr>
            </w:pPr>
            <w:ins w:id="9180" w:author="Широбокова Алёна Сергеевна" w:date="2017-09-15T17:10:00Z">
              <w:r w:rsidRPr="004E47C7">
                <w:t>Проставляется</w:t>
              </w:r>
              <w:r>
                <w:t xml:space="preserve"> </w:t>
              </w:r>
              <w:r w:rsidRPr="004E47C7">
                <w:t>условное</w:t>
              </w:r>
              <w:r>
                <w:t xml:space="preserve"> </w:t>
              </w:r>
              <w:r w:rsidRPr="004E47C7">
                <w:t>цифровое</w:t>
              </w:r>
              <w:r>
                <w:t xml:space="preserve"> </w:t>
              </w:r>
              <w:r w:rsidRPr="004E47C7">
                <w:t>обозначение</w:t>
              </w:r>
              <w:r>
                <w:t xml:space="preserve"> </w:t>
              </w:r>
              <w:r w:rsidRPr="004E47C7">
                <w:t>документа</w:t>
              </w:r>
              <w:r>
                <w:t xml:space="preserve"> </w:t>
              </w:r>
              <w:r w:rsidRPr="004E47C7">
                <w:t>"09"</w:t>
              </w:r>
              <w:r>
                <w:t xml:space="preserve"> </w:t>
              </w:r>
            </w:ins>
          </w:p>
        </w:tc>
        <w:tc>
          <w:tcPr>
            <w:tcW w:w="898" w:type="pct"/>
          </w:tcPr>
          <w:p w14:paraId="7444B3A0" w14:textId="77777777" w:rsidR="00A62498" w:rsidRPr="004E47C7" w:rsidRDefault="00A62498" w:rsidP="00B6442B">
            <w:pPr>
              <w:pStyle w:val="ConsPlusNonformat"/>
              <w:rPr>
                <w:ins w:id="9181" w:author="Широбокова Алёна Сергеевна" w:date="2017-09-15T17:10:00Z"/>
              </w:rPr>
            </w:pPr>
          </w:p>
        </w:tc>
      </w:tr>
      <w:tr w:rsidR="00A62498" w14:paraId="21654404" w14:textId="77777777" w:rsidTr="00B6442B">
        <w:trPr>
          <w:cantSplit/>
          <w:ins w:id="9182" w:author="Широбокова Алёна Сергеевна" w:date="2017-09-15T17:10:00Z"/>
        </w:trPr>
        <w:tc>
          <w:tcPr>
            <w:tcW w:w="400" w:type="pct"/>
            <w:vAlign w:val="center"/>
          </w:tcPr>
          <w:p w14:paraId="033A6B29" w14:textId="77777777" w:rsidR="00A62498" w:rsidRDefault="00A62498" w:rsidP="00B6442B">
            <w:pPr>
              <w:pStyle w:val="afa"/>
              <w:spacing w:before="20" w:after="20"/>
              <w:ind w:left="360"/>
              <w:rPr>
                <w:ins w:id="9183" w:author="Широбокова Алёна Сергеевна" w:date="2017-09-15T17:10:00Z"/>
                <w:rStyle w:val="af9"/>
              </w:rPr>
            </w:pPr>
            <w:ins w:id="9184" w:author="Широбокова Алёна Сергеевна" w:date="2017-09-15T17:10:00Z">
              <w:r>
                <w:rPr>
                  <w:rStyle w:val="af9"/>
                </w:rPr>
                <w:t>14</w:t>
              </w:r>
            </w:ins>
          </w:p>
        </w:tc>
        <w:tc>
          <w:tcPr>
            <w:tcW w:w="871" w:type="pct"/>
            <w:vAlign w:val="center"/>
          </w:tcPr>
          <w:p w14:paraId="732DBE7C" w14:textId="77777777" w:rsidR="00A62498" w:rsidRPr="004E47C7" w:rsidRDefault="00A62498" w:rsidP="00B6442B">
            <w:pPr>
              <w:spacing w:before="20" w:after="20"/>
              <w:ind w:left="0" w:firstLine="0"/>
              <w:rPr>
                <w:ins w:id="9185" w:author="Широбокова Алёна Сергеевна" w:date="2017-09-15T17:10:00Z"/>
                <w:rFonts w:cs="Arial"/>
                <w:b/>
                <w:sz w:val="16"/>
                <w:szCs w:val="16"/>
              </w:rPr>
            </w:pPr>
            <w:ins w:id="9186" w:author="Широбокова Алёна Сергеевна" w:date="2017-09-15T17:10:00Z">
              <w:r w:rsidRPr="004E47C7">
                <w:rPr>
                  <w:rFonts w:cs="Arial"/>
                  <w:b/>
                  <w:sz w:val="16"/>
                  <w:szCs w:val="16"/>
                </w:rPr>
                <w:t>Свободное поле</w:t>
              </w:r>
            </w:ins>
          </w:p>
        </w:tc>
        <w:tc>
          <w:tcPr>
            <w:tcW w:w="2831" w:type="pct"/>
            <w:vAlign w:val="center"/>
          </w:tcPr>
          <w:p w14:paraId="3CF19CE7" w14:textId="77777777" w:rsidR="00A62498" w:rsidRDefault="00A62498" w:rsidP="00B6442B">
            <w:pPr>
              <w:pStyle w:val="ConsPlusNonformat"/>
              <w:rPr>
                <w:ins w:id="9187" w:author="Широбокова Алёна Сергеевна" w:date="2017-09-15T17:10:00Z"/>
              </w:rPr>
            </w:pPr>
            <w:ins w:id="9188" w:author="Широбокова Алёна Сергеевна" w:date="2017-09-15T17:10:00Z">
              <w:r>
                <w:t>Не заполняется</w:t>
              </w:r>
            </w:ins>
          </w:p>
        </w:tc>
        <w:tc>
          <w:tcPr>
            <w:tcW w:w="898" w:type="pct"/>
          </w:tcPr>
          <w:p w14:paraId="1C1D0C15" w14:textId="77777777" w:rsidR="00A62498" w:rsidRDefault="00A62498" w:rsidP="00B6442B">
            <w:pPr>
              <w:pStyle w:val="ConsPlusNonformat"/>
              <w:rPr>
                <w:ins w:id="9189" w:author="Широбокова Алёна Сергеевна" w:date="2017-09-15T17:10:00Z"/>
              </w:rPr>
            </w:pPr>
          </w:p>
        </w:tc>
      </w:tr>
      <w:tr w:rsidR="00A62498" w14:paraId="55E5F562" w14:textId="77777777" w:rsidTr="00B6442B">
        <w:trPr>
          <w:cantSplit/>
          <w:ins w:id="9190" w:author="Широбокова Алёна Сергеевна" w:date="2017-09-15T17:10:00Z"/>
        </w:trPr>
        <w:tc>
          <w:tcPr>
            <w:tcW w:w="400" w:type="pct"/>
            <w:vAlign w:val="center"/>
          </w:tcPr>
          <w:p w14:paraId="44EF24BF" w14:textId="77777777" w:rsidR="00A62498" w:rsidRDefault="00A62498" w:rsidP="00B6442B">
            <w:pPr>
              <w:pStyle w:val="afa"/>
              <w:spacing w:before="20" w:after="20"/>
              <w:ind w:left="360"/>
              <w:rPr>
                <w:ins w:id="9191" w:author="Широбокова Алёна Сергеевна" w:date="2017-09-15T17:10:00Z"/>
                <w:rStyle w:val="af9"/>
              </w:rPr>
            </w:pPr>
            <w:ins w:id="9192" w:author="Широбокова Алёна Сергеевна" w:date="2017-09-15T17:10:00Z">
              <w:r>
                <w:rPr>
                  <w:rStyle w:val="af9"/>
                </w:rPr>
                <w:t>15</w:t>
              </w:r>
            </w:ins>
          </w:p>
        </w:tc>
        <w:tc>
          <w:tcPr>
            <w:tcW w:w="871" w:type="pct"/>
            <w:vAlign w:val="center"/>
          </w:tcPr>
          <w:p w14:paraId="25617E51" w14:textId="77777777" w:rsidR="00A62498" w:rsidRPr="004E47C7" w:rsidRDefault="00A62498" w:rsidP="00B6442B">
            <w:pPr>
              <w:spacing w:before="20" w:after="20"/>
              <w:ind w:left="0" w:firstLine="0"/>
              <w:rPr>
                <w:ins w:id="9193" w:author="Широбокова Алёна Сергеевна" w:date="2017-09-15T17:10:00Z"/>
                <w:rFonts w:cs="Arial"/>
                <w:b/>
                <w:sz w:val="16"/>
                <w:szCs w:val="16"/>
              </w:rPr>
            </w:pPr>
            <w:ins w:id="9194" w:author="Широбокова Алёна Сергеевна" w:date="2017-09-15T17:10:00Z">
              <w:r w:rsidRPr="004E47C7">
                <w:rPr>
                  <w:rFonts w:cs="Arial"/>
                  <w:b/>
                  <w:sz w:val="16"/>
                  <w:szCs w:val="16"/>
                </w:rPr>
                <w:t>Свободное поле</w:t>
              </w:r>
            </w:ins>
          </w:p>
        </w:tc>
        <w:tc>
          <w:tcPr>
            <w:tcW w:w="2831" w:type="pct"/>
            <w:vAlign w:val="center"/>
          </w:tcPr>
          <w:p w14:paraId="2837B57B" w14:textId="77777777" w:rsidR="00A62498" w:rsidRDefault="00A62498" w:rsidP="00B6442B">
            <w:pPr>
              <w:pStyle w:val="ConsPlusNonformat"/>
              <w:rPr>
                <w:ins w:id="9195" w:author="Широбокова Алёна Сергеевна" w:date="2017-09-15T17:10:00Z"/>
              </w:rPr>
            </w:pPr>
            <w:ins w:id="9196" w:author="Широбокова Алёна Сергеевна" w:date="2017-09-15T17:10:00Z">
              <w:r>
                <w:t>Не заполняется</w:t>
              </w:r>
            </w:ins>
          </w:p>
        </w:tc>
        <w:tc>
          <w:tcPr>
            <w:tcW w:w="898" w:type="pct"/>
          </w:tcPr>
          <w:p w14:paraId="7C39F12B" w14:textId="77777777" w:rsidR="00A62498" w:rsidRDefault="00A62498" w:rsidP="00B6442B">
            <w:pPr>
              <w:pStyle w:val="ConsPlusNonformat"/>
              <w:rPr>
                <w:ins w:id="9197" w:author="Широбокова Алёна Сергеевна" w:date="2017-09-15T17:10:00Z"/>
              </w:rPr>
            </w:pPr>
          </w:p>
        </w:tc>
      </w:tr>
      <w:tr w:rsidR="00A62498" w14:paraId="7521BBA6" w14:textId="77777777" w:rsidTr="00B6442B">
        <w:trPr>
          <w:cantSplit/>
          <w:ins w:id="9198" w:author="Широбокова Алёна Сергеевна" w:date="2017-09-15T17:10:00Z"/>
        </w:trPr>
        <w:tc>
          <w:tcPr>
            <w:tcW w:w="400" w:type="pct"/>
            <w:vAlign w:val="center"/>
          </w:tcPr>
          <w:p w14:paraId="720386B1" w14:textId="77777777" w:rsidR="00A62498" w:rsidRDefault="00A62498" w:rsidP="00B6442B">
            <w:pPr>
              <w:pStyle w:val="afa"/>
              <w:spacing w:before="20" w:after="20"/>
              <w:ind w:left="360"/>
              <w:rPr>
                <w:ins w:id="9199" w:author="Широбокова Алёна Сергеевна" w:date="2017-09-15T17:10:00Z"/>
                <w:rStyle w:val="af9"/>
              </w:rPr>
            </w:pPr>
            <w:ins w:id="9200" w:author="Широбокова Алёна Сергеевна" w:date="2017-09-15T17:10:00Z">
              <w:r>
                <w:rPr>
                  <w:rStyle w:val="af9"/>
                </w:rPr>
                <w:t>16</w:t>
              </w:r>
            </w:ins>
          </w:p>
        </w:tc>
        <w:tc>
          <w:tcPr>
            <w:tcW w:w="871" w:type="pct"/>
            <w:vAlign w:val="center"/>
          </w:tcPr>
          <w:p w14:paraId="0C532931" w14:textId="77777777" w:rsidR="00A62498" w:rsidRPr="004E47C7" w:rsidRDefault="00A62498" w:rsidP="00B6442B">
            <w:pPr>
              <w:spacing w:before="20" w:after="20"/>
              <w:ind w:left="0" w:firstLine="0"/>
              <w:rPr>
                <w:ins w:id="9201" w:author="Широбокова Алёна Сергеевна" w:date="2017-09-15T17:10:00Z"/>
                <w:rFonts w:cs="Arial"/>
                <w:b/>
                <w:sz w:val="16"/>
                <w:szCs w:val="16"/>
              </w:rPr>
            </w:pPr>
            <w:ins w:id="9202" w:author="Широбокова Алёна Сергеевна" w:date="2017-09-15T17:10:00Z">
              <w:r w:rsidRPr="004E47C7">
                <w:rPr>
                  <w:rFonts w:cs="Arial"/>
                  <w:b/>
                  <w:sz w:val="16"/>
                  <w:szCs w:val="16"/>
                </w:rPr>
                <w:t>Содержание операции</w:t>
              </w:r>
            </w:ins>
          </w:p>
        </w:tc>
        <w:tc>
          <w:tcPr>
            <w:tcW w:w="2831" w:type="pct"/>
            <w:vAlign w:val="center"/>
          </w:tcPr>
          <w:p w14:paraId="6D5FFE10" w14:textId="77777777" w:rsidR="00A62498" w:rsidRDefault="00A62498" w:rsidP="00B6442B">
            <w:pPr>
              <w:pStyle w:val="ConsPlusNonformat"/>
              <w:rPr>
                <w:ins w:id="9203" w:author="Широбокова Алёна Сергеевна" w:date="2017-09-15T17:10:00Z"/>
              </w:rPr>
            </w:pPr>
            <w:ins w:id="9204" w:author="Широбокова Алёна Сергеевна" w:date="2017-09-15T17:10:00Z">
              <w:r w:rsidRPr="004E47C7">
                <w:t>Назначение платежа</w:t>
              </w:r>
            </w:ins>
          </w:p>
        </w:tc>
        <w:tc>
          <w:tcPr>
            <w:tcW w:w="898" w:type="pct"/>
          </w:tcPr>
          <w:p w14:paraId="16A28DAC" w14:textId="77777777" w:rsidR="00A62498" w:rsidRPr="004E47C7" w:rsidRDefault="00A62498" w:rsidP="00B6442B">
            <w:pPr>
              <w:pStyle w:val="ConsPlusNonformat"/>
              <w:rPr>
                <w:ins w:id="9205" w:author="Широбокова Алёна Сергеевна" w:date="2017-09-15T17:10:00Z"/>
              </w:rPr>
            </w:pPr>
          </w:p>
        </w:tc>
      </w:tr>
      <w:tr w:rsidR="00A62498" w14:paraId="7B23FC1D" w14:textId="77777777" w:rsidTr="00B6442B">
        <w:trPr>
          <w:cantSplit/>
          <w:ins w:id="9206" w:author="Широбокова Алёна Сергеевна" w:date="2017-09-15T17:10:00Z"/>
        </w:trPr>
        <w:tc>
          <w:tcPr>
            <w:tcW w:w="400" w:type="pct"/>
            <w:vAlign w:val="center"/>
          </w:tcPr>
          <w:p w14:paraId="2A28CA0A" w14:textId="77777777" w:rsidR="00A62498" w:rsidRDefault="00A62498" w:rsidP="00B6442B">
            <w:pPr>
              <w:pStyle w:val="afa"/>
              <w:spacing w:before="20" w:after="20"/>
              <w:ind w:left="360"/>
              <w:rPr>
                <w:ins w:id="9207" w:author="Широбокова Алёна Сергеевна" w:date="2017-09-15T17:10:00Z"/>
                <w:rStyle w:val="af9"/>
              </w:rPr>
            </w:pPr>
            <w:ins w:id="9208" w:author="Широбокова Алёна Сергеевна" w:date="2017-09-15T17:10:00Z">
              <w:r>
                <w:rPr>
                  <w:rStyle w:val="af9"/>
                </w:rPr>
                <w:t>17</w:t>
              </w:r>
            </w:ins>
          </w:p>
        </w:tc>
        <w:tc>
          <w:tcPr>
            <w:tcW w:w="871" w:type="pct"/>
            <w:vAlign w:val="center"/>
          </w:tcPr>
          <w:p w14:paraId="79DBA97C" w14:textId="77777777" w:rsidR="00A62498" w:rsidRPr="004E47C7" w:rsidRDefault="00A62498" w:rsidP="00B6442B">
            <w:pPr>
              <w:spacing w:before="20" w:after="20"/>
              <w:ind w:left="0" w:firstLine="0"/>
              <w:rPr>
                <w:ins w:id="9209" w:author="Широбокова Алёна Сергеевна" w:date="2017-09-15T17:10:00Z"/>
                <w:rFonts w:cs="Arial"/>
                <w:b/>
                <w:sz w:val="16"/>
                <w:szCs w:val="16"/>
              </w:rPr>
            </w:pPr>
            <w:ins w:id="9210" w:author="Широбокова Алёна Сергеевна" w:date="2017-09-15T17:10:00Z">
              <w:r w:rsidRPr="004E47C7">
                <w:rPr>
                  <w:rFonts w:cs="Arial"/>
                  <w:b/>
                  <w:sz w:val="16"/>
                  <w:szCs w:val="16"/>
                </w:rPr>
                <w:t>Подписи</w:t>
              </w:r>
              <w:r>
                <w:rPr>
                  <w:rFonts w:cs="Arial"/>
                  <w:b/>
                  <w:sz w:val="16"/>
                  <w:szCs w:val="16"/>
                </w:rPr>
                <w:t xml:space="preserve">  </w:t>
              </w:r>
            </w:ins>
          </w:p>
        </w:tc>
        <w:tc>
          <w:tcPr>
            <w:tcW w:w="2831" w:type="pct"/>
            <w:vAlign w:val="center"/>
          </w:tcPr>
          <w:p w14:paraId="7B0201AA" w14:textId="77777777" w:rsidR="00A62498" w:rsidRDefault="00A62498" w:rsidP="00B6442B">
            <w:pPr>
              <w:pStyle w:val="ConsPlusNonformat"/>
              <w:rPr>
                <w:ins w:id="9211" w:author="Широбокова Алёна Сергеевна" w:date="2017-09-15T17:10:00Z"/>
              </w:rPr>
            </w:pPr>
            <w:ins w:id="9212" w:author="Широбокова Алёна Сергеевна" w:date="2017-09-15T17:10:00Z">
              <w:r>
                <w:t>Не заполняется</w:t>
              </w:r>
            </w:ins>
          </w:p>
        </w:tc>
        <w:tc>
          <w:tcPr>
            <w:tcW w:w="898" w:type="pct"/>
          </w:tcPr>
          <w:p w14:paraId="1706CE45" w14:textId="77777777" w:rsidR="00A62498" w:rsidRDefault="00A62498" w:rsidP="00B6442B">
            <w:pPr>
              <w:pStyle w:val="ConsPlusNonformat"/>
              <w:rPr>
                <w:ins w:id="9213" w:author="Широбокова Алёна Сергеевна" w:date="2017-09-15T17:10:00Z"/>
              </w:rPr>
            </w:pPr>
          </w:p>
        </w:tc>
      </w:tr>
      <w:tr w:rsidR="00A62498" w14:paraId="398BB7AA" w14:textId="77777777" w:rsidTr="00B6442B">
        <w:trPr>
          <w:cantSplit/>
          <w:ins w:id="9214" w:author="Широбокова Алёна Сергеевна" w:date="2017-09-15T17:10:00Z"/>
        </w:trPr>
        <w:tc>
          <w:tcPr>
            <w:tcW w:w="400" w:type="pct"/>
            <w:vAlign w:val="center"/>
          </w:tcPr>
          <w:p w14:paraId="2E8BD694" w14:textId="77777777" w:rsidR="00A62498" w:rsidRDefault="00A62498" w:rsidP="00B6442B">
            <w:pPr>
              <w:pStyle w:val="afa"/>
              <w:spacing w:before="20" w:after="20"/>
              <w:ind w:left="360"/>
              <w:rPr>
                <w:ins w:id="9215" w:author="Широбокова Алёна Сергеевна" w:date="2017-09-15T17:10:00Z"/>
                <w:rStyle w:val="af9"/>
              </w:rPr>
            </w:pPr>
            <w:ins w:id="9216" w:author="Широбокова Алёна Сергеевна" w:date="2017-09-15T17:10:00Z">
              <w:r>
                <w:rPr>
                  <w:rStyle w:val="af9"/>
                </w:rPr>
                <w:t>18</w:t>
              </w:r>
            </w:ins>
          </w:p>
        </w:tc>
        <w:tc>
          <w:tcPr>
            <w:tcW w:w="871" w:type="pct"/>
            <w:vAlign w:val="center"/>
          </w:tcPr>
          <w:p w14:paraId="45B3B0ED" w14:textId="77777777" w:rsidR="00A62498" w:rsidRPr="004E47C7" w:rsidRDefault="00A62498" w:rsidP="00B6442B">
            <w:pPr>
              <w:spacing w:before="20" w:after="20"/>
              <w:ind w:left="0" w:firstLine="0"/>
              <w:rPr>
                <w:ins w:id="9217" w:author="Широбокова Алёна Сергеевна" w:date="2017-09-15T17:10:00Z"/>
                <w:rFonts w:cs="Arial"/>
                <w:b/>
                <w:sz w:val="16"/>
                <w:szCs w:val="16"/>
              </w:rPr>
            </w:pPr>
            <w:ins w:id="9218" w:author="Широбокова Алёна Сергеевна" w:date="2017-09-15T17:10:00Z">
              <w:r w:rsidRPr="004E47C7">
                <w:rPr>
                  <w:rFonts w:cs="Arial"/>
                  <w:b/>
                  <w:sz w:val="16"/>
                  <w:szCs w:val="16"/>
                </w:rPr>
                <w:t>Приложение:</w:t>
              </w:r>
              <w:r>
                <w:rPr>
                  <w:rFonts w:cs="Arial"/>
                  <w:b/>
                  <w:sz w:val="16"/>
                  <w:szCs w:val="16"/>
                </w:rPr>
                <w:t xml:space="preserve">  </w:t>
              </w:r>
            </w:ins>
          </w:p>
        </w:tc>
        <w:tc>
          <w:tcPr>
            <w:tcW w:w="2831" w:type="pct"/>
            <w:vAlign w:val="center"/>
          </w:tcPr>
          <w:p w14:paraId="199740AD" w14:textId="77777777" w:rsidR="00A62498" w:rsidRDefault="00A62498" w:rsidP="00B6442B">
            <w:pPr>
              <w:pStyle w:val="ConsPlusNonformat"/>
              <w:rPr>
                <w:ins w:id="9219" w:author="Широбокова Алёна Сергеевна" w:date="2017-09-15T17:10:00Z"/>
              </w:rPr>
            </w:pPr>
            <w:ins w:id="9220" w:author="Широбокова Алёна Сергеевна" w:date="2017-09-15T17:10:00Z">
              <w:r>
                <w:t>Не заполняется</w:t>
              </w:r>
            </w:ins>
          </w:p>
        </w:tc>
        <w:tc>
          <w:tcPr>
            <w:tcW w:w="898" w:type="pct"/>
          </w:tcPr>
          <w:p w14:paraId="5A98F8C0" w14:textId="77777777" w:rsidR="00A62498" w:rsidRDefault="00A62498" w:rsidP="00B6442B">
            <w:pPr>
              <w:pStyle w:val="ConsPlusNonformat"/>
              <w:rPr>
                <w:ins w:id="9221" w:author="Широбокова Алёна Сергеевна" w:date="2017-09-15T17:10:00Z"/>
              </w:rPr>
            </w:pPr>
          </w:p>
        </w:tc>
      </w:tr>
      <w:tr w:rsidR="00A62498" w14:paraId="269012B5" w14:textId="77777777" w:rsidTr="00B6442B">
        <w:trPr>
          <w:cantSplit/>
          <w:ins w:id="9222" w:author="Широбокова Алёна Сергеевна" w:date="2017-09-15T17:10:00Z"/>
        </w:trPr>
        <w:tc>
          <w:tcPr>
            <w:tcW w:w="400" w:type="pct"/>
            <w:vAlign w:val="center"/>
          </w:tcPr>
          <w:p w14:paraId="4011CD66" w14:textId="77777777" w:rsidR="00A62498" w:rsidRDefault="00A62498" w:rsidP="00B6442B">
            <w:pPr>
              <w:pStyle w:val="afa"/>
              <w:spacing w:before="20" w:after="20"/>
              <w:ind w:left="360"/>
              <w:rPr>
                <w:ins w:id="9223" w:author="Широбокова Алёна Сергеевна" w:date="2017-09-15T17:10:00Z"/>
                <w:rStyle w:val="af9"/>
              </w:rPr>
            </w:pPr>
            <w:ins w:id="9224" w:author="Широбокова Алёна Сергеевна" w:date="2017-09-15T17:10:00Z">
              <w:r>
                <w:rPr>
                  <w:rStyle w:val="af9"/>
                </w:rPr>
                <w:t>19</w:t>
              </w:r>
            </w:ins>
          </w:p>
        </w:tc>
        <w:tc>
          <w:tcPr>
            <w:tcW w:w="871" w:type="pct"/>
            <w:vAlign w:val="center"/>
          </w:tcPr>
          <w:p w14:paraId="06019754" w14:textId="77777777" w:rsidR="00A62498" w:rsidRPr="004E47C7" w:rsidRDefault="00A62498" w:rsidP="00B6442B">
            <w:pPr>
              <w:spacing w:before="20" w:after="20"/>
              <w:ind w:left="0" w:firstLine="0"/>
              <w:rPr>
                <w:ins w:id="9225" w:author="Широбокова Алёна Сергеевна" w:date="2017-09-15T17:10:00Z"/>
                <w:rFonts w:cs="Arial"/>
                <w:b/>
                <w:sz w:val="16"/>
                <w:szCs w:val="16"/>
              </w:rPr>
            </w:pPr>
            <w:ins w:id="9226" w:author="Широбокова Алёна Сергеевна" w:date="2017-09-15T17:10:00Z">
              <w:r w:rsidRPr="004E47C7">
                <w:rPr>
                  <w:rFonts w:cs="Arial"/>
                  <w:b/>
                  <w:sz w:val="16"/>
                  <w:szCs w:val="16"/>
                </w:rPr>
                <w:t>листах</w:t>
              </w:r>
            </w:ins>
          </w:p>
        </w:tc>
        <w:tc>
          <w:tcPr>
            <w:tcW w:w="2831" w:type="pct"/>
            <w:vAlign w:val="center"/>
          </w:tcPr>
          <w:p w14:paraId="061719C2" w14:textId="77777777" w:rsidR="00A62498" w:rsidRDefault="00A62498" w:rsidP="00B6442B">
            <w:pPr>
              <w:pStyle w:val="ConsPlusNonformat"/>
              <w:rPr>
                <w:ins w:id="9227" w:author="Широбокова Алёна Сергеевна" w:date="2017-09-15T17:10:00Z"/>
              </w:rPr>
            </w:pPr>
            <w:ins w:id="9228" w:author="Широбокова Алёна Сергеевна" w:date="2017-09-15T17:10:00Z">
              <w:r w:rsidRPr="004E47C7">
                <w:t>Не заполняется</w:t>
              </w:r>
            </w:ins>
          </w:p>
        </w:tc>
        <w:tc>
          <w:tcPr>
            <w:tcW w:w="898" w:type="pct"/>
          </w:tcPr>
          <w:p w14:paraId="3F43C958" w14:textId="77777777" w:rsidR="00A62498" w:rsidRPr="004E47C7" w:rsidRDefault="00A62498" w:rsidP="00B6442B">
            <w:pPr>
              <w:pStyle w:val="ConsPlusNonformat"/>
              <w:rPr>
                <w:ins w:id="9229" w:author="Широбокова Алёна Сергеевна" w:date="2017-09-15T17:10:00Z"/>
              </w:rPr>
            </w:pPr>
          </w:p>
        </w:tc>
      </w:tr>
      <w:tr w:rsidR="00A62498" w14:paraId="32392CF2" w14:textId="77777777" w:rsidTr="00B6442B">
        <w:trPr>
          <w:cantSplit/>
          <w:ins w:id="9230" w:author="Широбокова Алёна Сергеевна" w:date="2017-09-15T17:10:00Z"/>
        </w:trPr>
        <w:tc>
          <w:tcPr>
            <w:tcW w:w="400" w:type="pct"/>
            <w:vAlign w:val="center"/>
          </w:tcPr>
          <w:p w14:paraId="002A6626" w14:textId="77777777" w:rsidR="00A62498" w:rsidRDefault="00A62498" w:rsidP="00B6442B">
            <w:pPr>
              <w:pStyle w:val="afa"/>
              <w:spacing w:before="20" w:after="20"/>
              <w:ind w:left="360"/>
              <w:rPr>
                <w:ins w:id="9231" w:author="Широбокова Алёна Сергеевна" w:date="2017-09-15T17:10:00Z"/>
                <w:rStyle w:val="af9"/>
              </w:rPr>
            </w:pPr>
            <w:ins w:id="9232" w:author="Широбокова Алёна Сергеевна" w:date="2017-09-15T17:10:00Z">
              <w:r>
                <w:rPr>
                  <w:rStyle w:val="af9"/>
                </w:rPr>
                <w:t>20</w:t>
              </w:r>
            </w:ins>
          </w:p>
        </w:tc>
        <w:tc>
          <w:tcPr>
            <w:tcW w:w="871" w:type="pct"/>
            <w:vAlign w:val="center"/>
          </w:tcPr>
          <w:p w14:paraId="759D82B6" w14:textId="77777777" w:rsidR="00A62498" w:rsidRPr="004E47C7" w:rsidRDefault="00A62498" w:rsidP="00B6442B">
            <w:pPr>
              <w:spacing w:before="20" w:after="20"/>
              <w:ind w:left="0" w:firstLine="0"/>
              <w:rPr>
                <w:ins w:id="9233" w:author="Широбокова Алёна Сергеевна" w:date="2017-09-15T17:10:00Z"/>
                <w:rFonts w:cs="Arial"/>
                <w:b/>
                <w:sz w:val="16"/>
                <w:szCs w:val="16"/>
              </w:rPr>
            </w:pPr>
            <w:ins w:id="9234" w:author="Широбокова Алёна Сергеевна" w:date="2017-09-15T17:10:00Z">
              <w:r w:rsidRPr="004E47C7">
                <w:rPr>
                  <w:rFonts w:cs="Arial"/>
                  <w:b/>
                  <w:sz w:val="16"/>
                  <w:szCs w:val="16"/>
                </w:rPr>
                <w:t>Свободное поле</w:t>
              </w:r>
            </w:ins>
          </w:p>
        </w:tc>
        <w:tc>
          <w:tcPr>
            <w:tcW w:w="2831" w:type="pct"/>
            <w:vAlign w:val="center"/>
          </w:tcPr>
          <w:p w14:paraId="36AC8830" w14:textId="77777777" w:rsidR="00A62498" w:rsidRDefault="00A62498" w:rsidP="00B6442B">
            <w:pPr>
              <w:pStyle w:val="ConsPlusNonformat"/>
              <w:rPr>
                <w:ins w:id="9235" w:author="Широбокова Алёна Сергеевна" w:date="2017-09-15T17:10:00Z"/>
              </w:rPr>
            </w:pPr>
            <w:ins w:id="9236" w:author="Широбокова Алёна Сергеевна" w:date="2017-09-15T17:10:00Z">
              <w:r w:rsidRPr="004E47C7">
                <w:t>Информация об ЭП документа</w:t>
              </w:r>
            </w:ins>
          </w:p>
        </w:tc>
        <w:tc>
          <w:tcPr>
            <w:tcW w:w="898" w:type="pct"/>
          </w:tcPr>
          <w:p w14:paraId="13F17C45" w14:textId="77777777" w:rsidR="00A62498" w:rsidRPr="004E47C7" w:rsidRDefault="00A62498" w:rsidP="00B6442B">
            <w:pPr>
              <w:pStyle w:val="ConsPlusNonformat"/>
              <w:rPr>
                <w:ins w:id="9237" w:author="Широбокова Алёна Сергеевна" w:date="2017-09-15T17:10:00Z"/>
              </w:rPr>
            </w:pPr>
          </w:p>
        </w:tc>
      </w:tr>
    </w:tbl>
    <w:p w14:paraId="567E1D80" w14:textId="77777777" w:rsidR="00A62498" w:rsidRDefault="00A62498" w:rsidP="00A62498">
      <w:pPr>
        <w:autoSpaceDE w:val="0"/>
        <w:autoSpaceDN w:val="0"/>
        <w:adjustRightInd w:val="0"/>
        <w:rPr>
          <w:ins w:id="9238" w:author="Широбокова Алёна Сергеевна" w:date="2017-09-15T17:10:00Z"/>
          <w:rFonts w:ascii="Courier New" w:eastAsia="Calibri" w:hAnsi="Courier New" w:cs="Courier New"/>
          <w:szCs w:val="20"/>
        </w:rPr>
      </w:pPr>
    </w:p>
    <w:p w14:paraId="3F3E8C52" w14:textId="77777777" w:rsidR="00A62498" w:rsidRDefault="00A62498" w:rsidP="00A62498">
      <w:pPr>
        <w:autoSpaceDE w:val="0"/>
        <w:autoSpaceDN w:val="0"/>
        <w:adjustRightInd w:val="0"/>
        <w:rPr>
          <w:ins w:id="9239" w:author="Широбокова Алёна Сергеевна" w:date="2017-09-15T17:10:00Z"/>
          <w:rFonts w:ascii="Courier New" w:eastAsia="Calibri" w:hAnsi="Courier New" w:cs="Courier New"/>
          <w:szCs w:val="20"/>
        </w:rPr>
      </w:pPr>
    </w:p>
    <w:p w14:paraId="5D99F0F1" w14:textId="745C2626" w:rsidR="00A62498" w:rsidRPr="004E47C7" w:rsidRDefault="00A62498" w:rsidP="00EE3682">
      <w:pPr>
        <w:pStyle w:val="a"/>
        <w:numPr>
          <w:ilvl w:val="0"/>
          <w:numId w:val="76"/>
        </w:numPr>
        <w:spacing w:after="120" w:line="240" w:lineRule="auto"/>
        <w:contextualSpacing/>
        <w:rPr>
          <w:ins w:id="9240" w:author="Широбокова Алёна Сергеевна" w:date="2017-09-15T17:10:00Z"/>
        </w:rPr>
      </w:pPr>
      <w:ins w:id="9241" w:author="Широбокова Алёна Сергеевна" w:date="2017-09-15T17:10:00Z">
        <w:del w:id="9242" w:author="Скопа Полина Викторовна" w:date="2019-05-22T12:55:00Z">
          <w:r w:rsidRPr="004E47C7" w:rsidDel="00A04142">
            <w:delText>Вывод документов в xls</w:delText>
          </w:r>
        </w:del>
      </w:ins>
      <w:ins w:id="9243" w:author="Скопа Полина Викторовна" w:date="2019-05-22T12:55:00Z">
        <w:r w:rsidR="00A04142">
          <w:t xml:space="preserve">Требования к формированию выписки в формате </w:t>
        </w:r>
        <w:r w:rsidR="00A04142">
          <w:rPr>
            <w:lang w:val="en-US"/>
          </w:rPr>
          <w:t>xls</w:t>
        </w:r>
      </w:ins>
      <w:ins w:id="9244" w:author="Скопа Полина Викторовна" w:date="2019-05-22T13:00:00Z">
        <w:r w:rsidR="00963164">
          <w:t>.</w:t>
        </w:r>
      </w:ins>
      <w:ins w:id="9245" w:author="Скопа Полина Викторовна" w:date="2019-05-22T14:29:00Z">
        <w:r w:rsidR="00A77AF9">
          <w:t xml:space="preserve"> </w:t>
        </w:r>
      </w:ins>
    </w:p>
    <w:p w14:paraId="476055D9" w14:textId="49EACE92" w:rsidR="00A04142" w:rsidRPr="00A77AF9" w:rsidRDefault="00A04142" w:rsidP="00A62498">
      <w:pPr>
        <w:ind w:left="360"/>
        <w:rPr>
          <w:ins w:id="9246" w:author="Скопа Полина Викторовна" w:date="2019-05-22T12:59:00Z"/>
          <w:b/>
          <w:i/>
        </w:rPr>
      </w:pPr>
      <w:ins w:id="9247" w:author="Скопа Полина Викторовна" w:date="2019-05-22T12:57:00Z">
        <w:r w:rsidRPr="00A77AF9">
          <w:rPr>
            <w:b/>
            <w:i/>
          </w:rPr>
          <w:t>Печать выписки осуществляется при выборе элемента Счета</w:t>
        </w:r>
      </w:ins>
      <w:ins w:id="9248" w:author="Скопа Полина Викторовна" w:date="2019-05-22T12:58:00Z">
        <w:r w:rsidRPr="00A77AF9">
          <w:rPr>
            <w:b/>
            <w:i/>
          </w:rPr>
          <w:t xml:space="preserve"> -&gt; Выписки главного меню</w:t>
        </w:r>
      </w:ins>
      <w:ins w:id="9249" w:author="Скопа Полина Викторовна" w:date="2019-05-22T14:05:00Z">
        <w:r w:rsidR="00735F97" w:rsidRPr="00A77AF9">
          <w:rPr>
            <w:b/>
            <w:i/>
          </w:rPr>
          <w:t>:</w:t>
        </w:r>
      </w:ins>
    </w:p>
    <w:p w14:paraId="43EC295D" w14:textId="77777777" w:rsidR="00A04142" w:rsidRDefault="00A04142" w:rsidP="00A62498">
      <w:pPr>
        <w:ind w:left="360"/>
        <w:rPr>
          <w:ins w:id="9250" w:author="Скопа Полина Викторовна" w:date="2019-05-22T13:00:00Z"/>
        </w:rPr>
      </w:pPr>
      <w:ins w:id="9251" w:author="Скопа Полина Викторовна" w:date="2019-05-22T12:59:00Z">
        <w:r>
          <w:rPr>
            <w:noProof/>
          </w:rPr>
          <w:drawing>
            <wp:inline distT="0" distB="0" distL="0" distR="0" wp14:anchorId="326554D9" wp14:editId="7474E7C3">
              <wp:extent cx="5540991" cy="2108579"/>
              <wp:effectExtent l="0" t="0" r="3175"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6353" t="14054" r="15763" b="40025"/>
                      <a:stretch/>
                    </pic:blipFill>
                    <pic:spPr bwMode="auto">
                      <a:xfrm>
                        <a:off x="0" y="0"/>
                        <a:ext cx="5673663" cy="2159066"/>
                      </a:xfrm>
                      <a:prstGeom prst="rect">
                        <a:avLst/>
                      </a:prstGeom>
                      <a:ln>
                        <a:noFill/>
                      </a:ln>
                      <a:extLst>
                        <a:ext uri="{53640926-AAD7-44D8-BBD7-CCE9431645EC}">
                          <a14:shadowObscured xmlns:a14="http://schemas.microsoft.com/office/drawing/2010/main"/>
                        </a:ext>
                      </a:extLst>
                    </pic:spPr>
                  </pic:pic>
                </a:graphicData>
              </a:graphic>
            </wp:inline>
          </w:drawing>
        </w:r>
      </w:ins>
    </w:p>
    <w:p w14:paraId="3E18F1BB" w14:textId="77777777" w:rsidR="00963164" w:rsidRDefault="00963164" w:rsidP="00A62498">
      <w:pPr>
        <w:ind w:left="360"/>
        <w:rPr>
          <w:ins w:id="9252" w:author="Скопа Полина Викторовна" w:date="2019-05-22T12:59:00Z"/>
        </w:rPr>
      </w:pPr>
    </w:p>
    <w:p w14:paraId="496718D6" w14:textId="77777777" w:rsidR="00A04142" w:rsidRPr="00963164" w:rsidRDefault="00A04142" w:rsidP="00A04142">
      <w:pPr>
        <w:pStyle w:val="a"/>
        <w:numPr>
          <w:ilvl w:val="0"/>
          <w:numId w:val="125"/>
        </w:numPr>
        <w:contextualSpacing/>
        <w:rPr>
          <w:ins w:id="9253" w:author="Скопа Полина Викторовна" w:date="2019-05-22T12:59:00Z"/>
        </w:rPr>
      </w:pPr>
      <w:ins w:id="9254" w:author="Скопа Полина Викторовна" w:date="2019-05-22T12:59:00Z">
        <w:r w:rsidRPr="00963164">
          <w:t xml:space="preserve">Необходимо выбрать из существующего списка выписку/ки нажать на кнопку Печать -&gt; Печать выписки в </w:t>
        </w:r>
        <w:r w:rsidRPr="00963164">
          <w:rPr>
            <w:lang w:val="en-US"/>
          </w:rPr>
          <w:t>xls</w:t>
        </w:r>
        <w:r w:rsidRPr="00963164">
          <w:t xml:space="preserve"> -&gt; выбрать в подменю вариант печати документа, который необходим: печать выписки/ выписки с приложениями/печать расширенной выписки</w:t>
        </w:r>
      </w:ins>
    </w:p>
    <w:p w14:paraId="1330ADA0" w14:textId="77777777" w:rsidR="00A04142" w:rsidRPr="00963164" w:rsidRDefault="00A04142" w:rsidP="00A04142">
      <w:pPr>
        <w:pStyle w:val="a"/>
        <w:numPr>
          <w:ilvl w:val="0"/>
          <w:numId w:val="125"/>
        </w:numPr>
        <w:shd w:val="clear" w:color="auto" w:fill="FFFFFF" w:themeFill="background1"/>
        <w:contextualSpacing/>
        <w:rPr>
          <w:ins w:id="9255" w:author="Скопа Полина Викторовна" w:date="2019-05-22T12:59:00Z"/>
        </w:rPr>
      </w:pPr>
      <w:ins w:id="9256" w:author="Скопа Полина Викторовна" w:date="2019-05-22T12:59:00Z">
        <w:r w:rsidRPr="00963164">
          <w:t xml:space="preserve">Необходимо выбрать из существующего списка выписку, нажать на кнопку Просмотр -&gt; Печать -&gt; Экспортировать документ в </w:t>
        </w:r>
        <w:r w:rsidRPr="00963164">
          <w:rPr>
            <w:lang w:val="en-US"/>
          </w:rPr>
          <w:t>xls</w:t>
        </w:r>
        <w:r w:rsidRPr="00963164">
          <w:t xml:space="preserve"> -&gt; выбрать в подменю вариант печати документа, который необходим: печать выписки/ выписки с приложениями/печать расширенной выписки/ вывод на печать отдельно приложений выписки в </w:t>
        </w:r>
        <w:r w:rsidRPr="00963164">
          <w:rPr>
            <w:lang w:val="en-US"/>
          </w:rPr>
          <w:t>exel</w:t>
        </w:r>
        <w:r w:rsidRPr="00963164">
          <w:t xml:space="preserve"> не предполагается.</w:t>
        </w:r>
      </w:ins>
    </w:p>
    <w:p w14:paraId="4D818B78" w14:textId="77777777" w:rsidR="00A04142" w:rsidRDefault="00A04142" w:rsidP="00A04142">
      <w:pPr>
        <w:pStyle w:val="a"/>
        <w:numPr>
          <w:ilvl w:val="0"/>
          <w:numId w:val="125"/>
        </w:numPr>
        <w:shd w:val="clear" w:color="auto" w:fill="FFFFFF" w:themeFill="background1"/>
        <w:contextualSpacing/>
        <w:rPr>
          <w:ins w:id="9257" w:author="Скопа Полина Викторовна" w:date="2019-05-22T13:55:00Z"/>
        </w:rPr>
      </w:pPr>
      <w:ins w:id="9258" w:author="Скопа Полина Викторовна" w:date="2019-05-22T12:59:00Z">
        <w:r w:rsidRPr="00963164">
          <w:t xml:space="preserve">При печати выписки за период необходимо нажать на кнопку Выписка за период -&gt; Печать в </w:t>
        </w:r>
        <w:r w:rsidRPr="00963164">
          <w:rPr>
            <w:lang w:val="en-US"/>
          </w:rPr>
          <w:t>xls</w:t>
        </w:r>
        <w:r w:rsidRPr="00963164">
          <w:t xml:space="preserve">. В данном меню так же есть выбор для печати: обычная выписка, выписка с приложениями, расширенная выписка. </w:t>
        </w:r>
      </w:ins>
    </w:p>
    <w:p w14:paraId="5ADCD836" w14:textId="1A373F00" w:rsidR="0012593C" w:rsidRPr="0012593C" w:rsidRDefault="0012593C" w:rsidP="0012593C">
      <w:pPr>
        <w:shd w:val="clear" w:color="auto" w:fill="FFFFFF" w:themeFill="background1"/>
        <w:ind w:left="0" w:firstLine="0"/>
        <w:contextualSpacing/>
        <w:rPr>
          <w:ins w:id="9259" w:author="Скопа Полина Викторовна" w:date="2019-05-22T13:56:00Z"/>
        </w:rPr>
      </w:pPr>
      <w:ins w:id="9260" w:author="Скопа Полина Викторовна" w:date="2019-05-22T13:58:00Z">
        <w:r>
          <w:t xml:space="preserve">                     </w:t>
        </w:r>
      </w:ins>
      <w:ins w:id="9261" w:author="Скопа Полина Викторовна" w:date="2019-05-22T13:57:00Z">
        <w:r w:rsidRPr="0012593C">
          <w:t>При выборе</w:t>
        </w:r>
      </w:ins>
      <w:ins w:id="9262" w:author="Скопа Полина Викторовна" w:date="2019-05-22T13:59:00Z">
        <w:r>
          <w:t xml:space="preserve"> печати</w:t>
        </w:r>
      </w:ins>
      <w:ins w:id="9263" w:author="Скопа Полина Викторовна" w:date="2019-05-22T13:57:00Z">
        <w:r w:rsidRPr="0012593C">
          <w:t xml:space="preserve"> формата в </w:t>
        </w:r>
        <w:r>
          <w:rPr>
            <w:lang w:val="en-US"/>
          </w:rPr>
          <w:t>xls</w:t>
        </w:r>
        <w:r>
          <w:t xml:space="preserve"> </w:t>
        </w:r>
      </w:ins>
      <w:ins w:id="9264" w:author="Скопа Полина Викторовна" w:date="2019-05-22T13:59:00Z">
        <w:r>
          <w:t>–</w:t>
        </w:r>
      </w:ins>
      <w:ins w:id="9265" w:author="Скопа Полина Викторовна" w:date="2019-05-22T13:57:00Z">
        <w:r>
          <w:t xml:space="preserve"> документ </w:t>
        </w:r>
      </w:ins>
      <w:ins w:id="9266" w:author="Скопа Полина Викторовна" w:date="2019-05-22T13:59:00Z">
        <w:r>
          <w:t xml:space="preserve">скачивается. </w:t>
        </w:r>
      </w:ins>
      <w:ins w:id="9267" w:author="Скопа Полина Викторовна" w:date="2019-05-22T13:57:00Z">
        <w:r>
          <w:t xml:space="preserve"> </w:t>
        </w:r>
      </w:ins>
    </w:p>
    <w:p w14:paraId="1C263398" w14:textId="77777777" w:rsidR="0012593C" w:rsidRPr="00963164" w:rsidRDefault="0012593C" w:rsidP="0012593C">
      <w:pPr>
        <w:shd w:val="clear" w:color="auto" w:fill="FFFFFF" w:themeFill="background1"/>
        <w:contextualSpacing/>
        <w:rPr>
          <w:ins w:id="9268" w:author="Скопа Полина Викторовна" w:date="2019-05-22T12:59:00Z"/>
        </w:rPr>
      </w:pPr>
    </w:p>
    <w:p w14:paraId="7DD06B35" w14:textId="1BEE69E7" w:rsidR="00A04142" w:rsidRDefault="00A04142" w:rsidP="00A04142">
      <w:pPr>
        <w:shd w:val="clear" w:color="auto" w:fill="FFFFFF" w:themeFill="background1"/>
        <w:contextualSpacing/>
        <w:rPr>
          <w:ins w:id="9269" w:author="Скопа Полина Викторовна" w:date="2019-05-22T13:05:00Z"/>
          <w:b/>
        </w:rPr>
      </w:pPr>
      <w:ins w:id="9270" w:author="Скопа Полина Викторовна" w:date="2019-05-22T12:59:00Z">
        <w:r w:rsidRPr="00963164">
          <w:rPr>
            <w:color w:val="000000" w:themeColor="text1"/>
          </w:rPr>
          <w:t xml:space="preserve">Пример заполнения в </w:t>
        </w:r>
        <w:r w:rsidRPr="00963164">
          <w:rPr>
            <w:b/>
            <w:color w:val="000000" w:themeColor="text1"/>
          </w:rPr>
          <w:t>Приложении 5. Макет выписки по рублёвым и валютным счетам в формате ДБО3</w:t>
        </w:r>
        <w:r w:rsidRPr="00963164">
          <w:rPr>
            <w:color w:val="000000" w:themeColor="text1"/>
          </w:rPr>
          <w:t xml:space="preserve">. </w:t>
        </w:r>
        <w:r w:rsidRPr="00963164">
          <w:t xml:space="preserve">Правила заполнения полей печатной формы выписки аналогичны описанию табл. </w:t>
        </w:r>
        <w:r w:rsidRPr="00963164">
          <w:rPr>
            <w:b/>
          </w:rPr>
          <w:t>«Таблица 69. Правила заполнения полей р</w:t>
        </w:r>
        <w:r w:rsidR="00936A57">
          <w:rPr>
            <w:b/>
          </w:rPr>
          <w:t xml:space="preserve">ублевой выписки в формате ДБО3», </w:t>
        </w:r>
      </w:ins>
      <w:ins w:id="9271" w:author="Скопа Полина Викторовна" w:date="2019-05-22T14:19:00Z">
        <w:r w:rsidR="00936A57" w:rsidRPr="00936A57">
          <w:rPr>
            <w:b/>
          </w:rPr>
          <w:t xml:space="preserve">Таблица 70. </w:t>
        </w:r>
        <w:r w:rsidR="00936A57">
          <w:rPr>
            <w:b/>
          </w:rPr>
          <w:t>«</w:t>
        </w:r>
        <w:r w:rsidR="00936A57" w:rsidRPr="00936A57">
          <w:rPr>
            <w:b/>
          </w:rPr>
          <w:t>Правила заполнения полей валютной выписки в формате ДБО3</w:t>
        </w:r>
        <w:r w:rsidR="00936A57">
          <w:rPr>
            <w:b/>
          </w:rPr>
          <w:t>».</w:t>
        </w:r>
      </w:ins>
    </w:p>
    <w:p w14:paraId="3FADD0AE" w14:textId="0386B4AA" w:rsidR="00A04142" w:rsidRPr="0012593C" w:rsidRDefault="00A04142" w:rsidP="0012593C">
      <w:pPr>
        <w:shd w:val="clear" w:color="auto" w:fill="FFFFFF" w:themeFill="background1"/>
        <w:ind w:left="0" w:firstLine="0"/>
        <w:contextualSpacing/>
        <w:rPr>
          <w:ins w:id="9272" w:author="Скопа Полина Викторовна" w:date="2019-05-22T13:55:00Z"/>
        </w:rPr>
      </w:pPr>
    </w:p>
    <w:p w14:paraId="46CD73F3" w14:textId="77777777" w:rsidR="0012593C" w:rsidRPr="00963164" w:rsidRDefault="0012593C" w:rsidP="00A04142">
      <w:pPr>
        <w:shd w:val="clear" w:color="auto" w:fill="FFFFFF" w:themeFill="background1"/>
        <w:contextualSpacing/>
        <w:rPr>
          <w:ins w:id="9273" w:author="Скопа Полина Викторовна" w:date="2019-05-22T12:59:00Z"/>
        </w:rPr>
      </w:pPr>
    </w:p>
    <w:p w14:paraId="0A2B89F1" w14:textId="45A18B26" w:rsidR="00A04142" w:rsidRPr="00A77AF9" w:rsidRDefault="00963164" w:rsidP="00A04142">
      <w:pPr>
        <w:shd w:val="clear" w:color="auto" w:fill="FFFFFF" w:themeFill="background1"/>
        <w:ind w:left="720" w:firstLine="0"/>
        <w:contextualSpacing/>
        <w:rPr>
          <w:ins w:id="9274" w:author="Скопа Полина Викторовна" w:date="2019-05-22T12:59:00Z"/>
          <w:b/>
          <w:i/>
        </w:rPr>
      </w:pPr>
      <w:ins w:id="9275" w:author="Скопа Полина Викторовна" w:date="2019-05-22T12:59:00Z">
        <w:r w:rsidRPr="00A77AF9">
          <w:rPr>
            <w:b/>
            <w:i/>
          </w:rPr>
          <w:t>Экспорт списка выписок</w:t>
        </w:r>
        <w:r w:rsidR="00A04142" w:rsidRPr="00A77AF9">
          <w:rPr>
            <w:b/>
            <w:i/>
          </w:rPr>
          <w:t xml:space="preserve"> осуществляется при выборе элемента Счета -&gt; Выписки главного меню:</w:t>
        </w:r>
      </w:ins>
    </w:p>
    <w:p w14:paraId="43579727" w14:textId="77777777" w:rsidR="00A04142" w:rsidRDefault="00A04142" w:rsidP="00A04142">
      <w:pPr>
        <w:shd w:val="clear" w:color="auto" w:fill="FFFFFF" w:themeFill="background1"/>
        <w:contextualSpacing/>
        <w:rPr>
          <w:ins w:id="9276" w:author="Скопа Полина Викторовна" w:date="2019-05-22T12:59:00Z"/>
          <w:highlight w:val="lightGray"/>
        </w:rPr>
      </w:pPr>
    </w:p>
    <w:p w14:paraId="1589A449" w14:textId="6FD6C6D3" w:rsidR="00A04142" w:rsidRPr="00963164" w:rsidRDefault="00A04142" w:rsidP="00A04142">
      <w:pPr>
        <w:pStyle w:val="a"/>
        <w:numPr>
          <w:ilvl w:val="0"/>
          <w:numId w:val="126"/>
        </w:numPr>
        <w:shd w:val="clear" w:color="auto" w:fill="FFFFFF" w:themeFill="background1"/>
        <w:rPr>
          <w:ins w:id="9277" w:author="Скопа Полина Викторовна" w:date="2019-05-22T12:59:00Z"/>
        </w:rPr>
      </w:pPr>
      <w:ins w:id="9278" w:author="Скопа Полина Викторовна" w:date="2019-05-22T12:59:00Z">
        <w:r w:rsidRPr="00963164">
          <w:t xml:space="preserve">Через кнопку «Экспорт» на панели инструментов возможен только экспорт списка выписок. Система сформирует таблицу формата </w:t>
        </w:r>
        <w:r w:rsidRPr="00963164">
          <w:rPr>
            <w:lang w:val="en-US"/>
          </w:rPr>
          <w:t>Exel</w:t>
        </w:r>
        <w:r w:rsidRPr="00963164">
          <w:t xml:space="preserve">, включающую все записи, содержавшиеся в форме списка выписок на момент нажатия кнопки </w:t>
        </w:r>
        <w:r w:rsidRPr="00963164">
          <w:rPr>
            <w:b/>
          </w:rPr>
          <w:t xml:space="preserve">Экспорт, </w:t>
        </w:r>
        <w:r w:rsidRPr="00963164">
          <w:t>отсортированные в том же порядке, что и в форме списка.</w:t>
        </w:r>
      </w:ins>
    </w:p>
    <w:p w14:paraId="75BD2E81" w14:textId="55FBA2A2" w:rsidR="00A62498" w:rsidRPr="004E47C7" w:rsidDel="00A04142" w:rsidRDefault="00A62498" w:rsidP="00735F97">
      <w:pPr>
        <w:ind w:left="0" w:firstLine="0"/>
        <w:rPr>
          <w:ins w:id="9279" w:author="Широбокова Алёна Сергеевна" w:date="2017-09-15T17:10:00Z"/>
          <w:del w:id="9280" w:author="Скопа Полина Викторовна" w:date="2019-05-22T12:57:00Z"/>
        </w:rPr>
      </w:pPr>
      <w:ins w:id="9281" w:author="Широбокова Алёна Сергеевна" w:date="2017-09-15T17:10:00Z">
        <w:del w:id="9282" w:author="Скопа Полина Викторовна" w:date="2019-05-22T12:57:00Z">
          <w:r w:rsidDel="00A04142">
            <w:delText xml:space="preserve">Для случая выбора пункта </w:delText>
          </w:r>
          <w:r w:rsidRPr="004E47C7" w:rsidDel="00A04142">
            <w:delText>«Экспортировать документ в xls -&gt;</w:delText>
          </w:r>
          <w:r w:rsidDel="00A04142">
            <w:delText xml:space="preserve"> </w:delText>
          </w:r>
          <w:r w:rsidRPr="004E47C7" w:rsidDel="00A04142">
            <w:delText>Печать выписки»</w:delText>
          </w:r>
          <w:r w:rsidDel="00A04142">
            <w:delText xml:space="preserve"> производить печать выписки в </w:delText>
          </w:r>
          <w:r w:rsidRPr="004E47C7" w:rsidDel="00A04142">
            <w:delText>Excel</w:delText>
          </w:r>
          <w:r w:rsidRPr="002F47FD" w:rsidDel="00A04142">
            <w:delText>-</w:delText>
          </w:r>
          <w:r w:rsidDel="00A04142">
            <w:delText xml:space="preserve">файл. Пример заполнения в </w:delText>
          </w:r>
          <w:r w:rsidRPr="004E47C7" w:rsidDel="00A04142">
            <w:delText>Приложении</w:delText>
          </w:r>
          <w:r w:rsidDel="00A04142">
            <w:delText>. Правила заполнения полей печатной формы выписки аналогичны описанию из табл. «</w:delText>
          </w:r>
          <w:r w:rsidDel="00A04142">
            <w:fldChar w:fldCharType="begin"/>
          </w:r>
          <w:r w:rsidDel="00A04142">
            <w:delInstrText xml:space="preserve"> REF _Ref493087416 \h </w:delInstrText>
          </w:r>
        </w:del>
      </w:ins>
      <w:del w:id="9283" w:author="Скопа Полина Викторовна" w:date="2019-05-22T12:57:00Z">
        <w:r w:rsidDel="00A04142">
          <w:delInstrText xml:space="preserve"> \* MERGEFORMAT </w:delInstrText>
        </w:r>
      </w:del>
      <w:ins w:id="9284" w:author="Широбокова Алёна Сергеевна" w:date="2017-09-15T17:10:00Z">
        <w:del w:id="9285" w:author="Скопа Полина Викторовна" w:date="2019-05-22T12:57:00Z">
          <w:r w:rsidDel="00A04142">
            <w:fldChar w:fldCharType="separate"/>
          </w:r>
        </w:del>
      </w:ins>
      <w:ins w:id="9286" w:author="Воронов Алексей Алексеевич" w:date="2018-01-30T12:27:00Z">
        <w:del w:id="9287" w:author="Скопа Полина Викторовна" w:date="2019-05-22T12:57:00Z">
          <w:r w:rsidR="00DB3D2B" w:rsidRPr="00DB3D2B" w:rsidDel="00A04142">
            <w:rPr>
              <w:highlight w:val="yellow"/>
            </w:rPr>
            <w:delText>Таблица</w:delText>
          </w:r>
          <w:r w:rsidR="00DB3D2B" w:rsidDel="00A04142">
            <w:delText xml:space="preserve"> 69</w:delText>
          </w:r>
        </w:del>
      </w:ins>
      <w:ins w:id="9288" w:author="Широбокова Алёна Сергеевна" w:date="2017-09-15T17:10:00Z">
        <w:del w:id="9289" w:author="Скопа Полина Викторовна" w:date="2019-05-22T12:57:00Z">
          <w:r w:rsidRPr="00A62498" w:rsidDel="00A04142">
            <w:rPr>
              <w:highlight w:val="yellow"/>
            </w:rPr>
            <w:delText>Таблица</w:delText>
          </w:r>
          <w:r w:rsidDel="00A04142">
            <w:delText xml:space="preserve"> 44</w:delText>
          </w:r>
          <w:r w:rsidDel="00A04142">
            <w:fldChar w:fldCharType="end"/>
          </w:r>
          <w:r w:rsidDel="00A04142">
            <w:fldChar w:fldCharType="begin"/>
          </w:r>
          <w:r w:rsidDel="00A04142">
            <w:delInstrText xml:space="preserve"> REF _Ref406498777 \h  \* MERGEFORMAT </w:delInstrText>
          </w:r>
        </w:del>
      </w:ins>
      <w:del w:id="9290" w:author="Скопа Полина Викторовна" w:date="2019-05-22T12:57:00Z">
        <w:r w:rsidDel="00A04142">
          <w:fldChar w:fldCharType="separate"/>
        </w:r>
      </w:del>
      <w:ins w:id="9291" w:author="Воронов Алексей Алексеевич" w:date="2018-01-30T12:27:00Z">
        <w:del w:id="9292" w:author="Скопа Полина Викторовна" w:date="2019-05-22T12:57:00Z">
          <w:r w:rsidR="00DB3D2B" w:rsidDel="00A04142">
            <w:rPr>
              <w:b/>
              <w:bCs/>
            </w:rPr>
            <w:delText>Ошибка! Источник ссылки не найден.</w:delText>
          </w:r>
        </w:del>
      </w:ins>
      <w:ins w:id="9293" w:author="Широбокова Алёна Сергеевна" w:date="2017-09-15T17:10:00Z">
        <w:del w:id="9294" w:author="Скопа Полина Викторовна" w:date="2019-05-22T12:57:00Z">
          <w:r w:rsidDel="00A04142">
            <w:fldChar w:fldCharType="end"/>
          </w:r>
          <w:r w:rsidDel="00A04142">
            <w:delText>» за исключением отсутствия полей 23 - 2</w:delText>
          </w:r>
          <w:r w:rsidRPr="004E47C7" w:rsidDel="00A04142">
            <w:delText>7</w:delText>
          </w:r>
          <w:r w:rsidDel="00A04142">
            <w:delText>. Вывод итоговых оборотов за день не предполагается.</w:delText>
          </w:r>
          <w:r w:rsidRPr="004E47C7" w:rsidDel="00A04142">
            <w:delText xml:space="preserve"> </w:delText>
          </w:r>
          <w:r w:rsidDel="00A04142">
            <w:delText>Выводиться только исходящий остаток.</w:delText>
          </w:r>
        </w:del>
      </w:ins>
    </w:p>
    <w:p w14:paraId="75AE0CB6" w14:textId="52F8A81F" w:rsidR="00A62498" w:rsidRPr="004E47C7" w:rsidDel="00A04142" w:rsidRDefault="00A62498" w:rsidP="00735F97">
      <w:pPr>
        <w:ind w:left="0" w:firstLine="0"/>
        <w:rPr>
          <w:ins w:id="9295" w:author="Широбокова Алёна Сергеевна" w:date="2017-09-15T17:10:00Z"/>
          <w:del w:id="9296" w:author="Скопа Полина Викторовна" w:date="2019-05-22T12:57:00Z"/>
        </w:rPr>
      </w:pPr>
      <w:ins w:id="9297" w:author="Широбокова Алёна Сергеевна" w:date="2017-09-15T17:10:00Z">
        <w:del w:id="9298" w:author="Скопа Полина Викторовна" w:date="2019-05-22T12:57:00Z">
          <w:r w:rsidDel="00A04142">
            <w:delText xml:space="preserve">Вывод на печать приложений выписки в </w:delText>
          </w:r>
          <w:r w:rsidRPr="004E47C7" w:rsidDel="00A04142">
            <w:delText>Excel</w:delText>
          </w:r>
          <w:r w:rsidRPr="00592821" w:rsidDel="00A04142">
            <w:delText xml:space="preserve"> </w:delText>
          </w:r>
          <w:r w:rsidDel="00A04142">
            <w:delText>не предполагается.</w:delText>
          </w:r>
        </w:del>
      </w:ins>
    </w:p>
    <w:p w14:paraId="312A9A14" w14:textId="77777777" w:rsidR="00A62498" w:rsidRDefault="00A62498" w:rsidP="00735F97">
      <w:pPr>
        <w:ind w:left="0" w:firstLine="0"/>
        <w:rPr>
          <w:ins w:id="9299" w:author="Широбокова Алёна Сергеевна" w:date="2017-09-15T17:10:00Z"/>
        </w:rPr>
      </w:pPr>
    </w:p>
    <w:p w14:paraId="4A65C3C3" w14:textId="77777777" w:rsidR="00A62498" w:rsidRDefault="00A62498" w:rsidP="00EE3682">
      <w:pPr>
        <w:pStyle w:val="a"/>
        <w:numPr>
          <w:ilvl w:val="0"/>
          <w:numId w:val="76"/>
        </w:numPr>
        <w:spacing w:after="120" w:line="240" w:lineRule="auto"/>
        <w:contextualSpacing/>
        <w:rPr>
          <w:ins w:id="9300" w:author="Широбокова Алёна Сергеевна" w:date="2017-09-15T17:10:00Z"/>
        </w:rPr>
      </w:pPr>
      <w:ins w:id="9301" w:author="Широбокова Алёна Сергеевна" w:date="2017-09-15T17:10:00Z">
        <w:r w:rsidRPr="004E47C7">
          <w:t>Требуется обеспечить возможность вывода на печать ЭП банка</w:t>
        </w:r>
        <w:r>
          <w:t xml:space="preserve"> на выписке и приложениях выписки</w:t>
        </w:r>
        <w:r w:rsidRPr="004E47C7">
          <w:t>;</w:t>
        </w:r>
      </w:ins>
    </w:p>
    <w:p w14:paraId="3D13E928" w14:textId="77777777" w:rsidR="00A62498" w:rsidRPr="00C6368B" w:rsidRDefault="00A62498" w:rsidP="00A62498">
      <w:pPr>
        <w:pStyle w:val="a"/>
        <w:spacing w:after="120"/>
        <w:rPr>
          <w:ins w:id="9302" w:author="Широбокова Алёна Сергеевна" w:date="2017-09-15T17:10:00Z"/>
        </w:rPr>
      </w:pPr>
      <w:ins w:id="9303" w:author="Широбокова Алёна Сергеевна" w:date="2017-09-15T17:10:00Z">
        <w:r w:rsidRPr="004E47C7">
          <w:t xml:space="preserve">Требуется выводить информацию о банковской ЭП в соответствии </w:t>
        </w:r>
        <w:r>
          <w:t xml:space="preserve">с имеющейся реализацией </w:t>
        </w:r>
        <w:r>
          <w:rPr>
            <w:lang w:val="en-US"/>
          </w:rPr>
          <w:t>CORREQTS</w:t>
        </w:r>
        <w:r>
          <w:t>. Выводить данную информацию требуется в нижней части выписки.</w:t>
        </w:r>
      </w:ins>
    </w:p>
    <w:p w14:paraId="3FE46ACA" w14:textId="77777777" w:rsidR="00A62498" w:rsidRDefault="00A62498" w:rsidP="00A62498">
      <w:pPr>
        <w:pStyle w:val="a"/>
        <w:spacing w:after="120"/>
        <w:rPr>
          <w:ins w:id="9304" w:author="Широбокова Алёна Сергеевна" w:date="2017-09-15T17:10:00Z"/>
        </w:rPr>
      </w:pPr>
    </w:p>
    <w:p w14:paraId="38E19742" w14:textId="77777777" w:rsidR="00A62498" w:rsidRPr="004E47C7" w:rsidRDefault="00A62498" w:rsidP="00A62498">
      <w:pPr>
        <w:pStyle w:val="a"/>
        <w:spacing w:after="120"/>
        <w:rPr>
          <w:ins w:id="9305" w:author="Широбокова Алёна Сергеевна" w:date="2017-09-15T17:10:00Z"/>
        </w:rPr>
      </w:pPr>
      <w:ins w:id="9306" w:author="Широбокова Алёна Сергеевна" w:date="2017-09-15T17:10:00Z">
        <w:r>
          <w:rPr>
            <w:noProof/>
          </w:rPr>
          <w:drawing>
            <wp:inline distT="0" distB="0" distL="0" distR="0" wp14:anchorId="302CAE66" wp14:editId="3D2B445D">
              <wp:extent cx="5384101" cy="643491"/>
              <wp:effectExtent l="0" t="0" r="762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398086" cy="645162"/>
                      </a:xfrm>
                      <a:prstGeom prst="rect">
                        <a:avLst/>
                      </a:prstGeom>
                    </pic:spPr>
                  </pic:pic>
                </a:graphicData>
              </a:graphic>
            </wp:inline>
          </w:drawing>
        </w:r>
      </w:ins>
    </w:p>
    <w:p w14:paraId="41748A94" w14:textId="77777777" w:rsidR="00A62498" w:rsidRDefault="00A62498" w:rsidP="00EE3682">
      <w:pPr>
        <w:pStyle w:val="a"/>
        <w:numPr>
          <w:ilvl w:val="0"/>
          <w:numId w:val="76"/>
        </w:numPr>
        <w:spacing w:after="120" w:line="240" w:lineRule="auto"/>
        <w:contextualSpacing/>
        <w:rPr>
          <w:ins w:id="9307" w:author="Широбокова Алёна Сергеевна" w:date="2017-09-15T17:10:00Z"/>
        </w:rPr>
      </w:pPr>
      <w:ins w:id="9308" w:author="Широбокова Алёна Сергеевна" w:date="2017-09-15T17:10:00Z">
        <w:r>
          <w:t>На стороне клиента н</w:t>
        </w:r>
        <w:r w:rsidRPr="003B7956">
          <w:t>еобходим</w:t>
        </w:r>
        <w:r>
          <w:t>о обеспечить</w:t>
        </w:r>
        <w:r w:rsidRPr="003B7956">
          <w:t xml:space="preserve"> возможность выбора параметров отображения выписки </w:t>
        </w:r>
        <w:r>
          <w:t>в печатной форме</w:t>
        </w:r>
        <w:r w:rsidRPr="003B7956">
          <w:t>.</w:t>
        </w:r>
        <w:r>
          <w:t xml:space="preserve"> Н</w:t>
        </w:r>
        <w:r w:rsidRPr="003B7956">
          <w:t>еобходим</w:t>
        </w:r>
        <w:r>
          <w:t>о модифицировать диалог</w:t>
        </w:r>
        <w:r w:rsidRPr="003B7956">
          <w:t xml:space="preserve"> настройки </w:t>
        </w:r>
        <w:r>
          <w:t>параметров вывода выписки за период. Необходимо добавить в  настройку необходимость вывода документов по следующим параметрам:</w:t>
        </w:r>
      </w:ins>
    </w:p>
    <w:p w14:paraId="2EF5342C" w14:textId="77777777" w:rsidR="00A62498" w:rsidRDefault="00A62498" w:rsidP="00EE3682">
      <w:pPr>
        <w:pStyle w:val="a"/>
        <w:numPr>
          <w:ilvl w:val="0"/>
          <w:numId w:val="77"/>
        </w:numPr>
        <w:spacing w:after="120" w:line="240" w:lineRule="auto"/>
        <w:contextualSpacing/>
        <w:rPr>
          <w:ins w:id="9309" w:author="Широбокова Алёна Сергеевна" w:date="2017-09-15T17:10:00Z"/>
        </w:rPr>
      </w:pPr>
      <w:ins w:id="9310" w:author="Широбокова Алёна Сергеевна" w:date="2017-09-15T17:10:00Z">
        <w:r>
          <w:t xml:space="preserve">Выводить дебетовые документы, </w:t>
        </w:r>
      </w:ins>
    </w:p>
    <w:p w14:paraId="0FDF3EC0" w14:textId="77777777" w:rsidR="00A62498" w:rsidRDefault="00A62498" w:rsidP="00EE3682">
      <w:pPr>
        <w:pStyle w:val="a"/>
        <w:numPr>
          <w:ilvl w:val="0"/>
          <w:numId w:val="77"/>
        </w:numPr>
        <w:spacing w:after="120" w:line="240" w:lineRule="auto"/>
        <w:contextualSpacing/>
        <w:rPr>
          <w:ins w:id="9311" w:author="Широбокова Алёна Сергеевна" w:date="2017-09-15T17:10:00Z"/>
        </w:rPr>
      </w:pPr>
      <w:ins w:id="9312" w:author="Широбокова Алёна Сергеевна" w:date="2017-09-15T17:10:00Z">
        <w:r>
          <w:t>Выводить кредитовые документы;</w:t>
        </w:r>
      </w:ins>
    </w:p>
    <w:p w14:paraId="0276F929" w14:textId="77777777" w:rsidR="00A62498" w:rsidRDefault="00A62498" w:rsidP="00EE3682">
      <w:pPr>
        <w:pStyle w:val="a"/>
        <w:numPr>
          <w:ilvl w:val="0"/>
          <w:numId w:val="77"/>
        </w:numPr>
        <w:spacing w:after="120" w:line="240" w:lineRule="auto"/>
        <w:contextualSpacing/>
        <w:rPr>
          <w:ins w:id="9313" w:author="Широбокова Алёна Сергеевна" w:date="2017-09-15T17:10:00Z"/>
        </w:rPr>
      </w:pPr>
      <w:ins w:id="9314" w:author="Широбокова Алёна Сергеевна" w:date="2017-09-15T17:10:00Z">
        <w:r>
          <w:t>Выводить проводки по переоценке.</w:t>
        </w:r>
      </w:ins>
    </w:p>
    <w:p w14:paraId="29415038" w14:textId="77777777" w:rsidR="00A62498" w:rsidRDefault="00A62498" w:rsidP="00A62498">
      <w:pPr>
        <w:ind w:left="708"/>
        <w:rPr>
          <w:ins w:id="9315" w:author="Широбокова Алёна Сергеевна" w:date="2017-09-15T17:10:00Z"/>
        </w:rPr>
      </w:pPr>
      <w:ins w:id="9316" w:author="Широбокова Алёна Сергеевна" w:date="2017-09-15T17:10:00Z">
        <w:r>
          <w:t>Макет модифицированного диалога приведён на рисунке «</w:t>
        </w:r>
        <w:r>
          <w:fldChar w:fldCharType="begin"/>
        </w:r>
        <w:r>
          <w:instrText xml:space="preserve"> REF _Ref415852612 \h </w:instrText>
        </w:r>
      </w:ins>
      <w:ins w:id="9317" w:author="Широбокова Алёна Сергеевна" w:date="2017-09-15T17:10:00Z">
        <w:r>
          <w:fldChar w:fldCharType="separate"/>
        </w:r>
      </w:ins>
      <w:ins w:id="9318" w:author="Феданкова Любовь Анатольевна" w:date="2019-10-09T12:38:00Z">
        <w:r w:rsidR="00031B2C">
          <w:t xml:space="preserve">Рисунок </w:t>
        </w:r>
        <w:r w:rsidR="00031B2C">
          <w:rPr>
            <w:noProof/>
          </w:rPr>
          <w:t>58</w:t>
        </w:r>
      </w:ins>
      <w:ins w:id="9319" w:author="Воронов Алексей Алексеевич" w:date="2018-01-30T12:27:00Z">
        <w:del w:id="9320" w:author="Феданкова Любовь Анатольевна" w:date="2019-10-09T12:38:00Z">
          <w:r w:rsidR="00DB3D2B" w:rsidDel="00031B2C">
            <w:delText xml:space="preserve">Рисунок </w:delText>
          </w:r>
          <w:r w:rsidR="00DB3D2B" w:rsidDel="00031B2C">
            <w:rPr>
              <w:noProof/>
            </w:rPr>
            <w:delText>50</w:delText>
          </w:r>
        </w:del>
      </w:ins>
      <w:ins w:id="9321" w:author="Широбокова Алёна Сергеевна" w:date="2017-09-15T17:10:00Z">
        <w:r>
          <w:fldChar w:fldCharType="end"/>
        </w:r>
        <w:r>
          <w:t>».</w:t>
        </w:r>
      </w:ins>
    </w:p>
    <w:p w14:paraId="49AF4245" w14:textId="1910E22A" w:rsidR="00A62498" w:rsidRPr="003B7956" w:rsidRDefault="00A62498" w:rsidP="00A62498">
      <w:pPr>
        <w:pStyle w:val="af6"/>
        <w:rPr>
          <w:ins w:id="9322" w:author="Широбокова Алёна Сергеевна" w:date="2017-09-15T17:10:00Z"/>
        </w:rPr>
      </w:pPr>
      <w:bookmarkStart w:id="9323" w:name="_Ref415852612"/>
      <w:ins w:id="9324" w:author="Широбокова Алёна Сергеевна" w:date="2017-09-15T17:10:00Z">
        <w:r>
          <w:t xml:space="preserve">Рисунок </w:t>
        </w:r>
      </w:ins>
      <w:ins w:id="9325"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9326" w:author="Феданкова Любовь Анатольевна" w:date="2019-10-09T12:38:00Z">
        <w:r w:rsidR="00031B2C">
          <w:rPr>
            <w:noProof/>
          </w:rPr>
          <w:t>58</w:t>
        </w:r>
      </w:ins>
      <w:ins w:id="9327" w:author="Широбокова Алёна Сергеевна" w:date="2018-10-08T14:09:00Z">
        <w:r w:rsidR="006846C7">
          <w:fldChar w:fldCharType="end"/>
        </w:r>
      </w:ins>
      <w:ins w:id="9328" w:author="Беликова Маргарита Николаевна" w:date="2018-09-28T15:38:00Z">
        <w:del w:id="9329" w:author="Широбокова Алёна Сергеевна" w:date="2018-10-08T14:09:00Z">
          <w:r w:rsidR="00D4212C" w:rsidDel="006846C7">
            <w:fldChar w:fldCharType="begin"/>
          </w:r>
          <w:r w:rsidR="00D4212C" w:rsidDel="006846C7">
            <w:delInstrText xml:space="preserve"> SEQ Рисунок \* ARABIC </w:delInstrText>
          </w:r>
        </w:del>
      </w:ins>
      <w:del w:id="9330" w:author="Широбокова Алёна Сергеевна" w:date="2018-10-08T14:09:00Z">
        <w:r w:rsidR="00D4212C" w:rsidDel="006846C7">
          <w:fldChar w:fldCharType="separate"/>
        </w:r>
      </w:del>
      <w:ins w:id="9331" w:author="Беликова Маргарита Николаевна" w:date="2018-09-28T15:38:00Z">
        <w:del w:id="9332" w:author="Широбокова Алёна Сергеевна" w:date="2018-10-08T14:09:00Z">
          <w:r w:rsidR="00D4212C" w:rsidDel="006846C7">
            <w:rPr>
              <w:noProof/>
            </w:rPr>
            <w:delText>54</w:delText>
          </w:r>
          <w:r w:rsidR="00D4212C" w:rsidDel="006846C7">
            <w:fldChar w:fldCharType="end"/>
          </w:r>
        </w:del>
      </w:ins>
      <w:ins w:id="9333" w:author="Широбокова Алёна Сергеевна" w:date="2018-08-02T15:45:00Z">
        <w:del w:id="9334"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9335" w:author="Беликова Маргарита Николаевна" w:date="2018-09-13T12:06:00Z">
        <w:r w:rsidR="0090345F" w:rsidDel="00363322">
          <w:fldChar w:fldCharType="separate"/>
        </w:r>
      </w:del>
      <w:ins w:id="9336" w:author="Широбокова Алёна Сергеевна" w:date="2018-08-02T15:45:00Z">
        <w:del w:id="9337" w:author="Беликова Маргарита Николаевна" w:date="2018-09-13T12:06:00Z">
          <w:r w:rsidR="0090345F" w:rsidDel="00363322">
            <w:rPr>
              <w:noProof/>
            </w:rPr>
            <w:delText>51</w:delText>
          </w:r>
          <w:r w:rsidR="0090345F" w:rsidDel="00363322">
            <w:fldChar w:fldCharType="end"/>
          </w:r>
        </w:del>
      </w:ins>
      <w:bookmarkEnd w:id="9323"/>
      <w:ins w:id="9338" w:author="Широбокова Алёна Сергеевна" w:date="2017-09-15T17:10:00Z">
        <w:r>
          <w:t>. Макет диалога запрос печати выписки за период</w:t>
        </w:r>
      </w:ins>
    </w:p>
    <w:p w14:paraId="638E3E4F" w14:textId="77777777" w:rsidR="00A62498" w:rsidRDefault="00A62498" w:rsidP="00A62498">
      <w:pPr>
        <w:ind w:left="1080"/>
        <w:rPr>
          <w:ins w:id="9339" w:author="Широбокова Алёна Сергеевна" w:date="2017-09-15T17:10:00Z"/>
        </w:rPr>
      </w:pPr>
    </w:p>
    <w:p w14:paraId="62F95675" w14:textId="77777777" w:rsidR="00A62498" w:rsidRPr="003B7956" w:rsidRDefault="00A62498" w:rsidP="00A62498">
      <w:pPr>
        <w:ind w:left="1080"/>
        <w:rPr>
          <w:ins w:id="9340" w:author="Широбокова Алёна Сергеевна" w:date="2017-09-15T17:10:00Z"/>
        </w:rPr>
      </w:pPr>
      <w:ins w:id="9341" w:author="Широбокова Алёна Сергеевна" w:date="2017-09-15T17:10:00Z">
        <w:r>
          <w:rPr>
            <w:noProof/>
          </w:rPr>
          <w:drawing>
            <wp:inline distT="0" distB="0" distL="0" distR="0" wp14:anchorId="3FEA7E4D" wp14:editId="21FC13A3">
              <wp:extent cx="3917921" cy="2348179"/>
              <wp:effectExtent l="0" t="0" r="698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917766" cy="2348086"/>
                      </a:xfrm>
                      <a:prstGeom prst="rect">
                        <a:avLst/>
                      </a:prstGeom>
                    </pic:spPr>
                  </pic:pic>
                </a:graphicData>
              </a:graphic>
            </wp:inline>
          </w:drawing>
        </w:r>
      </w:ins>
    </w:p>
    <w:p w14:paraId="1276A6B7" w14:textId="77777777" w:rsidR="00A62498" w:rsidRDefault="00A62498" w:rsidP="00A62498">
      <w:pPr>
        <w:ind w:left="1080"/>
        <w:rPr>
          <w:ins w:id="9342" w:author="Широбокова Алёна Сергеевна" w:date="2017-09-15T17:10:00Z"/>
        </w:rPr>
      </w:pPr>
    </w:p>
    <w:p w14:paraId="6CE676A5" w14:textId="77777777" w:rsidR="00A62498" w:rsidRDefault="00A62498" w:rsidP="00A62498">
      <w:pPr>
        <w:ind w:left="1080"/>
        <w:rPr>
          <w:ins w:id="9343" w:author="Широбокова Алёна Сергеевна" w:date="2017-09-15T17:10:00Z"/>
        </w:rPr>
      </w:pPr>
      <w:ins w:id="9344" w:author="Широбокова Алёна Сергеевна" w:date="2017-09-15T17:10:00Z">
        <w:r>
          <w:t xml:space="preserve">На диалог добавлены новые признаки </w:t>
        </w:r>
      </w:ins>
    </w:p>
    <w:p w14:paraId="606292AC" w14:textId="77777777" w:rsidR="00A62498" w:rsidRDefault="00A62498" w:rsidP="00EE3682">
      <w:pPr>
        <w:pStyle w:val="a"/>
        <w:numPr>
          <w:ilvl w:val="0"/>
          <w:numId w:val="77"/>
        </w:numPr>
        <w:spacing w:after="120" w:line="240" w:lineRule="auto"/>
        <w:contextualSpacing/>
        <w:rPr>
          <w:ins w:id="9345" w:author="Широбокова Алёна Сергеевна" w:date="2017-09-15T17:10:00Z"/>
        </w:rPr>
      </w:pPr>
      <w:ins w:id="9346" w:author="Широбокова Алёна Сергеевна" w:date="2017-09-15T17:10:00Z">
        <w:r>
          <w:t xml:space="preserve">Признак «Дебетовые документы», </w:t>
        </w:r>
      </w:ins>
    </w:p>
    <w:p w14:paraId="40A1BEB4" w14:textId="77777777" w:rsidR="00A62498" w:rsidRDefault="00A62498" w:rsidP="00EE3682">
      <w:pPr>
        <w:pStyle w:val="a"/>
        <w:numPr>
          <w:ilvl w:val="0"/>
          <w:numId w:val="77"/>
        </w:numPr>
        <w:spacing w:after="120" w:line="240" w:lineRule="auto"/>
        <w:contextualSpacing/>
        <w:rPr>
          <w:ins w:id="9347" w:author="Широбокова Алёна Сергеевна" w:date="2017-09-15T17:10:00Z"/>
        </w:rPr>
      </w:pPr>
      <w:ins w:id="9348" w:author="Широбокова Алёна Сергеевна" w:date="2017-09-15T17:10:00Z">
        <w:r>
          <w:t>Признак «Кредитовые документы»;</w:t>
        </w:r>
      </w:ins>
    </w:p>
    <w:p w14:paraId="181DE0A6" w14:textId="77777777" w:rsidR="00A62498" w:rsidRDefault="00A62498" w:rsidP="00EE3682">
      <w:pPr>
        <w:pStyle w:val="a"/>
        <w:numPr>
          <w:ilvl w:val="0"/>
          <w:numId w:val="77"/>
        </w:numPr>
        <w:spacing w:after="120" w:line="240" w:lineRule="auto"/>
        <w:contextualSpacing/>
        <w:rPr>
          <w:ins w:id="9349" w:author="Широбокова Алёна Сергеевна" w:date="2017-09-15T17:10:00Z"/>
        </w:rPr>
      </w:pPr>
      <w:ins w:id="9350" w:author="Широбокова Алёна Сергеевна" w:date="2017-09-15T17:10:00Z">
        <w:r>
          <w:t>Признак «Проводки по переоценке».</w:t>
        </w:r>
      </w:ins>
    </w:p>
    <w:p w14:paraId="4D40114D" w14:textId="77777777" w:rsidR="00A62498" w:rsidRDefault="00A62498" w:rsidP="00A62498">
      <w:pPr>
        <w:ind w:left="1080"/>
        <w:rPr>
          <w:ins w:id="9351" w:author="Широбокова Алёна Сергеевна" w:date="2017-09-15T17:10:00Z"/>
        </w:rPr>
      </w:pPr>
      <w:ins w:id="9352" w:author="Широбокова Алёна Сергеевна" w:date="2017-09-15T17:10:00Z">
        <w:r>
          <w:t xml:space="preserve">По умолчанию все признаки должны быть помечены. Если какой либо из признаков вида документов не помечен, то документы данного типа не должны выводиться в выписке. </w:t>
        </w:r>
      </w:ins>
    </w:p>
    <w:p w14:paraId="2DE49E60" w14:textId="77777777" w:rsidR="00A62498" w:rsidRDefault="00A62498" w:rsidP="00A62498">
      <w:pPr>
        <w:ind w:left="1080"/>
        <w:rPr>
          <w:ins w:id="9353" w:author="Широбокова Алёна Сергеевна" w:date="2017-09-15T17:10:00Z"/>
        </w:rPr>
      </w:pPr>
      <w:ins w:id="9354" w:author="Широбокова Алёна Сергеевна" w:date="2017-09-15T17:10:00Z">
        <w:r>
          <w:t>Проводки по переоценке, должны определяться по следующим правилам:</w:t>
        </w:r>
      </w:ins>
    </w:p>
    <w:p w14:paraId="58F57682" w14:textId="087DEFD8" w:rsidR="00A62498" w:rsidRDefault="00A62498" w:rsidP="00EE3682">
      <w:pPr>
        <w:pStyle w:val="a"/>
        <w:numPr>
          <w:ilvl w:val="0"/>
          <w:numId w:val="78"/>
        </w:numPr>
        <w:spacing w:after="120" w:line="240" w:lineRule="auto"/>
        <w:contextualSpacing/>
        <w:rPr>
          <w:ins w:id="9355" w:author="Широбокова Алёна Сергеевна" w:date="2017-09-15T17:10:00Z"/>
        </w:rPr>
      </w:pPr>
      <w:ins w:id="9356" w:author="Широбокова Алёна Сергеевна" w:date="2017-09-15T17:10:00Z">
        <w:r>
          <w:t xml:space="preserve">Поле </w:t>
        </w:r>
        <w:r>
          <w:rPr>
            <w:rFonts w:ascii="LiberationSans" w:hAnsi="LiberationSans" w:cs="LiberationSans"/>
            <w:sz w:val="16"/>
            <w:szCs w:val="16"/>
          </w:rPr>
          <w:t>S_TI</w:t>
        </w:r>
        <w:r>
          <w:t xml:space="preserve"> имеет значение «</w:t>
        </w:r>
        <w:r w:rsidRPr="003B7956">
          <w:t>Переоценка</w:t>
        </w:r>
        <w:r>
          <w:t>».</w:t>
        </w:r>
      </w:ins>
    </w:p>
    <w:p w14:paraId="26628E40" w14:textId="77777777" w:rsidR="00DA5497" w:rsidRDefault="00B778D8" w:rsidP="001C5987">
      <w:pPr>
        <w:pStyle w:val="1"/>
      </w:pPr>
      <w:bookmarkStart w:id="9357" w:name="_Toc21517737"/>
      <w:r w:rsidRPr="00DA5497">
        <w:t>Подписи</w:t>
      </w:r>
      <w:bookmarkEnd w:id="8380"/>
      <w:bookmarkEnd w:id="8381"/>
      <w:bookmarkEnd w:id="8382"/>
      <w:bookmarkEnd w:id="9357"/>
    </w:p>
    <w:p w14:paraId="2DF7F003" w14:textId="77777777" w:rsidR="00DA5497" w:rsidRDefault="007D440E" w:rsidP="00DC7830">
      <w:pPr>
        <w:pStyle w:val="2"/>
      </w:pPr>
      <w:bookmarkStart w:id="9358" w:name="_Ref492387506"/>
      <w:bookmarkStart w:id="9359" w:name="_Toc21517738"/>
      <w:r>
        <w:t>Подписи и набор подписей по умолчанию</w:t>
      </w:r>
      <w:bookmarkEnd w:id="9358"/>
      <w:bookmarkEnd w:id="9359"/>
    </w:p>
    <w:p w14:paraId="1BBF76DD" w14:textId="77777777" w:rsidR="007D440E" w:rsidRPr="008E7378" w:rsidRDefault="007D440E" w:rsidP="007D440E">
      <w:pPr>
        <w:rPr>
          <w:ins w:id="9360" w:author="Широбокова Алёна Сергеевна" w:date="2017-09-05T15:08:00Z"/>
        </w:rPr>
      </w:pPr>
      <w:r>
        <w:t>В данном разделе описываются требования к набору подписей, проставляемых под документом</w:t>
      </w:r>
    </w:p>
    <w:p w14:paraId="1744B3BA" w14:textId="6D235EAE" w:rsidR="004F028A" w:rsidDel="00164F57" w:rsidRDefault="004F028A" w:rsidP="00164F57">
      <w:pPr>
        <w:rPr>
          <w:del w:id="9361" w:author="Широбокова Алёна Сергеевна" w:date="2017-09-05T15:09:00Z"/>
        </w:rPr>
      </w:pPr>
      <w:ins w:id="9362" w:author="Широбокова Алёна Сергеевна" w:date="2017-09-05T15:09:00Z">
        <w:r>
          <w:t>Если в настройке «</w:t>
        </w:r>
        <w:r w:rsidRPr="001B4AEF">
          <w:t>РКО. Выписка по рублевым счетам. Включить автоподпись выписок на банке перед отправкой клиенту</w:t>
        </w:r>
        <w:r>
          <w:t>» указано значение «</w:t>
        </w:r>
        <w:r>
          <w:rPr>
            <w:lang w:val="en-US"/>
          </w:rPr>
          <w:t>true</w:t>
        </w:r>
        <w:r>
          <w:t>», то документ (со всеми приложениями) должен автоматически подписываться технологической подписью.</w:t>
        </w:r>
      </w:ins>
    </w:p>
    <w:p w14:paraId="403A6B70" w14:textId="77777777" w:rsidR="00164F57" w:rsidRPr="004F028A" w:rsidRDefault="00164F57" w:rsidP="00164F57">
      <w:pPr>
        <w:rPr>
          <w:ins w:id="9363" w:author="Логинова Екатерина Александровна" w:date="2019-02-20T10:21:00Z"/>
        </w:rPr>
      </w:pPr>
    </w:p>
    <w:p w14:paraId="1B3FB29C" w14:textId="3020642B" w:rsidR="007D440E" w:rsidDel="00164F57" w:rsidRDefault="00164F57" w:rsidP="00164F57">
      <w:pPr>
        <w:ind w:left="0" w:firstLine="0"/>
        <w:rPr>
          <w:del w:id="9364" w:author="Логинова Екатерина Александровна" w:date="2019-02-20T10:22:00Z"/>
        </w:rPr>
      </w:pPr>
      <w:ins w:id="9365" w:author="Логинова Екатерина Александровна" w:date="2019-02-20T10:21:00Z">
        <w:r>
          <w:t xml:space="preserve">             </w:t>
        </w:r>
      </w:ins>
      <w:del w:id="9366" w:author="Логинова Екатерина Александровна" w:date="2019-02-20T10:22:00Z">
        <w:r w:rsidR="007D440E" w:rsidDel="00164F57">
          <w:delText>Разные особенности при подписании</w:delText>
        </w:r>
      </w:del>
    </w:p>
    <w:p w14:paraId="75B3D898" w14:textId="77777777" w:rsidR="00040099" w:rsidRPr="002D6BD4" w:rsidRDefault="00040099" w:rsidP="00164F57">
      <w:pPr>
        <w:ind w:left="0" w:firstLine="0"/>
        <w:rPr>
          <w:szCs w:val="20"/>
        </w:rPr>
      </w:pPr>
      <w:commentRangeStart w:id="9367"/>
      <w:r w:rsidRPr="00721B8B">
        <w:rPr>
          <w:szCs w:val="20"/>
        </w:rPr>
        <w:t>В Системе должен быть предусмотрен индивидуальный набор подписей, проставляемых под документом</w:t>
      </w:r>
      <w:r>
        <w:rPr>
          <w:szCs w:val="20"/>
        </w:rPr>
        <w:t>: первая + вторая или единственная.</w:t>
      </w:r>
      <w:commentRangeEnd w:id="9367"/>
      <w:r w:rsidR="005F18F7">
        <w:rPr>
          <w:rStyle w:val="aff0"/>
          <w:rFonts w:ascii="Calibri" w:hAnsi="Calibri"/>
          <w:szCs w:val="20"/>
        </w:rPr>
        <w:commentReference w:id="9367"/>
      </w:r>
    </w:p>
    <w:p w14:paraId="0F893BD4" w14:textId="77777777" w:rsidR="007D440E" w:rsidRDefault="007D440E" w:rsidP="007D440E">
      <w:pPr>
        <w:pStyle w:val="3"/>
      </w:pPr>
      <w:bookmarkStart w:id="9368" w:name="_Toc21517739"/>
      <w:r>
        <w:t xml:space="preserve">Шаблон </w:t>
      </w:r>
      <w:r>
        <w:rPr>
          <w:lang w:val="en-US"/>
        </w:rPr>
        <w:t>SMS</w:t>
      </w:r>
      <w:bookmarkEnd w:id="9368"/>
    </w:p>
    <w:p w14:paraId="1EC8EA31" w14:textId="77777777" w:rsidR="00040099" w:rsidRPr="00040099" w:rsidRDefault="00040099" w:rsidP="00040099">
      <w:r w:rsidRPr="00040099">
        <w:t>Шаблоны SMS для подтверждения выписки одноразовым паролем не предусмотрены.</w:t>
      </w:r>
    </w:p>
    <w:p w14:paraId="1CCD19CB" w14:textId="30FCD772" w:rsidR="006D47B6" w:rsidRDefault="007D440E" w:rsidP="00164F57">
      <w:pPr>
        <w:pStyle w:val="3"/>
        <w:numPr>
          <w:ilvl w:val="2"/>
          <w:numId w:val="124"/>
        </w:numPr>
      </w:pPr>
      <w:bookmarkStart w:id="9369" w:name="_Toc21517740"/>
      <w:r>
        <w:rPr>
          <w:lang w:val="en-US"/>
        </w:rPr>
        <w:t>SafeTouch</w:t>
      </w:r>
      <w:bookmarkEnd w:id="9369"/>
    </w:p>
    <w:p w14:paraId="036338DF" w14:textId="77777777" w:rsidR="00040099" w:rsidRPr="004334AD" w:rsidRDefault="00040099" w:rsidP="00040099">
      <w:r>
        <w:t xml:space="preserve">Использование устройства </w:t>
      </w:r>
      <w:r>
        <w:rPr>
          <w:lang w:val="en-US"/>
        </w:rPr>
        <w:t>SafeTouch</w:t>
      </w:r>
      <w:r w:rsidRPr="00C0775A">
        <w:t xml:space="preserve"> </w:t>
      </w:r>
      <w:r>
        <w:t>для визуального контроля основных реквизитов выписки перед простановкой ЭП не предусмотрено.</w:t>
      </w:r>
    </w:p>
    <w:p w14:paraId="1089785D" w14:textId="77777777" w:rsidR="00423FE9" w:rsidRDefault="00423FE9" w:rsidP="00423FE9">
      <w:pPr>
        <w:pStyle w:val="2"/>
      </w:pPr>
      <w:bookmarkStart w:id="9370" w:name="_Ref526950918"/>
      <w:bookmarkStart w:id="9371" w:name="_Toc21517741"/>
      <w:r>
        <w:t>Печатная форма «Результат проверки подписи»</w:t>
      </w:r>
      <w:bookmarkEnd w:id="9370"/>
      <w:bookmarkEnd w:id="9371"/>
    </w:p>
    <w:p w14:paraId="04DB47DA" w14:textId="77777777" w:rsidR="00423FE9" w:rsidRPr="004334AD" w:rsidRDefault="00423FE9" w:rsidP="00423FE9">
      <w:r w:rsidRPr="00435503">
        <w:t>Макет печатной формы результата проверки подписи представлен на макете ниже</w:t>
      </w:r>
    </w:p>
    <w:p w14:paraId="6B603548" w14:textId="011BB7BB" w:rsidR="00423FE9" w:rsidRPr="00423FE9" w:rsidRDefault="00423FE9" w:rsidP="00423FE9">
      <w:pPr>
        <w:pStyle w:val="af6"/>
      </w:pPr>
      <w:r>
        <w:t xml:space="preserve">Рисунок </w:t>
      </w:r>
      <w:ins w:id="9372" w:author="Широбокова Алёна Сергеевна" w:date="2018-10-08T14:09:00Z">
        <w:r w:rsidR="006846C7">
          <w:fldChar w:fldCharType="begin"/>
        </w:r>
        <w:r w:rsidR="006846C7">
          <w:instrText xml:space="preserve"> SEQ Рисунок \* ARABIC </w:instrText>
        </w:r>
      </w:ins>
      <w:r w:rsidR="006846C7">
        <w:fldChar w:fldCharType="separate"/>
      </w:r>
      <w:ins w:id="9373" w:author="Феданкова Любовь Анатольевна" w:date="2019-10-09T12:38:00Z">
        <w:r w:rsidR="00031B2C">
          <w:rPr>
            <w:noProof/>
          </w:rPr>
          <w:t>59</w:t>
        </w:r>
      </w:ins>
      <w:ins w:id="9374" w:author="Широбокова Алёна Сергеевна" w:date="2018-10-08T14:09:00Z">
        <w:r w:rsidR="006846C7">
          <w:fldChar w:fldCharType="end"/>
        </w:r>
      </w:ins>
      <w:ins w:id="9375" w:author="Беликова Маргарита Николаевна" w:date="2018-09-28T15:38:00Z">
        <w:del w:id="9376" w:author="Широбокова Алёна Сергеевна" w:date="2018-10-08T14:09:00Z">
          <w:r w:rsidR="00D4212C" w:rsidDel="006846C7">
            <w:fldChar w:fldCharType="begin"/>
          </w:r>
          <w:r w:rsidR="00D4212C" w:rsidDel="006846C7">
            <w:delInstrText xml:space="preserve"> SEQ Рисунок \* ARABIC </w:delInstrText>
          </w:r>
        </w:del>
      </w:ins>
      <w:del w:id="9377" w:author="Широбокова Алёна Сергеевна" w:date="2018-10-08T14:09:00Z">
        <w:r w:rsidR="00D4212C" w:rsidDel="006846C7">
          <w:fldChar w:fldCharType="separate"/>
        </w:r>
      </w:del>
      <w:ins w:id="9378" w:author="Беликова Маргарита Николаевна" w:date="2018-09-28T15:38:00Z">
        <w:del w:id="9379" w:author="Широбокова Алёна Сергеевна" w:date="2018-10-08T14:09:00Z">
          <w:r w:rsidR="00D4212C" w:rsidDel="006846C7">
            <w:rPr>
              <w:noProof/>
            </w:rPr>
            <w:delText>55</w:delText>
          </w:r>
          <w:r w:rsidR="00D4212C" w:rsidDel="006846C7">
            <w:fldChar w:fldCharType="end"/>
          </w:r>
        </w:del>
      </w:ins>
      <w:ins w:id="9380" w:author="Широбокова Алёна Сергеевна" w:date="2018-08-02T15:45:00Z">
        <w:del w:id="9381" w:author="Беликова Маргарита Николаевна" w:date="2018-09-13T12:06:00Z">
          <w:r w:rsidR="0090345F" w:rsidDel="00363322">
            <w:fldChar w:fldCharType="begin"/>
          </w:r>
          <w:r w:rsidR="0090345F" w:rsidDel="00363322">
            <w:delInstrText xml:space="preserve"> SEQ Рисунок \* ARABIC </w:delInstrText>
          </w:r>
        </w:del>
      </w:ins>
      <w:del w:id="9382" w:author="Беликова Маргарита Николаевна" w:date="2018-09-13T12:06:00Z">
        <w:r w:rsidR="0090345F" w:rsidDel="00363322">
          <w:fldChar w:fldCharType="separate"/>
        </w:r>
      </w:del>
      <w:ins w:id="9383" w:author="Широбокова Алёна Сергеевна" w:date="2018-08-02T15:45:00Z">
        <w:del w:id="9384" w:author="Беликова Маргарита Николаевна" w:date="2018-09-13T12:06:00Z">
          <w:r w:rsidR="0090345F" w:rsidDel="00363322">
            <w:rPr>
              <w:noProof/>
            </w:rPr>
            <w:delText>52</w:delText>
          </w:r>
          <w:r w:rsidR="0090345F" w:rsidDel="00363322">
            <w:fldChar w:fldCharType="end"/>
          </w:r>
        </w:del>
      </w:ins>
      <w:del w:id="9385" w:author="Широбокова Алёна Сергеевна" w:date="2018-08-02T15:45:00Z">
        <w:r w:rsidR="00BB3A71" w:rsidDel="0090345F">
          <w:fldChar w:fldCharType="begin"/>
        </w:r>
        <w:r w:rsidR="00BB3A71" w:rsidDel="0090345F">
          <w:delInstrText xml:space="preserve"> SEQ Рисунок \* ARABIC </w:delInstrText>
        </w:r>
        <w:r w:rsidR="00BB3A71" w:rsidDel="0090345F">
          <w:fldChar w:fldCharType="separate"/>
        </w:r>
      </w:del>
      <w:ins w:id="9386" w:author="Воронов Алексей Алексеевич" w:date="2018-01-30T12:27:00Z">
        <w:del w:id="9387" w:author="Широбокова Алёна Сергеевна" w:date="2018-08-02T15:45:00Z">
          <w:r w:rsidR="00DB3D2B" w:rsidDel="0090345F">
            <w:rPr>
              <w:noProof/>
            </w:rPr>
            <w:delText>51</w:delText>
          </w:r>
        </w:del>
      </w:ins>
      <w:del w:id="9388" w:author="Широбокова Алёна Сергеевна" w:date="2018-08-02T15:45:00Z">
        <w:r w:rsidR="00D91317" w:rsidDel="0090345F">
          <w:rPr>
            <w:noProof/>
          </w:rPr>
          <w:delText>46</w:delText>
        </w:r>
        <w:r w:rsidR="00BB3A71" w:rsidDel="0090345F">
          <w:rPr>
            <w:noProof/>
          </w:rPr>
          <w:fldChar w:fldCharType="end"/>
        </w:r>
      </w:del>
      <w:r w:rsidRPr="00423FE9">
        <w:t xml:space="preserve"> </w:t>
      </w:r>
      <w:r w:rsidRPr="00435503">
        <w:t>Макет печатной формы результата проверки подписи</w:t>
      </w:r>
    </w:p>
    <w:p w14:paraId="64E9091C" w14:textId="77777777" w:rsidR="00423FE9" w:rsidRPr="00423FE9" w:rsidRDefault="005C1915" w:rsidP="00423FE9">
      <w:pPr>
        <w:ind w:left="0" w:firstLine="142"/>
        <w:rPr>
          <w:lang w:val="en-US"/>
        </w:rPr>
      </w:pPr>
      <w:r>
        <w:object w:dxaOrig="11603" w:dyaOrig="15763" w14:anchorId="14C3EA68">
          <v:shape id="_x0000_i1066" type="#_x0000_t75" style="width:496.5pt;height:676.8pt" o:ole="">
            <v:imagedata r:id="rId211" o:title=""/>
          </v:shape>
          <o:OLEObject Type="Embed" ProgID="Visio.Drawing.11" ShapeID="_x0000_i1066" DrawAspect="Content" ObjectID="_1632581028" r:id="rId212"/>
        </w:object>
      </w:r>
    </w:p>
    <w:p w14:paraId="5B0F5E0C" w14:textId="77777777" w:rsidR="00423FE9" w:rsidRDefault="00423FE9" w:rsidP="00423FE9">
      <w:pPr>
        <w:pStyle w:val="24"/>
      </w:pPr>
      <w:r>
        <w:t>Требования, предъявляемые к печатной форме документа:</w:t>
      </w:r>
    </w:p>
    <w:p w14:paraId="7797DB42" w14:textId="77777777" w:rsidR="00423FE9" w:rsidRDefault="00423FE9" w:rsidP="00423FE9">
      <w:pPr>
        <w:pStyle w:val="24"/>
        <w:numPr>
          <w:ilvl w:val="0"/>
          <w:numId w:val="13"/>
        </w:numPr>
      </w:pPr>
      <w:r>
        <w:t>Ориентация: книжная;</w:t>
      </w:r>
    </w:p>
    <w:p w14:paraId="17C35835" w14:textId="77777777" w:rsidR="00423FE9" w:rsidRDefault="00423FE9" w:rsidP="00423FE9">
      <w:pPr>
        <w:pStyle w:val="24"/>
        <w:numPr>
          <w:ilvl w:val="0"/>
          <w:numId w:val="13"/>
        </w:numPr>
      </w:pPr>
      <w:r>
        <w:t>Кол-ва листов печати должно быть достаточно для отображения всей информации о подписи и подписываемых данных;</w:t>
      </w:r>
    </w:p>
    <w:p w14:paraId="3C1BAC04" w14:textId="77777777" w:rsidR="00423FE9" w:rsidRDefault="00423FE9" w:rsidP="00423FE9">
      <w:pPr>
        <w:pStyle w:val="24"/>
        <w:numPr>
          <w:ilvl w:val="0"/>
          <w:numId w:val="13"/>
        </w:numPr>
      </w:pPr>
      <w:r>
        <w:t>Название и размер шрифта:</w:t>
      </w:r>
    </w:p>
    <w:p w14:paraId="0CA2E93A" w14:textId="77777777" w:rsidR="00423FE9" w:rsidRPr="00DA6F78" w:rsidRDefault="00423FE9" w:rsidP="00423FE9">
      <w:pPr>
        <w:pStyle w:val="24"/>
        <w:numPr>
          <w:ilvl w:val="1"/>
          <w:numId w:val="13"/>
        </w:numPr>
      </w:pPr>
      <w:r>
        <w:t xml:space="preserve">Название документа – </w:t>
      </w:r>
      <w:r w:rsidRPr="00214A0A">
        <w:rPr>
          <w:lang w:val="en-US"/>
        </w:rPr>
        <w:t>LiberationSans</w:t>
      </w:r>
      <w:r>
        <w:t xml:space="preserve"> 14</w:t>
      </w:r>
      <w:r w:rsidRPr="00C92C0F">
        <w:t xml:space="preserve">, </w:t>
      </w:r>
      <w:r>
        <w:rPr>
          <w:lang w:val="en-US"/>
        </w:rPr>
        <w:t>bold</w:t>
      </w:r>
      <w:r w:rsidRPr="00C92C0F">
        <w:t xml:space="preserve"> </w:t>
      </w:r>
      <w:r>
        <w:rPr>
          <w:lang w:val="en-US"/>
        </w:rPr>
        <w:t>type</w:t>
      </w:r>
      <w:r>
        <w:t xml:space="preserve"> (прописные буквы)</w:t>
      </w:r>
      <w:r w:rsidRPr="00C92C0F">
        <w:t>;</w:t>
      </w:r>
    </w:p>
    <w:p w14:paraId="60DA0C64" w14:textId="77777777" w:rsidR="00423FE9" w:rsidRPr="00C92C0F" w:rsidRDefault="00423FE9" w:rsidP="00423FE9">
      <w:pPr>
        <w:pStyle w:val="24"/>
        <w:numPr>
          <w:ilvl w:val="1"/>
          <w:numId w:val="13"/>
        </w:numPr>
      </w:pPr>
      <w:r>
        <w:t xml:space="preserve">Результат проверки подписи, значения параметров подписи, заголовок «Данные документа» – </w:t>
      </w:r>
      <w:r w:rsidRPr="00214A0A">
        <w:rPr>
          <w:lang w:val="en-US"/>
        </w:rPr>
        <w:t>LiberationSans</w:t>
      </w:r>
      <w:r>
        <w:t xml:space="preserve"> 10</w:t>
      </w:r>
      <w:r w:rsidRPr="00FF6918">
        <w:t xml:space="preserve">, </w:t>
      </w:r>
      <w:r>
        <w:rPr>
          <w:lang w:val="en-US"/>
        </w:rPr>
        <w:t>bold</w:t>
      </w:r>
      <w:r w:rsidRPr="00FF6918">
        <w:t xml:space="preserve"> </w:t>
      </w:r>
      <w:r>
        <w:rPr>
          <w:lang w:val="en-US"/>
        </w:rPr>
        <w:t>type</w:t>
      </w:r>
      <w:r>
        <w:t xml:space="preserve"> (прописные буквы);</w:t>
      </w:r>
    </w:p>
    <w:p w14:paraId="281A4C9E" w14:textId="77777777" w:rsidR="00423FE9" w:rsidRDefault="00423FE9" w:rsidP="00423FE9">
      <w:pPr>
        <w:pStyle w:val="24"/>
        <w:numPr>
          <w:ilvl w:val="1"/>
          <w:numId w:val="13"/>
        </w:numPr>
      </w:pPr>
      <w:r>
        <w:t xml:space="preserve">Текст документа – </w:t>
      </w:r>
      <w:r w:rsidRPr="00214A0A">
        <w:rPr>
          <w:lang w:val="en-US"/>
        </w:rPr>
        <w:t>LiberationSans</w:t>
      </w:r>
      <w:r>
        <w:t xml:space="preserve"> 10 (прописные буквы).</w:t>
      </w:r>
    </w:p>
    <w:p w14:paraId="13FA1FA5" w14:textId="77777777" w:rsidR="00423FE9" w:rsidRDefault="00423FE9" w:rsidP="00423FE9">
      <w:r>
        <w:t xml:space="preserve">Правила заполнения полей на шаблоне «Результат проверки </w:t>
      </w:r>
      <w:r w:rsidRPr="00365EE9">
        <w:rPr>
          <w:rFonts w:ascii="LiberationSans" w:hAnsi="LiberationSans"/>
        </w:rPr>
        <w:t>подписи</w:t>
      </w:r>
      <w:r>
        <w:t>» представлены в таблице ниже. Примечание: Набор полей с 1 по 8 может меняться в зависимости от типа подписи.</w:t>
      </w:r>
    </w:p>
    <w:tbl>
      <w:tblPr>
        <w:tblW w:w="9497"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719"/>
        <w:gridCol w:w="2399"/>
        <w:gridCol w:w="2552"/>
        <w:gridCol w:w="3827"/>
      </w:tblGrid>
      <w:tr w:rsidR="00423FE9" w:rsidRPr="00A23384" w14:paraId="59621ECE" w14:textId="77777777" w:rsidTr="005C1915">
        <w:trPr>
          <w:cantSplit/>
          <w:tblHeader/>
        </w:trPr>
        <w:tc>
          <w:tcPr>
            <w:tcW w:w="719" w:type="dxa"/>
            <w:tcBorders>
              <w:bottom w:val="nil"/>
            </w:tcBorders>
            <w:vAlign w:val="center"/>
          </w:tcPr>
          <w:p w14:paraId="7D9CB309" w14:textId="77777777" w:rsidR="00423FE9" w:rsidRPr="00A23384" w:rsidRDefault="00423FE9" w:rsidP="005C1915">
            <w:pPr>
              <w:pStyle w:val="af8"/>
              <w:rPr>
                <w:rStyle w:val="af9"/>
                <w:rFonts w:ascii="Arial Narrow" w:hAnsi="Arial Narrow"/>
                <w:b/>
                <w:caps w:val="0"/>
                <w:noProof w:val="0"/>
                <w:color w:val="auto"/>
              </w:rPr>
            </w:pPr>
            <w:r w:rsidRPr="00A23384">
              <w:t xml:space="preserve">№ поля в шаблоне </w:t>
            </w:r>
          </w:p>
        </w:tc>
        <w:tc>
          <w:tcPr>
            <w:tcW w:w="2399" w:type="dxa"/>
            <w:tcBorders>
              <w:bottom w:val="nil"/>
            </w:tcBorders>
            <w:vAlign w:val="center"/>
          </w:tcPr>
          <w:p w14:paraId="7F8D6603" w14:textId="77777777" w:rsidR="00423FE9" w:rsidRPr="00A23384" w:rsidRDefault="00423FE9" w:rsidP="005C1915">
            <w:pPr>
              <w:pStyle w:val="af8"/>
              <w:jc w:val="center"/>
            </w:pPr>
            <w:r>
              <w:t>Название поля</w:t>
            </w:r>
          </w:p>
        </w:tc>
        <w:tc>
          <w:tcPr>
            <w:tcW w:w="2552" w:type="dxa"/>
            <w:tcBorders>
              <w:bottom w:val="nil"/>
            </w:tcBorders>
            <w:vAlign w:val="center"/>
          </w:tcPr>
          <w:p w14:paraId="6E8F8A22" w14:textId="77777777" w:rsidR="00423FE9" w:rsidRPr="00A23384" w:rsidRDefault="00423FE9" w:rsidP="005C1915">
            <w:pPr>
              <w:pStyle w:val="af8"/>
              <w:jc w:val="center"/>
            </w:pPr>
            <w:r w:rsidRPr="00A23384">
              <w:t>Атрибут документа, значение которого выводится в шаблоне</w:t>
            </w:r>
          </w:p>
        </w:tc>
        <w:tc>
          <w:tcPr>
            <w:tcW w:w="3827" w:type="dxa"/>
            <w:tcBorders>
              <w:bottom w:val="nil"/>
            </w:tcBorders>
            <w:vAlign w:val="center"/>
          </w:tcPr>
          <w:p w14:paraId="13B31CBC" w14:textId="77777777" w:rsidR="00423FE9" w:rsidRPr="00A23384" w:rsidRDefault="00423FE9" w:rsidP="005C1915">
            <w:pPr>
              <w:pStyle w:val="af8"/>
              <w:jc w:val="center"/>
            </w:pPr>
            <w:r w:rsidRPr="00A23384">
              <w:t>Правила заполнения на печатной форме</w:t>
            </w:r>
          </w:p>
        </w:tc>
      </w:tr>
      <w:tr w:rsidR="00423FE9" w14:paraId="39D6655D" w14:textId="77777777" w:rsidTr="005C1915">
        <w:trPr>
          <w:cantSplit/>
        </w:trPr>
        <w:tc>
          <w:tcPr>
            <w:tcW w:w="719" w:type="dxa"/>
          </w:tcPr>
          <w:p w14:paraId="24449BC1" w14:textId="77777777" w:rsidR="00423FE9" w:rsidRDefault="00423FE9"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718098F" w14:textId="77777777" w:rsidR="00423FE9" w:rsidRPr="005C1915" w:rsidRDefault="005C1915" w:rsidP="005C1915">
            <w:pPr>
              <w:pStyle w:val="af8"/>
              <w:jc w:val="left"/>
              <w:rPr>
                <w:rFonts w:ascii="Arial" w:hAnsi="Arial" w:cs="Arial"/>
                <w:b w:val="0"/>
                <w:sz w:val="16"/>
                <w:szCs w:val="16"/>
              </w:rPr>
            </w:pPr>
            <w:r>
              <w:rPr>
                <w:rFonts w:ascii="Arial" w:hAnsi="Arial" w:cs="Arial"/>
                <w:b w:val="0"/>
                <w:sz w:val="16"/>
                <w:szCs w:val="16"/>
              </w:rPr>
              <w:t>Идентификатор документа</w:t>
            </w:r>
          </w:p>
        </w:tc>
        <w:tc>
          <w:tcPr>
            <w:tcW w:w="2552" w:type="dxa"/>
          </w:tcPr>
          <w:p w14:paraId="7033B9F8" w14:textId="77777777" w:rsidR="00423FE9" w:rsidRDefault="005C1915" w:rsidP="005C1915">
            <w:pPr>
              <w:pStyle w:val="afa"/>
            </w:pPr>
            <w:r w:rsidRPr="007A6002">
              <w:rPr>
                <w:rFonts w:ascii="Times New Roman" w:hAnsi="Times New Roman"/>
                <w:sz w:val="20"/>
                <w:lang w:val="en-US"/>
              </w:rPr>
              <w:t>ID</w:t>
            </w:r>
          </w:p>
        </w:tc>
        <w:tc>
          <w:tcPr>
            <w:tcW w:w="3827" w:type="dxa"/>
          </w:tcPr>
          <w:p w14:paraId="0B724539" w14:textId="77777777" w:rsidR="00423FE9" w:rsidRPr="009B7064" w:rsidRDefault="009B7064" w:rsidP="005C1915">
            <w:pPr>
              <w:pStyle w:val="afa"/>
            </w:pPr>
            <w:r>
              <w:t>Указывается идентификатор выписки</w:t>
            </w:r>
          </w:p>
        </w:tc>
      </w:tr>
      <w:tr w:rsidR="00423FE9" w14:paraId="30626D96" w14:textId="77777777" w:rsidTr="005C1915">
        <w:trPr>
          <w:cantSplit/>
        </w:trPr>
        <w:tc>
          <w:tcPr>
            <w:tcW w:w="719" w:type="dxa"/>
          </w:tcPr>
          <w:p w14:paraId="70FB6977" w14:textId="77777777" w:rsidR="00423FE9" w:rsidRDefault="00423FE9"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809DB69" w14:textId="77777777" w:rsidR="00423FE9" w:rsidRPr="006E647D" w:rsidRDefault="005C1915" w:rsidP="005C1915">
            <w:pPr>
              <w:pStyle w:val="af8"/>
              <w:jc w:val="left"/>
              <w:rPr>
                <w:rFonts w:ascii="Arial" w:hAnsi="Arial" w:cs="Arial"/>
                <w:b w:val="0"/>
                <w:sz w:val="16"/>
                <w:szCs w:val="16"/>
              </w:rPr>
            </w:pPr>
            <w:r>
              <w:rPr>
                <w:rFonts w:ascii="Arial" w:hAnsi="Arial" w:cs="Arial"/>
                <w:b w:val="0"/>
                <w:sz w:val="16"/>
                <w:szCs w:val="16"/>
              </w:rPr>
              <w:t>Номер документа</w:t>
            </w:r>
          </w:p>
        </w:tc>
        <w:tc>
          <w:tcPr>
            <w:tcW w:w="2552" w:type="dxa"/>
          </w:tcPr>
          <w:p w14:paraId="2D333B9D" w14:textId="77777777" w:rsidR="00423FE9" w:rsidRDefault="005C1915" w:rsidP="005C1915">
            <w:pPr>
              <w:pStyle w:val="afa"/>
            </w:pPr>
            <w:r w:rsidRPr="007A6002">
              <w:rPr>
                <w:rFonts w:ascii="Times New Roman" w:hAnsi="Times New Roman"/>
                <w:sz w:val="20"/>
                <w:lang w:val="en-US"/>
              </w:rPr>
              <w:t>DOCNUMBER</w:t>
            </w:r>
          </w:p>
        </w:tc>
        <w:tc>
          <w:tcPr>
            <w:tcW w:w="3827" w:type="dxa"/>
          </w:tcPr>
          <w:p w14:paraId="2182C23D" w14:textId="77777777" w:rsidR="00423FE9" w:rsidRDefault="009B7064" w:rsidP="005C1915">
            <w:pPr>
              <w:pStyle w:val="afa"/>
            </w:pPr>
            <w:r>
              <w:t>Номер выписки</w:t>
            </w:r>
          </w:p>
        </w:tc>
      </w:tr>
      <w:tr w:rsidR="00423FE9" w14:paraId="391EB903" w14:textId="77777777" w:rsidTr="005C1915">
        <w:trPr>
          <w:cantSplit/>
        </w:trPr>
        <w:tc>
          <w:tcPr>
            <w:tcW w:w="719" w:type="dxa"/>
          </w:tcPr>
          <w:p w14:paraId="4B12DBA6" w14:textId="77777777" w:rsidR="00423FE9" w:rsidRDefault="00423FE9"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2D814613" w14:textId="77777777" w:rsidR="00423FE9" w:rsidRPr="006E647D" w:rsidRDefault="005C1915" w:rsidP="005C1915">
            <w:pPr>
              <w:pStyle w:val="af8"/>
              <w:jc w:val="left"/>
              <w:rPr>
                <w:rFonts w:ascii="Arial" w:hAnsi="Arial" w:cs="Arial"/>
                <w:b w:val="0"/>
                <w:sz w:val="16"/>
                <w:szCs w:val="16"/>
              </w:rPr>
            </w:pPr>
            <w:r>
              <w:rPr>
                <w:rFonts w:ascii="Arial" w:hAnsi="Arial" w:cs="Arial"/>
                <w:b w:val="0"/>
                <w:sz w:val="16"/>
                <w:szCs w:val="16"/>
              </w:rPr>
              <w:t>Дата документа</w:t>
            </w:r>
          </w:p>
        </w:tc>
        <w:tc>
          <w:tcPr>
            <w:tcW w:w="2552" w:type="dxa"/>
          </w:tcPr>
          <w:p w14:paraId="536A076A" w14:textId="77777777" w:rsidR="00423FE9" w:rsidRDefault="005C1915" w:rsidP="005C1915">
            <w:pPr>
              <w:pStyle w:val="afa"/>
            </w:pPr>
            <w:r w:rsidRPr="007A6002">
              <w:rPr>
                <w:rFonts w:ascii="Times New Roman" w:hAnsi="Times New Roman"/>
                <w:sz w:val="20"/>
                <w:lang w:val="en-US"/>
              </w:rPr>
              <w:t>DOCDATE</w:t>
            </w:r>
          </w:p>
        </w:tc>
        <w:tc>
          <w:tcPr>
            <w:tcW w:w="3827" w:type="dxa"/>
          </w:tcPr>
          <w:p w14:paraId="25AB5669" w14:textId="77777777" w:rsidR="00423FE9" w:rsidRPr="009B7064" w:rsidRDefault="009B7064" w:rsidP="005C1915">
            <w:pPr>
              <w:pStyle w:val="afa"/>
            </w:pPr>
            <w:r>
              <w:t>Дата выписки в формате ДД.ММ.ГГГГ</w:t>
            </w:r>
            <w:r w:rsidRPr="009B7064">
              <w:t xml:space="preserve"> </w:t>
            </w:r>
            <w:r>
              <w:t>ЧЧ: ММ:СС</w:t>
            </w:r>
          </w:p>
        </w:tc>
      </w:tr>
      <w:tr w:rsidR="00423FE9" w14:paraId="240D2F0F" w14:textId="77777777" w:rsidTr="005C1915">
        <w:trPr>
          <w:cantSplit/>
        </w:trPr>
        <w:tc>
          <w:tcPr>
            <w:tcW w:w="719" w:type="dxa"/>
          </w:tcPr>
          <w:p w14:paraId="6AAC6AC6" w14:textId="77777777" w:rsidR="00423FE9" w:rsidRDefault="00423FE9"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3892117" w14:textId="77777777" w:rsidR="00423FE9" w:rsidRPr="006E647D" w:rsidRDefault="005C1915" w:rsidP="005C1915">
            <w:pPr>
              <w:pStyle w:val="af8"/>
              <w:jc w:val="left"/>
              <w:rPr>
                <w:rFonts w:ascii="Arial" w:hAnsi="Arial" w:cs="Arial"/>
                <w:b w:val="0"/>
                <w:sz w:val="16"/>
                <w:szCs w:val="16"/>
              </w:rPr>
            </w:pPr>
            <w:r>
              <w:rPr>
                <w:rFonts w:ascii="Arial" w:hAnsi="Arial" w:cs="Arial"/>
                <w:b w:val="0"/>
                <w:sz w:val="16"/>
                <w:szCs w:val="16"/>
              </w:rPr>
              <w:t>Дата приёма</w:t>
            </w:r>
          </w:p>
        </w:tc>
        <w:tc>
          <w:tcPr>
            <w:tcW w:w="2552" w:type="dxa"/>
          </w:tcPr>
          <w:p w14:paraId="6EC77686" w14:textId="77777777" w:rsidR="00423FE9" w:rsidRDefault="00423FE9" w:rsidP="005C1915">
            <w:pPr>
              <w:pStyle w:val="afa"/>
            </w:pPr>
          </w:p>
        </w:tc>
        <w:tc>
          <w:tcPr>
            <w:tcW w:w="3827" w:type="dxa"/>
          </w:tcPr>
          <w:p w14:paraId="751AE697" w14:textId="77777777" w:rsidR="00423FE9" w:rsidRDefault="009B7064" w:rsidP="005C1915">
            <w:pPr>
              <w:pStyle w:val="afa"/>
            </w:pPr>
            <w:r>
              <w:t>Дата приёма выписки в формате ДД.ММ.ГГГГ</w:t>
            </w:r>
            <w:r w:rsidRPr="009B7064">
              <w:t xml:space="preserve"> </w:t>
            </w:r>
            <w:r>
              <w:t>ЧЧ: ММ:СС</w:t>
            </w:r>
          </w:p>
        </w:tc>
      </w:tr>
      <w:tr w:rsidR="005C1915" w14:paraId="3DF26143" w14:textId="77777777" w:rsidTr="005C1915">
        <w:trPr>
          <w:cantSplit/>
        </w:trPr>
        <w:tc>
          <w:tcPr>
            <w:tcW w:w="719" w:type="dxa"/>
          </w:tcPr>
          <w:p w14:paraId="28D32433"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47207286"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Дата начала периода выписки</w:t>
            </w:r>
          </w:p>
        </w:tc>
        <w:tc>
          <w:tcPr>
            <w:tcW w:w="2552" w:type="dxa"/>
          </w:tcPr>
          <w:p w14:paraId="42D648C9" w14:textId="77777777" w:rsidR="005C1915" w:rsidRDefault="005C1915" w:rsidP="005C1915">
            <w:pPr>
              <w:pStyle w:val="afa"/>
            </w:pPr>
            <w:r w:rsidRPr="007A6002">
              <w:rPr>
                <w:rFonts w:ascii="Times New Roman" w:hAnsi="Times New Roman"/>
                <w:sz w:val="20"/>
                <w:lang w:val="en-US"/>
              </w:rPr>
              <w:t>FROMDATE</w:t>
            </w:r>
          </w:p>
        </w:tc>
        <w:tc>
          <w:tcPr>
            <w:tcW w:w="3827" w:type="dxa"/>
          </w:tcPr>
          <w:p w14:paraId="31B31326" w14:textId="77777777" w:rsidR="005C1915" w:rsidRDefault="009B7064" w:rsidP="005C1915">
            <w:pPr>
              <w:pStyle w:val="afa"/>
            </w:pPr>
            <w:r>
              <w:t>Дата начала периода выписки</w:t>
            </w:r>
          </w:p>
        </w:tc>
      </w:tr>
      <w:tr w:rsidR="005C1915" w14:paraId="777AA176" w14:textId="77777777" w:rsidTr="005C1915">
        <w:trPr>
          <w:cantSplit/>
        </w:trPr>
        <w:tc>
          <w:tcPr>
            <w:tcW w:w="719" w:type="dxa"/>
          </w:tcPr>
          <w:p w14:paraId="168A139F"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4A1F6ACA"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Дата окончания периода выписки</w:t>
            </w:r>
          </w:p>
        </w:tc>
        <w:tc>
          <w:tcPr>
            <w:tcW w:w="2552" w:type="dxa"/>
          </w:tcPr>
          <w:p w14:paraId="3250B1C8" w14:textId="77777777" w:rsidR="005C1915" w:rsidRPr="005C1915" w:rsidRDefault="005C1915" w:rsidP="005C1915">
            <w:pPr>
              <w:pStyle w:val="afa"/>
              <w:rPr>
                <w:lang w:val="en-US"/>
              </w:rPr>
            </w:pPr>
            <w:r>
              <w:rPr>
                <w:lang w:val="en-US"/>
              </w:rPr>
              <w:t>TODATE</w:t>
            </w:r>
          </w:p>
        </w:tc>
        <w:tc>
          <w:tcPr>
            <w:tcW w:w="3827" w:type="dxa"/>
          </w:tcPr>
          <w:p w14:paraId="5CC11CCC" w14:textId="77777777" w:rsidR="005C1915" w:rsidRDefault="009B7064" w:rsidP="005C1915">
            <w:pPr>
              <w:pStyle w:val="afa"/>
            </w:pPr>
            <w:r>
              <w:t>Дата окончания периода выписки</w:t>
            </w:r>
          </w:p>
        </w:tc>
      </w:tr>
      <w:tr w:rsidR="005C1915" w14:paraId="69A2964A" w14:textId="77777777" w:rsidTr="005C1915">
        <w:trPr>
          <w:cantSplit/>
        </w:trPr>
        <w:tc>
          <w:tcPr>
            <w:tcW w:w="719" w:type="dxa"/>
          </w:tcPr>
          <w:p w14:paraId="36912687"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97FC9DA"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Сообщение из банка</w:t>
            </w:r>
          </w:p>
        </w:tc>
        <w:tc>
          <w:tcPr>
            <w:tcW w:w="2552" w:type="dxa"/>
          </w:tcPr>
          <w:p w14:paraId="366FB4F8" w14:textId="77777777" w:rsidR="005C1915" w:rsidRDefault="005C1915" w:rsidP="005C1915">
            <w:pPr>
              <w:pStyle w:val="afa"/>
            </w:pPr>
            <w:r w:rsidRPr="007A6002">
              <w:rPr>
                <w:rFonts w:ascii="Times New Roman" w:hAnsi="Times New Roman"/>
                <w:sz w:val="20"/>
                <w:lang w:val="en-US"/>
              </w:rPr>
              <w:t>DOCCOMMENT</w:t>
            </w:r>
          </w:p>
        </w:tc>
        <w:tc>
          <w:tcPr>
            <w:tcW w:w="3827" w:type="dxa"/>
          </w:tcPr>
          <w:p w14:paraId="767E62D6" w14:textId="77777777" w:rsidR="005C1915" w:rsidRDefault="009B7064" w:rsidP="005C1915">
            <w:pPr>
              <w:pStyle w:val="afa"/>
            </w:pPr>
            <w:r>
              <w:t>Сообщение из банка</w:t>
            </w:r>
          </w:p>
        </w:tc>
      </w:tr>
      <w:tr w:rsidR="005C1915" w14:paraId="418702D2" w14:textId="77777777" w:rsidTr="005C1915">
        <w:trPr>
          <w:cantSplit/>
        </w:trPr>
        <w:tc>
          <w:tcPr>
            <w:tcW w:w="719" w:type="dxa"/>
          </w:tcPr>
          <w:p w14:paraId="1D6C7A1D"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65956D38"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Ответственный исполнитель</w:t>
            </w:r>
          </w:p>
        </w:tc>
        <w:tc>
          <w:tcPr>
            <w:tcW w:w="2552" w:type="dxa"/>
          </w:tcPr>
          <w:p w14:paraId="308BF083" w14:textId="77777777" w:rsidR="005C1915" w:rsidRDefault="005C1915" w:rsidP="005C1915">
            <w:pPr>
              <w:pStyle w:val="afa"/>
            </w:pPr>
            <w:r w:rsidRPr="007A6002">
              <w:rPr>
                <w:rFonts w:ascii="Times New Roman" w:hAnsi="Times New Roman"/>
                <w:sz w:val="20"/>
                <w:lang w:val="en-US"/>
              </w:rPr>
              <w:t>AUTHOR</w:t>
            </w:r>
          </w:p>
        </w:tc>
        <w:tc>
          <w:tcPr>
            <w:tcW w:w="3827" w:type="dxa"/>
          </w:tcPr>
          <w:p w14:paraId="03968C0A" w14:textId="77777777" w:rsidR="005C1915" w:rsidRDefault="005C1915" w:rsidP="005C1915">
            <w:pPr>
              <w:pStyle w:val="afa"/>
            </w:pPr>
          </w:p>
        </w:tc>
      </w:tr>
      <w:tr w:rsidR="005C1915" w14:paraId="24490F2A" w14:textId="77777777" w:rsidTr="005C1915">
        <w:trPr>
          <w:cantSplit/>
        </w:trPr>
        <w:tc>
          <w:tcPr>
            <w:tcW w:w="719" w:type="dxa"/>
          </w:tcPr>
          <w:p w14:paraId="73840C0D"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2BCF3FCA"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Счет</w:t>
            </w:r>
          </w:p>
        </w:tc>
        <w:tc>
          <w:tcPr>
            <w:tcW w:w="2552" w:type="dxa"/>
          </w:tcPr>
          <w:p w14:paraId="48CF05F8" w14:textId="77777777" w:rsidR="005C1915" w:rsidRDefault="005C1915" w:rsidP="005C1915">
            <w:pPr>
              <w:pStyle w:val="afa"/>
            </w:pPr>
            <w:r w:rsidRPr="007A6002">
              <w:rPr>
                <w:rFonts w:ascii="Times New Roman" w:hAnsi="Times New Roman"/>
                <w:sz w:val="20"/>
                <w:lang w:val="en-US"/>
              </w:rPr>
              <w:t>ACCOUNT</w:t>
            </w:r>
          </w:p>
        </w:tc>
        <w:tc>
          <w:tcPr>
            <w:tcW w:w="3827" w:type="dxa"/>
          </w:tcPr>
          <w:p w14:paraId="4924CFEA" w14:textId="77777777" w:rsidR="005C1915" w:rsidRDefault="005C1915" w:rsidP="005C1915">
            <w:pPr>
              <w:pStyle w:val="afa"/>
            </w:pPr>
          </w:p>
        </w:tc>
      </w:tr>
      <w:tr w:rsidR="005C1915" w14:paraId="1B2AB93D" w14:textId="77777777" w:rsidTr="005C1915">
        <w:trPr>
          <w:cantSplit/>
        </w:trPr>
        <w:tc>
          <w:tcPr>
            <w:tcW w:w="719" w:type="dxa"/>
          </w:tcPr>
          <w:p w14:paraId="21D778DB"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62441EAE"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БИК банка, в котором обслуживается счет</w:t>
            </w:r>
          </w:p>
        </w:tc>
        <w:tc>
          <w:tcPr>
            <w:tcW w:w="2552" w:type="dxa"/>
          </w:tcPr>
          <w:p w14:paraId="6A59F118" w14:textId="77777777" w:rsidR="005C1915" w:rsidRDefault="005C1915" w:rsidP="005C1915">
            <w:pPr>
              <w:pStyle w:val="afa"/>
            </w:pPr>
            <w:r w:rsidRPr="007A6002">
              <w:rPr>
                <w:rFonts w:ascii="Times New Roman" w:hAnsi="Times New Roman"/>
                <w:sz w:val="20"/>
                <w:lang w:val="en-US"/>
              </w:rPr>
              <w:t>BANKBIC</w:t>
            </w:r>
          </w:p>
        </w:tc>
        <w:tc>
          <w:tcPr>
            <w:tcW w:w="3827" w:type="dxa"/>
          </w:tcPr>
          <w:p w14:paraId="1783178A" w14:textId="77777777" w:rsidR="005C1915" w:rsidRDefault="005C1915" w:rsidP="005C1915">
            <w:pPr>
              <w:pStyle w:val="afa"/>
            </w:pPr>
          </w:p>
        </w:tc>
      </w:tr>
      <w:tr w:rsidR="005C1915" w14:paraId="7A7D5EC9" w14:textId="77777777" w:rsidTr="005C1915">
        <w:trPr>
          <w:cantSplit/>
        </w:trPr>
        <w:tc>
          <w:tcPr>
            <w:tcW w:w="719" w:type="dxa"/>
          </w:tcPr>
          <w:p w14:paraId="5111242A"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19A53248"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Наименование банка, в котором обслуживается счет</w:t>
            </w:r>
          </w:p>
        </w:tc>
        <w:tc>
          <w:tcPr>
            <w:tcW w:w="2552" w:type="dxa"/>
          </w:tcPr>
          <w:p w14:paraId="7186B185" w14:textId="77777777" w:rsidR="005C1915" w:rsidRDefault="005C1915" w:rsidP="005C1915">
            <w:pPr>
              <w:pStyle w:val="afa"/>
            </w:pPr>
            <w:r w:rsidRPr="007A6002">
              <w:rPr>
                <w:rFonts w:ascii="Times New Roman" w:hAnsi="Times New Roman"/>
                <w:sz w:val="20"/>
                <w:lang w:val="en-US"/>
              </w:rPr>
              <w:t>BANKNAME</w:t>
            </w:r>
          </w:p>
        </w:tc>
        <w:tc>
          <w:tcPr>
            <w:tcW w:w="3827" w:type="dxa"/>
          </w:tcPr>
          <w:p w14:paraId="57553274" w14:textId="77777777" w:rsidR="005C1915" w:rsidRDefault="005C1915" w:rsidP="005C1915">
            <w:pPr>
              <w:pStyle w:val="afa"/>
            </w:pPr>
          </w:p>
        </w:tc>
      </w:tr>
      <w:tr w:rsidR="005C1915" w14:paraId="46313BC3" w14:textId="77777777" w:rsidTr="005C1915">
        <w:trPr>
          <w:cantSplit/>
        </w:trPr>
        <w:tc>
          <w:tcPr>
            <w:tcW w:w="719" w:type="dxa"/>
          </w:tcPr>
          <w:p w14:paraId="36AA2C46"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39713898"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Наименование организации автора документа</w:t>
            </w:r>
          </w:p>
        </w:tc>
        <w:tc>
          <w:tcPr>
            <w:tcW w:w="2552" w:type="dxa"/>
          </w:tcPr>
          <w:p w14:paraId="4794FDC7" w14:textId="77777777" w:rsidR="005C1915" w:rsidRDefault="005A718D" w:rsidP="005C1915">
            <w:pPr>
              <w:pStyle w:val="afa"/>
            </w:pPr>
            <w:r w:rsidRPr="007A6002">
              <w:rPr>
                <w:rFonts w:ascii="Times New Roman" w:hAnsi="Times New Roman"/>
                <w:sz w:val="20"/>
                <w:lang w:val="en-US"/>
              </w:rPr>
              <w:t>ORGNAME</w:t>
            </w:r>
          </w:p>
        </w:tc>
        <w:tc>
          <w:tcPr>
            <w:tcW w:w="3827" w:type="dxa"/>
          </w:tcPr>
          <w:p w14:paraId="39D89DF9" w14:textId="77777777" w:rsidR="005C1915" w:rsidRDefault="005C1915" w:rsidP="005C1915">
            <w:pPr>
              <w:pStyle w:val="afa"/>
            </w:pPr>
          </w:p>
        </w:tc>
      </w:tr>
      <w:tr w:rsidR="005C1915" w14:paraId="195FCACB" w14:textId="77777777" w:rsidTr="005C1915">
        <w:trPr>
          <w:cantSplit/>
        </w:trPr>
        <w:tc>
          <w:tcPr>
            <w:tcW w:w="719" w:type="dxa"/>
          </w:tcPr>
          <w:p w14:paraId="69CE8DAA"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341DAD31"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ИНН организации клиента</w:t>
            </w:r>
          </w:p>
        </w:tc>
        <w:tc>
          <w:tcPr>
            <w:tcW w:w="2552" w:type="dxa"/>
          </w:tcPr>
          <w:p w14:paraId="718A02FF" w14:textId="77777777" w:rsidR="005C1915" w:rsidRDefault="005A718D" w:rsidP="005C1915">
            <w:pPr>
              <w:pStyle w:val="afa"/>
            </w:pPr>
            <w:r w:rsidRPr="007A6002">
              <w:rPr>
                <w:rFonts w:ascii="Times New Roman" w:hAnsi="Times New Roman"/>
                <w:sz w:val="20"/>
                <w:lang w:val="en-US"/>
              </w:rPr>
              <w:t>ORGINN</w:t>
            </w:r>
          </w:p>
        </w:tc>
        <w:tc>
          <w:tcPr>
            <w:tcW w:w="3827" w:type="dxa"/>
          </w:tcPr>
          <w:p w14:paraId="56A1D471" w14:textId="77777777" w:rsidR="005C1915" w:rsidRDefault="005C1915" w:rsidP="005C1915">
            <w:pPr>
              <w:pStyle w:val="afa"/>
            </w:pPr>
          </w:p>
        </w:tc>
      </w:tr>
      <w:tr w:rsidR="005C1915" w14:paraId="714CC2B3" w14:textId="77777777" w:rsidTr="005C1915">
        <w:trPr>
          <w:cantSplit/>
        </w:trPr>
        <w:tc>
          <w:tcPr>
            <w:tcW w:w="719" w:type="dxa"/>
          </w:tcPr>
          <w:p w14:paraId="0AF39C20"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3EB92AF4"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Дата последней операции по счету</w:t>
            </w:r>
          </w:p>
        </w:tc>
        <w:tc>
          <w:tcPr>
            <w:tcW w:w="2552" w:type="dxa"/>
          </w:tcPr>
          <w:p w14:paraId="60B19660" w14:textId="77777777" w:rsidR="005C1915" w:rsidRDefault="005A718D" w:rsidP="005C1915">
            <w:pPr>
              <w:pStyle w:val="afa"/>
            </w:pPr>
            <w:r w:rsidRPr="007A6002">
              <w:rPr>
                <w:rFonts w:ascii="Times New Roman" w:hAnsi="Times New Roman"/>
                <w:sz w:val="20"/>
                <w:lang w:val="en-US"/>
              </w:rPr>
              <w:t>LASTOPERATIONDATE</w:t>
            </w:r>
          </w:p>
        </w:tc>
        <w:tc>
          <w:tcPr>
            <w:tcW w:w="3827" w:type="dxa"/>
          </w:tcPr>
          <w:p w14:paraId="17E2C282" w14:textId="77777777" w:rsidR="005C1915" w:rsidRDefault="005C1915" w:rsidP="005C1915">
            <w:pPr>
              <w:pStyle w:val="afa"/>
            </w:pPr>
          </w:p>
        </w:tc>
      </w:tr>
      <w:tr w:rsidR="005C1915" w14:paraId="11795463" w14:textId="77777777" w:rsidTr="005C1915">
        <w:trPr>
          <w:cantSplit/>
        </w:trPr>
        <w:tc>
          <w:tcPr>
            <w:tcW w:w="719" w:type="dxa"/>
          </w:tcPr>
          <w:p w14:paraId="28D64630"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3F4F6E56"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Дата предыдущей операции по счету</w:t>
            </w:r>
          </w:p>
        </w:tc>
        <w:tc>
          <w:tcPr>
            <w:tcW w:w="2552" w:type="dxa"/>
          </w:tcPr>
          <w:p w14:paraId="6548BD58" w14:textId="77777777" w:rsidR="005C1915" w:rsidRDefault="005A718D" w:rsidP="005C1915">
            <w:pPr>
              <w:pStyle w:val="afa"/>
            </w:pPr>
            <w:r w:rsidRPr="007A6002">
              <w:rPr>
                <w:rFonts w:ascii="Times New Roman" w:hAnsi="Times New Roman"/>
                <w:sz w:val="20"/>
                <w:lang w:val="en-US"/>
              </w:rPr>
              <w:t>PREVOPERATIONDATE</w:t>
            </w:r>
          </w:p>
        </w:tc>
        <w:tc>
          <w:tcPr>
            <w:tcW w:w="3827" w:type="dxa"/>
          </w:tcPr>
          <w:p w14:paraId="3294CC96" w14:textId="77777777" w:rsidR="005C1915" w:rsidRDefault="005C1915" w:rsidP="005C1915">
            <w:pPr>
              <w:pStyle w:val="afa"/>
            </w:pPr>
          </w:p>
        </w:tc>
      </w:tr>
      <w:tr w:rsidR="005C1915" w14:paraId="2B0DFA99" w14:textId="77777777" w:rsidTr="005C1915">
        <w:trPr>
          <w:cantSplit/>
        </w:trPr>
        <w:tc>
          <w:tcPr>
            <w:tcW w:w="719" w:type="dxa"/>
          </w:tcPr>
          <w:p w14:paraId="76A70EC9"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01EF3766"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Входящий остаток</w:t>
            </w:r>
          </w:p>
        </w:tc>
        <w:tc>
          <w:tcPr>
            <w:tcW w:w="2552" w:type="dxa"/>
          </w:tcPr>
          <w:p w14:paraId="512CF9A1" w14:textId="77777777" w:rsidR="005C1915" w:rsidRDefault="005A718D" w:rsidP="005C1915">
            <w:pPr>
              <w:pStyle w:val="afa"/>
            </w:pPr>
            <w:r w:rsidRPr="007A6002">
              <w:rPr>
                <w:rFonts w:ascii="Times New Roman" w:hAnsi="Times New Roman"/>
                <w:sz w:val="20"/>
                <w:lang w:val="en-US"/>
              </w:rPr>
              <w:t>INBOUNDBALANCE</w:t>
            </w:r>
          </w:p>
        </w:tc>
        <w:tc>
          <w:tcPr>
            <w:tcW w:w="3827" w:type="dxa"/>
          </w:tcPr>
          <w:p w14:paraId="45716A76" w14:textId="77777777" w:rsidR="005C1915" w:rsidRDefault="005C1915" w:rsidP="005C1915">
            <w:pPr>
              <w:pStyle w:val="afa"/>
            </w:pPr>
          </w:p>
        </w:tc>
      </w:tr>
      <w:tr w:rsidR="005C1915" w14:paraId="775C99AF" w14:textId="77777777" w:rsidTr="005C1915">
        <w:trPr>
          <w:cantSplit/>
        </w:trPr>
        <w:tc>
          <w:tcPr>
            <w:tcW w:w="719" w:type="dxa"/>
          </w:tcPr>
          <w:p w14:paraId="52538F3B"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6AAAA77E"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Исходящий остаток</w:t>
            </w:r>
          </w:p>
        </w:tc>
        <w:tc>
          <w:tcPr>
            <w:tcW w:w="2552" w:type="dxa"/>
          </w:tcPr>
          <w:p w14:paraId="2FE87D8B" w14:textId="77777777" w:rsidR="005C1915" w:rsidRDefault="005A718D" w:rsidP="005C1915">
            <w:pPr>
              <w:pStyle w:val="afa"/>
            </w:pPr>
            <w:r w:rsidRPr="007A6002">
              <w:rPr>
                <w:rFonts w:ascii="Times New Roman" w:hAnsi="Times New Roman"/>
                <w:sz w:val="20"/>
                <w:lang w:val="en-US"/>
              </w:rPr>
              <w:t>OUTBOUNDBALANCE</w:t>
            </w:r>
          </w:p>
        </w:tc>
        <w:tc>
          <w:tcPr>
            <w:tcW w:w="3827" w:type="dxa"/>
          </w:tcPr>
          <w:p w14:paraId="0524FF23" w14:textId="77777777" w:rsidR="005C1915" w:rsidRDefault="005C1915" w:rsidP="005C1915">
            <w:pPr>
              <w:pStyle w:val="afa"/>
            </w:pPr>
          </w:p>
        </w:tc>
      </w:tr>
      <w:tr w:rsidR="005C1915" w14:paraId="32805E29" w14:textId="77777777" w:rsidTr="005C1915">
        <w:trPr>
          <w:cantSplit/>
        </w:trPr>
        <w:tc>
          <w:tcPr>
            <w:tcW w:w="719" w:type="dxa"/>
          </w:tcPr>
          <w:p w14:paraId="3680C2B7"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04BAAEF1"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дебету в валюте счета</w:t>
            </w:r>
          </w:p>
        </w:tc>
        <w:tc>
          <w:tcPr>
            <w:tcW w:w="2552" w:type="dxa"/>
          </w:tcPr>
          <w:p w14:paraId="08D5F978" w14:textId="77777777" w:rsidR="005C1915" w:rsidRDefault="005A718D" w:rsidP="005C1915">
            <w:pPr>
              <w:pStyle w:val="afa"/>
            </w:pPr>
            <w:r w:rsidRPr="007A6002">
              <w:rPr>
                <w:rFonts w:ascii="Times New Roman" w:hAnsi="Times New Roman"/>
                <w:sz w:val="20"/>
                <w:lang w:val="en-US"/>
              </w:rPr>
              <w:t>DEBETRETURN</w:t>
            </w:r>
          </w:p>
        </w:tc>
        <w:tc>
          <w:tcPr>
            <w:tcW w:w="3827" w:type="dxa"/>
          </w:tcPr>
          <w:p w14:paraId="13D020A0" w14:textId="77777777" w:rsidR="005C1915" w:rsidRDefault="005C1915" w:rsidP="005C1915">
            <w:pPr>
              <w:pStyle w:val="afa"/>
            </w:pPr>
          </w:p>
        </w:tc>
      </w:tr>
      <w:tr w:rsidR="005C1915" w14:paraId="31CC731D" w14:textId="77777777" w:rsidTr="005C1915">
        <w:trPr>
          <w:cantSplit/>
        </w:trPr>
        <w:tc>
          <w:tcPr>
            <w:tcW w:w="719" w:type="dxa"/>
          </w:tcPr>
          <w:p w14:paraId="01A9220A"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508B96A0"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кредиту в валюте счета</w:t>
            </w:r>
          </w:p>
        </w:tc>
        <w:tc>
          <w:tcPr>
            <w:tcW w:w="2552" w:type="dxa"/>
          </w:tcPr>
          <w:p w14:paraId="161E4C6C" w14:textId="77777777" w:rsidR="005C1915" w:rsidRDefault="005A718D" w:rsidP="005C1915">
            <w:pPr>
              <w:pStyle w:val="afa"/>
            </w:pPr>
            <w:r w:rsidRPr="007A6002">
              <w:rPr>
                <w:rFonts w:ascii="Times New Roman" w:hAnsi="Times New Roman"/>
                <w:sz w:val="20"/>
                <w:lang w:val="en-US"/>
              </w:rPr>
              <w:t>CREDITRETURN</w:t>
            </w:r>
          </w:p>
        </w:tc>
        <w:tc>
          <w:tcPr>
            <w:tcW w:w="3827" w:type="dxa"/>
          </w:tcPr>
          <w:p w14:paraId="23669770" w14:textId="77777777" w:rsidR="005C1915" w:rsidRDefault="005C1915" w:rsidP="005C1915">
            <w:pPr>
              <w:pStyle w:val="afa"/>
            </w:pPr>
          </w:p>
        </w:tc>
      </w:tr>
      <w:tr w:rsidR="005C1915" w14:paraId="6D16FAFD" w14:textId="77777777" w:rsidTr="005C1915">
        <w:trPr>
          <w:cantSplit/>
        </w:trPr>
        <w:tc>
          <w:tcPr>
            <w:tcW w:w="719" w:type="dxa"/>
          </w:tcPr>
          <w:p w14:paraId="0B68E7B2"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528D4811"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Входящий остаток в национальной валюте</w:t>
            </w:r>
          </w:p>
        </w:tc>
        <w:tc>
          <w:tcPr>
            <w:tcW w:w="2552" w:type="dxa"/>
          </w:tcPr>
          <w:p w14:paraId="11129B0E" w14:textId="77777777" w:rsidR="005C1915" w:rsidRDefault="005A718D" w:rsidP="005C1915">
            <w:pPr>
              <w:pStyle w:val="afa"/>
            </w:pPr>
            <w:r w:rsidRPr="007A6002">
              <w:rPr>
                <w:rFonts w:ascii="Times New Roman" w:hAnsi="Times New Roman"/>
                <w:sz w:val="20"/>
                <w:lang w:val="en-US"/>
              </w:rPr>
              <w:t>INBOUNDBALANCENAT</w:t>
            </w:r>
          </w:p>
        </w:tc>
        <w:tc>
          <w:tcPr>
            <w:tcW w:w="3827" w:type="dxa"/>
          </w:tcPr>
          <w:p w14:paraId="11D32AA0" w14:textId="77777777" w:rsidR="005C1915" w:rsidRDefault="005C1915" w:rsidP="005C1915">
            <w:pPr>
              <w:pStyle w:val="afa"/>
            </w:pPr>
          </w:p>
        </w:tc>
      </w:tr>
      <w:tr w:rsidR="005C1915" w14:paraId="2B8938C3" w14:textId="77777777" w:rsidTr="005C1915">
        <w:trPr>
          <w:cantSplit/>
        </w:trPr>
        <w:tc>
          <w:tcPr>
            <w:tcW w:w="719" w:type="dxa"/>
          </w:tcPr>
          <w:p w14:paraId="25A7A4F6"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2B703E52"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Исходящий остаток в национальной валюте</w:t>
            </w:r>
          </w:p>
        </w:tc>
        <w:tc>
          <w:tcPr>
            <w:tcW w:w="2552" w:type="dxa"/>
          </w:tcPr>
          <w:p w14:paraId="0C13982C" w14:textId="77777777" w:rsidR="005C1915" w:rsidRDefault="005A718D" w:rsidP="005C1915">
            <w:pPr>
              <w:pStyle w:val="afa"/>
            </w:pPr>
            <w:r>
              <w:rPr>
                <w:rFonts w:ascii="Times New Roman" w:hAnsi="Times New Roman"/>
                <w:sz w:val="20"/>
                <w:lang w:val="en-US"/>
              </w:rPr>
              <w:t>OUTBOUNDBALANCE</w:t>
            </w:r>
            <w:r w:rsidRPr="007A6002">
              <w:rPr>
                <w:rFonts w:ascii="Times New Roman" w:hAnsi="Times New Roman"/>
                <w:sz w:val="20"/>
                <w:lang w:val="en-US"/>
              </w:rPr>
              <w:t>AT</w:t>
            </w:r>
          </w:p>
        </w:tc>
        <w:tc>
          <w:tcPr>
            <w:tcW w:w="3827" w:type="dxa"/>
          </w:tcPr>
          <w:p w14:paraId="66C1954A" w14:textId="77777777" w:rsidR="005C1915" w:rsidRDefault="005C1915" w:rsidP="005C1915">
            <w:pPr>
              <w:pStyle w:val="afa"/>
            </w:pPr>
          </w:p>
        </w:tc>
      </w:tr>
      <w:tr w:rsidR="005C1915" w14:paraId="31244367" w14:textId="77777777" w:rsidTr="005C1915">
        <w:trPr>
          <w:cantSplit/>
        </w:trPr>
        <w:tc>
          <w:tcPr>
            <w:tcW w:w="719" w:type="dxa"/>
          </w:tcPr>
          <w:p w14:paraId="4A535480"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9DD8D29"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дебету в национальной валюте</w:t>
            </w:r>
          </w:p>
        </w:tc>
        <w:tc>
          <w:tcPr>
            <w:tcW w:w="2552" w:type="dxa"/>
          </w:tcPr>
          <w:p w14:paraId="437D55DB" w14:textId="77777777" w:rsidR="005C1915" w:rsidRDefault="005A718D" w:rsidP="005C1915">
            <w:pPr>
              <w:pStyle w:val="afa"/>
            </w:pPr>
            <w:r w:rsidRPr="007A6002">
              <w:rPr>
                <w:rFonts w:ascii="Times New Roman" w:hAnsi="Times New Roman"/>
                <w:sz w:val="20"/>
                <w:lang w:val="en-US"/>
              </w:rPr>
              <w:t>DEBETRETURNNAT</w:t>
            </w:r>
          </w:p>
        </w:tc>
        <w:tc>
          <w:tcPr>
            <w:tcW w:w="3827" w:type="dxa"/>
          </w:tcPr>
          <w:p w14:paraId="3A53850E" w14:textId="77777777" w:rsidR="005C1915" w:rsidRDefault="005C1915" w:rsidP="005C1915">
            <w:pPr>
              <w:pStyle w:val="afa"/>
            </w:pPr>
          </w:p>
        </w:tc>
      </w:tr>
      <w:tr w:rsidR="005C1915" w14:paraId="5B1DEEF0" w14:textId="77777777" w:rsidTr="005C1915">
        <w:trPr>
          <w:cantSplit/>
        </w:trPr>
        <w:tc>
          <w:tcPr>
            <w:tcW w:w="719" w:type="dxa"/>
          </w:tcPr>
          <w:p w14:paraId="573A8DAC"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C59F5B8"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кредиту в национальной валюте</w:t>
            </w:r>
          </w:p>
        </w:tc>
        <w:tc>
          <w:tcPr>
            <w:tcW w:w="2552" w:type="dxa"/>
          </w:tcPr>
          <w:p w14:paraId="223485D0" w14:textId="77777777" w:rsidR="005C1915" w:rsidRDefault="005A718D" w:rsidP="005C1915">
            <w:pPr>
              <w:pStyle w:val="afa"/>
            </w:pPr>
            <w:r w:rsidRPr="007A6002">
              <w:rPr>
                <w:rFonts w:ascii="Times New Roman" w:hAnsi="Times New Roman"/>
                <w:sz w:val="20"/>
                <w:lang w:val="en-US"/>
              </w:rPr>
              <w:t>CREDITRETURNNAT</w:t>
            </w:r>
          </w:p>
        </w:tc>
        <w:tc>
          <w:tcPr>
            <w:tcW w:w="3827" w:type="dxa"/>
          </w:tcPr>
          <w:p w14:paraId="53FE3AAD" w14:textId="77777777" w:rsidR="005C1915" w:rsidRDefault="005C1915" w:rsidP="005C1915">
            <w:pPr>
              <w:pStyle w:val="afa"/>
            </w:pPr>
          </w:p>
        </w:tc>
      </w:tr>
      <w:tr w:rsidR="005C1915" w14:paraId="19654F07" w14:textId="77777777" w:rsidTr="005C1915">
        <w:trPr>
          <w:cantSplit/>
        </w:trPr>
        <w:tc>
          <w:tcPr>
            <w:tcW w:w="719" w:type="dxa"/>
          </w:tcPr>
          <w:p w14:paraId="26646334"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743E7896"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Курс ЦБ за единицу валюты на дату предыдущей операции</w:t>
            </w:r>
          </w:p>
        </w:tc>
        <w:tc>
          <w:tcPr>
            <w:tcW w:w="2552" w:type="dxa"/>
          </w:tcPr>
          <w:p w14:paraId="1BA50343" w14:textId="77777777" w:rsidR="005C1915" w:rsidRDefault="005A718D" w:rsidP="005C1915">
            <w:pPr>
              <w:pStyle w:val="afa"/>
            </w:pPr>
            <w:r w:rsidRPr="007A6002">
              <w:rPr>
                <w:rFonts w:ascii="Times New Roman" w:hAnsi="Times New Roman"/>
                <w:sz w:val="20"/>
                <w:lang w:val="en-US"/>
              </w:rPr>
              <w:t>RATEIN</w:t>
            </w:r>
          </w:p>
        </w:tc>
        <w:tc>
          <w:tcPr>
            <w:tcW w:w="3827" w:type="dxa"/>
          </w:tcPr>
          <w:p w14:paraId="247AE30E" w14:textId="77777777" w:rsidR="005C1915" w:rsidRDefault="005C1915" w:rsidP="005C1915">
            <w:pPr>
              <w:pStyle w:val="afa"/>
            </w:pPr>
          </w:p>
        </w:tc>
      </w:tr>
      <w:tr w:rsidR="005C1915" w14:paraId="7EB73E00" w14:textId="77777777" w:rsidTr="005C1915">
        <w:trPr>
          <w:cantSplit/>
        </w:trPr>
        <w:tc>
          <w:tcPr>
            <w:tcW w:w="719" w:type="dxa"/>
          </w:tcPr>
          <w:p w14:paraId="5E958932"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29BD3236"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Курс ЦБ за единицу валюты на дату последней операции</w:t>
            </w:r>
          </w:p>
        </w:tc>
        <w:tc>
          <w:tcPr>
            <w:tcW w:w="2552" w:type="dxa"/>
          </w:tcPr>
          <w:p w14:paraId="5A3BFC6F" w14:textId="77777777" w:rsidR="005C1915" w:rsidRDefault="005A718D" w:rsidP="005A718D">
            <w:pPr>
              <w:pStyle w:val="afa"/>
            </w:pPr>
            <w:r w:rsidRPr="007A6002">
              <w:rPr>
                <w:rFonts w:ascii="Times New Roman" w:hAnsi="Times New Roman"/>
                <w:sz w:val="20"/>
                <w:lang w:val="en-US"/>
              </w:rPr>
              <w:t>RATEOUT</w:t>
            </w:r>
          </w:p>
        </w:tc>
        <w:tc>
          <w:tcPr>
            <w:tcW w:w="3827" w:type="dxa"/>
          </w:tcPr>
          <w:p w14:paraId="4A501EB7" w14:textId="77777777" w:rsidR="005C1915" w:rsidRDefault="005C1915" w:rsidP="005C1915">
            <w:pPr>
              <w:pStyle w:val="afa"/>
            </w:pPr>
          </w:p>
        </w:tc>
      </w:tr>
      <w:tr w:rsidR="005C1915" w14:paraId="6816833E" w14:textId="77777777" w:rsidTr="005C1915">
        <w:trPr>
          <w:cantSplit/>
        </w:trPr>
        <w:tc>
          <w:tcPr>
            <w:tcW w:w="719" w:type="dxa"/>
          </w:tcPr>
          <w:p w14:paraId="56D278F0"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6376819A"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картотеке 1</w:t>
            </w:r>
          </w:p>
        </w:tc>
        <w:tc>
          <w:tcPr>
            <w:tcW w:w="2552" w:type="dxa"/>
          </w:tcPr>
          <w:p w14:paraId="5456D8CC" w14:textId="77777777" w:rsidR="005C1915" w:rsidRDefault="005A718D" w:rsidP="005C1915">
            <w:pPr>
              <w:pStyle w:val="afa"/>
            </w:pPr>
            <w:r w:rsidRPr="007A6002">
              <w:rPr>
                <w:rFonts w:ascii="Times New Roman" w:hAnsi="Times New Roman"/>
                <w:sz w:val="20"/>
                <w:lang w:val="en-US"/>
              </w:rPr>
              <w:t>CARD1SUM</w:t>
            </w:r>
          </w:p>
        </w:tc>
        <w:tc>
          <w:tcPr>
            <w:tcW w:w="3827" w:type="dxa"/>
          </w:tcPr>
          <w:p w14:paraId="22C7DA82" w14:textId="77777777" w:rsidR="005C1915" w:rsidRDefault="005C1915" w:rsidP="005C1915">
            <w:pPr>
              <w:pStyle w:val="afa"/>
            </w:pPr>
          </w:p>
        </w:tc>
      </w:tr>
      <w:tr w:rsidR="005C1915" w14:paraId="77962783" w14:textId="77777777" w:rsidTr="005C1915">
        <w:trPr>
          <w:cantSplit/>
        </w:trPr>
        <w:tc>
          <w:tcPr>
            <w:tcW w:w="719" w:type="dxa"/>
          </w:tcPr>
          <w:p w14:paraId="42B5CF72" w14:textId="77777777" w:rsidR="005C1915" w:rsidRDefault="005C1915" w:rsidP="00AE731F">
            <w:pPr>
              <w:pStyle w:val="afa"/>
              <w:numPr>
                <w:ilvl w:val="0"/>
                <w:numId w:val="63"/>
              </w:numPr>
              <w:spacing w:before="20" w:after="20"/>
              <w:ind w:right="-97"/>
              <w:jc w:val="center"/>
              <w:rPr>
                <w:rStyle w:val="af9"/>
                <w:rFonts w:cs="Times New Roman"/>
                <w:b w:val="0"/>
                <w:sz w:val="18"/>
                <w:szCs w:val="20"/>
              </w:rPr>
            </w:pPr>
          </w:p>
        </w:tc>
        <w:tc>
          <w:tcPr>
            <w:tcW w:w="2399" w:type="dxa"/>
            <w:vAlign w:val="center"/>
          </w:tcPr>
          <w:p w14:paraId="53E40DCC" w14:textId="77777777" w:rsidR="005C1915" w:rsidRDefault="005C1915" w:rsidP="005C1915">
            <w:pPr>
              <w:pStyle w:val="af8"/>
              <w:jc w:val="left"/>
              <w:rPr>
                <w:rFonts w:ascii="Arial" w:hAnsi="Arial" w:cs="Arial"/>
                <w:b w:val="0"/>
                <w:sz w:val="16"/>
                <w:szCs w:val="16"/>
              </w:rPr>
            </w:pPr>
            <w:r>
              <w:rPr>
                <w:rFonts w:ascii="Arial" w:hAnsi="Arial" w:cs="Arial"/>
                <w:b w:val="0"/>
                <w:sz w:val="16"/>
                <w:szCs w:val="16"/>
              </w:rPr>
              <w:t>Сумма по картотеке 2</w:t>
            </w:r>
          </w:p>
        </w:tc>
        <w:tc>
          <w:tcPr>
            <w:tcW w:w="2552" w:type="dxa"/>
          </w:tcPr>
          <w:p w14:paraId="6EF22C97" w14:textId="77777777" w:rsidR="005C1915" w:rsidRDefault="005A718D" w:rsidP="005A718D">
            <w:pPr>
              <w:pStyle w:val="afa"/>
            </w:pPr>
            <w:r w:rsidRPr="007A6002">
              <w:rPr>
                <w:rFonts w:ascii="Times New Roman" w:hAnsi="Times New Roman"/>
                <w:sz w:val="20"/>
                <w:lang w:val="en-US"/>
              </w:rPr>
              <w:t>CARD2SUM</w:t>
            </w:r>
          </w:p>
        </w:tc>
        <w:tc>
          <w:tcPr>
            <w:tcW w:w="3827" w:type="dxa"/>
          </w:tcPr>
          <w:p w14:paraId="5BA582C2" w14:textId="77777777" w:rsidR="005C1915" w:rsidRDefault="005C1915" w:rsidP="005C1915">
            <w:pPr>
              <w:pStyle w:val="afa"/>
            </w:pPr>
          </w:p>
        </w:tc>
      </w:tr>
    </w:tbl>
    <w:p w14:paraId="0211784A" w14:textId="13D71751" w:rsidR="001E391B" w:rsidRDefault="001E391B" w:rsidP="001E391B">
      <w:pPr>
        <w:rPr>
          <w:ins w:id="9389" w:author="Широбокова Алёна Сергеевна" w:date="2018-10-10T16:03:00Z"/>
        </w:rPr>
      </w:pPr>
      <w:bookmarkStart w:id="9390" w:name="_Toc420435074"/>
      <w:bookmarkStart w:id="9391" w:name="_Toc420435573"/>
      <w:bookmarkStart w:id="9392" w:name="_Toc420947028"/>
      <w:bookmarkStart w:id="9393" w:name="_Toc421528232"/>
      <w:ins w:id="9394" w:author="Широбокова Алёна Сергеевна" w:date="2018-10-10T16:03:00Z">
        <w:r>
          <w:t>В дайджесте выписки также присутсвуют поля операций выписки. Н</w:t>
        </w:r>
      </w:ins>
      <w:ins w:id="9395" w:author="Широбокова Алёна Сергеевна" w:date="2018-10-10T16:04:00Z">
        <w:r>
          <w:t>еобходимо добавить «Рез.поле» в дайджест выписки для следующих операций:</w:t>
        </w:r>
      </w:ins>
    </w:p>
    <w:p w14:paraId="4FFCFAED" w14:textId="73404F66" w:rsidR="001E391B" w:rsidRDefault="001E391B" w:rsidP="001E391B">
      <w:pPr>
        <w:pStyle w:val="a"/>
        <w:numPr>
          <w:ilvl w:val="0"/>
          <w:numId w:val="122"/>
        </w:numPr>
        <w:rPr>
          <w:ins w:id="9396" w:author="Широбокова Алёна Сергеевна" w:date="2018-10-10T16:03:00Z"/>
        </w:rPr>
      </w:pPr>
      <w:ins w:id="9397" w:author="Широбокова Алёна Сергеевна" w:date="2018-10-10T16:03:00Z">
        <w:r>
          <w:t>Платежное поручение,</w:t>
        </w:r>
      </w:ins>
    </w:p>
    <w:p w14:paraId="37333AA7" w14:textId="77777777" w:rsidR="001E391B" w:rsidRDefault="001E391B" w:rsidP="001E391B">
      <w:pPr>
        <w:pStyle w:val="a"/>
        <w:numPr>
          <w:ilvl w:val="0"/>
          <w:numId w:val="122"/>
        </w:numPr>
        <w:rPr>
          <w:ins w:id="9398" w:author="Широбокова Алёна Сергеевна" w:date="2018-10-10T16:03:00Z"/>
        </w:rPr>
      </w:pPr>
      <w:ins w:id="9399" w:author="Широбокова Алёна Сергеевна" w:date="2018-10-10T16:03:00Z">
        <w:r>
          <w:t>Платежное требование,</w:t>
        </w:r>
      </w:ins>
    </w:p>
    <w:p w14:paraId="435DE95E" w14:textId="77777777" w:rsidR="001E391B" w:rsidRDefault="001E391B" w:rsidP="001E391B">
      <w:pPr>
        <w:pStyle w:val="a"/>
        <w:numPr>
          <w:ilvl w:val="0"/>
          <w:numId w:val="122"/>
        </w:numPr>
        <w:rPr>
          <w:ins w:id="9400" w:author="Широбокова Алёна Сергеевна" w:date="2018-10-10T16:03:00Z"/>
        </w:rPr>
      </w:pPr>
      <w:ins w:id="9401" w:author="Широбокова Алёна Сергеевна" w:date="2018-10-10T16:03:00Z">
        <w:r>
          <w:t>Инкассовое поручение,</w:t>
        </w:r>
      </w:ins>
    </w:p>
    <w:p w14:paraId="704DCF98" w14:textId="5600156D" w:rsidR="001E391B" w:rsidRDefault="001E391B" w:rsidP="001E391B">
      <w:pPr>
        <w:pStyle w:val="a"/>
        <w:numPr>
          <w:ilvl w:val="0"/>
          <w:numId w:val="122"/>
        </w:numPr>
        <w:rPr>
          <w:ins w:id="9402" w:author="Широбокова Алёна Сергеевна" w:date="2018-10-10T16:02:00Z"/>
        </w:rPr>
      </w:pPr>
      <w:ins w:id="9403" w:author="Широбокова Алёна Сергеевна" w:date="2018-10-10T16:03:00Z">
        <w:r>
          <w:t>Платежный ордер</w:t>
        </w:r>
      </w:ins>
      <w:ins w:id="9404" w:author="Широбокова Алёна Сергеевна" w:date="2018-10-10T16:04:00Z">
        <w:r>
          <w:t xml:space="preserve">. </w:t>
        </w:r>
      </w:ins>
    </w:p>
    <w:p w14:paraId="5676C107" w14:textId="77777777" w:rsidR="00B63940" w:rsidRDefault="00B63940" w:rsidP="006D47B6">
      <w:pPr>
        <w:pStyle w:val="1"/>
        <w:tabs>
          <w:tab w:val="clear" w:pos="360"/>
        </w:tabs>
        <w:ind w:left="717"/>
      </w:pPr>
      <w:bookmarkStart w:id="9405" w:name="_Toc21517742"/>
      <w:r>
        <w:t>Лимиты</w:t>
      </w:r>
      <w:bookmarkEnd w:id="9405"/>
    </w:p>
    <w:p w14:paraId="24D80DE0" w14:textId="77777777" w:rsidR="00B63940" w:rsidRPr="00B63940" w:rsidRDefault="0059544C" w:rsidP="00B63940">
      <w:pPr>
        <w:pStyle w:val="14"/>
      </w:pPr>
      <w:r>
        <w:t>Т</w:t>
      </w:r>
      <w:r w:rsidR="00B63940">
        <w:t>ребования к лимитам по данному типу документа, в разрезе конкретных счетов, по сумме,</w:t>
      </w:r>
      <w:r>
        <w:t xml:space="preserve"> не предусмотрены</w:t>
      </w:r>
      <w:r w:rsidR="00B63940">
        <w:t>.</w:t>
      </w:r>
    </w:p>
    <w:p w14:paraId="0F99062C" w14:textId="77777777" w:rsidR="006D47B6" w:rsidRDefault="006D47B6" w:rsidP="006D47B6">
      <w:pPr>
        <w:pStyle w:val="1"/>
        <w:tabs>
          <w:tab w:val="clear" w:pos="360"/>
        </w:tabs>
        <w:ind w:left="717"/>
      </w:pPr>
      <w:bookmarkStart w:id="9406" w:name="_Toc21517743"/>
      <w:r>
        <w:t>Запрос на отзыв документа</w:t>
      </w:r>
      <w:bookmarkEnd w:id="9390"/>
      <w:bookmarkEnd w:id="9391"/>
      <w:bookmarkEnd w:id="9392"/>
      <w:bookmarkEnd w:id="9393"/>
      <w:bookmarkEnd w:id="9406"/>
    </w:p>
    <w:p w14:paraId="7C8E7782" w14:textId="77777777" w:rsidR="0059544C" w:rsidRPr="00022419" w:rsidRDefault="0059544C" w:rsidP="0059544C">
      <w:pPr>
        <w:spacing w:before="60" w:after="60"/>
        <w:ind w:firstLine="357"/>
      </w:pPr>
      <w:r>
        <w:t>Отзыв документа не возможен.</w:t>
      </w:r>
    </w:p>
    <w:p w14:paraId="008BB8E8" w14:textId="77777777" w:rsidR="00553ABC" w:rsidRDefault="00553ABC" w:rsidP="00553ABC">
      <w:pPr>
        <w:pStyle w:val="1"/>
        <w:tabs>
          <w:tab w:val="clear" w:pos="360"/>
        </w:tabs>
        <w:ind w:left="717"/>
      </w:pPr>
      <w:bookmarkStart w:id="9407" w:name="_Toc421528244"/>
      <w:bookmarkStart w:id="9408" w:name="_Toc21517744"/>
      <w:r w:rsidRPr="00DA5497">
        <w:t>Шаблоны оповещений</w:t>
      </w:r>
      <w:bookmarkEnd w:id="9407"/>
      <w:bookmarkEnd w:id="9408"/>
    </w:p>
    <w:p w14:paraId="0B41475E" w14:textId="77777777" w:rsidR="00553ABC" w:rsidRPr="007D440E" w:rsidRDefault="00553ABC" w:rsidP="00553ABC">
      <w:pPr>
        <w:pStyle w:val="14"/>
      </w:pPr>
      <w:r>
        <w:t>В данном разделе описываются требования к формату оповещений пользователей</w:t>
      </w:r>
    </w:p>
    <w:p w14:paraId="625BA5A2" w14:textId="77777777" w:rsidR="00553ABC" w:rsidRDefault="00553ABC" w:rsidP="00553ABC">
      <w:pPr>
        <w:pStyle w:val="2"/>
        <w:ind w:left="1021" w:hanging="454"/>
      </w:pPr>
      <w:bookmarkStart w:id="9409" w:name="_Toc421528245"/>
      <w:bookmarkStart w:id="9410" w:name="_Toc21517745"/>
      <w:r>
        <w:t xml:space="preserve">Шаблон </w:t>
      </w:r>
      <w:r>
        <w:rPr>
          <w:lang w:val="en-US"/>
        </w:rPr>
        <w:t xml:space="preserve">SMS </w:t>
      </w:r>
      <w:r>
        <w:t>оповещений</w:t>
      </w:r>
      <w:bookmarkEnd w:id="9409"/>
      <w:bookmarkEnd w:id="9410"/>
    </w:p>
    <w:p w14:paraId="70EE1DF0" w14:textId="77777777" w:rsidR="00553ABC" w:rsidRDefault="00553ABC" w:rsidP="00553ABC">
      <w:pPr>
        <w:pStyle w:val="24"/>
      </w:pPr>
      <w:r>
        <w:t xml:space="preserve">В данном разделе описываются требования к </w:t>
      </w:r>
      <w:r>
        <w:rPr>
          <w:lang w:val="en-US"/>
        </w:rPr>
        <w:t>SMS</w:t>
      </w:r>
      <w:r w:rsidRPr="007D440E">
        <w:t>-</w:t>
      </w:r>
      <w:r>
        <w:t>оповещениям.</w:t>
      </w:r>
    </w:p>
    <w:p w14:paraId="79FF7FDD" w14:textId="77777777" w:rsidR="00D61DBF" w:rsidRPr="00040099" w:rsidRDefault="00D61DBF" w:rsidP="00D61DBF">
      <w:pPr>
        <w:pStyle w:val="24"/>
      </w:pPr>
      <w:r w:rsidRPr="00040099">
        <w:t>Необходимо реализовать шаблон sms для отправки пользователю SMS-сообщений с информаци</w:t>
      </w:r>
      <w:r>
        <w:t>ей о готовности выписки за день:</w:t>
      </w:r>
    </w:p>
    <w:p w14:paraId="59D92EE7" w14:textId="77777777" w:rsidR="00553ABC" w:rsidRDefault="00553ABC" w:rsidP="00650D72">
      <w:pPr>
        <w:pStyle w:val="a"/>
        <w:numPr>
          <w:ilvl w:val="0"/>
          <w:numId w:val="14"/>
        </w:numPr>
      </w:pPr>
      <w:r>
        <w:t>Адресат</w:t>
      </w:r>
      <w:r w:rsidR="00D61DBF">
        <w:t>ом является Клиент, по счету которого была сформирована выписка.</w:t>
      </w:r>
    </w:p>
    <w:p w14:paraId="7BE94A3A" w14:textId="77777777" w:rsidR="00553ABC" w:rsidRDefault="00553ABC" w:rsidP="00650D72">
      <w:pPr>
        <w:pStyle w:val="a"/>
        <w:numPr>
          <w:ilvl w:val="0"/>
          <w:numId w:val="14"/>
        </w:numPr>
      </w:pPr>
      <w:r>
        <w:t>Шаблон оповещения с правилами заполнения полей</w:t>
      </w:r>
      <w:r w:rsidR="00D61DBF">
        <w:t>:</w:t>
      </w:r>
    </w:p>
    <w:p w14:paraId="3FD18C01" w14:textId="77777777" w:rsidR="00D61DBF" w:rsidRPr="00040099" w:rsidRDefault="00D61DBF" w:rsidP="00D61DBF">
      <w:pPr>
        <w:pStyle w:val="a"/>
        <w:numPr>
          <w:ilvl w:val="0"/>
          <w:numId w:val="0"/>
        </w:numPr>
        <w:ind w:left="1769"/>
      </w:pPr>
      <w:r w:rsidRPr="00040099">
        <w:t>Значение по умолчанию:</w:t>
      </w:r>
    </w:p>
    <w:p w14:paraId="64F4E2CB" w14:textId="77777777" w:rsidR="00D61DBF" w:rsidRPr="00040099" w:rsidRDefault="00D61DBF" w:rsidP="00D61DBF">
      <w:pPr>
        <w:pStyle w:val="a"/>
        <w:numPr>
          <w:ilvl w:val="0"/>
          <w:numId w:val="0"/>
        </w:numPr>
        <w:ind w:left="1769"/>
      </w:pPr>
      <w:r w:rsidRPr="00040099">
        <w:t>Vypiska po schetu ${entity.account} na datu ${entity.docDate}. Vhodyaschiy ostatok ${entity.inboundBalance}, ishodyaschiy ostatok ${entity.outboundBalance}, itogo oborotov po debetu ${entity.debetReturn}, itogo oborotov po kreditu ${entity.creditReturn}.</w:t>
      </w:r>
    </w:p>
    <w:p w14:paraId="21AD7D2F" w14:textId="77777777" w:rsidR="00D61DBF" w:rsidRPr="00040099" w:rsidRDefault="00D61DBF" w:rsidP="00D61DBF">
      <w:pPr>
        <w:pStyle w:val="a"/>
        <w:numPr>
          <w:ilvl w:val="0"/>
          <w:numId w:val="0"/>
        </w:numPr>
        <w:ind w:left="1769"/>
      </w:pPr>
      <w:r w:rsidRPr="00040099">
        <w:t>Параметры, передаваемые в сообщение:</w:t>
      </w:r>
    </w:p>
    <w:p w14:paraId="17A83C15" w14:textId="77777777" w:rsidR="00D61DBF" w:rsidRPr="00040099" w:rsidRDefault="00D61DBF" w:rsidP="00D61DBF">
      <w:pPr>
        <w:pStyle w:val="a"/>
        <w:numPr>
          <w:ilvl w:val="1"/>
          <w:numId w:val="14"/>
        </w:numPr>
      </w:pPr>
      <w:r w:rsidRPr="00040099">
        <w:t>entity.account – номер счета, по которому предоставляется выписка</w:t>
      </w:r>
    </w:p>
    <w:p w14:paraId="2C15BA76" w14:textId="77777777" w:rsidR="00D61DBF" w:rsidRPr="00040099" w:rsidRDefault="00D61DBF" w:rsidP="00D61DBF">
      <w:pPr>
        <w:pStyle w:val="a"/>
        <w:numPr>
          <w:ilvl w:val="1"/>
          <w:numId w:val="14"/>
        </w:numPr>
      </w:pPr>
      <w:r w:rsidRPr="00040099">
        <w:t>entity.docDate – дата предоставления выписки</w:t>
      </w:r>
    </w:p>
    <w:p w14:paraId="589F099F" w14:textId="77777777" w:rsidR="00D61DBF" w:rsidRPr="00040099" w:rsidRDefault="00D61DBF" w:rsidP="00D61DBF">
      <w:pPr>
        <w:pStyle w:val="a"/>
        <w:numPr>
          <w:ilvl w:val="1"/>
          <w:numId w:val="14"/>
        </w:numPr>
      </w:pPr>
      <w:r w:rsidRPr="00040099">
        <w:t>entity.inboundBalance – сумма входящего остатка</w:t>
      </w:r>
    </w:p>
    <w:p w14:paraId="684100E9" w14:textId="77777777" w:rsidR="00D61DBF" w:rsidRPr="00040099" w:rsidRDefault="00D61DBF" w:rsidP="00D61DBF">
      <w:pPr>
        <w:pStyle w:val="a"/>
        <w:numPr>
          <w:ilvl w:val="1"/>
          <w:numId w:val="14"/>
        </w:numPr>
      </w:pPr>
      <w:r w:rsidRPr="00040099">
        <w:t>entity.outboundBalance – сумма исходящего остатка</w:t>
      </w:r>
    </w:p>
    <w:p w14:paraId="20CCD6EB" w14:textId="77777777" w:rsidR="00D61DBF" w:rsidRPr="00040099" w:rsidRDefault="00D61DBF" w:rsidP="00D61DBF">
      <w:pPr>
        <w:pStyle w:val="a"/>
        <w:numPr>
          <w:ilvl w:val="1"/>
          <w:numId w:val="14"/>
        </w:numPr>
      </w:pPr>
      <w:r w:rsidRPr="00040099">
        <w:t>entity.debetReturn – сумма оборота по дебету</w:t>
      </w:r>
    </w:p>
    <w:p w14:paraId="6D5DBAE7" w14:textId="77777777" w:rsidR="00D61DBF" w:rsidRPr="00040099" w:rsidRDefault="00D61DBF" w:rsidP="00D61DBF">
      <w:pPr>
        <w:pStyle w:val="a"/>
        <w:numPr>
          <w:ilvl w:val="1"/>
          <w:numId w:val="14"/>
        </w:numPr>
      </w:pPr>
      <w:r w:rsidRPr="00040099">
        <w:t>entity.debetReturn – сумма оборота по кредиту</w:t>
      </w:r>
    </w:p>
    <w:p w14:paraId="3FD81F56" w14:textId="77777777" w:rsidR="00D61DBF" w:rsidRPr="004334AD" w:rsidRDefault="00D61DBF" w:rsidP="00D61DBF">
      <w:pPr>
        <w:pStyle w:val="a"/>
        <w:numPr>
          <w:ilvl w:val="0"/>
          <w:numId w:val="0"/>
        </w:numPr>
        <w:ind w:left="1769"/>
        <w:rPr>
          <w:lang w:val="en-US"/>
        </w:rPr>
      </w:pPr>
      <w:r>
        <w:t xml:space="preserve">Пример сообщения: </w:t>
      </w:r>
      <w:r w:rsidRPr="00D61DBF">
        <w:t xml:space="preserve">Vypiska po schetu 30208810100000000002  na datu 31.07.2014. </w:t>
      </w:r>
      <w:r w:rsidRPr="004334AD">
        <w:rPr>
          <w:lang w:val="en-US"/>
        </w:rPr>
        <w:t>Vhodyaschiy ostatok 1000, ishodyaschiy ostatok 1000, itogo oborotov po debetu 0, itogo oborotov po kreditu 0</w:t>
      </w:r>
    </w:p>
    <w:p w14:paraId="24BEB7F2" w14:textId="77777777" w:rsidR="00031B2C" w:rsidRPr="007D440E" w:rsidRDefault="00D61DBF" w:rsidP="00EA39E9">
      <w:pPr>
        <w:pStyle w:val="24"/>
        <w:rPr>
          <w:ins w:id="9411" w:author="Феданкова Любовь Анатольевна" w:date="2019-10-09T12:38:00Z"/>
          <w:rStyle w:val="a5"/>
        </w:rPr>
      </w:pPr>
      <w:r>
        <w:t>О</w:t>
      </w:r>
      <w:r w:rsidR="00553ABC">
        <w:t>писани</w:t>
      </w:r>
      <w:r>
        <w:t>е</w:t>
      </w:r>
      <w:r w:rsidR="00553ABC">
        <w:t xml:space="preserve"> изменений в конфигурации системы пропис</w:t>
      </w:r>
      <w:r>
        <w:t>ано в строке № 2</w:t>
      </w:r>
      <w:r w:rsidR="00553ABC">
        <w:t xml:space="preserve"> </w:t>
      </w:r>
      <w:r>
        <w:t>(</w:t>
      </w:r>
      <w:r>
        <w:fldChar w:fldCharType="begin"/>
      </w:r>
      <w:r>
        <w:instrText xml:space="preserve"> REF _Ref450646641 \h </w:instrText>
      </w:r>
      <w:r>
        <w:fldChar w:fldCharType="separate"/>
      </w:r>
      <w:ins w:id="9412" w:author="Феданкова Любовь Анатольевна" w:date="2019-10-09T12:38:00Z">
        <w:r w:rsidR="00031B2C">
          <w:t xml:space="preserve">Таблица </w:t>
        </w:r>
        <w:r w:rsidR="00031B2C">
          <w:rPr>
            <w:noProof/>
          </w:rPr>
          <w:t>75</w:t>
        </w:r>
      </w:ins>
      <w:ins w:id="9413" w:author="Воронов Алексей Алексеевич" w:date="2018-01-30T12:27:00Z">
        <w:del w:id="9414" w:author="Феданкова Любовь Анатольевна" w:date="2019-10-09T12:38:00Z">
          <w:r w:rsidR="00DB3D2B" w:rsidDel="00031B2C">
            <w:delText xml:space="preserve">Таблица </w:delText>
          </w:r>
          <w:r w:rsidR="00DB3D2B" w:rsidDel="00031B2C">
            <w:rPr>
              <w:noProof/>
            </w:rPr>
            <w:delText>72</w:delText>
          </w:r>
        </w:del>
      </w:ins>
      <w:del w:id="9415" w:author="Феданкова Любовь Анатольевна" w:date="2019-10-09T12:38:00Z">
        <w:r w:rsidDel="00031B2C">
          <w:delText xml:space="preserve">Таблица </w:delText>
        </w:r>
        <w:r w:rsidDel="00031B2C">
          <w:rPr>
            <w:noProof/>
          </w:rPr>
          <w:delText>35</w:delText>
        </w:r>
      </w:del>
      <w:r>
        <w:fldChar w:fldCharType="end"/>
      </w:r>
      <w:r>
        <w:t>)</w:t>
      </w:r>
      <w:r w:rsidR="00553ABC">
        <w:t xml:space="preserve"> раздела </w:t>
      </w:r>
      <w:r w:rsidR="00553ABC">
        <w:fldChar w:fldCharType="begin"/>
      </w:r>
      <w:r w:rsidR="00553ABC">
        <w:instrText xml:space="preserve"> REF _Ref427779985 \h </w:instrText>
      </w:r>
      <w:r w:rsidR="00553ABC">
        <w:fldChar w:fldCharType="separate"/>
      </w:r>
      <w:r w:rsidR="00031B2C">
        <w:t>Настройки конфигурации</w:t>
      </w:r>
      <w:r w:rsidR="00553ABC">
        <w:fldChar w:fldCharType="end"/>
      </w:r>
      <w:r w:rsidR="00EA39E9">
        <w:t>.</w:t>
      </w:r>
      <w:r w:rsidR="00553ABC" w:rsidRPr="00C736DF">
        <w:rPr>
          <w:rStyle w:val="a5"/>
        </w:rPr>
        <w:fldChar w:fldCharType="begin"/>
      </w:r>
      <w:r w:rsidR="00553ABC" w:rsidRPr="00C736DF">
        <w:rPr>
          <w:rStyle w:val="a5"/>
        </w:rPr>
        <w:instrText xml:space="preserve"> REF _Ref421295305 \h  \* MERGEFORMAT </w:instrText>
      </w:r>
      <w:r w:rsidR="00553ABC" w:rsidRPr="00C736DF">
        <w:rPr>
          <w:rStyle w:val="a5"/>
        </w:rPr>
      </w:r>
      <w:r w:rsidR="00553ABC" w:rsidRPr="00C736DF">
        <w:rPr>
          <w:rStyle w:val="a5"/>
        </w:rPr>
        <w:fldChar w:fldCharType="separate"/>
      </w:r>
      <w:ins w:id="9416" w:author="Феданкова Любовь Анатольевна" w:date="2019-10-09T12:38:00Z">
        <w:r w:rsidR="00031B2C">
          <w:t xml:space="preserve">Описание изменений в конфигурации системы прописано в строке № 3 (Таблица </w:t>
        </w:r>
        <w:r w:rsidR="00031B2C">
          <w:rPr>
            <w:noProof/>
          </w:rPr>
          <w:t>75</w:t>
        </w:r>
        <w:r w:rsidR="00031B2C">
          <w:t>) раздела Настройки конфигурации.</w:t>
        </w:r>
        <w:r w:rsidR="00031B2C" w:rsidRPr="00031B2C">
          <w:rPr>
            <w:rStyle w:val="a5"/>
            <w:b/>
            <w:bCs/>
          </w:rPr>
          <w:t xml:space="preserve"> (Таблица 75. Создание </w:t>
        </w:r>
        <w:r w:rsidR="00031B2C" w:rsidRPr="00031B2C">
          <w:rPr>
            <w:rStyle w:val="a5"/>
          </w:rPr>
          <w:t>новых</w:t>
        </w:r>
        <w:r w:rsidR="00031B2C">
          <w:t xml:space="preserve"> настроек конфигурации системы)</w:t>
        </w:r>
        <w:r w:rsidR="00031B2C" w:rsidRPr="007D440E">
          <w:rPr>
            <w:rStyle w:val="a5"/>
          </w:rPr>
          <w:t xml:space="preserve"> </w:t>
        </w:r>
      </w:ins>
    </w:p>
    <w:p w14:paraId="43A39575" w14:textId="77777777" w:rsidR="00031B2C" w:rsidRDefault="00031B2C" w:rsidP="001C5987">
      <w:pPr>
        <w:pStyle w:val="1"/>
        <w:rPr>
          <w:ins w:id="9417" w:author="Феданкова Любовь Анатольевна" w:date="2019-10-09T12:38:00Z"/>
        </w:rPr>
      </w:pPr>
      <w:ins w:id="9418" w:author="Феданкова Любовь Анатольевна" w:date="2019-10-09T12:38:00Z">
        <w:r>
          <w:t>Ручные операции на банке</w:t>
        </w:r>
      </w:ins>
    </w:p>
    <w:p w14:paraId="75A97B79" w14:textId="77777777" w:rsidR="00031B2C" w:rsidRDefault="00031B2C" w:rsidP="0042672C">
      <w:pPr>
        <w:pStyle w:val="14"/>
        <w:rPr>
          <w:ins w:id="9419" w:author="Феданкова Любовь Анатольевна" w:date="2019-10-09T12:38:00Z"/>
        </w:rPr>
      </w:pPr>
      <w:ins w:id="9420" w:author="Феданкова Любовь Анатольевна" w:date="2019-10-09T12:38:00Z">
        <w:r>
          <w:t>Ручные операции для данного типа документа не предусмотрены.</w:t>
        </w:r>
      </w:ins>
    </w:p>
    <w:p w14:paraId="01F2C639" w14:textId="77777777" w:rsidR="00031B2C" w:rsidRDefault="00031B2C" w:rsidP="001C5987">
      <w:pPr>
        <w:pStyle w:val="1"/>
        <w:rPr>
          <w:ins w:id="9421" w:author="Феданкова Любовь Анатольевна" w:date="2019-10-09T12:38:00Z"/>
        </w:rPr>
      </w:pPr>
      <w:ins w:id="9422" w:author="Феданкова Любовь Анатольевна" w:date="2019-10-09T12:38:00Z">
        <w:r w:rsidRPr="005410E0">
          <w:t xml:space="preserve">Описание реализации для канала ИКШ </w:t>
        </w:r>
      </w:ins>
    </w:p>
    <w:p w14:paraId="59AB3686" w14:textId="77777777" w:rsidR="00031B2C" w:rsidRDefault="00031B2C" w:rsidP="00031B2C">
      <w:pPr>
        <w:pStyle w:val="1"/>
        <w:rPr>
          <w:ins w:id="9423" w:author="Феданкова Любовь Анатольевна" w:date="2019-10-09T12:38:00Z"/>
        </w:rPr>
      </w:pPr>
      <w:ins w:id="9424" w:author="Феданкова Любовь Анатольевна" w:date="2019-10-09T12:38:00Z">
        <w:r>
          <w:t>В данном разделе приводятся интеграционные форматы по данному документу для канала ИКШ и описываются особенности интеграции.</w:t>
        </w:r>
      </w:ins>
    </w:p>
    <w:p w14:paraId="185786E7" w14:textId="77777777" w:rsidR="00031B2C" w:rsidRDefault="00031B2C" w:rsidP="00031B2C">
      <w:pPr>
        <w:pStyle w:val="1"/>
        <w:rPr>
          <w:ins w:id="9425" w:author="Феданкова Любовь Анатольевна" w:date="2019-10-09T12:38:00Z"/>
        </w:rPr>
      </w:pPr>
      <w:ins w:id="9426" w:author="Феданкова Любовь Анатольевна" w:date="2019-10-09T12:38:00Z">
        <w:r>
          <w:t xml:space="preserve">В рамках реализации 383-П необходимо также в реквизитах документов выписки передавать «Рез. поле» - по тем документам, где это поле предусмотренно: </w:t>
        </w:r>
      </w:ins>
    </w:p>
    <w:p w14:paraId="70DF1CB0" w14:textId="77777777" w:rsidR="00031B2C" w:rsidRDefault="00031B2C" w:rsidP="00031B2C">
      <w:pPr>
        <w:rPr>
          <w:ins w:id="9427" w:author="Феданкова Любовь Анатольевна" w:date="2019-10-09T12:38:00Z"/>
        </w:rPr>
      </w:pPr>
      <w:ins w:id="9428" w:author="Феданкова Любовь Анатольевна" w:date="2019-10-09T12:38:00Z">
        <w:r>
          <w:t xml:space="preserve">(01) </w:t>
        </w:r>
        <w:r w:rsidRPr="009F7625">
          <w:t>платёжное поручение</w:t>
        </w:r>
        <w:r>
          <w:t>;</w:t>
        </w:r>
      </w:ins>
    </w:p>
    <w:p w14:paraId="3A5C84CC" w14:textId="77777777" w:rsidR="00031B2C" w:rsidRPr="001721FA" w:rsidRDefault="00031B2C" w:rsidP="00031B2C">
      <w:pPr>
        <w:rPr>
          <w:ins w:id="9429" w:author="Феданкова Любовь Анатольевна" w:date="2019-10-09T12:38:00Z"/>
        </w:rPr>
      </w:pPr>
      <w:ins w:id="9430" w:author="Феданкова Любовь Анатольевна" w:date="2019-10-09T12:38:00Z">
        <w:r w:rsidRPr="00F314EE">
          <w:t>(02)</w:t>
        </w:r>
        <w:r w:rsidRPr="00031B2C">
          <w:t xml:space="preserve"> </w:t>
        </w:r>
        <w:r w:rsidRPr="00F314EE">
          <w:t>платёжное требование;</w:t>
        </w:r>
      </w:ins>
    </w:p>
    <w:p w14:paraId="0A5F5F81" w14:textId="77777777" w:rsidR="00031B2C" w:rsidRDefault="00031B2C" w:rsidP="00031B2C">
      <w:pPr>
        <w:rPr>
          <w:ins w:id="9431" w:author="Феданкова Любовь Анатольевна" w:date="2019-10-09T12:38:00Z"/>
        </w:rPr>
      </w:pPr>
      <w:ins w:id="9432" w:author="Феданкова Любовь Анатольевна" w:date="2019-10-09T12:38:00Z">
        <w:r>
          <w:t xml:space="preserve">(06) </w:t>
        </w:r>
        <w:r w:rsidRPr="00CA3BE9">
          <w:t>инкассовое поручение</w:t>
        </w:r>
        <w:r>
          <w:t>;</w:t>
        </w:r>
      </w:ins>
    </w:p>
    <w:p w14:paraId="07DF7FBB" w14:textId="77777777" w:rsidR="00031B2C" w:rsidRDefault="00031B2C" w:rsidP="00031B2C">
      <w:pPr>
        <w:rPr>
          <w:ins w:id="9433" w:author="Феданкова Любовь Анатольевна" w:date="2019-10-09T12:38:00Z"/>
        </w:rPr>
      </w:pPr>
      <w:ins w:id="9434" w:author="Феданкова Любовь Анатольевна" w:date="2019-10-09T12:38:00Z">
        <w:r>
          <w:t>(</w:t>
        </w:r>
        <w:r w:rsidRPr="004E47C7">
          <w:t xml:space="preserve">16) </w:t>
        </w:r>
        <w:r w:rsidRPr="009F7625">
          <w:t>платёжный орд</w:t>
        </w:r>
        <w:r>
          <w:t>е</w:t>
        </w:r>
        <w:r w:rsidRPr="009F7625">
          <w:t>р</w:t>
        </w:r>
        <w:r>
          <w:t>;</w:t>
        </w:r>
      </w:ins>
    </w:p>
    <w:p w14:paraId="2433CE53" w14:textId="77777777" w:rsidR="00031B2C" w:rsidRDefault="00031B2C" w:rsidP="00031B2C">
      <w:pPr>
        <w:rPr>
          <w:ins w:id="9435" w:author="Феданкова Любовь Анатольевна" w:date="2019-10-09T12:38:00Z"/>
        </w:rPr>
      </w:pPr>
      <w:ins w:id="9436" w:author="Феданкова Любовь Анатольевна" w:date="2019-10-09T12:38:00Z">
        <w:r>
          <w:t>.</w:t>
        </w:r>
      </w:ins>
    </w:p>
    <w:p w14:paraId="0C777DFB" w14:textId="357B6974" w:rsidR="00DB3D2B" w:rsidRPr="007D440E" w:rsidDel="00031B2C" w:rsidRDefault="00031B2C" w:rsidP="00031B2C">
      <w:pPr>
        <w:rPr>
          <w:ins w:id="9437" w:author="Воронов Алексей Алексеевич" w:date="2018-01-30T12:27:00Z"/>
          <w:del w:id="9438" w:author="Феданкова Любовь Анатольевна" w:date="2019-10-09T12:38:00Z"/>
          <w:rStyle w:val="a5"/>
        </w:rPr>
      </w:pPr>
      <w:ins w:id="9439" w:author="Феданкова Любовь Анатольевна" w:date="2019-10-09T12:38:00Z">
        <w:r>
          <w:t>Настройки конфигурации</w:t>
        </w:r>
      </w:ins>
      <w:ins w:id="9440" w:author="Воронов Алексей Алексеевич" w:date="2018-01-30T12:27:00Z">
        <w:del w:id="9441" w:author="Феданкова Любовь Анатольевна" w:date="2019-10-09T12:38:00Z">
          <w:r w:rsidR="00DB3D2B" w:rsidDel="00031B2C">
            <w:delText xml:space="preserve">Описание изменений в конфигурации системы прописано в строке № 3 (Таблица </w:delText>
          </w:r>
          <w:r w:rsidR="00DB3D2B" w:rsidDel="00031B2C">
            <w:rPr>
              <w:noProof/>
            </w:rPr>
            <w:delText>72</w:delText>
          </w:r>
          <w:r w:rsidR="00DB3D2B" w:rsidDel="00031B2C">
            <w:delText>) раздела Настройки конфигурации.</w:delText>
          </w:r>
          <w:r w:rsidR="00DB3D2B" w:rsidDel="00031B2C">
            <w:rPr>
              <w:rStyle w:val="a5"/>
              <w:b/>
              <w:bCs/>
            </w:rPr>
            <w:delText>Ошибка! Неверная ссылка закладки.</w:delText>
          </w:r>
        </w:del>
      </w:ins>
    </w:p>
    <w:p w14:paraId="5F28C45F" w14:textId="77777777" w:rsidR="00DB3D2B" w:rsidDel="00031B2C" w:rsidRDefault="00DB3D2B" w:rsidP="001C5987">
      <w:pPr>
        <w:pStyle w:val="1"/>
        <w:rPr>
          <w:ins w:id="9442" w:author="Воронов Алексей Алексеевич" w:date="2018-01-30T12:27:00Z"/>
          <w:del w:id="9443" w:author="Феданкова Любовь Анатольевна" w:date="2019-10-09T12:38:00Z"/>
        </w:rPr>
      </w:pPr>
      <w:bookmarkStart w:id="9444" w:name="_Toc21517746"/>
      <w:ins w:id="9445" w:author="Воронов Алексей Алексеевич" w:date="2018-01-30T12:27:00Z">
        <w:del w:id="9446" w:author="Феданкова Любовь Анатольевна" w:date="2019-10-09T12:38:00Z">
          <w:r w:rsidDel="00031B2C">
            <w:delText>Ручные операции на банке</w:delText>
          </w:r>
          <w:bookmarkEnd w:id="9444"/>
        </w:del>
      </w:ins>
    </w:p>
    <w:p w14:paraId="3A026793" w14:textId="77777777" w:rsidR="00DB3D2B" w:rsidDel="00031B2C" w:rsidRDefault="00DB3D2B" w:rsidP="0042672C">
      <w:pPr>
        <w:pStyle w:val="14"/>
        <w:rPr>
          <w:ins w:id="9447" w:author="Воронов Алексей Алексеевич" w:date="2018-01-30T12:27:00Z"/>
          <w:del w:id="9448" w:author="Феданкова Любовь Анатольевна" w:date="2019-10-09T12:38:00Z"/>
        </w:rPr>
      </w:pPr>
      <w:ins w:id="9449" w:author="Воронов Алексей Алексеевич" w:date="2018-01-30T12:27:00Z">
        <w:del w:id="9450" w:author="Феданкова Любовь Анатольевна" w:date="2019-10-09T12:38:00Z">
          <w:r w:rsidDel="00031B2C">
            <w:delText>Ручные операции для данного типа документа не предусмотрены.</w:delText>
          </w:r>
        </w:del>
      </w:ins>
    </w:p>
    <w:p w14:paraId="094C3DEF" w14:textId="1A61E494" w:rsidR="00DB3D2B" w:rsidDel="00031B2C" w:rsidRDefault="00DB3D2B" w:rsidP="001C5987">
      <w:pPr>
        <w:pStyle w:val="1"/>
        <w:rPr>
          <w:ins w:id="9451" w:author="Воронов Алексей Алексеевич" w:date="2018-01-30T12:27:00Z"/>
          <w:del w:id="9452" w:author="Феданкова Любовь Анатольевна" w:date="2019-10-09T12:38:00Z"/>
        </w:rPr>
      </w:pPr>
      <w:ins w:id="9453" w:author="Воронов Алексей Алексеевич" w:date="2018-01-30T12:27:00Z">
        <w:del w:id="9454" w:author="Феданкова Любовь Анатольевна" w:date="2019-10-09T12:38:00Z">
          <w:r w:rsidRPr="005410E0" w:rsidDel="00031B2C">
            <w:delText xml:space="preserve">Описание реализации для канала ИКШ </w:delText>
          </w:r>
          <w:bookmarkStart w:id="9455" w:name="_Toc1550727"/>
          <w:bookmarkStart w:id="9456" w:name="_Toc1551551"/>
          <w:bookmarkStart w:id="9457" w:name="_Toc6912322"/>
          <w:bookmarkStart w:id="9458" w:name="_Toc21517747"/>
          <w:bookmarkEnd w:id="9455"/>
          <w:bookmarkEnd w:id="9456"/>
          <w:bookmarkEnd w:id="9457"/>
          <w:bookmarkEnd w:id="9458"/>
        </w:del>
      </w:ins>
    </w:p>
    <w:p w14:paraId="4CF0B0E5" w14:textId="2B801E3E" w:rsidR="00DB3D2B" w:rsidDel="00031B2C" w:rsidRDefault="00DB3D2B" w:rsidP="00D737CC">
      <w:pPr>
        <w:pStyle w:val="14"/>
        <w:rPr>
          <w:ins w:id="9459" w:author="Воронов Алексей Алексеевич" w:date="2018-01-30T12:27:00Z"/>
          <w:del w:id="9460" w:author="Феданкова Любовь Анатольевна" w:date="2019-10-09T12:38:00Z"/>
        </w:rPr>
      </w:pPr>
      <w:ins w:id="9461" w:author="Воронов Алексей Алексеевич" w:date="2018-01-30T12:27:00Z">
        <w:del w:id="9462" w:author="Феданкова Любовь Анатольевна" w:date="2019-10-09T12:38:00Z">
          <w:r w:rsidDel="00031B2C">
            <w:delText>В данном разделе приводятся интеграционные форматы по данному документу для канала ИКШ и описываются особенности интеграции.</w:delText>
          </w:r>
          <w:bookmarkStart w:id="9463" w:name="_Toc1550728"/>
          <w:bookmarkStart w:id="9464" w:name="_Toc1551552"/>
          <w:bookmarkStart w:id="9465" w:name="_Toc6912323"/>
          <w:bookmarkStart w:id="9466" w:name="_Toc21517748"/>
          <w:bookmarkEnd w:id="9463"/>
          <w:bookmarkEnd w:id="9464"/>
          <w:bookmarkEnd w:id="9465"/>
          <w:bookmarkEnd w:id="9466"/>
        </w:del>
      </w:ins>
    </w:p>
    <w:p w14:paraId="48BF2E70" w14:textId="77777777" w:rsidR="00DB3D2B" w:rsidDel="00031B2C" w:rsidRDefault="00DB3D2B" w:rsidP="00A505B1">
      <w:pPr>
        <w:pStyle w:val="1"/>
        <w:rPr>
          <w:ins w:id="9467" w:author="Воронов Алексей Алексеевич" w:date="2018-01-30T12:27:00Z"/>
          <w:del w:id="9468" w:author="Феданкова Любовь Анатольевна" w:date="2019-10-09T12:38:00Z"/>
        </w:rPr>
      </w:pPr>
      <w:bookmarkStart w:id="9469" w:name="_Toc21517749"/>
      <w:ins w:id="9470" w:author="Воронов Алексей Алексеевич" w:date="2018-01-30T12:27:00Z">
        <w:del w:id="9471" w:author="Феданкова Любовь Анатольевна" w:date="2019-10-09T12:38:00Z">
          <w:r w:rsidDel="00031B2C">
            <w:delText>Интеграция с другими системами</w:delText>
          </w:r>
          <w:bookmarkEnd w:id="9469"/>
        </w:del>
      </w:ins>
    </w:p>
    <w:p w14:paraId="69655215" w14:textId="77777777" w:rsidR="00DB3D2B" w:rsidRPr="00A505B1" w:rsidDel="00031B2C" w:rsidRDefault="00DB3D2B" w:rsidP="00A505B1">
      <w:pPr>
        <w:rPr>
          <w:ins w:id="9472" w:author="Воронов Алексей Алексеевич" w:date="2018-01-30T12:27:00Z"/>
          <w:del w:id="9473" w:author="Феданкова Любовь Анатольевна" w:date="2019-10-09T12:38:00Z"/>
        </w:rPr>
      </w:pPr>
      <w:ins w:id="9474" w:author="Воронов Алексей Алексеевич" w:date="2018-01-30T12:27:00Z">
        <w:del w:id="9475" w:author="Феданкова Любовь Анатольевна" w:date="2019-10-09T12:38:00Z">
          <w:r w:rsidDel="00031B2C">
            <w:delText xml:space="preserve">В разделе описывается необходимость интеграции системы </w:delText>
          </w:r>
          <w:r w:rsidDel="00031B2C">
            <w:rPr>
              <w:lang w:val="en-US"/>
            </w:rPr>
            <w:delText>Correqts</w:delText>
          </w:r>
          <w:r w:rsidRPr="00A505B1" w:rsidDel="00031B2C">
            <w:delText xml:space="preserve"> </w:delText>
          </w:r>
          <w:r w:rsidDel="00031B2C">
            <w:delText xml:space="preserve">с другими системами в рамках данного ЭД. В разделе также указываются ссылки на документы, в рамках которых описана интеграция </w:delText>
          </w:r>
          <w:r w:rsidDel="00031B2C">
            <w:rPr>
              <w:lang w:val="en-US"/>
            </w:rPr>
            <w:delText>Correqts</w:delText>
          </w:r>
          <w:r w:rsidRPr="00A505B1" w:rsidDel="00031B2C">
            <w:delText xml:space="preserve"> </w:delText>
          </w:r>
          <w:r w:rsidDel="00031B2C">
            <w:delText>с каждой из указанных систем.</w:delText>
          </w:r>
        </w:del>
      </w:ins>
    </w:p>
    <w:p w14:paraId="6F0ACFD6" w14:textId="77777777" w:rsidR="00DB3D2B" w:rsidDel="00031B2C" w:rsidRDefault="00DB3D2B" w:rsidP="005410E0">
      <w:pPr>
        <w:rPr>
          <w:ins w:id="9476" w:author="Воронов Алексей Алексеевич" w:date="2018-01-30T12:27:00Z"/>
          <w:del w:id="9477" w:author="Феданкова Любовь Анатольевна" w:date="2019-10-09T12:38:00Z"/>
        </w:rPr>
      </w:pPr>
      <w:ins w:id="9478" w:author="Воронов Алексей Алексеевич" w:date="2018-01-30T12:27:00Z">
        <w:del w:id="9479" w:author="Феданкова Любовь Анатольевна" w:date="2019-10-09T12:38:00Z">
          <w:r w:rsidDel="00031B2C">
            <w:delText>В рамках данного ЭД осуществляется интеграция с несколькими системами:</w:delText>
          </w:r>
        </w:del>
      </w:ins>
    </w:p>
    <w:p w14:paraId="0CD42747" w14:textId="77777777" w:rsidR="00DB3D2B" w:rsidRPr="00BD4B4A" w:rsidDel="00031B2C" w:rsidRDefault="00DB3D2B" w:rsidP="00BD4B4A">
      <w:pPr>
        <w:pStyle w:val="a"/>
        <w:numPr>
          <w:ilvl w:val="0"/>
          <w:numId w:val="64"/>
        </w:numPr>
        <w:rPr>
          <w:ins w:id="9480" w:author="Воронов Алексей Алексеевич" w:date="2018-01-30T12:27:00Z"/>
          <w:del w:id="9481" w:author="Феданкова Любовь Анатольевна" w:date="2019-10-09T12:38:00Z"/>
        </w:rPr>
      </w:pPr>
      <w:ins w:id="9482" w:author="Воронов Алексей Алексеевич" w:date="2018-01-30T12:27:00Z">
        <w:del w:id="9483" w:author="Феданкова Любовь Анатольевна" w:date="2019-10-09T12:38:00Z">
          <w:r w:rsidRPr="00BD4B4A" w:rsidDel="00031B2C">
            <w:rPr>
              <w:b/>
              <w:i/>
            </w:rPr>
            <w:delText>Диасофт 6.8</w:delText>
          </w:r>
          <w:r w:rsidRPr="00BD4B4A" w:rsidDel="00031B2C">
            <w:delText xml:space="preserve"> (</w:delText>
          </w:r>
          <w:r w:rsidDel="00031B2C">
            <w:delText xml:space="preserve">ссылка на ТЗ - </w:delText>
          </w:r>
          <w:r w:rsidRPr="00BD4B4A" w:rsidDel="00031B2C">
            <w:delText>https://svn-doc.bss.lan/svn/SVN_DOCS/Проектная деятельность/Коробка/New/04 Интеграция/Связки с АБС/Связка с АБС Диасофт 6.8/Постановка на разработку механизма интеграции системы CORREQTS и Диасофт 6.8.docx)</w:delText>
          </w:r>
        </w:del>
      </w:ins>
    </w:p>
    <w:p w14:paraId="41F37CE0" w14:textId="77777777" w:rsidR="00DB3D2B" w:rsidDel="00031B2C" w:rsidRDefault="00DB3D2B" w:rsidP="00BD4B4A">
      <w:pPr>
        <w:pStyle w:val="a"/>
        <w:numPr>
          <w:ilvl w:val="0"/>
          <w:numId w:val="64"/>
        </w:numPr>
        <w:rPr>
          <w:ins w:id="9484" w:author="Воронов Алексей Алексеевич" w:date="2018-01-30T12:27:00Z"/>
          <w:del w:id="9485" w:author="Феданкова Любовь Анатольевна" w:date="2019-10-09T12:38:00Z"/>
        </w:rPr>
      </w:pPr>
      <w:ins w:id="9486" w:author="Воронов Алексей Алексеевич" w:date="2018-01-30T12:27:00Z">
        <w:del w:id="9487" w:author="Феданкова Любовь Анатольевна" w:date="2019-10-09T12:38:00Z">
          <w:r w:rsidRPr="00BD4B4A" w:rsidDel="00031B2C">
            <w:rPr>
              <w:b/>
              <w:i/>
            </w:rPr>
            <w:delText>Диасофт 7.2</w:delText>
          </w:r>
          <w:r w:rsidDel="00031B2C">
            <w:delText xml:space="preserve"> </w:delText>
          </w:r>
          <w:r w:rsidRPr="00BD4B4A" w:rsidDel="00031B2C">
            <w:delText>(</w:delText>
          </w:r>
          <w:r w:rsidDel="00031B2C">
            <w:delText xml:space="preserve">ссылка на ТЗ - </w:delText>
          </w:r>
          <w:r w:rsidRPr="00BD4B4A" w:rsidDel="00031B2C">
            <w:delText>https://svn-doc.bss.lan/svn/SVN_DOCS/Проектная деятельность/Коробка/New/04 Интеграция/Связки с АБС/Связка с АБС Диасофт 7.2/Постановка на разработку механизма интеграции системы CORREQTS с Диасофт 7.2.docx)</w:delText>
          </w:r>
        </w:del>
      </w:ins>
    </w:p>
    <w:p w14:paraId="350A6C0D" w14:textId="77777777" w:rsidR="00DB3D2B" w:rsidRPr="005410E0" w:rsidDel="00031B2C" w:rsidRDefault="00DB3D2B" w:rsidP="00F5396C">
      <w:pPr>
        <w:pStyle w:val="a"/>
        <w:numPr>
          <w:ilvl w:val="0"/>
          <w:numId w:val="64"/>
        </w:numPr>
        <w:rPr>
          <w:ins w:id="9488" w:author="Воронов Алексей Алексеевич" w:date="2018-01-30T12:27:00Z"/>
          <w:del w:id="9489" w:author="Феданкова Любовь Анатольевна" w:date="2019-10-09T12:38:00Z"/>
        </w:rPr>
      </w:pPr>
      <w:ins w:id="9490" w:author="Воронов Алексей Алексеевич" w:date="2018-01-30T12:27:00Z">
        <w:del w:id="9491" w:author="Феданкова Любовь Анатольевна" w:date="2019-10-09T12:38:00Z">
          <w:r w:rsidRPr="00BD4B4A" w:rsidDel="00031B2C">
            <w:rPr>
              <w:b/>
              <w:i/>
              <w:lang w:val="en-US"/>
            </w:rPr>
            <w:delText>IBSO</w:delText>
          </w:r>
          <w:r w:rsidRPr="00BD4B4A" w:rsidDel="00031B2C">
            <w:rPr>
              <w:b/>
            </w:rPr>
            <w:delText xml:space="preserve"> </w:delText>
          </w:r>
          <w:r w:rsidRPr="00BD4B4A" w:rsidDel="00031B2C">
            <w:delText>(</w:delText>
          </w:r>
          <w:r w:rsidDel="00031B2C">
            <w:delText xml:space="preserve">ссылка на ТЗ - </w:delText>
          </w:r>
          <w:r w:rsidRPr="00BD4B4A" w:rsidDel="00031B2C">
            <w:delText>https://svn-doc.bss.lan/svn/SVN_DOCS/Проектная деятельность/Коробка/New/04 Интеграция/Связки с АБС/Связка с АБС IBSO (41)/Постановка на разработку механизма интеграции системы CORREQTS в АБС IBSO.docx)</w:delText>
          </w:r>
        </w:del>
      </w:ins>
    </w:p>
    <w:p w14:paraId="613703FA" w14:textId="77777777" w:rsidR="007D440E" w:rsidRDefault="00DB3D2B" w:rsidP="00D61DBF">
      <w:pPr>
        <w:pStyle w:val="24"/>
        <w:rPr>
          <w:ins w:id="9492" w:author="Беликова Маргарита Николаевна" w:date="2018-09-13T13:17:00Z"/>
          <w:rStyle w:val="a5"/>
        </w:rPr>
      </w:pPr>
      <w:ins w:id="9493" w:author="Воронов Алексей Алексеевич" w:date="2018-01-30T12:27:00Z">
        <w:del w:id="9494" w:author="Феданкова Любовь Анатольевна" w:date="2019-10-09T12:38:00Z">
          <w:r w:rsidDel="00031B2C">
            <w:delText>Настройки конфигурации</w:delText>
          </w:r>
        </w:del>
      </w:ins>
      <w:r w:rsidR="00553ABC" w:rsidRPr="00C736DF">
        <w:rPr>
          <w:rStyle w:val="a5"/>
        </w:rPr>
        <w:fldChar w:fldCharType="end"/>
      </w:r>
    </w:p>
    <w:p w14:paraId="584E4CEF" w14:textId="1B0B38D5" w:rsidR="00367AE1" w:rsidRDefault="00367AE1" w:rsidP="00367AE1">
      <w:pPr>
        <w:pStyle w:val="1"/>
        <w:rPr>
          <w:ins w:id="9495" w:author="Беликова Маргарита Николаевна" w:date="2018-09-13T13:17:00Z"/>
        </w:rPr>
      </w:pPr>
      <w:bookmarkStart w:id="9496" w:name="_Toc21517750"/>
      <w:ins w:id="9497" w:author="Беликова Маргарита Николаевна" w:date="2018-09-13T13:17:00Z">
        <w:r w:rsidRPr="00367AE1">
          <w:t>Интеграция с Integtation Gate</w:t>
        </w:r>
        <w:bookmarkEnd w:id="9496"/>
      </w:ins>
    </w:p>
    <w:p w14:paraId="700705FB" w14:textId="02A4AB8F" w:rsidR="00367AE1" w:rsidRDefault="00367AE1" w:rsidP="00367AE1">
      <w:pPr>
        <w:rPr>
          <w:ins w:id="9498" w:author="Беликова Маргарита Николаевна" w:date="2018-09-13T13:19:00Z"/>
        </w:rPr>
      </w:pPr>
      <w:ins w:id="9499" w:author="Беликова Маргарита Николаевна" w:date="2018-09-13T13:17:00Z">
        <w:r>
          <w:t>Для взаимодействия через ТИР все</w:t>
        </w:r>
      </w:ins>
      <w:ins w:id="9500" w:author="Беликова Маргарита Николаевна" w:date="2018-09-13T13:19:00Z">
        <w:r>
          <w:t xml:space="preserve"> значимые</w:t>
        </w:r>
      </w:ins>
      <w:ins w:id="9501" w:author="Беликова Маргарита Николаевна" w:date="2018-09-13T13:17:00Z">
        <w:r>
          <w:t xml:space="preserve"> атрибуты сущностей должны прискутствовать в интеграционной модели</w:t>
        </w:r>
      </w:ins>
      <w:ins w:id="9502" w:author="Беликова Маргарита Николаевна" w:date="2018-09-13T13:18:00Z">
        <w:r>
          <w:t xml:space="preserve"> </w:t>
        </w:r>
        <w:r>
          <w:rPr>
            <w:lang w:val="en-US"/>
          </w:rPr>
          <w:t>Integration</w:t>
        </w:r>
        <w:r w:rsidRPr="00367AE1">
          <w:t xml:space="preserve"> </w:t>
        </w:r>
        <w:r>
          <w:rPr>
            <w:lang w:val="en-US"/>
          </w:rPr>
          <w:t>Gate</w:t>
        </w:r>
      </w:ins>
    </w:p>
    <w:p w14:paraId="141502C1" w14:textId="29EB0EDC" w:rsidR="00367AE1" w:rsidRPr="00367AE1" w:rsidRDefault="00367AE1" w:rsidP="00367AE1">
      <w:ins w:id="9503" w:author="Беликова Маргарита Николаевна" w:date="2018-09-13T13:19:00Z">
        <w:r>
          <w:t>В рамках дораб</w:t>
        </w:r>
      </w:ins>
      <w:ins w:id="9504" w:author="Беликова Маргарита Николаевна" w:date="2018-09-13T13:20:00Z">
        <w:r>
          <w:t xml:space="preserve">оток </w:t>
        </w:r>
      </w:ins>
      <w:ins w:id="9505" w:author="Беликова Маргарита Николаевна" w:date="2018-09-13T13:19:00Z">
        <w:r>
          <w:t>по 383-П</w:t>
        </w:r>
      </w:ins>
      <w:ins w:id="9506" w:author="Беликова Маргарита Николаевна" w:date="2018-09-13T13:20:00Z">
        <w:r>
          <w:t xml:space="preserve"> (2018г) добавляется вывод на ЭФ и ПФ поля 23 -</w:t>
        </w:r>
      </w:ins>
      <w:ins w:id="9507" w:author="Беликова Маргарита Николаевна" w:date="2018-09-13T13:19:00Z">
        <w:r>
          <w:t xml:space="preserve"> «Рез поле» - </w:t>
        </w:r>
        <w:r>
          <w:rPr>
            <w:lang w:val="en-US"/>
          </w:rPr>
          <w:t>RESERV</w:t>
        </w:r>
        <w:r w:rsidRPr="00367AE1">
          <w:t>23</w:t>
        </w:r>
      </w:ins>
      <w:ins w:id="9508" w:author="Беликова Маргарита Николаевна" w:date="2018-09-13T13:18:00Z">
        <w:r w:rsidRPr="00367AE1">
          <w:t>)</w:t>
        </w:r>
      </w:ins>
      <w:ins w:id="9509" w:author="Беликова Маргарита Николаевна" w:date="2018-09-13T13:17:00Z">
        <w:r>
          <w:t xml:space="preserve">. </w:t>
        </w:r>
      </w:ins>
      <w:ins w:id="9510" w:author="Беликова Маргарита Николаевна" w:date="2018-09-13T13:20:00Z">
        <w:r>
          <w:t>Передача поля актуальная для документов выписки с видами операций: 01, 02, 06, 16</w:t>
        </w:r>
      </w:ins>
      <w:ins w:id="9511" w:author="Беликова Маргарита Николаевна" w:date="2018-09-13T13:21:00Z">
        <w:r w:rsidR="00831D8A">
          <w:t xml:space="preserve"> – для этих документов в интеграционной модели должен присутствовать необязательный элемент </w:t>
        </w:r>
        <w:r w:rsidR="00831D8A">
          <w:rPr>
            <w:lang w:val="en-US"/>
          </w:rPr>
          <w:t>RESERV</w:t>
        </w:r>
        <w:r w:rsidR="00831D8A" w:rsidRPr="00367AE1">
          <w:t>23</w:t>
        </w:r>
      </w:ins>
      <w:ins w:id="9512" w:author="Беликова Маргарита Николаевна" w:date="2018-09-13T13:20:00Z">
        <w:r>
          <w:t>.</w:t>
        </w:r>
      </w:ins>
    </w:p>
    <w:p w14:paraId="16A07094" w14:textId="77777777" w:rsidR="007D440E" w:rsidRDefault="007D440E" w:rsidP="00367AE1">
      <w:pPr>
        <w:pStyle w:val="1"/>
      </w:pPr>
      <w:bookmarkStart w:id="9513" w:name="_Toc21517751"/>
      <w:r>
        <w:t xml:space="preserve">Шаблон </w:t>
      </w:r>
      <w:r w:rsidRPr="00367AE1">
        <w:t xml:space="preserve">e-mail </w:t>
      </w:r>
      <w:r>
        <w:t>оповещений</w:t>
      </w:r>
      <w:bookmarkEnd w:id="9513"/>
    </w:p>
    <w:p w14:paraId="240BA0AE" w14:textId="77777777" w:rsidR="007D440E" w:rsidRDefault="007D440E" w:rsidP="007D440E">
      <w:pPr>
        <w:pStyle w:val="24"/>
      </w:pPr>
      <w:r>
        <w:t xml:space="preserve">В данном разделе описываются требования к </w:t>
      </w:r>
      <w:r>
        <w:rPr>
          <w:lang w:val="en-US"/>
        </w:rPr>
        <w:t>e</w:t>
      </w:r>
      <w:r w:rsidRPr="007D440E">
        <w:t>-</w:t>
      </w:r>
      <w:r>
        <w:rPr>
          <w:lang w:val="en-US"/>
        </w:rPr>
        <w:t>mail</w:t>
      </w:r>
      <w:r w:rsidRPr="007D440E">
        <w:t xml:space="preserve"> </w:t>
      </w:r>
      <w:r>
        <w:t>оповещениям</w:t>
      </w:r>
      <w:r w:rsidR="00EA39E9">
        <w:t>.</w:t>
      </w:r>
    </w:p>
    <w:p w14:paraId="6D1FEE8D" w14:textId="77777777" w:rsidR="00EA39E9" w:rsidRDefault="00EA39E9" w:rsidP="00EA39E9">
      <w:pPr>
        <w:spacing w:before="60" w:after="60"/>
        <w:ind w:firstLine="357"/>
      </w:pPr>
      <w:r>
        <w:t>Необходимо реализовать шаблон EMAIL для отправки пользователю e-mail с информацией о готовности выписки за день:</w:t>
      </w:r>
    </w:p>
    <w:p w14:paraId="7D0F9207" w14:textId="77777777" w:rsidR="00D106D9" w:rsidRDefault="00D106D9" w:rsidP="00650D72">
      <w:pPr>
        <w:pStyle w:val="a"/>
        <w:numPr>
          <w:ilvl w:val="0"/>
          <w:numId w:val="14"/>
        </w:numPr>
      </w:pPr>
      <w:r>
        <w:t>Адресатом является Клиент, по счету которого была сформирована выписка.</w:t>
      </w:r>
    </w:p>
    <w:p w14:paraId="59620BA8" w14:textId="77777777" w:rsidR="007D440E" w:rsidRDefault="007D440E" w:rsidP="00650D72">
      <w:pPr>
        <w:pStyle w:val="a"/>
        <w:numPr>
          <w:ilvl w:val="0"/>
          <w:numId w:val="14"/>
        </w:numPr>
      </w:pPr>
      <w:r>
        <w:t>Тема оповещения</w:t>
      </w:r>
      <w:r w:rsidR="00D106D9">
        <w:t>: «</w:t>
      </w:r>
      <w:r w:rsidR="00D106D9" w:rsidRPr="003E33D5">
        <w:t>Ваша выписка</w:t>
      </w:r>
      <w:r w:rsidR="00D106D9">
        <w:t xml:space="preserve"> готова».</w:t>
      </w:r>
    </w:p>
    <w:p w14:paraId="21660247" w14:textId="77777777" w:rsidR="007D440E" w:rsidRDefault="007D440E" w:rsidP="00650D72">
      <w:pPr>
        <w:pStyle w:val="a"/>
        <w:numPr>
          <w:ilvl w:val="0"/>
          <w:numId w:val="14"/>
        </w:numPr>
      </w:pPr>
      <w:r>
        <w:t>Шаблон оповещения с правилами заполнения полей</w:t>
      </w:r>
      <w:r w:rsidR="00EA39E9">
        <w:t>:</w:t>
      </w:r>
    </w:p>
    <w:p w14:paraId="617213E4" w14:textId="77777777" w:rsidR="00EA39E9" w:rsidRDefault="00EA39E9" w:rsidP="00EA39E9">
      <w:pPr>
        <w:pStyle w:val="a"/>
        <w:numPr>
          <w:ilvl w:val="0"/>
          <w:numId w:val="0"/>
        </w:numPr>
        <w:ind w:left="1769"/>
      </w:pPr>
      <w:r>
        <w:t xml:space="preserve">Значение по умолчанию: </w:t>
      </w:r>
    </w:p>
    <w:p w14:paraId="7071F136" w14:textId="77777777" w:rsidR="00EA39E9" w:rsidRDefault="00EA39E9" w:rsidP="00EA39E9">
      <w:pPr>
        <w:pStyle w:val="a"/>
        <w:numPr>
          <w:ilvl w:val="0"/>
          <w:numId w:val="0"/>
        </w:numPr>
        <w:ind w:left="1769"/>
      </w:pPr>
      <w:r w:rsidRPr="003E33D5">
        <w:t>Здравствуйте! Ваша выписка по счету ${entity.account} за ${entity.docDate} готова. Входящий остаток: ${entity.inboundBalance}, исходящий остаток: ${entity.outboundBalance}, итого оборотов по дебету: ${entity.debetReturn},  итого оборотов по кредиту:  ${entity.creditReturn}</w:t>
      </w:r>
    </w:p>
    <w:p w14:paraId="5E3F8739" w14:textId="77777777" w:rsidR="00EA39E9" w:rsidRDefault="00EA39E9" w:rsidP="00EA39E9">
      <w:pPr>
        <w:pStyle w:val="a"/>
        <w:numPr>
          <w:ilvl w:val="0"/>
          <w:numId w:val="0"/>
        </w:numPr>
        <w:ind w:left="1769"/>
      </w:pPr>
      <w:r>
        <w:t>Параметры, передаваемые в сообщение:</w:t>
      </w:r>
    </w:p>
    <w:p w14:paraId="4633710B" w14:textId="77777777" w:rsidR="00EA39E9" w:rsidRDefault="00EA39E9" w:rsidP="00EA39E9">
      <w:pPr>
        <w:pStyle w:val="a"/>
        <w:numPr>
          <w:ilvl w:val="1"/>
          <w:numId w:val="14"/>
        </w:numPr>
      </w:pPr>
      <w:r w:rsidRPr="00FE3720">
        <w:t xml:space="preserve">entity.account – </w:t>
      </w:r>
      <w:r>
        <w:t>номер счета, по которому предоставляется выписка</w:t>
      </w:r>
    </w:p>
    <w:p w14:paraId="3E849CF2" w14:textId="77777777" w:rsidR="00EA39E9" w:rsidRDefault="00EA39E9" w:rsidP="00EA39E9">
      <w:pPr>
        <w:pStyle w:val="a"/>
        <w:numPr>
          <w:ilvl w:val="1"/>
          <w:numId w:val="14"/>
        </w:numPr>
      </w:pPr>
      <w:r w:rsidRPr="00FE3720">
        <w:t xml:space="preserve">entity.docDate – </w:t>
      </w:r>
      <w:r>
        <w:t>дата предоставления выписки</w:t>
      </w:r>
    </w:p>
    <w:p w14:paraId="0085C39D" w14:textId="77777777" w:rsidR="00EA39E9" w:rsidRDefault="00EA39E9" w:rsidP="00EA39E9">
      <w:pPr>
        <w:pStyle w:val="a"/>
        <w:numPr>
          <w:ilvl w:val="1"/>
          <w:numId w:val="14"/>
        </w:numPr>
      </w:pPr>
      <w:r w:rsidRPr="00FE3720">
        <w:t>entity.inboundBalance</w:t>
      </w:r>
      <w:r>
        <w:t xml:space="preserve"> – сумма входящего остатка</w:t>
      </w:r>
    </w:p>
    <w:p w14:paraId="26AE0D64" w14:textId="77777777" w:rsidR="00EA39E9" w:rsidRDefault="00EA39E9" w:rsidP="00EA39E9">
      <w:pPr>
        <w:pStyle w:val="a"/>
        <w:numPr>
          <w:ilvl w:val="1"/>
          <w:numId w:val="14"/>
        </w:numPr>
      </w:pPr>
      <w:r w:rsidRPr="00FE3720">
        <w:t>entity.outboundBalance</w:t>
      </w:r>
      <w:r>
        <w:t xml:space="preserve"> – сумма исходящего остатка</w:t>
      </w:r>
    </w:p>
    <w:p w14:paraId="7E44875F" w14:textId="77777777" w:rsidR="00EA39E9" w:rsidRDefault="00EA39E9" w:rsidP="00EA39E9">
      <w:pPr>
        <w:pStyle w:val="a"/>
        <w:numPr>
          <w:ilvl w:val="1"/>
          <w:numId w:val="14"/>
        </w:numPr>
      </w:pPr>
      <w:r w:rsidRPr="00FE3720">
        <w:t>entity.debetReturn</w:t>
      </w:r>
      <w:r>
        <w:t xml:space="preserve"> – сумма оборота по дебету</w:t>
      </w:r>
    </w:p>
    <w:p w14:paraId="260A4F3F" w14:textId="77777777" w:rsidR="00EA39E9" w:rsidRDefault="00EA39E9" w:rsidP="00EA39E9">
      <w:pPr>
        <w:pStyle w:val="a"/>
        <w:numPr>
          <w:ilvl w:val="1"/>
          <w:numId w:val="14"/>
        </w:numPr>
      </w:pPr>
      <w:r w:rsidRPr="00FE3720">
        <w:t>entity.debetReturn</w:t>
      </w:r>
      <w:r>
        <w:t xml:space="preserve"> – сумма оборота по кредиту</w:t>
      </w:r>
    </w:p>
    <w:p w14:paraId="748EEC31" w14:textId="77777777" w:rsidR="00EA39E9" w:rsidRDefault="00EA39E9" w:rsidP="00EA39E9">
      <w:pPr>
        <w:pStyle w:val="a"/>
        <w:numPr>
          <w:ilvl w:val="0"/>
          <w:numId w:val="0"/>
        </w:numPr>
        <w:ind w:left="1769"/>
      </w:pPr>
      <w:r>
        <w:t xml:space="preserve">Пример сообщения: </w:t>
      </w:r>
      <w:r w:rsidRPr="003E33D5">
        <w:t xml:space="preserve">Здравствуйте! Ваша выписка по счету 30208810100000000002 за </w:t>
      </w:r>
      <w:r>
        <w:t>31.07.2014</w:t>
      </w:r>
      <w:r w:rsidRPr="003E33D5">
        <w:t xml:space="preserve"> готова. Входящий остаток: </w:t>
      </w:r>
      <w:r>
        <w:t>1000</w:t>
      </w:r>
      <w:r w:rsidRPr="003E33D5">
        <w:t xml:space="preserve">, исходящий остаток: </w:t>
      </w:r>
      <w:r>
        <w:t>1000</w:t>
      </w:r>
      <w:r w:rsidRPr="003E33D5">
        <w:t xml:space="preserve">, итого оборотов по дебету: </w:t>
      </w:r>
      <w:r>
        <w:t>0</w:t>
      </w:r>
      <w:r w:rsidRPr="003E33D5">
        <w:t xml:space="preserve">,  итого оборотов по кредиту:  </w:t>
      </w:r>
      <w:r>
        <w:t>0</w:t>
      </w:r>
    </w:p>
    <w:p w14:paraId="2A07F882" w14:textId="024921D1" w:rsidR="00EA39E9" w:rsidRPr="007D440E" w:rsidRDefault="00EA39E9" w:rsidP="00EA39E9">
      <w:pPr>
        <w:pStyle w:val="24"/>
        <w:rPr>
          <w:rStyle w:val="a5"/>
        </w:rPr>
      </w:pPr>
      <w:bookmarkStart w:id="9514" w:name="_Toc389061503"/>
      <w:bookmarkStart w:id="9515" w:name="_Toc389061505"/>
      <w:bookmarkStart w:id="9516" w:name="_Toc420435073"/>
      <w:bookmarkStart w:id="9517" w:name="_Toc420435572"/>
      <w:bookmarkStart w:id="9518" w:name="_Toc420947027"/>
      <w:bookmarkStart w:id="9519" w:name="_Ref421295217"/>
      <w:bookmarkStart w:id="9520" w:name="_Ref421295296"/>
      <w:bookmarkStart w:id="9521" w:name="_Ref421295305"/>
      <w:bookmarkStart w:id="9522" w:name="_Toc420435081"/>
      <w:bookmarkStart w:id="9523" w:name="_Toc420435580"/>
      <w:bookmarkStart w:id="9524" w:name="_Toc420947035"/>
      <w:r>
        <w:t>Описание изменений в конфигурации системы прописано в строке № 3 (</w:t>
      </w:r>
      <w:r>
        <w:fldChar w:fldCharType="begin"/>
      </w:r>
      <w:r>
        <w:instrText xml:space="preserve"> REF _Ref450646641 \h </w:instrText>
      </w:r>
      <w:r>
        <w:fldChar w:fldCharType="separate"/>
      </w:r>
      <w:ins w:id="9525" w:author="Феданкова Любовь Анатольевна" w:date="2019-10-09T12:38:00Z">
        <w:r w:rsidR="00031B2C">
          <w:t xml:space="preserve">Таблица </w:t>
        </w:r>
        <w:r w:rsidR="00031B2C">
          <w:rPr>
            <w:noProof/>
          </w:rPr>
          <w:t>75</w:t>
        </w:r>
      </w:ins>
      <w:ins w:id="9526" w:author="Воронов Алексей Алексеевич" w:date="2018-01-30T12:27:00Z">
        <w:del w:id="9527" w:author="Феданкова Любовь Анатольевна" w:date="2019-10-09T12:38:00Z">
          <w:r w:rsidR="00DB3D2B" w:rsidDel="00031B2C">
            <w:delText xml:space="preserve">Таблица </w:delText>
          </w:r>
          <w:r w:rsidR="00DB3D2B" w:rsidDel="00031B2C">
            <w:rPr>
              <w:noProof/>
            </w:rPr>
            <w:delText>72</w:delText>
          </w:r>
        </w:del>
      </w:ins>
      <w:del w:id="9528" w:author="Феданкова Любовь Анатольевна" w:date="2019-10-09T12:38:00Z">
        <w:r w:rsidDel="00031B2C">
          <w:delText xml:space="preserve">Таблица </w:delText>
        </w:r>
        <w:r w:rsidDel="00031B2C">
          <w:rPr>
            <w:noProof/>
          </w:rPr>
          <w:delText>35</w:delText>
        </w:r>
      </w:del>
      <w:r>
        <w:fldChar w:fldCharType="end"/>
      </w:r>
      <w:r>
        <w:t xml:space="preserve">) раздела </w:t>
      </w:r>
      <w:r>
        <w:fldChar w:fldCharType="begin"/>
      </w:r>
      <w:r>
        <w:instrText xml:space="preserve"> REF _Ref427779985 \h </w:instrText>
      </w:r>
      <w:r>
        <w:fldChar w:fldCharType="separate"/>
      </w:r>
      <w:r w:rsidR="00031B2C">
        <w:t>Настройки конфигурации</w:t>
      </w:r>
      <w:r>
        <w:fldChar w:fldCharType="end"/>
      </w:r>
      <w:r w:rsidR="006664C2">
        <w:t>. (</w:t>
      </w:r>
      <w:r w:rsidR="006664C2">
        <w:fldChar w:fldCharType="begin"/>
      </w:r>
      <w:r w:rsidR="006664C2">
        <w:instrText xml:space="preserve"> REF _Ref3556710 \h </w:instrText>
      </w:r>
      <w:r w:rsidR="006664C2">
        <w:fldChar w:fldCharType="separate"/>
      </w:r>
      <w:ins w:id="9529" w:author="Феданкова Любовь Анатольевна" w:date="2019-10-09T12:38:00Z">
        <w:r w:rsidR="00031B2C">
          <w:t xml:space="preserve">Таблица </w:t>
        </w:r>
        <w:r w:rsidR="00031B2C">
          <w:rPr>
            <w:noProof/>
          </w:rPr>
          <w:t>75</w:t>
        </w:r>
        <w:r w:rsidR="00031B2C">
          <w:t>. Создание новых настроек конфигурации системы</w:t>
        </w:r>
      </w:ins>
      <w:del w:id="9530" w:author="Феданкова Любовь Анатольевна" w:date="2019-10-09T12:38:00Z">
        <w:r w:rsidR="006664C2" w:rsidDel="00031B2C">
          <w:delText xml:space="preserve">Таблица </w:delText>
        </w:r>
      </w:del>
      <w:ins w:id="9531" w:author="Воронов Алексей Алексеевич" w:date="2018-01-30T12:27:00Z">
        <w:del w:id="9532" w:author="Феданкова Любовь Анатольевна" w:date="2019-10-09T12:38:00Z">
          <w:r w:rsidR="006664C2" w:rsidDel="00031B2C">
            <w:rPr>
              <w:noProof/>
            </w:rPr>
            <w:delText>72</w:delText>
          </w:r>
        </w:del>
      </w:ins>
      <w:del w:id="9533" w:author="Феданкова Любовь Анатольевна" w:date="2019-10-09T12:38:00Z">
        <w:r w:rsidR="006664C2" w:rsidDel="00031B2C">
          <w:delText>. Создание новых настроек конфигурации системы</w:delText>
        </w:r>
      </w:del>
      <w:r w:rsidR="006664C2">
        <w:fldChar w:fldCharType="end"/>
      </w:r>
      <w:r w:rsidR="006664C2">
        <w:t>)</w:t>
      </w:r>
      <w:r w:rsidR="006664C2" w:rsidRPr="007D440E">
        <w:rPr>
          <w:rStyle w:val="a5"/>
        </w:rPr>
        <w:t xml:space="preserve"> </w:t>
      </w:r>
    </w:p>
    <w:p w14:paraId="0ED54B80" w14:textId="77777777" w:rsidR="005B2192" w:rsidRDefault="005B2192" w:rsidP="001C5987">
      <w:pPr>
        <w:pStyle w:val="1"/>
      </w:pPr>
      <w:bookmarkStart w:id="9534" w:name="_Toc21517752"/>
      <w:r>
        <w:t>Ручные операции на банке</w:t>
      </w:r>
      <w:bookmarkEnd w:id="9534"/>
    </w:p>
    <w:p w14:paraId="27BE30CA" w14:textId="77777777" w:rsidR="0042672C" w:rsidRDefault="0042672C" w:rsidP="0042672C">
      <w:pPr>
        <w:pStyle w:val="14"/>
      </w:pPr>
      <w:r>
        <w:t>Ручные операции для данного типа документа не предусмотрены.</w:t>
      </w:r>
    </w:p>
    <w:p w14:paraId="46626D34" w14:textId="77777777" w:rsidR="005410E0" w:rsidRDefault="005410E0" w:rsidP="001C5987">
      <w:pPr>
        <w:pStyle w:val="1"/>
      </w:pPr>
      <w:bookmarkStart w:id="9535" w:name="_Toc21517753"/>
      <w:r w:rsidRPr="005410E0">
        <w:t>Описание реализации для канала ИКШ</w:t>
      </w:r>
      <w:bookmarkEnd w:id="9514"/>
      <w:bookmarkEnd w:id="9535"/>
      <w:r w:rsidRPr="005410E0">
        <w:t xml:space="preserve"> </w:t>
      </w:r>
    </w:p>
    <w:p w14:paraId="49044A18" w14:textId="77777777" w:rsidR="005410E0" w:rsidRDefault="00D737CC" w:rsidP="00D737CC">
      <w:pPr>
        <w:pStyle w:val="14"/>
        <w:rPr>
          <w:ins w:id="9536" w:author="Беликова Маргарита Николаевна" w:date="2018-10-05T11:40:00Z"/>
        </w:rPr>
      </w:pPr>
      <w:r>
        <w:t>В данном разделе приводятся интеграционные форматы по данному документу для канала ИКШ и описываются особенности интеграции.</w:t>
      </w:r>
    </w:p>
    <w:p w14:paraId="56927920" w14:textId="66A013BE" w:rsidR="007F76B7" w:rsidRDefault="007F76B7" w:rsidP="00C56811">
      <w:pPr>
        <w:pStyle w:val="a"/>
        <w:numPr>
          <w:ilvl w:val="0"/>
          <w:numId w:val="0"/>
        </w:numPr>
        <w:spacing w:after="120" w:line="240" w:lineRule="auto"/>
        <w:contextualSpacing/>
        <w:rPr>
          <w:ins w:id="9537" w:author="Беликова Маргарита Николаевна" w:date="2018-10-05T11:43:00Z"/>
        </w:rPr>
      </w:pPr>
      <w:commentRangeStart w:id="9538"/>
      <w:ins w:id="9539" w:author="Беликова Маргарита Николаевна" w:date="2018-10-05T11:40:00Z">
        <w:r>
          <w:t xml:space="preserve">В рамках реализации 383-П </w:t>
        </w:r>
      </w:ins>
      <w:ins w:id="9540" w:author="Беликова Маргарита Николаевна" w:date="2018-10-05T11:41:00Z">
        <w:r>
          <w:t>необходимо также в реквизитах документов выписки передавать «Рез. поле» - по тем документам, где это поле предусмотренно</w:t>
        </w:r>
      </w:ins>
      <w:ins w:id="9541" w:author="Беликова Маргарита Николаевна" w:date="2018-10-05T11:43:00Z">
        <w:r>
          <w:t xml:space="preserve">: </w:t>
        </w:r>
        <w:commentRangeEnd w:id="9538"/>
        <w:r w:rsidR="00C56811">
          <w:rPr>
            <w:rStyle w:val="aff0"/>
            <w:rFonts w:ascii="Calibri" w:eastAsia="Times New Roman" w:hAnsi="Calibri"/>
          </w:rPr>
          <w:commentReference w:id="9538"/>
        </w:r>
      </w:ins>
    </w:p>
    <w:p w14:paraId="4C3DB058" w14:textId="77777777" w:rsidR="007F76B7" w:rsidRDefault="007F76B7" w:rsidP="007F76B7">
      <w:pPr>
        <w:pStyle w:val="a"/>
        <w:numPr>
          <w:ilvl w:val="0"/>
          <w:numId w:val="75"/>
        </w:numPr>
        <w:spacing w:after="120" w:line="240" w:lineRule="auto"/>
        <w:ind w:left="567"/>
        <w:contextualSpacing/>
        <w:rPr>
          <w:ins w:id="9542" w:author="Беликова Маргарита Николаевна" w:date="2018-10-05T11:43:00Z"/>
        </w:rPr>
      </w:pPr>
      <w:ins w:id="9543" w:author="Беликова Маргарита Николаевна" w:date="2018-10-05T11:43:00Z">
        <w:r>
          <w:t xml:space="preserve">(01) </w:t>
        </w:r>
        <w:r w:rsidRPr="009F7625">
          <w:t>платёжное поручение</w:t>
        </w:r>
        <w:r>
          <w:t>;</w:t>
        </w:r>
      </w:ins>
    </w:p>
    <w:p w14:paraId="75A2F323" w14:textId="77777777" w:rsidR="007F76B7" w:rsidRPr="001721FA" w:rsidRDefault="007F76B7" w:rsidP="007F76B7">
      <w:pPr>
        <w:pStyle w:val="a"/>
        <w:numPr>
          <w:ilvl w:val="0"/>
          <w:numId w:val="75"/>
        </w:numPr>
        <w:spacing w:after="120" w:line="240" w:lineRule="auto"/>
        <w:ind w:left="567"/>
        <w:contextualSpacing/>
        <w:rPr>
          <w:ins w:id="9544" w:author="Беликова Маргарита Николаевна" w:date="2018-10-05T11:43:00Z"/>
        </w:rPr>
      </w:pPr>
      <w:ins w:id="9545" w:author="Беликова Маргарита Николаевна" w:date="2018-10-05T11:43:00Z">
        <w:r w:rsidRPr="00F314EE">
          <w:t>(02) платёжное требование;</w:t>
        </w:r>
      </w:ins>
    </w:p>
    <w:p w14:paraId="07567763" w14:textId="77777777" w:rsidR="007F76B7" w:rsidRDefault="007F76B7" w:rsidP="007F76B7">
      <w:pPr>
        <w:pStyle w:val="a"/>
        <w:numPr>
          <w:ilvl w:val="0"/>
          <w:numId w:val="75"/>
        </w:numPr>
        <w:spacing w:after="120" w:line="240" w:lineRule="auto"/>
        <w:ind w:left="567"/>
        <w:contextualSpacing/>
        <w:rPr>
          <w:ins w:id="9546" w:author="Беликова Маргарита Николаевна" w:date="2018-10-05T11:43:00Z"/>
        </w:rPr>
      </w:pPr>
      <w:ins w:id="9547" w:author="Беликова Маргарита Николаевна" w:date="2018-10-05T11:43:00Z">
        <w:r>
          <w:t xml:space="preserve">(06) </w:t>
        </w:r>
        <w:r w:rsidRPr="00CA3BE9">
          <w:t>инкассовое поручение</w:t>
        </w:r>
        <w:r>
          <w:t>;</w:t>
        </w:r>
      </w:ins>
    </w:p>
    <w:p w14:paraId="1B2EB336" w14:textId="77777777" w:rsidR="007F76B7" w:rsidRDefault="007F76B7" w:rsidP="007F76B7">
      <w:pPr>
        <w:pStyle w:val="a"/>
        <w:numPr>
          <w:ilvl w:val="0"/>
          <w:numId w:val="75"/>
        </w:numPr>
        <w:spacing w:after="120" w:line="240" w:lineRule="auto"/>
        <w:ind w:left="567"/>
        <w:contextualSpacing/>
        <w:rPr>
          <w:ins w:id="9548" w:author="Беликова Маргарита Николаевна" w:date="2018-10-05T11:43:00Z"/>
        </w:rPr>
      </w:pPr>
      <w:ins w:id="9549" w:author="Беликова Маргарита Николаевна" w:date="2018-10-05T11:43:00Z">
        <w:r>
          <w:t>(</w:t>
        </w:r>
        <w:r w:rsidRPr="004E47C7">
          <w:t xml:space="preserve">16) </w:t>
        </w:r>
        <w:r w:rsidRPr="009F7625">
          <w:t>платёжный орд</w:t>
        </w:r>
        <w:r>
          <w:t>е</w:t>
        </w:r>
        <w:r w:rsidRPr="009F7625">
          <w:t>р</w:t>
        </w:r>
        <w:r>
          <w:t>;</w:t>
        </w:r>
      </w:ins>
    </w:p>
    <w:p w14:paraId="3C026B17" w14:textId="6D14EB44" w:rsidR="007F76B7" w:rsidRDefault="007F76B7" w:rsidP="00D737CC">
      <w:pPr>
        <w:pStyle w:val="14"/>
      </w:pPr>
      <w:ins w:id="9550" w:author="Беликова Маргарита Николаевна" w:date="2018-10-05T11:41:00Z">
        <w:r>
          <w:t>.</w:t>
        </w:r>
      </w:ins>
    </w:p>
    <w:p w14:paraId="449B4B44" w14:textId="1BB97EC9" w:rsidR="00A505B1" w:rsidDel="00367AE1" w:rsidRDefault="00A505B1" w:rsidP="00A505B1">
      <w:pPr>
        <w:pStyle w:val="1"/>
        <w:rPr>
          <w:del w:id="9551" w:author="Беликова Маргарита Николаевна" w:date="2018-09-13T13:14:00Z"/>
        </w:rPr>
      </w:pPr>
      <w:del w:id="9552" w:author="Беликова Маргарита Николаевна" w:date="2018-09-13T13:14:00Z">
        <w:r w:rsidDel="00367AE1">
          <w:delText>Интеграция с другими системами</w:delText>
        </w:r>
        <w:bookmarkStart w:id="9553" w:name="_Toc1550734"/>
        <w:bookmarkStart w:id="9554" w:name="_Toc1551558"/>
        <w:bookmarkStart w:id="9555" w:name="_Toc6912329"/>
        <w:bookmarkStart w:id="9556" w:name="_Toc21517754"/>
        <w:bookmarkEnd w:id="9553"/>
        <w:bookmarkEnd w:id="9554"/>
        <w:bookmarkEnd w:id="9555"/>
        <w:bookmarkEnd w:id="9556"/>
      </w:del>
    </w:p>
    <w:p w14:paraId="14A353A9" w14:textId="513AA224" w:rsidR="00A505B1" w:rsidRPr="00A505B1" w:rsidDel="00367AE1" w:rsidRDefault="00A505B1" w:rsidP="00A505B1">
      <w:pPr>
        <w:rPr>
          <w:del w:id="9557" w:author="Беликова Маргарита Николаевна" w:date="2018-09-13T13:14:00Z"/>
        </w:rPr>
      </w:pPr>
      <w:commentRangeStart w:id="9558"/>
      <w:del w:id="9559" w:author="Беликова Маргарита Николаевна" w:date="2018-09-13T13:14:00Z">
        <w:r w:rsidDel="00367AE1">
          <w:delText xml:space="preserve">В разделе описывается необходимость интеграции системы </w:delText>
        </w:r>
        <w:r w:rsidDel="00367AE1">
          <w:rPr>
            <w:lang w:val="en-US"/>
          </w:rPr>
          <w:delText>Correqts</w:delText>
        </w:r>
        <w:r w:rsidRPr="00A505B1" w:rsidDel="00367AE1">
          <w:delText xml:space="preserve"> </w:delText>
        </w:r>
        <w:r w:rsidDel="00367AE1">
          <w:delText xml:space="preserve">с другими системами в рамках данного ЭД. В разделе также указываются ссылки на документы, в рамках которых описана интеграция </w:delText>
        </w:r>
        <w:r w:rsidDel="00367AE1">
          <w:rPr>
            <w:lang w:val="en-US"/>
          </w:rPr>
          <w:delText>Correqts</w:delText>
        </w:r>
        <w:r w:rsidRPr="00A505B1" w:rsidDel="00367AE1">
          <w:delText xml:space="preserve"> </w:delText>
        </w:r>
        <w:r w:rsidDel="00367AE1">
          <w:delText>с каждой из указанных систем.</w:delText>
        </w:r>
        <w:commentRangeEnd w:id="9558"/>
        <w:r w:rsidR="00E02325" w:rsidDel="00367AE1">
          <w:rPr>
            <w:rStyle w:val="aff0"/>
            <w:rFonts w:ascii="Calibri" w:hAnsi="Calibri"/>
            <w:szCs w:val="20"/>
          </w:rPr>
          <w:commentReference w:id="9558"/>
        </w:r>
        <w:bookmarkStart w:id="9560" w:name="_Toc1550735"/>
        <w:bookmarkStart w:id="9561" w:name="_Toc1551559"/>
        <w:bookmarkStart w:id="9562" w:name="_Toc6912330"/>
        <w:bookmarkStart w:id="9563" w:name="_Toc21517755"/>
        <w:bookmarkEnd w:id="9560"/>
        <w:bookmarkEnd w:id="9561"/>
        <w:bookmarkEnd w:id="9562"/>
        <w:bookmarkEnd w:id="9563"/>
      </w:del>
    </w:p>
    <w:p w14:paraId="58CD39B5" w14:textId="1403E86B" w:rsidR="005410E0" w:rsidDel="00367AE1" w:rsidRDefault="00BD4B4A" w:rsidP="005410E0">
      <w:pPr>
        <w:rPr>
          <w:del w:id="9564" w:author="Беликова Маргарита Николаевна" w:date="2018-09-13T13:14:00Z"/>
        </w:rPr>
      </w:pPr>
      <w:del w:id="9565" w:author="Беликова Маргарита Николаевна" w:date="2018-09-13T13:14:00Z">
        <w:r w:rsidDel="00367AE1">
          <w:delText>В рамках данного ЭД осуществляется интеграция с несколькими системами:</w:delText>
        </w:r>
        <w:bookmarkStart w:id="9566" w:name="_Toc1550736"/>
        <w:bookmarkStart w:id="9567" w:name="_Toc1551560"/>
        <w:bookmarkStart w:id="9568" w:name="_Toc6912331"/>
        <w:bookmarkStart w:id="9569" w:name="_Toc21517756"/>
        <w:bookmarkEnd w:id="9566"/>
        <w:bookmarkEnd w:id="9567"/>
        <w:bookmarkEnd w:id="9568"/>
        <w:bookmarkEnd w:id="9569"/>
      </w:del>
    </w:p>
    <w:p w14:paraId="542BC140" w14:textId="60460848" w:rsidR="00BD4B4A" w:rsidRPr="00BD4B4A" w:rsidDel="00367AE1" w:rsidRDefault="00BD4B4A" w:rsidP="00BD4B4A">
      <w:pPr>
        <w:pStyle w:val="a"/>
        <w:numPr>
          <w:ilvl w:val="0"/>
          <w:numId w:val="64"/>
        </w:numPr>
        <w:rPr>
          <w:del w:id="9570" w:author="Беликова Маргарита Николаевна" w:date="2018-09-13T13:14:00Z"/>
        </w:rPr>
      </w:pPr>
      <w:del w:id="9571" w:author="Беликова Маргарита Николаевна" w:date="2018-09-13T13:14:00Z">
        <w:r w:rsidRPr="00BD4B4A" w:rsidDel="00367AE1">
          <w:rPr>
            <w:b/>
            <w:i/>
          </w:rPr>
          <w:delText>Диасофт 6.8</w:delText>
        </w:r>
        <w:r w:rsidRPr="00BD4B4A" w:rsidDel="00367AE1">
          <w:delText xml:space="preserve"> (</w:delText>
        </w:r>
        <w:r w:rsidDel="00367AE1">
          <w:delText xml:space="preserve">ссылка на ТЗ - </w:delText>
        </w:r>
        <w:r w:rsidRPr="00BD4B4A" w:rsidDel="00367AE1">
          <w:delText>https://svn-doc.bss.lan/svn/SVN_DOCS/Проектная деятельность/Коробка/New/04 Интеграция/Связки с АБС/Связка с АБС Диасофт 6.8/Постановка на разработку механизма интеграции системы CORREQTS и Диасофт 6.8.docx)</w:delText>
        </w:r>
        <w:bookmarkStart w:id="9572" w:name="_Toc1550737"/>
        <w:bookmarkStart w:id="9573" w:name="_Toc1551561"/>
        <w:bookmarkStart w:id="9574" w:name="_Toc6912332"/>
        <w:bookmarkStart w:id="9575" w:name="_Toc21517757"/>
        <w:bookmarkEnd w:id="9572"/>
        <w:bookmarkEnd w:id="9573"/>
        <w:bookmarkEnd w:id="9574"/>
        <w:bookmarkEnd w:id="9575"/>
      </w:del>
    </w:p>
    <w:p w14:paraId="2DA18EB1" w14:textId="23175E04" w:rsidR="00BD4B4A" w:rsidDel="00367AE1" w:rsidRDefault="00BD4B4A" w:rsidP="00BD4B4A">
      <w:pPr>
        <w:pStyle w:val="a"/>
        <w:numPr>
          <w:ilvl w:val="0"/>
          <w:numId w:val="64"/>
        </w:numPr>
        <w:rPr>
          <w:del w:id="9576" w:author="Беликова Маргарита Николаевна" w:date="2018-09-13T13:14:00Z"/>
        </w:rPr>
      </w:pPr>
      <w:del w:id="9577" w:author="Беликова Маргарита Николаевна" w:date="2018-09-13T13:14:00Z">
        <w:r w:rsidRPr="00BD4B4A" w:rsidDel="00367AE1">
          <w:rPr>
            <w:b/>
            <w:i/>
          </w:rPr>
          <w:delText>Диасофт 7.2</w:delText>
        </w:r>
        <w:r w:rsidDel="00367AE1">
          <w:delText xml:space="preserve"> </w:delText>
        </w:r>
        <w:r w:rsidRPr="00BD4B4A" w:rsidDel="00367AE1">
          <w:delText>(</w:delText>
        </w:r>
        <w:r w:rsidDel="00367AE1">
          <w:delText xml:space="preserve">ссылка на ТЗ - </w:delText>
        </w:r>
        <w:r w:rsidRPr="00BD4B4A" w:rsidDel="00367AE1">
          <w:delText>https://svn-doc.bss.lan/svn/SVN_DOCS/Проектная деятельность/Коробка/New/04 Интеграция/Связки с АБС/Связка с АБС Диасофт 7.2/Постановка на разработку механизма интеграции системы CORREQTS с Диасофт 7.2.docx)</w:delText>
        </w:r>
        <w:bookmarkStart w:id="9578" w:name="_Toc1550738"/>
        <w:bookmarkStart w:id="9579" w:name="_Toc1551562"/>
        <w:bookmarkStart w:id="9580" w:name="_Toc6912333"/>
        <w:bookmarkStart w:id="9581" w:name="_Toc21517758"/>
        <w:bookmarkEnd w:id="9578"/>
        <w:bookmarkEnd w:id="9579"/>
        <w:bookmarkEnd w:id="9580"/>
        <w:bookmarkEnd w:id="9581"/>
      </w:del>
    </w:p>
    <w:p w14:paraId="29EBD8FF" w14:textId="4262C262" w:rsidR="00BD4B4A" w:rsidRPr="005410E0" w:rsidDel="00367AE1" w:rsidRDefault="00BD4B4A" w:rsidP="00F5396C">
      <w:pPr>
        <w:pStyle w:val="a"/>
        <w:numPr>
          <w:ilvl w:val="0"/>
          <w:numId w:val="64"/>
        </w:numPr>
        <w:rPr>
          <w:del w:id="9582" w:author="Беликова Маргарита Николаевна" w:date="2018-09-13T13:14:00Z"/>
        </w:rPr>
      </w:pPr>
      <w:del w:id="9583" w:author="Беликова Маргарита Николаевна" w:date="2018-09-13T13:14:00Z">
        <w:r w:rsidRPr="00BD4B4A" w:rsidDel="00367AE1">
          <w:rPr>
            <w:b/>
            <w:i/>
            <w:lang w:val="en-US"/>
          </w:rPr>
          <w:delText>IBSO</w:delText>
        </w:r>
        <w:r w:rsidRPr="00BD4B4A" w:rsidDel="00367AE1">
          <w:rPr>
            <w:b/>
          </w:rPr>
          <w:delText xml:space="preserve"> </w:delText>
        </w:r>
        <w:r w:rsidRPr="00BD4B4A" w:rsidDel="00367AE1">
          <w:delText>(</w:delText>
        </w:r>
        <w:r w:rsidDel="00367AE1">
          <w:delText xml:space="preserve">ссылка на ТЗ - </w:delText>
        </w:r>
        <w:r w:rsidRPr="00BD4B4A" w:rsidDel="00367AE1">
          <w:delText>https://svn-doc.bss.lan/svn/SVN_DOCS/Проектная деятельность/Коробка/New/04 Интеграция/Связки с АБС/Связка с АБС IBSO (41)/Постановка на разработку механизма интеграции системы CORREQTS в АБС IBSO.docx)</w:delText>
        </w:r>
        <w:bookmarkStart w:id="9584" w:name="_Toc1550739"/>
        <w:bookmarkStart w:id="9585" w:name="_Toc1551563"/>
        <w:bookmarkStart w:id="9586" w:name="_Toc6912334"/>
        <w:bookmarkStart w:id="9587" w:name="_Toc21517759"/>
        <w:bookmarkEnd w:id="9584"/>
        <w:bookmarkEnd w:id="9585"/>
        <w:bookmarkEnd w:id="9586"/>
        <w:bookmarkEnd w:id="9587"/>
      </w:del>
    </w:p>
    <w:p w14:paraId="57F0670E" w14:textId="77777777" w:rsidR="00677E3D" w:rsidRDefault="00677E3D" w:rsidP="001C5987">
      <w:pPr>
        <w:pStyle w:val="1"/>
      </w:pPr>
      <w:bookmarkStart w:id="9588" w:name="_Ref427779985"/>
      <w:bookmarkStart w:id="9589" w:name="_Ref427865013"/>
      <w:bookmarkStart w:id="9590" w:name="_Toc21517760"/>
      <w:bookmarkEnd w:id="9515"/>
      <w:r>
        <w:t>Настройки конфигурации</w:t>
      </w:r>
      <w:bookmarkEnd w:id="9516"/>
      <w:bookmarkEnd w:id="9517"/>
      <w:bookmarkEnd w:id="9518"/>
      <w:bookmarkEnd w:id="9519"/>
      <w:bookmarkEnd w:id="9520"/>
      <w:bookmarkEnd w:id="9521"/>
      <w:bookmarkEnd w:id="9588"/>
      <w:bookmarkEnd w:id="9589"/>
      <w:bookmarkEnd w:id="9590"/>
    </w:p>
    <w:p w14:paraId="3CAE7BAC" w14:textId="77777777" w:rsidR="00677E3D" w:rsidRDefault="00794D31" w:rsidP="00677E3D">
      <w:pPr>
        <w:pStyle w:val="14"/>
      </w:pPr>
      <w:r>
        <w:t>Прив</w:t>
      </w:r>
      <w:r w:rsidR="0042672C">
        <w:t>е</w:t>
      </w:r>
      <w:r>
        <w:t>д</w:t>
      </w:r>
      <w:r w:rsidR="0042672C">
        <w:t>ены</w:t>
      </w:r>
      <w:r>
        <w:t xml:space="preserve"> требования к</w:t>
      </w:r>
      <w:r w:rsidR="00677E3D">
        <w:t xml:space="preserve"> реализации новых/изменения старых настроек конфигурации системы.</w:t>
      </w:r>
    </w:p>
    <w:p w14:paraId="0CCB4B6E" w14:textId="77777777" w:rsidR="006D47B6" w:rsidRPr="006D47B6" w:rsidRDefault="006D47B6" w:rsidP="006D47B6">
      <w:pPr>
        <w:pStyle w:val="af6"/>
      </w:pPr>
      <w:bookmarkStart w:id="9591" w:name="_Ref450646641"/>
      <w:bookmarkStart w:id="9592" w:name="_Ref3556710"/>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9593" w:author="Феданкова Любовь Анатольевна" w:date="2019-10-09T12:38:00Z">
        <w:r w:rsidR="00031B2C">
          <w:rPr>
            <w:noProof/>
          </w:rPr>
          <w:t>75</w:t>
        </w:r>
      </w:ins>
      <w:ins w:id="9594" w:author="Воронов Алексей Алексеевич" w:date="2018-01-30T12:27:00Z">
        <w:del w:id="9595" w:author="Феданкова Любовь Анатольевна" w:date="2019-10-09T12:38:00Z">
          <w:r w:rsidR="00DB3D2B" w:rsidDel="00031B2C">
            <w:rPr>
              <w:noProof/>
            </w:rPr>
            <w:delText>72</w:delText>
          </w:r>
        </w:del>
      </w:ins>
      <w:del w:id="9596" w:author="Феданкова Любовь Анатольевна" w:date="2019-10-09T12:38:00Z">
        <w:r w:rsidR="00D91317" w:rsidDel="00031B2C">
          <w:rPr>
            <w:noProof/>
          </w:rPr>
          <w:delText>40</w:delText>
        </w:r>
      </w:del>
      <w:r w:rsidR="00330166">
        <w:rPr>
          <w:noProof/>
        </w:rPr>
        <w:fldChar w:fldCharType="end"/>
      </w:r>
      <w:bookmarkEnd w:id="9591"/>
      <w:r>
        <w:t>. Создание новых настроек конфигурации системы</w:t>
      </w:r>
      <w:bookmarkEnd w:id="9592"/>
    </w:p>
    <w:tbl>
      <w:tblPr>
        <w:tblStyle w:val="ae"/>
        <w:tblW w:w="9612" w:type="dxa"/>
        <w:tblInd w:w="340" w:type="dxa"/>
        <w:tblLayout w:type="fixed"/>
        <w:tblLook w:val="04A0" w:firstRow="1" w:lastRow="0" w:firstColumn="1" w:lastColumn="0" w:noHBand="0" w:noVBand="1"/>
      </w:tblPr>
      <w:tblGrid>
        <w:gridCol w:w="507"/>
        <w:gridCol w:w="1813"/>
        <w:gridCol w:w="1843"/>
        <w:gridCol w:w="2126"/>
        <w:gridCol w:w="1559"/>
        <w:gridCol w:w="1764"/>
      </w:tblGrid>
      <w:tr w:rsidR="006D47B6" w14:paraId="600A0395" w14:textId="77777777" w:rsidTr="00EA39E9">
        <w:trPr>
          <w:tblHeader/>
        </w:trPr>
        <w:tc>
          <w:tcPr>
            <w:tcW w:w="507" w:type="dxa"/>
          </w:tcPr>
          <w:p w14:paraId="6E197B8C" w14:textId="77777777" w:rsidR="006D47B6" w:rsidRPr="006D47B6" w:rsidRDefault="006D47B6" w:rsidP="00D13DBE">
            <w:pPr>
              <w:pStyle w:val="af8"/>
            </w:pPr>
            <w:r>
              <w:t>№ п/п</w:t>
            </w:r>
          </w:p>
        </w:tc>
        <w:tc>
          <w:tcPr>
            <w:tcW w:w="1813" w:type="dxa"/>
          </w:tcPr>
          <w:p w14:paraId="62A599BA" w14:textId="77777777" w:rsidR="006D47B6" w:rsidRPr="006D47B6" w:rsidRDefault="006D47B6" w:rsidP="00D13DBE">
            <w:pPr>
              <w:pStyle w:val="af8"/>
            </w:pPr>
            <w:r>
              <w:t>Название сервиса</w:t>
            </w:r>
          </w:p>
        </w:tc>
        <w:tc>
          <w:tcPr>
            <w:tcW w:w="1843" w:type="dxa"/>
          </w:tcPr>
          <w:p w14:paraId="060755C2" w14:textId="77777777" w:rsidR="006D47B6" w:rsidRPr="006D47B6" w:rsidRDefault="006D47B6" w:rsidP="00D13DBE">
            <w:pPr>
              <w:pStyle w:val="af8"/>
            </w:pPr>
            <w:r>
              <w:t>Код свойства</w:t>
            </w:r>
          </w:p>
        </w:tc>
        <w:tc>
          <w:tcPr>
            <w:tcW w:w="2126" w:type="dxa"/>
          </w:tcPr>
          <w:p w14:paraId="62719724" w14:textId="77777777" w:rsidR="006D47B6" w:rsidRPr="006D47B6" w:rsidRDefault="006D47B6" w:rsidP="00D13DBE">
            <w:pPr>
              <w:pStyle w:val="af8"/>
            </w:pPr>
            <w:r>
              <w:t>Название свойства</w:t>
            </w:r>
          </w:p>
        </w:tc>
        <w:tc>
          <w:tcPr>
            <w:tcW w:w="1559" w:type="dxa"/>
          </w:tcPr>
          <w:p w14:paraId="3AC02B9A" w14:textId="77777777" w:rsidR="006D47B6" w:rsidRPr="006D47B6" w:rsidRDefault="006D47B6" w:rsidP="00D13DBE">
            <w:pPr>
              <w:pStyle w:val="af8"/>
            </w:pPr>
            <w:r>
              <w:t>Допустимые значения</w:t>
            </w:r>
          </w:p>
        </w:tc>
        <w:tc>
          <w:tcPr>
            <w:tcW w:w="1764" w:type="dxa"/>
          </w:tcPr>
          <w:p w14:paraId="79557F85" w14:textId="77777777" w:rsidR="006D47B6" w:rsidRDefault="006D47B6" w:rsidP="00D13DBE">
            <w:pPr>
              <w:pStyle w:val="af8"/>
            </w:pPr>
            <w:r>
              <w:t>Значение по умолчанию</w:t>
            </w:r>
          </w:p>
        </w:tc>
      </w:tr>
      <w:tr w:rsidR="0042672C" w14:paraId="575CC4C6" w14:textId="77777777" w:rsidTr="00EA39E9">
        <w:tc>
          <w:tcPr>
            <w:tcW w:w="507" w:type="dxa"/>
          </w:tcPr>
          <w:p w14:paraId="7B38451D" w14:textId="77777777" w:rsidR="0042672C" w:rsidRPr="006D47B6" w:rsidRDefault="0042672C" w:rsidP="00650D72">
            <w:pPr>
              <w:pStyle w:val="afa"/>
              <w:numPr>
                <w:ilvl w:val="0"/>
                <w:numId w:val="19"/>
              </w:numPr>
              <w:spacing w:before="40" w:after="60"/>
              <w:rPr>
                <w:rStyle w:val="af9"/>
              </w:rPr>
            </w:pPr>
          </w:p>
        </w:tc>
        <w:tc>
          <w:tcPr>
            <w:tcW w:w="1813" w:type="dxa"/>
          </w:tcPr>
          <w:p w14:paraId="38C06F82" w14:textId="77777777" w:rsidR="0042672C" w:rsidRPr="00850F57" w:rsidRDefault="0042672C" w:rsidP="0042672C">
            <w:pPr>
              <w:ind w:left="0" w:firstLine="0"/>
            </w:pPr>
            <w:r>
              <w:t>Конфигурация расписаний запуска процессов</w:t>
            </w:r>
          </w:p>
        </w:tc>
        <w:tc>
          <w:tcPr>
            <w:tcW w:w="1843" w:type="dxa"/>
          </w:tcPr>
          <w:p w14:paraId="49829F60" w14:textId="77777777" w:rsidR="0042672C" w:rsidRPr="0042672C" w:rsidRDefault="0042672C" w:rsidP="00D13DBE">
            <w:pPr>
              <w:pStyle w:val="afa"/>
              <w:rPr>
                <w:rFonts w:ascii="Times New Roman" w:hAnsi="Times New Roman" w:cs="Times New Roman"/>
                <w:sz w:val="20"/>
                <w:szCs w:val="24"/>
              </w:rPr>
            </w:pPr>
          </w:p>
        </w:tc>
        <w:tc>
          <w:tcPr>
            <w:tcW w:w="2126" w:type="dxa"/>
          </w:tcPr>
          <w:p w14:paraId="3328F4DA" w14:textId="77777777" w:rsidR="0042672C" w:rsidRPr="00850F57" w:rsidRDefault="0042672C" w:rsidP="0042672C">
            <w:pPr>
              <w:ind w:left="0" w:firstLine="0"/>
            </w:pPr>
            <w:r>
              <w:t>Ночной массовый импорт рублевых выписок по счетам</w:t>
            </w:r>
          </w:p>
        </w:tc>
        <w:tc>
          <w:tcPr>
            <w:tcW w:w="1559" w:type="dxa"/>
          </w:tcPr>
          <w:p w14:paraId="454613E8" w14:textId="77777777" w:rsidR="0042672C" w:rsidRPr="0042672C" w:rsidRDefault="006C612A" w:rsidP="00D13DBE">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2C76746A" w14:textId="77777777" w:rsidR="0042672C" w:rsidRPr="0042672C" w:rsidRDefault="006C612A" w:rsidP="00D13DBE">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D61DBF" w14:paraId="2307E20C" w14:textId="77777777" w:rsidTr="00EA39E9">
        <w:tc>
          <w:tcPr>
            <w:tcW w:w="507" w:type="dxa"/>
          </w:tcPr>
          <w:p w14:paraId="1CF5B799" w14:textId="77777777" w:rsidR="00D61DBF" w:rsidRPr="006D47B6" w:rsidRDefault="00D61DBF" w:rsidP="00650D72">
            <w:pPr>
              <w:pStyle w:val="afa"/>
              <w:numPr>
                <w:ilvl w:val="0"/>
                <w:numId w:val="19"/>
              </w:numPr>
              <w:spacing w:before="40" w:after="60"/>
              <w:rPr>
                <w:rStyle w:val="af9"/>
              </w:rPr>
            </w:pPr>
          </w:p>
        </w:tc>
        <w:tc>
          <w:tcPr>
            <w:tcW w:w="1813" w:type="dxa"/>
          </w:tcPr>
          <w:p w14:paraId="19912FFE" w14:textId="77777777" w:rsidR="00D61DBF" w:rsidRDefault="00D61DBF" w:rsidP="0042672C">
            <w:pPr>
              <w:ind w:left="0" w:firstLine="0"/>
            </w:pPr>
            <w:r w:rsidRPr="00040099">
              <w:t>Конфигурация ДБО</w:t>
            </w:r>
          </w:p>
        </w:tc>
        <w:tc>
          <w:tcPr>
            <w:tcW w:w="1843" w:type="dxa"/>
          </w:tcPr>
          <w:p w14:paraId="71EADAB8" w14:textId="77777777" w:rsidR="00D61DBF" w:rsidRPr="0042672C" w:rsidRDefault="00D61DBF" w:rsidP="00D13DBE">
            <w:pPr>
              <w:pStyle w:val="afa"/>
              <w:rPr>
                <w:rFonts w:ascii="Times New Roman" w:hAnsi="Times New Roman" w:cs="Times New Roman"/>
                <w:sz w:val="20"/>
                <w:szCs w:val="24"/>
              </w:rPr>
            </w:pPr>
          </w:p>
        </w:tc>
        <w:tc>
          <w:tcPr>
            <w:tcW w:w="2126" w:type="dxa"/>
          </w:tcPr>
          <w:p w14:paraId="59D5AE91" w14:textId="77777777" w:rsidR="00D61DBF" w:rsidRDefault="00D61DBF" w:rsidP="0042672C">
            <w:pPr>
              <w:ind w:left="0" w:firstLine="0"/>
            </w:pPr>
            <w:r w:rsidRPr="00040099">
              <w:t>Подписки. Получение мини-выписки по счету за день. SMS-шаблон</w:t>
            </w:r>
          </w:p>
        </w:tc>
        <w:tc>
          <w:tcPr>
            <w:tcW w:w="1559" w:type="dxa"/>
          </w:tcPr>
          <w:p w14:paraId="7596D5E7" w14:textId="77777777" w:rsidR="00D61DBF" w:rsidRPr="0042672C" w:rsidRDefault="00D61DBF" w:rsidP="00D13DBE">
            <w:pPr>
              <w:pStyle w:val="afa"/>
              <w:rPr>
                <w:rFonts w:ascii="Times New Roman" w:hAnsi="Times New Roman" w:cs="Times New Roman"/>
                <w:sz w:val="20"/>
                <w:szCs w:val="24"/>
              </w:rPr>
            </w:pPr>
          </w:p>
        </w:tc>
        <w:tc>
          <w:tcPr>
            <w:tcW w:w="1764" w:type="dxa"/>
          </w:tcPr>
          <w:p w14:paraId="3698E7F8" w14:textId="77777777" w:rsidR="00D61DBF" w:rsidRPr="0042672C" w:rsidRDefault="00EA39E9" w:rsidP="00D13DBE">
            <w:pPr>
              <w:pStyle w:val="afa"/>
              <w:rPr>
                <w:rFonts w:ascii="Times New Roman" w:hAnsi="Times New Roman" w:cs="Times New Roman"/>
                <w:sz w:val="20"/>
                <w:szCs w:val="24"/>
              </w:rPr>
            </w:pPr>
            <w:r w:rsidRPr="00EA39E9">
              <w:rPr>
                <w:rFonts w:ascii="Times New Roman" w:hAnsi="Times New Roman" w:cs="Times New Roman"/>
                <w:sz w:val="20"/>
                <w:szCs w:val="24"/>
              </w:rPr>
              <w:t>Vypiska po schetu ${entity.account} na datu ${entity.docDate}. Vhodyaschiy ostatok ${entity.inboundBalance}, ishodyaschiy ostatok ${entity.outboundBalance}, itogo oborotov po debetu ${entity.debetReturn}, itogo oborotov po kreditu ${entity.creditReturn}.</w:t>
            </w:r>
          </w:p>
        </w:tc>
      </w:tr>
      <w:tr w:rsidR="00D61DBF" w14:paraId="368C705D" w14:textId="77777777" w:rsidTr="00EA39E9">
        <w:tc>
          <w:tcPr>
            <w:tcW w:w="507" w:type="dxa"/>
          </w:tcPr>
          <w:p w14:paraId="0077AEBF" w14:textId="77777777" w:rsidR="00D61DBF" w:rsidRPr="006D47B6" w:rsidRDefault="00D61DBF" w:rsidP="00650D72">
            <w:pPr>
              <w:pStyle w:val="afa"/>
              <w:numPr>
                <w:ilvl w:val="0"/>
                <w:numId w:val="19"/>
              </w:numPr>
              <w:spacing w:before="40" w:after="60"/>
              <w:rPr>
                <w:rStyle w:val="af9"/>
              </w:rPr>
            </w:pPr>
          </w:p>
        </w:tc>
        <w:tc>
          <w:tcPr>
            <w:tcW w:w="1813" w:type="dxa"/>
          </w:tcPr>
          <w:p w14:paraId="0A777456" w14:textId="77777777" w:rsidR="00D61DBF" w:rsidRPr="00040099" w:rsidRDefault="00D61DBF" w:rsidP="0042672C">
            <w:pPr>
              <w:ind w:left="0" w:firstLine="0"/>
            </w:pPr>
            <w:r w:rsidRPr="00040099">
              <w:t>Конфигурация ДБО</w:t>
            </w:r>
          </w:p>
        </w:tc>
        <w:tc>
          <w:tcPr>
            <w:tcW w:w="1843" w:type="dxa"/>
          </w:tcPr>
          <w:p w14:paraId="23B6BB65" w14:textId="77777777" w:rsidR="00D61DBF" w:rsidRPr="0042672C" w:rsidRDefault="00D61DBF" w:rsidP="00D13DBE">
            <w:pPr>
              <w:pStyle w:val="afa"/>
              <w:rPr>
                <w:rFonts w:ascii="Times New Roman" w:hAnsi="Times New Roman" w:cs="Times New Roman"/>
                <w:sz w:val="20"/>
                <w:szCs w:val="24"/>
              </w:rPr>
            </w:pPr>
          </w:p>
        </w:tc>
        <w:tc>
          <w:tcPr>
            <w:tcW w:w="2126" w:type="dxa"/>
          </w:tcPr>
          <w:p w14:paraId="343FE0DB" w14:textId="77777777" w:rsidR="00D61DBF" w:rsidRDefault="00D61DBF" w:rsidP="00D61DBF">
            <w:pPr>
              <w:ind w:left="0" w:firstLine="0"/>
            </w:pPr>
            <w:r w:rsidRPr="00040099">
              <w:t xml:space="preserve">Подписки. Получение мини-выписки по счету за день. </w:t>
            </w:r>
            <w:r>
              <w:rPr>
                <w:lang w:val="en-US"/>
              </w:rPr>
              <w:t>EMAIL</w:t>
            </w:r>
            <w:r w:rsidRPr="00040099">
              <w:t>-шаблон</w:t>
            </w:r>
          </w:p>
        </w:tc>
        <w:tc>
          <w:tcPr>
            <w:tcW w:w="1559" w:type="dxa"/>
          </w:tcPr>
          <w:p w14:paraId="11A1F483" w14:textId="77777777" w:rsidR="00D61DBF" w:rsidRPr="0042672C" w:rsidRDefault="00D61DBF" w:rsidP="00D13DBE">
            <w:pPr>
              <w:pStyle w:val="afa"/>
              <w:rPr>
                <w:rFonts w:ascii="Times New Roman" w:hAnsi="Times New Roman" w:cs="Times New Roman"/>
                <w:sz w:val="20"/>
                <w:szCs w:val="24"/>
              </w:rPr>
            </w:pPr>
          </w:p>
        </w:tc>
        <w:tc>
          <w:tcPr>
            <w:tcW w:w="1764" w:type="dxa"/>
          </w:tcPr>
          <w:p w14:paraId="0D2DF13D" w14:textId="77777777" w:rsidR="00D61DBF" w:rsidRPr="0042672C" w:rsidRDefault="00EA39E9" w:rsidP="00D13DBE">
            <w:pPr>
              <w:pStyle w:val="afa"/>
              <w:rPr>
                <w:rFonts w:ascii="Times New Roman" w:hAnsi="Times New Roman" w:cs="Times New Roman"/>
                <w:sz w:val="20"/>
                <w:szCs w:val="24"/>
              </w:rPr>
            </w:pPr>
            <w:r w:rsidRPr="00EA39E9">
              <w:rPr>
                <w:rFonts w:ascii="Times New Roman" w:hAnsi="Times New Roman" w:cs="Times New Roman"/>
                <w:sz w:val="20"/>
                <w:szCs w:val="24"/>
              </w:rPr>
              <w:t>Здравствуйте! Ваша выписка по счету ${entity.account} за ${entity.docDate} готова. Входящий остаток: ${entity.inboundBalance}, исходящий остаток: ${entity.outboundBalance}, итого оборотов по дебету: ${entity.debetReturn},  итого оборотов по кредиту:  ${entity.creditReturn}</w:t>
            </w:r>
          </w:p>
        </w:tc>
      </w:tr>
      <w:tr w:rsidR="001B64EB" w14:paraId="172C9A06" w14:textId="77777777" w:rsidTr="00EA39E9">
        <w:tc>
          <w:tcPr>
            <w:tcW w:w="507" w:type="dxa"/>
          </w:tcPr>
          <w:p w14:paraId="44BF6EA6" w14:textId="77777777" w:rsidR="001B64EB" w:rsidRPr="006D47B6" w:rsidRDefault="001B64EB" w:rsidP="00650D72">
            <w:pPr>
              <w:pStyle w:val="afa"/>
              <w:numPr>
                <w:ilvl w:val="0"/>
                <w:numId w:val="19"/>
              </w:numPr>
              <w:spacing w:before="40" w:after="60"/>
              <w:rPr>
                <w:rStyle w:val="af9"/>
              </w:rPr>
            </w:pPr>
          </w:p>
        </w:tc>
        <w:tc>
          <w:tcPr>
            <w:tcW w:w="1813" w:type="dxa"/>
          </w:tcPr>
          <w:p w14:paraId="7F04A3C7" w14:textId="77777777" w:rsidR="001B64EB" w:rsidRPr="00850F57" w:rsidRDefault="001B64EB" w:rsidP="0042672C">
            <w:pPr>
              <w:ind w:left="0" w:firstLine="0"/>
            </w:pPr>
            <w:r w:rsidRPr="00850F57">
              <w:t>Конфигурация ДБО</w:t>
            </w:r>
          </w:p>
        </w:tc>
        <w:tc>
          <w:tcPr>
            <w:tcW w:w="1843" w:type="dxa"/>
          </w:tcPr>
          <w:p w14:paraId="700C0273" w14:textId="77777777" w:rsidR="001B64EB" w:rsidRPr="001B64EB" w:rsidRDefault="001B64EB" w:rsidP="001B64EB">
            <w:pPr>
              <w:pStyle w:val="afa"/>
              <w:rPr>
                <w:rFonts w:ascii="Times New Roman" w:hAnsi="Times New Roman" w:cs="Times New Roman"/>
                <w:sz w:val="20"/>
                <w:szCs w:val="24"/>
              </w:rPr>
            </w:pPr>
            <w:r w:rsidRPr="001B64EB">
              <w:rPr>
                <w:rFonts w:ascii="Times New Roman" w:hAnsi="Times New Roman" w:cs="Times New Roman"/>
                <w:sz w:val="20"/>
                <w:szCs w:val="24"/>
              </w:rPr>
              <w:tab/>
            </w:r>
          </w:p>
          <w:p w14:paraId="17C6EB0B" w14:textId="77777777" w:rsidR="001B64EB" w:rsidRPr="0042672C" w:rsidRDefault="001B64EB" w:rsidP="001B64EB">
            <w:pPr>
              <w:pStyle w:val="afa"/>
              <w:rPr>
                <w:rFonts w:ascii="Times New Roman" w:hAnsi="Times New Roman" w:cs="Times New Roman"/>
                <w:sz w:val="20"/>
                <w:szCs w:val="24"/>
              </w:rPr>
            </w:pPr>
            <w:r w:rsidRPr="001B64EB">
              <w:rPr>
                <w:rFonts w:ascii="Times New Roman" w:hAnsi="Times New Roman" w:cs="Times New Roman"/>
                <w:sz w:val="20"/>
                <w:szCs w:val="24"/>
              </w:rPr>
              <w:t>AUTO_SIGN_STATEMENTS</w:t>
            </w:r>
          </w:p>
        </w:tc>
        <w:tc>
          <w:tcPr>
            <w:tcW w:w="2126" w:type="dxa"/>
          </w:tcPr>
          <w:p w14:paraId="4533C2D0" w14:textId="77777777" w:rsidR="001B64EB" w:rsidRPr="00850F57" w:rsidRDefault="001B64EB" w:rsidP="0042672C">
            <w:pPr>
              <w:ind w:left="0" w:firstLine="0"/>
            </w:pPr>
            <w:r w:rsidRPr="00850F57">
              <w:t>РКО. Выписка по рублевым счетам. Включить автоподпись выписок на банке перед отправкой клиенту</w:t>
            </w:r>
          </w:p>
        </w:tc>
        <w:tc>
          <w:tcPr>
            <w:tcW w:w="1559" w:type="dxa"/>
          </w:tcPr>
          <w:p w14:paraId="6DC579C8" w14:textId="77777777" w:rsidR="001B64EB"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4BDDCDCA" w14:textId="77777777" w:rsidR="001B64EB"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1B64EB" w14:paraId="4A8A773C" w14:textId="77777777" w:rsidTr="00EA39E9">
        <w:tc>
          <w:tcPr>
            <w:tcW w:w="507" w:type="dxa"/>
          </w:tcPr>
          <w:p w14:paraId="251D9147" w14:textId="77777777" w:rsidR="001B64EB" w:rsidRPr="006D47B6" w:rsidRDefault="001B64EB" w:rsidP="00650D72">
            <w:pPr>
              <w:pStyle w:val="afa"/>
              <w:numPr>
                <w:ilvl w:val="0"/>
                <w:numId w:val="19"/>
              </w:numPr>
              <w:spacing w:before="40" w:after="60"/>
              <w:rPr>
                <w:rStyle w:val="af9"/>
              </w:rPr>
            </w:pPr>
          </w:p>
        </w:tc>
        <w:tc>
          <w:tcPr>
            <w:tcW w:w="1813" w:type="dxa"/>
          </w:tcPr>
          <w:p w14:paraId="7A5B1400" w14:textId="77777777" w:rsidR="001B64EB" w:rsidRPr="00850F57" w:rsidRDefault="001B64EB" w:rsidP="0042672C">
            <w:pPr>
              <w:ind w:left="0" w:firstLine="0"/>
            </w:pPr>
            <w:r w:rsidRPr="00850F57">
              <w:t>Конфигурация ДБО</w:t>
            </w:r>
          </w:p>
        </w:tc>
        <w:tc>
          <w:tcPr>
            <w:tcW w:w="1843" w:type="dxa"/>
            <w:shd w:val="clear" w:color="auto" w:fill="auto"/>
          </w:tcPr>
          <w:p w14:paraId="131B4195" w14:textId="77777777" w:rsidR="001B64EB" w:rsidRPr="00AB1125" w:rsidRDefault="001B64EB" w:rsidP="00D13DBE">
            <w:pPr>
              <w:pStyle w:val="afa"/>
              <w:rPr>
                <w:rFonts w:ascii="Times New Roman" w:hAnsi="Times New Roman" w:cs="Times New Roman"/>
                <w:sz w:val="20"/>
                <w:szCs w:val="24"/>
                <w:lang w:val="en-US"/>
              </w:rPr>
            </w:pPr>
            <w:r w:rsidRPr="00AB1125">
              <w:rPr>
                <w:rFonts w:ascii="Times New Roman" w:hAnsi="Times New Roman" w:cs="Times New Roman"/>
                <w:sz w:val="20"/>
                <w:szCs w:val="24"/>
                <w:lang w:val="en-US"/>
              </w:rPr>
              <w:t>FIO_FOR_STAMP_FROM_BRANCH_PARAM</w:t>
            </w:r>
          </w:p>
        </w:tc>
        <w:tc>
          <w:tcPr>
            <w:tcW w:w="2126" w:type="dxa"/>
          </w:tcPr>
          <w:p w14:paraId="17AFB517" w14:textId="77777777" w:rsidR="001B64EB" w:rsidRPr="00850F57" w:rsidRDefault="001B64EB" w:rsidP="0042672C">
            <w:pPr>
              <w:ind w:left="0" w:firstLine="0"/>
            </w:pPr>
            <w:r w:rsidRPr="00850F57">
              <w:t>РКО. Выписка. Брать фио для штампа из параметра подразделения</w:t>
            </w:r>
          </w:p>
        </w:tc>
        <w:tc>
          <w:tcPr>
            <w:tcW w:w="1559" w:type="dxa"/>
          </w:tcPr>
          <w:p w14:paraId="4AC30387" w14:textId="77777777" w:rsidR="001B64EB"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366B3985" w14:textId="77777777" w:rsidR="001B64EB" w:rsidRPr="0042672C" w:rsidRDefault="001B64EB" w:rsidP="00B15A9B">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6C612A" w14:paraId="0820953A" w14:textId="77777777" w:rsidTr="00EA39E9">
        <w:tc>
          <w:tcPr>
            <w:tcW w:w="507" w:type="dxa"/>
          </w:tcPr>
          <w:p w14:paraId="3D0D236C" w14:textId="77777777" w:rsidR="006C612A" w:rsidRPr="006D47B6" w:rsidRDefault="006C612A" w:rsidP="00650D72">
            <w:pPr>
              <w:pStyle w:val="afa"/>
              <w:numPr>
                <w:ilvl w:val="0"/>
                <w:numId w:val="19"/>
              </w:numPr>
              <w:spacing w:before="40" w:after="60"/>
              <w:rPr>
                <w:rStyle w:val="af9"/>
              </w:rPr>
            </w:pPr>
          </w:p>
        </w:tc>
        <w:tc>
          <w:tcPr>
            <w:tcW w:w="1813" w:type="dxa"/>
          </w:tcPr>
          <w:p w14:paraId="3C14ABEB" w14:textId="77777777" w:rsidR="006C612A" w:rsidRPr="00850F57" w:rsidRDefault="006C612A" w:rsidP="0042672C">
            <w:pPr>
              <w:ind w:left="0" w:firstLine="0"/>
            </w:pPr>
            <w:r w:rsidRPr="00850F57">
              <w:t>Конфигурация ДБО</w:t>
            </w:r>
          </w:p>
        </w:tc>
        <w:tc>
          <w:tcPr>
            <w:tcW w:w="1843" w:type="dxa"/>
            <w:shd w:val="clear" w:color="auto" w:fill="auto"/>
          </w:tcPr>
          <w:p w14:paraId="00142D5E" w14:textId="77777777" w:rsidR="006C612A" w:rsidRPr="001B64EB" w:rsidRDefault="006C612A" w:rsidP="00D13DBE">
            <w:pPr>
              <w:pStyle w:val="afa"/>
              <w:rPr>
                <w:rFonts w:ascii="Times New Roman" w:hAnsi="Times New Roman" w:cs="Times New Roman"/>
                <w:sz w:val="20"/>
                <w:szCs w:val="24"/>
              </w:rPr>
            </w:pPr>
          </w:p>
        </w:tc>
        <w:tc>
          <w:tcPr>
            <w:tcW w:w="2126" w:type="dxa"/>
          </w:tcPr>
          <w:p w14:paraId="211D1E35" w14:textId="77777777" w:rsidR="006C612A" w:rsidRPr="00850F57" w:rsidRDefault="006C612A" w:rsidP="0042672C">
            <w:pPr>
              <w:ind w:left="0" w:firstLine="0"/>
            </w:pPr>
            <w:r w:rsidRPr="00850F57">
              <w:t>РКО. Выписка.</w:t>
            </w:r>
            <w:r>
              <w:t xml:space="preserve"> Выводить информацию об ЭП в документах выписки</w:t>
            </w:r>
          </w:p>
        </w:tc>
        <w:tc>
          <w:tcPr>
            <w:tcW w:w="1559" w:type="dxa"/>
          </w:tcPr>
          <w:p w14:paraId="751C8D6D"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636A8296"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6C612A" w14:paraId="51AA3A4E" w14:textId="77777777" w:rsidTr="00EA39E9">
        <w:tc>
          <w:tcPr>
            <w:tcW w:w="507" w:type="dxa"/>
          </w:tcPr>
          <w:p w14:paraId="650998A7" w14:textId="77777777" w:rsidR="006C612A" w:rsidRPr="006D47B6" w:rsidRDefault="006C612A" w:rsidP="00650D72">
            <w:pPr>
              <w:pStyle w:val="afa"/>
              <w:numPr>
                <w:ilvl w:val="0"/>
                <w:numId w:val="19"/>
              </w:numPr>
              <w:spacing w:before="40" w:after="60"/>
              <w:rPr>
                <w:rStyle w:val="af9"/>
              </w:rPr>
            </w:pPr>
          </w:p>
        </w:tc>
        <w:tc>
          <w:tcPr>
            <w:tcW w:w="1813" w:type="dxa"/>
          </w:tcPr>
          <w:p w14:paraId="3C321C8E" w14:textId="77777777" w:rsidR="006C612A" w:rsidRPr="00850F57" w:rsidRDefault="006C612A" w:rsidP="0042672C">
            <w:pPr>
              <w:ind w:left="0" w:firstLine="0"/>
            </w:pPr>
            <w:r w:rsidRPr="00850F57">
              <w:t>Конфигурация ДБО</w:t>
            </w:r>
          </w:p>
        </w:tc>
        <w:tc>
          <w:tcPr>
            <w:tcW w:w="1843" w:type="dxa"/>
            <w:shd w:val="clear" w:color="auto" w:fill="auto"/>
          </w:tcPr>
          <w:p w14:paraId="697E3DEA" w14:textId="77777777" w:rsidR="006C612A" w:rsidRPr="001B64EB" w:rsidRDefault="006C612A" w:rsidP="00D13DBE">
            <w:pPr>
              <w:pStyle w:val="afa"/>
              <w:rPr>
                <w:rFonts w:ascii="Times New Roman" w:hAnsi="Times New Roman" w:cs="Times New Roman"/>
                <w:sz w:val="20"/>
                <w:szCs w:val="24"/>
              </w:rPr>
            </w:pPr>
          </w:p>
        </w:tc>
        <w:tc>
          <w:tcPr>
            <w:tcW w:w="2126" w:type="dxa"/>
          </w:tcPr>
          <w:p w14:paraId="2B1A1B0B" w14:textId="77777777" w:rsidR="006C612A" w:rsidRPr="00850F57" w:rsidRDefault="006C612A" w:rsidP="0042672C">
            <w:pPr>
              <w:ind w:left="0" w:firstLine="0"/>
            </w:pPr>
            <w:r w:rsidRPr="00850F57">
              <w:t>РКО. Выписка.</w:t>
            </w:r>
            <w:r>
              <w:t xml:space="preserve"> Выводить строку «Дата последней операции» в печатной форме выписки</w:t>
            </w:r>
          </w:p>
        </w:tc>
        <w:tc>
          <w:tcPr>
            <w:tcW w:w="1559" w:type="dxa"/>
          </w:tcPr>
          <w:p w14:paraId="238C3117"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54440CC1"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6C612A" w14:paraId="1E73BB2D" w14:textId="77777777" w:rsidTr="00EA39E9">
        <w:tc>
          <w:tcPr>
            <w:tcW w:w="507" w:type="dxa"/>
          </w:tcPr>
          <w:p w14:paraId="0A8B9549" w14:textId="77777777" w:rsidR="006C612A" w:rsidRPr="006D47B6" w:rsidRDefault="006C612A" w:rsidP="00650D72">
            <w:pPr>
              <w:pStyle w:val="afa"/>
              <w:numPr>
                <w:ilvl w:val="0"/>
                <w:numId w:val="19"/>
              </w:numPr>
              <w:spacing w:before="40" w:after="60"/>
              <w:rPr>
                <w:rStyle w:val="af9"/>
              </w:rPr>
            </w:pPr>
          </w:p>
        </w:tc>
        <w:tc>
          <w:tcPr>
            <w:tcW w:w="1813" w:type="dxa"/>
          </w:tcPr>
          <w:p w14:paraId="27EAC7EB" w14:textId="77777777" w:rsidR="006C612A" w:rsidRPr="00850F57" w:rsidRDefault="006C612A" w:rsidP="0042672C">
            <w:pPr>
              <w:ind w:left="0" w:firstLine="0"/>
            </w:pPr>
            <w:r w:rsidRPr="00850F57">
              <w:t>Конфигурация ДБО</w:t>
            </w:r>
          </w:p>
        </w:tc>
        <w:tc>
          <w:tcPr>
            <w:tcW w:w="1843" w:type="dxa"/>
            <w:shd w:val="clear" w:color="auto" w:fill="auto"/>
          </w:tcPr>
          <w:p w14:paraId="75045743" w14:textId="77777777" w:rsidR="006C612A" w:rsidRPr="001B64EB" w:rsidRDefault="006C612A" w:rsidP="00D13DBE">
            <w:pPr>
              <w:pStyle w:val="afa"/>
              <w:rPr>
                <w:rFonts w:ascii="Times New Roman" w:hAnsi="Times New Roman" w:cs="Times New Roman"/>
                <w:sz w:val="20"/>
                <w:szCs w:val="24"/>
              </w:rPr>
            </w:pPr>
          </w:p>
        </w:tc>
        <w:tc>
          <w:tcPr>
            <w:tcW w:w="2126" w:type="dxa"/>
          </w:tcPr>
          <w:p w14:paraId="42949DD3" w14:textId="77777777" w:rsidR="006C612A" w:rsidRPr="00850F57" w:rsidRDefault="006C612A" w:rsidP="0042672C">
            <w:pPr>
              <w:ind w:left="0" w:firstLine="0"/>
            </w:pPr>
            <w:r w:rsidRPr="00850F57">
              <w:t>РКО. Выписка.</w:t>
            </w:r>
            <w:r>
              <w:t xml:space="preserve"> </w:t>
            </w:r>
            <w:r w:rsidRPr="006C612A">
              <w:t>РКО. Выписка. Генерировать номер выписки, если при импорте из АБС, номер не заполнен.</w:t>
            </w:r>
          </w:p>
        </w:tc>
        <w:tc>
          <w:tcPr>
            <w:tcW w:w="1559" w:type="dxa"/>
          </w:tcPr>
          <w:p w14:paraId="5A77847D"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36228B46" w14:textId="77777777" w:rsidR="006C612A"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false</w:t>
            </w:r>
          </w:p>
          <w:p w14:paraId="6645CA6E" w14:textId="77777777" w:rsidR="006C612A" w:rsidRPr="006C612A" w:rsidRDefault="006C612A" w:rsidP="006C612A">
            <w:pPr>
              <w:ind w:left="0" w:firstLine="0"/>
            </w:pPr>
          </w:p>
        </w:tc>
      </w:tr>
      <w:tr w:rsidR="006C612A" w14:paraId="7C67E9C2" w14:textId="77777777" w:rsidTr="00EA39E9">
        <w:tc>
          <w:tcPr>
            <w:tcW w:w="507" w:type="dxa"/>
          </w:tcPr>
          <w:p w14:paraId="58E05F53" w14:textId="77777777" w:rsidR="006C612A" w:rsidRPr="006D47B6" w:rsidRDefault="006C612A" w:rsidP="00650D72">
            <w:pPr>
              <w:pStyle w:val="afa"/>
              <w:numPr>
                <w:ilvl w:val="0"/>
                <w:numId w:val="19"/>
              </w:numPr>
              <w:spacing w:before="40" w:after="60"/>
              <w:rPr>
                <w:rStyle w:val="af9"/>
              </w:rPr>
            </w:pPr>
          </w:p>
        </w:tc>
        <w:tc>
          <w:tcPr>
            <w:tcW w:w="1813" w:type="dxa"/>
          </w:tcPr>
          <w:p w14:paraId="32B5D2E9" w14:textId="77777777" w:rsidR="006C612A" w:rsidRPr="00850F57" w:rsidRDefault="006C612A" w:rsidP="0042672C">
            <w:pPr>
              <w:ind w:left="0" w:firstLine="0"/>
            </w:pPr>
            <w:r w:rsidRPr="00850F57">
              <w:t>Конфигурация ДБО</w:t>
            </w:r>
          </w:p>
        </w:tc>
        <w:tc>
          <w:tcPr>
            <w:tcW w:w="1843" w:type="dxa"/>
            <w:shd w:val="clear" w:color="auto" w:fill="auto"/>
          </w:tcPr>
          <w:p w14:paraId="046913BC" w14:textId="77777777" w:rsidR="006C612A" w:rsidRPr="001B64EB" w:rsidRDefault="006C612A" w:rsidP="00D13DBE">
            <w:pPr>
              <w:pStyle w:val="afa"/>
              <w:rPr>
                <w:rFonts w:ascii="Times New Roman" w:hAnsi="Times New Roman" w:cs="Times New Roman"/>
                <w:sz w:val="20"/>
                <w:szCs w:val="24"/>
              </w:rPr>
            </w:pPr>
          </w:p>
        </w:tc>
        <w:tc>
          <w:tcPr>
            <w:tcW w:w="2126" w:type="dxa"/>
          </w:tcPr>
          <w:p w14:paraId="4E26B3AA" w14:textId="77777777" w:rsidR="006C612A" w:rsidRPr="00850F57" w:rsidRDefault="006C612A" w:rsidP="0042672C">
            <w:pPr>
              <w:ind w:left="0" w:firstLine="0"/>
            </w:pPr>
            <w:r w:rsidRPr="006C612A">
              <w:t>РКО. Выписка. Печать в XLS, максимальное число страниц</w:t>
            </w:r>
          </w:p>
        </w:tc>
        <w:tc>
          <w:tcPr>
            <w:tcW w:w="1559" w:type="dxa"/>
          </w:tcPr>
          <w:p w14:paraId="4FC3EE00" w14:textId="77777777" w:rsidR="005529B3" w:rsidRDefault="005529B3" w:rsidP="005529B3">
            <w:pPr>
              <w:pStyle w:val="afa"/>
              <w:rPr>
                <w:ins w:id="9597" w:author="Широбокова Алёна Сергеевна" w:date="2017-09-05T12:02:00Z"/>
                <w:rFonts w:ascii="Times New Roman" w:hAnsi="Times New Roman" w:cs="Times New Roman"/>
                <w:sz w:val="20"/>
                <w:szCs w:val="24"/>
              </w:rPr>
            </w:pPr>
            <w:ins w:id="9598" w:author="Широбокова Алёна Сергеевна" w:date="2017-09-05T12:02:00Z">
              <w:r>
                <w:rPr>
                  <w:rFonts w:ascii="Times New Roman" w:hAnsi="Times New Roman" w:cs="Times New Roman"/>
                  <w:sz w:val="20"/>
                  <w:szCs w:val="24"/>
                </w:rPr>
                <w:t>Описание работы настройки:</w:t>
              </w:r>
            </w:ins>
          </w:p>
          <w:p w14:paraId="2A8E5A41" w14:textId="77777777" w:rsidR="005529B3" w:rsidRPr="00FA6917" w:rsidRDefault="005529B3" w:rsidP="005529B3">
            <w:pPr>
              <w:pStyle w:val="afa"/>
              <w:rPr>
                <w:ins w:id="9599" w:author="Широбокова Алёна Сергеевна" w:date="2017-09-05T12:02:00Z"/>
                <w:rFonts w:ascii="Times New Roman" w:hAnsi="Times New Roman" w:cs="Times New Roman"/>
                <w:sz w:val="20"/>
                <w:szCs w:val="24"/>
              </w:rPr>
            </w:pPr>
            <w:ins w:id="9600" w:author="Широбокова Алёна Сергеевна" w:date="2017-09-05T12:02:00Z">
              <w:r w:rsidRPr="00FA6917">
                <w:rPr>
                  <w:rFonts w:ascii="Times New Roman" w:hAnsi="Times New Roman" w:cs="Times New Roman"/>
                  <w:sz w:val="20"/>
                  <w:szCs w:val="24"/>
                </w:rPr>
                <w:t>Проверка осуществляется следующим образом: ЕСЛИ (N1 + N2 &gt; maxCount), то показать пользователю сообщение, где</w:t>
              </w:r>
            </w:ins>
          </w:p>
          <w:p w14:paraId="32294ACD" w14:textId="77777777" w:rsidR="005529B3" w:rsidRPr="00FA6917" w:rsidRDefault="005529B3" w:rsidP="005529B3">
            <w:pPr>
              <w:pStyle w:val="afa"/>
              <w:rPr>
                <w:ins w:id="9601" w:author="Широбокова Алёна Сергеевна" w:date="2017-09-05T12:02:00Z"/>
                <w:rFonts w:ascii="Times New Roman" w:hAnsi="Times New Roman" w:cs="Times New Roman"/>
                <w:sz w:val="20"/>
                <w:szCs w:val="24"/>
              </w:rPr>
            </w:pPr>
            <w:ins w:id="9602" w:author="Широбокова Алёна Сергеевна" w:date="2017-09-05T12:02:00Z">
              <w:r w:rsidRPr="00FA6917">
                <w:rPr>
                  <w:rFonts w:ascii="Times New Roman" w:hAnsi="Times New Roman" w:cs="Times New Roman"/>
                  <w:sz w:val="20"/>
                  <w:szCs w:val="24"/>
                </w:rPr>
                <w:t>•N1 - число актуальных выписок (SBNS_RURSTATEMENT) за период</w:t>
              </w:r>
            </w:ins>
          </w:p>
          <w:p w14:paraId="7527767B" w14:textId="77777777" w:rsidR="005529B3" w:rsidRPr="00FA6917" w:rsidRDefault="005529B3" w:rsidP="005529B3">
            <w:pPr>
              <w:pStyle w:val="afa"/>
              <w:rPr>
                <w:ins w:id="9603" w:author="Широбокова Алёна Сергеевна" w:date="2017-09-05T12:02:00Z"/>
                <w:rFonts w:ascii="Times New Roman" w:hAnsi="Times New Roman" w:cs="Times New Roman"/>
                <w:sz w:val="20"/>
                <w:szCs w:val="24"/>
              </w:rPr>
            </w:pPr>
            <w:ins w:id="9604" w:author="Широбокова Алёна Сергеевна" w:date="2017-09-05T12:02:00Z">
              <w:r w:rsidRPr="00FA6917">
                <w:rPr>
                  <w:rFonts w:ascii="Times New Roman" w:hAnsi="Times New Roman" w:cs="Times New Roman"/>
                  <w:sz w:val="20"/>
                  <w:szCs w:val="24"/>
                </w:rPr>
                <w:t>•N2 - суммарное числом операций(SBNS_RURSTATEMENT_OPER) принадлежащим этим выпискам.</w:t>
              </w:r>
            </w:ins>
          </w:p>
          <w:p w14:paraId="05F94EFD" w14:textId="77777777" w:rsidR="005529B3" w:rsidRPr="00FA6917" w:rsidRDefault="005529B3" w:rsidP="005529B3">
            <w:pPr>
              <w:pStyle w:val="afa"/>
              <w:rPr>
                <w:ins w:id="9605" w:author="Широбокова Алёна Сергеевна" w:date="2017-09-05T12:02:00Z"/>
                <w:rFonts w:ascii="Times New Roman" w:hAnsi="Times New Roman" w:cs="Times New Roman"/>
                <w:sz w:val="20"/>
                <w:szCs w:val="24"/>
              </w:rPr>
            </w:pPr>
            <w:ins w:id="9606" w:author="Широбокова Алёна Сергеевна" w:date="2017-09-05T12:02:00Z">
              <w:r w:rsidRPr="00FA6917">
                <w:rPr>
                  <w:rFonts w:ascii="Times New Roman" w:hAnsi="Times New Roman" w:cs="Times New Roman"/>
                  <w:sz w:val="20"/>
                  <w:szCs w:val="24"/>
                </w:rPr>
                <w:t>•maxCount - значение настройки "РКО. Выписка. Печать в XLS, максимальное число страниц".</w:t>
              </w:r>
            </w:ins>
          </w:p>
          <w:p w14:paraId="29098E46" w14:textId="258D581D" w:rsidR="008338DE" w:rsidRDefault="005529B3" w:rsidP="005529B3">
            <w:pPr>
              <w:pStyle w:val="afa"/>
              <w:rPr>
                <w:ins w:id="9607" w:author="Дементьев Владимир Викторович" w:date="2019-07-11T19:08:00Z"/>
                <w:rFonts w:ascii="Times New Roman" w:hAnsi="Times New Roman" w:cs="Times New Roman"/>
                <w:sz w:val="20"/>
                <w:szCs w:val="24"/>
              </w:rPr>
            </w:pPr>
            <w:ins w:id="9608" w:author="Широбокова Алёна Сергеевна" w:date="2017-09-05T12:02:00Z">
              <w:r w:rsidRPr="00FA6917">
                <w:rPr>
                  <w:rFonts w:ascii="Times New Roman" w:hAnsi="Times New Roman" w:cs="Times New Roman"/>
                  <w:sz w:val="20"/>
                  <w:szCs w:val="24"/>
                </w:rPr>
                <w:t xml:space="preserve">Если сумма больше, то отображается сообщение: </w:t>
              </w:r>
            </w:ins>
            <w:ins w:id="9609" w:author="Дементьев Владимир Викторович" w:date="2019-07-11T19:08:00Z">
              <w:r w:rsidR="008338DE">
                <w:rPr>
                  <w:rFonts w:ascii="Times New Roman" w:hAnsi="Times New Roman" w:cs="Times New Roman"/>
                  <w:sz w:val="20"/>
                  <w:szCs w:val="24"/>
                </w:rPr>
                <w:t>«</w:t>
              </w:r>
            </w:ins>
            <w:ins w:id="9610" w:author="Широбокова Алёна Сергеевна" w:date="2017-09-05T12:02:00Z">
              <w:del w:id="9611" w:author="Дементьев Владимир Викторович" w:date="2019-07-11T19:08:00Z">
                <w:r w:rsidRPr="00FA6917" w:rsidDel="008338DE">
                  <w:rPr>
                    <w:rFonts w:ascii="Times New Roman" w:hAnsi="Times New Roman" w:cs="Times New Roman"/>
                    <w:sz w:val="20"/>
                    <w:szCs w:val="24"/>
                  </w:rPr>
                  <w:delText>Суммарное количество документов</w:delText>
                </w:r>
              </w:del>
            </w:ins>
            <w:ins w:id="9612" w:author="Дементьев Владимир Викторович" w:date="2019-07-11T19:08:00Z">
              <w:r w:rsidR="008338DE">
                <w:rPr>
                  <w:rFonts w:ascii="Times New Roman" w:hAnsi="Times New Roman" w:cs="Times New Roman"/>
                  <w:sz w:val="20"/>
                  <w:szCs w:val="24"/>
                </w:rPr>
                <w:t>По отобранным для печати документам, суммарное количество операций</w:t>
              </w:r>
            </w:ins>
            <w:ins w:id="9613" w:author="Широбокова Алёна Сергеевна" w:date="2017-09-05T12:02:00Z">
              <w:r w:rsidRPr="00FA6917">
                <w:rPr>
                  <w:rFonts w:ascii="Times New Roman" w:hAnsi="Times New Roman" w:cs="Times New Roman"/>
                  <w:sz w:val="20"/>
                  <w:szCs w:val="24"/>
                </w:rPr>
                <w:t xml:space="preserve"> #1#, </w:t>
              </w:r>
              <w:del w:id="9614" w:author="Дементьев Владимир Викторович" w:date="2019-07-11T19:09:00Z">
                <w:r w:rsidRPr="00FA6917" w:rsidDel="008338DE">
                  <w:rPr>
                    <w:rFonts w:ascii="Times New Roman" w:hAnsi="Times New Roman" w:cs="Times New Roman"/>
                    <w:sz w:val="20"/>
                    <w:szCs w:val="24"/>
                  </w:rPr>
                  <w:delText xml:space="preserve">отобранных для печати, </w:delText>
                </w:r>
              </w:del>
              <w:r w:rsidRPr="00FA6917">
                <w:rPr>
                  <w:rFonts w:ascii="Times New Roman" w:hAnsi="Times New Roman" w:cs="Times New Roman"/>
                  <w:sz w:val="20"/>
                  <w:szCs w:val="24"/>
                </w:rPr>
                <w:t>превышает максимум #2#</w:t>
              </w:r>
              <w:del w:id="9615" w:author="Дементьев Владимир Викторович" w:date="2019-07-11T19:08:00Z">
                <w:r w:rsidRPr="00FA6917" w:rsidDel="008338DE">
                  <w:rPr>
                    <w:rFonts w:ascii="Times New Roman" w:hAnsi="Times New Roman" w:cs="Times New Roman"/>
                    <w:sz w:val="20"/>
                    <w:szCs w:val="24"/>
                  </w:rPr>
                  <w:delText>"</w:delText>
                </w:r>
              </w:del>
            </w:ins>
            <w:ins w:id="9616" w:author="Дементьев Владимир Викторович" w:date="2019-07-11T19:08:00Z">
              <w:r w:rsidR="008338DE">
                <w:rPr>
                  <w:rFonts w:ascii="Times New Roman" w:hAnsi="Times New Roman" w:cs="Times New Roman"/>
                  <w:sz w:val="20"/>
                  <w:szCs w:val="24"/>
                </w:rPr>
                <w:t>»</w:t>
              </w:r>
            </w:ins>
            <w:ins w:id="9617" w:author="Широбокова Алёна Сергеевна" w:date="2017-09-05T12:02:00Z">
              <w:r w:rsidRPr="00FA6917">
                <w:rPr>
                  <w:rFonts w:ascii="Times New Roman" w:hAnsi="Times New Roman" w:cs="Times New Roman"/>
                  <w:sz w:val="20"/>
                  <w:szCs w:val="24"/>
                </w:rPr>
                <w:t>,</w:t>
              </w:r>
            </w:ins>
          </w:p>
          <w:p w14:paraId="4857EE97" w14:textId="0E57DDA6" w:rsidR="005529B3" w:rsidRPr="00FA6917" w:rsidRDefault="005529B3" w:rsidP="005529B3">
            <w:pPr>
              <w:pStyle w:val="afa"/>
              <w:rPr>
                <w:ins w:id="9618" w:author="Широбокова Алёна Сергеевна" w:date="2017-09-05T12:02:00Z"/>
                <w:rFonts w:ascii="Times New Roman" w:hAnsi="Times New Roman" w:cs="Times New Roman"/>
                <w:sz w:val="20"/>
                <w:szCs w:val="24"/>
              </w:rPr>
            </w:pPr>
            <w:ins w:id="9619" w:author="Широбокова Алёна Сергеевна" w:date="2017-09-05T12:02:00Z">
              <w:del w:id="9620" w:author="Дементьев Владимир Викторович" w:date="2019-07-11T19:09:00Z">
                <w:r w:rsidRPr="00FA6917" w:rsidDel="008338DE">
                  <w:rPr>
                    <w:rFonts w:ascii="Times New Roman" w:hAnsi="Times New Roman" w:cs="Times New Roman"/>
                    <w:sz w:val="20"/>
                    <w:szCs w:val="24"/>
                  </w:rPr>
                  <w:delText xml:space="preserve"> </w:delText>
                </w:r>
              </w:del>
              <w:r w:rsidRPr="00FA6917">
                <w:rPr>
                  <w:rFonts w:ascii="Times New Roman" w:hAnsi="Times New Roman" w:cs="Times New Roman"/>
                  <w:sz w:val="20"/>
                  <w:szCs w:val="24"/>
                </w:rPr>
                <w:t>где</w:t>
              </w:r>
            </w:ins>
          </w:p>
          <w:p w14:paraId="7068F6E9" w14:textId="77777777" w:rsidR="005529B3" w:rsidRPr="00FA6917" w:rsidRDefault="005529B3" w:rsidP="005529B3">
            <w:pPr>
              <w:pStyle w:val="afa"/>
              <w:rPr>
                <w:ins w:id="9621" w:author="Широбокова Алёна Сергеевна" w:date="2017-09-05T12:02:00Z"/>
                <w:rFonts w:ascii="Times New Roman" w:hAnsi="Times New Roman" w:cs="Times New Roman"/>
                <w:sz w:val="20"/>
                <w:szCs w:val="24"/>
              </w:rPr>
            </w:pPr>
            <w:ins w:id="9622" w:author="Широбокова Алёна Сергеевна" w:date="2017-09-05T12:02:00Z">
              <w:r w:rsidRPr="00FA6917">
                <w:rPr>
                  <w:rFonts w:ascii="Times New Roman" w:hAnsi="Times New Roman" w:cs="Times New Roman"/>
                  <w:sz w:val="20"/>
                  <w:szCs w:val="24"/>
                </w:rPr>
                <w:t xml:space="preserve">•#1# - число операций </w:t>
              </w:r>
              <w:r>
                <w:rPr>
                  <w:rFonts w:ascii="Times New Roman" w:hAnsi="Times New Roman" w:cs="Times New Roman"/>
                  <w:sz w:val="20"/>
                  <w:szCs w:val="24"/>
                </w:rPr>
                <w:t>+ число выписок</w:t>
              </w:r>
              <w:r w:rsidRPr="00FA6917">
                <w:rPr>
                  <w:rFonts w:ascii="Times New Roman" w:hAnsi="Times New Roman" w:cs="Times New Roman"/>
                  <w:sz w:val="20"/>
                  <w:szCs w:val="24"/>
                </w:rPr>
                <w:t xml:space="preserve"> </w:t>
              </w:r>
              <w:r>
                <w:rPr>
                  <w:rFonts w:ascii="Times New Roman" w:hAnsi="Times New Roman" w:cs="Times New Roman"/>
                  <w:sz w:val="20"/>
                  <w:szCs w:val="24"/>
                </w:rPr>
                <w:t>–</w:t>
              </w:r>
              <w:r w:rsidRPr="00FA6917">
                <w:rPr>
                  <w:rFonts w:ascii="Times New Roman" w:hAnsi="Times New Roman" w:cs="Times New Roman"/>
                  <w:sz w:val="20"/>
                  <w:szCs w:val="24"/>
                </w:rPr>
                <w:t xml:space="preserve"> </w:t>
              </w:r>
              <w:r>
                <w:rPr>
                  <w:rFonts w:ascii="Times New Roman" w:hAnsi="Times New Roman" w:cs="Times New Roman"/>
                  <w:sz w:val="20"/>
                  <w:szCs w:val="24"/>
                  <w:lang w:val="en-US"/>
                </w:rPr>
                <w:t>N</w:t>
              </w:r>
              <w:r w:rsidRPr="002126DC">
                <w:rPr>
                  <w:rFonts w:ascii="Times New Roman" w:hAnsi="Times New Roman" w:cs="Times New Roman"/>
                  <w:sz w:val="20"/>
                  <w:szCs w:val="24"/>
                </w:rPr>
                <w:t xml:space="preserve">1+ </w:t>
              </w:r>
              <w:r w:rsidRPr="00FA6917">
                <w:rPr>
                  <w:rFonts w:ascii="Times New Roman" w:hAnsi="Times New Roman" w:cs="Times New Roman"/>
                  <w:sz w:val="20"/>
                  <w:szCs w:val="24"/>
                </w:rPr>
                <w:t>N2</w:t>
              </w:r>
            </w:ins>
          </w:p>
          <w:p w14:paraId="05D5439B" w14:textId="77777777" w:rsidR="005529B3" w:rsidRDefault="005529B3" w:rsidP="005529B3">
            <w:pPr>
              <w:pStyle w:val="afa"/>
              <w:rPr>
                <w:ins w:id="9623" w:author="Широбокова Алёна Сергеевна" w:date="2017-09-05T12:02:00Z"/>
                <w:rFonts w:ascii="Times New Roman" w:hAnsi="Times New Roman" w:cs="Times New Roman"/>
                <w:sz w:val="20"/>
                <w:szCs w:val="24"/>
              </w:rPr>
            </w:pPr>
            <w:ins w:id="9624" w:author="Широбокова Алёна Сергеевна" w:date="2017-09-05T12:02:00Z">
              <w:r w:rsidRPr="00FA6917">
                <w:rPr>
                  <w:rFonts w:ascii="Times New Roman" w:hAnsi="Times New Roman" w:cs="Times New Roman"/>
                  <w:sz w:val="20"/>
                  <w:szCs w:val="24"/>
                </w:rPr>
                <w:t>•#2# - Значение настройки</w:t>
              </w:r>
            </w:ins>
          </w:p>
          <w:p w14:paraId="3DC76C95" w14:textId="618F47A1" w:rsidR="006C612A" w:rsidRPr="0042672C" w:rsidRDefault="005529B3" w:rsidP="005529B3">
            <w:pPr>
              <w:pStyle w:val="afa"/>
              <w:rPr>
                <w:rFonts w:ascii="Times New Roman" w:hAnsi="Times New Roman" w:cs="Times New Roman"/>
                <w:sz w:val="20"/>
                <w:szCs w:val="24"/>
              </w:rPr>
            </w:pPr>
            <w:ins w:id="9625" w:author="Широбокова Алёна Сергеевна" w:date="2017-09-05T12:02:00Z">
              <w:r>
                <w:rPr>
                  <w:rFonts w:ascii="Times New Roman" w:hAnsi="Times New Roman" w:cs="Times New Roman"/>
                  <w:sz w:val="20"/>
                  <w:szCs w:val="24"/>
                </w:rPr>
                <w:t xml:space="preserve">Настройка срабатывает только по кнопке «Печать в </w:t>
              </w:r>
              <w:r>
                <w:rPr>
                  <w:rFonts w:ascii="Times New Roman" w:hAnsi="Times New Roman" w:cs="Times New Roman"/>
                  <w:sz w:val="20"/>
                  <w:szCs w:val="24"/>
                  <w:lang w:val="en-US"/>
                </w:rPr>
                <w:t>xls</w:t>
              </w:r>
              <w:r>
                <w:rPr>
                  <w:rFonts w:ascii="Times New Roman" w:hAnsi="Times New Roman" w:cs="Times New Roman"/>
                  <w:sz w:val="20"/>
                  <w:szCs w:val="24"/>
                </w:rPr>
                <w:t>»</w:t>
              </w:r>
              <w:r w:rsidRPr="00AC27CB">
                <w:rPr>
                  <w:rFonts w:ascii="Times New Roman" w:hAnsi="Times New Roman" w:cs="Times New Roman"/>
                  <w:sz w:val="20"/>
                  <w:szCs w:val="24"/>
                </w:rPr>
                <w:t xml:space="preserve"> </w:t>
              </w:r>
              <w:r>
                <w:rPr>
                  <w:rFonts w:ascii="Times New Roman" w:hAnsi="Times New Roman" w:cs="Times New Roman"/>
                  <w:sz w:val="20"/>
                  <w:szCs w:val="24"/>
                </w:rPr>
                <w:t>в форме «Печать выписки за период»</w:t>
              </w:r>
              <w:r w:rsidRPr="002126DC">
                <w:rPr>
                  <w:rFonts w:ascii="Times New Roman" w:hAnsi="Times New Roman" w:cs="Times New Roman"/>
                  <w:sz w:val="20"/>
                  <w:szCs w:val="24"/>
                </w:rPr>
                <w:t>.</w:t>
              </w:r>
            </w:ins>
          </w:p>
        </w:tc>
        <w:tc>
          <w:tcPr>
            <w:tcW w:w="1764" w:type="dxa"/>
          </w:tcPr>
          <w:p w14:paraId="269D5238" w14:textId="77777777" w:rsidR="006C612A" w:rsidRDefault="006C612A" w:rsidP="00B15A9B">
            <w:pPr>
              <w:pStyle w:val="afa"/>
              <w:rPr>
                <w:rFonts w:ascii="Times New Roman" w:hAnsi="Times New Roman" w:cs="Times New Roman"/>
                <w:sz w:val="20"/>
                <w:szCs w:val="24"/>
              </w:rPr>
            </w:pPr>
            <w:r>
              <w:rPr>
                <w:rFonts w:ascii="Times New Roman" w:hAnsi="Times New Roman" w:cs="Times New Roman"/>
                <w:sz w:val="20"/>
                <w:szCs w:val="24"/>
              </w:rPr>
              <w:t>10</w:t>
            </w:r>
          </w:p>
        </w:tc>
      </w:tr>
      <w:tr w:rsidR="006C612A" w14:paraId="65A3CECD" w14:textId="77777777" w:rsidTr="00EA39E9">
        <w:tc>
          <w:tcPr>
            <w:tcW w:w="507" w:type="dxa"/>
          </w:tcPr>
          <w:p w14:paraId="397FB941" w14:textId="77777777" w:rsidR="006C612A" w:rsidRPr="006D47B6" w:rsidRDefault="006C612A" w:rsidP="00650D72">
            <w:pPr>
              <w:pStyle w:val="afa"/>
              <w:numPr>
                <w:ilvl w:val="0"/>
                <w:numId w:val="19"/>
              </w:numPr>
              <w:spacing w:before="40" w:after="60"/>
              <w:rPr>
                <w:rStyle w:val="af9"/>
              </w:rPr>
            </w:pPr>
          </w:p>
        </w:tc>
        <w:tc>
          <w:tcPr>
            <w:tcW w:w="1813" w:type="dxa"/>
          </w:tcPr>
          <w:p w14:paraId="73F2BD2A" w14:textId="77777777" w:rsidR="006C612A" w:rsidRPr="00850F57" w:rsidRDefault="006C612A" w:rsidP="0042672C">
            <w:pPr>
              <w:ind w:left="0" w:firstLine="0"/>
            </w:pPr>
            <w:r w:rsidRPr="00850F57">
              <w:t>Конфигурация ДБО</w:t>
            </w:r>
          </w:p>
        </w:tc>
        <w:tc>
          <w:tcPr>
            <w:tcW w:w="1843" w:type="dxa"/>
            <w:shd w:val="clear" w:color="auto" w:fill="auto"/>
          </w:tcPr>
          <w:p w14:paraId="424FEA32" w14:textId="77777777" w:rsidR="006C612A" w:rsidRPr="001B64EB" w:rsidRDefault="006C612A" w:rsidP="001B64EB">
            <w:pPr>
              <w:pStyle w:val="afa"/>
              <w:rPr>
                <w:rFonts w:ascii="Times New Roman" w:hAnsi="Times New Roman" w:cs="Times New Roman"/>
                <w:sz w:val="20"/>
                <w:szCs w:val="24"/>
                <w:lang w:val="en-US"/>
              </w:rPr>
            </w:pPr>
          </w:p>
        </w:tc>
        <w:tc>
          <w:tcPr>
            <w:tcW w:w="2126" w:type="dxa"/>
          </w:tcPr>
          <w:p w14:paraId="0ED85669" w14:textId="77777777" w:rsidR="006C612A" w:rsidRPr="00850F57" w:rsidRDefault="006C612A" w:rsidP="0042672C">
            <w:pPr>
              <w:ind w:left="0" w:firstLine="0"/>
            </w:pPr>
            <w:r w:rsidRPr="00307D0C">
              <w:t>РКО. Выписка. Печать выписок в новом формате</w:t>
            </w:r>
          </w:p>
        </w:tc>
        <w:tc>
          <w:tcPr>
            <w:tcW w:w="1559" w:type="dxa"/>
          </w:tcPr>
          <w:p w14:paraId="1C77B03F"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36B119E8" w14:textId="77777777" w:rsidR="006C612A"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false</w:t>
            </w:r>
          </w:p>
          <w:p w14:paraId="433BBBE3" w14:textId="77777777" w:rsidR="006C612A" w:rsidRPr="006C612A" w:rsidRDefault="006C612A" w:rsidP="006C612A">
            <w:pPr>
              <w:ind w:left="0" w:firstLine="0"/>
            </w:pPr>
          </w:p>
        </w:tc>
      </w:tr>
      <w:tr w:rsidR="006C612A" w14:paraId="2D3B0329" w14:textId="77777777" w:rsidTr="00EA39E9">
        <w:tc>
          <w:tcPr>
            <w:tcW w:w="507" w:type="dxa"/>
          </w:tcPr>
          <w:p w14:paraId="5841786C" w14:textId="77777777" w:rsidR="006C612A" w:rsidRPr="006D47B6" w:rsidRDefault="006C612A" w:rsidP="00650D72">
            <w:pPr>
              <w:pStyle w:val="afa"/>
              <w:numPr>
                <w:ilvl w:val="0"/>
                <w:numId w:val="19"/>
              </w:numPr>
              <w:spacing w:before="40" w:after="60"/>
              <w:rPr>
                <w:rStyle w:val="af9"/>
              </w:rPr>
            </w:pPr>
          </w:p>
        </w:tc>
        <w:tc>
          <w:tcPr>
            <w:tcW w:w="1813" w:type="dxa"/>
          </w:tcPr>
          <w:p w14:paraId="62B59AED" w14:textId="77777777" w:rsidR="006C612A" w:rsidRPr="00850F57" w:rsidRDefault="006C612A" w:rsidP="0042672C">
            <w:pPr>
              <w:ind w:left="0" w:firstLine="0"/>
            </w:pPr>
            <w:r w:rsidRPr="00850F57">
              <w:t>Конфигурация ДБО</w:t>
            </w:r>
          </w:p>
        </w:tc>
        <w:tc>
          <w:tcPr>
            <w:tcW w:w="1843" w:type="dxa"/>
          </w:tcPr>
          <w:p w14:paraId="6C05722D" w14:textId="77777777" w:rsidR="006C612A" w:rsidRDefault="006C612A" w:rsidP="00D13DBE">
            <w:pPr>
              <w:pStyle w:val="afa"/>
              <w:rPr>
                <w:lang w:val="en-US"/>
              </w:rPr>
            </w:pPr>
          </w:p>
        </w:tc>
        <w:tc>
          <w:tcPr>
            <w:tcW w:w="2126" w:type="dxa"/>
          </w:tcPr>
          <w:p w14:paraId="27FA20C2" w14:textId="77777777" w:rsidR="006C612A" w:rsidRPr="00850F57" w:rsidRDefault="006C612A" w:rsidP="0042672C">
            <w:pPr>
              <w:ind w:left="0" w:firstLine="0"/>
            </w:pPr>
            <w:r w:rsidRPr="00307D0C">
              <w:t>РКО. Выписка. Печать документов выписки с кодом 09 в формате «Мемориальный ордер»</w:t>
            </w:r>
          </w:p>
        </w:tc>
        <w:tc>
          <w:tcPr>
            <w:tcW w:w="1559" w:type="dxa"/>
          </w:tcPr>
          <w:p w14:paraId="41C7886B" w14:textId="0F289680" w:rsidR="006C612A" w:rsidRDefault="00F24732" w:rsidP="0042672C">
            <w:pPr>
              <w:ind w:left="0" w:firstLine="0"/>
            </w:pPr>
            <w:r>
              <w:rPr>
                <w:lang w:val="en-US"/>
              </w:rPr>
              <w:t>T</w:t>
            </w:r>
            <w:r w:rsidR="006C612A">
              <w:rPr>
                <w:lang w:val="en-US"/>
              </w:rPr>
              <w:t>rue</w:t>
            </w:r>
            <w:ins w:id="9626" w:author="Широбокова Алёна Сергеевна" w:date="2017-09-11T12:00:00Z">
              <w:r>
                <w:t xml:space="preserve"> – документ с кодом 09 должен быть распечатан согласно утвержденной законодательством форме</w:t>
              </w:r>
            </w:ins>
            <w:r w:rsidR="006C612A" w:rsidRPr="00C13830">
              <w:t xml:space="preserve">, </w:t>
            </w:r>
            <w:r w:rsidR="006C612A">
              <w:rPr>
                <w:lang w:val="en-US"/>
              </w:rPr>
              <w:t>false</w:t>
            </w:r>
            <w:ins w:id="9627" w:author="Широбокова Алёна Сергеевна" w:date="2017-09-11T12:00:00Z">
              <w:r>
                <w:t xml:space="preserve"> – документ </w:t>
              </w:r>
            </w:ins>
            <w:ins w:id="9628" w:author="Николай Коробейников" w:date="2017-09-28T17:29:00Z">
              <w:r w:rsidR="004F0066">
                <w:t>с</w:t>
              </w:r>
            </w:ins>
            <w:ins w:id="9629" w:author="Широбокова Алёна Сергеевна" w:date="2017-09-11T12:00:00Z">
              <w:del w:id="9630" w:author="Николай Коробейников" w:date="2017-09-28T17:29:00Z">
                <w:r w:rsidDel="004F0066">
                  <w:delText>в</w:delText>
                </w:r>
              </w:del>
              <w:r>
                <w:t xml:space="preserve"> кодом 09 должен быть распечатан согласно стандартной форме «Информация по проводке»</w:t>
              </w:r>
            </w:ins>
            <w:r w:rsidR="006C612A">
              <w:t>.</w:t>
            </w:r>
          </w:p>
        </w:tc>
        <w:tc>
          <w:tcPr>
            <w:tcW w:w="1764" w:type="dxa"/>
          </w:tcPr>
          <w:p w14:paraId="1EC957D3" w14:textId="77777777" w:rsidR="006C612A" w:rsidRPr="0042672C" w:rsidRDefault="006C612A" w:rsidP="00516BC8">
            <w:pPr>
              <w:ind w:left="0" w:firstLine="0"/>
            </w:pPr>
            <w:r>
              <w:rPr>
                <w:lang w:val="en-US"/>
              </w:rPr>
              <w:t>true</w:t>
            </w:r>
          </w:p>
        </w:tc>
      </w:tr>
      <w:tr w:rsidR="006C612A" w14:paraId="4C736781" w14:textId="77777777" w:rsidTr="00EA39E9">
        <w:tc>
          <w:tcPr>
            <w:tcW w:w="507" w:type="dxa"/>
          </w:tcPr>
          <w:p w14:paraId="4BF4F6A3" w14:textId="77777777" w:rsidR="006C612A" w:rsidRPr="006D47B6" w:rsidRDefault="006C612A" w:rsidP="00650D72">
            <w:pPr>
              <w:pStyle w:val="afa"/>
              <w:numPr>
                <w:ilvl w:val="0"/>
                <w:numId w:val="19"/>
              </w:numPr>
              <w:spacing w:before="40" w:after="60"/>
              <w:rPr>
                <w:rStyle w:val="af9"/>
              </w:rPr>
            </w:pPr>
          </w:p>
        </w:tc>
        <w:tc>
          <w:tcPr>
            <w:tcW w:w="1813" w:type="dxa"/>
          </w:tcPr>
          <w:p w14:paraId="0FA6B4A4" w14:textId="77777777" w:rsidR="006C612A" w:rsidRPr="00850F57" w:rsidRDefault="006C612A" w:rsidP="0042672C">
            <w:pPr>
              <w:ind w:left="0" w:firstLine="0"/>
            </w:pPr>
            <w:r w:rsidRPr="00850F57">
              <w:t>Конфигурация ДБО</w:t>
            </w:r>
          </w:p>
        </w:tc>
        <w:tc>
          <w:tcPr>
            <w:tcW w:w="1843" w:type="dxa"/>
          </w:tcPr>
          <w:p w14:paraId="096CC0DD" w14:textId="77777777" w:rsidR="006C612A" w:rsidRDefault="006C612A" w:rsidP="00D13DBE">
            <w:pPr>
              <w:pStyle w:val="afa"/>
              <w:rPr>
                <w:lang w:val="en-US"/>
              </w:rPr>
            </w:pPr>
          </w:p>
        </w:tc>
        <w:tc>
          <w:tcPr>
            <w:tcW w:w="2126" w:type="dxa"/>
          </w:tcPr>
          <w:p w14:paraId="2C2F8420" w14:textId="77777777" w:rsidR="006C612A" w:rsidRPr="00850F57" w:rsidRDefault="006C612A" w:rsidP="0042672C">
            <w:pPr>
              <w:ind w:left="0" w:firstLine="0"/>
            </w:pPr>
            <w:r>
              <w:t xml:space="preserve">РКО. </w:t>
            </w:r>
            <w:r w:rsidRPr="00850F57">
              <w:t>Выписка</w:t>
            </w:r>
            <w:r>
              <w:t xml:space="preserve">. </w:t>
            </w:r>
            <w:r w:rsidRPr="00C13830">
              <w:t>Хранить неактуальные промежуточные выписки</w:t>
            </w:r>
          </w:p>
        </w:tc>
        <w:tc>
          <w:tcPr>
            <w:tcW w:w="1559" w:type="dxa"/>
          </w:tcPr>
          <w:p w14:paraId="35EC8F0D" w14:textId="77777777" w:rsidR="006C612A" w:rsidRPr="00307D0C" w:rsidRDefault="006C612A" w:rsidP="00307D0C">
            <w:pPr>
              <w:ind w:left="0" w:firstLine="0"/>
              <w:rPr>
                <w:lang w:val="en-US"/>
              </w:rPr>
            </w:pPr>
            <w:r>
              <w:rPr>
                <w:lang w:val="en-US"/>
              </w:rPr>
              <w:t>true</w:t>
            </w:r>
            <w:r w:rsidRPr="00C13830">
              <w:t xml:space="preserve">, </w:t>
            </w:r>
            <w:r>
              <w:rPr>
                <w:lang w:val="en-US"/>
              </w:rPr>
              <w:t>false</w:t>
            </w:r>
            <w:r>
              <w:t>.</w:t>
            </w:r>
          </w:p>
        </w:tc>
        <w:tc>
          <w:tcPr>
            <w:tcW w:w="1764" w:type="dxa"/>
          </w:tcPr>
          <w:p w14:paraId="4F38ADE1" w14:textId="77777777" w:rsidR="006C612A" w:rsidRPr="0042672C" w:rsidRDefault="006C612A" w:rsidP="00D13DBE">
            <w:pPr>
              <w:pStyle w:val="afa"/>
            </w:pPr>
            <w:r w:rsidRPr="00307D0C">
              <w:rPr>
                <w:rFonts w:ascii="Times New Roman" w:hAnsi="Times New Roman" w:cs="Times New Roman"/>
                <w:sz w:val="20"/>
                <w:szCs w:val="24"/>
              </w:rPr>
              <w:t>false</w:t>
            </w:r>
          </w:p>
        </w:tc>
      </w:tr>
      <w:tr w:rsidR="006C612A" w14:paraId="2A4D13F3" w14:textId="77777777" w:rsidTr="00EA39E9">
        <w:tc>
          <w:tcPr>
            <w:tcW w:w="507" w:type="dxa"/>
          </w:tcPr>
          <w:p w14:paraId="0256A6BE" w14:textId="77777777" w:rsidR="006C612A" w:rsidRPr="006D47B6" w:rsidRDefault="006C612A" w:rsidP="00650D72">
            <w:pPr>
              <w:pStyle w:val="afa"/>
              <w:numPr>
                <w:ilvl w:val="0"/>
                <w:numId w:val="19"/>
              </w:numPr>
              <w:spacing w:before="40" w:after="60"/>
              <w:rPr>
                <w:rStyle w:val="af9"/>
              </w:rPr>
            </w:pPr>
          </w:p>
        </w:tc>
        <w:tc>
          <w:tcPr>
            <w:tcW w:w="1813" w:type="dxa"/>
          </w:tcPr>
          <w:p w14:paraId="5147898F" w14:textId="77777777" w:rsidR="006C612A" w:rsidRPr="00850F57" w:rsidRDefault="006C612A" w:rsidP="00B15A9B">
            <w:pPr>
              <w:ind w:left="0" w:firstLine="0"/>
            </w:pPr>
            <w:r w:rsidRPr="00850F57">
              <w:t>Конфигурация ДБО</w:t>
            </w:r>
          </w:p>
        </w:tc>
        <w:tc>
          <w:tcPr>
            <w:tcW w:w="1843" w:type="dxa"/>
          </w:tcPr>
          <w:p w14:paraId="4075182E" w14:textId="77777777" w:rsidR="006C612A" w:rsidRPr="001B64EB" w:rsidRDefault="006C612A" w:rsidP="00B15A9B">
            <w:pPr>
              <w:pStyle w:val="afa"/>
              <w:rPr>
                <w:rFonts w:ascii="Times New Roman" w:hAnsi="Times New Roman" w:cs="Times New Roman"/>
                <w:sz w:val="20"/>
                <w:szCs w:val="24"/>
                <w:lang w:val="en-US"/>
              </w:rPr>
            </w:pPr>
            <w:r w:rsidRPr="001B64EB">
              <w:rPr>
                <w:rFonts w:ascii="Times New Roman" w:hAnsi="Times New Roman" w:cs="Times New Roman"/>
                <w:sz w:val="20"/>
                <w:szCs w:val="24"/>
                <w:lang w:val="en-US"/>
              </w:rPr>
              <w:t>R020_ENABLE_1S_EXPORT_NOTFINAL_CONFIRM</w:t>
            </w:r>
          </w:p>
        </w:tc>
        <w:tc>
          <w:tcPr>
            <w:tcW w:w="2126" w:type="dxa"/>
          </w:tcPr>
          <w:p w14:paraId="672D7666" w14:textId="77777777" w:rsidR="006C612A" w:rsidRPr="00850F57" w:rsidRDefault="006C612A" w:rsidP="00B15A9B">
            <w:pPr>
              <w:ind w:left="0" w:firstLine="0"/>
            </w:pPr>
            <w:r w:rsidRPr="00850F57">
              <w:t>РКО. Выписка. Экспорт в 1С. Для неитоговой выписки показывать уведомление</w:t>
            </w:r>
          </w:p>
        </w:tc>
        <w:tc>
          <w:tcPr>
            <w:tcW w:w="1559" w:type="dxa"/>
          </w:tcPr>
          <w:p w14:paraId="56241127"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 false</w:t>
            </w:r>
          </w:p>
        </w:tc>
        <w:tc>
          <w:tcPr>
            <w:tcW w:w="1764" w:type="dxa"/>
          </w:tcPr>
          <w:p w14:paraId="40B2E6CD" w14:textId="77777777" w:rsidR="006C612A" w:rsidRPr="0042672C" w:rsidRDefault="006C612A" w:rsidP="00B15A9B">
            <w:pPr>
              <w:pStyle w:val="afa"/>
              <w:rPr>
                <w:rFonts w:ascii="Times New Roman" w:hAnsi="Times New Roman" w:cs="Times New Roman"/>
                <w:sz w:val="20"/>
                <w:szCs w:val="24"/>
              </w:rPr>
            </w:pPr>
            <w:r w:rsidRPr="0042672C">
              <w:rPr>
                <w:rFonts w:ascii="Times New Roman" w:hAnsi="Times New Roman" w:cs="Times New Roman"/>
                <w:sz w:val="20"/>
                <w:szCs w:val="24"/>
              </w:rPr>
              <w:t>true</w:t>
            </w:r>
          </w:p>
        </w:tc>
      </w:tr>
      <w:tr w:rsidR="006C612A" w14:paraId="36220FA8" w14:textId="77777777" w:rsidTr="00EA39E9">
        <w:tc>
          <w:tcPr>
            <w:tcW w:w="507" w:type="dxa"/>
          </w:tcPr>
          <w:p w14:paraId="6A032412" w14:textId="77777777" w:rsidR="006C612A" w:rsidRPr="006D47B6" w:rsidRDefault="006C612A" w:rsidP="00650D72">
            <w:pPr>
              <w:pStyle w:val="afa"/>
              <w:numPr>
                <w:ilvl w:val="0"/>
                <w:numId w:val="19"/>
              </w:numPr>
              <w:spacing w:before="40" w:after="60"/>
              <w:rPr>
                <w:rStyle w:val="af9"/>
              </w:rPr>
            </w:pPr>
          </w:p>
        </w:tc>
        <w:tc>
          <w:tcPr>
            <w:tcW w:w="1813" w:type="dxa"/>
          </w:tcPr>
          <w:p w14:paraId="158BBBBB" w14:textId="77777777" w:rsidR="006C612A" w:rsidRPr="00850F57" w:rsidRDefault="006C612A" w:rsidP="0042672C">
            <w:pPr>
              <w:ind w:left="0" w:firstLine="0"/>
            </w:pPr>
            <w:r w:rsidRPr="00850F57">
              <w:t>Конфигурация ДБО</w:t>
            </w:r>
          </w:p>
        </w:tc>
        <w:tc>
          <w:tcPr>
            <w:tcW w:w="1843" w:type="dxa"/>
          </w:tcPr>
          <w:p w14:paraId="2CADABB5" w14:textId="77777777" w:rsidR="006C612A" w:rsidRDefault="006C612A" w:rsidP="00D13DBE">
            <w:pPr>
              <w:pStyle w:val="afa"/>
              <w:rPr>
                <w:lang w:val="en-US"/>
              </w:rPr>
            </w:pPr>
          </w:p>
        </w:tc>
        <w:tc>
          <w:tcPr>
            <w:tcW w:w="2126" w:type="dxa"/>
          </w:tcPr>
          <w:p w14:paraId="1DA11021" w14:textId="77777777" w:rsidR="006C612A" w:rsidRDefault="006C612A" w:rsidP="0042672C">
            <w:pPr>
              <w:ind w:left="0" w:firstLine="0"/>
            </w:pPr>
            <w:r w:rsidRPr="00307D0C">
              <w:t>РКО. Выписка. Экспорт в 1С. Для неитоговой выписки показывать уведомление</w:t>
            </w:r>
          </w:p>
        </w:tc>
        <w:tc>
          <w:tcPr>
            <w:tcW w:w="1559" w:type="dxa"/>
          </w:tcPr>
          <w:p w14:paraId="46F47F81" w14:textId="77777777" w:rsidR="006C612A" w:rsidRPr="00307D0C" w:rsidRDefault="006C612A" w:rsidP="00B15A9B">
            <w:pPr>
              <w:ind w:left="0" w:firstLine="0"/>
              <w:rPr>
                <w:lang w:val="en-US"/>
              </w:rPr>
            </w:pPr>
            <w:r>
              <w:rPr>
                <w:lang w:val="en-US"/>
              </w:rPr>
              <w:t>true</w:t>
            </w:r>
            <w:r w:rsidRPr="00C13830">
              <w:t xml:space="preserve">, </w:t>
            </w:r>
            <w:r>
              <w:rPr>
                <w:lang w:val="en-US"/>
              </w:rPr>
              <w:t>false</w:t>
            </w:r>
            <w:r>
              <w:t>.</w:t>
            </w:r>
          </w:p>
        </w:tc>
        <w:tc>
          <w:tcPr>
            <w:tcW w:w="1764" w:type="dxa"/>
          </w:tcPr>
          <w:p w14:paraId="2CCC5693" w14:textId="77777777" w:rsidR="006C612A" w:rsidRPr="0042672C" w:rsidRDefault="006C612A" w:rsidP="00B15A9B">
            <w:pPr>
              <w:pStyle w:val="afa"/>
            </w:pPr>
            <w:r w:rsidRPr="00307D0C">
              <w:rPr>
                <w:rFonts w:ascii="Times New Roman" w:hAnsi="Times New Roman" w:cs="Times New Roman"/>
                <w:sz w:val="20"/>
                <w:szCs w:val="24"/>
              </w:rPr>
              <w:t>false</w:t>
            </w:r>
          </w:p>
        </w:tc>
      </w:tr>
      <w:tr w:rsidR="006C612A" w14:paraId="62A46AFC" w14:textId="77777777" w:rsidTr="00EA39E9">
        <w:tc>
          <w:tcPr>
            <w:tcW w:w="507" w:type="dxa"/>
          </w:tcPr>
          <w:p w14:paraId="53BF7A18" w14:textId="77777777" w:rsidR="006C612A" w:rsidRPr="006D47B6" w:rsidRDefault="006C612A" w:rsidP="00650D72">
            <w:pPr>
              <w:pStyle w:val="afa"/>
              <w:numPr>
                <w:ilvl w:val="0"/>
                <w:numId w:val="19"/>
              </w:numPr>
              <w:spacing w:before="40" w:after="60"/>
              <w:rPr>
                <w:rStyle w:val="af9"/>
              </w:rPr>
            </w:pPr>
          </w:p>
        </w:tc>
        <w:tc>
          <w:tcPr>
            <w:tcW w:w="1813" w:type="dxa"/>
          </w:tcPr>
          <w:p w14:paraId="73BBD14B" w14:textId="77777777" w:rsidR="006C612A" w:rsidRPr="00850F57" w:rsidRDefault="006C612A" w:rsidP="0042672C">
            <w:pPr>
              <w:ind w:left="0" w:firstLine="0"/>
            </w:pPr>
            <w:r w:rsidRPr="00850F57">
              <w:t>Конфигурация ДБО</w:t>
            </w:r>
          </w:p>
        </w:tc>
        <w:tc>
          <w:tcPr>
            <w:tcW w:w="1843" w:type="dxa"/>
          </w:tcPr>
          <w:p w14:paraId="07591DA4" w14:textId="77777777" w:rsidR="006C612A" w:rsidRDefault="006C612A" w:rsidP="00D13DBE">
            <w:pPr>
              <w:pStyle w:val="afa"/>
              <w:rPr>
                <w:lang w:val="en-US"/>
              </w:rPr>
            </w:pPr>
          </w:p>
        </w:tc>
        <w:tc>
          <w:tcPr>
            <w:tcW w:w="2126" w:type="dxa"/>
          </w:tcPr>
          <w:p w14:paraId="00D2C591" w14:textId="77777777" w:rsidR="006C612A" w:rsidRDefault="006C612A" w:rsidP="0042672C">
            <w:pPr>
              <w:ind w:left="0" w:firstLine="0"/>
            </w:pPr>
            <w:r w:rsidRPr="00307D0C">
              <w:t>РКО. Выписка. Экспорт в формат MultiCash. Заменяющий символ в текстовых полях.</w:t>
            </w:r>
          </w:p>
        </w:tc>
        <w:tc>
          <w:tcPr>
            <w:tcW w:w="1559" w:type="dxa"/>
          </w:tcPr>
          <w:p w14:paraId="30F20CDD" w14:textId="77777777" w:rsidR="006C612A" w:rsidRPr="00307D0C" w:rsidRDefault="006C612A" w:rsidP="00307D0C">
            <w:pPr>
              <w:ind w:left="0" w:firstLine="0"/>
            </w:pPr>
            <w:r>
              <w:t>«</w:t>
            </w:r>
            <w:r w:rsidRPr="00307D0C">
              <w:t>,</w:t>
            </w:r>
            <w:r>
              <w:t>»</w:t>
            </w:r>
          </w:p>
        </w:tc>
        <w:tc>
          <w:tcPr>
            <w:tcW w:w="1764" w:type="dxa"/>
          </w:tcPr>
          <w:p w14:paraId="50E4552C" w14:textId="77777777" w:rsidR="006C612A" w:rsidRPr="00307D0C" w:rsidRDefault="006C612A" w:rsidP="00D13DBE">
            <w:pPr>
              <w:pStyle w:val="afa"/>
              <w:rPr>
                <w:rFonts w:ascii="Times New Roman" w:hAnsi="Times New Roman" w:cs="Times New Roman"/>
                <w:sz w:val="20"/>
                <w:szCs w:val="24"/>
              </w:rPr>
            </w:pPr>
            <w:r>
              <w:t>«</w:t>
            </w:r>
            <w:r w:rsidRPr="00307D0C">
              <w:t>,</w:t>
            </w:r>
            <w:r>
              <w:t>»</w:t>
            </w:r>
          </w:p>
        </w:tc>
      </w:tr>
      <w:tr w:rsidR="006C612A" w14:paraId="5B757761" w14:textId="77777777" w:rsidTr="00EA39E9">
        <w:tc>
          <w:tcPr>
            <w:tcW w:w="507" w:type="dxa"/>
          </w:tcPr>
          <w:p w14:paraId="58A94094" w14:textId="77777777" w:rsidR="006C612A" w:rsidRPr="006D47B6" w:rsidRDefault="006C612A" w:rsidP="00650D72">
            <w:pPr>
              <w:pStyle w:val="afa"/>
              <w:numPr>
                <w:ilvl w:val="0"/>
                <w:numId w:val="19"/>
              </w:numPr>
              <w:spacing w:before="40" w:after="60"/>
              <w:rPr>
                <w:rStyle w:val="af9"/>
              </w:rPr>
            </w:pPr>
          </w:p>
        </w:tc>
        <w:tc>
          <w:tcPr>
            <w:tcW w:w="1813" w:type="dxa"/>
          </w:tcPr>
          <w:p w14:paraId="701F5158" w14:textId="77777777" w:rsidR="006C612A" w:rsidRPr="00850F57" w:rsidRDefault="006C612A" w:rsidP="0042672C">
            <w:pPr>
              <w:ind w:left="0" w:firstLine="0"/>
            </w:pPr>
            <w:r w:rsidRPr="00850F57">
              <w:t>Конфигурация ДБО</w:t>
            </w:r>
          </w:p>
        </w:tc>
        <w:tc>
          <w:tcPr>
            <w:tcW w:w="1843" w:type="dxa"/>
          </w:tcPr>
          <w:p w14:paraId="7C80862A" w14:textId="77777777" w:rsidR="006C612A" w:rsidRDefault="006C612A" w:rsidP="00D13DBE">
            <w:pPr>
              <w:pStyle w:val="afa"/>
              <w:rPr>
                <w:lang w:val="en-US"/>
              </w:rPr>
            </w:pPr>
          </w:p>
        </w:tc>
        <w:tc>
          <w:tcPr>
            <w:tcW w:w="2126" w:type="dxa"/>
          </w:tcPr>
          <w:p w14:paraId="69A7FA5B" w14:textId="77777777" w:rsidR="006C612A" w:rsidRPr="00307D0C" w:rsidRDefault="006C612A" w:rsidP="0042672C">
            <w:pPr>
              <w:ind w:left="0" w:firstLine="0"/>
            </w:pPr>
            <w:r w:rsidRPr="00307D0C">
              <w:t>РКО. Выписка. Экспорт в формат MultiCash. Разделитель.</w:t>
            </w:r>
          </w:p>
        </w:tc>
        <w:tc>
          <w:tcPr>
            <w:tcW w:w="1559" w:type="dxa"/>
          </w:tcPr>
          <w:p w14:paraId="6C3C740F" w14:textId="77777777" w:rsidR="006C612A" w:rsidRDefault="006C612A" w:rsidP="00307D0C">
            <w:pPr>
              <w:ind w:left="0" w:firstLine="0"/>
            </w:pPr>
            <w:r>
              <w:t>«;»</w:t>
            </w:r>
          </w:p>
        </w:tc>
        <w:tc>
          <w:tcPr>
            <w:tcW w:w="1764" w:type="dxa"/>
          </w:tcPr>
          <w:p w14:paraId="663D5F14" w14:textId="77777777" w:rsidR="006C612A" w:rsidRDefault="006C612A" w:rsidP="00D13DBE">
            <w:pPr>
              <w:pStyle w:val="afa"/>
            </w:pPr>
            <w:r>
              <w:t>«;»</w:t>
            </w:r>
          </w:p>
        </w:tc>
      </w:tr>
      <w:tr w:rsidR="004334AD" w14:paraId="2CC6F0A2" w14:textId="77777777" w:rsidTr="004334AD">
        <w:tc>
          <w:tcPr>
            <w:tcW w:w="507" w:type="dxa"/>
          </w:tcPr>
          <w:p w14:paraId="44719A68" w14:textId="77777777" w:rsidR="004334AD" w:rsidRPr="006D47B6" w:rsidRDefault="004334AD" w:rsidP="00650D72">
            <w:pPr>
              <w:pStyle w:val="afa"/>
              <w:numPr>
                <w:ilvl w:val="0"/>
                <w:numId w:val="19"/>
              </w:numPr>
              <w:spacing w:before="40" w:after="60"/>
              <w:rPr>
                <w:rStyle w:val="af9"/>
              </w:rPr>
            </w:pPr>
          </w:p>
        </w:tc>
        <w:tc>
          <w:tcPr>
            <w:tcW w:w="1813" w:type="dxa"/>
          </w:tcPr>
          <w:p w14:paraId="553D5D46" w14:textId="77777777" w:rsidR="004334AD" w:rsidRPr="00850F57" w:rsidRDefault="004334AD" w:rsidP="004334AD">
            <w:pPr>
              <w:ind w:left="0" w:firstLine="0"/>
              <w:jc w:val="left"/>
            </w:pPr>
            <w:r w:rsidRPr="004334AD">
              <w:t>Конфигурация ДБО</w:t>
            </w:r>
            <w:r w:rsidRPr="004334AD">
              <w:tab/>
            </w:r>
          </w:p>
        </w:tc>
        <w:tc>
          <w:tcPr>
            <w:tcW w:w="1843" w:type="dxa"/>
          </w:tcPr>
          <w:p w14:paraId="2E3029F0" w14:textId="77777777" w:rsidR="004334AD" w:rsidRPr="004334AD" w:rsidRDefault="004334AD" w:rsidP="00D13DBE">
            <w:pPr>
              <w:pStyle w:val="afa"/>
            </w:pPr>
          </w:p>
        </w:tc>
        <w:tc>
          <w:tcPr>
            <w:tcW w:w="2126" w:type="dxa"/>
          </w:tcPr>
          <w:p w14:paraId="08C5980F" w14:textId="77777777" w:rsidR="004334AD" w:rsidRPr="00307D0C" w:rsidRDefault="004334AD" w:rsidP="0042672C">
            <w:pPr>
              <w:ind w:left="0" w:firstLine="0"/>
            </w:pPr>
            <w:r w:rsidRPr="004334AD">
              <w:t>РКО. Слияние БО с одинаковыми номерами в приложении к выписке.</w:t>
            </w:r>
          </w:p>
        </w:tc>
        <w:tc>
          <w:tcPr>
            <w:tcW w:w="1559" w:type="dxa"/>
          </w:tcPr>
          <w:p w14:paraId="1F672FF3" w14:textId="77777777" w:rsidR="004334AD" w:rsidRDefault="00DC0DA3" w:rsidP="00307D0C">
            <w:pPr>
              <w:ind w:left="0" w:firstLine="0"/>
            </w:pPr>
            <w:r>
              <w:rPr>
                <w:lang w:val="en-US"/>
              </w:rPr>
              <w:t>true</w:t>
            </w:r>
            <w:r w:rsidRPr="00C13830">
              <w:t xml:space="preserve">, </w:t>
            </w:r>
            <w:r>
              <w:rPr>
                <w:lang w:val="en-US"/>
              </w:rPr>
              <w:t>false</w:t>
            </w:r>
            <w:r>
              <w:t>.</w:t>
            </w:r>
          </w:p>
        </w:tc>
        <w:tc>
          <w:tcPr>
            <w:tcW w:w="1764" w:type="dxa"/>
          </w:tcPr>
          <w:p w14:paraId="54A72F1B" w14:textId="77777777" w:rsidR="004334AD" w:rsidRDefault="00DC0DA3" w:rsidP="00D13DBE">
            <w:pPr>
              <w:pStyle w:val="afa"/>
            </w:pPr>
            <w:r w:rsidRPr="00307D0C">
              <w:rPr>
                <w:rFonts w:ascii="Times New Roman" w:hAnsi="Times New Roman" w:cs="Times New Roman"/>
                <w:sz w:val="20"/>
                <w:szCs w:val="24"/>
              </w:rPr>
              <w:t>false</w:t>
            </w:r>
          </w:p>
        </w:tc>
      </w:tr>
      <w:tr w:rsidR="00EC45D8" w14:paraId="4B1AAC45" w14:textId="77777777" w:rsidTr="004334AD">
        <w:trPr>
          <w:ins w:id="9631" w:author="Широбокова Алёна Сергеевна" w:date="2017-09-05T12:56:00Z"/>
        </w:trPr>
        <w:tc>
          <w:tcPr>
            <w:tcW w:w="507" w:type="dxa"/>
          </w:tcPr>
          <w:p w14:paraId="64DFC8D4" w14:textId="77777777" w:rsidR="00EC45D8" w:rsidRPr="006D47B6" w:rsidRDefault="00EC45D8" w:rsidP="00650D72">
            <w:pPr>
              <w:pStyle w:val="afa"/>
              <w:numPr>
                <w:ilvl w:val="0"/>
                <w:numId w:val="19"/>
              </w:numPr>
              <w:spacing w:before="40" w:after="60"/>
              <w:rPr>
                <w:ins w:id="9632" w:author="Широбокова Алёна Сергеевна" w:date="2017-09-05T12:56:00Z"/>
                <w:rStyle w:val="af9"/>
              </w:rPr>
            </w:pPr>
          </w:p>
        </w:tc>
        <w:tc>
          <w:tcPr>
            <w:tcW w:w="1813" w:type="dxa"/>
          </w:tcPr>
          <w:p w14:paraId="78286679" w14:textId="5CA17BBA" w:rsidR="00EC45D8" w:rsidRPr="004334AD" w:rsidRDefault="00EC45D8" w:rsidP="004334AD">
            <w:pPr>
              <w:ind w:left="0" w:firstLine="0"/>
              <w:jc w:val="left"/>
              <w:rPr>
                <w:ins w:id="9633" w:author="Широбокова Алёна Сергеевна" w:date="2017-09-05T12:56:00Z"/>
              </w:rPr>
            </w:pPr>
            <w:ins w:id="9634" w:author="Широбокова Алёна Сергеевна" w:date="2017-09-05T14:14:00Z">
              <w:r w:rsidRPr="000963F0">
                <w:t>Конфигурация ДБО</w:t>
              </w:r>
            </w:ins>
          </w:p>
        </w:tc>
        <w:tc>
          <w:tcPr>
            <w:tcW w:w="1843" w:type="dxa"/>
          </w:tcPr>
          <w:p w14:paraId="40F01AA8" w14:textId="3A1473F3" w:rsidR="00EC45D8" w:rsidRPr="004334AD" w:rsidRDefault="00EC45D8" w:rsidP="00D13DBE">
            <w:pPr>
              <w:pStyle w:val="afa"/>
              <w:rPr>
                <w:ins w:id="9635" w:author="Широбокова Алёна Сергеевна" w:date="2017-09-05T12:56:00Z"/>
              </w:rPr>
            </w:pPr>
            <w:ins w:id="9636" w:author="Широбокова Алёна Сергеевна" w:date="2017-09-05T14:14:00Z">
              <w:r w:rsidRPr="00AC27CB">
                <w:rPr>
                  <w:rFonts w:ascii="Times New Roman" w:hAnsi="Times New Roman" w:cs="Times New Roman"/>
                  <w:sz w:val="20"/>
                  <w:szCs w:val="24"/>
                </w:rPr>
                <w:t>R020_COMPARE_ACCOUNTS_DEBET</w:t>
              </w:r>
            </w:ins>
          </w:p>
        </w:tc>
        <w:tc>
          <w:tcPr>
            <w:tcW w:w="2126" w:type="dxa"/>
          </w:tcPr>
          <w:p w14:paraId="563B6BAF" w14:textId="30BD5731" w:rsidR="00EC45D8" w:rsidRPr="004334AD" w:rsidRDefault="00EC45D8" w:rsidP="0042672C">
            <w:pPr>
              <w:ind w:left="0" w:firstLine="0"/>
              <w:rPr>
                <w:ins w:id="9637" w:author="Широбокова Алёна Сергеевна" w:date="2017-09-05T12:56:00Z"/>
              </w:rPr>
            </w:pPr>
            <w:ins w:id="9638" w:author="Широбокова Алёна Сергеевна" w:date="2017-09-05T12:56:00Z">
              <w:r w:rsidRPr="00A04DEF">
                <w:t>РКО. Выписка. Проверка соответствия счета дебета документа и счета выписки</w:t>
              </w:r>
            </w:ins>
          </w:p>
        </w:tc>
        <w:tc>
          <w:tcPr>
            <w:tcW w:w="1559" w:type="dxa"/>
          </w:tcPr>
          <w:p w14:paraId="7B229E90" w14:textId="77777777" w:rsidR="00EC45D8" w:rsidRDefault="00EC45D8" w:rsidP="00B6442B">
            <w:pPr>
              <w:ind w:left="0" w:firstLine="0"/>
              <w:rPr>
                <w:ins w:id="9639" w:author="Широбокова Алёна Сергеевна" w:date="2017-09-05T14:14:00Z"/>
              </w:rPr>
            </w:pPr>
            <w:ins w:id="9640" w:author="Широбокова Алёна Сергеевна" w:date="2017-09-05T14:14:00Z">
              <w:r>
                <w:rPr>
                  <w:lang w:val="en-US"/>
                </w:rPr>
                <w:t>true</w:t>
              </w:r>
              <w:r w:rsidRPr="00C13830">
                <w:t xml:space="preserve">, </w:t>
              </w:r>
              <w:r>
                <w:rPr>
                  <w:lang w:val="en-US"/>
                </w:rPr>
                <w:t>false</w:t>
              </w:r>
              <w:r>
                <w:t>.</w:t>
              </w:r>
            </w:ins>
          </w:p>
          <w:p w14:paraId="7A2A000E" w14:textId="77777777" w:rsidR="00EC45D8" w:rsidRDefault="00EC45D8" w:rsidP="00B6442B">
            <w:pPr>
              <w:ind w:left="0" w:firstLine="0"/>
              <w:rPr>
                <w:ins w:id="9641" w:author="Широбокова Алёна Сергеевна" w:date="2017-09-05T14:14:00Z"/>
              </w:rPr>
            </w:pPr>
            <w:ins w:id="9642" w:author="Широбокова Алёна Сергеевна" w:date="2017-09-05T14:14:00Z">
              <w:r>
                <w:rPr>
                  <w:lang w:val="en-US"/>
                </w:rPr>
                <w:t>True</w:t>
              </w:r>
              <w:r>
                <w:t xml:space="preserve"> – проверка соответствия счета дебета документа и счета выписки осуществляется</w:t>
              </w:r>
            </w:ins>
          </w:p>
          <w:p w14:paraId="409EEB72" w14:textId="38512221" w:rsidR="00EC45D8" w:rsidRPr="00A04DEF" w:rsidRDefault="00EC45D8" w:rsidP="00307D0C">
            <w:pPr>
              <w:ind w:left="0" w:firstLine="0"/>
              <w:rPr>
                <w:ins w:id="9643" w:author="Широбокова Алёна Сергеевна" w:date="2017-09-05T12:56:00Z"/>
              </w:rPr>
            </w:pPr>
            <w:ins w:id="9644" w:author="Широбокова Алёна Сергеевна" w:date="2017-09-05T14:14:00Z">
              <w:r>
                <w:rPr>
                  <w:lang w:val="en-US"/>
                </w:rPr>
                <w:t>False</w:t>
              </w:r>
              <w:r>
                <w:t xml:space="preserve"> – проверка не осуществляется</w:t>
              </w:r>
            </w:ins>
          </w:p>
        </w:tc>
        <w:tc>
          <w:tcPr>
            <w:tcW w:w="1764" w:type="dxa"/>
          </w:tcPr>
          <w:p w14:paraId="2BBB4A35" w14:textId="1B972E5F" w:rsidR="00EC45D8" w:rsidRPr="00307D0C" w:rsidRDefault="00EC45D8" w:rsidP="00D13DBE">
            <w:pPr>
              <w:pStyle w:val="afa"/>
              <w:rPr>
                <w:ins w:id="9645" w:author="Широбокова Алёна Сергеевна" w:date="2017-09-05T12:56:00Z"/>
                <w:rFonts w:ascii="Times New Roman" w:hAnsi="Times New Roman" w:cs="Times New Roman"/>
                <w:sz w:val="20"/>
                <w:szCs w:val="24"/>
              </w:rPr>
            </w:pPr>
            <w:ins w:id="9646" w:author="Широбокова Алёна Сергеевна" w:date="2017-09-05T14:14:00Z">
              <w:r w:rsidRPr="00AC27CB">
                <w:rPr>
                  <w:rFonts w:ascii="Times New Roman" w:hAnsi="Times New Roman" w:cs="Times New Roman"/>
                  <w:sz w:val="20"/>
                  <w:szCs w:val="24"/>
                </w:rPr>
                <w:t>true</w:t>
              </w:r>
            </w:ins>
          </w:p>
        </w:tc>
      </w:tr>
      <w:tr w:rsidR="00EC45D8" w14:paraId="2E27D9BF" w14:textId="77777777" w:rsidTr="004334AD">
        <w:trPr>
          <w:ins w:id="9647" w:author="Широбокова Алёна Сергеевна" w:date="2017-09-05T12:56:00Z"/>
        </w:trPr>
        <w:tc>
          <w:tcPr>
            <w:tcW w:w="507" w:type="dxa"/>
          </w:tcPr>
          <w:p w14:paraId="68DE5A38" w14:textId="77777777" w:rsidR="00EC45D8" w:rsidRPr="006D47B6" w:rsidRDefault="00EC45D8" w:rsidP="00650D72">
            <w:pPr>
              <w:pStyle w:val="afa"/>
              <w:numPr>
                <w:ilvl w:val="0"/>
                <w:numId w:val="19"/>
              </w:numPr>
              <w:spacing w:before="40" w:after="60"/>
              <w:rPr>
                <w:ins w:id="9648" w:author="Широбокова Алёна Сергеевна" w:date="2017-09-05T12:56:00Z"/>
                <w:rStyle w:val="af9"/>
              </w:rPr>
            </w:pPr>
          </w:p>
        </w:tc>
        <w:tc>
          <w:tcPr>
            <w:tcW w:w="1813" w:type="dxa"/>
          </w:tcPr>
          <w:p w14:paraId="353800D1" w14:textId="3DB101E7" w:rsidR="00EC45D8" w:rsidRPr="004334AD" w:rsidRDefault="00EC45D8" w:rsidP="004334AD">
            <w:pPr>
              <w:ind w:left="0" w:firstLine="0"/>
              <w:jc w:val="left"/>
              <w:rPr>
                <w:ins w:id="9649" w:author="Широбокова Алёна Сергеевна" w:date="2017-09-05T12:56:00Z"/>
              </w:rPr>
            </w:pPr>
            <w:ins w:id="9650" w:author="Широбокова Алёна Сергеевна" w:date="2017-09-05T14:14:00Z">
              <w:r w:rsidRPr="000963F0">
                <w:t>Конфигурация ДБО</w:t>
              </w:r>
            </w:ins>
          </w:p>
        </w:tc>
        <w:tc>
          <w:tcPr>
            <w:tcW w:w="1843" w:type="dxa"/>
          </w:tcPr>
          <w:p w14:paraId="40843009" w14:textId="4AA2BF7A" w:rsidR="00EC45D8" w:rsidRPr="004334AD" w:rsidRDefault="00EC45D8" w:rsidP="00D13DBE">
            <w:pPr>
              <w:pStyle w:val="afa"/>
              <w:rPr>
                <w:ins w:id="9651" w:author="Широбокова Алёна Сергеевна" w:date="2017-09-05T12:56:00Z"/>
              </w:rPr>
            </w:pPr>
            <w:ins w:id="9652" w:author="Широбокова Алёна Сергеевна" w:date="2017-09-05T14:14:00Z">
              <w:r w:rsidRPr="000963F0">
                <w:rPr>
                  <w:rFonts w:ascii="Times New Roman" w:hAnsi="Times New Roman" w:cs="Times New Roman"/>
                  <w:sz w:val="20"/>
                  <w:szCs w:val="24"/>
                </w:rPr>
                <w:t>R020_COMPARE_ACCOUNTS</w:t>
              </w:r>
            </w:ins>
          </w:p>
        </w:tc>
        <w:tc>
          <w:tcPr>
            <w:tcW w:w="2126" w:type="dxa"/>
          </w:tcPr>
          <w:p w14:paraId="2A33A881" w14:textId="7D009A79" w:rsidR="00EC45D8" w:rsidRPr="004334AD" w:rsidRDefault="00EC45D8" w:rsidP="0042672C">
            <w:pPr>
              <w:ind w:left="0" w:firstLine="0"/>
              <w:rPr>
                <w:ins w:id="9653" w:author="Широбокова Алёна Сергеевна" w:date="2017-09-05T12:56:00Z"/>
              </w:rPr>
            </w:pPr>
            <w:ins w:id="9654" w:author="Широбокова Алёна Сергеевна" w:date="2017-09-05T12:57:00Z">
              <w:r w:rsidRPr="00A04DEF">
                <w:t>РКО. Выписка. Проверка соответствия счета кредита документа и счета выписки</w:t>
              </w:r>
            </w:ins>
          </w:p>
        </w:tc>
        <w:tc>
          <w:tcPr>
            <w:tcW w:w="1559" w:type="dxa"/>
          </w:tcPr>
          <w:p w14:paraId="11DAB8F3" w14:textId="77777777" w:rsidR="00EC45D8" w:rsidRDefault="00EC45D8" w:rsidP="00B6442B">
            <w:pPr>
              <w:ind w:left="0" w:firstLine="0"/>
              <w:rPr>
                <w:ins w:id="9655" w:author="Широбокова Алёна Сергеевна" w:date="2017-09-05T14:14:00Z"/>
              </w:rPr>
            </w:pPr>
            <w:ins w:id="9656" w:author="Широбокова Алёна Сергеевна" w:date="2017-09-05T14:14:00Z">
              <w:r>
                <w:rPr>
                  <w:lang w:val="en-US"/>
                </w:rPr>
                <w:t>true</w:t>
              </w:r>
              <w:r w:rsidRPr="00C13830">
                <w:t xml:space="preserve">, </w:t>
              </w:r>
              <w:r>
                <w:rPr>
                  <w:lang w:val="en-US"/>
                </w:rPr>
                <w:t>false</w:t>
              </w:r>
              <w:r>
                <w:t>.</w:t>
              </w:r>
            </w:ins>
          </w:p>
          <w:p w14:paraId="0EF5EBDE" w14:textId="77777777" w:rsidR="00EC45D8" w:rsidRDefault="00EC45D8" w:rsidP="00B6442B">
            <w:pPr>
              <w:ind w:left="0" w:firstLine="0"/>
              <w:rPr>
                <w:ins w:id="9657" w:author="Широбокова Алёна Сергеевна" w:date="2017-09-05T14:14:00Z"/>
              </w:rPr>
            </w:pPr>
            <w:ins w:id="9658" w:author="Широбокова Алёна Сергеевна" w:date="2017-09-05T14:14:00Z">
              <w:r>
                <w:rPr>
                  <w:lang w:val="en-US"/>
                </w:rPr>
                <w:t>True</w:t>
              </w:r>
              <w:r>
                <w:t xml:space="preserve"> – проверка соответствия счета кредита документа и счета выписки осуществляется</w:t>
              </w:r>
            </w:ins>
          </w:p>
          <w:p w14:paraId="1AD43189" w14:textId="0B664FDC" w:rsidR="00EC45D8" w:rsidRPr="00A04DEF" w:rsidRDefault="00EC45D8" w:rsidP="00307D0C">
            <w:pPr>
              <w:ind w:left="0" w:firstLine="0"/>
              <w:rPr>
                <w:ins w:id="9659" w:author="Широбокова Алёна Сергеевна" w:date="2017-09-05T12:56:00Z"/>
              </w:rPr>
            </w:pPr>
            <w:ins w:id="9660" w:author="Широбокова Алёна Сергеевна" w:date="2017-09-05T14:14:00Z">
              <w:r>
                <w:rPr>
                  <w:lang w:val="en-US"/>
                </w:rPr>
                <w:t>False</w:t>
              </w:r>
              <w:r>
                <w:t xml:space="preserve"> – проверка не осуществляется</w:t>
              </w:r>
            </w:ins>
          </w:p>
        </w:tc>
        <w:tc>
          <w:tcPr>
            <w:tcW w:w="1764" w:type="dxa"/>
          </w:tcPr>
          <w:p w14:paraId="597D11FC" w14:textId="6F1264D7" w:rsidR="00EC45D8" w:rsidRPr="00307D0C" w:rsidRDefault="00EC45D8" w:rsidP="00D13DBE">
            <w:pPr>
              <w:pStyle w:val="afa"/>
              <w:rPr>
                <w:ins w:id="9661" w:author="Широбокова Алёна Сергеевна" w:date="2017-09-05T12:56:00Z"/>
                <w:rFonts w:ascii="Times New Roman" w:hAnsi="Times New Roman" w:cs="Times New Roman"/>
                <w:sz w:val="20"/>
                <w:szCs w:val="24"/>
              </w:rPr>
            </w:pPr>
            <w:ins w:id="9662" w:author="Широбокова Алёна Сергеевна" w:date="2017-09-05T14:14:00Z">
              <w:r w:rsidRPr="00C2396F">
                <w:rPr>
                  <w:rFonts w:ascii="Times New Roman" w:hAnsi="Times New Roman" w:cs="Times New Roman"/>
                  <w:sz w:val="20"/>
                  <w:szCs w:val="24"/>
                </w:rPr>
                <w:t>true</w:t>
              </w:r>
            </w:ins>
          </w:p>
        </w:tc>
      </w:tr>
      <w:tr w:rsidR="00B1007D" w14:paraId="0B9A1773" w14:textId="77777777" w:rsidTr="004334AD">
        <w:trPr>
          <w:ins w:id="9663" w:author="Беликова Маргарита Николаевна" w:date="2018-03-06T14:21:00Z"/>
        </w:trPr>
        <w:tc>
          <w:tcPr>
            <w:tcW w:w="507" w:type="dxa"/>
          </w:tcPr>
          <w:p w14:paraId="478DB862" w14:textId="77777777" w:rsidR="00B1007D" w:rsidRPr="006D47B6" w:rsidRDefault="00B1007D" w:rsidP="00650D72">
            <w:pPr>
              <w:pStyle w:val="afa"/>
              <w:numPr>
                <w:ilvl w:val="0"/>
                <w:numId w:val="19"/>
              </w:numPr>
              <w:spacing w:before="40" w:after="60"/>
              <w:rPr>
                <w:ins w:id="9664" w:author="Беликова Маргарита Николаевна" w:date="2018-03-06T14:21:00Z"/>
                <w:rStyle w:val="af9"/>
              </w:rPr>
            </w:pPr>
          </w:p>
        </w:tc>
        <w:tc>
          <w:tcPr>
            <w:tcW w:w="1813" w:type="dxa"/>
          </w:tcPr>
          <w:p w14:paraId="22E77333" w14:textId="192BB05D" w:rsidR="00B1007D" w:rsidRPr="000963F0" w:rsidRDefault="00B1007D" w:rsidP="004334AD">
            <w:pPr>
              <w:ind w:left="0" w:firstLine="0"/>
              <w:jc w:val="left"/>
              <w:rPr>
                <w:ins w:id="9665" w:author="Беликова Маргарита Николаевна" w:date="2018-03-06T14:21:00Z"/>
              </w:rPr>
            </w:pPr>
            <w:ins w:id="9666" w:author="Беликова Маргарита Николаевна" w:date="2018-03-06T14:21:00Z">
              <w:r w:rsidRPr="000963F0">
                <w:t>Конфигурация ДБО</w:t>
              </w:r>
            </w:ins>
          </w:p>
        </w:tc>
        <w:tc>
          <w:tcPr>
            <w:tcW w:w="1843" w:type="dxa"/>
          </w:tcPr>
          <w:p w14:paraId="243B3F13" w14:textId="77777777" w:rsidR="00B1007D" w:rsidRPr="000963F0" w:rsidRDefault="00B1007D" w:rsidP="00D13DBE">
            <w:pPr>
              <w:pStyle w:val="afa"/>
              <w:rPr>
                <w:ins w:id="9667" w:author="Беликова Маргарита Николаевна" w:date="2018-03-06T14:21:00Z"/>
                <w:rFonts w:ascii="Times New Roman" w:hAnsi="Times New Roman" w:cs="Times New Roman"/>
                <w:sz w:val="20"/>
                <w:szCs w:val="24"/>
              </w:rPr>
            </w:pPr>
          </w:p>
        </w:tc>
        <w:tc>
          <w:tcPr>
            <w:tcW w:w="2126" w:type="dxa"/>
          </w:tcPr>
          <w:p w14:paraId="0FEF83B0" w14:textId="638610A6" w:rsidR="00B1007D" w:rsidRPr="00A04DEF" w:rsidRDefault="00B1007D" w:rsidP="00B1007D">
            <w:pPr>
              <w:ind w:left="0" w:firstLine="0"/>
              <w:rPr>
                <w:ins w:id="9668" w:author="Беликова Маргарита Николаевна" w:date="2018-03-06T14:21:00Z"/>
              </w:rPr>
            </w:pPr>
            <w:ins w:id="9669" w:author="Беликова Маргарита Николаевна" w:date="2018-03-06T14:21:00Z">
              <w:r>
                <w:t xml:space="preserve">РКО. Выписка. Печать выписки за период - вывод подписи для каждой выписки </w:t>
              </w:r>
            </w:ins>
          </w:p>
        </w:tc>
        <w:tc>
          <w:tcPr>
            <w:tcW w:w="1559" w:type="dxa"/>
          </w:tcPr>
          <w:p w14:paraId="5878F993" w14:textId="77777777" w:rsidR="00B1007D" w:rsidRDefault="00B1007D" w:rsidP="00B1007D">
            <w:pPr>
              <w:ind w:left="0" w:firstLine="0"/>
              <w:rPr>
                <w:ins w:id="9670" w:author="Беликова Маргарита Николаевна" w:date="2018-03-06T14:21:00Z"/>
              </w:rPr>
            </w:pPr>
            <w:ins w:id="9671" w:author="Беликова Маргарита Николаевна" w:date="2018-03-06T14:21:00Z">
              <w:r>
                <w:rPr>
                  <w:lang w:val="en-US"/>
                </w:rPr>
                <w:t>true</w:t>
              </w:r>
              <w:r w:rsidRPr="00C13830">
                <w:t xml:space="preserve">, </w:t>
              </w:r>
              <w:r>
                <w:rPr>
                  <w:lang w:val="en-US"/>
                </w:rPr>
                <w:t>false</w:t>
              </w:r>
              <w:r>
                <w:t>.</w:t>
              </w:r>
            </w:ins>
          </w:p>
          <w:p w14:paraId="4D42C3E4" w14:textId="77777777" w:rsidR="00B1007D" w:rsidRDefault="00B1007D" w:rsidP="0025094E">
            <w:pPr>
              <w:ind w:left="0" w:firstLine="0"/>
              <w:rPr>
                <w:ins w:id="9672" w:author="Беликова Маргарита Николаевна" w:date="2018-03-06T14:51:00Z"/>
              </w:rPr>
            </w:pPr>
            <w:ins w:id="9673" w:author="Беликова Маргарита Николаевна" w:date="2018-03-06T14:23:00Z">
              <w:r>
                <w:rPr>
                  <w:lang w:val="en-US"/>
                </w:rPr>
                <w:t>True</w:t>
              </w:r>
              <w:r w:rsidRPr="00B1007D">
                <w:t xml:space="preserve"> – </w:t>
              </w:r>
              <w:r>
                <w:t xml:space="preserve">при печати выписок за период </w:t>
              </w:r>
            </w:ins>
            <w:ins w:id="9674" w:author="Беликова Маргарита Николаевна" w:date="2018-03-06T14:44:00Z">
              <w:r w:rsidR="0025094E">
                <w:t xml:space="preserve">(не маасовая печать выписко из скроллера) подпись </w:t>
              </w:r>
              <w:commentRangeStart w:id="9675"/>
              <w:r w:rsidR="0025094E">
                <w:t>будет выводиться под каждой выпиской</w:t>
              </w:r>
            </w:ins>
            <w:ins w:id="9676" w:author="Беликова Маргарита Николаевна" w:date="2018-03-06T14:45:00Z">
              <w:r w:rsidR="0025094E">
                <w:t xml:space="preserve">. </w:t>
              </w:r>
            </w:ins>
            <w:commentRangeEnd w:id="9675"/>
            <w:ins w:id="9677" w:author="Беликова Маргарита Николаевна" w:date="2018-03-06T14:46:00Z">
              <w:r w:rsidR="0025094E">
                <w:rPr>
                  <w:rStyle w:val="aff0"/>
                  <w:rFonts w:ascii="Calibri" w:hAnsi="Calibri"/>
                  <w:szCs w:val="20"/>
                </w:rPr>
                <w:commentReference w:id="9675"/>
              </w:r>
            </w:ins>
            <w:ins w:id="9678" w:author="Беликова Маргарита Николаевна" w:date="2018-03-06T14:51:00Z">
              <w:r w:rsidR="00697C45">
                <w:t xml:space="preserve">Важно: </w:t>
              </w:r>
            </w:ins>
            <w:ins w:id="9679" w:author="Беликова Маргарита Николаевна" w:date="2018-03-06T14:45:00Z">
              <w:r w:rsidR="0025094E">
                <w:t>Сгруппированная структура</w:t>
              </w:r>
            </w:ins>
            <w:ins w:id="9680" w:author="Беликова Маргарита Николаевна" w:date="2018-03-06T14:44:00Z">
              <w:r w:rsidR="0025094E">
                <w:t xml:space="preserve"> </w:t>
              </w:r>
            </w:ins>
            <w:ins w:id="9681" w:author="Беликова Маргарита Николаевна" w:date="2018-03-06T14:45:00Z">
              <w:r w:rsidR="0025094E">
                <w:t xml:space="preserve">выписки за период </w:t>
              </w:r>
              <w:commentRangeStart w:id="9682"/>
              <w:r w:rsidR="0025094E">
                <w:t xml:space="preserve">при этом будет изменена </w:t>
              </w:r>
            </w:ins>
            <w:commentRangeEnd w:id="9682"/>
            <w:ins w:id="9683" w:author="Беликова Маргарита Николаевна" w:date="2018-03-06T14:53:00Z">
              <w:r w:rsidR="00697C45">
                <w:rPr>
                  <w:rStyle w:val="aff0"/>
                  <w:rFonts w:ascii="Calibri" w:hAnsi="Calibri"/>
                  <w:szCs w:val="20"/>
                </w:rPr>
                <w:commentReference w:id="9682"/>
              </w:r>
            </w:ins>
            <w:ins w:id="9684" w:author="Беликова Маргарита Николаевна" w:date="2018-03-06T14:45:00Z">
              <w:r w:rsidR="0025094E">
                <w:t>(</w:t>
              </w:r>
            </w:ins>
            <w:ins w:id="9685" w:author="Беликова Маргарита Николаевна" w:date="2018-03-06T14:46:00Z">
              <w:r w:rsidR="0025094E">
                <w:t>разбита по дням, как и групповая печать выписок</w:t>
              </w:r>
            </w:ins>
            <w:ins w:id="9686" w:author="Беликова Маргарита Николаевна" w:date="2018-03-06T14:45:00Z">
              <w:r w:rsidR="0025094E">
                <w:t>)</w:t>
              </w:r>
            </w:ins>
          </w:p>
          <w:p w14:paraId="729BAADC" w14:textId="03E87945" w:rsidR="00697C45" w:rsidRPr="00697C45" w:rsidRDefault="00697C45" w:rsidP="0025094E">
            <w:pPr>
              <w:ind w:left="0" w:firstLine="0"/>
              <w:rPr>
                <w:ins w:id="9687" w:author="Беликова Маргарита Николаевна" w:date="2018-03-06T14:21:00Z"/>
              </w:rPr>
            </w:pPr>
            <w:ins w:id="9688" w:author="Беликова Маргарита Николаевна" w:date="2018-03-06T14:51:00Z">
              <w:r>
                <w:rPr>
                  <w:lang w:val="en-US"/>
                </w:rPr>
                <w:t>False</w:t>
              </w:r>
              <w:r w:rsidRPr="00697C45">
                <w:t xml:space="preserve"> – </w:t>
              </w:r>
              <w:r>
                <w:t xml:space="preserve">«старый» мханизм – при печати выписки за период для общей сгруппирванной выписки выводится подпись, </w:t>
              </w:r>
              <w:commentRangeStart w:id="9689"/>
              <w:r>
                <w:t>проставленная под последней отобранной выписк</w:t>
              </w:r>
            </w:ins>
            <w:ins w:id="9690" w:author="Беликова Маргарита Николаевна" w:date="2018-03-06T14:52:00Z">
              <w:r>
                <w:t>й за период.</w:t>
              </w:r>
              <w:commentRangeEnd w:id="9689"/>
              <w:r>
                <w:rPr>
                  <w:rStyle w:val="aff0"/>
                  <w:rFonts w:ascii="Calibri" w:hAnsi="Calibri"/>
                  <w:szCs w:val="20"/>
                </w:rPr>
                <w:commentReference w:id="9689"/>
              </w:r>
            </w:ins>
          </w:p>
        </w:tc>
        <w:tc>
          <w:tcPr>
            <w:tcW w:w="1764" w:type="dxa"/>
          </w:tcPr>
          <w:p w14:paraId="58F6B567" w14:textId="7789260F" w:rsidR="00B1007D" w:rsidRPr="0025094E" w:rsidRDefault="00B1007D" w:rsidP="00D13DBE">
            <w:pPr>
              <w:pStyle w:val="afa"/>
              <w:rPr>
                <w:ins w:id="9691" w:author="Беликова Маргарита Николаевна" w:date="2018-03-06T14:21:00Z"/>
                <w:rFonts w:ascii="Times New Roman" w:hAnsi="Times New Roman" w:cs="Times New Roman"/>
                <w:sz w:val="20"/>
                <w:szCs w:val="24"/>
              </w:rPr>
            </w:pPr>
            <w:ins w:id="9692" w:author="Беликова Маргарита Николаевна" w:date="2018-03-06T14:21:00Z">
              <w:r>
                <w:rPr>
                  <w:rFonts w:ascii="Times New Roman" w:hAnsi="Times New Roman" w:cs="Times New Roman"/>
                  <w:sz w:val="20"/>
                  <w:szCs w:val="24"/>
                  <w:lang w:val="en-US"/>
                </w:rPr>
                <w:t>false</w:t>
              </w:r>
            </w:ins>
          </w:p>
        </w:tc>
      </w:tr>
      <w:tr w:rsidR="00697C45" w14:paraId="5B9781D1" w14:textId="77777777" w:rsidTr="004334AD">
        <w:trPr>
          <w:ins w:id="9693" w:author="Беликова Маргарита Николаевна" w:date="2018-03-06T14:54:00Z"/>
        </w:trPr>
        <w:tc>
          <w:tcPr>
            <w:tcW w:w="507" w:type="dxa"/>
          </w:tcPr>
          <w:p w14:paraId="63C7F068" w14:textId="77777777" w:rsidR="00697C45" w:rsidRPr="006D47B6" w:rsidRDefault="00697C45" w:rsidP="00650D72">
            <w:pPr>
              <w:pStyle w:val="afa"/>
              <w:numPr>
                <w:ilvl w:val="0"/>
                <w:numId w:val="19"/>
              </w:numPr>
              <w:spacing w:before="40" w:after="60"/>
              <w:rPr>
                <w:ins w:id="9694" w:author="Беликова Маргарита Николаевна" w:date="2018-03-06T14:54:00Z"/>
                <w:rStyle w:val="af9"/>
              </w:rPr>
            </w:pPr>
          </w:p>
        </w:tc>
        <w:tc>
          <w:tcPr>
            <w:tcW w:w="1813" w:type="dxa"/>
          </w:tcPr>
          <w:p w14:paraId="085EA7F1" w14:textId="228C7EEF" w:rsidR="00697C45" w:rsidRPr="000963F0" w:rsidRDefault="00697C45" w:rsidP="004334AD">
            <w:pPr>
              <w:ind w:left="0" w:firstLine="0"/>
              <w:jc w:val="left"/>
              <w:rPr>
                <w:ins w:id="9695" w:author="Беликова Маргарита Николаевна" w:date="2018-03-06T14:54:00Z"/>
              </w:rPr>
            </w:pPr>
            <w:ins w:id="9696" w:author="Беликова Маргарита Николаевна" w:date="2018-03-06T14:55:00Z">
              <w:r w:rsidRPr="000963F0">
                <w:t>Конфигурация ДБО</w:t>
              </w:r>
            </w:ins>
          </w:p>
        </w:tc>
        <w:tc>
          <w:tcPr>
            <w:tcW w:w="1843" w:type="dxa"/>
          </w:tcPr>
          <w:p w14:paraId="325D7A14" w14:textId="77777777" w:rsidR="00697C45" w:rsidRPr="000963F0" w:rsidRDefault="00697C45" w:rsidP="00D13DBE">
            <w:pPr>
              <w:pStyle w:val="afa"/>
              <w:rPr>
                <w:ins w:id="9697" w:author="Беликова Маргарита Николаевна" w:date="2018-03-06T14:54:00Z"/>
                <w:rFonts w:ascii="Times New Roman" w:hAnsi="Times New Roman" w:cs="Times New Roman"/>
                <w:sz w:val="20"/>
                <w:szCs w:val="24"/>
              </w:rPr>
            </w:pPr>
          </w:p>
        </w:tc>
        <w:tc>
          <w:tcPr>
            <w:tcW w:w="2126" w:type="dxa"/>
          </w:tcPr>
          <w:p w14:paraId="47212D94" w14:textId="02EE686D" w:rsidR="00697C45" w:rsidRDefault="00697C45" w:rsidP="00697C45">
            <w:pPr>
              <w:ind w:left="0" w:firstLine="0"/>
              <w:rPr>
                <w:ins w:id="9698" w:author="Беликова Маргарита Николаевна" w:date="2018-03-06T14:54:00Z"/>
              </w:rPr>
            </w:pPr>
            <w:ins w:id="9699" w:author="Беликова Маргарита Николаевна" w:date="2018-03-06T14:55:00Z">
              <w:r>
                <w:t xml:space="preserve">РКО. Выписка. Вывод на ПФ ФИО подписанта из сертификата </w:t>
              </w:r>
            </w:ins>
          </w:p>
        </w:tc>
        <w:tc>
          <w:tcPr>
            <w:tcW w:w="1559" w:type="dxa"/>
          </w:tcPr>
          <w:p w14:paraId="14FB2B16" w14:textId="77777777" w:rsidR="00697C45" w:rsidRPr="0089199D" w:rsidRDefault="00697C45" w:rsidP="00B1007D">
            <w:pPr>
              <w:ind w:left="0" w:firstLine="0"/>
              <w:rPr>
                <w:ins w:id="9700" w:author="Беликова Маргарита Николаевна" w:date="2018-03-06T14:56:00Z"/>
              </w:rPr>
            </w:pPr>
            <w:ins w:id="9701" w:author="Беликова Маргарита Николаевна" w:date="2018-03-06T14:56:00Z">
              <w:r>
                <w:rPr>
                  <w:lang w:val="en-US"/>
                </w:rPr>
                <w:t>true</w:t>
              </w:r>
              <w:r w:rsidRPr="00C13830">
                <w:t xml:space="preserve">, </w:t>
              </w:r>
              <w:r>
                <w:rPr>
                  <w:lang w:val="en-US"/>
                </w:rPr>
                <w:t>false</w:t>
              </w:r>
            </w:ins>
          </w:p>
          <w:p w14:paraId="5EDE5836" w14:textId="7CBDE280" w:rsidR="00697C45" w:rsidRPr="00697C45" w:rsidRDefault="00697C45" w:rsidP="00B1007D">
            <w:pPr>
              <w:ind w:left="0" w:firstLine="0"/>
              <w:rPr>
                <w:ins w:id="9702" w:author="Беликова Маргарита Николаевна" w:date="2018-03-06T14:54:00Z"/>
              </w:rPr>
            </w:pPr>
            <w:ins w:id="9703" w:author="Беликова Маргарита Николаевна" w:date="2018-03-06T14:56:00Z">
              <w:r>
                <w:rPr>
                  <w:lang w:val="en-US"/>
                </w:rPr>
                <w:t>true</w:t>
              </w:r>
              <w:r>
                <w:t xml:space="preserve"> – при выводе на печать информации о подписи</w:t>
              </w:r>
            </w:ins>
            <w:ins w:id="9704" w:author="Беликова Маргарита Николаевна" w:date="2018-03-06T15:03:00Z">
              <w:r w:rsidR="000D4A5B">
                <w:t xml:space="preserve"> (для выписки в формати ДБО3)</w:t>
              </w:r>
            </w:ins>
            <w:ins w:id="9705" w:author="Беликова Маргарита Николаевна" w:date="2018-03-06T14:56:00Z">
              <w:r>
                <w:t xml:space="preserve"> – должно выводиться значениевладельца сертификата (</w:t>
              </w:r>
            </w:ins>
            <w:ins w:id="9706" w:author="Беликова Маргарита Николаевна" w:date="2018-03-06T14:57:00Z">
              <w:r>
                <w:rPr>
                  <w:lang w:val="en-US"/>
                </w:rPr>
                <w:t>CN</w:t>
              </w:r>
            </w:ins>
            <w:ins w:id="9707" w:author="Беликова Маргарита Николаевна" w:date="2018-03-06T14:56:00Z">
              <w:r>
                <w:t>)</w:t>
              </w:r>
            </w:ins>
            <w:ins w:id="9708" w:author="Беликова Маргарита Николаевна" w:date="2018-03-06T14:57:00Z">
              <w:r>
                <w:t xml:space="preserve"> использовавшегося в тех.подписи.</w:t>
              </w:r>
            </w:ins>
          </w:p>
        </w:tc>
        <w:tc>
          <w:tcPr>
            <w:tcW w:w="1764" w:type="dxa"/>
          </w:tcPr>
          <w:p w14:paraId="12EAFA78" w14:textId="4291C62E" w:rsidR="00697C45" w:rsidRPr="00697C45" w:rsidRDefault="00697C45" w:rsidP="00D13DBE">
            <w:pPr>
              <w:pStyle w:val="afa"/>
              <w:rPr>
                <w:ins w:id="9709" w:author="Беликова Маргарита Николаевна" w:date="2018-03-06T14:54:00Z"/>
                <w:rFonts w:ascii="Times New Roman" w:hAnsi="Times New Roman" w:cs="Times New Roman"/>
                <w:sz w:val="20"/>
                <w:szCs w:val="24"/>
              </w:rPr>
            </w:pPr>
            <w:ins w:id="9710" w:author="Беликова Маргарита Николаевна" w:date="2018-03-06T14:56:00Z">
              <w:r>
                <w:rPr>
                  <w:lang w:val="en-US"/>
                </w:rPr>
                <w:t>false</w:t>
              </w:r>
            </w:ins>
          </w:p>
        </w:tc>
      </w:tr>
      <w:tr w:rsidR="0089199D" w:rsidRPr="0089199D" w14:paraId="43726A7E" w14:textId="77777777" w:rsidTr="004334AD">
        <w:trPr>
          <w:ins w:id="9711" w:author="Баранов Михаил Александрович" w:date="2018-03-07T11:56:00Z"/>
        </w:trPr>
        <w:tc>
          <w:tcPr>
            <w:tcW w:w="507" w:type="dxa"/>
          </w:tcPr>
          <w:p w14:paraId="5EE4813B" w14:textId="77777777" w:rsidR="0089199D" w:rsidRPr="006D47B6" w:rsidRDefault="0089199D" w:rsidP="00650D72">
            <w:pPr>
              <w:pStyle w:val="afa"/>
              <w:numPr>
                <w:ilvl w:val="0"/>
                <w:numId w:val="19"/>
              </w:numPr>
              <w:spacing w:before="40" w:after="60"/>
              <w:rPr>
                <w:ins w:id="9712" w:author="Баранов Михаил Александрович" w:date="2018-03-07T11:56:00Z"/>
                <w:rStyle w:val="af9"/>
              </w:rPr>
            </w:pPr>
          </w:p>
        </w:tc>
        <w:tc>
          <w:tcPr>
            <w:tcW w:w="1813" w:type="dxa"/>
          </w:tcPr>
          <w:p w14:paraId="7F3E9A1C" w14:textId="736E476D" w:rsidR="0089199D" w:rsidRPr="000963F0" w:rsidRDefault="0089199D" w:rsidP="004334AD">
            <w:pPr>
              <w:ind w:left="0" w:firstLine="0"/>
              <w:jc w:val="left"/>
              <w:rPr>
                <w:ins w:id="9713" w:author="Баранов Михаил Александрович" w:date="2018-03-07T11:56:00Z"/>
              </w:rPr>
            </w:pPr>
            <w:ins w:id="9714" w:author="Баранов Михаил Александрович" w:date="2018-03-07T11:56:00Z">
              <w:r w:rsidRPr="000963F0">
                <w:t>Конфигурация ДБО</w:t>
              </w:r>
            </w:ins>
          </w:p>
        </w:tc>
        <w:tc>
          <w:tcPr>
            <w:tcW w:w="1843" w:type="dxa"/>
          </w:tcPr>
          <w:p w14:paraId="1FAB10AC" w14:textId="7C632AE6" w:rsidR="0089199D" w:rsidRPr="0089199D" w:rsidRDefault="0089199D" w:rsidP="0089199D">
            <w:pPr>
              <w:spacing w:before="0" w:after="0"/>
              <w:ind w:left="0" w:firstLine="0"/>
              <w:jc w:val="left"/>
              <w:rPr>
                <w:ins w:id="9715" w:author="Баранов Михаил Александрович" w:date="2018-03-07T11:56:00Z"/>
                <w:rFonts w:ascii="Tahoma" w:hAnsi="Tahoma" w:cs="Tahoma"/>
                <w:color w:val="FFFFFF"/>
                <w:sz w:val="17"/>
                <w:szCs w:val="17"/>
                <w:lang w:val="en-US"/>
              </w:rPr>
            </w:pPr>
            <w:ins w:id="9716" w:author="Баранов Михаил Александрович" w:date="2018-03-07T11:57:00Z">
              <w:r w:rsidRPr="0089199D">
                <w:rPr>
                  <w:rFonts w:ascii="Tahoma" w:hAnsi="Tahoma" w:cs="Tahoma"/>
                  <w:color w:val="FFFFFF"/>
                  <w:sz w:val="17"/>
                  <w:szCs w:val="17"/>
                  <w:lang w:val="en-US"/>
                </w:rPr>
                <w:br/>
                <w:t>R020_IMPORT_PAYING_CONDITION_DEF_VALUE</w:t>
              </w:r>
            </w:ins>
          </w:p>
        </w:tc>
        <w:tc>
          <w:tcPr>
            <w:tcW w:w="2126" w:type="dxa"/>
          </w:tcPr>
          <w:p w14:paraId="00AB4A90" w14:textId="060E68FA" w:rsidR="0089199D" w:rsidRPr="0089199D" w:rsidRDefault="0089199D" w:rsidP="00697C45">
            <w:pPr>
              <w:ind w:left="0" w:firstLine="0"/>
              <w:rPr>
                <w:ins w:id="9717" w:author="Баранов Михаил Александрович" w:date="2018-03-07T11:56:00Z"/>
              </w:rPr>
            </w:pPr>
            <w:ins w:id="9718" w:author="Баранов Михаил Александрович" w:date="2018-03-07T11:57:00Z">
              <w:r w:rsidRPr="0089199D">
                <w:t>РКО. Выписки. Импорт выписки. Значение условия оплаты ПТ</w:t>
              </w:r>
            </w:ins>
          </w:p>
        </w:tc>
        <w:tc>
          <w:tcPr>
            <w:tcW w:w="1559" w:type="dxa"/>
          </w:tcPr>
          <w:p w14:paraId="55D11E52" w14:textId="77777777" w:rsidR="0089199D" w:rsidRDefault="0089199D" w:rsidP="00B1007D">
            <w:pPr>
              <w:ind w:left="0" w:firstLine="0"/>
              <w:rPr>
                <w:ins w:id="9719" w:author="Баранов Михаил Александрович" w:date="2018-03-07T11:58:00Z"/>
              </w:rPr>
            </w:pPr>
            <w:ins w:id="9720" w:author="Баранов Михаил Александрович" w:date="2018-03-07T11:57:00Z">
              <w:r>
                <w:t xml:space="preserve">Параметр </w:t>
              </w:r>
            </w:ins>
            <w:ins w:id="9721" w:author="Баранов Михаил Александрович" w:date="2018-03-07T11:58:00Z">
              <w:r>
                <w:t>«Условие оплаты» заполняется значением из указанного свойства.</w:t>
              </w:r>
            </w:ins>
          </w:p>
          <w:p w14:paraId="52850787" w14:textId="77777777" w:rsidR="0089199D" w:rsidRDefault="0089199D" w:rsidP="00B1007D">
            <w:pPr>
              <w:ind w:left="0" w:firstLine="0"/>
              <w:rPr>
                <w:ins w:id="9722" w:author="Баранов Михаил Александрович" w:date="2018-03-07T11:58:00Z"/>
              </w:rPr>
            </w:pPr>
          </w:p>
          <w:p w14:paraId="46583301" w14:textId="01A66E12" w:rsidR="0089199D" w:rsidRPr="0089199D" w:rsidRDefault="0089199D" w:rsidP="00B1007D">
            <w:pPr>
              <w:ind w:left="0" w:firstLine="0"/>
              <w:rPr>
                <w:ins w:id="9723" w:author="Баранов Михаил Александрович" w:date="2018-03-07T11:56:00Z"/>
              </w:rPr>
            </w:pPr>
            <w:ins w:id="9724" w:author="Баранов Михаил Александрович" w:date="2018-03-07T11:58:00Z">
              <w:r w:rsidRPr="0089199D">
                <w:t>Возможные значения: 1, 2, либо оставить пустым.</w:t>
              </w:r>
            </w:ins>
          </w:p>
        </w:tc>
        <w:tc>
          <w:tcPr>
            <w:tcW w:w="1764" w:type="dxa"/>
          </w:tcPr>
          <w:p w14:paraId="40A98C26" w14:textId="12538922" w:rsidR="0089199D" w:rsidRPr="0089199D" w:rsidRDefault="0089199D" w:rsidP="00D13DBE">
            <w:pPr>
              <w:pStyle w:val="afa"/>
              <w:rPr>
                <w:ins w:id="9725" w:author="Баранов Михаил Александрович" w:date="2018-03-07T11:56:00Z"/>
              </w:rPr>
            </w:pPr>
            <w:ins w:id="9726" w:author="Баранов Михаил Александрович" w:date="2018-03-07T11:58:00Z">
              <w:r w:rsidRPr="0089199D">
                <w:t>По умолчанию значение:</w:t>
              </w:r>
              <w:r>
                <w:t xml:space="preserve"> пусто</w:t>
              </w:r>
            </w:ins>
          </w:p>
        </w:tc>
      </w:tr>
      <w:tr w:rsidR="00367AE1" w:rsidRPr="0089199D" w14:paraId="6AB63007" w14:textId="77777777" w:rsidTr="004334AD">
        <w:trPr>
          <w:ins w:id="9727" w:author="Беликова Маргарита Николаевна" w:date="2018-09-13T13:11:00Z"/>
        </w:trPr>
        <w:tc>
          <w:tcPr>
            <w:tcW w:w="507" w:type="dxa"/>
          </w:tcPr>
          <w:p w14:paraId="3FFEBC5A" w14:textId="77777777" w:rsidR="00367AE1" w:rsidRPr="006D47B6" w:rsidRDefault="00367AE1" w:rsidP="00367AE1">
            <w:pPr>
              <w:pStyle w:val="afa"/>
              <w:numPr>
                <w:ilvl w:val="0"/>
                <w:numId w:val="19"/>
              </w:numPr>
              <w:spacing w:before="40" w:after="60"/>
              <w:rPr>
                <w:ins w:id="9728" w:author="Беликова Маргарита Николаевна" w:date="2018-09-13T13:11:00Z"/>
                <w:rStyle w:val="af9"/>
              </w:rPr>
            </w:pPr>
          </w:p>
        </w:tc>
        <w:tc>
          <w:tcPr>
            <w:tcW w:w="1813" w:type="dxa"/>
          </w:tcPr>
          <w:p w14:paraId="2A8C97F9" w14:textId="16D79F43" w:rsidR="00367AE1" w:rsidRPr="000963F0" w:rsidRDefault="00367AE1" w:rsidP="00367AE1">
            <w:pPr>
              <w:ind w:left="0" w:firstLine="0"/>
              <w:jc w:val="left"/>
              <w:rPr>
                <w:ins w:id="9729" w:author="Беликова Маргарита Николаевна" w:date="2018-09-13T13:11:00Z"/>
              </w:rPr>
            </w:pPr>
            <w:ins w:id="9730" w:author="Беликова Маргарита Николаевна" w:date="2018-09-13T13:11:00Z">
              <w:r w:rsidRPr="006819FC">
                <w:rPr>
                  <w:rFonts w:ascii="Arial" w:hAnsi="Arial" w:cs="Arial"/>
                  <w:sz w:val="16"/>
                  <w:szCs w:val="16"/>
                </w:rPr>
                <w:t>Даты вступления в силу изменений в законодательстве</w:t>
              </w:r>
            </w:ins>
          </w:p>
        </w:tc>
        <w:tc>
          <w:tcPr>
            <w:tcW w:w="1843" w:type="dxa"/>
          </w:tcPr>
          <w:p w14:paraId="6EAEE5AC" w14:textId="77777777" w:rsidR="00367AE1" w:rsidRPr="00367AE1" w:rsidRDefault="00367AE1" w:rsidP="00367AE1">
            <w:pPr>
              <w:spacing w:before="0" w:after="0"/>
              <w:ind w:left="0" w:firstLine="0"/>
              <w:jc w:val="left"/>
              <w:rPr>
                <w:ins w:id="9731" w:author="Беликова Маргарита Николаевна" w:date="2018-09-13T13:11:00Z"/>
                <w:rFonts w:ascii="Tahoma" w:hAnsi="Tahoma" w:cs="Tahoma"/>
                <w:color w:val="FFFFFF"/>
                <w:sz w:val="17"/>
                <w:szCs w:val="17"/>
              </w:rPr>
            </w:pPr>
          </w:p>
        </w:tc>
        <w:tc>
          <w:tcPr>
            <w:tcW w:w="2126" w:type="dxa"/>
          </w:tcPr>
          <w:p w14:paraId="46ADFCDB" w14:textId="6905920C" w:rsidR="00367AE1" w:rsidRPr="0089199D" w:rsidRDefault="00367AE1" w:rsidP="00367AE1">
            <w:pPr>
              <w:ind w:left="0" w:firstLine="0"/>
              <w:rPr>
                <w:ins w:id="9732" w:author="Беликова Маргарита Николаевна" w:date="2018-09-13T13:11:00Z"/>
              </w:rPr>
            </w:pPr>
            <w:ins w:id="9733" w:author="Беликова Маргарита Николаевна" w:date="2018-09-13T13:11:00Z">
              <w:r w:rsidRPr="00F87348">
                <w:rPr>
                  <w:rFonts w:ascii="Arial" w:hAnsi="Arial" w:cs="Arial"/>
                  <w:sz w:val="16"/>
                  <w:szCs w:val="16"/>
                </w:rPr>
                <w:t>Дата вступления в силу изменений 383-П, 2018 (Рез.поле 23)</w:t>
              </w:r>
            </w:ins>
          </w:p>
        </w:tc>
        <w:tc>
          <w:tcPr>
            <w:tcW w:w="1559" w:type="dxa"/>
          </w:tcPr>
          <w:p w14:paraId="1BCA43B0" w14:textId="15C0C5DB" w:rsidR="00367AE1" w:rsidRDefault="00367AE1" w:rsidP="00367AE1">
            <w:pPr>
              <w:ind w:left="0" w:firstLine="0"/>
              <w:rPr>
                <w:ins w:id="9734" w:author="Беликова Маргарита Николаевна" w:date="2018-09-13T13:11:00Z"/>
              </w:rPr>
            </w:pPr>
            <w:ins w:id="9735" w:author="Беликова Маргарита Николаевна" w:date="2018-09-13T13:11:00Z">
              <w:r>
                <w:rPr>
                  <w:rFonts w:ascii="Arial" w:hAnsi="Arial" w:cs="Arial"/>
                  <w:sz w:val="16"/>
                  <w:szCs w:val="16"/>
                </w:rPr>
                <w:t>Дата</w:t>
              </w:r>
            </w:ins>
          </w:p>
        </w:tc>
        <w:tc>
          <w:tcPr>
            <w:tcW w:w="1764" w:type="dxa"/>
          </w:tcPr>
          <w:p w14:paraId="39938085" w14:textId="1F7320D4" w:rsidR="00367AE1" w:rsidRPr="0089199D" w:rsidRDefault="00367AE1" w:rsidP="00367AE1">
            <w:pPr>
              <w:pStyle w:val="afa"/>
              <w:rPr>
                <w:ins w:id="9736" w:author="Беликова Маргарита Николаевна" w:date="2018-09-13T13:11:00Z"/>
              </w:rPr>
            </w:pPr>
            <w:ins w:id="9737" w:author="Беликова Маргарита Николаевна" w:date="2018-09-13T13:11:00Z">
              <w:r>
                <w:t>01.01.2019</w:t>
              </w:r>
            </w:ins>
          </w:p>
        </w:tc>
      </w:tr>
      <w:tr w:rsidR="006E0365" w:rsidRPr="0089199D" w14:paraId="5A8E20D8" w14:textId="77777777" w:rsidTr="004334AD">
        <w:trPr>
          <w:ins w:id="9738" w:author="Старжинский Александр Васильевич" w:date="2019-04-23T11:25:00Z"/>
        </w:trPr>
        <w:tc>
          <w:tcPr>
            <w:tcW w:w="507" w:type="dxa"/>
          </w:tcPr>
          <w:p w14:paraId="0D32BBF5" w14:textId="77777777" w:rsidR="006E0365" w:rsidRPr="006D47B6" w:rsidRDefault="006E0365" w:rsidP="006E0365">
            <w:pPr>
              <w:pStyle w:val="afa"/>
              <w:numPr>
                <w:ilvl w:val="0"/>
                <w:numId w:val="19"/>
              </w:numPr>
              <w:spacing w:before="40" w:after="60"/>
              <w:rPr>
                <w:ins w:id="9739" w:author="Старжинский Александр Васильевич" w:date="2019-04-23T11:25:00Z"/>
                <w:rStyle w:val="af9"/>
              </w:rPr>
            </w:pPr>
            <w:bookmarkStart w:id="9740" w:name="_Ref6911457"/>
          </w:p>
        </w:tc>
        <w:bookmarkEnd w:id="9740"/>
        <w:tc>
          <w:tcPr>
            <w:tcW w:w="1813" w:type="dxa"/>
          </w:tcPr>
          <w:p w14:paraId="6E616CE2" w14:textId="386AA4ED" w:rsidR="006E0365" w:rsidRPr="006819FC" w:rsidRDefault="006E0365" w:rsidP="006E0365">
            <w:pPr>
              <w:ind w:left="0" w:firstLine="0"/>
              <w:jc w:val="left"/>
              <w:rPr>
                <w:ins w:id="9741" w:author="Старжинский Александр Васильевич" w:date="2019-04-23T11:25:00Z"/>
                <w:rFonts w:ascii="Arial" w:hAnsi="Arial" w:cs="Arial"/>
                <w:sz w:val="16"/>
                <w:szCs w:val="16"/>
              </w:rPr>
            </w:pPr>
            <w:ins w:id="9742" w:author="Старжинский Александр Васильевич" w:date="2019-04-23T11:25:00Z">
              <w:r w:rsidRPr="008B6743">
                <w:t>Конфигурация ДБО</w:t>
              </w:r>
            </w:ins>
          </w:p>
        </w:tc>
        <w:tc>
          <w:tcPr>
            <w:tcW w:w="1843" w:type="dxa"/>
          </w:tcPr>
          <w:p w14:paraId="2A9B13DD" w14:textId="77777777" w:rsidR="006E0365" w:rsidRPr="00367AE1" w:rsidRDefault="006E0365" w:rsidP="006E0365">
            <w:pPr>
              <w:spacing w:before="0" w:after="0"/>
              <w:ind w:left="0" w:firstLine="0"/>
              <w:jc w:val="left"/>
              <w:rPr>
                <w:ins w:id="9743" w:author="Старжинский Александр Васильевич" w:date="2019-04-23T11:25:00Z"/>
                <w:rFonts w:ascii="Tahoma" w:hAnsi="Tahoma" w:cs="Tahoma"/>
                <w:color w:val="FFFFFF"/>
                <w:sz w:val="17"/>
                <w:szCs w:val="17"/>
              </w:rPr>
            </w:pPr>
          </w:p>
        </w:tc>
        <w:tc>
          <w:tcPr>
            <w:tcW w:w="2126" w:type="dxa"/>
          </w:tcPr>
          <w:p w14:paraId="1A55BF35" w14:textId="6E45DB88" w:rsidR="006E0365" w:rsidRPr="00F87348" w:rsidRDefault="006E0365" w:rsidP="006E0365">
            <w:pPr>
              <w:ind w:left="0" w:firstLine="0"/>
              <w:jc w:val="left"/>
              <w:rPr>
                <w:ins w:id="9744" w:author="Старжинский Александр Васильевич" w:date="2019-04-23T11:25:00Z"/>
                <w:rFonts w:ascii="Arial" w:hAnsi="Arial" w:cs="Arial"/>
                <w:sz w:val="16"/>
                <w:szCs w:val="16"/>
              </w:rPr>
            </w:pPr>
            <w:ins w:id="9745" w:author="Старжинский Александр Васильевич" w:date="2019-04-23T11:25:00Z">
              <w:r w:rsidRPr="008B6743">
                <w:t>РКО. Выписка. Проверка назначения платежа по 115-ФЗ</w:t>
              </w:r>
            </w:ins>
          </w:p>
        </w:tc>
        <w:tc>
          <w:tcPr>
            <w:tcW w:w="1559" w:type="dxa"/>
          </w:tcPr>
          <w:p w14:paraId="0903DC88" w14:textId="77777777" w:rsidR="006E0365" w:rsidRPr="008B6743" w:rsidRDefault="006E0365" w:rsidP="006E0365">
            <w:pPr>
              <w:pStyle w:val="afa"/>
              <w:rPr>
                <w:ins w:id="9746" w:author="Старжинский Александр Васильевич" w:date="2019-04-23T11:25:00Z"/>
                <w:noProof/>
                <w:lang w:val="en-US"/>
              </w:rPr>
            </w:pPr>
            <w:ins w:id="9747" w:author="Старжинский Александр Васильевич" w:date="2019-04-23T11:25:00Z">
              <w:r w:rsidRPr="008B6743">
                <w:rPr>
                  <w:noProof/>
                  <w:lang w:val="en-US"/>
                </w:rPr>
                <w:t>true</w:t>
              </w:r>
            </w:ins>
          </w:p>
          <w:p w14:paraId="66951763" w14:textId="74300513" w:rsidR="006E0365" w:rsidRDefault="006E0365" w:rsidP="006E0365">
            <w:pPr>
              <w:ind w:left="0" w:firstLine="0"/>
              <w:rPr>
                <w:ins w:id="9748" w:author="Старжинский Александр Васильевич" w:date="2019-04-23T11:25:00Z"/>
                <w:rFonts w:ascii="Arial" w:hAnsi="Arial" w:cs="Arial"/>
                <w:sz w:val="16"/>
                <w:szCs w:val="16"/>
              </w:rPr>
            </w:pPr>
            <w:ins w:id="9749" w:author="Старжинский Александр Васильевич" w:date="2019-04-23T11:25:00Z">
              <w:r w:rsidRPr="008B6743">
                <w:t>false</w:t>
              </w:r>
            </w:ins>
          </w:p>
        </w:tc>
        <w:tc>
          <w:tcPr>
            <w:tcW w:w="1764" w:type="dxa"/>
          </w:tcPr>
          <w:p w14:paraId="00AF2795" w14:textId="713FA887" w:rsidR="006E0365" w:rsidRDefault="006E0365" w:rsidP="006E0365">
            <w:pPr>
              <w:pStyle w:val="afa"/>
              <w:rPr>
                <w:ins w:id="9750" w:author="Старжинский Александр Васильевич" w:date="2019-04-23T11:25:00Z"/>
              </w:rPr>
            </w:pPr>
            <w:ins w:id="9751" w:author="Старжинский Александр Васильевич" w:date="2019-04-23T11:25:00Z">
              <w:r>
                <w:rPr>
                  <w:noProof/>
                  <w:lang w:val="en-US"/>
                </w:rPr>
                <w:t>false</w:t>
              </w:r>
            </w:ins>
          </w:p>
        </w:tc>
      </w:tr>
      <w:tr w:rsidR="002A30DD" w:rsidRPr="0089199D" w14:paraId="5F1C2206" w14:textId="77777777" w:rsidTr="004334AD">
        <w:trPr>
          <w:ins w:id="9752" w:author="Беликова Маргарита Николаевна" w:date="2019-07-02T11:01:00Z"/>
        </w:trPr>
        <w:tc>
          <w:tcPr>
            <w:tcW w:w="507" w:type="dxa"/>
          </w:tcPr>
          <w:p w14:paraId="6E982D8F" w14:textId="77777777" w:rsidR="002A30DD" w:rsidRPr="006D47B6" w:rsidRDefault="002A30DD" w:rsidP="006E0365">
            <w:pPr>
              <w:pStyle w:val="afa"/>
              <w:numPr>
                <w:ilvl w:val="0"/>
                <w:numId w:val="19"/>
              </w:numPr>
              <w:spacing w:before="40" w:after="60"/>
              <w:rPr>
                <w:ins w:id="9753" w:author="Беликова Маргарита Николаевна" w:date="2019-07-02T11:01:00Z"/>
                <w:rStyle w:val="af9"/>
              </w:rPr>
            </w:pPr>
          </w:p>
        </w:tc>
        <w:tc>
          <w:tcPr>
            <w:tcW w:w="1813" w:type="dxa"/>
          </w:tcPr>
          <w:p w14:paraId="5F18A848" w14:textId="4DB59CC8" w:rsidR="002A30DD" w:rsidRPr="008B6743" w:rsidRDefault="002A30DD" w:rsidP="006E0365">
            <w:pPr>
              <w:ind w:left="0" w:firstLine="0"/>
              <w:jc w:val="left"/>
              <w:rPr>
                <w:ins w:id="9754" w:author="Беликова Маргарита Николаевна" w:date="2019-07-02T11:01:00Z"/>
              </w:rPr>
            </w:pPr>
            <w:ins w:id="9755" w:author="Беликова Маргарита Николаевна" w:date="2019-07-02T11:01:00Z">
              <w:r w:rsidRPr="008B6743">
                <w:t>Конфигурация ДБО</w:t>
              </w:r>
            </w:ins>
          </w:p>
        </w:tc>
        <w:tc>
          <w:tcPr>
            <w:tcW w:w="1843" w:type="dxa"/>
          </w:tcPr>
          <w:p w14:paraId="4FFCAA32" w14:textId="77777777" w:rsidR="002A30DD" w:rsidRPr="00367AE1" w:rsidRDefault="002A30DD" w:rsidP="006E0365">
            <w:pPr>
              <w:spacing w:before="0" w:after="0"/>
              <w:ind w:left="0" w:firstLine="0"/>
              <w:jc w:val="left"/>
              <w:rPr>
                <w:ins w:id="9756" w:author="Беликова Маргарита Николаевна" w:date="2019-07-02T11:01:00Z"/>
                <w:rFonts w:ascii="Tahoma" w:hAnsi="Tahoma" w:cs="Tahoma"/>
                <w:color w:val="FFFFFF"/>
                <w:sz w:val="17"/>
                <w:szCs w:val="17"/>
              </w:rPr>
            </w:pPr>
          </w:p>
        </w:tc>
        <w:tc>
          <w:tcPr>
            <w:tcW w:w="2126" w:type="dxa"/>
          </w:tcPr>
          <w:p w14:paraId="7D8C6235" w14:textId="70CCD4A8" w:rsidR="002A30DD" w:rsidRDefault="00BE612C" w:rsidP="006E0365">
            <w:pPr>
              <w:ind w:left="0" w:firstLine="0"/>
              <w:jc w:val="left"/>
              <w:rPr>
                <w:ins w:id="9757" w:author="Беликова Маргарита Николаевна" w:date="2019-07-02T11:02:00Z"/>
              </w:rPr>
            </w:pPr>
            <w:ins w:id="9758" w:author="Беликова Маргарита Николаевна" w:date="2019-07-03T11:34:00Z">
              <w:r w:rsidRPr="00BE612C">
                <w:t>РКО. Выписка. Экспорт в формат МТ940. Выгрузка в 25 поле только счета получателя</w:t>
              </w:r>
            </w:ins>
          </w:p>
          <w:p w14:paraId="5F86821E" w14:textId="77777777" w:rsidR="002A30DD" w:rsidRDefault="002A30DD" w:rsidP="006E0365">
            <w:pPr>
              <w:ind w:left="0" w:firstLine="0"/>
              <w:jc w:val="left"/>
              <w:rPr>
                <w:ins w:id="9759" w:author="Беликова Маргарита Николаевна" w:date="2019-07-02T11:02:00Z"/>
              </w:rPr>
            </w:pPr>
          </w:p>
          <w:p w14:paraId="463A9728" w14:textId="77777777" w:rsidR="002A30DD" w:rsidRDefault="002A30DD" w:rsidP="006E0365">
            <w:pPr>
              <w:ind w:left="0" w:firstLine="0"/>
              <w:jc w:val="left"/>
              <w:rPr>
                <w:ins w:id="9760" w:author="Беликова Маргарита Николаевна" w:date="2019-07-02T11:02:00Z"/>
              </w:rPr>
            </w:pPr>
            <w:ins w:id="9761" w:author="Беликова Маргарита Николаевна" w:date="2019-07-02T11:02:00Z">
              <w:r>
                <w:t>Описание</w:t>
              </w:r>
            </w:ins>
          </w:p>
          <w:p w14:paraId="2B1A2A6A" w14:textId="2026443F" w:rsidR="002A30DD" w:rsidRPr="008B6743" w:rsidRDefault="002A30DD" w:rsidP="006E0365">
            <w:pPr>
              <w:ind w:left="0" w:firstLine="0"/>
              <w:jc w:val="left"/>
              <w:rPr>
                <w:ins w:id="9762" w:author="Беликова Маргарита Николаевна" w:date="2019-07-02T11:01:00Z"/>
              </w:rPr>
            </w:pPr>
            <w:ins w:id="9763" w:author="Беликова Маргарита Николаевна" w:date="2019-07-02T11:02:00Z">
              <w:r>
                <w:t>При конфигурации = true в поле 25 при экспорте в формат МТ940 выгружается только номер счёта.</w:t>
              </w:r>
              <w:r>
                <w:br/>
                <w:t>При конфигурации = false - выгружается SWIFT/счет/валюта</w:t>
              </w:r>
            </w:ins>
          </w:p>
        </w:tc>
        <w:tc>
          <w:tcPr>
            <w:tcW w:w="1559" w:type="dxa"/>
          </w:tcPr>
          <w:p w14:paraId="495EC8D6" w14:textId="77777777" w:rsidR="002A30DD" w:rsidRPr="008B6743" w:rsidRDefault="002A30DD" w:rsidP="002A30DD">
            <w:pPr>
              <w:pStyle w:val="afa"/>
              <w:rPr>
                <w:ins w:id="9764" w:author="Беликова Маргарита Николаевна" w:date="2019-07-02T11:02:00Z"/>
                <w:noProof/>
                <w:lang w:val="en-US"/>
              </w:rPr>
            </w:pPr>
            <w:ins w:id="9765" w:author="Беликова Маргарита Николаевна" w:date="2019-07-02T11:02:00Z">
              <w:r w:rsidRPr="008B6743">
                <w:rPr>
                  <w:noProof/>
                  <w:lang w:val="en-US"/>
                </w:rPr>
                <w:t>true</w:t>
              </w:r>
            </w:ins>
          </w:p>
          <w:p w14:paraId="25D9EDB7" w14:textId="544B98D3" w:rsidR="002A30DD" w:rsidRPr="002A30DD" w:rsidRDefault="002A30DD" w:rsidP="002A30DD">
            <w:pPr>
              <w:pStyle w:val="afa"/>
              <w:rPr>
                <w:ins w:id="9766" w:author="Беликова Маргарита Николаевна" w:date="2019-07-02T11:01:00Z"/>
                <w:noProof/>
              </w:rPr>
            </w:pPr>
            <w:ins w:id="9767" w:author="Беликова Маргарита Николаевна" w:date="2019-07-02T11:02:00Z">
              <w:r w:rsidRPr="008B6743">
                <w:t>false</w:t>
              </w:r>
            </w:ins>
          </w:p>
        </w:tc>
        <w:tc>
          <w:tcPr>
            <w:tcW w:w="1764" w:type="dxa"/>
          </w:tcPr>
          <w:p w14:paraId="34814AB7" w14:textId="6D52312B" w:rsidR="002A30DD" w:rsidRPr="002A30DD" w:rsidRDefault="00BE612C" w:rsidP="006E0365">
            <w:pPr>
              <w:pStyle w:val="afa"/>
              <w:rPr>
                <w:ins w:id="9768" w:author="Беликова Маргарита Николаевна" w:date="2019-07-02T11:01:00Z"/>
                <w:noProof/>
              </w:rPr>
            </w:pPr>
            <w:ins w:id="9769" w:author="Беликова Маргарита Николаевна" w:date="2019-07-03T11:35:00Z">
              <w:r w:rsidRPr="008B6743">
                <w:t>false</w:t>
              </w:r>
              <w:r w:rsidRPr="002A30DD">
                <w:rPr>
                  <w:noProof/>
                </w:rPr>
                <w:t xml:space="preserve"> </w:t>
              </w:r>
            </w:ins>
          </w:p>
        </w:tc>
      </w:tr>
    </w:tbl>
    <w:p w14:paraId="670A37D0" w14:textId="50C5C6B3" w:rsidR="00677E3D" w:rsidRPr="0089199D" w:rsidRDefault="00677E3D" w:rsidP="00677E3D">
      <w:pPr>
        <w:pStyle w:val="14"/>
      </w:pPr>
    </w:p>
    <w:p w14:paraId="27F2EF15" w14:textId="77777777" w:rsidR="00A04DEF" w:rsidRDefault="00A04DEF" w:rsidP="00A04DEF">
      <w:pPr>
        <w:pStyle w:val="1"/>
        <w:rPr>
          <w:ins w:id="9770" w:author="Широбокова Алёна Сергеевна" w:date="2017-09-05T13:03:00Z"/>
        </w:rPr>
      </w:pPr>
      <w:bookmarkStart w:id="9771" w:name="_Ref492387443"/>
      <w:bookmarkStart w:id="9772" w:name="_Toc21517761"/>
      <w:ins w:id="9773" w:author="Широбокова Алёна Сергеевна" w:date="2017-09-05T13:03:00Z">
        <w:r>
          <w:t>Настройки задач</w:t>
        </w:r>
        <w:bookmarkEnd w:id="9771"/>
        <w:bookmarkEnd w:id="9772"/>
      </w:ins>
    </w:p>
    <w:p w14:paraId="2DCAC2BC" w14:textId="51A45443" w:rsidR="00A04DEF" w:rsidRDefault="00A04DEF" w:rsidP="00904090">
      <w:pPr>
        <w:pStyle w:val="14"/>
        <w:numPr>
          <w:ilvl w:val="0"/>
          <w:numId w:val="120"/>
        </w:numPr>
        <w:rPr>
          <w:ins w:id="9774" w:author="Широбокова Алёна Сергеевна" w:date="2017-09-05T13:03:00Z"/>
        </w:rPr>
      </w:pPr>
      <w:ins w:id="9775" w:author="Широбокова Алёна Сергеевна" w:date="2017-09-05T13:03:00Z">
        <w:r>
          <w:t xml:space="preserve">В системе (в разделе «Задачи») должна быть настроена задача «Задача, удаляющая некорректные операции по выпискам» для периодического фонового удаления некорректных операций по выпискам из БД. </w:t>
        </w:r>
      </w:ins>
    </w:p>
    <w:p w14:paraId="569D726C" w14:textId="77777777" w:rsidR="00A04DEF" w:rsidRDefault="00A04DEF" w:rsidP="00A04DEF">
      <w:pPr>
        <w:pStyle w:val="14"/>
        <w:rPr>
          <w:ins w:id="9776" w:author="Широбокова Алёна Сергеевна" w:date="2017-09-05T13:03:00Z"/>
        </w:rPr>
      </w:pPr>
      <w:ins w:id="9777" w:author="Широбокова Алёна Сергеевна" w:date="2017-09-05T13:03:00Z">
        <w:r>
          <w:t>Некорректными операциями считаются записи не привязанные к конкретной выписке.</w:t>
        </w:r>
      </w:ins>
    </w:p>
    <w:p w14:paraId="713B880D" w14:textId="77777777" w:rsidR="00A04DEF" w:rsidRDefault="00A04DEF" w:rsidP="00A04DEF">
      <w:pPr>
        <w:pStyle w:val="14"/>
        <w:rPr>
          <w:ins w:id="9778" w:author="Беликова Маргарита Николаевна" w:date="2018-03-27T13:44:00Z"/>
        </w:rPr>
      </w:pPr>
      <w:ins w:id="9779" w:author="Широбокова Алёна Сергеевна" w:date="2017-09-05T13:03:00Z">
        <w:r>
          <w:t>Запуск задачи должен происходить автоматически каждые 20 минут. При отсутствии некорретных операций по выпискам в системе задача должна останавливаться.</w:t>
        </w:r>
      </w:ins>
    </w:p>
    <w:p w14:paraId="4028D4D8" w14:textId="101B267C" w:rsidR="001C22F8" w:rsidRDefault="001C22F8" w:rsidP="00904090">
      <w:pPr>
        <w:pStyle w:val="14"/>
        <w:numPr>
          <w:ilvl w:val="0"/>
          <w:numId w:val="120"/>
        </w:numPr>
        <w:rPr>
          <w:ins w:id="9780" w:author="Соболев Максим Николаевич" w:date="2018-08-16T11:15:00Z"/>
        </w:rPr>
      </w:pPr>
      <w:ins w:id="9781" w:author="Беликова Маргарита Николаевна" w:date="2018-03-27T13:44:00Z">
        <w:r>
          <w:t>В системе должна быть реализована «</w:t>
        </w:r>
        <w:r w:rsidR="00D601E1">
          <w:t>З</w:t>
        </w:r>
        <w:r>
          <w:t>адача, удаляющая неактуальные промежуточные выписки»</w:t>
        </w:r>
      </w:ins>
      <w:ins w:id="9782" w:author="Беликова Маргарита Николаевна" w:date="2018-03-27T13:45:00Z">
        <w:r>
          <w:t>. По умолчанию – время срабатывания 30мин.</w:t>
        </w:r>
      </w:ins>
      <w:ins w:id="9783" w:author="Беликова Маргарита Николаевна" w:date="2018-03-27T13:48:00Z">
        <w:r w:rsidR="00622587">
          <w:t xml:space="preserve"> Задача очищает таблицу с выписками- удаляет неактуальные выписки.</w:t>
        </w:r>
      </w:ins>
    </w:p>
    <w:p w14:paraId="23DBF9A6" w14:textId="77777777" w:rsidR="00B97EF7" w:rsidRDefault="00B97EF7" w:rsidP="00B97EF7">
      <w:pPr>
        <w:pStyle w:val="14"/>
        <w:rPr>
          <w:ins w:id="9784" w:author="Соболев Максим Николаевич" w:date="2018-08-16T11:15:00Z"/>
        </w:rPr>
      </w:pPr>
      <w:ins w:id="9785" w:author="Соболев Максим Николаевич" w:date="2018-08-16T11:15:00Z">
        <w:r>
          <w:t>Задача работает следующим образом: в момент импорта выписки происходит анализ настройки "Хранить неактуальные промежуточные выписки" если она false, то идентификаторы неактуальных выписок заносятся в отдельную таблицу SBNS_RURSTM_NOT_ACTUAL, далее эта таблица анализируется при запуске задачи "Задача, удаляющая неактуальные промежуточные выписки" (задача работает при отключенной настройке хранения неактуальных выписок) таким образом, если в момент импорта выписок настройка была включена, то при последующем её выключении задача по удалению ничего не удалит (потому что таблица SBNS_RURSTM_NOT_ACTUAL не будет содержать записей).</w:t>
        </w:r>
      </w:ins>
    </w:p>
    <w:p w14:paraId="28CADE63" w14:textId="49052720" w:rsidR="00B97EF7" w:rsidRDefault="00B97EF7" w:rsidP="00B97EF7">
      <w:pPr>
        <w:pStyle w:val="14"/>
        <w:rPr>
          <w:ins w:id="9786" w:author="Широбокова Алёна Сергеевна" w:date="2017-09-05T13:03:00Z"/>
        </w:rPr>
      </w:pPr>
      <w:ins w:id="9787" w:author="Соболев Максим Николаевич" w:date="2018-08-16T11:15:00Z">
        <w:r>
          <w:t>Существует ещё понятие, как время жизни выписки после деактуализации, оно равно суткам (24 * 60 * 60 секунд), т.е. неактуальная выписка будет жить дополнительно как минимум сутки и не будет удаляться.</w:t>
        </w:r>
      </w:ins>
    </w:p>
    <w:p w14:paraId="0E0C12EA" w14:textId="77777777" w:rsidR="00F2154C" w:rsidRDefault="00A31BB9" w:rsidP="001C5987">
      <w:pPr>
        <w:pStyle w:val="1"/>
      </w:pPr>
      <w:bookmarkStart w:id="9788" w:name="_Toc21517762"/>
      <w:r w:rsidRPr="00DA5497">
        <w:t>Права доступа</w:t>
      </w:r>
      <w:bookmarkEnd w:id="9522"/>
      <w:bookmarkEnd w:id="9523"/>
      <w:bookmarkEnd w:id="9524"/>
      <w:bookmarkEnd w:id="9788"/>
    </w:p>
    <w:p w14:paraId="003E4127" w14:textId="77777777" w:rsidR="00D54AFE" w:rsidRDefault="00D54AFE" w:rsidP="00D54AFE">
      <w:pPr>
        <w:pStyle w:val="2"/>
      </w:pPr>
      <w:bookmarkStart w:id="9789" w:name="_Toc21517763"/>
      <w:bookmarkStart w:id="9790" w:name="_Toc389061517"/>
      <w:bookmarkStart w:id="9791" w:name="_Toc389061516"/>
      <w:r>
        <w:t>Создание новых предикатов</w:t>
      </w:r>
      <w:bookmarkEnd w:id="9789"/>
    </w:p>
    <w:tbl>
      <w:tblPr>
        <w:tblStyle w:val="ae"/>
        <w:tblW w:w="0" w:type="auto"/>
        <w:tblInd w:w="340" w:type="dxa"/>
        <w:tblLook w:val="04A0" w:firstRow="1" w:lastRow="0" w:firstColumn="1" w:lastColumn="0" w:noHBand="0" w:noVBand="1"/>
      </w:tblPr>
      <w:tblGrid>
        <w:gridCol w:w="605"/>
        <w:gridCol w:w="3290"/>
        <w:gridCol w:w="2394"/>
        <w:gridCol w:w="3207"/>
      </w:tblGrid>
      <w:tr w:rsidR="00384B27" w14:paraId="78F0FD5A" w14:textId="77777777" w:rsidTr="00384B27">
        <w:tc>
          <w:tcPr>
            <w:tcW w:w="605" w:type="dxa"/>
          </w:tcPr>
          <w:p w14:paraId="6F5613BC" w14:textId="77777777" w:rsidR="00384B27" w:rsidRDefault="00384B27" w:rsidP="00D54AFE">
            <w:pPr>
              <w:pStyle w:val="af8"/>
            </w:pPr>
            <w:r>
              <w:t>№ п/п</w:t>
            </w:r>
          </w:p>
        </w:tc>
        <w:tc>
          <w:tcPr>
            <w:tcW w:w="3290" w:type="dxa"/>
          </w:tcPr>
          <w:p w14:paraId="544017B2" w14:textId="77777777" w:rsidR="00384B27" w:rsidRDefault="00384B27" w:rsidP="00D54AFE">
            <w:pPr>
              <w:pStyle w:val="af8"/>
            </w:pPr>
            <w:r>
              <w:t>Наименование предиката</w:t>
            </w:r>
          </w:p>
        </w:tc>
        <w:tc>
          <w:tcPr>
            <w:tcW w:w="2394" w:type="dxa"/>
          </w:tcPr>
          <w:p w14:paraId="39D9EE64" w14:textId="77777777" w:rsidR="00384B27" w:rsidRDefault="00384B27" w:rsidP="00D54AFE">
            <w:pPr>
              <w:pStyle w:val="af8"/>
            </w:pPr>
            <w:r>
              <w:t>Описание</w:t>
            </w:r>
          </w:p>
        </w:tc>
        <w:tc>
          <w:tcPr>
            <w:tcW w:w="3207" w:type="dxa"/>
          </w:tcPr>
          <w:p w14:paraId="789B4D4A" w14:textId="77777777" w:rsidR="00384B27" w:rsidRDefault="00477A24" w:rsidP="00477A24">
            <w:pPr>
              <w:pStyle w:val="af8"/>
            </w:pPr>
            <w:r>
              <w:t>Описание параметров предикатов</w:t>
            </w:r>
          </w:p>
        </w:tc>
      </w:tr>
      <w:tr w:rsidR="00384B27" w14:paraId="375BDDD6" w14:textId="77777777" w:rsidTr="00384B27">
        <w:tc>
          <w:tcPr>
            <w:tcW w:w="605" w:type="dxa"/>
          </w:tcPr>
          <w:p w14:paraId="50344E12" w14:textId="77777777" w:rsidR="00384B27" w:rsidRPr="00384B27" w:rsidRDefault="00384B27" w:rsidP="00650D72">
            <w:pPr>
              <w:pStyle w:val="afa"/>
              <w:numPr>
                <w:ilvl w:val="0"/>
                <w:numId w:val="20"/>
              </w:numPr>
              <w:spacing w:before="40" w:after="60"/>
              <w:rPr>
                <w:rStyle w:val="af9"/>
              </w:rPr>
            </w:pPr>
          </w:p>
        </w:tc>
        <w:tc>
          <w:tcPr>
            <w:tcW w:w="3290" w:type="dxa"/>
          </w:tcPr>
          <w:p w14:paraId="01A3E36E" w14:textId="77777777" w:rsidR="00384B27" w:rsidRDefault="00343F25" w:rsidP="00384B27">
            <w:pPr>
              <w:pStyle w:val="afa"/>
            </w:pPr>
            <w:r>
              <w:t>Счета, доступные текущему пользователю (на банковской части)</w:t>
            </w:r>
          </w:p>
        </w:tc>
        <w:tc>
          <w:tcPr>
            <w:tcW w:w="2394" w:type="dxa"/>
          </w:tcPr>
          <w:p w14:paraId="0758B31A" w14:textId="77777777" w:rsidR="00384B27" w:rsidRDefault="00343F25" w:rsidP="00384B27">
            <w:pPr>
              <w:pStyle w:val="afa"/>
            </w:pPr>
            <w:r>
              <w:t>Список счетов, обслуживаемых в подразделении, где пользователь является сотрудником банка</w:t>
            </w:r>
          </w:p>
        </w:tc>
        <w:tc>
          <w:tcPr>
            <w:tcW w:w="3207" w:type="dxa"/>
          </w:tcPr>
          <w:p w14:paraId="70DBB280" w14:textId="77777777" w:rsidR="00384B27" w:rsidRDefault="00384B27" w:rsidP="00384B27">
            <w:pPr>
              <w:pStyle w:val="afa"/>
            </w:pPr>
          </w:p>
        </w:tc>
      </w:tr>
      <w:tr w:rsidR="00343F25" w14:paraId="718D166B" w14:textId="77777777" w:rsidTr="00384B27">
        <w:tc>
          <w:tcPr>
            <w:tcW w:w="605" w:type="dxa"/>
          </w:tcPr>
          <w:p w14:paraId="5A5A2A3D" w14:textId="77777777" w:rsidR="00343F25" w:rsidRPr="00384B27" w:rsidRDefault="00343F25" w:rsidP="00650D72">
            <w:pPr>
              <w:pStyle w:val="afa"/>
              <w:numPr>
                <w:ilvl w:val="0"/>
                <w:numId w:val="20"/>
              </w:numPr>
              <w:spacing w:before="40" w:after="60"/>
              <w:rPr>
                <w:rStyle w:val="af9"/>
              </w:rPr>
            </w:pPr>
          </w:p>
        </w:tc>
        <w:tc>
          <w:tcPr>
            <w:tcW w:w="3290" w:type="dxa"/>
          </w:tcPr>
          <w:p w14:paraId="50135BA6" w14:textId="77777777" w:rsidR="00343F25" w:rsidRDefault="00343F25" w:rsidP="00343F25">
            <w:pPr>
              <w:pStyle w:val="afa"/>
            </w:pPr>
            <w:r>
              <w:t>Счета, доступные текущему пользователю (на клиентской части)</w:t>
            </w:r>
          </w:p>
        </w:tc>
        <w:tc>
          <w:tcPr>
            <w:tcW w:w="2394" w:type="dxa"/>
          </w:tcPr>
          <w:p w14:paraId="11AFC1F4" w14:textId="77777777" w:rsidR="00343F25" w:rsidRDefault="00343F25" w:rsidP="00384B27">
            <w:pPr>
              <w:pStyle w:val="afa"/>
            </w:pPr>
            <w:r>
              <w:t xml:space="preserve">Список счетов, </w:t>
            </w:r>
          </w:p>
        </w:tc>
        <w:tc>
          <w:tcPr>
            <w:tcW w:w="3207" w:type="dxa"/>
          </w:tcPr>
          <w:p w14:paraId="1EB06E88" w14:textId="77777777" w:rsidR="00343F25" w:rsidRDefault="00343F25" w:rsidP="00384B27">
            <w:pPr>
              <w:pStyle w:val="afa"/>
            </w:pPr>
          </w:p>
        </w:tc>
      </w:tr>
    </w:tbl>
    <w:p w14:paraId="4CA1FDDB" w14:textId="77777777" w:rsidR="00D54AFE" w:rsidRPr="00D54AFE" w:rsidRDefault="00D54AFE" w:rsidP="00D54AFE"/>
    <w:p w14:paraId="7D94A57A" w14:textId="77777777" w:rsidR="00D54AFE" w:rsidRDefault="00D54AFE" w:rsidP="00D54AFE">
      <w:pPr>
        <w:pStyle w:val="2"/>
      </w:pPr>
      <w:bookmarkStart w:id="9792" w:name="_Ref488743419"/>
      <w:bookmarkStart w:id="9793" w:name="_Toc21517764"/>
      <w:r>
        <w:t xml:space="preserve">Создание новых </w:t>
      </w:r>
      <w:bookmarkEnd w:id="9790"/>
      <w:r>
        <w:t>привилегий</w:t>
      </w:r>
      <w:bookmarkEnd w:id="9792"/>
      <w:bookmarkEnd w:id="9793"/>
      <w:r>
        <w:t xml:space="preserve"> </w:t>
      </w:r>
    </w:p>
    <w:p w14:paraId="4A9D413D" w14:textId="77777777" w:rsidR="00D54AFE" w:rsidRPr="00497F2A" w:rsidRDefault="00D54AFE" w:rsidP="00D54AFE">
      <w:pPr>
        <w:spacing w:before="60" w:after="60"/>
        <w:ind w:firstLine="357"/>
      </w:pPr>
      <w:r>
        <w:t>Описываются требования, предъявляемые к настройке новых ролей.</w:t>
      </w:r>
    </w:p>
    <w:p w14:paraId="0DDCAE2F" w14:textId="77777777" w:rsidR="00D54AFE" w:rsidRDefault="00D54AFE" w:rsidP="00D54AFE">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9794" w:author="Феданкова Любовь Анатольевна" w:date="2019-10-09T12:38:00Z">
        <w:r w:rsidR="00031B2C">
          <w:rPr>
            <w:noProof/>
          </w:rPr>
          <w:t>76</w:t>
        </w:r>
      </w:ins>
      <w:ins w:id="9795" w:author="Воронов Алексей Алексеевич" w:date="2018-01-30T12:27:00Z">
        <w:del w:id="9796" w:author="Феданкова Любовь Анатольевна" w:date="2019-10-09T12:38:00Z">
          <w:r w:rsidR="00DB3D2B" w:rsidDel="00031B2C">
            <w:rPr>
              <w:noProof/>
            </w:rPr>
            <w:delText>73</w:delText>
          </w:r>
        </w:del>
      </w:ins>
      <w:del w:id="9797" w:author="Феданкова Любовь Анатольевна" w:date="2019-10-09T12:38:00Z">
        <w:r w:rsidR="00D91317" w:rsidDel="00031B2C">
          <w:rPr>
            <w:noProof/>
          </w:rPr>
          <w:delText>41</w:delText>
        </w:r>
      </w:del>
      <w:r w:rsidR="00330166">
        <w:rPr>
          <w:noProof/>
        </w:rPr>
        <w:fldChar w:fldCharType="end"/>
      </w:r>
      <w:r>
        <w:t>. Разграничение доступа к документу по новым привилегиям в системе</w:t>
      </w:r>
    </w:p>
    <w:tbl>
      <w:tblPr>
        <w:tblW w:w="978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017"/>
        <w:gridCol w:w="3261"/>
        <w:gridCol w:w="1702"/>
        <w:gridCol w:w="2268"/>
      </w:tblGrid>
      <w:tr w:rsidR="00B6559D" w14:paraId="5816DCB5" w14:textId="77777777" w:rsidTr="00937553">
        <w:trPr>
          <w:tblHeader/>
        </w:trPr>
        <w:tc>
          <w:tcPr>
            <w:tcW w:w="534" w:type="dxa"/>
            <w:vAlign w:val="center"/>
          </w:tcPr>
          <w:p w14:paraId="6612FF90" w14:textId="77777777" w:rsidR="00B6559D" w:rsidRDefault="00B6559D" w:rsidP="000234CC">
            <w:pPr>
              <w:pStyle w:val="af8"/>
              <w:rPr>
                <w:rStyle w:val="af9"/>
                <w:b/>
              </w:rPr>
            </w:pPr>
            <w:r>
              <w:t>№ п/п</w:t>
            </w:r>
          </w:p>
        </w:tc>
        <w:tc>
          <w:tcPr>
            <w:tcW w:w="2017" w:type="dxa"/>
            <w:vAlign w:val="center"/>
          </w:tcPr>
          <w:p w14:paraId="01E323E3" w14:textId="77777777" w:rsidR="00B6559D" w:rsidRPr="002C18CC" w:rsidRDefault="00B6559D" w:rsidP="000234CC">
            <w:pPr>
              <w:pStyle w:val="af8"/>
            </w:pPr>
            <w:r>
              <w:t xml:space="preserve">Наименование привилегии </w:t>
            </w:r>
          </w:p>
          <w:p w14:paraId="01E47683" w14:textId="77777777" w:rsidR="00B6559D" w:rsidRPr="002C18CC" w:rsidRDefault="00B6559D" w:rsidP="000234CC">
            <w:pPr>
              <w:pStyle w:val="af8"/>
            </w:pPr>
          </w:p>
        </w:tc>
        <w:tc>
          <w:tcPr>
            <w:tcW w:w="3261" w:type="dxa"/>
            <w:vAlign w:val="center"/>
          </w:tcPr>
          <w:p w14:paraId="34A3382A" w14:textId="77777777" w:rsidR="00B6559D" w:rsidRDefault="00B6559D" w:rsidP="000234CC">
            <w:pPr>
              <w:pStyle w:val="af8"/>
            </w:pPr>
            <w:r>
              <w:t>Описание доступа по привилегии</w:t>
            </w:r>
          </w:p>
        </w:tc>
        <w:tc>
          <w:tcPr>
            <w:tcW w:w="1702" w:type="dxa"/>
            <w:vAlign w:val="center"/>
          </w:tcPr>
          <w:p w14:paraId="74AE730D" w14:textId="77777777" w:rsidR="00B6559D" w:rsidRDefault="00B6559D" w:rsidP="000234CC">
            <w:pPr>
              <w:pStyle w:val="af8"/>
            </w:pPr>
            <w:r>
              <w:t>Ограничение предикатом</w:t>
            </w:r>
          </w:p>
        </w:tc>
        <w:tc>
          <w:tcPr>
            <w:tcW w:w="2268" w:type="dxa"/>
            <w:vAlign w:val="center"/>
          </w:tcPr>
          <w:p w14:paraId="63809D13" w14:textId="77777777" w:rsidR="00B6559D" w:rsidRPr="00C53262" w:rsidRDefault="00B6559D" w:rsidP="000234CC">
            <w:pPr>
              <w:pStyle w:val="af8"/>
            </w:pPr>
            <w:r>
              <w:t>Включение в преднастроенные роли</w:t>
            </w:r>
          </w:p>
        </w:tc>
      </w:tr>
      <w:tr w:rsidR="00B6559D" w14:paraId="1A113AF3" w14:textId="77777777" w:rsidTr="00937553">
        <w:tc>
          <w:tcPr>
            <w:tcW w:w="9782" w:type="dxa"/>
            <w:gridSpan w:val="5"/>
          </w:tcPr>
          <w:p w14:paraId="001E00CC" w14:textId="77777777" w:rsidR="00B6559D" w:rsidRPr="0045500B" w:rsidRDefault="00B6559D" w:rsidP="000234CC">
            <w:pPr>
              <w:pStyle w:val="afa"/>
            </w:pPr>
            <w:r w:rsidRPr="00B15A9B">
              <w:rPr>
                <w:b/>
                <w:i/>
              </w:rPr>
              <w:t>Привилегии на банковской части</w:t>
            </w:r>
          </w:p>
        </w:tc>
      </w:tr>
      <w:tr w:rsidR="00B6559D" w14:paraId="40211ED0" w14:textId="77777777" w:rsidTr="00937553">
        <w:tc>
          <w:tcPr>
            <w:tcW w:w="534" w:type="dxa"/>
          </w:tcPr>
          <w:p w14:paraId="220F2F88" w14:textId="77777777" w:rsidR="00B6559D" w:rsidRPr="00384B27" w:rsidRDefault="00B6559D" w:rsidP="00650D72">
            <w:pPr>
              <w:pStyle w:val="afa"/>
              <w:numPr>
                <w:ilvl w:val="0"/>
                <w:numId w:val="42"/>
              </w:numPr>
              <w:spacing w:before="40" w:after="60"/>
              <w:rPr>
                <w:rStyle w:val="af9"/>
              </w:rPr>
            </w:pPr>
          </w:p>
        </w:tc>
        <w:tc>
          <w:tcPr>
            <w:tcW w:w="2017" w:type="dxa"/>
          </w:tcPr>
          <w:p w14:paraId="3B9F3F8B" w14:textId="77777777" w:rsidR="00B6559D" w:rsidRPr="0045500B" w:rsidRDefault="00B6559D" w:rsidP="000234CC">
            <w:pPr>
              <w:pStyle w:val="afa"/>
            </w:pPr>
            <w:r w:rsidRPr="00B15A9B">
              <w:t>Выписки (банк), Доступ к элементу меню</w:t>
            </w:r>
          </w:p>
        </w:tc>
        <w:tc>
          <w:tcPr>
            <w:tcW w:w="3261" w:type="dxa"/>
          </w:tcPr>
          <w:p w14:paraId="675579F5" w14:textId="77777777" w:rsidR="00B6559D" w:rsidRPr="0045500B" w:rsidRDefault="00B6559D" w:rsidP="00650D72">
            <w:pPr>
              <w:pStyle w:val="afa"/>
              <w:numPr>
                <w:ilvl w:val="0"/>
                <w:numId w:val="18"/>
              </w:numPr>
              <w:ind w:left="459"/>
            </w:pPr>
            <w:r>
              <w:t>Доступ к пункту меню</w:t>
            </w:r>
          </w:p>
        </w:tc>
        <w:tc>
          <w:tcPr>
            <w:tcW w:w="1702" w:type="dxa"/>
          </w:tcPr>
          <w:p w14:paraId="55348A43" w14:textId="77777777" w:rsidR="00B6559D" w:rsidRPr="0045500B" w:rsidRDefault="00B6559D" w:rsidP="000234CC">
            <w:pPr>
              <w:pStyle w:val="afa"/>
            </w:pPr>
          </w:p>
        </w:tc>
        <w:tc>
          <w:tcPr>
            <w:tcW w:w="2268" w:type="dxa"/>
          </w:tcPr>
          <w:p w14:paraId="5BA91982" w14:textId="77777777" w:rsidR="00B6559D" w:rsidRDefault="00B6559D" w:rsidP="000234CC">
            <w:pPr>
              <w:pStyle w:val="afa"/>
            </w:pPr>
            <w:r w:rsidRPr="000A0C4A">
              <w:t>Ассистент менеджера</w:t>
            </w:r>
          </w:p>
          <w:p w14:paraId="01448305" w14:textId="77777777" w:rsidR="00B6559D" w:rsidRDefault="00B6559D" w:rsidP="000234CC">
            <w:pPr>
              <w:pStyle w:val="afa"/>
            </w:pPr>
            <w:r w:rsidRPr="00714154">
              <w:t>Менеджер</w:t>
            </w:r>
          </w:p>
          <w:p w14:paraId="3C6314C8" w14:textId="77777777" w:rsidR="004137F9" w:rsidRPr="0045500B" w:rsidRDefault="004137F9" w:rsidP="000234CC">
            <w:pPr>
              <w:pStyle w:val="afa"/>
            </w:pPr>
            <w:r>
              <w:t>Роль суперпользователя</w:t>
            </w:r>
          </w:p>
        </w:tc>
      </w:tr>
      <w:tr w:rsidR="00B6559D" w14:paraId="57C064D5" w14:textId="77777777" w:rsidTr="00937553">
        <w:tc>
          <w:tcPr>
            <w:tcW w:w="534" w:type="dxa"/>
          </w:tcPr>
          <w:p w14:paraId="51A7F4EB" w14:textId="77777777" w:rsidR="00B6559D" w:rsidRPr="00384B27" w:rsidRDefault="00B6559D" w:rsidP="00650D72">
            <w:pPr>
              <w:pStyle w:val="afa"/>
              <w:numPr>
                <w:ilvl w:val="0"/>
                <w:numId w:val="42"/>
              </w:numPr>
              <w:spacing w:before="40" w:after="60"/>
              <w:rPr>
                <w:rStyle w:val="af9"/>
              </w:rPr>
            </w:pPr>
          </w:p>
        </w:tc>
        <w:tc>
          <w:tcPr>
            <w:tcW w:w="2017" w:type="dxa"/>
          </w:tcPr>
          <w:p w14:paraId="336BAFAB" w14:textId="77777777" w:rsidR="00B6559D" w:rsidRPr="0045500B" w:rsidRDefault="00B6559D" w:rsidP="000234CC">
            <w:pPr>
              <w:pStyle w:val="afa"/>
            </w:pPr>
            <w:r>
              <w:t>Выписки (банк), Выписки за период</w:t>
            </w:r>
          </w:p>
        </w:tc>
        <w:tc>
          <w:tcPr>
            <w:tcW w:w="3261" w:type="dxa"/>
          </w:tcPr>
          <w:p w14:paraId="453EF3DC" w14:textId="77777777" w:rsidR="00B6559D" w:rsidRDefault="00B6559D" w:rsidP="00650D72">
            <w:pPr>
              <w:pStyle w:val="afa"/>
              <w:numPr>
                <w:ilvl w:val="0"/>
                <w:numId w:val="18"/>
              </w:numPr>
              <w:ind w:left="459"/>
            </w:pPr>
            <w:r>
              <w:t>Доступные действия в скроллерах</w:t>
            </w:r>
          </w:p>
          <w:p w14:paraId="1B1E165E"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6C4CC6A6" w14:textId="77777777" w:rsidR="00B6559D" w:rsidRPr="0045500B" w:rsidRDefault="00B6559D" w:rsidP="000234CC">
            <w:pPr>
              <w:pStyle w:val="afa"/>
            </w:pPr>
          </w:p>
        </w:tc>
        <w:tc>
          <w:tcPr>
            <w:tcW w:w="2268" w:type="dxa"/>
          </w:tcPr>
          <w:p w14:paraId="586DB87A" w14:textId="77777777" w:rsidR="00B6559D" w:rsidRDefault="00B6559D" w:rsidP="000234CC">
            <w:pPr>
              <w:pStyle w:val="afa"/>
            </w:pPr>
            <w:r w:rsidRPr="008F5692">
              <w:t>Администратор</w:t>
            </w:r>
          </w:p>
          <w:p w14:paraId="044B0900" w14:textId="77777777" w:rsidR="00B6559D" w:rsidRDefault="00B6559D" w:rsidP="000234CC">
            <w:pPr>
              <w:pStyle w:val="afa"/>
            </w:pPr>
            <w:r w:rsidRPr="000A0C4A">
              <w:t>Ассистент менеджера</w:t>
            </w:r>
          </w:p>
          <w:p w14:paraId="4DA4EEF6" w14:textId="77777777" w:rsidR="00B6559D" w:rsidRDefault="00B6559D" w:rsidP="000234CC">
            <w:pPr>
              <w:pStyle w:val="afa"/>
            </w:pPr>
            <w:r w:rsidRPr="00714154">
              <w:t>Главный администратор</w:t>
            </w:r>
          </w:p>
          <w:p w14:paraId="4B70226B" w14:textId="77777777" w:rsidR="00E50930" w:rsidRDefault="00E50930" w:rsidP="000234CC">
            <w:pPr>
              <w:pStyle w:val="afa"/>
            </w:pPr>
            <w:r w:rsidRPr="00E50930">
              <w:t>Менеджер</w:t>
            </w:r>
          </w:p>
          <w:p w14:paraId="27E52E8D" w14:textId="77777777" w:rsidR="00EC3D7F" w:rsidRDefault="00EC3D7F" w:rsidP="000234CC">
            <w:pPr>
              <w:pStyle w:val="afa"/>
            </w:pPr>
            <w:r w:rsidRPr="00EC3D7F">
              <w:t>Операционист</w:t>
            </w:r>
          </w:p>
          <w:p w14:paraId="1E379C3C" w14:textId="77777777" w:rsidR="004137F9" w:rsidRDefault="004137F9" w:rsidP="000234CC">
            <w:pPr>
              <w:pStyle w:val="afa"/>
            </w:pPr>
            <w:r w:rsidRPr="004137F9">
              <w:t>Ревизор</w:t>
            </w:r>
          </w:p>
          <w:p w14:paraId="56716870" w14:textId="77777777" w:rsidR="004137F9" w:rsidRPr="0045500B" w:rsidRDefault="004137F9" w:rsidP="000234CC">
            <w:pPr>
              <w:pStyle w:val="afa"/>
            </w:pPr>
            <w:r>
              <w:t>Роль суперпользователя</w:t>
            </w:r>
          </w:p>
        </w:tc>
      </w:tr>
      <w:tr w:rsidR="00B6559D" w14:paraId="474A6698" w14:textId="77777777" w:rsidTr="00937553">
        <w:tc>
          <w:tcPr>
            <w:tcW w:w="534" w:type="dxa"/>
          </w:tcPr>
          <w:p w14:paraId="0AE9188C" w14:textId="77777777" w:rsidR="00B6559D" w:rsidRPr="00384B27" w:rsidRDefault="00B6559D" w:rsidP="00650D72">
            <w:pPr>
              <w:pStyle w:val="afa"/>
              <w:numPr>
                <w:ilvl w:val="0"/>
                <w:numId w:val="42"/>
              </w:numPr>
              <w:spacing w:before="40" w:after="60"/>
              <w:rPr>
                <w:rStyle w:val="af9"/>
              </w:rPr>
            </w:pPr>
          </w:p>
        </w:tc>
        <w:tc>
          <w:tcPr>
            <w:tcW w:w="2017" w:type="dxa"/>
          </w:tcPr>
          <w:p w14:paraId="2B5F6C2E" w14:textId="77777777" w:rsidR="00B6559D" w:rsidRDefault="00B6559D" w:rsidP="000234CC">
            <w:pPr>
              <w:pStyle w:val="afa"/>
            </w:pPr>
            <w:r>
              <w:t>Выписки (банк), Мастер экспорта данных по проводкам</w:t>
            </w:r>
          </w:p>
        </w:tc>
        <w:tc>
          <w:tcPr>
            <w:tcW w:w="3261" w:type="dxa"/>
          </w:tcPr>
          <w:p w14:paraId="06C5F8D5" w14:textId="77777777" w:rsidR="00B6559D" w:rsidRDefault="00B6559D" w:rsidP="00650D72">
            <w:pPr>
              <w:pStyle w:val="afa"/>
              <w:numPr>
                <w:ilvl w:val="0"/>
                <w:numId w:val="18"/>
              </w:numPr>
              <w:ind w:left="459"/>
            </w:pPr>
            <w:r>
              <w:t>Доступные действия в скроллерах</w:t>
            </w:r>
          </w:p>
          <w:p w14:paraId="73E7A7DE"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191FDB19" w14:textId="77777777" w:rsidR="00B6559D" w:rsidRPr="0045500B" w:rsidRDefault="00B6559D" w:rsidP="000234CC">
            <w:pPr>
              <w:pStyle w:val="afa"/>
            </w:pPr>
          </w:p>
        </w:tc>
        <w:tc>
          <w:tcPr>
            <w:tcW w:w="2268" w:type="dxa"/>
          </w:tcPr>
          <w:p w14:paraId="762513D6" w14:textId="77777777" w:rsidR="00B6559D" w:rsidRDefault="00B6559D" w:rsidP="000234CC">
            <w:pPr>
              <w:pStyle w:val="afa"/>
            </w:pPr>
            <w:r w:rsidRPr="008F5692">
              <w:t>Администратор</w:t>
            </w:r>
          </w:p>
          <w:p w14:paraId="0776FD12" w14:textId="77777777" w:rsidR="00B6559D" w:rsidRDefault="00B6559D" w:rsidP="000234CC">
            <w:pPr>
              <w:pStyle w:val="afa"/>
            </w:pPr>
            <w:r w:rsidRPr="000A0C4A">
              <w:t>Ассистент менеджера</w:t>
            </w:r>
          </w:p>
          <w:p w14:paraId="7AD7469F" w14:textId="77777777" w:rsidR="00B6559D" w:rsidRDefault="00B6559D" w:rsidP="000234CC">
            <w:pPr>
              <w:pStyle w:val="afa"/>
            </w:pPr>
            <w:r w:rsidRPr="00714154">
              <w:t>Главный администратор</w:t>
            </w:r>
            <w:r w:rsidR="00E50930">
              <w:t>\</w:t>
            </w:r>
          </w:p>
          <w:p w14:paraId="2FBD2C9C" w14:textId="77777777" w:rsidR="00E50930" w:rsidRDefault="00E50930" w:rsidP="000234CC">
            <w:pPr>
              <w:pStyle w:val="afa"/>
            </w:pPr>
            <w:r w:rsidRPr="00E50930">
              <w:t>Менеджер</w:t>
            </w:r>
          </w:p>
          <w:p w14:paraId="0765376A" w14:textId="77777777" w:rsidR="00EC3D7F" w:rsidRDefault="00EC3D7F" w:rsidP="000234CC">
            <w:pPr>
              <w:pStyle w:val="afa"/>
            </w:pPr>
            <w:r w:rsidRPr="00EC3D7F">
              <w:t>Операционист</w:t>
            </w:r>
          </w:p>
          <w:p w14:paraId="510B8FB6" w14:textId="77777777" w:rsidR="004137F9" w:rsidRDefault="004137F9" w:rsidP="000234CC">
            <w:pPr>
              <w:pStyle w:val="afa"/>
            </w:pPr>
            <w:r w:rsidRPr="004137F9">
              <w:t>Ревизор</w:t>
            </w:r>
          </w:p>
          <w:p w14:paraId="4395076B" w14:textId="77777777" w:rsidR="004137F9" w:rsidRPr="0045500B" w:rsidRDefault="004137F9" w:rsidP="000234CC">
            <w:pPr>
              <w:pStyle w:val="afa"/>
            </w:pPr>
            <w:r>
              <w:t>Роль суперпользователя</w:t>
            </w:r>
          </w:p>
        </w:tc>
      </w:tr>
      <w:tr w:rsidR="00B6559D" w14:paraId="143B1235" w14:textId="77777777" w:rsidTr="00937553">
        <w:tc>
          <w:tcPr>
            <w:tcW w:w="534" w:type="dxa"/>
          </w:tcPr>
          <w:p w14:paraId="0C4E9D14" w14:textId="77777777" w:rsidR="00B6559D" w:rsidRPr="00384B27" w:rsidRDefault="00B6559D" w:rsidP="00650D72">
            <w:pPr>
              <w:pStyle w:val="afa"/>
              <w:numPr>
                <w:ilvl w:val="0"/>
                <w:numId w:val="42"/>
              </w:numPr>
              <w:spacing w:before="40" w:after="60"/>
              <w:rPr>
                <w:rStyle w:val="af9"/>
              </w:rPr>
            </w:pPr>
          </w:p>
        </w:tc>
        <w:tc>
          <w:tcPr>
            <w:tcW w:w="2017" w:type="dxa"/>
          </w:tcPr>
          <w:p w14:paraId="3EECC329" w14:textId="77777777" w:rsidR="00B6559D" w:rsidRDefault="00B6559D" w:rsidP="000234CC">
            <w:pPr>
              <w:pStyle w:val="afa"/>
            </w:pPr>
            <w:r>
              <w:t>Выписки (банк), Печать выписки</w:t>
            </w:r>
          </w:p>
        </w:tc>
        <w:tc>
          <w:tcPr>
            <w:tcW w:w="3261" w:type="dxa"/>
          </w:tcPr>
          <w:p w14:paraId="1C07CCE5" w14:textId="77777777" w:rsidR="00B6559D" w:rsidRDefault="00B6559D" w:rsidP="00650D72">
            <w:pPr>
              <w:pStyle w:val="afa"/>
              <w:numPr>
                <w:ilvl w:val="0"/>
                <w:numId w:val="18"/>
              </w:numPr>
              <w:ind w:left="459"/>
            </w:pPr>
            <w:r>
              <w:t>Доступные действия в скроллерах</w:t>
            </w:r>
          </w:p>
          <w:p w14:paraId="724C2E3A"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6F965A62" w14:textId="77777777" w:rsidR="00B6559D" w:rsidRPr="0045500B" w:rsidRDefault="00B6559D" w:rsidP="000234CC">
            <w:pPr>
              <w:pStyle w:val="afa"/>
            </w:pPr>
            <w:r w:rsidRPr="008E65AC">
              <w:t>Счета, доступные текущему пользователю</w:t>
            </w:r>
          </w:p>
        </w:tc>
        <w:tc>
          <w:tcPr>
            <w:tcW w:w="2268" w:type="dxa"/>
          </w:tcPr>
          <w:p w14:paraId="7616506B" w14:textId="77777777" w:rsidR="00B6559D" w:rsidRDefault="00B6559D" w:rsidP="000234CC">
            <w:pPr>
              <w:pStyle w:val="afa"/>
            </w:pPr>
            <w:r w:rsidRPr="008E65AC">
              <w:t>Администратор</w:t>
            </w:r>
          </w:p>
          <w:p w14:paraId="51180B96" w14:textId="77777777" w:rsidR="00B6559D" w:rsidRDefault="00B6559D" w:rsidP="000234CC">
            <w:pPr>
              <w:pStyle w:val="afa"/>
            </w:pPr>
            <w:r w:rsidRPr="000A0C4A">
              <w:t>Ассистент менеджера</w:t>
            </w:r>
          </w:p>
          <w:p w14:paraId="228156EE" w14:textId="77777777" w:rsidR="00B6559D" w:rsidRDefault="00B6559D" w:rsidP="000234CC">
            <w:pPr>
              <w:pStyle w:val="afa"/>
            </w:pPr>
            <w:r w:rsidRPr="00714154">
              <w:t>Главный администратор</w:t>
            </w:r>
          </w:p>
          <w:p w14:paraId="56F0AF58" w14:textId="77777777" w:rsidR="00E50930" w:rsidRDefault="00E50930" w:rsidP="000234CC">
            <w:pPr>
              <w:pStyle w:val="afa"/>
            </w:pPr>
            <w:r w:rsidRPr="00E50930">
              <w:t>Менеджер</w:t>
            </w:r>
          </w:p>
          <w:p w14:paraId="6A83965D" w14:textId="77777777" w:rsidR="00EC3D7F" w:rsidRDefault="00EC3D7F" w:rsidP="000234CC">
            <w:pPr>
              <w:pStyle w:val="afa"/>
            </w:pPr>
            <w:r w:rsidRPr="00EC3D7F">
              <w:t>Операционист</w:t>
            </w:r>
          </w:p>
          <w:p w14:paraId="552C4DFE" w14:textId="77777777" w:rsidR="004137F9" w:rsidRDefault="004137F9" w:rsidP="000234CC">
            <w:pPr>
              <w:pStyle w:val="afa"/>
            </w:pPr>
            <w:r w:rsidRPr="004137F9">
              <w:t>Ревизор</w:t>
            </w:r>
          </w:p>
          <w:p w14:paraId="1FB8EBCE" w14:textId="77777777" w:rsidR="004137F9" w:rsidRPr="0045500B" w:rsidRDefault="004137F9" w:rsidP="000234CC">
            <w:pPr>
              <w:pStyle w:val="afa"/>
            </w:pPr>
            <w:r>
              <w:t>Роль суперпользователя</w:t>
            </w:r>
          </w:p>
        </w:tc>
      </w:tr>
      <w:tr w:rsidR="00B6559D" w14:paraId="70F0CEB5" w14:textId="77777777" w:rsidTr="00937553">
        <w:tc>
          <w:tcPr>
            <w:tcW w:w="534" w:type="dxa"/>
          </w:tcPr>
          <w:p w14:paraId="393642F6" w14:textId="77777777" w:rsidR="00B6559D" w:rsidRPr="00384B27" w:rsidRDefault="00B6559D" w:rsidP="00650D72">
            <w:pPr>
              <w:pStyle w:val="afa"/>
              <w:numPr>
                <w:ilvl w:val="0"/>
                <w:numId w:val="42"/>
              </w:numPr>
              <w:spacing w:before="40" w:after="60"/>
              <w:rPr>
                <w:rStyle w:val="af9"/>
              </w:rPr>
            </w:pPr>
          </w:p>
        </w:tc>
        <w:tc>
          <w:tcPr>
            <w:tcW w:w="2017" w:type="dxa"/>
          </w:tcPr>
          <w:p w14:paraId="71B3AAAF" w14:textId="77777777" w:rsidR="00B6559D" w:rsidRDefault="00B6559D" w:rsidP="000234CC">
            <w:pPr>
              <w:pStyle w:val="afa"/>
            </w:pPr>
            <w:r>
              <w:t>Выписки (банк), Поместить в архив</w:t>
            </w:r>
          </w:p>
        </w:tc>
        <w:tc>
          <w:tcPr>
            <w:tcW w:w="3261" w:type="dxa"/>
          </w:tcPr>
          <w:p w14:paraId="14A7FB2E" w14:textId="77777777" w:rsidR="00B6559D" w:rsidRDefault="00B6559D" w:rsidP="00650D72">
            <w:pPr>
              <w:pStyle w:val="afa"/>
              <w:numPr>
                <w:ilvl w:val="0"/>
                <w:numId w:val="18"/>
              </w:numPr>
              <w:ind w:left="459"/>
            </w:pPr>
            <w:r>
              <w:t>Доступные действия в скроллерах</w:t>
            </w:r>
          </w:p>
          <w:p w14:paraId="0B5BD414"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5CE3B7DD" w14:textId="77777777" w:rsidR="00B6559D" w:rsidRPr="0045500B" w:rsidRDefault="00B6559D" w:rsidP="000234CC">
            <w:pPr>
              <w:pStyle w:val="afa"/>
            </w:pPr>
            <w:r w:rsidRPr="008E65AC">
              <w:t>Счета, доступные текущему пользователю</w:t>
            </w:r>
          </w:p>
        </w:tc>
        <w:tc>
          <w:tcPr>
            <w:tcW w:w="2268" w:type="dxa"/>
          </w:tcPr>
          <w:p w14:paraId="271186C2" w14:textId="77777777" w:rsidR="00B6559D" w:rsidRDefault="00B6559D" w:rsidP="000234CC">
            <w:pPr>
              <w:pStyle w:val="afa"/>
            </w:pPr>
            <w:r w:rsidRPr="008E65AC">
              <w:t>Администратор</w:t>
            </w:r>
          </w:p>
          <w:p w14:paraId="666B8269" w14:textId="77777777" w:rsidR="00B6559D" w:rsidRDefault="00B6559D" w:rsidP="000234CC">
            <w:pPr>
              <w:pStyle w:val="afa"/>
            </w:pPr>
            <w:r w:rsidRPr="000A0C4A">
              <w:t>Ассистент менеджера</w:t>
            </w:r>
          </w:p>
          <w:p w14:paraId="4576F05A" w14:textId="77777777" w:rsidR="00B6559D" w:rsidRDefault="00B6559D" w:rsidP="000234CC">
            <w:pPr>
              <w:pStyle w:val="afa"/>
            </w:pPr>
            <w:r w:rsidRPr="00714154">
              <w:t>Главный администратор</w:t>
            </w:r>
          </w:p>
          <w:p w14:paraId="7EEF9059" w14:textId="77777777" w:rsidR="00E50930" w:rsidRDefault="00E50930" w:rsidP="000234CC">
            <w:pPr>
              <w:pStyle w:val="afa"/>
            </w:pPr>
            <w:r w:rsidRPr="00E50930">
              <w:t>Менеджер</w:t>
            </w:r>
          </w:p>
          <w:p w14:paraId="47819680" w14:textId="77777777" w:rsidR="00EC3D7F" w:rsidRDefault="00EC3D7F" w:rsidP="000234CC">
            <w:pPr>
              <w:pStyle w:val="afa"/>
            </w:pPr>
            <w:r w:rsidRPr="00EC3D7F">
              <w:t>Операционист</w:t>
            </w:r>
          </w:p>
          <w:p w14:paraId="51778331" w14:textId="77777777" w:rsidR="004137F9" w:rsidRPr="00E50930" w:rsidRDefault="004137F9" w:rsidP="000234CC">
            <w:pPr>
              <w:pStyle w:val="afa"/>
            </w:pPr>
            <w:r>
              <w:t>Роль суперпользователя</w:t>
            </w:r>
          </w:p>
        </w:tc>
      </w:tr>
      <w:tr w:rsidR="00B6559D" w14:paraId="62AFFC79" w14:textId="77777777" w:rsidTr="00937553">
        <w:tc>
          <w:tcPr>
            <w:tcW w:w="534" w:type="dxa"/>
          </w:tcPr>
          <w:p w14:paraId="6136E2C6" w14:textId="77777777" w:rsidR="00B6559D" w:rsidRPr="00384B27" w:rsidRDefault="00B6559D" w:rsidP="00650D72">
            <w:pPr>
              <w:pStyle w:val="afa"/>
              <w:numPr>
                <w:ilvl w:val="0"/>
                <w:numId w:val="42"/>
              </w:numPr>
              <w:spacing w:before="40" w:after="60"/>
              <w:rPr>
                <w:rStyle w:val="af9"/>
              </w:rPr>
            </w:pPr>
          </w:p>
        </w:tc>
        <w:tc>
          <w:tcPr>
            <w:tcW w:w="2017" w:type="dxa"/>
          </w:tcPr>
          <w:p w14:paraId="11A6AADC" w14:textId="77777777" w:rsidR="00B6559D" w:rsidRDefault="00B6559D" w:rsidP="000234CC">
            <w:pPr>
              <w:pStyle w:val="afa"/>
            </w:pPr>
            <w:r>
              <w:t>Выписки (банк), Проверка подписи</w:t>
            </w:r>
          </w:p>
        </w:tc>
        <w:tc>
          <w:tcPr>
            <w:tcW w:w="3261" w:type="dxa"/>
          </w:tcPr>
          <w:p w14:paraId="41F58719" w14:textId="77777777" w:rsidR="00B6559D" w:rsidRDefault="00B6559D" w:rsidP="00650D72">
            <w:pPr>
              <w:pStyle w:val="afa"/>
              <w:numPr>
                <w:ilvl w:val="0"/>
                <w:numId w:val="18"/>
              </w:numPr>
              <w:ind w:left="459"/>
            </w:pPr>
            <w:r>
              <w:t>Доступные действия в скроллерах</w:t>
            </w:r>
          </w:p>
          <w:p w14:paraId="034CA75F"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2EBDA075" w14:textId="77777777" w:rsidR="00B6559D" w:rsidRPr="0045500B" w:rsidRDefault="00B6559D" w:rsidP="000234CC">
            <w:pPr>
              <w:pStyle w:val="afa"/>
            </w:pPr>
            <w:r w:rsidRPr="008E65AC">
              <w:t>Счета, доступные текущему пользователю</w:t>
            </w:r>
          </w:p>
        </w:tc>
        <w:tc>
          <w:tcPr>
            <w:tcW w:w="2268" w:type="dxa"/>
          </w:tcPr>
          <w:p w14:paraId="3BC18425" w14:textId="77777777" w:rsidR="00B6559D" w:rsidRDefault="00B6559D" w:rsidP="000234CC">
            <w:pPr>
              <w:pStyle w:val="afa"/>
            </w:pPr>
            <w:r w:rsidRPr="008E65AC">
              <w:t>Администратор</w:t>
            </w:r>
          </w:p>
          <w:p w14:paraId="09F74F8B" w14:textId="77777777" w:rsidR="00B6559D" w:rsidRDefault="00B6559D" w:rsidP="000234CC">
            <w:pPr>
              <w:pStyle w:val="afa"/>
            </w:pPr>
            <w:r w:rsidRPr="000A0C4A">
              <w:t>Ассистент менеджера</w:t>
            </w:r>
          </w:p>
          <w:p w14:paraId="6FB341A3" w14:textId="77777777" w:rsidR="00B6559D" w:rsidRDefault="00B6559D" w:rsidP="000234CC">
            <w:pPr>
              <w:pStyle w:val="afa"/>
            </w:pPr>
            <w:r w:rsidRPr="00714154">
              <w:t>Главный администратор</w:t>
            </w:r>
          </w:p>
          <w:p w14:paraId="4AEA089E" w14:textId="77777777" w:rsidR="00E50930" w:rsidRDefault="00E50930" w:rsidP="000234CC">
            <w:pPr>
              <w:pStyle w:val="afa"/>
            </w:pPr>
            <w:r w:rsidRPr="00E50930">
              <w:t>Менеджер</w:t>
            </w:r>
          </w:p>
          <w:p w14:paraId="0F597FBA" w14:textId="77777777" w:rsidR="00EC3D7F" w:rsidRDefault="00EC3D7F" w:rsidP="000234CC">
            <w:pPr>
              <w:pStyle w:val="afa"/>
            </w:pPr>
            <w:r w:rsidRPr="00EC3D7F">
              <w:t>Операционист</w:t>
            </w:r>
          </w:p>
          <w:p w14:paraId="7785AC61" w14:textId="77777777" w:rsidR="004137F9" w:rsidRDefault="004137F9" w:rsidP="000234CC">
            <w:pPr>
              <w:pStyle w:val="afa"/>
            </w:pPr>
            <w:r w:rsidRPr="004137F9">
              <w:t>Ревизор</w:t>
            </w:r>
          </w:p>
          <w:p w14:paraId="5E32ECB6" w14:textId="77777777" w:rsidR="004137F9" w:rsidRPr="0045500B" w:rsidRDefault="004137F9" w:rsidP="000234CC">
            <w:pPr>
              <w:pStyle w:val="afa"/>
            </w:pPr>
            <w:r>
              <w:t>Роль суперпользователя</w:t>
            </w:r>
          </w:p>
        </w:tc>
      </w:tr>
      <w:tr w:rsidR="00B6559D" w14:paraId="37FD9501" w14:textId="77777777" w:rsidTr="00937553">
        <w:tc>
          <w:tcPr>
            <w:tcW w:w="534" w:type="dxa"/>
          </w:tcPr>
          <w:p w14:paraId="14759F8D" w14:textId="77777777" w:rsidR="00B6559D" w:rsidRPr="00384B27" w:rsidRDefault="00B6559D" w:rsidP="00650D72">
            <w:pPr>
              <w:pStyle w:val="afa"/>
              <w:numPr>
                <w:ilvl w:val="0"/>
                <w:numId w:val="42"/>
              </w:numPr>
              <w:spacing w:before="40" w:after="60"/>
              <w:rPr>
                <w:rStyle w:val="af9"/>
              </w:rPr>
            </w:pPr>
          </w:p>
        </w:tc>
        <w:tc>
          <w:tcPr>
            <w:tcW w:w="2017" w:type="dxa"/>
          </w:tcPr>
          <w:p w14:paraId="7F76A5C8" w14:textId="77777777" w:rsidR="00B6559D" w:rsidRDefault="00B6559D" w:rsidP="000234CC">
            <w:pPr>
              <w:pStyle w:val="afa"/>
            </w:pPr>
            <w:r>
              <w:t>Выписки (банк), Просмотр</w:t>
            </w:r>
          </w:p>
        </w:tc>
        <w:tc>
          <w:tcPr>
            <w:tcW w:w="3261" w:type="dxa"/>
          </w:tcPr>
          <w:p w14:paraId="05C2E764"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21339303" w14:textId="77777777" w:rsidR="00B6559D" w:rsidRPr="0045500B" w:rsidRDefault="00B6559D" w:rsidP="000234CC">
            <w:pPr>
              <w:pStyle w:val="afa"/>
            </w:pPr>
            <w:r w:rsidRPr="008E65AC">
              <w:t>Счета, доступные текущему пользователю</w:t>
            </w:r>
          </w:p>
        </w:tc>
        <w:tc>
          <w:tcPr>
            <w:tcW w:w="2268" w:type="dxa"/>
          </w:tcPr>
          <w:p w14:paraId="529BAFF5" w14:textId="77777777" w:rsidR="00B6559D" w:rsidRDefault="00B6559D" w:rsidP="000234CC">
            <w:pPr>
              <w:pStyle w:val="afa"/>
            </w:pPr>
            <w:r w:rsidRPr="008E65AC">
              <w:t>Администратор</w:t>
            </w:r>
          </w:p>
          <w:p w14:paraId="39BA29FD" w14:textId="77777777" w:rsidR="00B6559D" w:rsidRDefault="00B6559D" w:rsidP="000234CC">
            <w:pPr>
              <w:pStyle w:val="afa"/>
            </w:pPr>
            <w:r w:rsidRPr="000A0C4A">
              <w:t>Ассистент менеджера</w:t>
            </w:r>
          </w:p>
          <w:p w14:paraId="35E99C89" w14:textId="77777777" w:rsidR="00B6559D" w:rsidRDefault="00B6559D" w:rsidP="000234CC">
            <w:pPr>
              <w:pStyle w:val="afa"/>
            </w:pPr>
            <w:r w:rsidRPr="00714154">
              <w:t>Главный администратор</w:t>
            </w:r>
          </w:p>
          <w:p w14:paraId="5E271480" w14:textId="77777777" w:rsidR="00E50930" w:rsidRDefault="00E50930" w:rsidP="000234CC">
            <w:pPr>
              <w:pStyle w:val="afa"/>
            </w:pPr>
            <w:r w:rsidRPr="00E50930">
              <w:t>Менеджер</w:t>
            </w:r>
          </w:p>
          <w:p w14:paraId="1C4A5F73" w14:textId="77777777" w:rsidR="00EC3D7F" w:rsidRDefault="00EC3D7F" w:rsidP="000234CC">
            <w:pPr>
              <w:pStyle w:val="afa"/>
            </w:pPr>
            <w:r w:rsidRPr="00EC3D7F">
              <w:t>Операционист</w:t>
            </w:r>
          </w:p>
          <w:p w14:paraId="6C3C764C" w14:textId="77777777" w:rsidR="004137F9" w:rsidRDefault="004137F9" w:rsidP="000234CC">
            <w:pPr>
              <w:pStyle w:val="afa"/>
            </w:pPr>
            <w:r w:rsidRPr="004137F9">
              <w:t>Ревизор</w:t>
            </w:r>
          </w:p>
          <w:p w14:paraId="6693324D" w14:textId="77777777" w:rsidR="004137F9" w:rsidRPr="0045500B" w:rsidRDefault="004137F9" w:rsidP="000234CC">
            <w:pPr>
              <w:pStyle w:val="afa"/>
            </w:pPr>
            <w:r>
              <w:t>Роль суперпользователя</w:t>
            </w:r>
          </w:p>
        </w:tc>
      </w:tr>
      <w:tr w:rsidR="00B6559D" w14:paraId="126F03AA" w14:textId="77777777" w:rsidTr="00937553">
        <w:tc>
          <w:tcPr>
            <w:tcW w:w="534" w:type="dxa"/>
          </w:tcPr>
          <w:p w14:paraId="164A29D2" w14:textId="77777777" w:rsidR="00B6559D" w:rsidRPr="00384B27" w:rsidRDefault="00B6559D" w:rsidP="00650D72">
            <w:pPr>
              <w:pStyle w:val="afa"/>
              <w:numPr>
                <w:ilvl w:val="0"/>
                <w:numId w:val="42"/>
              </w:numPr>
              <w:spacing w:before="40" w:after="60"/>
              <w:rPr>
                <w:rStyle w:val="af9"/>
              </w:rPr>
            </w:pPr>
          </w:p>
        </w:tc>
        <w:tc>
          <w:tcPr>
            <w:tcW w:w="2017" w:type="dxa"/>
          </w:tcPr>
          <w:p w14:paraId="36332AB1" w14:textId="77777777" w:rsidR="00B6559D" w:rsidRDefault="00B6559D" w:rsidP="000234CC">
            <w:pPr>
              <w:pStyle w:val="afa"/>
            </w:pPr>
            <w:r>
              <w:t>Выписки (банк), Просмотр строк скроллера</w:t>
            </w:r>
          </w:p>
        </w:tc>
        <w:tc>
          <w:tcPr>
            <w:tcW w:w="3261" w:type="dxa"/>
          </w:tcPr>
          <w:p w14:paraId="63F99420" w14:textId="77777777" w:rsidR="00B6559D" w:rsidRPr="0045500B" w:rsidRDefault="00B6559D" w:rsidP="00650D72">
            <w:pPr>
              <w:pStyle w:val="afa"/>
              <w:numPr>
                <w:ilvl w:val="0"/>
                <w:numId w:val="18"/>
              </w:numPr>
              <w:ind w:left="459"/>
            </w:pPr>
            <w:r>
              <w:t>Просмотр скроллера</w:t>
            </w:r>
          </w:p>
        </w:tc>
        <w:tc>
          <w:tcPr>
            <w:tcW w:w="1702" w:type="dxa"/>
          </w:tcPr>
          <w:p w14:paraId="78B488EE" w14:textId="77777777" w:rsidR="00B6559D" w:rsidRPr="0045500B" w:rsidRDefault="00B6559D" w:rsidP="000234CC">
            <w:pPr>
              <w:pStyle w:val="afa"/>
            </w:pPr>
            <w:r w:rsidRPr="008E65AC">
              <w:t>Счета, доступные текущему пользователю</w:t>
            </w:r>
          </w:p>
        </w:tc>
        <w:tc>
          <w:tcPr>
            <w:tcW w:w="2268" w:type="dxa"/>
          </w:tcPr>
          <w:p w14:paraId="40F61596" w14:textId="77777777" w:rsidR="00B6559D" w:rsidRDefault="00B6559D" w:rsidP="000234CC">
            <w:pPr>
              <w:pStyle w:val="afa"/>
            </w:pPr>
            <w:r w:rsidRPr="008E65AC">
              <w:t>Администратор</w:t>
            </w:r>
          </w:p>
          <w:p w14:paraId="3BA6F089" w14:textId="77777777" w:rsidR="00B6559D" w:rsidRDefault="00B6559D" w:rsidP="000234CC">
            <w:pPr>
              <w:pStyle w:val="afa"/>
            </w:pPr>
            <w:r w:rsidRPr="000A0C4A">
              <w:t>Ассистент менеджера</w:t>
            </w:r>
          </w:p>
          <w:p w14:paraId="0E6697D5" w14:textId="77777777" w:rsidR="00B6559D" w:rsidRDefault="00B6559D" w:rsidP="000234CC">
            <w:pPr>
              <w:pStyle w:val="afa"/>
            </w:pPr>
            <w:r w:rsidRPr="00714154">
              <w:t>Главный администратор</w:t>
            </w:r>
          </w:p>
          <w:p w14:paraId="10DB749D" w14:textId="77777777" w:rsidR="00E50930" w:rsidRDefault="00E50930" w:rsidP="000234CC">
            <w:pPr>
              <w:pStyle w:val="afa"/>
            </w:pPr>
            <w:r w:rsidRPr="00E50930">
              <w:t>Менеджер</w:t>
            </w:r>
          </w:p>
          <w:p w14:paraId="4E156148" w14:textId="77777777" w:rsidR="00EC3D7F" w:rsidRDefault="00EC3D7F" w:rsidP="000234CC">
            <w:pPr>
              <w:pStyle w:val="afa"/>
            </w:pPr>
            <w:r w:rsidRPr="00EC3D7F">
              <w:t>Операционист</w:t>
            </w:r>
          </w:p>
          <w:p w14:paraId="2541F47B" w14:textId="77777777" w:rsidR="004137F9" w:rsidRDefault="004137F9" w:rsidP="000234CC">
            <w:pPr>
              <w:pStyle w:val="afa"/>
            </w:pPr>
            <w:r w:rsidRPr="004137F9">
              <w:t>Ревизор</w:t>
            </w:r>
          </w:p>
          <w:p w14:paraId="6E4CC6AE" w14:textId="77777777" w:rsidR="004137F9" w:rsidRPr="0045500B" w:rsidRDefault="004137F9" w:rsidP="000234CC">
            <w:pPr>
              <w:pStyle w:val="afa"/>
            </w:pPr>
            <w:r>
              <w:t>Роль суперпользователя</w:t>
            </w:r>
          </w:p>
        </w:tc>
      </w:tr>
      <w:tr w:rsidR="00B6559D" w14:paraId="7FCEE919" w14:textId="77777777" w:rsidTr="00937553">
        <w:tc>
          <w:tcPr>
            <w:tcW w:w="534" w:type="dxa"/>
          </w:tcPr>
          <w:p w14:paraId="47EC4D60" w14:textId="77777777" w:rsidR="00B6559D" w:rsidRPr="00384B27" w:rsidRDefault="00B6559D" w:rsidP="00650D72">
            <w:pPr>
              <w:pStyle w:val="afa"/>
              <w:numPr>
                <w:ilvl w:val="0"/>
                <w:numId w:val="42"/>
              </w:numPr>
              <w:spacing w:before="40" w:after="60"/>
              <w:rPr>
                <w:rStyle w:val="af9"/>
              </w:rPr>
            </w:pPr>
          </w:p>
        </w:tc>
        <w:tc>
          <w:tcPr>
            <w:tcW w:w="2017" w:type="dxa"/>
          </w:tcPr>
          <w:p w14:paraId="4F6133B1" w14:textId="77777777" w:rsidR="00B6559D" w:rsidRDefault="00B6559D" w:rsidP="000234CC">
            <w:pPr>
              <w:pStyle w:val="afa"/>
            </w:pPr>
            <w:r>
              <w:t>Выписки (банк), Транспортные сообщения РЦК</w:t>
            </w:r>
          </w:p>
        </w:tc>
        <w:tc>
          <w:tcPr>
            <w:tcW w:w="3261" w:type="dxa"/>
          </w:tcPr>
          <w:p w14:paraId="5F08E2A4" w14:textId="77777777" w:rsidR="00B6559D" w:rsidRDefault="00B6559D" w:rsidP="00650D72">
            <w:pPr>
              <w:pStyle w:val="afa"/>
              <w:numPr>
                <w:ilvl w:val="0"/>
                <w:numId w:val="18"/>
              </w:numPr>
              <w:ind w:left="459"/>
            </w:pPr>
            <w:r>
              <w:t>Доступные действия в скроллерах</w:t>
            </w:r>
          </w:p>
          <w:p w14:paraId="72EBA982"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55D2CAB3" w14:textId="77777777" w:rsidR="00B6559D" w:rsidRPr="0045500B" w:rsidRDefault="00B6559D" w:rsidP="000234CC">
            <w:pPr>
              <w:pStyle w:val="afa"/>
            </w:pPr>
            <w:r w:rsidRPr="008E65AC">
              <w:t>Счета, доступные текущему пользователю</w:t>
            </w:r>
          </w:p>
        </w:tc>
        <w:tc>
          <w:tcPr>
            <w:tcW w:w="2268" w:type="dxa"/>
          </w:tcPr>
          <w:p w14:paraId="12B71337" w14:textId="77777777" w:rsidR="00B6559D" w:rsidRDefault="00B6559D" w:rsidP="000234CC">
            <w:pPr>
              <w:pStyle w:val="afa"/>
            </w:pPr>
            <w:r w:rsidRPr="000A0C4A">
              <w:t>Ассистент менеджера</w:t>
            </w:r>
          </w:p>
          <w:p w14:paraId="1468E4D3" w14:textId="77777777" w:rsidR="00E50930" w:rsidRDefault="00E50930" w:rsidP="000234CC">
            <w:pPr>
              <w:pStyle w:val="afa"/>
            </w:pPr>
            <w:r w:rsidRPr="00E50930">
              <w:t>Менеджер</w:t>
            </w:r>
          </w:p>
          <w:p w14:paraId="171F1CD7" w14:textId="77777777" w:rsidR="00EC3D7F" w:rsidRDefault="00EC3D7F" w:rsidP="000234CC">
            <w:pPr>
              <w:pStyle w:val="afa"/>
            </w:pPr>
            <w:r w:rsidRPr="00EC3D7F">
              <w:t>Операционист</w:t>
            </w:r>
          </w:p>
          <w:p w14:paraId="1FA221B3" w14:textId="77777777" w:rsidR="004137F9" w:rsidRDefault="004137F9" w:rsidP="000234CC">
            <w:pPr>
              <w:pStyle w:val="afa"/>
            </w:pPr>
            <w:r w:rsidRPr="004137F9">
              <w:t>Ревизор</w:t>
            </w:r>
          </w:p>
          <w:p w14:paraId="29F38F58" w14:textId="77777777" w:rsidR="004137F9" w:rsidRPr="0045500B" w:rsidRDefault="004137F9" w:rsidP="000234CC">
            <w:pPr>
              <w:pStyle w:val="afa"/>
            </w:pPr>
            <w:r>
              <w:t>Роль суперпользователя</w:t>
            </w:r>
          </w:p>
        </w:tc>
      </w:tr>
      <w:tr w:rsidR="00B6559D" w14:paraId="0F1960A7" w14:textId="77777777" w:rsidTr="00937553">
        <w:tc>
          <w:tcPr>
            <w:tcW w:w="534" w:type="dxa"/>
          </w:tcPr>
          <w:p w14:paraId="3FD164E2" w14:textId="77777777" w:rsidR="00B6559D" w:rsidRPr="00384B27" w:rsidRDefault="00B6559D" w:rsidP="00650D72">
            <w:pPr>
              <w:pStyle w:val="afa"/>
              <w:numPr>
                <w:ilvl w:val="0"/>
                <w:numId w:val="42"/>
              </w:numPr>
              <w:spacing w:before="40" w:after="60"/>
              <w:rPr>
                <w:rStyle w:val="af9"/>
              </w:rPr>
            </w:pPr>
          </w:p>
        </w:tc>
        <w:tc>
          <w:tcPr>
            <w:tcW w:w="2017" w:type="dxa"/>
          </w:tcPr>
          <w:p w14:paraId="5F18153B" w14:textId="77777777" w:rsidR="00B6559D" w:rsidRDefault="00B6559D" w:rsidP="000234CC">
            <w:pPr>
              <w:pStyle w:val="afa"/>
            </w:pPr>
            <w:r>
              <w:t>Выписки (банк), Экспорт в формат 1С</w:t>
            </w:r>
          </w:p>
        </w:tc>
        <w:tc>
          <w:tcPr>
            <w:tcW w:w="3261" w:type="dxa"/>
          </w:tcPr>
          <w:p w14:paraId="39F35E30" w14:textId="77777777" w:rsidR="00B6559D" w:rsidRDefault="00B6559D" w:rsidP="00650D72">
            <w:pPr>
              <w:pStyle w:val="afa"/>
              <w:numPr>
                <w:ilvl w:val="0"/>
                <w:numId w:val="18"/>
              </w:numPr>
              <w:ind w:left="459"/>
            </w:pPr>
            <w:r>
              <w:t>Доступные действия в скроллерах</w:t>
            </w:r>
          </w:p>
          <w:p w14:paraId="4871248A"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37939873" w14:textId="77777777" w:rsidR="00B6559D" w:rsidRPr="0045500B" w:rsidRDefault="00B6559D" w:rsidP="000234CC">
            <w:pPr>
              <w:pStyle w:val="afa"/>
            </w:pPr>
          </w:p>
        </w:tc>
        <w:tc>
          <w:tcPr>
            <w:tcW w:w="2268" w:type="dxa"/>
          </w:tcPr>
          <w:p w14:paraId="344C5735" w14:textId="77777777" w:rsidR="00B6559D" w:rsidRDefault="00B6559D" w:rsidP="000234CC">
            <w:pPr>
              <w:pStyle w:val="afa"/>
            </w:pPr>
            <w:r w:rsidRPr="008F5692">
              <w:t>Администратор</w:t>
            </w:r>
          </w:p>
          <w:p w14:paraId="6FBA6784" w14:textId="77777777" w:rsidR="00B6559D" w:rsidRDefault="00B6559D" w:rsidP="000234CC">
            <w:pPr>
              <w:pStyle w:val="afa"/>
            </w:pPr>
            <w:r w:rsidRPr="000A0C4A">
              <w:t>Ассистент менеджера</w:t>
            </w:r>
          </w:p>
          <w:p w14:paraId="5D2215EF" w14:textId="77777777" w:rsidR="00B6559D" w:rsidRDefault="00B6559D" w:rsidP="000234CC">
            <w:pPr>
              <w:pStyle w:val="afa"/>
            </w:pPr>
            <w:r w:rsidRPr="00714154">
              <w:t>Главный администратор</w:t>
            </w:r>
          </w:p>
          <w:p w14:paraId="7FB049B6" w14:textId="77777777" w:rsidR="00E50930" w:rsidRDefault="00E50930" w:rsidP="000234CC">
            <w:pPr>
              <w:pStyle w:val="afa"/>
            </w:pPr>
            <w:r w:rsidRPr="00E50930">
              <w:t>Менеджер</w:t>
            </w:r>
          </w:p>
          <w:p w14:paraId="2908CDCB" w14:textId="77777777" w:rsidR="00EC3D7F" w:rsidRDefault="00EC3D7F" w:rsidP="000234CC">
            <w:pPr>
              <w:pStyle w:val="afa"/>
            </w:pPr>
            <w:r w:rsidRPr="00EC3D7F">
              <w:t>Операционист</w:t>
            </w:r>
          </w:p>
          <w:p w14:paraId="51CBB631" w14:textId="77777777" w:rsidR="004137F9" w:rsidRPr="0045500B" w:rsidRDefault="004137F9" w:rsidP="000234CC">
            <w:pPr>
              <w:pStyle w:val="afa"/>
            </w:pPr>
            <w:r>
              <w:t>Роль суперпользователя</w:t>
            </w:r>
          </w:p>
        </w:tc>
      </w:tr>
      <w:tr w:rsidR="00B6559D" w14:paraId="10B8A0C4" w14:textId="77777777" w:rsidTr="00937553">
        <w:tc>
          <w:tcPr>
            <w:tcW w:w="534" w:type="dxa"/>
          </w:tcPr>
          <w:p w14:paraId="5B9D9AE4" w14:textId="77777777" w:rsidR="00B6559D" w:rsidRPr="00384B27" w:rsidRDefault="00B6559D" w:rsidP="00650D72">
            <w:pPr>
              <w:pStyle w:val="afa"/>
              <w:numPr>
                <w:ilvl w:val="0"/>
                <w:numId w:val="42"/>
              </w:numPr>
              <w:spacing w:before="40" w:after="60"/>
              <w:rPr>
                <w:rStyle w:val="af9"/>
              </w:rPr>
            </w:pPr>
          </w:p>
        </w:tc>
        <w:tc>
          <w:tcPr>
            <w:tcW w:w="2017" w:type="dxa"/>
          </w:tcPr>
          <w:p w14:paraId="484C0DD2" w14:textId="77777777" w:rsidR="00B6559D" w:rsidRDefault="00B6559D" w:rsidP="000234CC">
            <w:pPr>
              <w:pStyle w:val="afa"/>
            </w:pPr>
            <w:r>
              <w:t>Выписки (банк), Экспорт в формат MT940</w:t>
            </w:r>
          </w:p>
        </w:tc>
        <w:tc>
          <w:tcPr>
            <w:tcW w:w="3261" w:type="dxa"/>
          </w:tcPr>
          <w:p w14:paraId="28BB07D5" w14:textId="77777777" w:rsidR="00B6559D" w:rsidRDefault="00B6559D" w:rsidP="00650D72">
            <w:pPr>
              <w:pStyle w:val="afa"/>
              <w:numPr>
                <w:ilvl w:val="0"/>
                <w:numId w:val="18"/>
              </w:numPr>
              <w:ind w:left="459"/>
            </w:pPr>
            <w:r>
              <w:t>Доступные действия в скроллерах</w:t>
            </w:r>
          </w:p>
          <w:p w14:paraId="2A28485A"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666C7398" w14:textId="77777777" w:rsidR="00B6559D" w:rsidRPr="0045500B" w:rsidRDefault="00B6559D" w:rsidP="000234CC">
            <w:pPr>
              <w:pStyle w:val="afa"/>
            </w:pPr>
          </w:p>
        </w:tc>
        <w:tc>
          <w:tcPr>
            <w:tcW w:w="2268" w:type="dxa"/>
          </w:tcPr>
          <w:p w14:paraId="699B7252" w14:textId="77777777" w:rsidR="00B6559D" w:rsidRDefault="00B6559D" w:rsidP="000234CC">
            <w:pPr>
              <w:pStyle w:val="afa"/>
            </w:pPr>
            <w:r w:rsidRPr="008F5692">
              <w:t>Администратор</w:t>
            </w:r>
          </w:p>
          <w:p w14:paraId="0B7DA768" w14:textId="77777777" w:rsidR="00B6559D" w:rsidRDefault="00B6559D" w:rsidP="000234CC">
            <w:pPr>
              <w:pStyle w:val="afa"/>
            </w:pPr>
            <w:r w:rsidRPr="000A0C4A">
              <w:t>Ассистент менеджера</w:t>
            </w:r>
          </w:p>
          <w:p w14:paraId="6E8BFEAB" w14:textId="77777777" w:rsidR="00B6559D" w:rsidRDefault="00B6559D" w:rsidP="000234CC">
            <w:pPr>
              <w:pStyle w:val="afa"/>
            </w:pPr>
            <w:r w:rsidRPr="00714154">
              <w:t>Главный администратор</w:t>
            </w:r>
          </w:p>
          <w:p w14:paraId="0BB5E7AD" w14:textId="77777777" w:rsidR="00E50930" w:rsidRDefault="00E50930" w:rsidP="000234CC">
            <w:pPr>
              <w:pStyle w:val="afa"/>
            </w:pPr>
            <w:r w:rsidRPr="00E50930">
              <w:t>Менеджер</w:t>
            </w:r>
          </w:p>
          <w:p w14:paraId="5C858D92" w14:textId="77777777" w:rsidR="00EC3D7F" w:rsidRDefault="00EC3D7F" w:rsidP="000234CC">
            <w:pPr>
              <w:pStyle w:val="afa"/>
            </w:pPr>
            <w:r w:rsidRPr="00EC3D7F">
              <w:t>Операционист</w:t>
            </w:r>
          </w:p>
          <w:p w14:paraId="0A94FCF3" w14:textId="77777777" w:rsidR="004137F9" w:rsidRPr="0045500B" w:rsidRDefault="004137F9" w:rsidP="000234CC">
            <w:pPr>
              <w:pStyle w:val="afa"/>
            </w:pPr>
            <w:r>
              <w:t>Роль суперпользователя</w:t>
            </w:r>
          </w:p>
        </w:tc>
      </w:tr>
      <w:tr w:rsidR="00B6559D" w14:paraId="622E59E9" w14:textId="77777777" w:rsidTr="00937553">
        <w:tc>
          <w:tcPr>
            <w:tcW w:w="534" w:type="dxa"/>
          </w:tcPr>
          <w:p w14:paraId="15FC324F" w14:textId="77777777" w:rsidR="00B6559D" w:rsidRPr="00384B27" w:rsidRDefault="00B6559D" w:rsidP="00650D72">
            <w:pPr>
              <w:pStyle w:val="afa"/>
              <w:numPr>
                <w:ilvl w:val="0"/>
                <w:numId w:val="42"/>
              </w:numPr>
              <w:spacing w:before="40" w:after="60"/>
              <w:rPr>
                <w:rStyle w:val="af9"/>
              </w:rPr>
            </w:pPr>
          </w:p>
        </w:tc>
        <w:tc>
          <w:tcPr>
            <w:tcW w:w="2017" w:type="dxa"/>
          </w:tcPr>
          <w:p w14:paraId="0722AF88" w14:textId="77777777" w:rsidR="00B6559D" w:rsidRDefault="00B6559D" w:rsidP="000234CC">
            <w:pPr>
              <w:pStyle w:val="afa"/>
            </w:pPr>
            <w:r>
              <w:t>Выписки (банк), Экспорт в формат XML</w:t>
            </w:r>
          </w:p>
        </w:tc>
        <w:tc>
          <w:tcPr>
            <w:tcW w:w="3261" w:type="dxa"/>
          </w:tcPr>
          <w:p w14:paraId="58B4BC09" w14:textId="77777777" w:rsidR="00B6559D" w:rsidRDefault="00B6559D" w:rsidP="00650D72">
            <w:pPr>
              <w:pStyle w:val="afa"/>
              <w:numPr>
                <w:ilvl w:val="0"/>
                <w:numId w:val="18"/>
              </w:numPr>
              <w:ind w:left="459"/>
            </w:pPr>
            <w:r>
              <w:t>Доступные действия в скроллерах</w:t>
            </w:r>
          </w:p>
          <w:p w14:paraId="289E97FD"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67397BE8" w14:textId="77777777" w:rsidR="00B6559D" w:rsidRPr="0045500B" w:rsidRDefault="00B6559D" w:rsidP="000234CC">
            <w:pPr>
              <w:pStyle w:val="afa"/>
            </w:pPr>
          </w:p>
        </w:tc>
        <w:tc>
          <w:tcPr>
            <w:tcW w:w="2268" w:type="dxa"/>
          </w:tcPr>
          <w:p w14:paraId="2353598F" w14:textId="77777777" w:rsidR="00B6559D" w:rsidRDefault="00B6559D" w:rsidP="000234CC">
            <w:pPr>
              <w:pStyle w:val="afa"/>
            </w:pPr>
            <w:r w:rsidRPr="008F5692">
              <w:t>Администратор</w:t>
            </w:r>
          </w:p>
          <w:p w14:paraId="4F9F9A77" w14:textId="77777777" w:rsidR="00B6559D" w:rsidRDefault="00B6559D" w:rsidP="000234CC">
            <w:pPr>
              <w:pStyle w:val="afa"/>
            </w:pPr>
            <w:r w:rsidRPr="000A0C4A">
              <w:t>Ассистент менеджера</w:t>
            </w:r>
          </w:p>
          <w:p w14:paraId="38F5A711" w14:textId="77777777" w:rsidR="00B6559D" w:rsidRDefault="00B6559D" w:rsidP="000234CC">
            <w:pPr>
              <w:pStyle w:val="afa"/>
            </w:pPr>
            <w:r w:rsidRPr="00714154">
              <w:t>Главный администратор</w:t>
            </w:r>
          </w:p>
          <w:p w14:paraId="4316F6DD" w14:textId="77777777" w:rsidR="00E50930" w:rsidRDefault="00E50930" w:rsidP="000234CC">
            <w:pPr>
              <w:pStyle w:val="afa"/>
            </w:pPr>
            <w:r w:rsidRPr="00E50930">
              <w:t>Менеджер</w:t>
            </w:r>
          </w:p>
          <w:p w14:paraId="63096542" w14:textId="77777777" w:rsidR="00EC3D7F" w:rsidRDefault="00EC3D7F" w:rsidP="000234CC">
            <w:pPr>
              <w:pStyle w:val="afa"/>
            </w:pPr>
            <w:r w:rsidRPr="00EC3D7F">
              <w:t>Операционист</w:t>
            </w:r>
          </w:p>
          <w:p w14:paraId="7A7E812B" w14:textId="77777777" w:rsidR="004137F9" w:rsidRPr="0045500B" w:rsidRDefault="004137F9" w:rsidP="000234CC">
            <w:pPr>
              <w:pStyle w:val="afa"/>
            </w:pPr>
            <w:r>
              <w:t>Роль суперпользователя</w:t>
            </w:r>
          </w:p>
        </w:tc>
      </w:tr>
      <w:tr w:rsidR="00B6559D" w14:paraId="6802F396" w14:textId="77777777" w:rsidTr="00937553">
        <w:tc>
          <w:tcPr>
            <w:tcW w:w="534" w:type="dxa"/>
          </w:tcPr>
          <w:p w14:paraId="273C3343" w14:textId="77777777" w:rsidR="00B6559D" w:rsidRPr="00384B27" w:rsidRDefault="00B6559D" w:rsidP="00650D72">
            <w:pPr>
              <w:pStyle w:val="afa"/>
              <w:numPr>
                <w:ilvl w:val="0"/>
                <w:numId w:val="42"/>
              </w:numPr>
              <w:spacing w:before="40" w:after="60"/>
              <w:rPr>
                <w:rStyle w:val="af9"/>
              </w:rPr>
            </w:pPr>
          </w:p>
        </w:tc>
        <w:tc>
          <w:tcPr>
            <w:tcW w:w="2017" w:type="dxa"/>
          </w:tcPr>
          <w:p w14:paraId="4B874F3B" w14:textId="77777777" w:rsidR="00B6559D" w:rsidRDefault="00B6559D" w:rsidP="000234CC">
            <w:pPr>
              <w:pStyle w:val="afa"/>
            </w:pPr>
            <w:r>
              <w:t>Выписки (банк), Экспорт списка в XLS</w:t>
            </w:r>
          </w:p>
        </w:tc>
        <w:tc>
          <w:tcPr>
            <w:tcW w:w="3261" w:type="dxa"/>
          </w:tcPr>
          <w:p w14:paraId="20F765A0" w14:textId="77777777" w:rsidR="00B6559D" w:rsidRDefault="00B6559D" w:rsidP="00650D72">
            <w:pPr>
              <w:pStyle w:val="afa"/>
              <w:numPr>
                <w:ilvl w:val="0"/>
                <w:numId w:val="18"/>
              </w:numPr>
              <w:ind w:left="459"/>
            </w:pPr>
            <w:r>
              <w:t>Доступные действия в скроллерах</w:t>
            </w:r>
          </w:p>
          <w:p w14:paraId="4E0260C6"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4C4767DE" w14:textId="77777777" w:rsidR="00B6559D" w:rsidRPr="0045500B" w:rsidRDefault="00B6559D" w:rsidP="000234CC">
            <w:pPr>
              <w:pStyle w:val="afa"/>
            </w:pPr>
          </w:p>
        </w:tc>
        <w:tc>
          <w:tcPr>
            <w:tcW w:w="2268" w:type="dxa"/>
          </w:tcPr>
          <w:p w14:paraId="6A68849D" w14:textId="77777777" w:rsidR="00B6559D" w:rsidRDefault="00B6559D" w:rsidP="000234CC">
            <w:pPr>
              <w:pStyle w:val="afa"/>
            </w:pPr>
            <w:r w:rsidRPr="008F5692">
              <w:t>Администратор</w:t>
            </w:r>
          </w:p>
          <w:p w14:paraId="46B47A7D" w14:textId="77777777" w:rsidR="00B6559D" w:rsidRDefault="00B6559D" w:rsidP="000234CC">
            <w:pPr>
              <w:pStyle w:val="afa"/>
            </w:pPr>
            <w:r w:rsidRPr="000A0C4A">
              <w:t>Ассистент менеджера</w:t>
            </w:r>
          </w:p>
          <w:p w14:paraId="14CBE621" w14:textId="77777777" w:rsidR="00B6559D" w:rsidRDefault="00B6559D" w:rsidP="000234CC">
            <w:pPr>
              <w:pStyle w:val="afa"/>
            </w:pPr>
            <w:r w:rsidRPr="00714154">
              <w:t>Главный администратор</w:t>
            </w:r>
          </w:p>
          <w:p w14:paraId="6D4835DC" w14:textId="77777777" w:rsidR="00E50930" w:rsidRDefault="00E50930" w:rsidP="000234CC">
            <w:pPr>
              <w:pStyle w:val="afa"/>
            </w:pPr>
            <w:r w:rsidRPr="00E50930">
              <w:t>Менеджер</w:t>
            </w:r>
          </w:p>
          <w:p w14:paraId="064729C5" w14:textId="77777777" w:rsidR="00EC3D7F" w:rsidRDefault="00EC3D7F" w:rsidP="000234CC">
            <w:pPr>
              <w:pStyle w:val="afa"/>
            </w:pPr>
            <w:r w:rsidRPr="00EC3D7F">
              <w:t>Операционист</w:t>
            </w:r>
          </w:p>
          <w:p w14:paraId="731A0CF5" w14:textId="77777777" w:rsidR="004137F9" w:rsidRDefault="004137F9" w:rsidP="000234CC">
            <w:pPr>
              <w:pStyle w:val="afa"/>
            </w:pPr>
            <w:r w:rsidRPr="004137F9">
              <w:t>Ревизор</w:t>
            </w:r>
          </w:p>
          <w:p w14:paraId="496FFB27" w14:textId="77777777" w:rsidR="004137F9" w:rsidRPr="0045500B" w:rsidRDefault="004137F9" w:rsidP="000234CC">
            <w:pPr>
              <w:pStyle w:val="afa"/>
            </w:pPr>
            <w:r>
              <w:t>Роль суперпользователя</w:t>
            </w:r>
          </w:p>
        </w:tc>
      </w:tr>
      <w:tr w:rsidR="00B6559D" w14:paraId="72CA6E61" w14:textId="77777777" w:rsidTr="00937553">
        <w:tc>
          <w:tcPr>
            <w:tcW w:w="534" w:type="dxa"/>
          </w:tcPr>
          <w:p w14:paraId="5447BB53" w14:textId="77777777" w:rsidR="00B6559D" w:rsidRPr="00384B27" w:rsidRDefault="00B6559D" w:rsidP="00650D72">
            <w:pPr>
              <w:pStyle w:val="afa"/>
              <w:numPr>
                <w:ilvl w:val="0"/>
                <w:numId w:val="42"/>
              </w:numPr>
              <w:spacing w:before="40" w:after="60"/>
              <w:rPr>
                <w:rStyle w:val="af9"/>
              </w:rPr>
            </w:pPr>
          </w:p>
        </w:tc>
        <w:tc>
          <w:tcPr>
            <w:tcW w:w="2017" w:type="dxa"/>
          </w:tcPr>
          <w:p w14:paraId="5EEA4654" w14:textId="77777777" w:rsidR="00B6559D" w:rsidRPr="0045500B" w:rsidRDefault="00B6559D" w:rsidP="000234CC">
            <w:pPr>
              <w:pStyle w:val="afa"/>
            </w:pPr>
            <w:r>
              <w:t>Выписки в архиве (банк), Вернуть из архива</w:t>
            </w:r>
          </w:p>
        </w:tc>
        <w:tc>
          <w:tcPr>
            <w:tcW w:w="3261" w:type="dxa"/>
          </w:tcPr>
          <w:p w14:paraId="5C98E2ED" w14:textId="77777777" w:rsidR="00B6559D" w:rsidRDefault="00B6559D" w:rsidP="00650D72">
            <w:pPr>
              <w:pStyle w:val="afa"/>
              <w:numPr>
                <w:ilvl w:val="0"/>
                <w:numId w:val="18"/>
              </w:numPr>
              <w:ind w:left="459"/>
            </w:pPr>
            <w:r>
              <w:t>Доступные действия в скроллерах</w:t>
            </w:r>
          </w:p>
          <w:p w14:paraId="704672D7"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59B08CA7" w14:textId="77777777" w:rsidR="00B6559D" w:rsidRPr="0045500B" w:rsidRDefault="00B6559D" w:rsidP="000234CC">
            <w:pPr>
              <w:pStyle w:val="afa"/>
            </w:pPr>
            <w:r w:rsidRPr="008E65AC">
              <w:t>Счета, доступные текущему пользователю</w:t>
            </w:r>
          </w:p>
        </w:tc>
        <w:tc>
          <w:tcPr>
            <w:tcW w:w="2268" w:type="dxa"/>
          </w:tcPr>
          <w:p w14:paraId="6510C7E5" w14:textId="77777777" w:rsidR="00B6559D" w:rsidRDefault="00B6559D" w:rsidP="000234CC">
            <w:pPr>
              <w:pStyle w:val="afa"/>
            </w:pPr>
            <w:r w:rsidRPr="008E65AC">
              <w:t>Администратор</w:t>
            </w:r>
          </w:p>
          <w:p w14:paraId="4FD1853D" w14:textId="77777777" w:rsidR="00B6559D" w:rsidRDefault="00B6559D" w:rsidP="000234CC">
            <w:pPr>
              <w:pStyle w:val="afa"/>
            </w:pPr>
            <w:r>
              <w:t>Ассистент менеджера</w:t>
            </w:r>
          </w:p>
          <w:p w14:paraId="33F16853" w14:textId="77777777" w:rsidR="00B6559D" w:rsidRDefault="00B6559D" w:rsidP="000234CC">
            <w:pPr>
              <w:pStyle w:val="afa"/>
            </w:pPr>
            <w:r w:rsidRPr="00811565">
              <w:t>Главный администратор</w:t>
            </w:r>
          </w:p>
          <w:p w14:paraId="4F3C18F6" w14:textId="77777777" w:rsidR="00B6559D" w:rsidRDefault="00B6559D" w:rsidP="000234CC">
            <w:pPr>
              <w:pStyle w:val="afa"/>
            </w:pPr>
            <w:r w:rsidRPr="00B6559D">
              <w:t>Менеджер</w:t>
            </w:r>
          </w:p>
          <w:p w14:paraId="4F9662EB" w14:textId="77777777" w:rsidR="00EC3D7F" w:rsidRDefault="00EC3D7F" w:rsidP="000234CC">
            <w:pPr>
              <w:pStyle w:val="afa"/>
            </w:pPr>
            <w:r w:rsidRPr="00EC3D7F">
              <w:t>Операционист</w:t>
            </w:r>
          </w:p>
          <w:p w14:paraId="575DAB22" w14:textId="77777777" w:rsidR="00C75E79" w:rsidRDefault="00C75E79" w:rsidP="000234CC">
            <w:pPr>
              <w:pStyle w:val="afa"/>
            </w:pPr>
            <w:r w:rsidRPr="00C75E79">
              <w:t>Операционный администратор</w:t>
            </w:r>
          </w:p>
          <w:p w14:paraId="3F7B286B" w14:textId="77777777" w:rsidR="004137F9" w:rsidRPr="0045500B" w:rsidRDefault="004137F9" w:rsidP="000234CC">
            <w:pPr>
              <w:pStyle w:val="afa"/>
            </w:pPr>
            <w:r>
              <w:t>Роль суперпользователя</w:t>
            </w:r>
          </w:p>
        </w:tc>
      </w:tr>
      <w:tr w:rsidR="00B6559D" w14:paraId="04F97EAA" w14:textId="77777777" w:rsidTr="00937553">
        <w:tc>
          <w:tcPr>
            <w:tcW w:w="534" w:type="dxa"/>
          </w:tcPr>
          <w:p w14:paraId="5AF97373" w14:textId="77777777" w:rsidR="00B6559D" w:rsidRPr="00384B27" w:rsidRDefault="00B6559D" w:rsidP="00650D72">
            <w:pPr>
              <w:pStyle w:val="afa"/>
              <w:numPr>
                <w:ilvl w:val="0"/>
                <w:numId w:val="42"/>
              </w:numPr>
              <w:spacing w:before="40" w:after="60"/>
              <w:rPr>
                <w:rStyle w:val="af9"/>
              </w:rPr>
            </w:pPr>
          </w:p>
        </w:tc>
        <w:tc>
          <w:tcPr>
            <w:tcW w:w="2017" w:type="dxa"/>
          </w:tcPr>
          <w:p w14:paraId="2ECEF87E" w14:textId="77777777" w:rsidR="00B6559D" w:rsidRDefault="00B6559D" w:rsidP="000234CC">
            <w:pPr>
              <w:pStyle w:val="afa"/>
            </w:pPr>
            <w:r>
              <w:t>Выписки в архиве (банк), Выписки за период</w:t>
            </w:r>
          </w:p>
        </w:tc>
        <w:tc>
          <w:tcPr>
            <w:tcW w:w="3261" w:type="dxa"/>
          </w:tcPr>
          <w:p w14:paraId="551FBAF6" w14:textId="77777777" w:rsidR="00B6559D" w:rsidRDefault="00B6559D" w:rsidP="00650D72">
            <w:pPr>
              <w:pStyle w:val="afa"/>
              <w:numPr>
                <w:ilvl w:val="0"/>
                <w:numId w:val="18"/>
              </w:numPr>
              <w:ind w:left="459"/>
            </w:pPr>
            <w:r>
              <w:t>Доступные действия в скроллерах</w:t>
            </w:r>
          </w:p>
          <w:p w14:paraId="3D544A41"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65B1861D" w14:textId="77777777" w:rsidR="00B6559D" w:rsidRPr="0045500B" w:rsidRDefault="00B6559D" w:rsidP="000234CC">
            <w:pPr>
              <w:pStyle w:val="afa"/>
            </w:pPr>
          </w:p>
        </w:tc>
        <w:tc>
          <w:tcPr>
            <w:tcW w:w="2268" w:type="dxa"/>
          </w:tcPr>
          <w:p w14:paraId="6672F2F4" w14:textId="77777777" w:rsidR="00B6559D" w:rsidRDefault="00B6559D" w:rsidP="000234CC">
            <w:pPr>
              <w:pStyle w:val="afa"/>
            </w:pPr>
            <w:r w:rsidRPr="008E65AC">
              <w:t>Администратор</w:t>
            </w:r>
          </w:p>
          <w:p w14:paraId="62DF7479" w14:textId="77777777" w:rsidR="00B6559D" w:rsidRDefault="00B6559D" w:rsidP="000234CC">
            <w:pPr>
              <w:pStyle w:val="afa"/>
            </w:pPr>
            <w:r w:rsidRPr="005C584F">
              <w:t>Ассистент менеджера</w:t>
            </w:r>
          </w:p>
          <w:p w14:paraId="31842D22" w14:textId="77777777" w:rsidR="00B6559D" w:rsidRDefault="00B6559D" w:rsidP="000234CC">
            <w:pPr>
              <w:pStyle w:val="afa"/>
            </w:pPr>
            <w:r w:rsidRPr="00FB3F06">
              <w:t>Главный администратор</w:t>
            </w:r>
          </w:p>
          <w:p w14:paraId="36C44FC3" w14:textId="77777777" w:rsidR="00B6559D" w:rsidRDefault="00B6559D" w:rsidP="000234CC">
            <w:pPr>
              <w:pStyle w:val="afa"/>
            </w:pPr>
            <w:r w:rsidRPr="00B6559D">
              <w:t>Менеджер</w:t>
            </w:r>
          </w:p>
          <w:p w14:paraId="2434C096" w14:textId="77777777" w:rsidR="00EC3D7F" w:rsidRDefault="00EC3D7F" w:rsidP="000234CC">
            <w:pPr>
              <w:pStyle w:val="afa"/>
            </w:pPr>
            <w:r w:rsidRPr="00EC3D7F">
              <w:t>Операционист</w:t>
            </w:r>
          </w:p>
          <w:p w14:paraId="16CCFEAE" w14:textId="77777777" w:rsidR="00C75E79" w:rsidRDefault="00C75E79" w:rsidP="000234CC">
            <w:pPr>
              <w:pStyle w:val="afa"/>
            </w:pPr>
            <w:r w:rsidRPr="00C75E79">
              <w:t>Операционный администратор</w:t>
            </w:r>
          </w:p>
          <w:p w14:paraId="515317ED" w14:textId="77777777" w:rsidR="00C75E79" w:rsidRDefault="00C75E79" w:rsidP="000234CC">
            <w:pPr>
              <w:pStyle w:val="afa"/>
            </w:pPr>
            <w:r w:rsidRPr="00C75E79">
              <w:t>Ревизор</w:t>
            </w:r>
          </w:p>
          <w:p w14:paraId="7BC9BA35" w14:textId="77777777" w:rsidR="004137F9" w:rsidRPr="0045500B" w:rsidRDefault="004137F9" w:rsidP="000234CC">
            <w:pPr>
              <w:pStyle w:val="afa"/>
            </w:pPr>
            <w:r>
              <w:t>Роль суперпользователя</w:t>
            </w:r>
          </w:p>
        </w:tc>
      </w:tr>
      <w:tr w:rsidR="00B6559D" w14:paraId="625C77D3" w14:textId="77777777" w:rsidTr="00937553">
        <w:tc>
          <w:tcPr>
            <w:tcW w:w="534" w:type="dxa"/>
          </w:tcPr>
          <w:p w14:paraId="727CF986" w14:textId="77777777" w:rsidR="00B6559D" w:rsidRPr="00384B27" w:rsidRDefault="00B6559D" w:rsidP="00650D72">
            <w:pPr>
              <w:pStyle w:val="afa"/>
              <w:numPr>
                <w:ilvl w:val="0"/>
                <w:numId w:val="42"/>
              </w:numPr>
              <w:spacing w:before="40" w:after="60"/>
              <w:rPr>
                <w:rStyle w:val="af9"/>
              </w:rPr>
            </w:pPr>
          </w:p>
        </w:tc>
        <w:tc>
          <w:tcPr>
            <w:tcW w:w="2017" w:type="dxa"/>
          </w:tcPr>
          <w:p w14:paraId="3F7D8B9B" w14:textId="77777777" w:rsidR="00B6559D" w:rsidRDefault="00B6559D" w:rsidP="000234CC">
            <w:pPr>
              <w:pStyle w:val="afa"/>
            </w:pPr>
            <w:r>
              <w:t>Выписки в архиве (банк), Мастер экспорта данных по проводкам</w:t>
            </w:r>
          </w:p>
        </w:tc>
        <w:tc>
          <w:tcPr>
            <w:tcW w:w="3261" w:type="dxa"/>
          </w:tcPr>
          <w:p w14:paraId="4E6191F3" w14:textId="77777777" w:rsidR="00B6559D" w:rsidRDefault="00B6559D" w:rsidP="00650D72">
            <w:pPr>
              <w:pStyle w:val="afa"/>
              <w:numPr>
                <w:ilvl w:val="0"/>
                <w:numId w:val="18"/>
              </w:numPr>
              <w:ind w:left="459"/>
            </w:pPr>
            <w:r>
              <w:t>Доступные действия в скроллерах</w:t>
            </w:r>
          </w:p>
          <w:p w14:paraId="1028EC8D"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0D078576" w14:textId="77777777" w:rsidR="00B6559D" w:rsidRPr="0045500B" w:rsidRDefault="00B6559D" w:rsidP="000234CC">
            <w:pPr>
              <w:pStyle w:val="afa"/>
            </w:pPr>
          </w:p>
        </w:tc>
        <w:tc>
          <w:tcPr>
            <w:tcW w:w="2268" w:type="dxa"/>
          </w:tcPr>
          <w:p w14:paraId="7497C818" w14:textId="77777777" w:rsidR="00B6559D" w:rsidRDefault="00B6559D" w:rsidP="000234CC">
            <w:pPr>
              <w:pStyle w:val="afa"/>
            </w:pPr>
            <w:r w:rsidRPr="008E65AC">
              <w:t>Администратор</w:t>
            </w:r>
          </w:p>
          <w:p w14:paraId="7DE444D0" w14:textId="77777777" w:rsidR="00B6559D" w:rsidRDefault="00B6559D" w:rsidP="000234CC">
            <w:pPr>
              <w:pStyle w:val="afa"/>
            </w:pPr>
            <w:r w:rsidRPr="00CB67E2">
              <w:t>Ассистент менеджера</w:t>
            </w:r>
          </w:p>
          <w:p w14:paraId="3930E8C2" w14:textId="77777777" w:rsidR="00B6559D" w:rsidRDefault="00B6559D" w:rsidP="000234CC">
            <w:pPr>
              <w:pStyle w:val="afa"/>
            </w:pPr>
            <w:r w:rsidRPr="00FB3F06">
              <w:t>Главный администратор</w:t>
            </w:r>
          </w:p>
          <w:p w14:paraId="245E246F" w14:textId="77777777" w:rsidR="00B6559D" w:rsidRDefault="00B6559D" w:rsidP="000234CC">
            <w:pPr>
              <w:pStyle w:val="afa"/>
            </w:pPr>
            <w:r w:rsidRPr="00B6559D">
              <w:t>Менеджер</w:t>
            </w:r>
          </w:p>
          <w:p w14:paraId="4AA87484" w14:textId="77777777" w:rsidR="00EC3D7F" w:rsidRDefault="00EC3D7F" w:rsidP="000234CC">
            <w:pPr>
              <w:pStyle w:val="afa"/>
            </w:pPr>
            <w:r w:rsidRPr="00EC3D7F">
              <w:t>Операционист</w:t>
            </w:r>
          </w:p>
          <w:p w14:paraId="3B8ABCA7" w14:textId="77777777" w:rsidR="00C75E79" w:rsidRDefault="00C75E79" w:rsidP="000234CC">
            <w:pPr>
              <w:pStyle w:val="afa"/>
            </w:pPr>
            <w:r w:rsidRPr="00C75E79">
              <w:t>Операционный администратор</w:t>
            </w:r>
          </w:p>
          <w:p w14:paraId="54741E32" w14:textId="77777777" w:rsidR="00C75E79" w:rsidRDefault="00C75E79" w:rsidP="000234CC">
            <w:pPr>
              <w:pStyle w:val="afa"/>
            </w:pPr>
            <w:r w:rsidRPr="00C75E79">
              <w:t>Ревизор</w:t>
            </w:r>
          </w:p>
          <w:p w14:paraId="05B7419B" w14:textId="77777777" w:rsidR="004137F9" w:rsidRPr="0045500B" w:rsidRDefault="004137F9" w:rsidP="000234CC">
            <w:pPr>
              <w:pStyle w:val="afa"/>
            </w:pPr>
            <w:r>
              <w:t>Роль суперпользователя</w:t>
            </w:r>
          </w:p>
        </w:tc>
      </w:tr>
      <w:tr w:rsidR="00B6559D" w14:paraId="4C8C5BF4" w14:textId="77777777" w:rsidTr="00937553">
        <w:tc>
          <w:tcPr>
            <w:tcW w:w="534" w:type="dxa"/>
          </w:tcPr>
          <w:p w14:paraId="106DD36A" w14:textId="77777777" w:rsidR="00B6559D" w:rsidRPr="00384B27" w:rsidRDefault="00B6559D" w:rsidP="00650D72">
            <w:pPr>
              <w:pStyle w:val="afa"/>
              <w:numPr>
                <w:ilvl w:val="0"/>
                <w:numId w:val="42"/>
              </w:numPr>
              <w:spacing w:before="40" w:after="60"/>
              <w:rPr>
                <w:rStyle w:val="af9"/>
              </w:rPr>
            </w:pPr>
          </w:p>
        </w:tc>
        <w:tc>
          <w:tcPr>
            <w:tcW w:w="2017" w:type="dxa"/>
          </w:tcPr>
          <w:p w14:paraId="6054435A" w14:textId="77777777" w:rsidR="00B6559D" w:rsidRDefault="00B6559D" w:rsidP="000234CC">
            <w:pPr>
              <w:pStyle w:val="afa"/>
            </w:pPr>
            <w:r>
              <w:t>Выписки в архиве (банк), Печать выписки</w:t>
            </w:r>
          </w:p>
        </w:tc>
        <w:tc>
          <w:tcPr>
            <w:tcW w:w="3261" w:type="dxa"/>
          </w:tcPr>
          <w:p w14:paraId="1BA8B63B" w14:textId="77777777" w:rsidR="00B6559D" w:rsidRDefault="00B6559D" w:rsidP="00650D72">
            <w:pPr>
              <w:pStyle w:val="afa"/>
              <w:numPr>
                <w:ilvl w:val="0"/>
                <w:numId w:val="18"/>
              </w:numPr>
              <w:ind w:left="459"/>
            </w:pPr>
            <w:r>
              <w:t>Доступные действия в скроллерах</w:t>
            </w:r>
          </w:p>
          <w:p w14:paraId="3263A371"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3381EDC2" w14:textId="77777777" w:rsidR="00B6559D" w:rsidRPr="0045500B" w:rsidRDefault="00B6559D" w:rsidP="000234CC">
            <w:pPr>
              <w:pStyle w:val="afa"/>
            </w:pPr>
            <w:r w:rsidRPr="008E65AC">
              <w:t>Счета, доступные текущему пользователю</w:t>
            </w:r>
          </w:p>
        </w:tc>
        <w:tc>
          <w:tcPr>
            <w:tcW w:w="2268" w:type="dxa"/>
          </w:tcPr>
          <w:p w14:paraId="1A8AFECD" w14:textId="77777777" w:rsidR="00B6559D" w:rsidRDefault="00B6559D" w:rsidP="000234CC">
            <w:pPr>
              <w:pStyle w:val="afa"/>
            </w:pPr>
            <w:r w:rsidRPr="008E65AC">
              <w:t>Администратор</w:t>
            </w:r>
          </w:p>
          <w:p w14:paraId="615DB159" w14:textId="77777777" w:rsidR="00B6559D" w:rsidRDefault="00B6559D" w:rsidP="000234CC">
            <w:pPr>
              <w:pStyle w:val="afa"/>
            </w:pPr>
            <w:r>
              <w:t>Ассистент менеджера</w:t>
            </w:r>
          </w:p>
          <w:p w14:paraId="626989FB" w14:textId="77777777" w:rsidR="00B6559D" w:rsidRDefault="00B6559D" w:rsidP="000234CC">
            <w:pPr>
              <w:pStyle w:val="afa"/>
            </w:pPr>
            <w:r w:rsidRPr="00811565">
              <w:t>Главный администратор</w:t>
            </w:r>
          </w:p>
          <w:p w14:paraId="05DF5C8C" w14:textId="77777777" w:rsidR="00B6559D" w:rsidRDefault="00B6559D" w:rsidP="000234CC">
            <w:pPr>
              <w:pStyle w:val="afa"/>
            </w:pPr>
            <w:r w:rsidRPr="00B6559D">
              <w:t>Менеджер</w:t>
            </w:r>
          </w:p>
          <w:p w14:paraId="64EE0BB9" w14:textId="77777777" w:rsidR="00EC3D7F" w:rsidRDefault="00EC3D7F" w:rsidP="000234CC">
            <w:pPr>
              <w:pStyle w:val="afa"/>
            </w:pPr>
            <w:r w:rsidRPr="00EC3D7F">
              <w:t>Операционист</w:t>
            </w:r>
          </w:p>
          <w:p w14:paraId="1B44A023" w14:textId="77777777" w:rsidR="00C75E79" w:rsidRDefault="00C75E79" w:rsidP="000234CC">
            <w:pPr>
              <w:pStyle w:val="afa"/>
            </w:pPr>
            <w:r w:rsidRPr="00C75E79">
              <w:t>Операционный администратор</w:t>
            </w:r>
          </w:p>
          <w:p w14:paraId="32C00FB8" w14:textId="77777777" w:rsidR="004137F9" w:rsidRDefault="004137F9" w:rsidP="000234CC">
            <w:pPr>
              <w:pStyle w:val="afa"/>
            </w:pPr>
            <w:r w:rsidRPr="004137F9">
              <w:t>Ревизор</w:t>
            </w:r>
          </w:p>
          <w:p w14:paraId="0D27D7BE" w14:textId="77777777" w:rsidR="004137F9" w:rsidRPr="0045500B" w:rsidRDefault="004137F9" w:rsidP="000234CC">
            <w:pPr>
              <w:pStyle w:val="afa"/>
            </w:pPr>
            <w:r>
              <w:t>Роль суперпользователя</w:t>
            </w:r>
          </w:p>
        </w:tc>
      </w:tr>
      <w:tr w:rsidR="00B6559D" w14:paraId="2BB167D2" w14:textId="77777777" w:rsidTr="00937553">
        <w:tc>
          <w:tcPr>
            <w:tcW w:w="534" w:type="dxa"/>
          </w:tcPr>
          <w:p w14:paraId="3FB087DE" w14:textId="77777777" w:rsidR="00B6559D" w:rsidRPr="00384B27" w:rsidRDefault="00B6559D" w:rsidP="00650D72">
            <w:pPr>
              <w:pStyle w:val="afa"/>
              <w:numPr>
                <w:ilvl w:val="0"/>
                <w:numId w:val="42"/>
              </w:numPr>
              <w:spacing w:before="40" w:after="60"/>
              <w:rPr>
                <w:rStyle w:val="af9"/>
              </w:rPr>
            </w:pPr>
          </w:p>
        </w:tc>
        <w:tc>
          <w:tcPr>
            <w:tcW w:w="2017" w:type="dxa"/>
          </w:tcPr>
          <w:p w14:paraId="72591C86" w14:textId="77777777" w:rsidR="00B6559D" w:rsidRDefault="00B6559D" w:rsidP="000234CC">
            <w:pPr>
              <w:pStyle w:val="afa"/>
            </w:pPr>
            <w:r>
              <w:t>Выписки в архиве (банк), Поместить в архив</w:t>
            </w:r>
          </w:p>
        </w:tc>
        <w:tc>
          <w:tcPr>
            <w:tcW w:w="3261" w:type="dxa"/>
          </w:tcPr>
          <w:p w14:paraId="5FA82874" w14:textId="77777777" w:rsidR="00B6559D" w:rsidRDefault="00B6559D" w:rsidP="00650D72">
            <w:pPr>
              <w:pStyle w:val="afa"/>
              <w:numPr>
                <w:ilvl w:val="0"/>
                <w:numId w:val="18"/>
              </w:numPr>
              <w:ind w:left="459"/>
            </w:pPr>
            <w:r>
              <w:t>Доступные действия в скроллерах</w:t>
            </w:r>
          </w:p>
          <w:p w14:paraId="5124DA02"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0DCC5FD6" w14:textId="77777777" w:rsidR="00B6559D" w:rsidRPr="0045500B" w:rsidRDefault="00B6559D" w:rsidP="000234CC">
            <w:pPr>
              <w:pStyle w:val="afa"/>
            </w:pPr>
            <w:r w:rsidRPr="008E65AC">
              <w:t>Счета, доступные текущему пользователю</w:t>
            </w:r>
          </w:p>
        </w:tc>
        <w:tc>
          <w:tcPr>
            <w:tcW w:w="2268" w:type="dxa"/>
          </w:tcPr>
          <w:p w14:paraId="748557CD" w14:textId="77777777" w:rsidR="00B6559D" w:rsidRDefault="00B6559D" w:rsidP="000234CC">
            <w:pPr>
              <w:pStyle w:val="afa"/>
            </w:pPr>
            <w:r w:rsidRPr="008E65AC">
              <w:t>Администратор</w:t>
            </w:r>
          </w:p>
          <w:p w14:paraId="3A86431E" w14:textId="77777777" w:rsidR="00B6559D" w:rsidRDefault="00B6559D" w:rsidP="000234CC">
            <w:pPr>
              <w:pStyle w:val="afa"/>
            </w:pPr>
            <w:r>
              <w:t>Ассистент менеджера</w:t>
            </w:r>
          </w:p>
          <w:p w14:paraId="4BC9A240" w14:textId="77777777" w:rsidR="00B6559D" w:rsidRDefault="00B6559D" w:rsidP="000234CC">
            <w:pPr>
              <w:pStyle w:val="afa"/>
            </w:pPr>
            <w:r w:rsidRPr="00811565">
              <w:t>Главный администратор</w:t>
            </w:r>
          </w:p>
          <w:p w14:paraId="11624E9D" w14:textId="77777777" w:rsidR="00B6559D" w:rsidRDefault="00B6559D" w:rsidP="000234CC">
            <w:pPr>
              <w:pStyle w:val="afa"/>
            </w:pPr>
            <w:r w:rsidRPr="00B6559D">
              <w:t>Менеджер</w:t>
            </w:r>
          </w:p>
          <w:p w14:paraId="036E9CF4" w14:textId="77777777" w:rsidR="00EC3D7F" w:rsidRDefault="00EC3D7F" w:rsidP="000234CC">
            <w:pPr>
              <w:pStyle w:val="afa"/>
            </w:pPr>
            <w:r w:rsidRPr="00EC3D7F">
              <w:t>Операционист</w:t>
            </w:r>
          </w:p>
          <w:p w14:paraId="4587EDCB" w14:textId="77777777" w:rsidR="00C75E79" w:rsidRDefault="00C75E79" w:rsidP="000234CC">
            <w:pPr>
              <w:pStyle w:val="afa"/>
            </w:pPr>
            <w:r w:rsidRPr="00C75E79">
              <w:t>Операционный администратор</w:t>
            </w:r>
          </w:p>
          <w:p w14:paraId="0ABA6495" w14:textId="77777777" w:rsidR="004137F9" w:rsidRPr="0045500B" w:rsidRDefault="004137F9" w:rsidP="000234CC">
            <w:pPr>
              <w:pStyle w:val="afa"/>
            </w:pPr>
            <w:r>
              <w:t>Роль суперпользователя</w:t>
            </w:r>
          </w:p>
        </w:tc>
      </w:tr>
      <w:tr w:rsidR="00B6559D" w14:paraId="2A677FF3" w14:textId="77777777" w:rsidTr="00937553">
        <w:tc>
          <w:tcPr>
            <w:tcW w:w="534" w:type="dxa"/>
          </w:tcPr>
          <w:p w14:paraId="4FE8A5E6" w14:textId="77777777" w:rsidR="00B6559D" w:rsidRPr="00384B27" w:rsidRDefault="00B6559D" w:rsidP="00650D72">
            <w:pPr>
              <w:pStyle w:val="afa"/>
              <w:numPr>
                <w:ilvl w:val="0"/>
                <w:numId w:val="42"/>
              </w:numPr>
              <w:spacing w:before="40" w:after="60"/>
              <w:rPr>
                <w:rStyle w:val="af9"/>
              </w:rPr>
            </w:pPr>
          </w:p>
        </w:tc>
        <w:tc>
          <w:tcPr>
            <w:tcW w:w="2017" w:type="dxa"/>
          </w:tcPr>
          <w:p w14:paraId="2B3154C1" w14:textId="77777777" w:rsidR="00B6559D" w:rsidRDefault="00B6559D" w:rsidP="000234CC">
            <w:pPr>
              <w:pStyle w:val="afa"/>
            </w:pPr>
            <w:r>
              <w:t>Выписки в архиве (банк), Проверка подписи</w:t>
            </w:r>
          </w:p>
        </w:tc>
        <w:tc>
          <w:tcPr>
            <w:tcW w:w="3261" w:type="dxa"/>
          </w:tcPr>
          <w:p w14:paraId="1E8D2EAE" w14:textId="77777777" w:rsidR="00B6559D" w:rsidRDefault="00B6559D" w:rsidP="00650D72">
            <w:pPr>
              <w:pStyle w:val="afa"/>
              <w:numPr>
                <w:ilvl w:val="0"/>
                <w:numId w:val="18"/>
              </w:numPr>
              <w:ind w:left="459"/>
            </w:pPr>
            <w:r>
              <w:t>Доступные действия в скроллерах</w:t>
            </w:r>
          </w:p>
          <w:p w14:paraId="29449664"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474A3140" w14:textId="77777777" w:rsidR="00B6559D" w:rsidRPr="0045500B" w:rsidRDefault="00B6559D" w:rsidP="000234CC">
            <w:pPr>
              <w:pStyle w:val="afa"/>
            </w:pPr>
            <w:r w:rsidRPr="008E65AC">
              <w:t>Счета, доступные текущему пользователю</w:t>
            </w:r>
          </w:p>
        </w:tc>
        <w:tc>
          <w:tcPr>
            <w:tcW w:w="2268" w:type="dxa"/>
          </w:tcPr>
          <w:p w14:paraId="04504390" w14:textId="77777777" w:rsidR="00B6559D" w:rsidRDefault="00B6559D" w:rsidP="000234CC">
            <w:pPr>
              <w:pStyle w:val="afa"/>
            </w:pPr>
            <w:r w:rsidRPr="008E65AC">
              <w:t>Администратор</w:t>
            </w:r>
          </w:p>
          <w:p w14:paraId="163CA097" w14:textId="77777777" w:rsidR="00B6559D" w:rsidRDefault="00B6559D" w:rsidP="000234CC">
            <w:pPr>
              <w:pStyle w:val="afa"/>
            </w:pPr>
            <w:r>
              <w:t>Ассистент менеджера</w:t>
            </w:r>
          </w:p>
          <w:p w14:paraId="2EE979F4" w14:textId="77777777" w:rsidR="00B6559D" w:rsidRDefault="00B6559D" w:rsidP="000234CC">
            <w:pPr>
              <w:pStyle w:val="afa"/>
            </w:pPr>
            <w:r w:rsidRPr="00811565">
              <w:t>Главный администратор</w:t>
            </w:r>
          </w:p>
          <w:p w14:paraId="4DF848DA" w14:textId="77777777" w:rsidR="00B6559D" w:rsidRDefault="00B6559D" w:rsidP="000234CC">
            <w:pPr>
              <w:pStyle w:val="afa"/>
            </w:pPr>
            <w:r w:rsidRPr="00B6559D">
              <w:t>Менеджер</w:t>
            </w:r>
          </w:p>
          <w:p w14:paraId="490FAA69" w14:textId="77777777" w:rsidR="00EC3D7F" w:rsidRDefault="00EC3D7F" w:rsidP="000234CC">
            <w:pPr>
              <w:pStyle w:val="afa"/>
            </w:pPr>
            <w:r w:rsidRPr="00EC3D7F">
              <w:t>Операционист</w:t>
            </w:r>
          </w:p>
          <w:p w14:paraId="79096877" w14:textId="77777777" w:rsidR="00C75E79" w:rsidRDefault="00C75E79" w:rsidP="000234CC">
            <w:pPr>
              <w:pStyle w:val="afa"/>
            </w:pPr>
            <w:r w:rsidRPr="00C75E79">
              <w:t>Операционный администратор</w:t>
            </w:r>
          </w:p>
          <w:p w14:paraId="78F993C4" w14:textId="77777777" w:rsidR="004137F9" w:rsidRDefault="004137F9" w:rsidP="000234CC">
            <w:pPr>
              <w:pStyle w:val="afa"/>
            </w:pPr>
            <w:r w:rsidRPr="004137F9">
              <w:t>Ревизор</w:t>
            </w:r>
          </w:p>
          <w:p w14:paraId="19A6ADD5" w14:textId="77777777" w:rsidR="004137F9" w:rsidRPr="0045500B" w:rsidRDefault="004137F9" w:rsidP="000234CC">
            <w:pPr>
              <w:pStyle w:val="afa"/>
            </w:pPr>
            <w:r>
              <w:t>Роль суперпользователя</w:t>
            </w:r>
          </w:p>
        </w:tc>
      </w:tr>
      <w:tr w:rsidR="00B6559D" w14:paraId="1FA5A286" w14:textId="77777777" w:rsidTr="00937553">
        <w:tc>
          <w:tcPr>
            <w:tcW w:w="534" w:type="dxa"/>
          </w:tcPr>
          <w:p w14:paraId="5FA45043" w14:textId="77777777" w:rsidR="00B6559D" w:rsidRPr="00384B27" w:rsidRDefault="00B6559D" w:rsidP="00650D72">
            <w:pPr>
              <w:pStyle w:val="afa"/>
              <w:numPr>
                <w:ilvl w:val="0"/>
                <w:numId w:val="42"/>
              </w:numPr>
              <w:spacing w:before="40" w:after="60"/>
              <w:rPr>
                <w:rStyle w:val="af9"/>
              </w:rPr>
            </w:pPr>
          </w:p>
        </w:tc>
        <w:tc>
          <w:tcPr>
            <w:tcW w:w="2017" w:type="dxa"/>
          </w:tcPr>
          <w:p w14:paraId="3DA80304" w14:textId="77777777" w:rsidR="00B6559D" w:rsidRDefault="00B6559D" w:rsidP="000234CC">
            <w:pPr>
              <w:pStyle w:val="afa"/>
            </w:pPr>
            <w:r>
              <w:t>Выписки в архиве (банк), Просмотр</w:t>
            </w:r>
          </w:p>
        </w:tc>
        <w:tc>
          <w:tcPr>
            <w:tcW w:w="3261" w:type="dxa"/>
          </w:tcPr>
          <w:p w14:paraId="718880C6" w14:textId="77777777" w:rsidR="00B6559D" w:rsidRDefault="00B6559D" w:rsidP="00650D72">
            <w:pPr>
              <w:pStyle w:val="afa"/>
              <w:numPr>
                <w:ilvl w:val="0"/>
                <w:numId w:val="18"/>
              </w:numPr>
              <w:ind w:left="459"/>
            </w:pPr>
            <w:r>
              <w:t>Доступные действия с документом</w:t>
            </w:r>
          </w:p>
          <w:p w14:paraId="1CC12158" w14:textId="77777777" w:rsidR="00B6559D" w:rsidRPr="0045500B" w:rsidRDefault="00B6559D" w:rsidP="00650D72">
            <w:pPr>
              <w:pStyle w:val="afa"/>
              <w:numPr>
                <w:ilvl w:val="0"/>
                <w:numId w:val="18"/>
              </w:numPr>
              <w:ind w:left="459"/>
            </w:pPr>
          </w:p>
        </w:tc>
        <w:tc>
          <w:tcPr>
            <w:tcW w:w="1702" w:type="dxa"/>
          </w:tcPr>
          <w:p w14:paraId="3828F8B9" w14:textId="77777777" w:rsidR="00B6559D" w:rsidRPr="0045500B" w:rsidRDefault="00B6559D" w:rsidP="000234CC">
            <w:pPr>
              <w:pStyle w:val="afa"/>
            </w:pPr>
            <w:r w:rsidRPr="008E65AC">
              <w:t>Счета, доступные текущему пользователю</w:t>
            </w:r>
          </w:p>
        </w:tc>
        <w:tc>
          <w:tcPr>
            <w:tcW w:w="2268" w:type="dxa"/>
          </w:tcPr>
          <w:p w14:paraId="16DA9D30" w14:textId="77777777" w:rsidR="00B6559D" w:rsidRDefault="00B6559D" w:rsidP="000234CC">
            <w:pPr>
              <w:pStyle w:val="afa"/>
            </w:pPr>
            <w:r w:rsidRPr="008E65AC">
              <w:t>Администратор</w:t>
            </w:r>
          </w:p>
          <w:p w14:paraId="5BCCF4F5" w14:textId="77777777" w:rsidR="00B6559D" w:rsidRDefault="00B6559D" w:rsidP="000234CC">
            <w:pPr>
              <w:pStyle w:val="afa"/>
            </w:pPr>
            <w:r>
              <w:t>Ассистент менеджера</w:t>
            </w:r>
          </w:p>
          <w:p w14:paraId="60DE2F85" w14:textId="77777777" w:rsidR="00B6559D" w:rsidRDefault="00B6559D" w:rsidP="000234CC">
            <w:pPr>
              <w:pStyle w:val="afa"/>
            </w:pPr>
            <w:r w:rsidRPr="00811565">
              <w:t>Главный администратор</w:t>
            </w:r>
          </w:p>
          <w:p w14:paraId="46D1FD53" w14:textId="77777777" w:rsidR="00B6559D" w:rsidRDefault="00B6559D" w:rsidP="000234CC">
            <w:pPr>
              <w:pStyle w:val="afa"/>
            </w:pPr>
            <w:r w:rsidRPr="00B6559D">
              <w:t>Менеджер</w:t>
            </w:r>
          </w:p>
          <w:p w14:paraId="00F0243C" w14:textId="77777777" w:rsidR="00EC3D7F" w:rsidRDefault="00EC3D7F" w:rsidP="000234CC">
            <w:pPr>
              <w:pStyle w:val="afa"/>
            </w:pPr>
            <w:r w:rsidRPr="00EC3D7F">
              <w:t>Операционист</w:t>
            </w:r>
          </w:p>
          <w:p w14:paraId="17AAC56D" w14:textId="77777777" w:rsidR="00C75E79" w:rsidRDefault="00C75E79" w:rsidP="000234CC">
            <w:pPr>
              <w:pStyle w:val="afa"/>
            </w:pPr>
            <w:r w:rsidRPr="00C75E79">
              <w:t>Операционный администратор</w:t>
            </w:r>
          </w:p>
          <w:p w14:paraId="0D649FD9" w14:textId="77777777" w:rsidR="004137F9" w:rsidRDefault="004137F9" w:rsidP="000234CC">
            <w:pPr>
              <w:pStyle w:val="afa"/>
            </w:pPr>
            <w:r w:rsidRPr="004137F9">
              <w:t>Ревизор</w:t>
            </w:r>
          </w:p>
          <w:p w14:paraId="6854FE1E" w14:textId="77777777" w:rsidR="004137F9" w:rsidRPr="0045500B" w:rsidRDefault="004137F9" w:rsidP="000234CC">
            <w:pPr>
              <w:pStyle w:val="afa"/>
            </w:pPr>
            <w:r>
              <w:t>Роль суперпользователя</w:t>
            </w:r>
          </w:p>
        </w:tc>
      </w:tr>
      <w:tr w:rsidR="00B6559D" w14:paraId="38DFC95A" w14:textId="77777777" w:rsidTr="00937553">
        <w:tc>
          <w:tcPr>
            <w:tcW w:w="534" w:type="dxa"/>
          </w:tcPr>
          <w:p w14:paraId="3058B3C4" w14:textId="77777777" w:rsidR="00B6559D" w:rsidRPr="00384B27" w:rsidRDefault="00B6559D" w:rsidP="00650D72">
            <w:pPr>
              <w:pStyle w:val="afa"/>
              <w:numPr>
                <w:ilvl w:val="0"/>
                <w:numId w:val="42"/>
              </w:numPr>
              <w:spacing w:before="40" w:after="60"/>
              <w:rPr>
                <w:rStyle w:val="af9"/>
              </w:rPr>
            </w:pPr>
          </w:p>
        </w:tc>
        <w:tc>
          <w:tcPr>
            <w:tcW w:w="2017" w:type="dxa"/>
          </w:tcPr>
          <w:p w14:paraId="55F52BCF" w14:textId="77777777" w:rsidR="00B6559D" w:rsidRDefault="00B6559D" w:rsidP="000234CC">
            <w:pPr>
              <w:pStyle w:val="afa"/>
            </w:pPr>
            <w:r>
              <w:t>Выписки в архиве (банк), Просмотр строк скроллера</w:t>
            </w:r>
          </w:p>
        </w:tc>
        <w:tc>
          <w:tcPr>
            <w:tcW w:w="3261" w:type="dxa"/>
          </w:tcPr>
          <w:p w14:paraId="399E9A96" w14:textId="77777777" w:rsidR="00B6559D" w:rsidRPr="0045500B" w:rsidRDefault="00B6559D" w:rsidP="00650D72">
            <w:pPr>
              <w:pStyle w:val="afa"/>
              <w:numPr>
                <w:ilvl w:val="0"/>
                <w:numId w:val="18"/>
              </w:numPr>
              <w:ind w:left="459"/>
            </w:pPr>
            <w:r w:rsidRPr="000001CC">
              <w:t>Просмотр скроллера</w:t>
            </w:r>
          </w:p>
        </w:tc>
        <w:tc>
          <w:tcPr>
            <w:tcW w:w="1702" w:type="dxa"/>
          </w:tcPr>
          <w:p w14:paraId="149D4609" w14:textId="77777777" w:rsidR="00B6559D" w:rsidRPr="0045500B" w:rsidRDefault="00B6559D" w:rsidP="000234CC">
            <w:pPr>
              <w:pStyle w:val="afa"/>
            </w:pPr>
            <w:r w:rsidRPr="008E65AC">
              <w:t>Счета, доступные текущему пользователю</w:t>
            </w:r>
          </w:p>
        </w:tc>
        <w:tc>
          <w:tcPr>
            <w:tcW w:w="2268" w:type="dxa"/>
          </w:tcPr>
          <w:p w14:paraId="70947D11" w14:textId="77777777" w:rsidR="00B6559D" w:rsidRDefault="00B6559D" w:rsidP="000234CC">
            <w:pPr>
              <w:pStyle w:val="afa"/>
            </w:pPr>
            <w:r>
              <w:t>Ассистент менеджера</w:t>
            </w:r>
          </w:p>
          <w:p w14:paraId="0B8EDF0E" w14:textId="77777777" w:rsidR="00B6559D" w:rsidRDefault="00B6559D" w:rsidP="000234CC">
            <w:pPr>
              <w:pStyle w:val="afa"/>
            </w:pPr>
            <w:r w:rsidRPr="00B6559D">
              <w:t>Менеджер</w:t>
            </w:r>
          </w:p>
          <w:p w14:paraId="030FC287" w14:textId="77777777" w:rsidR="00B6559D" w:rsidRDefault="00EC3D7F" w:rsidP="000234CC">
            <w:pPr>
              <w:pStyle w:val="afa"/>
            </w:pPr>
            <w:r w:rsidRPr="00EC3D7F">
              <w:t>Операционист</w:t>
            </w:r>
          </w:p>
          <w:p w14:paraId="0EA66F7E" w14:textId="77777777" w:rsidR="00C75E79" w:rsidRDefault="00C75E79" w:rsidP="000234CC">
            <w:pPr>
              <w:pStyle w:val="afa"/>
            </w:pPr>
            <w:r w:rsidRPr="00C75E79">
              <w:t>Операционный администратор</w:t>
            </w:r>
          </w:p>
          <w:p w14:paraId="220FDBF7" w14:textId="77777777" w:rsidR="004137F9" w:rsidRDefault="004137F9" w:rsidP="000234CC">
            <w:pPr>
              <w:pStyle w:val="afa"/>
            </w:pPr>
            <w:r w:rsidRPr="004137F9">
              <w:t>Ревизор</w:t>
            </w:r>
          </w:p>
          <w:p w14:paraId="55765D22" w14:textId="77777777" w:rsidR="004137F9" w:rsidRPr="0045500B" w:rsidRDefault="004137F9" w:rsidP="000234CC">
            <w:pPr>
              <w:pStyle w:val="afa"/>
            </w:pPr>
            <w:r>
              <w:t>Роль суперпользователя</w:t>
            </w:r>
          </w:p>
        </w:tc>
      </w:tr>
      <w:tr w:rsidR="00B6559D" w14:paraId="21EF5CC7" w14:textId="77777777" w:rsidTr="00937553">
        <w:tc>
          <w:tcPr>
            <w:tcW w:w="534" w:type="dxa"/>
          </w:tcPr>
          <w:p w14:paraId="7C3C6007" w14:textId="77777777" w:rsidR="00B6559D" w:rsidRPr="00384B27" w:rsidRDefault="00B6559D" w:rsidP="00650D72">
            <w:pPr>
              <w:pStyle w:val="afa"/>
              <w:numPr>
                <w:ilvl w:val="0"/>
                <w:numId w:val="42"/>
              </w:numPr>
              <w:spacing w:before="40" w:after="60"/>
              <w:rPr>
                <w:rStyle w:val="af9"/>
              </w:rPr>
            </w:pPr>
          </w:p>
        </w:tc>
        <w:tc>
          <w:tcPr>
            <w:tcW w:w="2017" w:type="dxa"/>
          </w:tcPr>
          <w:p w14:paraId="333CE0AF" w14:textId="77777777" w:rsidR="00B6559D" w:rsidRDefault="00B6559D" w:rsidP="000234CC">
            <w:pPr>
              <w:pStyle w:val="afa"/>
            </w:pPr>
            <w:r>
              <w:t>Выписки в архиве (банк), Транспортные сообщения РЦК</w:t>
            </w:r>
          </w:p>
        </w:tc>
        <w:tc>
          <w:tcPr>
            <w:tcW w:w="3261" w:type="dxa"/>
          </w:tcPr>
          <w:p w14:paraId="41846208" w14:textId="77777777" w:rsidR="00B6559D" w:rsidRDefault="00B6559D" w:rsidP="00650D72">
            <w:pPr>
              <w:pStyle w:val="afa"/>
              <w:numPr>
                <w:ilvl w:val="0"/>
                <w:numId w:val="18"/>
              </w:numPr>
              <w:ind w:left="459"/>
            </w:pPr>
            <w:r>
              <w:t>Доступные действия в скроллерах</w:t>
            </w:r>
          </w:p>
          <w:p w14:paraId="0EB19930"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4E4E7677" w14:textId="77777777" w:rsidR="00B6559D" w:rsidRPr="0045500B" w:rsidRDefault="00B6559D" w:rsidP="000234CC">
            <w:pPr>
              <w:pStyle w:val="afa"/>
            </w:pPr>
            <w:r w:rsidRPr="008E65AC">
              <w:t>Счета, доступные текущему пользователю</w:t>
            </w:r>
          </w:p>
        </w:tc>
        <w:tc>
          <w:tcPr>
            <w:tcW w:w="2268" w:type="dxa"/>
          </w:tcPr>
          <w:p w14:paraId="33239DA1" w14:textId="77777777" w:rsidR="00B6559D" w:rsidRDefault="00B6559D" w:rsidP="000234CC">
            <w:pPr>
              <w:pStyle w:val="afa"/>
            </w:pPr>
            <w:r w:rsidRPr="005C584F">
              <w:t>Ассистент менеджера</w:t>
            </w:r>
          </w:p>
          <w:p w14:paraId="786300A0" w14:textId="77777777" w:rsidR="00B6559D" w:rsidRDefault="00B6559D" w:rsidP="000234CC">
            <w:pPr>
              <w:pStyle w:val="afa"/>
            </w:pPr>
            <w:r w:rsidRPr="00B6559D">
              <w:t>Менеджер</w:t>
            </w:r>
          </w:p>
          <w:p w14:paraId="091C03D9" w14:textId="77777777" w:rsidR="00EC3D7F" w:rsidRDefault="00EC3D7F" w:rsidP="000234CC">
            <w:pPr>
              <w:pStyle w:val="afa"/>
            </w:pPr>
            <w:r w:rsidRPr="00EC3D7F">
              <w:t>Операционист</w:t>
            </w:r>
          </w:p>
          <w:p w14:paraId="12CC49EB" w14:textId="77777777" w:rsidR="004137F9" w:rsidRDefault="004137F9" w:rsidP="000234CC">
            <w:pPr>
              <w:pStyle w:val="afa"/>
            </w:pPr>
            <w:r w:rsidRPr="004137F9">
              <w:t>Ревизор</w:t>
            </w:r>
          </w:p>
          <w:p w14:paraId="423C64AF" w14:textId="77777777" w:rsidR="004137F9" w:rsidRPr="0045500B" w:rsidRDefault="004137F9" w:rsidP="000234CC">
            <w:pPr>
              <w:pStyle w:val="afa"/>
            </w:pPr>
            <w:r>
              <w:t>Роль суперпользователя</w:t>
            </w:r>
          </w:p>
        </w:tc>
      </w:tr>
      <w:tr w:rsidR="00B6559D" w14:paraId="0B6E681D" w14:textId="77777777" w:rsidTr="00937553">
        <w:tc>
          <w:tcPr>
            <w:tcW w:w="534" w:type="dxa"/>
          </w:tcPr>
          <w:p w14:paraId="76C6F18A" w14:textId="77777777" w:rsidR="00B6559D" w:rsidRPr="00384B27" w:rsidRDefault="00B6559D" w:rsidP="00650D72">
            <w:pPr>
              <w:pStyle w:val="afa"/>
              <w:numPr>
                <w:ilvl w:val="0"/>
                <w:numId w:val="42"/>
              </w:numPr>
              <w:spacing w:before="40" w:after="60"/>
              <w:rPr>
                <w:rStyle w:val="af9"/>
              </w:rPr>
            </w:pPr>
          </w:p>
        </w:tc>
        <w:tc>
          <w:tcPr>
            <w:tcW w:w="2017" w:type="dxa"/>
          </w:tcPr>
          <w:p w14:paraId="492D44A0" w14:textId="77777777" w:rsidR="00B6559D" w:rsidRDefault="00B6559D" w:rsidP="000234CC">
            <w:pPr>
              <w:pStyle w:val="afa"/>
            </w:pPr>
            <w:r>
              <w:t>Выписки в архиве (банк), Экспорт в формат 1С</w:t>
            </w:r>
          </w:p>
        </w:tc>
        <w:tc>
          <w:tcPr>
            <w:tcW w:w="3261" w:type="dxa"/>
          </w:tcPr>
          <w:p w14:paraId="68AE93F3" w14:textId="77777777" w:rsidR="00B6559D" w:rsidRDefault="00B6559D" w:rsidP="00650D72">
            <w:pPr>
              <w:pStyle w:val="afa"/>
              <w:numPr>
                <w:ilvl w:val="0"/>
                <w:numId w:val="18"/>
              </w:numPr>
              <w:ind w:left="459"/>
            </w:pPr>
            <w:r>
              <w:t>Доступные действия в скроллерах</w:t>
            </w:r>
          </w:p>
          <w:p w14:paraId="0C6ECBB7"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1189D751" w14:textId="77777777" w:rsidR="00B6559D" w:rsidRPr="0045500B" w:rsidRDefault="00B6559D" w:rsidP="000234CC">
            <w:pPr>
              <w:pStyle w:val="afa"/>
            </w:pPr>
          </w:p>
        </w:tc>
        <w:tc>
          <w:tcPr>
            <w:tcW w:w="2268" w:type="dxa"/>
          </w:tcPr>
          <w:p w14:paraId="7015FBDD" w14:textId="77777777" w:rsidR="00B6559D" w:rsidRDefault="00B6559D" w:rsidP="000234CC">
            <w:pPr>
              <w:pStyle w:val="afa"/>
            </w:pPr>
            <w:r w:rsidRPr="008E65AC">
              <w:t>Администратор</w:t>
            </w:r>
          </w:p>
          <w:p w14:paraId="166C4B64" w14:textId="77777777" w:rsidR="00B6559D" w:rsidRDefault="00B6559D" w:rsidP="000234CC">
            <w:pPr>
              <w:pStyle w:val="afa"/>
            </w:pPr>
            <w:r w:rsidRPr="005C584F">
              <w:t>Ассистент менеджера</w:t>
            </w:r>
          </w:p>
          <w:p w14:paraId="539509C7" w14:textId="77777777" w:rsidR="00B6559D" w:rsidRDefault="00B6559D" w:rsidP="000234CC">
            <w:pPr>
              <w:pStyle w:val="afa"/>
            </w:pPr>
            <w:r w:rsidRPr="00811565">
              <w:t>Главный администратор</w:t>
            </w:r>
          </w:p>
          <w:p w14:paraId="17A4F7F4" w14:textId="77777777" w:rsidR="00B6559D" w:rsidRDefault="00B6559D" w:rsidP="000234CC">
            <w:pPr>
              <w:pStyle w:val="afa"/>
            </w:pPr>
            <w:r w:rsidRPr="00B6559D">
              <w:t>Менеджер</w:t>
            </w:r>
          </w:p>
          <w:p w14:paraId="2EC90B42" w14:textId="77777777" w:rsidR="00EC3D7F" w:rsidRDefault="00EC3D7F" w:rsidP="000234CC">
            <w:pPr>
              <w:pStyle w:val="afa"/>
            </w:pPr>
            <w:r w:rsidRPr="00EC3D7F">
              <w:t>Операционист</w:t>
            </w:r>
          </w:p>
          <w:p w14:paraId="71C19E9E" w14:textId="77777777" w:rsidR="00C75E79" w:rsidRDefault="00C75E79" w:rsidP="000234CC">
            <w:pPr>
              <w:pStyle w:val="afa"/>
            </w:pPr>
            <w:r w:rsidRPr="00C75E79">
              <w:t>Операционный администратор</w:t>
            </w:r>
          </w:p>
          <w:p w14:paraId="2BEF03B8" w14:textId="77777777" w:rsidR="004137F9" w:rsidRPr="0045500B" w:rsidRDefault="004137F9" w:rsidP="000234CC">
            <w:pPr>
              <w:pStyle w:val="afa"/>
            </w:pPr>
            <w:r>
              <w:t>Роль суперпользователя</w:t>
            </w:r>
          </w:p>
        </w:tc>
      </w:tr>
      <w:tr w:rsidR="00B6559D" w14:paraId="311D9E6F" w14:textId="77777777" w:rsidTr="00937553">
        <w:tc>
          <w:tcPr>
            <w:tcW w:w="534" w:type="dxa"/>
          </w:tcPr>
          <w:p w14:paraId="259CD1D7" w14:textId="77777777" w:rsidR="00B6559D" w:rsidRPr="00384B27" w:rsidRDefault="00B6559D" w:rsidP="00650D72">
            <w:pPr>
              <w:pStyle w:val="afa"/>
              <w:numPr>
                <w:ilvl w:val="0"/>
                <w:numId w:val="42"/>
              </w:numPr>
              <w:spacing w:before="40" w:after="60"/>
              <w:rPr>
                <w:rStyle w:val="af9"/>
              </w:rPr>
            </w:pPr>
          </w:p>
        </w:tc>
        <w:tc>
          <w:tcPr>
            <w:tcW w:w="2017" w:type="dxa"/>
          </w:tcPr>
          <w:p w14:paraId="0C2AEC84" w14:textId="77777777" w:rsidR="00B6559D" w:rsidRDefault="00B6559D" w:rsidP="000234CC">
            <w:pPr>
              <w:pStyle w:val="afa"/>
            </w:pPr>
            <w:r>
              <w:t>Выписки в архиве (банк), Экспорт в формат MT940</w:t>
            </w:r>
          </w:p>
        </w:tc>
        <w:tc>
          <w:tcPr>
            <w:tcW w:w="3261" w:type="dxa"/>
          </w:tcPr>
          <w:p w14:paraId="65C03B66" w14:textId="77777777" w:rsidR="00B6559D" w:rsidRDefault="00B6559D" w:rsidP="00650D72">
            <w:pPr>
              <w:pStyle w:val="afa"/>
              <w:numPr>
                <w:ilvl w:val="0"/>
                <w:numId w:val="18"/>
              </w:numPr>
              <w:ind w:left="459"/>
            </w:pPr>
            <w:r>
              <w:t>Доступные действия в скроллерах</w:t>
            </w:r>
          </w:p>
          <w:p w14:paraId="1AB3A1C8"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78523471" w14:textId="77777777" w:rsidR="00B6559D" w:rsidRPr="0045500B" w:rsidRDefault="00B6559D" w:rsidP="000234CC">
            <w:pPr>
              <w:pStyle w:val="afa"/>
            </w:pPr>
          </w:p>
        </w:tc>
        <w:tc>
          <w:tcPr>
            <w:tcW w:w="2268" w:type="dxa"/>
          </w:tcPr>
          <w:p w14:paraId="04B2DB80" w14:textId="77777777" w:rsidR="00B6559D" w:rsidRDefault="00B6559D" w:rsidP="000234CC">
            <w:pPr>
              <w:pStyle w:val="afa"/>
            </w:pPr>
            <w:r w:rsidRPr="008E65AC">
              <w:t>Администратор</w:t>
            </w:r>
          </w:p>
          <w:p w14:paraId="5C9B6822" w14:textId="77777777" w:rsidR="00B6559D" w:rsidRDefault="00B6559D" w:rsidP="000234CC">
            <w:pPr>
              <w:pStyle w:val="afa"/>
            </w:pPr>
            <w:r w:rsidRPr="00CB67E2">
              <w:t>Ассистент менеджера</w:t>
            </w:r>
          </w:p>
          <w:p w14:paraId="50F6C7C0" w14:textId="77777777" w:rsidR="00B6559D" w:rsidRDefault="00B6559D" w:rsidP="000234CC">
            <w:pPr>
              <w:pStyle w:val="afa"/>
            </w:pPr>
            <w:r w:rsidRPr="00811565">
              <w:t>Главный администратор</w:t>
            </w:r>
          </w:p>
          <w:p w14:paraId="265A0411" w14:textId="77777777" w:rsidR="00B6559D" w:rsidRDefault="00B6559D" w:rsidP="000234CC">
            <w:pPr>
              <w:pStyle w:val="afa"/>
            </w:pPr>
            <w:r w:rsidRPr="00B6559D">
              <w:t>Менеджер</w:t>
            </w:r>
          </w:p>
          <w:p w14:paraId="665AC88E" w14:textId="77777777" w:rsidR="00EC3D7F" w:rsidRDefault="00EC3D7F" w:rsidP="000234CC">
            <w:pPr>
              <w:pStyle w:val="afa"/>
            </w:pPr>
            <w:r w:rsidRPr="00EC3D7F">
              <w:t>Операционист</w:t>
            </w:r>
          </w:p>
          <w:p w14:paraId="43CCDB42" w14:textId="77777777" w:rsidR="00C75E79" w:rsidRDefault="00C75E79" w:rsidP="000234CC">
            <w:pPr>
              <w:pStyle w:val="afa"/>
            </w:pPr>
            <w:r w:rsidRPr="00C75E79">
              <w:t>Операционный администратор</w:t>
            </w:r>
          </w:p>
          <w:p w14:paraId="25044D7E" w14:textId="77777777" w:rsidR="004137F9" w:rsidRPr="0045500B" w:rsidRDefault="004137F9" w:rsidP="000234CC">
            <w:pPr>
              <w:pStyle w:val="afa"/>
            </w:pPr>
            <w:r>
              <w:t>Роль суперпользователя</w:t>
            </w:r>
          </w:p>
        </w:tc>
      </w:tr>
      <w:tr w:rsidR="00B6559D" w14:paraId="5072AF33" w14:textId="77777777" w:rsidTr="00937553">
        <w:tc>
          <w:tcPr>
            <w:tcW w:w="534" w:type="dxa"/>
          </w:tcPr>
          <w:p w14:paraId="5853E2FC" w14:textId="77777777" w:rsidR="00B6559D" w:rsidRPr="00384B27" w:rsidRDefault="00B6559D" w:rsidP="00650D72">
            <w:pPr>
              <w:pStyle w:val="afa"/>
              <w:numPr>
                <w:ilvl w:val="0"/>
                <w:numId w:val="42"/>
              </w:numPr>
              <w:spacing w:before="40" w:after="60"/>
              <w:rPr>
                <w:rStyle w:val="af9"/>
              </w:rPr>
            </w:pPr>
          </w:p>
        </w:tc>
        <w:tc>
          <w:tcPr>
            <w:tcW w:w="2017" w:type="dxa"/>
          </w:tcPr>
          <w:p w14:paraId="2537D582" w14:textId="77777777" w:rsidR="00B6559D" w:rsidRDefault="00B6559D" w:rsidP="000234CC">
            <w:pPr>
              <w:pStyle w:val="afa"/>
            </w:pPr>
            <w:r>
              <w:t>Выписки в архиве (банк), Экспорт в формат XML</w:t>
            </w:r>
          </w:p>
        </w:tc>
        <w:tc>
          <w:tcPr>
            <w:tcW w:w="3261" w:type="dxa"/>
          </w:tcPr>
          <w:p w14:paraId="6A06AEA5" w14:textId="77777777" w:rsidR="00B6559D" w:rsidRDefault="00B6559D" w:rsidP="00650D72">
            <w:pPr>
              <w:pStyle w:val="afa"/>
              <w:numPr>
                <w:ilvl w:val="0"/>
                <w:numId w:val="18"/>
              </w:numPr>
              <w:ind w:left="459"/>
            </w:pPr>
            <w:r>
              <w:t>Доступные действия в скроллерах</w:t>
            </w:r>
          </w:p>
          <w:p w14:paraId="1D66E8A7"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0FF81A0D" w14:textId="77777777" w:rsidR="00B6559D" w:rsidRPr="0045500B" w:rsidRDefault="00B6559D" w:rsidP="000234CC">
            <w:pPr>
              <w:pStyle w:val="afa"/>
            </w:pPr>
          </w:p>
        </w:tc>
        <w:tc>
          <w:tcPr>
            <w:tcW w:w="2268" w:type="dxa"/>
          </w:tcPr>
          <w:p w14:paraId="3C0C0DDC" w14:textId="77777777" w:rsidR="00B6559D" w:rsidRDefault="00B6559D" w:rsidP="000234CC">
            <w:pPr>
              <w:pStyle w:val="afa"/>
            </w:pPr>
            <w:r w:rsidRPr="008E65AC">
              <w:t>Администратор</w:t>
            </w:r>
          </w:p>
          <w:p w14:paraId="357C800C" w14:textId="77777777" w:rsidR="00B6559D" w:rsidRDefault="00B6559D" w:rsidP="000234CC">
            <w:pPr>
              <w:pStyle w:val="afa"/>
            </w:pPr>
            <w:r w:rsidRPr="005C584F">
              <w:t>Ассистент менеджера</w:t>
            </w:r>
            <w:r>
              <w:t xml:space="preserve"> </w:t>
            </w:r>
          </w:p>
          <w:p w14:paraId="04491F02" w14:textId="77777777" w:rsidR="00B6559D" w:rsidRDefault="00B6559D" w:rsidP="000234CC">
            <w:pPr>
              <w:pStyle w:val="afa"/>
            </w:pPr>
            <w:r w:rsidRPr="00811565">
              <w:t>Главный администратор</w:t>
            </w:r>
          </w:p>
          <w:p w14:paraId="0437509E" w14:textId="77777777" w:rsidR="00C75E79" w:rsidRDefault="00C75E79" w:rsidP="000234CC">
            <w:pPr>
              <w:pStyle w:val="afa"/>
            </w:pPr>
            <w:r w:rsidRPr="00C75E79">
              <w:t>Операционный администратор</w:t>
            </w:r>
          </w:p>
          <w:p w14:paraId="591C7C69" w14:textId="77777777" w:rsidR="00B6559D" w:rsidRDefault="00B6559D" w:rsidP="000234CC">
            <w:pPr>
              <w:pStyle w:val="afa"/>
            </w:pPr>
            <w:r w:rsidRPr="00B6559D">
              <w:t>Менеджер</w:t>
            </w:r>
          </w:p>
          <w:p w14:paraId="34DDBF22" w14:textId="77777777" w:rsidR="00EC3D7F" w:rsidRDefault="00EC3D7F" w:rsidP="000234CC">
            <w:pPr>
              <w:pStyle w:val="afa"/>
            </w:pPr>
            <w:r w:rsidRPr="00EC3D7F">
              <w:t>Операционист</w:t>
            </w:r>
          </w:p>
          <w:p w14:paraId="39FA3FE9" w14:textId="77777777" w:rsidR="004137F9" w:rsidRPr="0045500B" w:rsidRDefault="004137F9" w:rsidP="000234CC">
            <w:pPr>
              <w:pStyle w:val="afa"/>
            </w:pPr>
            <w:r>
              <w:t>Роль суперпользователя</w:t>
            </w:r>
          </w:p>
        </w:tc>
      </w:tr>
      <w:tr w:rsidR="00B6559D" w14:paraId="06290F30" w14:textId="77777777" w:rsidTr="00937553">
        <w:tc>
          <w:tcPr>
            <w:tcW w:w="534" w:type="dxa"/>
          </w:tcPr>
          <w:p w14:paraId="5AB82466" w14:textId="77777777" w:rsidR="00B6559D" w:rsidRPr="00384B27" w:rsidRDefault="00B6559D" w:rsidP="00650D72">
            <w:pPr>
              <w:pStyle w:val="afa"/>
              <w:numPr>
                <w:ilvl w:val="0"/>
                <w:numId w:val="42"/>
              </w:numPr>
              <w:spacing w:before="40" w:after="60"/>
              <w:rPr>
                <w:rStyle w:val="af9"/>
              </w:rPr>
            </w:pPr>
          </w:p>
        </w:tc>
        <w:tc>
          <w:tcPr>
            <w:tcW w:w="2017" w:type="dxa"/>
          </w:tcPr>
          <w:p w14:paraId="655933F8" w14:textId="77777777" w:rsidR="00B6559D" w:rsidRDefault="00B6559D" w:rsidP="000234CC">
            <w:pPr>
              <w:pStyle w:val="afa"/>
            </w:pPr>
            <w:r>
              <w:t>Выписки в архиве (банк), Экспорт списка в XLS</w:t>
            </w:r>
          </w:p>
        </w:tc>
        <w:tc>
          <w:tcPr>
            <w:tcW w:w="3261" w:type="dxa"/>
          </w:tcPr>
          <w:p w14:paraId="2A2BA5E9" w14:textId="77777777" w:rsidR="00B6559D" w:rsidRDefault="00B6559D" w:rsidP="00650D72">
            <w:pPr>
              <w:pStyle w:val="afa"/>
              <w:numPr>
                <w:ilvl w:val="0"/>
                <w:numId w:val="18"/>
              </w:numPr>
              <w:ind w:left="459"/>
            </w:pPr>
            <w:r>
              <w:t>Доступные действия в скроллерах</w:t>
            </w:r>
          </w:p>
          <w:p w14:paraId="678895F0"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7DECFE29" w14:textId="77777777" w:rsidR="00B6559D" w:rsidRPr="0045500B" w:rsidRDefault="00B6559D" w:rsidP="000234CC">
            <w:pPr>
              <w:pStyle w:val="afa"/>
            </w:pPr>
          </w:p>
        </w:tc>
        <w:tc>
          <w:tcPr>
            <w:tcW w:w="2268" w:type="dxa"/>
          </w:tcPr>
          <w:p w14:paraId="07DF7345" w14:textId="77777777" w:rsidR="00B6559D" w:rsidRDefault="00B6559D" w:rsidP="000234CC">
            <w:pPr>
              <w:pStyle w:val="afa"/>
            </w:pPr>
            <w:r w:rsidRPr="008E65AC">
              <w:t>Администратор</w:t>
            </w:r>
          </w:p>
          <w:p w14:paraId="2255C1A9" w14:textId="77777777" w:rsidR="00B6559D" w:rsidRDefault="00B6559D" w:rsidP="000234CC">
            <w:pPr>
              <w:pStyle w:val="afa"/>
            </w:pPr>
            <w:r w:rsidRPr="00CB67E2">
              <w:t>Ассистент менеджера</w:t>
            </w:r>
          </w:p>
          <w:p w14:paraId="4EF32E96" w14:textId="77777777" w:rsidR="00B6559D" w:rsidRDefault="00B6559D" w:rsidP="000234CC">
            <w:pPr>
              <w:pStyle w:val="afa"/>
            </w:pPr>
            <w:r w:rsidRPr="00811565">
              <w:t>Главный администратор</w:t>
            </w:r>
          </w:p>
          <w:p w14:paraId="624F0130" w14:textId="77777777" w:rsidR="00B6559D" w:rsidRDefault="00B6559D" w:rsidP="000234CC">
            <w:pPr>
              <w:pStyle w:val="afa"/>
            </w:pPr>
            <w:r w:rsidRPr="00B6559D">
              <w:t>Менеджер</w:t>
            </w:r>
          </w:p>
          <w:p w14:paraId="0BED8055" w14:textId="77777777" w:rsidR="00EC3D7F" w:rsidRDefault="00EC3D7F" w:rsidP="000234CC">
            <w:pPr>
              <w:pStyle w:val="afa"/>
            </w:pPr>
            <w:r w:rsidRPr="00EC3D7F">
              <w:t>Операционист</w:t>
            </w:r>
          </w:p>
          <w:p w14:paraId="3160F3F4" w14:textId="77777777" w:rsidR="00C75E79" w:rsidRDefault="00C75E79" w:rsidP="000234CC">
            <w:pPr>
              <w:pStyle w:val="afa"/>
            </w:pPr>
            <w:r w:rsidRPr="00C75E79">
              <w:t>Операционный администратор</w:t>
            </w:r>
          </w:p>
          <w:p w14:paraId="6F7B9E85" w14:textId="77777777" w:rsidR="00C75E79" w:rsidRDefault="00C75E79" w:rsidP="000234CC">
            <w:pPr>
              <w:pStyle w:val="afa"/>
            </w:pPr>
            <w:r w:rsidRPr="00C75E79">
              <w:t>Ревизор</w:t>
            </w:r>
          </w:p>
          <w:p w14:paraId="747D4E12" w14:textId="77777777" w:rsidR="004137F9" w:rsidRPr="0045500B" w:rsidRDefault="004137F9" w:rsidP="000234CC">
            <w:pPr>
              <w:pStyle w:val="afa"/>
            </w:pPr>
            <w:r>
              <w:t>Роль суперпользователя</w:t>
            </w:r>
          </w:p>
        </w:tc>
      </w:tr>
      <w:tr w:rsidR="00B6559D" w14:paraId="3EED2286" w14:textId="77777777" w:rsidTr="00937553">
        <w:tc>
          <w:tcPr>
            <w:tcW w:w="9782" w:type="dxa"/>
            <w:gridSpan w:val="5"/>
          </w:tcPr>
          <w:p w14:paraId="703867A5" w14:textId="77777777" w:rsidR="00B6559D" w:rsidRPr="008E65AC" w:rsidRDefault="00B6559D" w:rsidP="000234CC">
            <w:pPr>
              <w:pStyle w:val="afa"/>
            </w:pPr>
            <w:r w:rsidRPr="00B15A9B">
              <w:rPr>
                <w:b/>
                <w:i/>
              </w:rPr>
              <w:t>Привилегии на клиентской части</w:t>
            </w:r>
          </w:p>
        </w:tc>
      </w:tr>
      <w:tr w:rsidR="00B6559D" w14:paraId="738C7373" w14:textId="77777777" w:rsidTr="00937553">
        <w:tc>
          <w:tcPr>
            <w:tcW w:w="534" w:type="dxa"/>
          </w:tcPr>
          <w:p w14:paraId="2A5232A4" w14:textId="77777777" w:rsidR="00B6559D" w:rsidRPr="00384B27" w:rsidRDefault="00B6559D" w:rsidP="00650D72">
            <w:pPr>
              <w:pStyle w:val="afa"/>
              <w:numPr>
                <w:ilvl w:val="0"/>
                <w:numId w:val="42"/>
              </w:numPr>
              <w:spacing w:before="40" w:after="60"/>
              <w:rPr>
                <w:rStyle w:val="af9"/>
              </w:rPr>
            </w:pPr>
          </w:p>
        </w:tc>
        <w:tc>
          <w:tcPr>
            <w:tcW w:w="2017" w:type="dxa"/>
          </w:tcPr>
          <w:p w14:paraId="2E6D8DC1" w14:textId="77777777" w:rsidR="00B6559D" w:rsidRPr="0045500B" w:rsidRDefault="00B6559D" w:rsidP="000234CC">
            <w:pPr>
              <w:pStyle w:val="afa"/>
            </w:pPr>
            <w:r w:rsidRPr="00B15A9B">
              <w:t>Выписки (клиент), Доступ к элементу меню</w:t>
            </w:r>
          </w:p>
        </w:tc>
        <w:tc>
          <w:tcPr>
            <w:tcW w:w="3261" w:type="dxa"/>
          </w:tcPr>
          <w:p w14:paraId="3BE3E63A" w14:textId="77777777" w:rsidR="00B6559D" w:rsidRPr="0045500B" w:rsidRDefault="00B6559D" w:rsidP="00650D72">
            <w:pPr>
              <w:pStyle w:val="afa"/>
              <w:numPr>
                <w:ilvl w:val="0"/>
                <w:numId w:val="18"/>
              </w:numPr>
              <w:ind w:left="459"/>
            </w:pPr>
            <w:r>
              <w:t>Доступ к пункту меню</w:t>
            </w:r>
          </w:p>
        </w:tc>
        <w:tc>
          <w:tcPr>
            <w:tcW w:w="1702" w:type="dxa"/>
          </w:tcPr>
          <w:p w14:paraId="310412FE" w14:textId="77777777" w:rsidR="00B6559D" w:rsidRPr="0045500B" w:rsidRDefault="00B6559D" w:rsidP="000234CC">
            <w:pPr>
              <w:pStyle w:val="afa"/>
            </w:pPr>
          </w:p>
        </w:tc>
        <w:tc>
          <w:tcPr>
            <w:tcW w:w="2268" w:type="dxa"/>
          </w:tcPr>
          <w:p w14:paraId="04595E89" w14:textId="77777777" w:rsidR="00B6559D" w:rsidRPr="0045500B" w:rsidRDefault="004137F9" w:rsidP="000234CC">
            <w:pPr>
              <w:pStyle w:val="afa"/>
            </w:pPr>
            <w:r w:rsidRPr="004137F9">
              <w:t>Роль пользователя клиента банка</w:t>
            </w:r>
          </w:p>
        </w:tc>
      </w:tr>
      <w:tr w:rsidR="00B6559D" w14:paraId="6E06BE55" w14:textId="77777777" w:rsidTr="00937553">
        <w:tc>
          <w:tcPr>
            <w:tcW w:w="534" w:type="dxa"/>
          </w:tcPr>
          <w:p w14:paraId="6E360021" w14:textId="77777777" w:rsidR="00B6559D" w:rsidRPr="00384B27" w:rsidRDefault="00B6559D" w:rsidP="00650D72">
            <w:pPr>
              <w:pStyle w:val="afa"/>
              <w:numPr>
                <w:ilvl w:val="0"/>
                <w:numId w:val="42"/>
              </w:numPr>
              <w:spacing w:before="40" w:after="60"/>
              <w:rPr>
                <w:rStyle w:val="af9"/>
              </w:rPr>
            </w:pPr>
          </w:p>
        </w:tc>
        <w:tc>
          <w:tcPr>
            <w:tcW w:w="2017" w:type="dxa"/>
          </w:tcPr>
          <w:p w14:paraId="28AFEDD9" w14:textId="77777777" w:rsidR="00B6559D" w:rsidRPr="00B15A9B" w:rsidRDefault="00B6559D" w:rsidP="000234CC">
            <w:pPr>
              <w:pStyle w:val="afa"/>
            </w:pPr>
            <w:r>
              <w:t>Выписки (клиент), Выписки за период</w:t>
            </w:r>
          </w:p>
        </w:tc>
        <w:tc>
          <w:tcPr>
            <w:tcW w:w="3261" w:type="dxa"/>
          </w:tcPr>
          <w:p w14:paraId="00445B0D" w14:textId="77777777" w:rsidR="00B6559D" w:rsidRDefault="00B6559D" w:rsidP="00650D72">
            <w:pPr>
              <w:pStyle w:val="afa"/>
              <w:numPr>
                <w:ilvl w:val="0"/>
                <w:numId w:val="18"/>
              </w:numPr>
              <w:ind w:left="459"/>
            </w:pPr>
            <w:r>
              <w:t>Доступные действия в скроллерах</w:t>
            </w:r>
          </w:p>
          <w:p w14:paraId="5965C48F"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30327CB1" w14:textId="77777777" w:rsidR="00B6559D" w:rsidRPr="0045500B" w:rsidRDefault="00B6559D" w:rsidP="000234CC">
            <w:pPr>
              <w:pStyle w:val="afa"/>
            </w:pPr>
          </w:p>
        </w:tc>
        <w:tc>
          <w:tcPr>
            <w:tcW w:w="2268" w:type="dxa"/>
          </w:tcPr>
          <w:p w14:paraId="1BE652E4" w14:textId="77777777" w:rsidR="00B6559D" w:rsidRPr="0045500B" w:rsidRDefault="00DC57CC" w:rsidP="000234CC">
            <w:pPr>
              <w:pStyle w:val="afa"/>
            </w:pPr>
            <w:r w:rsidRPr="00DC57CC">
              <w:t>Роль пользователя клиента банка</w:t>
            </w:r>
          </w:p>
        </w:tc>
      </w:tr>
      <w:tr w:rsidR="00B6559D" w14:paraId="2E0D35EA" w14:textId="77777777" w:rsidTr="00937553">
        <w:tc>
          <w:tcPr>
            <w:tcW w:w="534" w:type="dxa"/>
          </w:tcPr>
          <w:p w14:paraId="13C0A3FD" w14:textId="77777777" w:rsidR="00B6559D" w:rsidRPr="00384B27" w:rsidRDefault="00B6559D" w:rsidP="00650D72">
            <w:pPr>
              <w:pStyle w:val="afa"/>
              <w:numPr>
                <w:ilvl w:val="0"/>
                <w:numId w:val="42"/>
              </w:numPr>
              <w:spacing w:before="40" w:after="60"/>
              <w:rPr>
                <w:rStyle w:val="af9"/>
              </w:rPr>
            </w:pPr>
          </w:p>
        </w:tc>
        <w:tc>
          <w:tcPr>
            <w:tcW w:w="2017" w:type="dxa"/>
          </w:tcPr>
          <w:p w14:paraId="59B990BC" w14:textId="348E0A92" w:rsidR="00B6559D" w:rsidRPr="00B15A9B" w:rsidRDefault="00B6559D" w:rsidP="00272778">
            <w:pPr>
              <w:pStyle w:val="afa"/>
            </w:pPr>
            <w:r>
              <w:t>Выписки (клиент), Мастер экспорта данных по проводкам</w:t>
            </w:r>
          </w:p>
        </w:tc>
        <w:tc>
          <w:tcPr>
            <w:tcW w:w="3261" w:type="dxa"/>
          </w:tcPr>
          <w:p w14:paraId="3EF26EDD" w14:textId="77777777" w:rsidR="00B6559D" w:rsidRDefault="00B6559D" w:rsidP="00650D72">
            <w:pPr>
              <w:pStyle w:val="afa"/>
              <w:numPr>
                <w:ilvl w:val="0"/>
                <w:numId w:val="18"/>
              </w:numPr>
              <w:ind w:left="459"/>
            </w:pPr>
            <w:r>
              <w:t>Доступные действия в скроллерах</w:t>
            </w:r>
          </w:p>
          <w:p w14:paraId="7593E3B5"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45938546" w14:textId="77777777" w:rsidR="00B6559D" w:rsidRPr="0045500B" w:rsidRDefault="00B6559D" w:rsidP="000234CC">
            <w:pPr>
              <w:pStyle w:val="afa"/>
            </w:pPr>
          </w:p>
        </w:tc>
        <w:tc>
          <w:tcPr>
            <w:tcW w:w="2268" w:type="dxa"/>
          </w:tcPr>
          <w:p w14:paraId="476CA545" w14:textId="77777777" w:rsidR="00B6559D" w:rsidRPr="0045500B" w:rsidRDefault="00DC57CC" w:rsidP="000234CC">
            <w:pPr>
              <w:pStyle w:val="afa"/>
            </w:pPr>
            <w:r w:rsidRPr="00DC57CC">
              <w:t>Роль пользователя клиента банка</w:t>
            </w:r>
          </w:p>
        </w:tc>
      </w:tr>
      <w:tr w:rsidR="00B6559D" w14:paraId="13D3E7E9" w14:textId="77777777" w:rsidTr="00937553">
        <w:tc>
          <w:tcPr>
            <w:tcW w:w="534" w:type="dxa"/>
          </w:tcPr>
          <w:p w14:paraId="4BDA106C" w14:textId="77777777" w:rsidR="00B6559D" w:rsidRPr="00384B27" w:rsidRDefault="00B6559D" w:rsidP="00650D72">
            <w:pPr>
              <w:pStyle w:val="afa"/>
              <w:numPr>
                <w:ilvl w:val="0"/>
                <w:numId w:val="42"/>
              </w:numPr>
              <w:spacing w:before="40" w:after="60"/>
              <w:rPr>
                <w:rStyle w:val="af9"/>
              </w:rPr>
            </w:pPr>
          </w:p>
        </w:tc>
        <w:tc>
          <w:tcPr>
            <w:tcW w:w="2017" w:type="dxa"/>
          </w:tcPr>
          <w:p w14:paraId="07B4E4D7" w14:textId="77777777" w:rsidR="00B6559D" w:rsidRDefault="00B6559D" w:rsidP="000234CC">
            <w:pPr>
              <w:pStyle w:val="afa"/>
            </w:pPr>
            <w:r>
              <w:t>Выписки (клиент), Печать выписки</w:t>
            </w:r>
          </w:p>
        </w:tc>
        <w:tc>
          <w:tcPr>
            <w:tcW w:w="3261" w:type="dxa"/>
          </w:tcPr>
          <w:p w14:paraId="41BBCB45" w14:textId="77777777" w:rsidR="00B6559D" w:rsidRDefault="00B6559D" w:rsidP="00650D72">
            <w:pPr>
              <w:pStyle w:val="afa"/>
              <w:numPr>
                <w:ilvl w:val="0"/>
                <w:numId w:val="18"/>
              </w:numPr>
              <w:ind w:left="459"/>
            </w:pPr>
            <w:r>
              <w:t>Доступные действия в скроллерах</w:t>
            </w:r>
          </w:p>
          <w:p w14:paraId="5C71F4A0" w14:textId="77777777" w:rsidR="00B6559D" w:rsidRPr="0045500B" w:rsidRDefault="00B6559D" w:rsidP="00650D72">
            <w:pPr>
              <w:pStyle w:val="afa"/>
              <w:numPr>
                <w:ilvl w:val="0"/>
                <w:numId w:val="18"/>
              </w:numPr>
              <w:ind w:left="459"/>
            </w:pPr>
            <w:r>
              <w:t>Доступные действия с документом</w:t>
            </w:r>
          </w:p>
        </w:tc>
        <w:tc>
          <w:tcPr>
            <w:tcW w:w="1702" w:type="dxa"/>
          </w:tcPr>
          <w:p w14:paraId="1AC280CF" w14:textId="77777777" w:rsidR="00B6559D" w:rsidRPr="0045500B" w:rsidRDefault="00DC57CC" w:rsidP="000234CC">
            <w:pPr>
              <w:pStyle w:val="afa"/>
            </w:pPr>
            <w:r w:rsidRPr="00DC57CC">
              <w:t>Счета, доступные текущему пользователю</w:t>
            </w:r>
          </w:p>
        </w:tc>
        <w:tc>
          <w:tcPr>
            <w:tcW w:w="2268" w:type="dxa"/>
          </w:tcPr>
          <w:p w14:paraId="32D44125" w14:textId="77777777" w:rsidR="00B6559D" w:rsidRPr="0045500B" w:rsidRDefault="00DC57CC" w:rsidP="000234CC">
            <w:pPr>
              <w:pStyle w:val="afa"/>
            </w:pPr>
            <w:r w:rsidRPr="00DC57CC">
              <w:t>Роль пользователя клиента банка</w:t>
            </w:r>
          </w:p>
        </w:tc>
      </w:tr>
      <w:tr w:rsidR="00272778" w14:paraId="1A815CE5" w14:textId="77777777" w:rsidTr="00937553">
        <w:trPr>
          <w:ins w:id="9798" w:author="Погрибной Антон Николаевич" w:date="2018-10-24T18:35:00Z"/>
        </w:trPr>
        <w:tc>
          <w:tcPr>
            <w:tcW w:w="534" w:type="dxa"/>
          </w:tcPr>
          <w:p w14:paraId="5C297F5F" w14:textId="77777777" w:rsidR="00272778" w:rsidRPr="00384B27" w:rsidRDefault="00272778" w:rsidP="00650D72">
            <w:pPr>
              <w:pStyle w:val="afa"/>
              <w:numPr>
                <w:ilvl w:val="0"/>
                <w:numId w:val="42"/>
              </w:numPr>
              <w:spacing w:before="40" w:after="60"/>
              <w:rPr>
                <w:ins w:id="9799" w:author="Погрибной Антон Николаевич" w:date="2018-10-24T18:35:00Z"/>
                <w:rStyle w:val="af9"/>
              </w:rPr>
            </w:pPr>
          </w:p>
        </w:tc>
        <w:tc>
          <w:tcPr>
            <w:tcW w:w="2017" w:type="dxa"/>
          </w:tcPr>
          <w:p w14:paraId="3F0858F9" w14:textId="5DD44CAA" w:rsidR="00272778" w:rsidRDefault="00272778" w:rsidP="000234CC">
            <w:pPr>
              <w:pStyle w:val="afa"/>
              <w:rPr>
                <w:ins w:id="9800" w:author="Погрибной Антон Николаевич" w:date="2018-10-24T18:35:00Z"/>
              </w:rPr>
            </w:pPr>
            <w:ins w:id="9801" w:author="Погрибной Антон Николаевич" w:date="2018-10-24T18:35:00Z">
              <w:r>
                <w:t xml:space="preserve">Выписки (клиент), </w:t>
              </w:r>
              <w:r w:rsidRPr="00272778">
                <w:t>Задания массовой печати</w:t>
              </w:r>
            </w:ins>
          </w:p>
        </w:tc>
        <w:tc>
          <w:tcPr>
            <w:tcW w:w="3261" w:type="dxa"/>
          </w:tcPr>
          <w:p w14:paraId="36C44FA7" w14:textId="77777777" w:rsidR="00272778" w:rsidRDefault="00272778" w:rsidP="0070375E">
            <w:pPr>
              <w:pStyle w:val="afa"/>
              <w:numPr>
                <w:ilvl w:val="0"/>
                <w:numId w:val="18"/>
              </w:numPr>
              <w:ind w:left="459"/>
              <w:rPr>
                <w:ins w:id="9802" w:author="Погрибной Антон Николаевич" w:date="2018-10-24T18:35:00Z"/>
              </w:rPr>
            </w:pPr>
            <w:ins w:id="9803" w:author="Погрибной Антон Николаевич" w:date="2018-10-24T18:35:00Z">
              <w:r>
                <w:t>Доступные действия в скроллерах</w:t>
              </w:r>
            </w:ins>
          </w:p>
          <w:p w14:paraId="3E4A0CCB" w14:textId="24308233" w:rsidR="00272778" w:rsidRDefault="00272778" w:rsidP="00650D72">
            <w:pPr>
              <w:pStyle w:val="afa"/>
              <w:numPr>
                <w:ilvl w:val="0"/>
                <w:numId w:val="18"/>
              </w:numPr>
              <w:ind w:left="459"/>
              <w:rPr>
                <w:ins w:id="9804" w:author="Погрибной Антон Николаевич" w:date="2018-10-24T18:35:00Z"/>
              </w:rPr>
            </w:pPr>
            <w:ins w:id="9805" w:author="Погрибной Антон Николаевич" w:date="2018-10-24T18:35:00Z">
              <w:r>
                <w:t>Доступные действия с документом</w:t>
              </w:r>
            </w:ins>
          </w:p>
        </w:tc>
        <w:tc>
          <w:tcPr>
            <w:tcW w:w="1702" w:type="dxa"/>
          </w:tcPr>
          <w:p w14:paraId="39D99466" w14:textId="73FFB1C5" w:rsidR="00272778" w:rsidRPr="00DC57CC" w:rsidRDefault="00272778" w:rsidP="000234CC">
            <w:pPr>
              <w:pStyle w:val="afa"/>
              <w:rPr>
                <w:ins w:id="9806" w:author="Погрибной Антон Николаевич" w:date="2018-10-24T18:35:00Z"/>
              </w:rPr>
            </w:pPr>
            <w:ins w:id="9807" w:author="Погрибной Антон Николаевич" w:date="2018-10-24T18:35:00Z">
              <w:r w:rsidRPr="00DC57CC">
                <w:t>Счета, доступные текущему пользователю</w:t>
              </w:r>
            </w:ins>
          </w:p>
        </w:tc>
        <w:tc>
          <w:tcPr>
            <w:tcW w:w="2268" w:type="dxa"/>
          </w:tcPr>
          <w:p w14:paraId="6B1EDFEC" w14:textId="3353CB34" w:rsidR="00272778" w:rsidRPr="00DC57CC" w:rsidRDefault="00272778" w:rsidP="000234CC">
            <w:pPr>
              <w:pStyle w:val="afa"/>
              <w:rPr>
                <w:ins w:id="9808" w:author="Погрибной Антон Николаевич" w:date="2018-10-24T18:35:00Z"/>
              </w:rPr>
            </w:pPr>
            <w:ins w:id="9809" w:author="Погрибной Антон Николаевич" w:date="2018-10-24T18:35:00Z">
              <w:r w:rsidRPr="00DC57CC">
                <w:t>Роль пользователя клиента банка</w:t>
              </w:r>
            </w:ins>
          </w:p>
        </w:tc>
      </w:tr>
      <w:tr w:rsidR="00272778" w14:paraId="5D7AD061" w14:textId="77777777" w:rsidTr="00937553">
        <w:tc>
          <w:tcPr>
            <w:tcW w:w="534" w:type="dxa"/>
          </w:tcPr>
          <w:p w14:paraId="4374835A" w14:textId="77777777" w:rsidR="00272778" w:rsidRPr="00384B27" w:rsidRDefault="00272778" w:rsidP="00650D72">
            <w:pPr>
              <w:pStyle w:val="afa"/>
              <w:numPr>
                <w:ilvl w:val="0"/>
                <w:numId w:val="42"/>
              </w:numPr>
              <w:spacing w:before="40" w:after="60"/>
              <w:rPr>
                <w:rStyle w:val="af9"/>
              </w:rPr>
            </w:pPr>
          </w:p>
        </w:tc>
        <w:tc>
          <w:tcPr>
            <w:tcW w:w="2017" w:type="dxa"/>
          </w:tcPr>
          <w:p w14:paraId="67DFE5E4" w14:textId="77777777" w:rsidR="00272778" w:rsidRDefault="00272778" w:rsidP="000234CC">
            <w:pPr>
              <w:pStyle w:val="afa"/>
            </w:pPr>
            <w:r>
              <w:t>Выписки (клиент), Поместить в архив</w:t>
            </w:r>
          </w:p>
        </w:tc>
        <w:tc>
          <w:tcPr>
            <w:tcW w:w="3261" w:type="dxa"/>
          </w:tcPr>
          <w:p w14:paraId="13833FA3" w14:textId="77777777" w:rsidR="00272778" w:rsidRDefault="00272778" w:rsidP="00650D72">
            <w:pPr>
              <w:pStyle w:val="afa"/>
              <w:numPr>
                <w:ilvl w:val="0"/>
                <w:numId w:val="18"/>
              </w:numPr>
              <w:ind w:left="459"/>
            </w:pPr>
            <w:r>
              <w:t>Доступные действия в скроллерах</w:t>
            </w:r>
          </w:p>
          <w:p w14:paraId="2D2D0198"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32A2F298" w14:textId="77777777" w:rsidR="00272778" w:rsidRPr="0045500B" w:rsidRDefault="00272778" w:rsidP="000234CC">
            <w:pPr>
              <w:pStyle w:val="afa"/>
            </w:pPr>
            <w:r w:rsidRPr="00DC57CC">
              <w:t>Счета, доступные текущему пользователю</w:t>
            </w:r>
          </w:p>
        </w:tc>
        <w:tc>
          <w:tcPr>
            <w:tcW w:w="2268" w:type="dxa"/>
          </w:tcPr>
          <w:p w14:paraId="30418AE9" w14:textId="77777777" w:rsidR="00272778" w:rsidRPr="0045500B" w:rsidRDefault="00272778" w:rsidP="000234CC">
            <w:pPr>
              <w:pStyle w:val="afa"/>
            </w:pPr>
            <w:r w:rsidRPr="00DC57CC">
              <w:t>Роль пользователя клиента банка</w:t>
            </w:r>
          </w:p>
        </w:tc>
      </w:tr>
      <w:tr w:rsidR="00272778" w14:paraId="0D17F523" w14:textId="77777777" w:rsidTr="00937553">
        <w:tc>
          <w:tcPr>
            <w:tcW w:w="534" w:type="dxa"/>
          </w:tcPr>
          <w:p w14:paraId="4B98FADF" w14:textId="77777777" w:rsidR="00272778" w:rsidRPr="00384B27" w:rsidRDefault="00272778" w:rsidP="00650D72">
            <w:pPr>
              <w:pStyle w:val="afa"/>
              <w:numPr>
                <w:ilvl w:val="0"/>
                <w:numId w:val="42"/>
              </w:numPr>
              <w:spacing w:before="40" w:after="60"/>
              <w:rPr>
                <w:rStyle w:val="af9"/>
              </w:rPr>
            </w:pPr>
          </w:p>
        </w:tc>
        <w:tc>
          <w:tcPr>
            <w:tcW w:w="2017" w:type="dxa"/>
          </w:tcPr>
          <w:p w14:paraId="46DD0A7D" w14:textId="77777777" w:rsidR="00272778" w:rsidRDefault="00272778" w:rsidP="000234CC">
            <w:pPr>
              <w:pStyle w:val="afa"/>
            </w:pPr>
            <w:r>
              <w:t>Выписки (клиент), Проверка подписи</w:t>
            </w:r>
          </w:p>
        </w:tc>
        <w:tc>
          <w:tcPr>
            <w:tcW w:w="3261" w:type="dxa"/>
          </w:tcPr>
          <w:p w14:paraId="28E83035" w14:textId="77777777" w:rsidR="00272778" w:rsidRDefault="00272778" w:rsidP="00650D72">
            <w:pPr>
              <w:pStyle w:val="afa"/>
              <w:numPr>
                <w:ilvl w:val="0"/>
                <w:numId w:val="18"/>
              </w:numPr>
              <w:ind w:left="459"/>
            </w:pPr>
            <w:r>
              <w:t>Доступные действия в скроллерах</w:t>
            </w:r>
          </w:p>
          <w:p w14:paraId="6E8E3013"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5FD74C66" w14:textId="77777777" w:rsidR="00272778" w:rsidRPr="0045500B" w:rsidRDefault="00272778" w:rsidP="000234CC">
            <w:pPr>
              <w:pStyle w:val="afa"/>
            </w:pPr>
            <w:r w:rsidRPr="00DC57CC">
              <w:t>Счета, доступные текущему пользователю</w:t>
            </w:r>
          </w:p>
        </w:tc>
        <w:tc>
          <w:tcPr>
            <w:tcW w:w="2268" w:type="dxa"/>
          </w:tcPr>
          <w:p w14:paraId="619ADCDD" w14:textId="77777777" w:rsidR="00272778" w:rsidRPr="0045500B" w:rsidRDefault="00272778" w:rsidP="000234CC">
            <w:pPr>
              <w:pStyle w:val="afa"/>
            </w:pPr>
            <w:r w:rsidRPr="00DC57CC">
              <w:t>Роль пользователя клиента банка</w:t>
            </w:r>
          </w:p>
        </w:tc>
      </w:tr>
      <w:tr w:rsidR="00272778" w14:paraId="0B321994" w14:textId="77777777" w:rsidTr="00937553">
        <w:tc>
          <w:tcPr>
            <w:tcW w:w="534" w:type="dxa"/>
          </w:tcPr>
          <w:p w14:paraId="6B23F3F0" w14:textId="77777777" w:rsidR="00272778" w:rsidRPr="00384B27" w:rsidRDefault="00272778" w:rsidP="00650D72">
            <w:pPr>
              <w:pStyle w:val="afa"/>
              <w:numPr>
                <w:ilvl w:val="0"/>
                <w:numId w:val="42"/>
              </w:numPr>
              <w:spacing w:before="40" w:after="60"/>
              <w:rPr>
                <w:rStyle w:val="af9"/>
              </w:rPr>
            </w:pPr>
          </w:p>
        </w:tc>
        <w:tc>
          <w:tcPr>
            <w:tcW w:w="2017" w:type="dxa"/>
          </w:tcPr>
          <w:p w14:paraId="5D522F2E" w14:textId="77777777" w:rsidR="00272778" w:rsidRDefault="00272778" w:rsidP="000234CC">
            <w:pPr>
              <w:pStyle w:val="afa"/>
            </w:pPr>
            <w:r>
              <w:t>Выписки (клиент), Просмотр</w:t>
            </w:r>
          </w:p>
        </w:tc>
        <w:tc>
          <w:tcPr>
            <w:tcW w:w="3261" w:type="dxa"/>
          </w:tcPr>
          <w:p w14:paraId="34E8CE41" w14:textId="77777777" w:rsidR="00272778" w:rsidRDefault="00272778" w:rsidP="00650D72">
            <w:pPr>
              <w:pStyle w:val="afa"/>
              <w:numPr>
                <w:ilvl w:val="0"/>
                <w:numId w:val="18"/>
              </w:numPr>
              <w:ind w:left="459"/>
            </w:pPr>
            <w:r>
              <w:t>Доступные действия в скроллерах</w:t>
            </w:r>
          </w:p>
          <w:p w14:paraId="623D6595"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686EFA64" w14:textId="77777777" w:rsidR="00272778" w:rsidRPr="0045500B" w:rsidRDefault="00272778" w:rsidP="000234CC">
            <w:pPr>
              <w:pStyle w:val="afa"/>
            </w:pPr>
            <w:r w:rsidRPr="00DC57CC">
              <w:t>Счета, доступные текущему пользователю</w:t>
            </w:r>
          </w:p>
        </w:tc>
        <w:tc>
          <w:tcPr>
            <w:tcW w:w="2268" w:type="dxa"/>
          </w:tcPr>
          <w:p w14:paraId="0488B270" w14:textId="77777777" w:rsidR="00272778" w:rsidRPr="0045500B" w:rsidRDefault="00272778" w:rsidP="000234CC">
            <w:pPr>
              <w:pStyle w:val="afa"/>
            </w:pPr>
            <w:r w:rsidRPr="00DC57CC">
              <w:t>Роль пользователя клиента банка</w:t>
            </w:r>
          </w:p>
        </w:tc>
      </w:tr>
      <w:tr w:rsidR="00272778" w14:paraId="08F1A846" w14:textId="77777777" w:rsidTr="00937553">
        <w:tc>
          <w:tcPr>
            <w:tcW w:w="534" w:type="dxa"/>
          </w:tcPr>
          <w:p w14:paraId="1C0C00A9" w14:textId="77777777" w:rsidR="00272778" w:rsidRPr="00384B27" w:rsidRDefault="00272778" w:rsidP="00650D72">
            <w:pPr>
              <w:pStyle w:val="afa"/>
              <w:numPr>
                <w:ilvl w:val="0"/>
                <w:numId w:val="42"/>
              </w:numPr>
              <w:spacing w:before="40" w:after="60"/>
              <w:rPr>
                <w:rStyle w:val="af9"/>
              </w:rPr>
            </w:pPr>
          </w:p>
        </w:tc>
        <w:tc>
          <w:tcPr>
            <w:tcW w:w="2017" w:type="dxa"/>
          </w:tcPr>
          <w:p w14:paraId="13820839" w14:textId="77777777" w:rsidR="00272778" w:rsidRDefault="00272778" w:rsidP="000234CC">
            <w:pPr>
              <w:pStyle w:val="afa"/>
            </w:pPr>
            <w:r>
              <w:t>Выписки (клиент), Просмотр строк скроллера</w:t>
            </w:r>
          </w:p>
        </w:tc>
        <w:tc>
          <w:tcPr>
            <w:tcW w:w="3261" w:type="dxa"/>
          </w:tcPr>
          <w:p w14:paraId="7E82285A" w14:textId="77777777" w:rsidR="00272778" w:rsidRPr="0045500B" w:rsidRDefault="00272778" w:rsidP="00650D72">
            <w:pPr>
              <w:pStyle w:val="afa"/>
              <w:numPr>
                <w:ilvl w:val="0"/>
                <w:numId w:val="18"/>
              </w:numPr>
              <w:ind w:left="459"/>
            </w:pPr>
            <w:r>
              <w:t>Просмотр скроллера</w:t>
            </w:r>
          </w:p>
        </w:tc>
        <w:tc>
          <w:tcPr>
            <w:tcW w:w="1702" w:type="dxa"/>
          </w:tcPr>
          <w:p w14:paraId="625306FE" w14:textId="77777777" w:rsidR="00272778" w:rsidRPr="0045500B" w:rsidRDefault="00272778" w:rsidP="000234CC">
            <w:pPr>
              <w:pStyle w:val="afa"/>
            </w:pPr>
            <w:r w:rsidRPr="00DC57CC">
              <w:t>Счета, доступные текущему пользователю</w:t>
            </w:r>
          </w:p>
        </w:tc>
        <w:tc>
          <w:tcPr>
            <w:tcW w:w="2268" w:type="dxa"/>
          </w:tcPr>
          <w:p w14:paraId="264039AF" w14:textId="77777777" w:rsidR="00272778" w:rsidRPr="0045500B" w:rsidRDefault="00272778" w:rsidP="000234CC">
            <w:pPr>
              <w:pStyle w:val="afa"/>
            </w:pPr>
            <w:r w:rsidRPr="00DC57CC">
              <w:t>Роль пользователя клиента банка</w:t>
            </w:r>
          </w:p>
        </w:tc>
      </w:tr>
      <w:tr w:rsidR="00272778" w:rsidDel="00B87B19" w14:paraId="5391B856" w14:textId="41F70DCD" w:rsidTr="00937553">
        <w:trPr>
          <w:del w:id="9810" w:author="Погрибной Антон Николаевич" w:date="2017-12-15T10:18:00Z"/>
        </w:trPr>
        <w:tc>
          <w:tcPr>
            <w:tcW w:w="534" w:type="dxa"/>
          </w:tcPr>
          <w:p w14:paraId="39D133A9" w14:textId="0DAC6D00" w:rsidR="00272778" w:rsidRPr="00384B27" w:rsidDel="00B87B19" w:rsidRDefault="00272778" w:rsidP="00650D72">
            <w:pPr>
              <w:pStyle w:val="afa"/>
              <w:numPr>
                <w:ilvl w:val="0"/>
                <w:numId w:val="42"/>
              </w:numPr>
              <w:spacing w:before="40" w:after="60"/>
              <w:rPr>
                <w:del w:id="9811" w:author="Погрибной Антон Николаевич" w:date="2017-12-15T10:18:00Z"/>
                <w:rStyle w:val="af9"/>
              </w:rPr>
            </w:pPr>
          </w:p>
        </w:tc>
        <w:tc>
          <w:tcPr>
            <w:tcW w:w="2017" w:type="dxa"/>
          </w:tcPr>
          <w:p w14:paraId="29B7B702" w14:textId="20FEB069" w:rsidR="00272778" w:rsidDel="00B87B19" w:rsidRDefault="00272778" w:rsidP="000234CC">
            <w:pPr>
              <w:pStyle w:val="afa"/>
              <w:rPr>
                <w:del w:id="9812" w:author="Погрибной Антон Николаевич" w:date="2017-12-15T10:18:00Z"/>
              </w:rPr>
            </w:pPr>
            <w:del w:id="9813" w:author="Погрибной Антон Николаевич" w:date="2017-12-15T10:18:00Z">
              <w:r w:rsidRPr="003E5AE9" w:rsidDel="00B87B19">
                <w:delText>Выписки. Справочник счетов для фильтра по счетам (клиент)</w:delText>
              </w:r>
              <w:r w:rsidDel="00B87B19">
                <w:delText>, Просмотр</w:delText>
              </w:r>
            </w:del>
          </w:p>
        </w:tc>
        <w:tc>
          <w:tcPr>
            <w:tcW w:w="3261" w:type="dxa"/>
          </w:tcPr>
          <w:p w14:paraId="07F48EB0" w14:textId="65C275CC" w:rsidR="00272778" w:rsidDel="00B87B19" w:rsidRDefault="00272778" w:rsidP="00650D72">
            <w:pPr>
              <w:pStyle w:val="afa"/>
              <w:numPr>
                <w:ilvl w:val="0"/>
                <w:numId w:val="18"/>
              </w:numPr>
              <w:ind w:left="459"/>
              <w:rPr>
                <w:del w:id="9814" w:author="Погрибной Антон Николаевич" w:date="2017-12-15T10:18:00Z"/>
              </w:rPr>
            </w:pPr>
            <w:del w:id="9815" w:author="Погрибной Антон Николаевич" w:date="2017-12-15T10:18:00Z">
              <w:r w:rsidDel="00B87B19">
                <w:delText>Доступные действия в скроллерах</w:delText>
              </w:r>
            </w:del>
          </w:p>
        </w:tc>
        <w:tc>
          <w:tcPr>
            <w:tcW w:w="1702" w:type="dxa"/>
          </w:tcPr>
          <w:p w14:paraId="4C12A9F0" w14:textId="702E0227" w:rsidR="00272778" w:rsidRPr="00DC57CC" w:rsidDel="00B87B19" w:rsidRDefault="00272778" w:rsidP="000234CC">
            <w:pPr>
              <w:pStyle w:val="afa"/>
              <w:rPr>
                <w:del w:id="9816" w:author="Погрибной Антон Николаевич" w:date="2017-12-15T10:18:00Z"/>
              </w:rPr>
            </w:pPr>
            <w:del w:id="9817" w:author="Погрибной Антон Николаевич" w:date="2017-12-15T10:18:00Z">
              <w:r w:rsidRPr="00DC57CC" w:rsidDel="00B87B19">
                <w:delText>Счета, доступные текущему пользователю</w:delText>
              </w:r>
            </w:del>
          </w:p>
        </w:tc>
        <w:tc>
          <w:tcPr>
            <w:tcW w:w="2268" w:type="dxa"/>
          </w:tcPr>
          <w:p w14:paraId="030E3847" w14:textId="3015735A" w:rsidR="00272778" w:rsidRPr="00DC57CC" w:rsidDel="00B87B19" w:rsidRDefault="00272778" w:rsidP="000234CC">
            <w:pPr>
              <w:pStyle w:val="afa"/>
              <w:rPr>
                <w:del w:id="9818" w:author="Погрибной Антон Николаевич" w:date="2017-12-15T10:18:00Z"/>
              </w:rPr>
            </w:pPr>
            <w:del w:id="9819" w:author="Погрибной Антон Николаевич" w:date="2017-12-15T10:18:00Z">
              <w:r w:rsidRPr="00DC57CC" w:rsidDel="00B87B19">
                <w:delText>Роль пользователя клиента банка</w:delText>
              </w:r>
            </w:del>
          </w:p>
        </w:tc>
      </w:tr>
      <w:tr w:rsidR="00272778" w:rsidDel="00B87B19" w14:paraId="5DFF4EF4" w14:textId="65A41EEE" w:rsidTr="00937553">
        <w:trPr>
          <w:del w:id="9820" w:author="Погрибной Антон Николаевич" w:date="2017-12-15T10:18:00Z"/>
        </w:trPr>
        <w:tc>
          <w:tcPr>
            <w:tcW w:w="534" w:type="dxa"/>
          </w:tcPr>
          <w:p w14:paraId="18598C18" w14:textId="3DD93D9A" w:rsidR="00272778" w:rsidRPr="00384B27" w:rsidDel="00B87B19" w:rsidRDefault="00272778" w:rsidP="00650D72">
            <w:pPr>
              <w:pStyle w:val="afa"/>
              <w:numPr>
                <w:ilvl w:val="0"/>
                <w:numId w:val="42"/>
              </w:numPr>
              <w:spacing w:before="40" w:after="60"/>
              <w:rPr>
                <w:del w:id="9821" w:author="Погрибной Антон Николаевич" w:date="2017-12-15T10:18:00Z"/>
                <w:rStyle w:val="af9"/>
              </w:rPr>
            </w:pPr>
          </w:p>
        </w:tc>
        <w:tc>
          <w:tcPr>
            <w:tcW w:w="2017" w:type="dxa"/>
          </w:tcPr>
          <w:p w14:paraId="3E603ED3" w14:textId="27F706CB" w:rsidR="00272778" w:rsidDel="00B87B19" w:rsidRDefault="00272778" w:rsidP="000234CC">
            <w:pPr>
              <w:pStyle w:val="afa"/>
              <w:rPr>
                <w:del w:id="9822" w:author="Погрибной Антон Николаевич" w:date="2017-12-15T10:18:00Z"/>
              </w:rPr>
            </w:pPr>
            <w:del w:id="9823" w:author="Погрибной Антон Николаевич" w:date="2017-12-15T10:18:00Z">
              <w:r w:rsidRPr="003E5AE9" w:rsidDel="00B87B19">
                <w:delText>Выписки. Справочник счетов для фильтра по счетам (клиент)</w:delText>
              </w:r>
              <w:r w:rsidDel="00B87B19">
                <w:delText xml:space="preserve">, Просмотр </w:delText>
              </w:r>
              <w:r w:rsidRPr="003E5AE9" w:rsidDel="00B87B19">
                <w:delText>строк скроллера</w:delText>
              </w:r>
            </w:del>
          </w:p>
        </w:tc>
        <w:tc>
          <w:tcPr>
            <w:tcW w:w="3261" w:type="dxa"/>
          </w:tcPr>
          <w:p w14:paraId="0D56F0C8" w14:textId="4ACC6E31" w:rsidR="00272778" w:rsidDel="00B87B19" w:rsidRDefault="00272778" w:rsidP="00650D72">
            <w:pPr>
              <w:pStyle w:val="afa"/>
              <w:numPr>
                <w:ilvl w:val="0"/>
                <w:numId w:val="18"/>
              </w:numPr>
              <w:ind w:left="459"/>
              <w:rPr>
                <w:del w:id="9824" w:author="Погрибной Антон Николаевич" w:date="2017-12-15T10:18:00Z"/>
              </w:rPr>
            </w:pPr>
            <w:del w:id="9825" w:author="Погрибной Антон Николаевич" w:date="2017-12-15T10:18:00Z">
              <w:r w:rsidDel="00B87B19">
                <w:delText>Доступные действия в скроллерах</w:delText>
              </w:r>
            </w:del>
          </w:p>
        </w:tc>
        <w:tc>
          <w:tcPr>
            <w:tcW w:w="1702" w:type="dxa"/>
          </w:tcPr>
          <w:p w14:paraId="5B5FF11C" w14:textId="1FAC1C7A" w:rsidR="00272778" w:rsidRPr="00DC57CC" w:rsidDel="00B87B19" w:rsidRDefault="00272778" w:rsidP="000234CC">
            <w:pPr>
              <w:pStyle w:val="afa"/>
              <w:rPr>
                <w:del w:id="9826" w:author="Погрибной Антон Николаевич" w:date="2017-12-15T10:18:00Z"/>
              </w:rPr>
            </w:pPr>
            <w:del w:id="9827" w:author="Погрибной Антон Николаевич" w:date="2017-12-15T10:18:00Z">
              <w:r w:rsidRPr="00DC57CC" w:rsidDel="00B87B19">
                <w:delText>Счета, доступные текущему пользователю</w:delText>
              </w:r>
            </w:del>
          </w:p>
        </w:tc>
        <w:tc>
          <w:tcPr>
            <w:tcW w:w="2268" w:type="dxa"/>
          </w:tcPr>
          <w:p w14:paraId="0AB1B1D1" w14:textId="28CD4385" w:rsidR="00272778" w:rsidRPr="00DC57CC" w:rsidDel="00B87B19" w:rsidRDefault="00272778" w:rsidP="000234CC">
            <w:pPr>
              <w:pStyle w:val="afa"/>
              <w:rPr>
                <w:del w:id="9828" w:author="Погрибной Антон Николаевич" w:date="2017-12-15T10:18:00Z"/>
              </w:rPr>
            </w:pPr>
            <w:del w:id="9829" w:author="Погрибной Антон Николаевич" w:date="2017-12-15T10:18:00Z">
              <w:r w:rsidRPr="00DC57CC" w:rsidDel="00B87B19">
                <w:delText>Роль пользователя клиента банка</w:delText>
              </w:r>
            </w:del>
          </w:p>
        </w:tc>
      </w:tr>
      <w:tr w:rsidR="00272778" w:rsidDel="00B87B19" w14:paraId="127E3D34" w14:textId="7F4B5F5E" w:rsidTr="00937553">
        <w:trPr>
          <w:del w:id="9830" w:author="Погрибной Антон Николаевич" w:date="2017-12-15T10:18:00Z"/>
        </w:trPr>
        <w:tc>
          <w:tcPr>
            <w:tcW w:w="534" w:type="dxa"/>
          </w:tcPr>
          <w:p w14:paraId="2684D10A" w14:textId="64437397" w:rsidR="00272778" w:rsidRPr="00384B27" w:rsidDel="00B87B19" w:rsidRDefault="00272778" w:rsidP="00650D72">
            <w:pPr>
              <w:pStyle w:val="afa"/>
              <w:numPr>
                <w:ilvl w:val="0"/>
                <w:numId w:val="42"/>
              </w:numPr>
              <w:spacing w:before="40" w:after="60"/>
              <w:rPr>
                <w:del w:id="9831" w:author="Погрибной Антон Николаевич" w:date="2017-12-15T10:18:00Z"/>
                <w:rStyle w:val="af9"/>
              </w:rPr>
            </w:pPr>
          </w:p>
        </w:tc>
        <w:tc>
          <w:tcPr>
            <w:tcW w:w="2017" w:type="dxa"/>
          </w:tcPr>
          <w:p w14:paraId="505443C6" w14:textId="10B452B1" w:rsidR="00272778" w:rsidDel="00B87B19" w:rsidRDefault="00272778" w:rsidP="000234CC">
            <w:pPr>
              <w:pStyle w:val="afa"/>
              <w:rPr>
                <w:del w:id="9832" w:author="Погрибной Антон Николаевич" w:date="2017-12-15T10:18:00Z"/>
              </w:rPr>
            </w:pPr>
            <w:del w:id="9833" w:author="Погрибной Антон Николаевич" w:date="2017-12-15T10:18:00Z">
              <w:r w:rsidRPr="003E5AE9" w:rsidDel="00B87B19">
                <w:delText>Выписки. Справочник счетов для фильтра по счетам (клиент)</w:delText>
              </w:r>
              <w:r w:rsidDel="00B87B19">
                <w:delText xml:space="preserve">, </w:delText>
              </w:r>
              <w:r w:rsidRPr="003E5AE9" w:rsidDel="00B87B19">
                <w:delText>Экспорт списка в XLS</w:delText>
              </w:r>
            </w:del>
          </w:p>
        </w:tc>
        <w:tc>
          <w:tcPr>
            <w:tcW w:w="3261" w:type="dxa"/>
          </w:tcPr>
          <w:p w14:paraId="4BB8E649" w14:textId="70D50D11" w:rsidR="00272778" w:rsidDel="00B87B19" w:rsidRDefault="00272778" w:rsidP="00650D72">
            <w:pPr>
              <w:pStyle w:val="afa"/>
              <w:numPr>
                <w:ilvl w:val="0"/>
                <w:numId w:val="18"/>
              </w:numPr>
              <w:ind w:left="459"/>
              <w:rPr>
                <w:del w:id="9834" w:author="Погрибной Антон Николаевич" w:date="2017-12-15T10:18:00Z"/>
              </w:rPr>
            </w:pPr>
            <w:del w:id="9835" w:author="Погрибной Антон Николаевич" w:date="2017-12-15T10:18:00Z">
              <w:r w:rsidDel="00B87B19">
                <w:delText>Доступные действия в скроллерах</w:delText>
              </w:r>
            </w:del>
          </w:p>
        </w:tc>
        <w:tc>
          <w:tcPr>
            <w:tcW w:w="1702" w:type="dxa"/>
          </w:tcPr>
          <w:p w14:paraId="0F6752D1" w14:textId="38632AEE" w:rsidR="00272778" w:rsidRPr="00DC57CC" w:rsidDel="00B87B19" w:rsidRDefault="00272778" w:rsidP="000234CC">
            <w:pPr>
              <w:pStyle w:val="afa"/>
              <w:rPr>
                <w:del w:id="9836" w:author="Погрибной Антон Николаевич" w:date="2017-12-15T10:18:00Z"/>
              </w:rPr>
            </w:pPr>
            <w:del w:id="9837" w:author="Погрибной Антон Николаевич" w:date="2017-12-15T10:18:00Z">
              <w:r w:rsidRPr="00DC57CC" w:rsidDel="00B87B19">
                <w:delText>Счета, доступные текущему пользователю</w:delText>
              </w:r>
            </w:del>
          </w:p>
        </w:tc>
        <w:tc>
          <w:tcPr>
            <w:tcW w:w="2268" w:type="dxa"/>
          </w:tcPr>
          <w:p w14:paraId="09E0DCAB" w14:textId="4F72B9B6" w:rsidR="00272778" w:rsidRPr="00DC57CC" w:rsidDel="00B87B19" w:rsidRDefault="00272778" w:rsidP="000234CC">
            <w:pPr>
              <w:pStyle w:val="afa"/>
              <w:rPr>
                <w:del w:id="9838" w:author="Погрибной Антон Николаевич" w:date="2017-12-15T10:18:00Z"/>
              </w:rPr>
            </w:pPr>
            <w:del w:id="9839" w:author="Погрибной Антон Николаевич" w:date="2017-12-15T10:18:00Z">
              <w:r w:rsidRPr="00DC57CC" w:rsidDel="00B87B19">
                <w:delText>Роль пользователя клиента банка</w:delText>
              </w:r>
            </w:del>
          </w:p>
        </w:tc>
      </w:tr>
      <w:tr w:rsidR="00272778" w14:paraId="21B8A040" w14:textId="77777777" w:rsidTr="00937553">
        <w:tc>
          <w:tcPr>
            <w:tcW w:w="534" w:type="dxa"/>
          </w:tcPr>
          <w:p w14:paraId="0FFEA665" w14:textId="77777777" w:rsidR="00272778" w:rsidRPr="00384B27" w:rsidRDefault="00272778" w:rsidP="00650D72">
            <w:pPr>
              <w:pStyle w:val="afa"/>
              <w:numPr>
                <w:ilvl w:val="0"/>
                <w:numId w:val="42"/>
              </w:numPr>
              <w:spacing w:before="40" w:after="60"/>
              <w:rPr>
                <w:rStyle w:val="af9"/>
              </w:rPr>
            </w:pPr>
          </w:p>
        </w:tc>
        <w:tc>
          <w:tcPr>
            <w:tcW w:w="2017" w:type="dxa"/>
          </w:tcPr>
          <w:p w14:paraId="37423481" w14:textId="77777777" w:rsidR="00272778" w:rsidRDefault="00272778" w:rsidP="0030279A">
            <w:pPr>
              <w:pStyle w:val="afa"/>
            </w:pPr>
            <w:r w:rsidRPr="00AA77CA">
              <w:t>Выписки</w:t>
            </w:r>
            <w:r>
              <w:t xml:space="preserve">, </w:t>
            </w:r>
            <w:r w:rsidRPr="00352967">
              <w:t>Служебный справочник</w:t>
            </w:r>
            <w:r w:rsidRPr="00592948">
              <w:t xml:space="preserve"> </w:t>
            </w:r>
            <w:r>
              <w:t>счетов для экспорта</w:t>
            </w:r>
            <w:r w:rsidRPr="0030279A">
              <w:t xml:space="preserve"> </w:t>
            </w:r>
            <w:r w:rsidRPr="00AA77CA">
              <w:t>(клиент)</w:t>
            </w:r>
            <w:r>
              <w:t>, Просмотр</w:t>
            </w:r>
          </w:p>
        </w:tc>
        <w:tc>
          <w:tcPr>
            <w:tcW w:w="3261" w:type="dxa"/>
          </w:tcPr>
          <w:p w14:paraId="01E4FB1B" w14:textId="77777777" w:rsidR="00272778" w:rsidRDefault="00272778" w:rsidP="00650D72">
            <w:pPr>
              <w:pStyle w:val="afa"/>
              <w:numPr>
                <w:ilvl w:val="0"/>
                <w:numId w:val="18"/>
              </w:numPr>
              <w:ind w:left="459"/>
            </w:pPr>
            <w:r>
              <w:t>Доступные действия в скроллерах</w:t>
            </w:r>
          </w:p>
        </w:tc>
        <w:tc>
          <w:tcPr>
            <w:tcW w:w="1702" w:type="dxa"/>
          </w:tcPr>
          <w:p w14:paraId="4881DDCD" w14:textId="77777777" w:rsidR="00272778" w:rsidRPr="00DC57CC" w:rsidRDefault="00272778" w:rsidP="000234CC">
            <w:pPr>
              <w:pStyle w:val="afa"/>
            </w:pPr>
            <w:r w:rsidRPr="00DC57CC">
              <w:t>Счета, доступные текущему пользователю</w:t>
            </w:r>
          </w:p>
        </w:tc>
        <w:tc>
          <w:tcPr>
            <w:tcW w:w="2268" w:type="dxa"/>
          </w:tcPr>
          <w:p w14:paraId="3926D4A5" w14:textId="77777777" w:rsidR="00272778" w:rsidRPr="00DC57CC" w:rsidRDefault="00272778" w:rsidP="000234CC">
            <w:pPr>
              <w:pStyle w:val="afa"/>
            </w:pPr>
            <w:r w:rsidRPr="00DC57CC">
              <w:t>Роль пользователя клиента банка</w:t>
            </w:r>
          </w:p>
        </w:tc>
      </w:tr>
      <w:tr w:rsidR="00272778" w14:paraId="6F83961E" w14:textId="77777777" w:rsidTr="00937553">
        <w:tc>
          <w:tcPr>
            <w:tcW w:w="534" w:type="dxa"/>
          </w:tcPr>
          <w:p w14:paraId="42E876B7" w14:textId="77777777" w:rsidR="00272778" w:rsidRPr="00384B27" w:rsidRDefault="00272778" w:rsidP="00650D72">
            <w:pPr>
              <w:pStyle w:val="afa"/>
              <w:numPr>
                <w:ilvl w:val="0"/>
                <w:numId w:val="42"/>
              </w:numPr>
              <w:spacing w:before="40" w:after="60"/>
              <w:rPr>
                <w:rStyle w:val="af9"/>
              </w:rPr>
            </w:pPr>
          </w:p>
        </w:tc>
        <w:tc>
          <w:tcPr>
            <w:tcW w:w="2017" w:type="dxa"/>
          </w:tcPr>
          <w:p w14:paraId="6B1F1E8C" w14:textId="77777777" w:rsidR="00272778" w:rsidRDefault="00272778" w:rsidP="0030279A">
            <w:pPr>
              <w:pStyle w:val="afa"/>
            </w:pPr>
            <w:r w:rsidRPr="00AA77CA">
              <w:t>Выписки</w:t>
            </w:r>
            <w:r>
              <w:t xml:space="preserve">, </w:t>
            </w:r>
            <w:r w:rsidRPr="00352967">
              <w:t>Служебный справочник</w:t>
            </w:r>
            <w:r w:rsidRPr="00592948">
              <w:t xml:space="preserve"> </w:t>
            </w:r>
            <w:r>
              <w:t>счетов для экспорта</w:t>
            </w:r>
            <w:r w:rsidRPr="0030279A">
              <w:t xml:space="preserve"> </w:t>
            </w:r>
            <w:r w:rsidRPr="00AA77CA">
              <w:t>(клиент)</w:t>
            </w:r>
            <w:r>
              <w:t xml:space="preserve">, Просмотр </w:t>
            </w:r>
            <w:r w:rsidRPr="003E5AE9">
              <w:t>строк скроллера</w:t>
            </w:r>
          </w:p>
        </w:tc>
        <w:tc>
          <w:tcPr>
            <w:tcW w:w="3261" w:type="dxa"/>
          </w:tcPr>
          <w:p w14:paraId="23E3D96C" w14:textId="77777777" w:rsidR="00272778" w:rsidRDefault="00272778" w:rsidP="00650D72">
            <w:pPr>
              <w:pStyle w:val="afa"/>
              <w:numPr>
                <w:ilvl w:val="0"/>
                <w:numId w:val="18"/>
              </w:numPr>
              <w:ind w:left="459"/>
            </w:pPr>
            <w:r>
              <w:t>Доступные действия в скроллерах</w:t>
            </w:r>
          </w:p>
        </w:tc>
        <w:tc>
          <w:tcPr>
            <w:tcW w:w="1702" w:type="dxa"/>
          </w:tcPr>
          <w:p w14:paraId="7718C1BF" w14:textId="77777777" w:rsidR="00272778" w:rsidRPr="00DC57CC" w:rsidRDefault="00272778" w:rsidP="000234CC">
            <w:pPr>
              <w:pStyle w:val="afa"/>
            </w:pPr>
            <w:r w:rsidRPr="00DC57CC">
              <w:t>Счета, доступные текущему пользователю</w:t>
            </w:r>
          </w:p>
        </w:tc>
        <w:tc>
          <w:tcPr>
            <w:tcW w:w="2268" w:type="dxa"/>
          </w:tcPr>
          <w:p w14:paraId="0BCDC176" w14:textId="77777777" w:rsidR="00272778" w:rsidRPr="00DC57CC" w:rsidRDefault="00272778" w:rsidP="000234CC">
            <w:pPr>
              <w:pStyle w:val="afa"/>
            </w:pPr>
            <w:r w:rsidRPr="00DC57CC">
              <w:t>Роль пользователя клиента банка</w:t>
            </w:r>
          </w:p>
        </w:tc>
      </w:tr>
      <w:tr w:rsidR="00272778" w14:paraId="65BFD588" w14:textId="77777777" w:rsidTr="00937553">
        <w:tc>
          <w:tcPr>
            <w:tcW w:w="534" w:type="dxa"/>
          </w:tcPr>
          <w:p w14:paraId="2622FD54" w14:textId="77777777" w:rsidR="00272778" w:rsidRPr="00384B27" w:rsidRDefault="00272778" w:rsidP="00650D72">
            <w:pPr>
              <w:pStyle w:val="afa"/>
              <w:numPr>
                <w:ilvl w:val="0"/>
                <w:numId w:val="42"/>
              </w:numPr>
              <w:spacing w:before="40" w:after="60"/>
              <w:rPr>
                <w:rStyle w:val="af9"/>
              </w:rPr>
            </w:pPr>
          </w:p>
        </w:tc>
        <w:tc>
          <w:tcPr>
            <w:tcW w:w="2017" w:type="dxa"/>
          </w:tcPr>
          <w:p w14:paraId="275D3FE2" w14:textId="77777777" w:rsidR="00272778" w:rsidRDefault="00272778" w:rsidP="0030279A">
            <w:pPr>
              <w:pStyle w:val="afa"/>
            </w:pPr>
            <w:r>
              <w:t xml:space="preserve">Выписки, </w:t>
            </w:r>
            <w:r w:rsidRPr="00352967">
              <w:t>Служебный справочник</w:t>
            </w:r>
            <w:r w:rsidRPr="00592948">
              <w:t xml:space="preserve"> </w:t>
            </w:r>
            <w:r>
              <w:t>счетов для экспорта</w:t>
            </w:r>
            <w:r w:rsidRPr="0030279A">
              <w:t xml:space="preserve"> </w:t>
            </w:r>
            <w:r w:rsidRPr="00AA77CA">
              <w:t>(клиент)</w:t>
            </w:r>
            <w:r>
              <w:t xml:space="preserve">, </w:t>
            </w:r>
            <w:r w:rsidRPr="003E5AE9">
              <w:t>Экспорт списка в XLS</w:t>
            </w:r>
          </w:p>
        </w:tc>
        <w:tc>
          <w:tcPr>
            <w:tcW w:w="3261" w:type="dxa"/>
          </w:tcPr>
          <w:p w14:paraId="3F6875B4" w14:textId="77777777" w:rsidR="00272778" w:rsidRDefault="00272778" w:rsidP="00650D72">
            <w:pPr>
              <w:pStyle w:val="afa"/>
              <w:numPr>
                <w:ilvl w:val="0"/>
                <w:numId w:val="18"/>
              </w:numPr>
              <w:ind w:left="459"/>
            </w:pPr>
            <w:r>
              <w:t>Доступные действия в скроллерах</w:t>
            </w:r>
          </w:p>
        </w:tc>
        <w:tc>
          <w:tcPr>
            <w:tcW w:w="1702" w:type="dxa"/>
          </w:tcPr>
          <w:p w14:paraId="25784180" w14:textId="77777777" w:rsidR="00272778" w:rsidRPr="00DC57CC" w:rsidRDefault="00272778" w:rsidP="000234CC">
            <w:pPr>
              <w:pStyle w:val="afa"/>
            </w:pPr>
            <w:r w:rsidRPr="00DC57CC">
              <w:t>Счета, доступные текущему пользователю</w:t>
            </w:r>
          </w:p>
        </w:tc>
        <w:tc>
          <w:tcPr>
            <w:tcW w:w="2268" w:type="dxa"/>
          </w:tcPr>
          <w:p w14:paraId="11758D71" w14:textId="77777777" w:rsidR="00272778" w:rsidRPr="00DC57CC" w:rsidRDefault="00272778" w:rsidP="000234CC">
            <w:pPr>
              <w:pStyle w:val="afa"/>
            </w:pPr>
            <w:r w:rsidRPr="00DC57CC">
              <w:t>Роль пользователя клиента банка</w:t>
            </w:r>
          </w:p>
        </w:tc>
      </w:tr>
      <w:tr w:rsidR="00272778" w14:paraId="434C3886" w14:textId="77777777" w:rsidTr="00937553">
        <w:tc>
          <w:tcPr>
            <w:tcW w:w="534" w:type="dxa"/>
          </w:tcPr>
          <w:p w14:paraId="0B6FA610" w14:textId="77777777" w:rsidR="00272778" w:rsidRPr="00384B27" w:rsidRDefault="00272778" w:rsidP="00650D72">
            <w:pPr>
              <w:pStyle w:val="afa"/>
              <w:numPr>
                <w:ilvl w:val="0"/>
                <w:numId w:val="42"/>
              </w:numPr>
              <w:spacing w:before="40" w:after="60"/>
              <w:rPr>
                <w:rStyle w:val="af9"/>
              </w:rPr>
            </w:pPr>
          </w:p>
        </w:tc>
        <w:tc>
          <w:tcPr>
            <w:tcW w:w="2017" w:type="dxa"/>
          </w:tcPr>
          <w:p w14:paraId="55427D9E" w14:textId="77777777" w:rsidR="00272778" w:rsidRDefault="00272778" w:rsidP="000234CC">
            <w:pPr>
              <w:pStyle w:val="afa"/>
            </w:pPr>
            <w:r>
              <w:t>Выписки (клиент), Экспорт в формат 1С</w:t>
            </w:r>
          </w:p>
        </w:tc>
        <w:tc>
          <w:tcPr>
            <w:tcW w:w="3261" w:type="dxa"/>
          </w:tcPr>
          <w:p w14:paraId="72D9ED03" w14:textId="77777777" w:rsidR="00272778" w:rsidRDefault="00272778" w:rsidP="00650D72">
            <w:pPr>
              <w:pStyle w:val="afa"/>
              <w:numPr>
                <w:ilvl w:val="0"/>
                <w:numId w:val="18"/>
              </w:numPr>
              <w:ind w:left="459"/>
            </w:pPr>
            <w:r>
              <w:t>Доступные действия в скроллерах</w:t>
            </w:r>
          </w:p>
          <w:p w14:paraId="2D668B65"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51FE6C8B" w14:textId="77777777" w:rsidR="00272778" w:rsidRPr="0045500B" w:rsidRDefault="00272778" w:rsidP="000234CC">
            <w:pPr>
              <w:pStyle w:val="afa"/>
            </w:pPr>
          </w:p>
        </w:tc>
        <w:tc>
          <w:tcPr>
            <w:tcW w:w="2268" w:type="dxa"/>
          </w:tcPr>
          <w:p w14:paraId="2896FBF2" w14:textId="77777777" w:rsidR="00272778" w:rsidRPr="0045500B" w:rsidRDefault="00272778" w:rsidP="000234CC">
            <w:pPr>
              <w:pStyle w:val="afa"/>
            </w:pPr>
            <w:r w:rsidRPr="00DC57CC">
              <w:t>Роль пользователя клиента банка</w:t>
            </w:r>
          </w:p>
        </w:tc>
      </w:tr>
      <w:tr w:rsidR="00272778" w14:paraId="09D9A701" w14:textId="77777777" w:rsidTr="00937553">
        <w:tc>
          <w:tcPr>
            <w:tcW w:w="534" w:type="dxa"/>
          </w:tcPr>
          <w:p w14:paraId="5E213CB4" w14:textId="77777777" w:rsidR="00272778" w:rsidRPr="00384B27" w:rsidRDefault="00272778" w:rsidP="00650D72">
            <w:pPr>
              <w:pStyle w:val="afa"/>
              <w:numPr>
                <w:ilvl w:val="0"/>
                <w:numId w:val="42"/>
              </w:numPr>
              <w:spacing w:before="40" w:after="60"/>
              <w:rPr>
                <w:rStyle w:val="af9"/>
              </w:rPr>
            </w:pPr>
          </w:p>
        </w:tc>
        <w:tc>
          <w:tcPr>
            <w:tcW w:w="2017" w:type="dxa"/>
          </w:tcPr>
          <w:p w14:paraId="3C229EEE" w14:textId="77777777" w:rsidR="00272778" w:rsidRDefault="00272778" w:rsidP="000234CC">
            <w:pPr>
              <w:pStyle w:val="afa"/>
            </w:pPr>
            <w:r>
              <w:t>Выписки (клиент), Экспорт в формат MT940</w:t>
            </w:r>
          </w:p>
        </w:tc>
        <w:tc>
          <w:tcPr>
            <w:tcW w:w="3261" w:type="dxa"/>
          </w:tcPr>
          <w:p w14:paraId="1737ECA0" w14:textId="77777777" w:rsidR="00272778" w:rsidRDefault="00272778" w:rsidP="00650D72">
            <w:pPr>
              <w:pStyle w:val="afa"/>
              <w:numPr>
                <w:ilvl w:val="0"/>
                <w:numId w:val="18"/>
              </w:numPr>
              <w:ind w:left="459"/>
            </w:pPr>
            <w:r>
              <w:t>Доступные действия в скроллерах</w:t>
            </w:r>
          </w:p>
          <w:p w14:paraId="577D79A2"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03B02EF2" w14:textId="77777777" w:rsidR="00272778" w:rsidRPr="0045500B" w:rsidRDefault="00272778" w:rsidP="000234CC">
            <w:pPr>
              <w:pStyle w:val="afa"/>
            </w:pPr>
          </w:p>
        </w:tc>
        <w:tc>
          <w:tcPr>
            <w:tcW w:w="2268" w:type="dxa"/>
          </w:tcPr>
          <w:p w14:paraId="1905AD64" w14:textId="77777777" w:rsidR="00272778" w:rsidRPr="0045500B" w:rsidRDefault="00272778" w:rsidP="000234CC">
            <w:pPr>
              <w:pStyle w:val="afa"/>
            </w:pPr>
            <w:r w:rsidRPr="00DC57CC">
              <w:t>Роль пользователя клиента банка</w:t>
            </w:r>
          </w:p>
        </w:tc>
      </w:tr>
      <w:tr w:rsidR="00272778" w14:paraId="58B01042" w14:textId="77777777" w:rsidTr="00937553">
        <w:tc>
          <w:tcPr>
            <w:tcW w:w="534" w:type="dxa"/>
          </w:tcPr>
          <w:p w14:paraId="7DE88463" w14:textId="77777777" w:rsidR="00272778" w:rsidRPr="00384B27" w:rsidRDefault="00272778" w:rsidP="00650D72">
            <w:pPr>
              <w:pStyle w:val="afa"/>
              <w:numPr>
                <w:ilvl w:val="0"/>
                <w:numId w:val="42"/>
              </w:numPr>
              <w:spacing w:before="40" w:after="60"/>
              <w:rPr>
                <w:rStyle w:val="af9"/>
              </w:rPr>
            </w:pPr>
          </w:p>
        </w:tc>
        <w:tc>
          <w:tcPr>
            <w:tcW w:w="2017" w:type="dxa"/>
          </w:tcPr>
          <w:p w14:paraId="5C2BBE8D" w14:textId="77777777" w:rsidR="00272778" w:rsidRDefault="00272778" w:rsidP="000234CC">
            <w:pPr>
              <w:pStyle w:val="afa"/>
            </w:pPr>
            <w:r>
              <w:t>Выписки (клиент), Экспорт в формат MultiCash</w:t>
            </w:r>
          </w:p>
        </w:tc>
        <w:tc>
          <w:tcPr>
            <w:tcW w:w="3261" w:type="dxa"/>
          </w:tcPr>
          <w:p w14:paraId="153A1957" w14:textId="77777777" w:rsidR="00272778" w:rsidRDefault="00272778" w:rsidP="00650D72">
            <w:pPr>
              <w:pStyle w:val="afa"/>
              <w:numPr>
                <w:ilvl w:val="0"/>
                <w:numId w:val="18"/>
              </w:numPr>
              <w:ind w:left="459"/>
            </w:pPr>
            <w:r>
              <w:t>Доступные действия в скроллерах</w:t>
            </w:r>
          </w:p>
          <w:p w14:paraId="70EAEA95"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7F363702" w14:textId="77777777" w:rsidR="00272778" w:rsidRPr="0045500B" w:rsidRDefault="00272778" w:rsidP="000234CC">
            <w:pPr>
              <w:pStyle w:val="afa"/>
            </w:pPr>
          </w:p>
        </w:tc>
        <w:tc>
          <w:tcPr>
            <w:tcW w:w="2268" w:type="dxa"/>
          </w:tcPr>
          <w:p w14:paraId="5DE942AF" w14:textId="77777777" w:rsidR="00272778" w:rsidRPr="0045500B" w:rsidRDefault="00272778" w:rsidP="000234CC">
            <w:pPr>
              <w:pStyle w:val="afa"/>
            </w:pPr>
            <w:r w:rsidRPr="00DC57CC">
              <w:t>Роль пользователя клиента банка</w:t>
            </w:r>
          </w:p>
        </w:tc>
      </w:tr>
      <w:tr w:rsidR="00272778" w14:paraId="4E797F8C" w14:textId="77777777" w:rsidTr="00937553">
        <w:tc>
          <w:tcPr>
            <w:tcW w:w="534" w:type="dxa"/>
          </w:tcPr>
          <w:p w14:paraId="756CA843" w14:textId="77777777" w:rsidR="00272778" w:rsidRPr="00384B27" w:rsidRDefault="00272778" w:rsidP="00650D72">
            <w:pPr>
              <w:pStyle w:val="afa"/>
              <w:numPr>
                <w:ilvl w:val="0"/>
                <w:numId w:val="42"/>
              </w:numPr>
              <w:spacing w:before="40" w:after="60"/>
              <w:rPr>
                <w:rStyle w:val="af9"/>
              </w:rPr>
            </w:pPr>
          </w:p>
        </w:tc>
        <w:tc>
          <w:tcPr>
            <w:tcW w:w="2017" w:type="dxa"/>
          </w:tcPr>
          <w:p w14:paraId="64800EF2" w14:textId="77777777" w:rsidR="00272778" w:rsidRDefault="00272778" w:rsidP="000234CC">
            <w:pPr>
              <w:pStyle w:val="afa"/>
            </w:pPr>
            <w:r>
              <w:t>Выписки (клиент), Экспорт в формат XML</w:t>
            </w:r>
          </w:p>
        </w:tc>
        <w:tc>
          <w:tcPr>
            <w:tcW w:w="3261" w:type="dxa"/>
          </w:tcPr>
          <w:p w14:paraId="1FCA3674" w14:textId="77777777" w:rsidR="00272778" w:rsidRDefault="00272778" w:rsidP="00650D72">
            <w:pPr>
              <w:pStyle w:val="afa"/>
              <w:numPr>
                <w:ilvl w:val="0"/>
                <w:numId w:val="18"/>
              </w:numPr>
              <w:ind w:left="459"/>
            </w:pPr>
            <w:r>
              <w:t>Доступные действия в скроллерах</w:t>
            </w:r>
          </w:p>
          <w:p w14:paraId="2B97C022"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77B29078" w14:textId="77777777" w:rsidR="00272778" w:rsidRPr="0045500B" w:rsidRDefault="00272778" w:rsidP="000234CC">
            <w:pPr>
              <w:pStyle w:val="afa"/>
            </w:pPr>
          </w:p>
        </w:tc>
        <w:tc>
          <w:tcPr>
            <w:tcW w:w="2268" w:type="dxa"/>
          </w:tcPr>
          <w:p w14:paraId="185D4DAC" w14:textId="77777777" w:rsidR="00272778" w:rsidRPr="0045500B" w:rsidRDefault="00272778" w:rsidP="000234CC">
            <w:pPr>
              <w:pStyle w:val="afa"/>
            </w:pPr>
            <w:r w:rsidRPr="00DC57CC">
              <w:t>Роль пользователя клиента банка</w:t>
            </w:r>
          </w:p>
        </w:tc>
      </w:tr>
      <w:tr w:rsidR="00272778" w14:paraId="67AA00AA" w14:textId="77777777" w:rsidTr="00937553">
        <w:tc>
          <w:tcPr>
            <w:tcW w:w="534" w:type="dxa"/>
          </w:tcPr>
          <w:p w14:paraId="261F0350" w14:textId="77777777" w:rsidR="00272778" w:rsidRPr="00384B27" w:rsidRDefault="00272778" w:rsidP="00650D72">
            <w:pPr>
              <w:pStyle w:val="afa"/>
              <w:numPr>
                <w:ilvl w:val="0"/>
                <w:numId w:val="42"/>
              </w:numPr>
              <w:spacing w:before="40" w:after="60"/>
              <w:rPr>
                <w:rStyle w:val="af9"/>
              </w:rPr>
            </w:pPr>
          </w:p>
        </w:tc>
        <w:tc>
          <w:tcPr>
            <w:tcW w:w="2017" w:type="dxa"/>
          </w:tcPr>
          <w:p w14:paraId="0ECEEBA8" w14:textId="77777777" w:rsidR="00272778" w:rsidRDefault="00272778" w:rsidP="000234CC">
            <w:pPr>
              <w:pStyle w:val="afa"/>
            </w:pPr>
            <w:r>
              <w:t>Выписки (клиент), Экспорт списка в XLS</w:t>
            </w:r>
          </w:p>
        </w:tc>
        <w:tc>
          <w:tcPr>
            <w:tcW w:w="3261" w:type="dxa"/>
          </w:tcPr>
          <w:p w14:paraId="33334C78" w14:textId="77777777" w:rsidR="00272778" w:rsidRDefault="00272778" w:rsidP="00650D72">
            <w:pPr>
              <w:pStyle w:val="afa"/>
              <w:numPr>
                <w:ilvl w:val="0"/>
                <w:numId w:val="18"/>
              </w:numPr>
              <w:ind w:left="459"/>
            </w:pPr>
            <w:r>
              <w:t>Доступные действия в скроллерах</w:t>
            </w:r>
          </w:p>
          <w:p w14:paraId="52097986"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5087F307" w14:textId="77777777" w:rsidR="00272778" w:rsidRPr="0045500B" w:rsidRDefault="00272778" w:rsidP="000234CC">
            <w:pPr>
              <w:pStyle w:val="afa"/>
            </w:pPr>
          </w:p>
        </w:tc>
        <w:tc>
          <w:tcPr>
            <w:tcW w:w="2268" w:type="dxa"/>
          </w:tcPr>
          <w:p w14:paraId="0A833C39" w14:textId="77777777" w:rsidR="00272778" w:rsidRPr="0045500B" w:rsidRDefault="00272778" w:rsidP="000234CC">
            <w:pPr>
              <w:pStyle w:val="afa"/>
            </w:pPr>
            <w:r w:rsidRPr="00DC57CC">
              <w:t>Роль пользователя клиента банка</w:t>
            </w:r>
          </w:p>
        </w:tc>
      </w:tr>
      <w:tr w:rsidR="00272778" w14:paraId="430269C5" w14:textId="77777777" w:rsidTr="00937553">
        <w:tc>
          <w:tcPr>
            <w:tcW w:w="534" w:type="dxa"/>
          </w:tcPr>
          <w:p w14:paraId="7FE86F2B" w14:textId="77777777" w:rsidR="00272778" w:rsidRPr="00384B27" w:rsidRDefault="00272778" w:rsidP="00650D72">
            <w:pPr>
              <w:pStyle w:val="afa"/>
              <w:numPr>
                <w:ilvl w:val="0"/>
                <w:numId w:val="42"/>
              </w:numPr>
              <w:spacing w:before="40" w:after="60"/>
              <w:rPr>
                <w:rStyle w:val="af9"/>
              </w:rPr>
            </w:pPr>
          </w:p>
        </w:tc>
        <w:tc>
          <w:tcPr>
            <w:tcW w:w="2017" w:type="dxa"/>
          </w:tcPr>
          <w:p w14:paraId="12FDB6AA" w14:textId="77777777" w:rsidR="00272778" w:rsidRDefault="00272778" w:rsidP="000234CC">
            <w:pPr>
              <w:pStyle w:val="afa"/>
            </w:pPr>
            <w:r>
              <w:t>Выписки в архиве (клиент), Вернуть из архива</w:t>
            </w:r>
          </w:p>
        </w:tc>
        <w:tc>
          <w:tcPr>
            <w:tcW w:w="3261" w:type="dxa"/>
          </w:tcPr>
          <w:p w14:paraId="2A555CEB" w14:textId="77777777" w:rsidR="00272778" w:rsidRDefault="00272778" w:rsidP="00650D72">
            <w:pPr>
              <w:pStyle w:val="afa"/>
              <w:numPr>
                <w:ilvl w:val="0"/>
                <w:numId w:val="18"/>
              </w:numPr>
              <w:ind w:left="459"/>
            </w:pPr>
            <w:r>
              <w:t>Доступные действия в скроллерах</w:t>
            </w:r>
          </w:p>
          <w:p w14:paraId="27DA6FF3"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0205892F" w14:textId="77777777" w:rsidR="00272778" w:rsidRPr="0045500B" w:rsidRDefault="00272778" w:rsidP="000234CC">
            <w:pPr>
              <w:pStyle w:val="afa"/>
            </w:pPr>
            <w:r w:rsidRPr="008E65AC">
              <w:t>Счета, доступные текущему пользователю</w:t>
            </w:r>
          </w:p>
        </w:tc>
        <w:tc>
          <w:tcPr>
            <w:tcW w:w="2268" w:type="dxa"/>
          </w:tcPr>
          <w:p w14:paraId="296C83A0" w14:textId="77777777" w:rsidR="00272778" w:rsidRPr="0045500B" w:rsidRDefault="00272778" w:rsidP="000234CC">
            <w:pPr>
              <w:pStyle w:val="afa"/>
            </w:pPr>
            <w:r w:rsidRPr="00DC57CC">
              <w:t>Роль пользователя клиента банка</w:t>
            </w:r>
          </w:p>
        </w:tc>
      </w:tr>
      <w:tr w:rsidR="00272778" w14:paraId="0ED91D86" w14:textId="77777777" w:rsidTr="00937553">
        <w:tc>
          <w:tcPr>
            <w:tcW w:w="534" w:type="dxa"/>
          </w:tcPr>
          <w:p w14:paraId="4EA07079" w14:textId="77777777" w:rsidR="00272778" w:rsidRPr="00384B27" w:rsidRDefault="00272778" w:rsidP="00650D72">
            <w:pPr>
              <w:pStyle w:val="afa"/>
              <w:numPr>
                <w:ilvl w:val="0"/>
                <w:numId w:val="42"/>
              </w:numPr>
              <w:spacing w:before="40" w:after="60"/>
              <w:rPr>
                <w:rStyle w:val="af9"/>
              </w:rPr>
            </w:pPr>
          </w:p>
        </w:tc>
        <w:tc>
          <w:tcPr>
            <w:tcW w:w="2017" w:type="dxa"/>
          </w:tcPr>
          <w:p w14:paraId="7C07BDDA" w14:textId="77777777" w:rsidR="00272778" w:rsidRDefault="00272778" w:rsidP="000234CC">
            <w:pPr>
              <w:pStyle w:val="afa"/>
            </w:pPr>
            <w:r>
              <w:t>Выписки в архиве (клиент), Выписки за период</w:t>
            </w:r>
          </w:p>
        </w:tc>
        <w:tc>
          <w:tcPr>
            <w:tcW w:w="3261" w:type="dxa"/>
          </w:tcPr>
          <w:p w14:paraId="500B439D" w14:textId="77777777" w:rsidR="00272778" w:rsidRDefault="00272778" w:rsidP="00650D72">
            <w:pPr>
              <w:pStyle w:val="afa"/>
              <w:numPr>
                <w:ilvl w:val="0"/>
                <w:numId w:val="18"/>
              </w:numPr>
              <w:ind w:left="459"/>
            </w:pPr>
            <w:r>
              <w:t>Доступные действия в скроллерах</w:t>
            </w:r>
          </w:p>
          <w:p w14:paraId="5B2DBBC5"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04895753" w14:textId="77777777" w:rsidR="00272778" w:rsidRPr="0045500B" w:rsidRDefault="00272778" w:rsidP="000234CC">
            <w:pPr>
              <w:pStyle w:val="afa"/>
            </w:pPr>
          </w:p>
        </w:tc>
        <w:tc>
          <w:tcPr>
            <w:tcW w:w="2268" w:type="dxa"/>
          </w:tcPr>
          <w:p w14:paraId="23E7CE11" w14:textId="77777777" w:rsidR="00272778" w:rsidRPr="0045500B" w:rsidRDefault="00272778" w:rsidP="000234CC">
            <w:pPr>
              <w:pStyle w:val="afa"/>
            </w:pPr>
            <w:r w:rsidRPr="00DC57CC">
              <w:t>Роль пользователя клиента банка</w:t>
            </w:r>
          </w:p>
        </w:tc>
      </w:tr>
      <w:tr w:rsidR="00272778" w14:paraId="6B5E49E6" w14:textId="77777777" w:rsidTr="00937553">
        <w:tc>
          <w:tcPr>
            <w:tcW w:w="534" w:type="dxa"/>
          </w:tcPr>
          <w:p w14:paraId="3A4E4BC3" w14:textId="77777777" w:rsidR="00272778" w:rsidRPr="00384B27" w:rsidRDefault="00272778" w:rsidP="00650D72">
            <w:pPr>
              <w:pStyle w:val="afa"/>
              <w:numPr>
                <w:ilvl w:val="0"/>
                <w:numId w:val="42"/>
              </w:numPr>
              <w:spacing w:before="40" w:after="60"/>
              <w:rPr>
                <w:rStyle w:val="af9"/>
              </w:rPr>
            </w:pPr>
          </w:p>
        </w:tc>
        <w:tc>
          <w:tcPr>
            <w:tcW w:w="2017" w:type="dxa"/>
          </w:tcPr>
          <w:p w14:paraId="68BD4683" w14:textId="77777777" w:rsidR="00272778" w:rsidRDefault="00272778" w:rsidP="000234CC">
            <w:pPr>
              <w:pStyle w:val="afa"/>
            </w:pPr>
            <w:r>
              <w:t>Выписки в архиве (клиент), Мастер экспорта данных по проводкам</w:t>
            </w:r>
          </w:p>
        </w:tc>
        <w:tc>
          <w:tcPr>
            <w:tcW w:w="3261" w:type="dxa"/>
          </w:tcPr>
          <w:p w14:paraId="40470527" w14:textId="77777777" w:rsidR="00272778" w:rsidRDefault="00272778" w:rsidP="00650D72">
            <w:pPr>
              <w:pStyle w:val="afa"/>
              <w:numPr>
                <w:ilvl w:val="0"/>
                <w:numId w:val="18"/>
              </w:numPr>
              <w:ind w:left="459"/>
            </w:pPr>
            <w:r>
              <w:t>Доступные действия в скроллерах</w:t>
            </w:r>
          </w:p>
          <w:p w14:paraId="7F9D82C7"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58AF15C9" w14:textId="77777777" w:rsidR="00272778" w:rsidRPr="0045500B" w:rsidRDefault="00272778" w:rsidP="000234CC">
            <w:pPr>
              <w:pStyle w:val="afa"/>
            </w:pPr>
          </w:p>
        </w:tc>
        <w:tc>
          <w:tcPr>
            <w:tcW w:w="2268" w:type="dxa"/>
          </w:tcPr>
          <w:p w14:paraId="4FE3A5D9" w14:textId="77777777" w:rsidR="00272778" w:rsidRPr="0045500B" w:rsidRDefault="00272778" w:rsidP="000234CC">
            <w:pPr>
              <w:pStyle w:val="afa"/>
            </w:pPr>
            <w:r w:rsidRPr="00DC57CC">
              <w:t>Роль пользователя клиента банка</w:t>
            </w:r>
          </w:p>
        </w:tc>
      </w:tr>
      <w:tr w:rsidR="00272778" w14:paraId="59F20A57" w14:textId="77777777" w:rsidTr="00937553">
        <w:tc>
          <w:tcPr>
            <w:tcW w:w="534" w:type="dxa"/>
          </w:tcPr>
          <w:p w14:paraId="1B45F51E" w14:textId="77777777" w:rsidR="00272778" w:rsidRPr="00384B27" w:rsidRDefault="00272778" w:rsidP="00650D72">
            <w:pPr>
              <w:pStyle w:val="afa"/>
              <w:numPr>
                <w:ilvl w:val="0"/>
                <w:numId w:val="42"/>
              </w:numPr>
              <w:spacing w:before="40" w:after="60"/>
              <w:rPr>
                <w:rStyle w:val="af9"/>
              </w:rPr>
            </w:pPr>
          </w:p>
        </w:tc>
        <w:tc>
          <w:tcPr>
            <w:tcW w:w="2017" w:type="dxa"/>
          </w:tcPr>
          <w:p w14:paraId="65D93D6A" w14:textId="77777777" w:rsidR="00272778" w:rsidRDefault="00272778" w:rsidP="000234CC">
            <w:pPr>
              <w:pStyle w:val="afa"/>
            </w:pPr>
            <w:r>
              <w:t>Выписки в архиве (клиент), Печать выписки</w:t>
            </w:r>
          </w:p>
        </w:tc>
        <w:tc>
          <w:tcPr>
            <w:tcW w:w="3261" w:type="dxa"/>
          </w:tcPr>
          <w:p w14:paraId="5A15EA37" w14:textId="77777777" w:rsidR="00272778" w:rsidRDefault="00272778" w:rsidP="00650D72">
            <w:pPr>
              <w:pStyle w:val="afa"/>
              <w:numPr>
                <w:ilvl w:val="0"/>
                <w:numId w:val="18"/>
              </w:numPr>
              <w:ind w:left="459"/>
            </w:pPr>
            <w:r>
              <w:t>Доступные действия в скроллерах</w:t>
            </w:r>
          </w:p>
          <w:p w14:paraId="15C7309A"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15A037A6" w14:textId="77777777" w:rsidR="00272778" w:rsidRPr="0045500B" w:rsidRDefault="00272778" w:rsidP="000234CC">
            <w:pPr>
              <w:pStyle w:val="afa"/>
            </w:pPr>
            <w:r w:rsidRPr="008E65AC">
              <w:t>Счета, доступные текущему пользователю</w:t>
            </w:r>
          </w:p>
        </w:tc>
        <w:tc>
          <w:tcPr>
            <w:tcW w:w="2268" w:type="dxa"/>
          </w:tcPr>
          <w:p w14:paraId="3E839B85" w14:textId="77777777" w:rsidR="00272778" w:rsidRPr="0045500B" w:rsidRDefault="00272778" w:rsidP="000234CC">
            <w:pPr>
              <w:pStyle w:val="afa"/>
            </w:pPr>
            <w:r w:rsidRPr="00DC57CC">
              <w:t>Роль пользователя клиента банка</w:t>
            </w:r>
          </w:p>
        </w:tc>
      </w:tr>
      <w:tr w:rsidR="00272778" w14:paraId="4878E9FC" w14:textId="77777777" w:rsidTr="00937553">
        <w:tc>
          <w:tcPr>
            <w:tcW w:w="534" w:type="dxa"/>
          </w:tcPr>
          <w:p w14:paraId="3583A152" w14:textId="77777777" w:rsidR="00272778" w:rsidRPr="00384B27" w:rsidRDefault="00272778" w:rsidP="00650D72">
            <w:pPr>
              <w:pStyle w:val="afa"/>
              <w:numPr>
                <w:ilvl w:val="0"/>
                <w:numId w:val="42"/>
              </w:numPr>
              <w:spacing w:before="40" w:after="60"/>
              <w:rPr>
                <w:rStyle w:val="af9"/>
              </w:rPr>
            </w:pPr>
          </w:p>
        </w:tc>
        <w:tc>
          <w:tcPr>
            <w:tcW w:w="2017" w:type="dxa"/>
          </w:tcPr>
          <w:p w14:paraId="15D087FB" w14:textId="77777777" w:rsidR="00272778" w:rsidRDefault="00272778" w:rsidP="000234CC">
            <w:pPr>
              <w:pStyle w:val="afa"/>
            </w:pPr>
            <w:r>
              <w:t>Выписки в архиве (клиент), Проверка подписи</w:t>
            </w:r>
          </w:p>
        </w:tc>
        <w:tc>
          <w:tcPr>
            <w:tcW w:w="3261" w:type="dxa"/>
          </w:tcPr>
          <w:p w14:paraId="7BFD5CB4" w14:textId="77777777" w:rsidR="00272778" w:rsidRDefault="00272778" w:rsidP="00650D72">
            <w:pPr>
              <w:pStyle w:val="afa"/>
              <w:numPr>
                <w:ilvl w:val="0"/>
                <w:numId w:val="18"/>
              </w:numPr>
              <w:ind w:left="459"/>
            </w:pPr>
            <w:r>
              <w:t>Доступные действия в скроллерах</w:t>
            </w:r>
          </w:p>
          <w:p w14:paraId="41DA7242"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745E1408" w14:textId="77777777" w:rsidR="00272778" w:rsidRPr="0045500B" w:rsidRDefault="00272778" w:rsidP="000234CC">
            <w:pPr>
              <w:pStyle w:val="afa"/>
            </w:pPr>
            <w:r w:rsidRPr="008E65AC">
              <w:t>Счета, доступные текущему пользователю</w:t>
            </w:r>
          </w:p>
        </w:tc>
        <w:tc>
          <w:tcPr>
            <w:tcW w:w="2268" w:type="dxa"/>
          </w:tcPr>
          <w:p w14:paraId="583370BD" w14:textId="77777777" w:rsidR="00272778" w:rsidRPr="0045500B" w:rsidRDefault="00272778" w:rsidP="000234CC">
            <w:pPr>
              <w:pStyle w:val="afa"/>
            </w:pPr>
            <w:r w:rsidRPr="00DC57CC">
              <w:t>Роль пользователя клиента банка</w:t>
            </w:r>
          </w:p>
        </w:tc>
      </w:tr>
      <w:tr w:rsidR="00272778" w14:paraId="1EEB5A24" w14:textId="77777777" w:rsidTr="00937553">
        <w:tc>
          <w:tcPr>
            <w:tcW w:w="534" w:type="dxa"/>
          </w:tcPr>
          <w:p w14:paraId="61B554E4" w14:textId="77777777" w:rsidR="00272778" w:rsidRPr="00384B27" w:rsidRDefault="00272778" w:rsidP="00650D72">
            <w:pPr>
              <w:pStyle w:val="afa"/>
              <w:numPr>
                <w:ilvl w:val="0"/>
                <w:numId w:val="42"/>
              </w:numPr>
              <w:spacing w:before="40" w:after="60"/>
              <w:rPr>
                <w:rStyle w:val="af9"/>
              </w:rPr>
            </w:pPr>
          </w:p>
        </w:tc>
        <w:tc>
          <w:tcPr>
            <w:tcW w:w="2017" w:type="dxa"/>
          </w:tcPr>
          <w:p w14:paraId="0486A1B2" w14:textId="77777777" w:rsidR="00272778" w:rsidRDefault="00272778" w:rsidP="000234CC">
            <w:pPr>
              <w:pStyle w:val="afa"/>
            </w:pPr>
            <w:r>
              <w:t>Выписки в архиве (клиент), Просмотр</w:t>
            </w:r>
          </w:p>
        </w:tc>
        <w:tc>
          <w:tcPr>
            <w:tcW w:w="3261" w:type="dxa"/>
          </w:tcPr>
          <w:p w14:paraId="3BF5EE99" w14:textId="77777777" w:rsidR="00272778" w:rsidRDefault="00272778" w:rsidP="00650D72">
            <w:pPr>
              <w:pStyle w:val="afa"/>
              <w:numPr>
                <w:ilvl w:val="0"/>
                <w:numId w:val="18"/>
              </w:numPr>
              <w:ind w:left="459"/>
            </w:pPr>
            <w:r>
              <w:t>Доступные действия в скроллерах</w:t>
            </w:r>
          </w:p>
          <w:p w14:paraId="64CF419D"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7E1522A9" w14:textId="77777777" w:rsidR="00272778" w:rsidRPr="0045500B" w:rsidRDefault="00272778" w:rsidP="000234CC">
            <w:pPr>
              <w:pStyle w:val="afa"/>
            </w:pPr>
            <w:r w:rsidRPr="008E65AC">
              <w:t>Счета, доступные текущему пользователю</w:t>
            </w:r>
          </w:p>
        </w:tc>
        <w:tc>
          <w:tcPr>
            <w:tcW w:w="2268" w:type="dxa"/>
          </w:tcPr>
          <w:p w14:paraId="0BDFAC8D" w14:textId="77777777" w:rsidR="00272778" w:rsidRPr="0045500B" w:rsidRDefault="00272778" w:rsidP="000234CC">
            <w:pPr>
              <w:pStyle w:val="afa"/>
            </w:pPr>
            <w:r w:rsidRPr="00DC57CC">
              <w:t>Роль пользователя клиента банка</w:t>
            </w:r>
          </w:p>
        </w:tc>
      </w:tr>
      <w:tr w:rsidR="00272778" w14:paraId="0794ED31" w14:textId="77777777" w:rsidTr="00937553">
        <w:tc>
          <w:tcPr>
            <w:tcW w:w="534" w:type="dxa"/>
          </w:tcPr>
          <w:p w14:paraId="45EDE467" w14:textId="77777777" w:rsidR="00272778" w:rsidRPr="00384B27" w:rsidRDefault="00272778" w:rsidP="00650D72">
            <w:pPr>
              <w:pStyle w:val="afa"/>
              <w:numPr>
                <w:ilvl w:val="0"/>
                <w:numId w:val="42"/>
              </w:numPr>
              <w:spacing w:before="40" w:after="60"/>
              <w:rPr>
                <w:rStyle w:val="af9"/>
              </w:rPr>
            </w:pPr>
          </w:p>
        </w:tc>
        <w:tc>
          <w:tcPr>
            <w:tcW w:w="2017" w:type="dxa"/>
          </w:tcPr>
          <w:p w14:paraId="52602EA4" w14:textId="77777777" w:rsidR="00272778" w:rsidRDefault="00272778" w:rsidP="000234CC">
            <w:pPr>
              <w:pStyle w:val="afa"/>
            </w:pPr>
            <w:r>
              <w:t>Выписки в архиве (клиент), Просмотр строк скроллера</w:t>
            </w:r>
          </w:p>
        </w:tc>
        <w:tc>
          <w:tcPr>
            <w:tcW w:w="3261" w:type="dxa"/>
          </w:tcPr>
          <w:p w14:paraId="4EEA20A5" w14:textId="77777777" w:rsidR="00272778" w:rsidRPr="0045500B" w:rsidRDefault="00272778" w:rsidP="00650D72">
            <w:pPr>
              <w:pStyle w:val="afa"/>
              <w:numPr>
                <w:ilvl w:val="0"/>
                <w:numId w:val="18"/>
              </w:numPr>
              <w:ind w:left="459"/>
            </w:pPr>
            <w:r>
              <w:t>Просмотр скроллера</w:t>
            </w:r>
          </w:p>
        </w:tc>
        <w:tc>
          <w:tcPr>
            <w:tcW w:w="1702" w:type="dxa"/>
          </w:tcPr>
          <w:p w14:paraId="06F33655" w14:textId="77777777" w:rsidR="00272778" w:rsidRPr="0045500B" w:rsidRDefault="00272778" w:rsidP="000234CC">
            <w:pPr>
              <w:pStyle w:val="afa"/>
            </w:pPr>
            <w:r w:rsidRPr="008E65AC">
              <w:t>Счета, доступные текущему пользователю</w:t>
            </w:r>
          </w:p>
        </w:tc>
        <w:tc>
          <w:tcPr>
            <w:tcW w:w="2268" w:type="dxa"/>
          </w:tcPr>
          <w:p w14:paraId="3B780CEE" w14:textId="77777777" w:rsidR="00272778" w:rsidRPr="0045500B" w:rsidRDefault="00272778" w:rsidP="000234CC">
            <w:pPr>
              <w:pStyle w:val="afa"/>
            </w:pPr>
            <w:r w:rsidRPr="00DC57CC">
              <w:t>Роль пользователя клиента банка</w:t>
            </w:r>
          </w:p>
        </w:tc>
      </w:tr>
      <w:tr w:rsidR="00272778" w14:paraId="5B075CDD" w14:textId="77777777" w:rsidTr="00937553">
        <w:tc>
          <w:tcPr>
            <w:tcW w:w="534" w:type="dxa"/>
          </w:tcPr>
          <w:p w14:paraId="775C2566" w14:textId="77777777" w:rsidR="00272778" w:rsidRPr="00384B27" w:rsidRDefault="00272778" w:rsidP="00650D72">
            <w:pPr>
              <w:pStyle w:val="afa"/>
              <w:numPr>
                <w:ilvl w:val="0"/>
                <w:numId w:val="42"/>
              </w:numPr>
              <w:spacing w:before="40" w:after="60"/>
              <w:rPr>
                <w:rStyle w:val="af9"/>
              </w:rPr>
            </w:pPr>
          </w:p>
        </w:tc>
        <w:tc>
          <w:tcPr>
            <w:tcW w:w="2017" w:type="dxa"/>
          </w:tcPr>
          <w:p w14:paraId="2513A787" w14:textId="77777777" w:rsidR="00272778" w:rsidRDefault="00272778" w:rsidP="000234CC">
            <w:pPr>
              <w:pStyle w:val="afa"/>
            </w:pPr>
            <w:r>
              <w:t>Выписки в архиве (клиент), Экспорт в формат 1С</w:t>
            </w:r>
          </w:p>
        </w:tc>
        <w:tc>
          <w:tcPr>
            <w:tcW w:w="3261" w:type="dxa"/>
          </w:tcPr>
          <w:p w14:paraId="7E0EA80D" w14:textId="77777777" w:rsidR="00272778" w:rsidRDefault="00272778" w:rsidP="00650D72">
            <w:pPr>
              <w:pStyle w:val="afa"/>
              <w:numPr>
                <w:ilvl w:val="0"/>
                <w:numId w:val="18"/>
              </w:numPr>
              <w:ind w:left="459"/>
            </w:pPr>
            <w:r>
              <w:t>Доступные действия в скроллерах</w:t>
            </w:r>
          </w:p>
          <w:p w14:paraId="1351FBE7"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4B398617" w14:textId="77777777" w:rsidR="00272778" w:rsidRPr="0045500B" w:rsidRDefault="00272778" w:rsidP="000234CC">
            <w:pPr>
              <w:pStyle w:val="afa"/>
            </w:pPr>
          </w:p>
        </w:tc>
        <w:tc>
          <w:tcPr>
            <w:tcW w:w="2268" w:type="dxa"/>
          </w:tcPr>
          <w:p w14:paraId="78D9EA88" w14:textId="77777777" w:rsidR="00272778" w:rsidRPr="0045500B" w:rsidRDefault="00272778" w:rsidP="000234CC">
            <w:pPr>
              <w:pStyle w:val="afa"/>
            </w:pPr>
            <w:r w:rsidRPr="00DC57CC">
              <w:t>Роль пользователя клиента банка</w:t>
            </w:r>
          </w:p>
        </w:tc>
      </w:tr>
      <w:tr w:rsidR="00272778" w14:paraId="7ADD5238" w14:textId="77777777" w:rsidTr="00937553">
        <w:tc>
          <w:tcPr>
            <w:tcW w:w="534" w:type="dxa"/>
          </w:tcPr>
          <w:p w14:paraId="4482750F" w14:textId="77777777" w:rsidR="00272778" w:rsidRPr="00384B27" w:rsidRDefault="00272778" w:rsidP="00650D72">
            <w:pPr>
              <w:pStyle w:val="afa"/>
              <w:numPr>
                <w:ilvl w:val="0"/>
                <w:numId w:val="42"/>
              </w:numPr>
              <w:spacing w:before="40" w:after="60"/>
              <w:rPr>
                <w:rStyle w:val="af9"/>
              </w:rPr>
            </w:pPr>
          </w:p>
        </w:tc>
        <w:tc>
          <w:tcPr>
            <w:tcW w:w="2017" w:type="dxa"/>
          </w:tcPr>
          <w:p w14:paraId="5BD19411" w14:textId="77777777" w:rsidR="00272778" w:rsidRDefault="00272778" w:rsidP="000234CC">
            <w:pPr>
              <w:pStyle w:val="afa"/>
            </w:pPr>
            <w:r>
              <w:t>Выписки в архиве (клиент), Экспорт в формат MT940</w:t>
            </w:r>
          </w:p>
        </w:tc>
        <w:tc>
          <w:tcPr>
            <w:tcW w:w="3261" w:type="dxa"/>
          </w:tcPr>
          <w:p w14:paraId="122A454B" w14:textId="77777777" w:rsidR="00272778" w:rsidRDefault="00272778" w:rsidP="00650D72">
            <w:pPr>
              <w:pStyle w:val="afa"/>
              <w:numPr>
                <w:ilvl w:val="0"/>
                <w:numId w:val="18"/>
              </w:numPr>
              <w:ind w:left="459"/>
            </w:pPr>
            <w:r>
              <w:t>Доступные действия в скроллерах</w:t>
            </w:r>
          </w:p>
          <w:p w14:paraId="7AB0FE0C"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730F0E37" w14:textId="77777777" w:rsidR="00272778" w:rsidRPr="0045500B" w:rsidRDefault="00272778" w:rsidP="000234CC">
            <w:pPr>
              <w:pStyle w:val="afa"/>
            </w:pPr>
          </w:p>
        </w:tc>
        <w:tc>
          <w:tcPr>
            <w:tcW w:w="2268" w:type="dxa"/>
          </w:tcPr>
          <w:p w14:paraId="23A13790" w14:textId="77777777" w:rsidR="00272778" w:rsidRPr="0045500B" w:rsidRDefault="00272778" w:rsidP="000234CC">
            <w:pPr>
              <w:pStyle w:val="afa"/>
            </w:pPr>
            <w:r w:rsidRPr="00DC57CC">
              <w:t>Роль пользователя клиента банка</w:t>
            </w:r>
          </w:p>
        </w:tc>
      </w:tr>
      <w:tr w:rsidR="00272778" w14:paraId="5B502422" w14:textId="77777777" w:rsidTr="00937553">
        <w:tc>
          <w:tcPr>
            <w:tcW w:w="534" w:type="dxa"/>
          </w:tcPr>
          <w:p w14:paraId="17A8366B" w14:textId="77777777" w:rsidR="00272778" w:rsidRPr="00384B27" w:rsidRDefault="00272778" w:rsidP="00650D72">
            <w:pPr>
              <w:pStyle w:val="afa"/>
              <w:numPr>
                <w:ilvl w:val="0"/>
                <w:numId w:val="42"/>
              </w:numPr>
              <w:spacing w:before="40" w:after="60"/>
              <w:rPr>
                <w:rStyle w:val="af9"/>
              </w:rPr>
            </w:pPr>
          </w:p>
        </w:tc>
        <w:tc>
          <w:tcPr>
            <w:tcW w:w="2017" w:type="dxa"/>
          </w:tcPr>
          <w:p w14:paraId="2B3C54F4" w14:textId="77777777" w:rsidR="00272778" w:rsidRDefault="00272778" w:rsidP="000234CC">
            <w:pPr>
              <w:pStyle w:val="afa"/>
            </w:pPr>
            <w:r>
              <w:t>Выписки в архиве (клиент), Экспорт в формат MultiCash</w:t>
            </w:r>
          </w:p>
        </w:tc>
        <w:tc>
          <w:tcPr>
            <w:tcW w:w="3261" w:type="dxa"/>
          </w:tcPr>
          <w:p w14:paraId="4493E351" w14:textId="77777777" w:rsidR="00272778" w:rsidRDefault="00272778" w:rsidP="00650D72">
            <w:pPr>
              <w:pStyle w:val="afa"/>
              <w:numPr>
                <w:ilvl w:val="0"/>
                <w:numId w:val="18"/>
              </w:numPr>
              <w:ind w:left="459"/>
            </w:pPr>
            <w:r>
              <w:t>Доступные действия в скроллерах</w:t>
            </w:r>
          </w:p>
          <w:p w14:paraId="7884699F"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0AD4F8BE" w14:textId="77777777" w:rsidR="00272778" w:rsidRPr="0045500B" w:rsidRDefault="00272778" w:rsidP="000234CC">
            <w:pPr>
              <w:pStyle w:val="afa"/>
            </w:pPr>
          </w:p>
        </w:tc>
        <w:tc>
          <w:tcPr>
            <w:tcW w:w="2268" w:type="dxa"/>
          </w:tcPr>
          <w:p w14:paraId="27574DCB" w14:textId="77777777" w:rsidR="00272778" w:rsidRPr="0045500B" w:rsidRDefault="00272778" w:rsidP="000234CC">
            <w:pPr>
              <w:pStyle w:val="afa"/>
            </w:pPr>
            <w:r w:rsidRPr="00DC57CC">
              <w:t>Роль пользователя клиента банка</w:t>
            </w:r>
          </w:p>
        </w:tc>
      </w:tr>
      <w:tr w:rsidR="00272778" w14:paraId="6B3B07B9" w14:textId="77777777" w:rsidTr="00937553">
        <w:tc>
          <w:tcPr>
            <w:tcW w:w="534" w:type="dxa"/>
          </w:tcPr>
          <w:p w14:paraId="2C871FD1" w14:textId="77777777" w:rsidR="00272778" w:rsidRPr="00384B27" w:rsidRDefault="00272778" w:rsidP="00650D72">
            <w:pPr>
              <w:pStyle w:val="afa"/>
              <w:numPr>
                <w:ilvl w:val="0"/>
                <w:numId w:val="42"/>
              </w:numPr>
              <w:spacing w:before="40" w:after="60"/>
              <w:rPr>
                <w:rStyle w:val="af9"/>
              </w:rPr>
            </w:pPr>
          </w:p>
        </w:tc>
        <w:tc>
          <w:tcPr>
            <w:tcW w:w="2017" w:type="dxa"/>
          </w:tcPr>
          <w:p w14:paraId="56DC6B3E" w14:textId="77777777" w:rsidR="00272778" w:rsidRDefault="00272778" w:rsidP="000234CC">
            <w:pPr>
              <w:pStyle w:val="afa"/>
            </w:pPr>
            <w:r>
              <w:t>Выписки в архиве (клиент), Экспорт в формат XML</w:t>
            </w:r>
          </w:p>
        </w:tc>
        <w:tc>
          <w:tcPr>
            <w:tcW w:w="3261" w:type="dxa"/>
          </w:tcPr>
          <w:p w14:paraId="610B0CF4" w14:textId="77777777" w:rsidR="00272778" w:rsidRDefault="00272778" w:rsidP="00650D72">
            <w:pPr>
              <w:pStyle w:val="afa"/>
              <w:numPr>
                <w:ilvl w:val="0"/>
                <w:numId w:val="18"/>
              </w:numPr>
              <w:ind w:left="459"/>
            </w:pPr>
            <w:r>
              <w:t>Доступные действия в скроллерах</w:t>
            </w:r>
          </w:p>
          <w:p w14:paraId="7FFCC7E6"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1F8DCBE7" w14:textId="77777777" w:rsidR="00272778" w:rsidRPr="0045500B" w:rsidRDefault="00272778" w:rsidP="000234CC">
            <w:pPr>
              <w:pStyle w:val="afa"/>
            </w:pPr>
          </w:p>
        </w:tc>
        <w:tc>
          <w:tcPr>
            <w:tcW w:w="2268" w:type="dxa"/>
          </w:tcPr>
          <w:p w14:paraId="1DD40E73" w14:textId="77777777" w:rsidR="00272778" w:rsidRPr="0045500B" w:rsidRDefault="00272778" w:rsidP="000234CC">
            <w:pPr>
              <w:pStyle w:val="afa"/>
            </w:pPr>
            <w:r w:rsidRPr="00DC57CC">
              <w:t>Роль пользователя клиента банка</w:t>
            </w:r>
          </w:p>
        </w:tc>
      </w:tr>
      <w:tr w:rsidR="00272778" w14:paraId="43678161" w14:textId="77777777" w:rsidTr="00937553">
        <w:tc>
          <w:tcPr>
            <w:tcW w:w="534" w:type="dxa"/>
          </w:tcPr>
          <w:p w14:paraId="52A43C04" w14:textId="77777777" w:rsidR="00272778" w:rsidRPr="00384B27" w:rsidRDefault="00272778" w:rsidP="00650D72">
            <w:pPr>
              <w:pStyle w:val="afa"/>
              <w:numPr>
                <w:ilvl w:val="0"/>
                <w:numId w:val="42"/>
              </w:numPr>
              <w:spacing w:before="40" w:after="60"/>
              <w:rPr>
                <w:rStyle w:val="af9"/>
              </w:rPr>
            </w:pPr>
          </w:p>
        </w:tc>
        <w:tc>
          <w:tcPr>
            <w:tcW w:w="2017" w:type="dxa"/>
          </w:tcPr>
          <w:p w14:paraId="019F5061" w14:textId="77777777" w:rsidR="00272778" w:rsidRDefault="00272778" w:rsidP="000234CC">
            <w:pPr>
              <w:pStyle w:val="afa"/>
            </w:pPr>
            <w:r>
              <w:t>Выписки в архиве (клиент), Экспорт списка в XLS</w:t>
            </w:r>
          </w:p>
        </w:tc>
        <w:tc>
          <w:tcPr>
            <w:tcW w:w="3261" w:type="dxa"/>
          </w:tcPr>
          <w:p w14:paraId="57DB546E" w14:textId="77777777" w:rsidR="00272778" w:rsidRDefault="00272778" w:rsidP="00650D72">
            <w:pPr>
              <w:pStyle w:val="afa"/>
              <w:numPr>
                <w:ilvl w:val="0"/>
                <w:numId w:val="18"/>
              </w:numPr>
              <w:ind w:left="459"/>
            </w:pPr>
            <w:r>
              <w:t>Доступные действия в скроллерах</w:t>
            </w:r>
          </w:p>
          <w:p w14:paraId="1442ECD6" w14:textId="77777777" w:rsidR="00272778" w:rsidRPr="0045500B" w:rsidRDefault="00272778" w:rsidP="00650D72">
            <w:pPr>
              <w:pStyle w:val="afa"/>
              <w:numPr>
                <w:ilvl w:val="0"/>
                <w:numId w:val="18"/>
              </w:numPr>
              <w:ind w:left="459"/>
            </w:pPr>
            <w:r>
              <w:t>Доступные действия с документом</w:t>
            </w:r>
          </w:p>
        </w:tc>
        <w:tc>
          <w:tcPr>
            <w:tcW w:w="1702" w:type="dxa"/>
          </w:tcPr>
          <w:p w14:paraId="668489C2" w14:textId="77777777" w:rsidR="00272778" w:rsidRPr="0045500B" w:rsidRDefault="00272778" w:rsidP="000234CC">
            <w:pPr>
              <w:pStyle w:val="afa"/>
            </w:pPr>
          </w:p>
        </w:tc>
        <w:tc>
          <w:tcPr>
            <w:tcW w:w="2268" w:type="dxa"/>
          </w:tcPr>
          <w:p w14:paraId="05A5C447" w14:textId="77777777" w:rsidR="00272778" w:rsidRPr="0045500B" w:rsidRDefault="00272778" w:rsidP="000234CC">
            <w:pPr>
              <w:pStyle w:val="afa"/>
            </w:pPr>
            <w:r w:rsidRPr="00DC57CC">
              <w:t>Роль пользователя клиента банка</w:t>
            </w:r>
          </w:p>
        </w:tc>
      </w:tr>
    </w:tbl>
    <w:p w14:paraId="74DB38CE" w14:textId="77777777" w:rsidR="00B6559D" w:rsidRPr="00B6559D" w:rsidRDefault="00B6559D" w:rsidP="00B6559D"/>
    <w:p w14:paraId="191F3D7C" w14:textId="77777777" w:rsidR="005F7228" w:rsidRDefault="005F7228" w:rsidP="00DC7830">
      <w:pPr>
        <w:pStyle w:val="2"/>
      </w:pPr>
      <w:bookmarkStart w:id="9840" w:name="_Toc21517765"/>
      <w:r>
        <w:t>Изменение старых ролей</w:t>
      </w:r>
      <w:bookmarkEnd w:id="9791"/>
      <w:r w:rsidR="00D54AFE">
        <w:t xml:space="preserve"> и привилегий</w:t>
      </w:r>
      <w:bookmarkEnd w:id="9840"/>
    </w:p>
    <w:p w14:paraId="5E868142" w14:textId="77777777" w:rsidR="005F7228" w:rsidRDefault="00486F5E" w:rsidP="005F7228">
      <w:pPr>
        <w:pStyle w:val="24"/>
      </w:pPr>
      <w:r>
        <w:t xml:space="preserve">Требования к </w:t>
      </w:r>
      <w:r w:rsidR="00D54AFE">
        <w:t>изменения</w:t>
      </w:r>
      <w:r>
        <w:t>м</w:t>
      </w:r>
      <w:r w:rsidR="00D54AFE">
        <w:t xml:space="preserve"> в </w:t>
      </w:r>
      <w:r w:rsidR="00C718A4">
        <w:t>существующих</w:t>
      </w:r>
      <w:r w:rsidR="00D54AFE">
        <w:t xml:space="preserve"> ролях и привилегиях</w:t>
      </w:r>
      <w:r>
        <w:t xml:space="preserve"> не предъявляются.</w:t>
      </w:r>
    </w:p>
    <w:p w14:paraId="69199831" w14:textId="77777777" w:rsidR="004E0245" w:rsidRDefault="004E0245" w:rsidP="004E0245">
      <w:pPr>
        <w:pStyle w:val="2"/>
      </w:pPr>
      <w:bookmarkStart w:id="9841" w:name="_Toc21517766"/>
      <w:r>
        <w:t>Услуги и пакеты услуг по умолчанию</w:t>
      </w:r>
      <w:bookmarkEnd w:id="9841"/>
    </w:p>
    <w:p w14:paraId="15F07A20" w14:textId="77777777" w:rsidR="005F7228" w:rsidRDefault="004E0245" w:rsidP="004E0245">
      <w:pPr>
        <w:pStyle w:val="3"/>
      </w:pPr>
      <w:bookmarkStart w:id="9842" w:name="_Toc21517767"/>
      <w:r>
        <w:t>Услуги</w:t>
      </w:r>
      <w:bookmarkEnd w:id="9842"/>
    </w:p>
    <w:p w14:paraId="4589EDCC" w14:textId="77777777" w:rsidR="004E0245" w:rsidRPr="00677B8A" w:rsidRDefault="00677B8A" w:rsidP="004E0245">
      <w:pPr>
        <w:pStyle w:val="32"/>
      </w:pPr>
      <w:r>
        <w:t>Д</w:t>
      </w:r>
      <w:r w:rsidR="004E0245">
        <w:t>ля обеспечения доступа к документу</w:t>
      </w:r>
      <w:r>
        <w:t xml:space="preserve"> необходимо создать услугу «РКО по валютным операциям» для работы с валютными выписками, для работы с рублевыми выписками необходимо создать услугу «РКО по рублевым операциям»</w:t>
      </w:r>
    </w:p>
    <w:p w14:paraId="57749296" w14:textId="77777777" w:rsidR="004E0245" w:rsidRDefault="004E0245" w:rsidP="004E0245">
      <w:pPr>
        <w:pStyle w:val="3"/>
      </w:pPr>
      <w:bookmarkStart w:id="9843" w:name="_Toc21517768"/>
      <w:r>
        <w:t>Пакеты услуг по умолчанию</w:t>
      </w:r>
      <w:bookmarkEnd w:id="9843"/>
    </w:p>
    <w:p w14:paraId="2E28586A" w14:textId="77777777" w:rsidR="004E0245" w:rsidRPr="004E0245" w:rsidRDefault="00176DCD" w:rsidP="004E0245">
      <w:pPr>
        <w:pStyle w:val="32"/>
      </w:pPr>
      <w:r>
        <w:t>П</w:t>
      </w:r>
      <w:r w:rsidR="004E0245">
        <w:t>акет</w:t>
      </w:r>
      <w:r>
        <w:t>ы</w:t>
      </w:r>
      <w:r w:rsidR="004E0245">
        <w:t xml:space="preserve"> ус</w:t>
      </w:r>
      <w:r>
        <w:t>луг, в которые по умолчанию буду</w:t>
      </w:r>
      <w:r w:rsidR="004E0245">
        <w:t>т включен</w:t>
      </w:r>
      <w:r>
        <w:t>ы</w:t>
      </w:r>
      <w:r w:rsidR="004E0245">
        <w:t xml:space="preserve"> услуг</w:t>
      </w:r>
      <w:r>
        <w:t>и</w:t>
      </w:r>
      <w:r w:rsidR="004E0245">
        <w:t xml:space="preserve"> документа</w:t>
      </w:r>
      <w:r>
        <w:t>: «РКО по рублевым операциям», «РКО по валютным операциям»</w:t>
      </w:r>
    </w:p>
    <w:p w14:paraId="5CD49EC4" w14:textId="77777777" w:rsidR="00A31BB9" w:rsidRDefault="00A31BB9" w:rsidP="001C5987">
      <w:pPr>
        <w:pStyle w:val="1"/>
      </w:pPr>
      <w:bookmarkStart w:id="9844" w:name="_Toc420435082"/>
      <w:bookmarkStart w:id="9845" w:name="_Toc420435581"/>
      <w:bookmarkStart w:id="9846" w:name="_Toc420947036"/>
      <w:bookmarkStart w:id="9847" w:name="_Toc21517769"/>
      <w:r w:rsidRPr="00DA5497">
        <w:t>Аудит и логирование</w:t>
      </w:r>
      <w:bookmarkEnd w:id="9844"/>
      <w:bookmarkEnd w:id="9845"/>
      <w:bookmarkEnd w:id="9846"/>
      <w:bookmarkEnd w:id="9847"/>
    </w:p>
    <w:p w14:paraId="63DBB13F" w14:textId="77777777" w:rsidR="00F36007" w:rsidRDefault="00F36007" w:rsidP="00BF3A58">
      <w:pPr>
        <w:pStyle w:val="14"/>
      </w:pPr>
      <w:r>
        <w:t>В разделе описываются требования к логированию и ведению журнала аудита</w:t>
      </w:r>
      <w:r w:rsidR="00B10900">
        <w:t>.</w:t>
      </w:r>
    </w:p>
    <w:p w14:paraId="7E2BBB3D" w14:textId="77777777" w:rsidR="00B10900" w:rsidRDefault="00B10900" w:rsidP="00BF3A58">
      <w:pPr>
        <w:pStyle w:val="14"/>
      </w:pPr>
      <w:r>
        <w:t xml:space="preserve">События, выполнение которых необходимо записывать в журнал аудита, должны быть </w:t>
      </w:r>
      <w:r w:rsidR="00EE664F">
        <w:t>описаны в табличном виде</w:t>
      </w:r>
    </w:p>
    <w:p w14:paraId="6EBB0EF0" w14:textId="77777777" w:rsidR="00B10900" w:rsidRPr="00FB4069" w:rsidRDefault="00B10900" w:rsidP="00B1090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9848" w:author="Феданкова Любовь Анатольевна" w:date="2019-10-09T12:38:00Z">
        <w:r w:rsidR="00031B2C">
          <w:rPr>
            <w:noProof/>
          </w:rPr>
          <w:t>77</w:t>
        </w:r>
      </w:ins>
      <w:ins w:id="9849" w:author="Воронов Алексей Алексеевич" w:date="2018-01-30T12:27:00Z">
        <w:del w:id="9850" w:author="Феданкова Любовь Анатольевна" w:date="2019-10-09T12:38:00Z">
          <w:r w:rsidR="00DB3D2B" w:rsidDel="00031B2C">
            <w:rPr>
              <w:noProof/>
            </w:rPr>
            <w:delText>74</w:delText>
          </w:r>
        </w:del>
      </w:ins>
      <w:del w:id="9851" w:author="Феданкова Любовь Анатольевна" w:date="2019-10-09T12:38:00Z">
        <w:r w:rsidR="00D91317" w:rsidDel="00031B2C">
          <w:rPr>
            <w:noProof/>
          </w:rPr>
          <w:delText>42</w:delText>
        </w:r>
      </w:del>
      <w:r w:rsidR="00330166">
        <w:rPr>
          <w:noProof/>
        </w:rPr>
        <w:fldChar w:fldCharType="end"/>
      </w:r>
      <w:r>
        <w:t xml:space="preserve">. </w:t>
      </w:r>
      <w:r w:rsidR="00EE664F">
        <w:t>Требования к журналу аудита</w:t>
      </w:r>
    </w:p>
    <w:tbl>
      <w:tblPr>
        <w:tblStyle w:val="ae"/>
        <w:tblW w:w="0" w:type="auto"/>
        <w:tblInd w:w="340" w:type="dxa"/>
        <w:tblLook w:val="04A0" w:firstRow="1" w:lastRow="0" w:firstColumn="1" w:lastColumn="0" w:noHBand="0" w:noVBand="1"/>
      </w:tblPr>
      <w:tblGrid>
        <w:gridCol w:w="761"/>
        <w:gridCol w:w="2268"/>
        <w:gridCol w:w="1984"/>
        <w:gridCol w:w="4111"/>
      </w:tblGrid>
      <w:tr w:rsidR="00B10900" w14:paraId="5CB612D3" w14:textId="77777777" w:rsidTr="00EE664F">
        <w:tc>
          <w:tcPr>
            <w:tcW w:w="761" w:type="dxa"/>
          </w:tcPr>
          <w:p w14:paraId="19391017" w14:textId="77777777" w:rsidR="00B10900" w:rsidRDefault="00B10900" w:rsidP="00B10900">
            <w:pPr>
              <w:pStyle w:val="af8"/>
            </w:pPr>
            <w:r>
              <w:t>№ п/п</w:t>
            </w:r>
          </w:p>
        </w:tc>
        <w:tc>
          <w:tcPr>
            <w:tcW w:w="2268" w:type="dxa"/>
          </w:tcPr>
          <w:p w14:paraId="3D2B026B" w14:textId="77777777" w:rsidR="00B10900" w:rsidRPr="0045500B" w:rsidRDefault="00B10900" w:rsidP="00B10900">
            <w:pPr>
              <w:pStyle w:val="af8"/>
            </w:pPr>
            <w:r>
              <w:t>Описание события</w:t>
            </w:r>
          </w:p>
        </w:tc>
        <w:tc>
          <w:tcPr>
            <w:tcW w:w="1984" w:type="dxa"/>
          </w:tcPr>
          <w:p w14:paraId="3608A853" w14:textId="77777777" w:rsidR="00B10900" w:rsidRPr="0045500B" w:rsidRDefault="00B10900" w:rsidP="00B10900">
            <w:pPr>
              <w:pStyle w:val="af8"/>
            </w:pPr>
            <w:r>
              <w:t>Код события</w:t>
            </w:r>
          </w:p>
        </w:tc>
        <w:tc>
          <w:tcPr>
            <w:tcW w:w="4111" w:type="dxa"/>
          </w:tcPr>
          <w:p w14:paraId="052E4FBF" w14:textId="77777777" w:rsidR="00B10900" w:rsidRPr="0045500B" w:rsidRDefault="00B10900" w:rsidP="00B10900">
            <w:pPr>
              <w:pStyle w:val="af8"/>
            </w:pPr>
            <w:r>
              <w:t>Шаблон записи в журнале аудита</w:t>
            </w:r>
          </w:p>
        </w:tc>
      </w:tr>
      <w:tr w:rsidR="00B10900" w14:paraId="647EE56A" w14:textId="77777777" w:rsidTr="00EE664F">
        <w:tc>
          <w:tcPr>
            <w:tcW w:w="761" w:type="dxa"/>
          </w:tcPr>
          <w:p w14:paraId="4FFD0A95" w14:textId="77777777" w:rsidR="00B10900" w:rsidRPr="00EE664F" w:rsidRDefault="00B10900" w:rsidP="00650D72">
            <w:pPr>
              <w:pStyle w:val="afa"/>
              <w:numPr>
                <w:ilvl w:val="0"/>
                <w:numId w:val="23"/>
              </w:numPr>
              <w:spacing w:before="40" w:after="60"/>
              <w:rPr>
                <w:rStyle w:val="af9"/>
              </w:rPr>
            </w:pPr>
          </w:p>
        </w:tc>
        <w:tc>
          <w:tcPr>
            <w:tcW w:w="2268" w:type="dxa"/>
          </w:tcPr>
          <w:p w14:paraId="398BDF7B" w14:textId="77777777" w:rsidR="00B10900" w:rsidRDefault="00B10900" w:rsidP="00EE664F">
            <w:pPr>
              <w:pStyle w:val="afa"/>
            </w:pPr>
          </w:p>
        </w:tc>
        <w:tc>
          <w:tcPr>
            <w:tcW w:w="1984" w:type="dxa"/>
          </w:tcPr>
          <w:p w14:paraId="460933FF" w14:textId="77777777" w:rsidR="00B10900" w:rsidRDefault="00B10900" w:rsidP="00EE664F">
            <w:pPr>
              <w:pStyle w:val="afa"/>
            </w:pPr>
          </w:p>
        </w:tc>
        <w:tc>
          <w:tcPr>
            <w:tcW w:w="4111" w:type="dxa"/>
          </w:tcPr>
          <w:p w14:paraId="6A1C8DF5" w14:textId="77777777" w:rsidR="00B10900" w:rsidRDefault="00B10900" w:rsidP="00EE664F">
            <w:pPr>
              <w:pStyle w:val="afa"/>
            </w:pPr>
          </w:p>
        </w:tc>
      </w:tr>
      <w:tr w:rsidR="00B10900" w14:paraId="0D0E0970" w14:textId="77777777" w:rsidTr="00EE664F">
        <w:tc>
          <w:tcPr>
            <w:tcW w:w="761" w:type="dxa"/>
          </w:tcPr>
          <w:p w14:paraId="7334058C" w14:textId="77777777" w:rsidR="00B10900" w:rsidRPr="00EE664F" w:rsidRDefault="00B10900" w:rsidP="00650D72">
            <w:pPr>
              <w:pStyle w:val="afa"/>
              <w:numPr>
                <w:ilvl w:val="0"/>
                <w:numId w:val="23"/>
              </w:numPr>
              <w:spacing w:before="40" w:after="60"/>
              <w:rPr>
                <w:rStyle w:val="af9"/>
              </w:rPr>
            </w:pPr>
          </w:p>
        </w:tc>
        <w:tc>
          <w:tcPr>
            <w:tcW w:w="2268" w:type="dxa"/>
          </w:tcPr>
          <w:p w14:paraId="2DC5B73C" w14:textId="77777777" w:rsidR="00B10900" w:rsidRDefault="00B10900" w:rsidP="00EE664F">
            <w:pPr>
              <w:pStyle w:val="afa"/>
            </w:pPr>
          </w:p>
        </w:tc>
        <w:tc>
          <w:tcPr>
            <w:tcW w:w="1984" w:type="dxa"/>
          </w:tcPr>
          <w:p w14:paraId="15133784" w14:textId="77777777" w:rsidR="00B10900" w:rsidRDefault="00B10900" w:rsidP="00EE664F">
            <w:pPr>
              <w:pStyle w:val="afa"/>
            </w:pPr>
          </w:p>
        </w:tc>
        <w:tc>
          <w:tcPr>
            <w:tcW w:w="4111" w:type="dxa"/>
          </w:tcPr>
          <w:p w14:paraId="1D4577B5" w14:textId="77777777" w:rsidR="00B10900" w:rsidRDefault="00B10900" w:rsidP="00EE664F">
            <w:pPr>
              <w:pStyle w:val="afa"/>
            </w:pPr>
          </w:p>
        </w:tc>
      </w:tr>
      <w:tr w:rsidR="00B10900" w14:paraId="41A22581" w14:textId="77777777" w:rsidTr="00EE664F">
        <w:tc>
          <w:tcPr>
            <w:tcW w:w="761" w:type="dxa"/>
          </w:tcPr>
          <w:p w14:paraId="6E8CC761" w14:textId="77777777" w:rsidR="00B10900" w:rsidRPr="00EE664F" w:rsidRDefault="00B10900" w:rsidP="00650D72">
            <w:pPr>
              <w:pStyle w:val="afa"/>
              <w:numPr>
                <w:ilvl w:val="0"/>
                <w:numId w:val="23"/>
              </w:numPr>
              <w:spacing w:before="40" w:after="60"/>
              <w:rPr>
                <w:rStyle w:val="af9"/>
              </w:rPr>
            </w:pPr>
          </w:p>
        </w:tc>
        <w:tc>
          <w:tcPr>
            <w:tcW w:w="2268" w:type="dxa"/>
          </w:tcPr>
          <w:p w14:paraId="29C9CF33" w14:textId="77777777" w:rsidR="00B10900" w:rsidRDefault="00B10900" w:rsidP="00EE664F">
            <w:pPr>
              <w:pStyle w:val="afa"/>
            </w:pPr>
          </w:p>
        </w:tc>
        <w:tc>
          <w:tcPr>
            <w:tcW w:w="1984" w:type="dxa"/>
          </w:tcPr>
          <w:p w14:paraId="3E1E8DDA" w14:textId="77777777" w:rsidR="00B10900" w:rsidRDefault="00B10900" w:rsidP="00EE664F">
            <w:pPr>
              <w:pStyle w:val="afa"/>
            </w:pPr>
          </w:p>
        </w:tc>
        <w:tc>
          <w:tcPr>
            <w:tcW w:w="4111" w:type="dxa"/>
          </w:tcPr>
          <w:p w14:paraId="3534B21F" w14:textId="77777777" w:rsidR="00B10900" w:rsidRDefault="00B10900" w:rsidP="00EE664F">
            <w:pPr>
              <w:pStyle w:val="afa"/>
            </w:pPr>
          </w:p>
        </w:tc>
      </w:tr>
      <w:tr w:rsidR="00B10900" w14:paraId="2D2A8E91" w14:textId="77777777" w:rsidTr="00EE664F">
        <w:tc>
          <w:tcPr>
            <w:tcW w:w="761" w:type="dxa"/>
          </w:tcPr>
          <w:p w14:paraId="0485A254" w14:textId="77777777" w:rsidR="00B10900" w:rsidRPr="00EE664F" w:rsidRDefault="00B10900" w:rsidP="00650D72">
            <w:pPr>
              <w:pStyle w:val="afa"/>
              <w:numPr>
                <w:ilvl w:val="0"/>
                <w:numId w:val="23"/>
              </w:numPr>
              <w:spacing w:before="40" w:after="60"/>
              <w:rPr>
                <w:rStyle w:val="af9"/>
              </w:rPr>
            </w:pPr>
          </w:p>
        </w:tc>
        <w:tc>
          <w:tcPr>
            <w:tcW w:w="2268" w:type="dxa"/>
          </w:tcPr>
          <w:p w14:paraId="15B1298A" w14:textId="77777777" w:rsidR="00B10900" w:rsidRDefault="00B10900" w:rsidP="00EE664F">
            <w:pPr>
              <w:pStyle w:val="afa"/>
            </w:pPr>
          </w:p>
        </w:tc>
        <w:tc>
          <w:tcPr>
            <w:tcW w:w="1984" w:type="dxa"/>
          </w:tcPr>
          <w:p w14:paraId="48934F60" w14:textId="77777777" w:rsidR="00B10900" w:rsidRDefault="00B10900" w:rsidP="00EE664F">
            <w:pPr>
              <w:pStyle w:val="afa"/>
            </w:pPr>
          </w:p>
        </w:tc>
        <w:tc>
          <w:tcPr>
            <w:tcW w:w="4111" w:type="dxa"/>
          </w:tcPr>
          <w:p w14:paraId="5658F136" w14:textId="77777777" w:rsidR="00B10900" w:rsidRDefault="00B10900" w:rsidP="00EE664F">
            <w:pPr>
              <w:pStyle w:val="afa"/>
            </w:pPr>
          </w:p>
        </w:tc>
      </w:tr>
    </w:tbl>
    <w:p w14:paraId="54AC245F" w14:textId="77777777" w:rsidR="00B10900" w:rsidRDefault="00B10900" w:rsidP="00BF3A58">
      <w:pPr>
        <w:pStyle w:val="14"/>
      </w:pPr>
    </w:p>
    <w:p w14:paraId="6AFC263A" w14:textId="77777777" w:rsidR="00BF3A58" w:rsidRDefault="00BF3A58" w:rsidP="00F36007"/>
    <w:p w14:paraId="6653777A" w14:textId="77777777" w:rsidR="00BF3A58" w:rsidRDefault="00BF3A58" w:rsidP="00BF3A58">
      <w:pPr>
        <w:pStyle w:val="1"/>
      </w:pPr>
      <w:bookmarkStart w:id="9852" w:name="_Toc21517770"/>
      <w:r>
        <w:t>Справка</w:t>
      </w:r>
      <w:bookmarkEnd w:id="9852"/>
    </w:p>
    <w:p w14:paraId="2B1B7FA1" w14:textId="77777777" w:rsidR="00BF3A58" w:rsidRDefault="00BF3A58" w:rsidP="00BF3A58">
      <w:pPr>
        <w:pStyle w:val="14"/>
      </w:pPr>
      <w:r>
        <w:t>В разделе описываются требования к ведению справки по документу на банковской и клиентской частях</w:t>
      </w:r>
    </w:p>
    <w:p w14:paraId="58FC0413" w14:textId="77777777" w:rsidR="00F94619" w:rsidRDefault="00F94619" w:rsidP="00F94619">
      <w:pPr>
        <w:pStyle w:val="1"/>
      </w:pPr>
      <w:bookmarkStart w:id="9853" w:name="_Toc21517771"/>
      <w:r>
        <w:t>Приложения</w:t>
      </w:r>
      <w:bookmarkEnd w:id="9853"/>
    </w:p>
    <w:p w14:paraId="57353CC5" w14:textId="77777777" w:rsidR="00F94619" w:rsidRDefault="00F94619" w:rsidP="00F94619">
      <w:pPr>
        <w:pStyle w:val="2"/>
      </w:pPr>
      <w:bookmarkStart w:id="9854" w:name="_Toc21517772"/>
      <w:r>
        <w:t>Приложение</w:t>
      </w:r>
      <w:r w:rsidR="000B2BCA">
        <w:t xml:space="preserve"> 1</w:t>
      </w:r>
      <w:r>
        <w:t xml:space="preserve">. Экспорт </w:t>
      </w:r>
      <w:r w:rsidR="000B2BCA">
        <w:t>документа в формате</w:t>
      </w:r>
      <w:r>
        <w:t xml:space="preserve"> 1С</w:t>
      </w:r>
      <w:bookmarkEnd w:id="9854"/>
    </w:p>
    <w:p w14:paraId="306932AD" w14:textId="77777777" w:rsidR="00F94619" w:rsidRPr="00F94619" w:rsidRDefault="00F94619" w:rsidP="00F94619"/>
    <w:p w14:paraId="4EC9D9E8" w14:textId="77777777" w:rsidR="00F94619" w:rsidRDefault="00F94619" w:rsidP="00F94619">
      <w:r>
        <w:object w:dxaOrig="1095" w:dyaOrig="811" w14:anchorId="3B045932">
          <v:shape id="_x0000_i1067" type="#_x0000_t75" style="width:57.6pt;height:43.8pt" o:ole="">
            <v:imagedata r:id="rId213" o:title=""/>
          </v:shape>
          <o:OLEObject Type="Embed" ProgID="Package" ShapeID="_x0000_i1067" DrawAspect="Content" ObjectID="_1632581029" r:id="rId214"/>
        </w:object>
      </w:r>
    </w:p>
    <w:p w14:paraId="30B988ED" w14:textId="77777777" w:rsidR="00230AF6" w:rsidRPr="00F94619" w:rsidRDefault="00230AF6" w:rsidP="00F94619">
      <w:r>
        <w:t xml:space="preserve">В случае, если ИНН не указан, при выгрузке в формате 1С будет выгружаться пробел (пустое значение). </w:t>
      </w:r>
    </w:p>
    <w:p w14:paraId="58C6B84C" w14:textId="77777777" w:rsidR="00F94619" w:rsidRPr="00F94619" w:rsidRDefault="000B2BCA" w:rsidP="00F94619">
      <w:pPr>
        <w:pStyle w:val="2"/>
      </w:pPr>
      <w:bookmarkStart w:id="9855" w:name="_Toc21517773"/>
      <w:r>
        <w:t xml:space="preserve">Приложение 2. </w:t>
      </w:r>
      <w:r w:rsidR="00F94619">
        <w:t xml:space="preserve">Экспорт </w:t>
      </w:r>
      <w:r>
        <w:t xml:space="preserve">документа в формате </w:t>
      </w:r>
      <w:r w:rsidR="00F94619">
        <w:rPr>
          <w:lang w:val="en-US"/>
        </w:rPr>
        <w:t>XML</w:t>
      </w:r>
      <w:bookmarkEnd w:id="9855"/>
    </w:p>
    <w:p w14:paraId="5A993165" w14:textId="77777777" w:rsidR="00F94619" w:rsidRDefault="00F94619" w:rsidP="00F94619">
      <w:r>
        <w:object w:dxaOrig="916" w:dyaOrig="811" w14:anchorId="30DE9C98">
          <v:shape id="_x0000_i1068" type="#_x0000_t75" style="width:43.8pt;height:43.8pt" o:ole="">
            <v:imagedata r:id="rId215" o:title=""/>
          </v:shape>
          <o:OLEObject Type="Embed" ProgID="Package" ShapeID="_x0000_i1068" DrawAspect="Content" ObjectID="_1632581030" r:id="rId216"/>
        </w:object>
      </w:r>
    </w:p>
    <w:p w14:paraId="4208DE36" w14:textId="77777777" w:rsidR="00F94619" w:rsidRDefault="000B2BCA" w:rsidP="00F94619">
      <w:pPr>
        <w:pStyle w:val="2"/>
      </w:pPr>
      <w:bookmarkStart w:id="9856" w:name="_Toc21517774"/>
      <w:r>
        <w:t xml:space="preserve">Приложение 3. </w:t>
      </w:r>
      <w:bookmarkStart w:id="9857" w:name="_Ref450656575"/>
      <w:r w:rsidR="00065BBA">
        <w:t>Мастер экспорта данных по проводкам</w:t>
      </w:r>
      <w:bookmarkEnd w:id="9856"/>
      <w:bookmarkEnd w:id="9857"/>
      <w:r w:rsidR="00065BBA">
        <w:t xml:space="preserve"> </w:t>
      </w:r>
    </w:p>
    <w:p w14:paraId="69419462" w14:textId="77777777" w:rsidR="00065BBA" w:rsidRPr="00065BBA" w:rsidRDefault="00065BBA" w:rsidP="00065BBA">
      <w:r>
        <w:object w:dxaOrig="1531" w:dyaOrig="990" w14:anchorId="672A4D5B">
          <v:shape id="_x0000_i1069" type="#_x0000_t75" style="width:79.5pt;height:50.1pt" o:ole="">
            <v:imagedata r:id="rId217" o:title=""/>
          </v:shape>
          <o:OLEObject Type="Embed" ProgID="Excel.SheetMacroEnabled.12" ShapeID="_x0000_i1069" DrawAspect="Icon" ObjectID="_1632581031" r:id="rId218"/>
        </w:object>
      </w:r>
    </w:p>
    <w:p w14:paraId="13E65A7B" w14:textId="77777777" w:rsidR="000B2BCA" w:rsidRDefault="000B2BCA" w:rsidP="00065BBA">
      <w:pPr>
        <w:pStyle w:val="2"/>
      </w:pPr>
      <w:bookmarkStart w:id="9858" w:name="_Приложение_4._Экспорт"/>
      <w:bookmarkStart w:id="9859" w:name="_Ref12958108"/>
      <w:bookmarkStart w:id="9860" w:name="_Toc21517775"/>
      <w:bookmarkEnd w:id="9858"/>
      <w:r>
        <w:t>Приложение 4.</w:t>
      </w:r>
      <w:r w:rsidR="00D834B6">
        <w:t xml:space="preserve"> </w:t>
      </w:r>
      <w:r w:rsidR="00065BBA">
        <w:t>Экспорт документа в формате МТ 940</w:t>
      </w:r>
      <w:bookmarkEnd w:id="9859"/>
      <w:bookmarkEnd w:id="9860"/>
    </w:p>
    <w:p w14:paraId="2BDA2916" w14:textId="220023DA" w:rsidR="006F1B8D" w:rsidRDefault="006F1B8D" w:rsidP="006F1B8D">
      <w:r>
        <w:t>Экспорт документа в формате  МТ940 возможен только при соблюдении 2-х условий:</w:t>
      </w:r>
    </w:p>
    <w:p w14:paraId="05734701" w14:textId="77777777" w:rsidR="006F1B8D" w:rsidRDefault="006F1B8D" w:rsidP="006F1B8D">
      <w:r>
        <w:t>1. Выписка должна быть итоговой (isFinal =1)</w:t>
      </w:r>
    </w:p>
    <w:p w14:paraId="70059A5F" w14:textId="3277B1CE" w:rsidR="006F1B8D" w:rsidRDefault="006F1B8D" w:rsidP="006F1B8D">
      <w:r>
        <w:t xml:space="preserve"> 2.Выписка должна быть актуальной (actual=1)</w:t>
      </w:r>
    </w:p>
    <w:p w14:paraId="3B96ABF9" w14:textId="568D4C1F" w:rsidR="00423514" w:rsidRPr="006F1B8D" w:rsidRDefault="00423514" w:rsidP="006F1B8D">
      <w:r w:rsidRPr="00423514">
        <w:t>Если выбирается не итоговая выписка, система берет из нее счет и проверяет все выписки за данную дату, по данному счету, находит итоговую выписку и по ней формирует выписку в формате MT 940.</w:t>
      </w:r>
    </w:p>
    <w:p w14:paraId="0729E339" w14:textId="77777777" w:rsidR="000B2BCA" w:rsidRPr="000B2BCA" w:rsidRDefault="00065BBA" w:rsidP="00065BBA">
      <w:pPr>
        <w:pStyle w:val="3"/>
      </w:pPr>
      <w:bookmarkStart w:id="9861" w:name="_Ref450658364"/>
      <w:bookmarkStart w:id="9862" w:name="_Toc21517776"/>
      <w:r w:rsidRPr="00C86CB8">
        <w:t xml:space="preserve">Правила построения выписки в формате </w:t>
      </w:r>
      <w:r w:rsidRPr="00C86CB8">
        <w:rPr>
          <w:lang w:val="en-US"/>
        </w:rPr>
        <w:t>SWIFT</w:t>
      </w:r>
      <w:r w:rsidRPr="00C86CB8">
        <w:t xml:space="preserve"> </w:t>
      </w:r>
      <w:r w:rsidRPr="00C86CB8">
        <w:rPr>
          <w:lang w:val="en-US"/>
        </w:rPr>
        <w:t>MT</w:t>
      </w:r>
      <w:r w:rsidRPr="00C86CB8">
        <w:t>940 по данным из таблиц Системы</w:t>
      </w:r>
      <w:bookmarkEnd w:id="9861"/>
      <w:bookmarkEnd w:id="9862"/>
    </w:p>
    <w:p w14:paraId="6CFEC092" w14:textId="77777777" w:rsidR="00065BBA" w:rsidRDefault="00065BBA" w:rsidP="00065BBA">
      <w:r>
        <w:t>Файл экспорта должен формироваться с учетом следующих особенностей:</w:t>
      </w:r>
    </w:p>
    <w:p w14:paraId="042E8A18" w14:textId="77777777" w:rsidR="00065BBA" w:rsidRDefault="00065BBA" w:rsidP="00AE731F">
      <w:pPr>
        <w:pStyle w:val="a"/>
        <w:numPr>
          <w:ilvl w:val="0"/>
          <w:numId w:val="60"/>
        </w:numPr>
      </w:pPr>
      <w:r>
        <w:t xml:space="preserve">Каждое поле начинается с новой строки. Номер поля всегда выделен знаком двоеточие «:» с двух сторон. </w:t>
      </w:r>
    </w:p>
    <w:p w14:paraId="0874614F" w14:textId="77777777" w:rsidR="00065BBA" w:rsidRDefault="00065BBA" w:rsidP="00AE731F">
      <w:pPr>
        <w:pStyle w:val="a"/>
        <w:numPr>
          <w:ilvl w:val="0"/>
          <w:numId w:val="59"/>
        </w:numPr>
      </w:pPr>
      <w:r>
        <w:t>Значением поля будет являться последовательность символов после номера поля (после второго знака двоеточие с начала строки) и до начала новой строки, которая будет начинаться со знака двоеточие «:». Значением поля может быть несколько строк (но не больше, чем указано в формате для выбранного поля).</w:t>
      </w:r>
    </w:p>
    <w:p w14:paraId="73C5DC14" w14:textId="77777777" w:rsidR="00065BBA" w:rsidRDefault="00065BBA" w:rsidP="00AE731F">
      <w:pPr>
        <w:pStyle w:val="a"/>
        <w:numPr>
          <w:ilvl w:val="0"/>
          <w:numId w:val="59"/>
        </w:numPr>
      </w:pPr>
      <w:r>
        <w:t>Пример: значение поля выделено.</w:t>
      </w:r>
    </w:p>
    <w:p w14:paraId="0898D6F1" w14:textId="77777777" w:rsidR="00065BBA" w:rsidRDefault="00065BBA" w:rsidP="00AE731F">
      <w:pPr>
        <w:pStyle w:val="a"/>
        <w:numPr>
          <w:ilvl w:val="0"/>
          <w:numId w:val="59"/>
        </w:numPr>
      </w:pPr>
      <w:r>
        <w:t>:61:080905C251598,59NTRF080905/7654</w:t>
      </w:r>
    </w:p>
    <w:p w14:paraId="6A7A8FC6" w14:textId="77777777" w:rsidR="00065BBA" w:rsidRDefault="00065BBA" w:rsidP="00AE731F">
      <w:pPr>
        <w:pStyle w:val="a"/>
        <w:numPr>
          <w:ilvl w:val="0"/>
          <w:numId w:val="59"/>
        </w:numPr>
      </w:pPr>
      <w:r>
        <w:t>/40702810000010007777//RU044525562</w:t>
      </w:r>
    </w:p>
    <w:p w14:paraId="7AEA8FEB" w14:textId="77777777" w:rsidR="00065BBA" w:rsidRDefault="00065BBA" w:rsidP="00AE731F">
      <w:pPr>
        <w:pStyle w:val="a"/>
        <w:numPr>
          <w:ilvl w:val="0"/>
          <w:numId w:val="59"/>
        </w:numPr>
      </w:pPr>
      <w:r>
        <w:t>:86:/CST/INN7708008440</w:t>
      </w:r>
    </w:p>
    <w:p w14:paraId="13A02748" w14:textId="77777777" w:rsidR="00065BBA" w:rsidRDefault="00065BBA" w:rsidP="00AE731F">
      <w:pPr>
        <w:pStyle w:val="a"/>
        <w:numPr>
          <w:ilvl w:val="0"/>
          <w:numId w:val="59"/>
        </w:numPr>
      </w:pPr>
      <w:r>
        <w:t>Все поля, кроме полей 61 и 86, встречаются в файле не больше одного раза.</w:t>
      </w:r>
    </w:p>
    <w:p w14:paraId="020FA0D8" w14:textId="77777777" w:rsidR="00065BBA" w:rsidRDefault="00065BBA" w:rsidP="00AE731F">
      <w:pPr>
        <w:pStyle w:val="a"/>
        <w:numPr>
          <w:ilvl w:val="0"/>
          <w:numId w:val="59"/>
        </w:numPr>
      </w:pPr>
      <w:r>
        <w:t xml:space="preserve">Пара полей, состоящая из полей 61 и 86, в файле может встречаться несколько раз. Каждая такая пара образует запись об одной проводке (операции) для выбранной выписки. </w:t>
      </w:r>
    </w:p>
    <w:p w14:paraId="2C9A2DFA" w14:textId="77777777" w:rsidR="00065BBA" w:rsidRDefault="00065BBA" w:rsidP="00AE731F">
      <w:pPr>
        <w:pStyle w:val="a"/>
        <w:numPr>
          <w:ilvl w:val="0"/>
          <w:numId w:val="59"/>
        </w:numPr>
      </w:pPr>
      <w:r>
        <w:t>Для полей содержащих суммы в качестве разделителя рублей и копеек используется запятая.</w:t>
      </w:r>
    </w:p>
    <w:p w14:paraId="31E28972" w14:textId="77777777" w:rsidR="00065BBA" w:rsidRDefault="00065BBA" w:rsidP="00065BBA">
      <w:pPr>
        <w:pStyle w:val="3"/>
        <w:numPr>
          <w:ilvl w:val="0"/>
          <w:numId w:val="0"/>
        </w:numPr>
        <w:ind w:left="720"/>
        <w:sectPr w:rsidR="00065BBA" w:rsidSect="00ED0183">
          <w:pgSz w:w="11906" w:h="16838"/>
          <w:pgMar w:top="1276" w:right="849" w:bottom="851" w:left="1134" w:header="709" w:footer="709" w:gutter="0"/>
          <w:pgNumType w:start="2"/>
          <w:cols w:space="708"/>
          <w:docGrid w:linePitch="360"/>
        </w:sectPr>
      </w:pPr>
    </w:p>
    <w:p w14:paraId="5ABF98AE" w14:textId="77777777" w:rsidR="00065BBA" w:rsidRDefault="00065BBA" w:rsidP="000B73E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9863" w:author="Феданкова Любовь Анатольевна" w:date="2019-10-09T12:38:00Z">
        <w:r w:rsidR="00031B2C">
          <w:rPr>
            <w:noProof/>
          </w:rPr>
          <w:t>78</w:t>
        </w:r>
      </w:ins>
      <w:ins w:id="9864" w:author="Воронов Алексей Алексеевич" w:date="2018-01-30T12:27:00Z">
        <w:del w:id="9865" w:author="Феданкова Любовь Анатольевна" w:date="2019-10-09T12:38:00Z">
          <w:r w:rsidR="00DB3D2B" w:rsidDel="00031B2C">
            <w:rPr>
              <w:noProof/>
            </w:rPr>
            <w:delText>75</w:delText>
          </w:r>
        </w:del>
      </w:ins>
      <w:del w:id="9866" w:author="Феданкова Любовь Анатольевна" w:date="2019-10-09T12:38:00Z">
        <w:r w:rsidR="00D91317" w:rsidDel="00031B2C">
          <w:rPr>
            <w:noProof/>
          </w:rPr>
          <w:delText>43</w:delText>
        </w:r>
      </w:del>
      <w:r w:rsidR="00330166">
        <w:rPr>
          <w:noProof/>
        </w:rPr>
        <w:fldChar w:fldCharType="end"/>
      </w:r>
      <w:r>
        <w:t xml:space="preserve"> Правила заполнения полей при экспорте в формате ТМ940</w:t>
      </w:r>
    </w:p>
    <w:tbl>
      <w:tblPr>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567"/>
        <w:gridCol w:w="708"/>
        <w:gridCol w:w="2127"/>
        <w:gridCol w:w="3118"/>
        <w:gridCol w:w="3402"/>
        <w:gridCol w:w="4820"/>
      </w:tblGrid>
      <w:tr w:rsidR="00065BBA" w:rsidRPr="00C86CB8" w14:paraId="7FF73DBD" w14:textId="77777777" w:rsidTr="00065BBA">
        <w:trPr>
          <w:trHeight w:val="385"/>
          <w:tblHeader/>
        </w:trPr>
        <w:tc>
          <w:tcPr>
            <w:tcW w:w="534" w:type="dxa"/>
          </w:tcPr>
          <w:p w14:paraId="035122E2" w14:textId="77777777" w:rsidR="00065BBA" w:rsidRPr="00065BBA" w:rsidRDefault="00065BBA" w:rsidP="00065BBA">
            <w:pPr>
              <w:pStyle w:val="af8"/>
            </w:pPr>
            <w:r w:rsidRPr="00065BBA">
              <w:t xml:space="preserve">№ </w:t>
            </w:r>
          </w:p>
        </w:tc>
        <w:tc>
          <w:tcPr>
            <w:tcW w:w="567" w:type="dxa"/>
          </w:tcPr>
          <w:p w14:paraId="5AB3D925" w14:textId="77777777" w:rsidR="00065BBA" w:rsidRPr="00065BBA" w:rsidRDefault="00065BBA" w:rsidP="00065BBA">
            <w:pPr>
              <w:pStyle w:val="af8"/>
            </w:pPr>
            <w:r w:rsidRPr="00065BBA">
              <w:t>Статус</w:t>
            </w:r>
          </w:p>
          <w:p w14:paraId="409E3E41" w14:textId="77777777" w:rsidR="00065BBA" w:rsidRPr="00065BBA" w:rsidRDefault="00065BBA" w:rsidP="00065BBA">
            <w:pPr>
              <w:pStyle w:val="af8"/>
            </w:pPr>
          </w:p>
        </w:tc>
        <w:tc>
          <w:tcPr>
            <w:tcW w:w="708" w:type="dxa"/>
          </w:tcPr>
          <w:p w14:paraId="11C71DFB" w14:textId="77777777" w:rsidR="00065BBA" w:rsidRPr="00065BBA" w:rsidRDefault="00065BBA" w:rsidP="00065BBA">
            <w:pPr>
              <w:pStyle w:val="af8"/>
            </w:pPr>
            <w:r w:rsidRPr="00065BBA">
              <w:t xml:space="preserve">Номер поля </w:t>
            </w:r>
          </w:p>
        </w:tc>
        <w:tc>
          <w:tcPr>
            <w:tcW w:w="2127" w:type="dxa"/>
          </w:tcPr>
          <w:p w14:paraId="1ED5DBE9" w14:textId="77777777" w:rsidR="00065BBA" w:rsidRPr="00065BBA" w:rsidRDefault="00065BBA" w:rsidP="00065BBA">
            <w:pPr>
              <w:pStyle w:val="af8"/>
            </w:pPr>
            <w:r w:rsidRPr="00065BBA">
              <w:t xml:space="preserve">Название поля </w:t>
            </w:r>
          </w:p>
        </w:tc>
        <w:tc>
          <w:tcPr>
            <w:tcW w:w="3118" w:type="dxa"/>
          </w:tcPr>
          <w:p w14:paraId="0D623631" w14:textId="77777777" w:rsidR="00065BBA" w:rsidRPr="00065BBA" w:rsidRDefault="00065BBA" w:rsidP="00065BBA">
            <w:pPr>
              <w:pStyle w:val="af8"/>
            </w:pPr>
            <w:r w:rsidRPr="00065BBA">
              <w:t>Содержание/ Опции / Формат</w:t>
            </w:r>
          </w:p>
        </w:tc>
        <w:tc>
          <w:tcPr>
            <w:tcW w:w="3402" w:type="dxa"/>
          </w:tcPr>
          <w:p w14:paraId="0BC5A04A" w14:textId="77777777" w:rsidR="00065BBA" w:rsidRPr="00065BBA" w:rsidRDefault="00065BBA" w:rsidP="00065BBA">
            <w:pPr>
              <w:pStyle w:val="af8"/>
            </w:pPr>
            <w:r w:rsidRPr="00065BBA">
              <w:t>Комментарий</w:t>
            </w:r>
          </w:p>
        </w:tc>
        <w:tc>
          <w:tcPr>
            <w:tcW w:w="4820" w:type="dxa"/>
          </w:tcPr>
          <w:p w14:paraId="37A2E9FC" w14:textId="77777777" w:rsidR="00065BBA" w:rsidRPr="00065BBA" w:rsidRDefault="00065BBA" w:rsidP="00065BBA">
            <w:pPr>
              <w:pStyle w:val="af8"/>
            </w:pPr>
            <w:r w:rsidRPr="00065BBA">
              <w:t>Правила построения выписки из таблиц системы /Примеры</w:t>
            </w:r>
          </w:p>
        </w:tc>
      </w:tr>
      <w:tr w:rsidR="00065BBA" w:rsidRPr="00C86CB8" w14:paraId="05694B4C" w14:textId="77777777" w:rsidTr="00065BBA">
        <w:trPr>
          <w:trHeight w:val="385"/>
        </w:trPr>
        <w:tc>
          <w:tcPr>
            <w:tcW w:w="534" w:type="dxa"/>
          </w:tcPr>
          <w:p w14:paraId="4B0869A8" w14:textId="77777777" w:rsidR="00065BBA" w:rsidRPr="000B73E0" w:rsidRDefault="00065BBA" w:rsidP="00065BBA">
            <w:pPr>
              <w:pStyle w:val="Default"/>
              <w:rPr>
                <w:rFonts w:ascii="Arial" w:hAnsi="Arial" w:cs="Arial"/>
                <w:color w:val="auto"/>
                <w:sz w:val="16"/>
                <w:szCs w:val="16"/>
              </w:rPr>
            </w:pPr>
          </w:p>
        </w:tc>
        <w:tc>
          <w:tcPr>
            <w:tcW w:w="3402" w:type="dxa"/>
            <w:gridSpan w:val="3"/>
          </w:tcPr>
          <w:p w14:paraId="1CCA1E6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(Mandatory) - обязательное </w:t>
            </w:r>
          </w:p>
          <w:p w14:paraId="10FC72F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O (Optional) - необязательное</w:t>
            </w:r>
          </w:p>
        </w:tc>
        <w:tc>
          <w:tcPr>
            <w:tcW w:w="3118" w:type="dxa"/>
          </w:tcPr>
          <w:p w14:paraId="3FD32DA5" w14:textId="77777777" w:rsidR="00065BBA" w:rsidRPr="000B73E0" w:rsidRDefault="00065BBA" w:rsidP="00065BBA">
            <w:pPr>
              <w:pStyle w:val="Default"/>
              <w:rPr>
                <w:rFonts w:ascii="Arial" w:hAnsi="Arial" w:cs="Arial"/>
                <w:color w:val="auto"/>
                <w:sz w:val="16"/>
                <w:szCs w:val="16"/>
              </w:rPr>
            </w:pPr>
          </w:p>
        </w:tc>
        <w:tc>
          <w:tcPr>
            <w:tcW w:w="3402" w:type="dxa"/>
          </w:tcPr>
          <w:p w14:paraId="238AEA76" w14:textId="77777777" w:rsidR="00065BBA" w:rsidRPr="000B73E0" w:rsidRDefault="00065BBA" w:rsidP="00065BBA">
            <w:pPr>
              <w:pStyle w:val="Default"/>
              <w:rPr>
                <w:rFonts w:ascii="Arial" w:hAnsi="Arial" w:cs="Arial"/>
                <w:color w:val="auto"/>
                <w:sz w:val="16"/>
                <w:szCs w:val="16"/>
              </w:rPr>
            </w:pPr>
          </w:p>
        </w:tc>
        <w:tc>
          <w:tcPr>
            <w:tcW w:w="4820" w:type="dxa"/>
          </w:tcPr>
          <w:p w14:paraId="23516A57" w14:textId="77777777" w:rsidR="00065BBA" w:rsidRPr="000B73E0" w:rsidRDefault="00065BBA" w:rsidP="00065BBA">
            <w:pPr>
              <w:pStyle w:val="Default"/>
              <w:rPr>
                <w:rFonts w:ascii="Arial" w:hAnsi="Arial" w:cs="Arial"/>
                <w:color w:val="auto"/>
                <w:sz w:val="16"/>
                <w:szCs w:val="16"/>
              </w:rPr>
            </w:pPr>
          </w:p>
        </w:tc>
      </w:tr>
      <w:tr w:rsidR="00065BBA" w:rsidRPr="00C86CB8" w14:paraId="2A6E8B2B" w14:textId="77777777" w:rsidTr="00065BBA">
        <w:trPr>
          <w:trHeight w:val="109"/>
        </w:trPr>
        <w:tc>
          <w:tcPr>
            <w:tcW w:w="534" w:type="dxa"/>
          </w:tcPr>
          <w:p w14:paraId="337A653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 </w:t>
            </w:r>
          </w:p>
        </w:tc>
        <w:tc>
          <w:tcPr>
            <w:tcW w:w="567" w:type="dxa"/>
          </w:tcPr>
          <w:p w14:paraId="798A018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w:t>
            </w:r>
          </w:p>
        </w:tc>
        <w:tc>
          <w:tcPr>
            <w:tcW w:w="708" w:type="dxa"/>
          </w:tcPr>
          <w:p w14:paraId="3E69F010"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20 </w:t>
            </w:r>
          </w:p>
        </w:tc>
        <w:tc>
          <w:tcPr>
            <w:tcW w:w="2127" w:type="dxa"/>
          </w:tcPr>
          <w:p w14:paraId="012B631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Референс операции </w:t>
            </w:r>
          </w:p>
        </w:tc>
        <w:tc>
          <w:tcPr>
            <w:tcW w:w="3118" w:type="dxa"/>
          </w:tcPr>
          <w:p w14:paraId="7884411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16х </w:t>
            </w:r>
          </w:p>
        </w:tc>
        <w:tc>
          <w:tcPr>
            <w:tcW w:w="3402" w:type="dxa"/>
          </w:tcPr>
          <w:p w14:paraId="04C1045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Уникальный номер (референс) сообщения.</w:t>
            </w:r>
          </w:p>
          <w:p w14:paraId="7BD14B68" w14:textId="77777777" w:rsidR="00065BBA" w:rsidRPr="000B73E0" w:rsidRDefault="00065BBA" w:rsidP="00065BBA">
            <w:pPr>
              <w:pStyle w:val="Default"/>
              <w:rPr>
                <w:rFonts w:ascii="Arial" w:hAnsi="Arial" w:cs="Arial"/>
                <w:color w:val="auto"/>
                <w:sz w:val="16"/>
                <w:szCs w:val="16"/>
              </w:rPr>
            </w:pPr>
          </w:p>
          <w:p w14:paraId="2746DD01" w14:textId="77777777" w:rsidR="00065BBA" w:rsidRPr="000B73E0" w:rsidRDefault="00065BBA" w:rsidP="00065BBA">
            <w:pPr>
              <w:spacing w:before="144" w:after="0"/>
              <w:rPr>
                <w:rFonts w:ascii="Arial" w:hAnsi="Arial" w:cs="Arial"/>
                <w:sz w:val="16"/>
                <w:szCs w:val="16"/>
              </w:rPr>
            </w:pPr>
            <w:r w:rsidRPr="000B73E0">
              <w:rPr>
                <w:rFonts w:ascii="Arial" w:hAnsi="Arial" w:cs="Arial"/>
                <w:sz w:val="16"/>
                <w:szCs w:val="16"/>
              </w:rPr>
              <w:t>Константа в рамках одной выписки</w:t>
            </w:r>
          </w:p>
          <w:p w14:paraId="64992B87" w14:textId="77777777" w:rsidR="00065BBA" w:rsidRPr="000B73E0" w:rsidRDefault="00065BBA" w:rsidP="00065BBA">
            <w:pPr>
              <w:spacing w:before="144" w:after="0"/>
              <w:rPr>
                <w:rFonts w:ascii="Arial" w:hAnsi="Arial" w:cs="Arial"/>
                <w:sz w:val="16"/>
                <w:szCs w:val="16"/>
              </w:rPr>
            </w:pPr>
            <w:r w:rsidRPr="000B73E0">
              <w:rPr>
                <w:rFonts w:ascii="Arial" w:hAnsi="Arial" w:cs="Arial"/>
                <w:sz w:val="16"/>
                <w:szCs w:val="16"/>
              </w:rPr>
              <w:t>(</w:t>
            </w:r>
            <w:r w:rsidRPr="000B73E0">
              <w:rPr>
                <w:rFonts w:ascii="Arial" w:hAnsi="Arial" w:cs="Arial"/>
                <w:sz w:val="16"/>
                <w:szCs w:val="16"/>
                <w:lang w:val="en-US"/>
              </w:rPr>
              <w:t>ID</w:t>
            </w:r>
            <w:r w:rsidRPr="000B73E0">
              <w:rPr>
                <w:rFonts w:ascii="Arial" w:hAnsi="Arial" w:cs="Arial"/>
                <w:sz w:val="16"/>
                <w:szCs w:val="16"/>
              </w:rPr>
              <w:t xml:space="preserve"> клиента) (дата ММДД) (Счетчик </w:t>
            </w:r>
            <w:r w:rsidRPr="000B73E0">
              <w:rPr>
                <w:rFonts w:ascii="Arial" w:hAnsi="Arial" w:cs="Arial"/>
                <w:sz w:val="16"/>
                <w:szCs w:val="16"/>
                <w:lang w:val="en-US"/>
              </w:rPr>
              <w:t>XXXX</w:t>
            </w:r>
            <w:r w:rsidRPr="000B73E0">
              <w:rPr>
                <w:rFonts w:ascii="Arial" w:hAnsi="Arial" w:cs="Arial"/>
                <w:sz w:val="16"/>
                <w:szCs w:val="16"/>
              </w:rPr>
              <w:t>)</w:t>
            </w:r>
          </w:p>
          <w:p w14:paraId="6327D4C6" w14:textId="77777777" w:rsidR="00065BBA" w:rsidRPr="000B73E0" w:rsidRDefault="00065BBA" w:rsidP="00065BBA">
            <w:pPr>
              <w:pStyle w:val="afe"/>
              <w:rPr>
                <w:rFonts w:ascii="Arial" w:hAnsi="Arial" w:cs="Arial"/>
                <w:sz w:val="16"/>
                <w:szCs w:val="16"/>
                <w:highlight w:val="green"/>
              </w:rPr>
            </w:pPr>
          </w:p>
          <w:p w14:paraId="0A1A9E01" w14:textId="77777777" w:rsidR="00065BBA" w:rsidRPr="000B73E0" w:rsidRDefault="00065BBA" w:rsidP="00065BBA">
            <w:pPr>
              <w:pStyle w:val="afe"/>
              <w:rPr>
                <w:rFonts w:ascii="Arial" w:hAnsi="Arial" w:cs="Arial"/>
                <w:sz w:val="16"/>
                <w:szCs w:val="16"/>
              </w:rPr>
            </w:pPr>
          </w:p>
        </w:tc>
        <w:tc>
          <w:tcPr>
            <w:tcW w:w="4820" w:type="dxa"/>
          </w:tcPr>
          <w:p w14:paraId="3A2C3952"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 xml:space="preserve">«:20:» </w:t>
            </w:r>
          </w:p>
          <w:p w14:paraId="4D9FD807"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 xml:space="preserve">+IDCustomer </w:t>
            </w:r>
          </w:p>
          <w:p w14:paraId="082F6B33"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+SBNS_RURStatement.DocDate(MMDD)</w:t>
            </w:r>
          </w:p>
          <w:p w14:paraId="1E303129" w14:textId="77777777" w:rsidR="00065BBA" w:rsidRPr="000B73E0" w:rsidRDefault="00065BBA" w:rsidP="00065BBA">
            <w:pPr>
              <w:rPr>
                <w:rFonts w:ascii="Arial" w:hAnsi="Arial" w:cs="Arial"/>
                <w:sz w:val="16"/>
                <w:szCs w:val="16"/>
              </w:rPr>
            </w:pPr>
            <w:r w:rsidRPr="000B73E0">
              <w:rPr>
                <w:rFonts w:ascii="Arial" w:hAnsi="Arial" w:cs="Arial"/>
                <w:sz w:val="16"/>
                <w:szCs w:val="16"/>
              </w:rPr>
              <w:t>+</w:t>
            </w:r>
            <w:r w:rsidRPr="000B73E0">
              <w:rPr>
                <w:rFonts w:ascii="Arial" w:hAnsi="Arial" w:cs="Arial"/>
                <w:sz w:val="16"/>
                <w:szCs w:val="16"/>
                <w:lang w:val="en-US"/>
              </w:rPr>
              <w:t>SequenceNumber</w:t>
            </w:r>
          </w:p>
          <w:p w14:paraId="39DABD20" w14:textId="77777777" w:rsidR="00065BBA" w:rsidRPr="000B73E0" w:rsidRDefault="00065BBA" w:rsidP="00065BBA">
            <w:pPr>
              <w:rPr>
                <w:rFonts w:ascii="Arial" w:hAnsi="Arial" w:cs="Arial"/>
                <w:sz w:val="16"/>
                <w:szCs w:val="16"/>
              </w:rPr>
            </w:pPr>
            <w:r w:rsidRPr="000B73E0">
              <w:rPr>
                <w:rFonts w:ascii="Arial" w:hAnsi="Arial" w:cs="Arial"/>
                <w:sz w:val="16"/>
                <w:szCs w:val="16"/>
              </w:rPr>
              <w:t>где</w:t>
            </w:r>
          </w:p>
          <w:p w14:paraId="17963631" w14:textId="77777777" w:rsidR="00065BBA" w:rsidRPr="000B73E0" w:rsidRDefault="00065BBA" w:rsidP="00065BBA">
            <w:pPr>
              <w:rPr>
                <w:rFonts w:ascii="Arial" w:hAnsi="Arial" w:cs="Arial"/>
                <w:sz w:val="16"/>
                <w:szCs w:val="16"/>
              </w:rPr>
            </w:pPr>
            <w:r w:rsidRPr="000B73E0">
              <w:rPr>
                <w:rFonts w:ascii="Arial" w:hAnsi="Arial" w:cs="Arial"/>
                <w:sz w:val="16"/>
                <w:szCs w:val="16"/>
                <w:lang w:val="en-US"/>
              </w:rPr>
              <w:t>IDCustomer</w:t>
            </w:r>
            <w:r w:rsidRPr="000B73E0">
              <w:rPr>
                <w:rFonts w:ascii="Arial" w:hAnsi="Arial" w:cs="Arial"/>
                <w:sz w:val="16"/>
                <w:szCs w:val="16"/>
              </w:rPr>
              <w:t xml:space="preserve"> – идентификационный номер клиента, дополняется нулями слева до 8ми символов (</w:t>
            </w:r>
            <w:r w:rsidRPr="000B73E0">
              <w:rPr>
                <w:rFonts w:ascii="Arial" w:hAnsi="Arial" w:cs="Arial"/>
                <w:sz w:val="16"/>
                <w:szCs w:val="16"/>
                <w:lang w:val="en-US"/>
              </w:rPr>
              <w:t>XXXXXXXX</w:t>
            </w:r>
            <w:r w:rsidRPr="000B73E0">
              <w:rPr>
                <w:rFonts w:ascii="Arial" w:hAnsi="Arial" w:cs="Arial"/>
                <w:sz w:val="16"/>
                <w:szCs w:val="16"/>
              </w:rPr>
              <w:t>)</w:t>
            </w:r>
          </w:p>
          <w:p w14:paraId="78A9A6CD" w14:textId="77777777" w:rsidR="00065BBA" w:rsidRPr="000B73E0" w:rsidRDefault="00065BBA" w:rsidP="00065BBA">
            <w:pPr>
              <w:rPr>
                <w:rFonts w:ascii="Arial" w:hAnsi="Arial" w:cs="Arial"/>
                <w:sz w:val="16"/>
                <w:szCs w:val="16"/>
              </w:rPr>
            </w:pPr>
            <w:r w:rsidRPr="000B73E0">
              <w:rPr>
                <w:rFonts w:ascii="Arial" w:hAnsi="Arial" w:cs="Arial"/>
                <w:sz w:val="16"/>
                <w:szCs w:val="16"/>
                <w:lang w:val="en-US"/>
              </w:rPr>
              <w:t>SequenceNumber</w:t>
            </w:r>
            <w:r w:rsidRPr="000B73E0">
              <w:rPr>
                <w:rFonts w:ascii="Arial" w:hAnsi="Arial" w:cs="Arial"/>
                <w:sz w:val="16"/>
                <w:szCs w:val="16"/>
              </w:rPr>
              <w:t xml:space="preserve"> – значение автоматического счетчика, начинающееся с 01 и до 99.  </w:t>
            </w:r>
          </w:p>
          <w:p w14:paraId="1F70FEBC" w14:textId="77777777" w:rsidR="00065BBA" w:rsidRPr="000B73E0" w:rsidRDefault="00065BBA" w:rsidP="00065BBA">
            <w:pPr>
              <w:pStyle w:val="afe"/>
              <w:rPr>
                <w:rFonts w:ascii="Arial" w:hAnsi="Arial" w:cs="Arial"/>
                <w:sz w:val="16"/>
                <w:szCs w:val="16"/>
              </w:rPr>
            </w:pPr>
            <w:r w:rsidRPr="000B73E0">
              <w:rPr>
                <w:rFonts w:ascii="Arial" w:hAnsi="Arial" w:cs="Arial"/>
                <w:sz w:val="16"/>
                <w:szCs w:val="16"/>
              </w:rPr>
              <w:t>Для каждой новой выписки по новому счету счетчик увеличивается на единицу (+1).</w:t>
            </w:r>
          </w:p>
          <w:p w14:paraId="4CE93A4D" w14:textId="77777777" w:rsidR="00065BBA" w:rsidRPr="000B73E0" w:rsidRDefault="00065BBA" w:rsidP="00065BBA">
            <w:pPr>
              <w:pStyle w:val="afe"/>
              <w:rPr>
                <w:rFonts w:ascii="Arial" w:hAnsi="Arial" w:cs="Arial"/>
                <w:i/>
                <w:sz w:val="16"/>
                <w:szCs w:val="16"/>
              </w:rPr>
            </w:pPr>
            <w:r w:rsidRPr="000B73E0">
              <w:rPr>
                <w:rFonts w:ascii="Arial" w:hAnsi="Arial" w:cs="Arial"/>
                <w:i/>
                <w:sz w:val="16"/>
                <w:szCs w:val="16"/>
              </w:rPr>
              <w:t>В качестве признака транслитерации используется знак плюс «+» в первом символе поля «Референс операции», который означает, что данное сообщение подлежит транслитерации.</w:t>
            </w:r>
          </w:p>
        </w:tc>
      </w:tr>
      <w:tr w:rsidR="00065BBA" w:rsidRPr="00C86CB8" w14:paraId="305FDE01" w14:textId="77777777" w:rsidTr="00065BBA">
        <w:trPr>
          <w:trHeight w:val="109"/>
        </w:trPr>
        <w:tc>
          <w:tcPr>
            <w:tcW w:w="534" w:type="dxa"/>
          </w:tcPr>
          <w:p w14:paraId="6DDDB96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2 </w:t>
            </w:r>
          </w:p>
        </w:tc>
        <w:tc>
          <w:tcPr>
            <w:tcW w:w="567" w:type="dxa"/>
          </w:tcPr>
          <w:p w14:paraId="6E1D800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O </w:t>
            </w:r>
          </w:p>
        </w:tc>
        <w:tc>
          <w:tcPr>
            <w:tcW w:w="708" w:type="dxa"/>
          </w:tcPr>
          <w:p w14:paraId="7CC5529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21 </w:t>
            </w:r>
          </w:p>
        </w:tc>
        <w:tc>
          <w:tcPr>
            <w:tcW w:w="2127" w:type="dxa"/>
          </w:tcPr>
          <w:p w14:paraId="38FEB17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Связанный референс </w:t>
            </w:r>
          </w:p>
        </w:tc>
        <w:tc>
          <w:tcPr>
            <w:tcW w:w="3118" w:type="dxa"/>
          </w:tcPr>
          <w:p w14:paraId="1DEBF6A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16х </w:t>
            </w:r>
          </w:p>
        </w:tc>
        <w:tc>
          <w:tcPr>
            <w:tcW w:w="3402" w:type="dxa"/>
          </w:tcPr>
          <w:p w14:paraId="00615FC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c>
          <w:tcPr>
            <w:tcW w:w="4820" w:type="dxa"/>
          </w:tcPr>
          <w:p w14:paraId="32A2F36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p>
        </w:tc>
      </w:tr>
      <w:tr w:rsidR="00065BBA" w:rsidRPr="00813D53" w14:paraId="7C18433D" w14:textId="77777777" w:rsidTr="00065BBA">
        <w:trPr>
          <w:trHeight w:val="109"/>
        </w:trPr>
        <w:tc>
          <w:tcPr>
            <w:tcW w:w="534" w:type="dxa"/>
          </w:tcPr>
          <w:p w14:paraId="68D4A7B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3 </w:t>
            </w:r>
          </w:p>
        </w:tc>
        <w:tc>
          <w:tcPr>
            <w:tcW w:w="567" w:type="dxa"/>
          </w:tcPr>
          <w:p w14:paraId="413267FA"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w:t>
            </w:r>
          </w:p>
        </w:tc>
        <w:tc>
          <w:tcPr>
            <w:tcW w:w="708" w:type="dxa"/>
          </w:tcPr>
          <w:p w14:paraId="45CBB584"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25 </w:t>
            </w:r>
          </w:p>
        </w:tc>
        <w:tc>
          <w:tcPr>
            <w:tcW w:w="2127" w:type="dxa"/>
          </w:tcPr>
          <w:p w14:paraId="32FF5EA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Номер счета </w:t>
            </w:r>
          </w:p>
        </w:tc>
        <w:tc>
          <w:tcPr>
            <w:tcW w:w="3118" w:type="dxa"/>
          </w:tcPr>
          <w:p w14:paraId="09DFBE8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35х </w:t>
            </w:r>
          </w:p>
        </w:tc>
        <w:tc>
          <w:tcPr>
            <w:tcW w:w="3402" w:type="dxa"/>
          </w:tcPr>
          <w:p w14:paraId="679D3D46" w14:textId="77777777" w:rsidR="00065BBA" w:rsidRDefault="00065BBA" w:rsidP="00065BBA">
            <w:pPr>
              <w:pStyle w:val="Default"/>
              <w:rPr>
                <w:ins w:id="9867" w:author="Беликова Маргарита Николаевна" w:date="2019-07-02T11:03:00Z"/>
                <w:rFonts w:ascii="Arial" w:hAnsi="Arial" w:cs="Arial"/>
                <w:color w:val="auto"/>
                <w:sz w:val="16"/>
                <w:szCs w:val="16"/>
              </w:rPr>
            </w:pPr>
            <w:r w:rsidRPr="000B73E0">
              <w:rPr>
                <w:rFonts w:ascii="Arial" w:hAnsi="Arial" w:cs="Arial"/>
                <w:color w:val="auto"/>
                <w:sz w:val="16"/>
                <w:szCs w:val="16"/>
              </w:rPr>
              <w:t>В этом поле определяется счет, по которому предоставляется выписка.</w:t>
            </w:r>
          </w:p>
          <w:p w14:paraId="5A90C01B" w14:textId="0411F969" w:rsidR="002A30DD" w:rsidRDefault="002A30DD" w:rsidP="00065BBA">
            <w:pPr>
              <w:pStyle w:val="Default"/>
              <w:rPr>
                <w:ins w:id="9868" w:author="Беликова Маргарита Николаевна" w:date="2019-07-02T11:04:00Z"/>
                <w:rFonts w:ascii="Arial" w:hAnsi="Arial" w:cs="Arial"/>
                <w:color w:val="auto"/>
                <w:sz w:val="16"/>
                <w:szCs w:val="16"/>
              </w:rPr>
            </w:pPr>
            <w:ins w:id="9869" w:author="Беликова Маргарита Николаевна" w:date="2019-07-02T11:03:00Z">
              <w:r>
                <w:rPr>
                  <w:rFonts w:ascii="Arial" w:hAnsi="Arial" w:cs="Arial"/>
                  <w:color w:val="auto"/>
                  <w:sz w:val="16"/>
                  <w:szCs w:val="16"/>
                </w:rPr>
                <w:t>В зависимости от настройки конфигурации: «</w:t>
              </w:r>
            </w:ins>
            <w:ins w:id="9870" w:author="Беликова Маргарита Николаевна" w:date="2019-07-02T11:04:00Z">
              <w:r>
                <w:rPr>
                  <w:rFonts w:ascii="Arial" w:hAnsi="Arial" w:cs="Arial"/>
                  <w:color w:val="auto"/>
                  <w:sz w:val="16"/>
                  <w:szCs w:val="16"/>
                </w:rPr>
                <w:t>К</w:t>
              </w:r>
              <w:r w:rsidRPr="002A30DD">
                <w:rPr>
                  <w:rFonts w:ascii="Arial" w:hAnsi="Arial" w:cs="Arial"/>
                  <w:color w:val="auto"/>
                  <w:sz w:val="16"/>
                  <w:szCs w:val="16"/>
                </w:rPr>
                <w:t xml:space="preserve">онфигурация ДБО. Выписка. Выгрузка в </w:t>
              </w:r>
              <w:r>
                <w:rPr>
                  <w:rFonts w:ascii="Arial" w:hAnsi="Arial" w:cs="Arial"/>
                  <w:color w:val="auto"/>
                  <w:sz w:val="16"/>
                  <w:szCs w:val="16"/>
                </w:rPr>
                <w:t>25 поле только счета получателя</w:t>
              </w:r>
            </w:ins>
            <w:ins w:id="9871" w:author="Беликова Маргарита Николаевна" w:date="2019-07-02T11:03:00Z">
              <w:r>
                <w:rPr>
                  <w:rFonts w:ascii="Arial" w:hAnsi="Arial" w:cs="Arial"/>
                  <w:color w:val="auto"/>
                  <w:sz w:val="16"/>
                  <w:szCs w:val="16"/>
                </w:rPr>
                <w:t>»</w:t>
              </w:r>
            </w:ins>
            <w:ins w:id="9872" w:author="Беликова Маргарита Николаевна" w:date="2019-07-02T11:04:00Z">
              <w:r>
                <w:rPr>
                  <w:rFonts w:ascii="Arial" w:hAnsi="Arial" w:cs="Arial"/>
                  <w:color w:val="auto"/>
                  <w:sz w:val="16"/>
                  <w:szCs w:val="16"/>
                </w:rPr>
                <w:t xml:space="preserve"> в поле должно выгружаться:</w:t>
              </w:r>
            </w:ins>
          </w:p>
          <w:p w14:paraId="4099EF8F" w14:textId="0C8E1CFC" w:rsidR="002A30DD" w:rsidRDefault="002A30DD" w:rsidP="00065BBA">
            <w:pPr>
              <w:pStyle w:val="Default"/>
              <w:rPr>
                <w:ins w:id="9873" w:author="Беликова Маргарита Николаевна" w:date="2019-07-02T11:04:00Z"/>
                <w:rFonts w:ascii="Arial" w:hAnsi="Arial" w:cs="Arial"/>
                <w:color w:val="auto"/>
                <w:sz w:val="16"/>
                <w:szCs w:val="16"/>
              </w:rPr>
            </w:pPr>
            <w:ins w:id="9874" w:author="Беликова Маргарита Николаевна" w:date="2019-07-02T11:04:00Z">
              <w:r>
                <w:rPr>
                  <w:rFonts w:ascii="Arial" w:hAnsi="Arial" w:cs="Arial"/>
                  <w:color w:val="auto"/>
                  <w:sz w:val="16"/>
                  <w:szCs w:val="16"/>
                </w:rPr>
                <w:t>ИЛИ  только номер счета</w:t>
              </w:r>
            </w:ins>
            <w:ins w:id="9875" w:author="Беликова Маргарита Николаевна" w:date="2019-07-02T11:05:00Z">
              <w:r>
                <w:rPr>
                  <w:rFonts w:ascii="Arial" w:hAnsi="Arial" w:cs="Arial"/>
                  <w:color w:val="auto"/>
                  <w:sz w:val="16"/>
                  <w:szCs w:val="16"/>
                </w:rPr>
                <w:t xml:space="preserve"> (</w:t>
              </w:r>
              <w:r w:rsidRPr="000B73E0">
                <w:rPr>
                  <w:rFonts w:ascii="Arial" w:hAnsi="Arial" w:cs="Arial"/>
                  <w:color w:val="auto"/>
                  <w:sz w:val="16"/>
                  <w:szCs w:val="16"/>
                  <w:lang w:val="en-US"/>
                </w:rPr>
                <w:t>SBNS</w:t>
              </w:r>
              <w:r w:rsidRPr="002A30DD">
                <w:rPr>
                  <w:rFonts w:ascii="Arial" w:hAnsi="Arial" w:cs="Arial"/>
                  <w:color w:val="auto"/>
                  <w:sz w:val="16"/>
                  <w:szCs w:val="16"/>
                </w:rPr>
                <w:t>_</w:t>
              </w:r>
              <w:r w:rsidRPr="000B73E0">
                <w:rPr>
                  <w:rFonts w:ascii="Arial" w:hAnsi="Arial" w:cs="Arial"/>
                  <w:color w:val="auto"/>
                  <w:sz w:val="16"/>
                  <w:szCs w:val="16"/>
                  <w:lang w:val="en-US"/>
                </w:rPr>
                <w:t>RURStatement</w:t>
              </w:r>
              <w:r w:rsidRPr="002A30DD">
                <w:rPr>
                  <w:rFonts w:ascii="Arial" w:hAnsi="Arial" w:cs="Arial"/>
                  <w:color w:val="auto"/>
                  <w:sz w:val="16"/>
                  <w:szCs w:val="16"/>
                </w:rPr>
                <w:t>.</w:t>
              </w:r>
              <w:r w:rsidRPr="000B73E0">
                <w:rPr>
                  <w:rFonts w:ascii="Arial" w:hAnsi="Arial" w:cs="Arial"/>
                  <w:color w:val="auto"/>
                  <w:sz w:val="16"/>
                  <w:szCs w:val="16"/>
                  <w:lang w:val="en-US"/>
                </w:rPr>
                <w:t>Account</w:t>
              </w:r>
              <w:r>
                <w:rPr>
                  <w:rFonts w:ascii="Arial" w:hAnsi="Arial" w:cs="Arial"/>
                  <w:color w:val="auto"/>
                  <w:sz w:val="16"/>
                  <w:szCs w:val="16"/>
                </w:rPr>
                <w:t>)</w:t>
              </w:r>
            </w:ins>
          </w:p>
          <w:p w14:paraId="3E3BD4C0" w14:textId="7BA8FBE7" w:rsidR="002A30DD" w:rsidRPr="000B73E0" w:rsidDel="002A30DD" w:rsidRDefault="002A30DD" w:rsidP="00065BBA">
            <w:pPr>
              <w:pStyle w:val="Default"/>
              <w:rPr>
                <w:del w:id="9876" w:author="Беликова Маргарита Николаевна" w:date="2019-07-02T11:04:00Z"/>
                <w:rFonts w:ascii="Arial" w:hAnsi="Arial" w:cs="Arial"/>
                <w:color w:val="auto"/>
                <w:sz w:val="16"/>
                <w:szCs w:val="16"/>
              </w:rPr>
            </w:pPr>
            <w:ins w:id="9877" w:author="Беликова Маргарита Николаевна" w:date="2019-07-02T11:04:00Z">
              <w:r>
                <w:rPr>
                  <w:rFonts w:ascii="Arial" w:hAnsi="Arial" w:cs="Arial"/>
                  <w:color w:val="auto"/>
                  <w:sz w:val="16"/>
                  <w:szCs w:val="16"/>
                </w:rPr>
                <w:t xml:space="preserve">ИЛИ совокупность полей </w:t>
              </w:r>
            </w:ins>
          </w:p>
          <w:p w14:paraId="1644866A" w14:textId="1CD4D90A" w:rsidR="00065BBA" w:rsidRPr="000B73E0" w:rsidRDefault="00065BBA" w:rsidP="00065BBA">
            <w:pPr>
              <w:pStyle w:val="Default"/>
              <w:rPr>
                <w:rFonts w:ascii="Arial" w:hAnsi="Arial" w:cs="Arial"/>
                <w:color w:val="auto"/>
                <w:sz w:val="16"/>
                <w:szCs w:val="16"/>
              </w:rPr>
            </w:pPr>
          </w:p>
          <w:p w14:paraId="5DE55E22" w14:textId="77777777" w:rsidR="00065BBA" w:rsidRPr="000B73E0" w:rsidRDefault="00065BBA" w:rsidP="002A30DD">
            <w:pPr>
              <w:autoSpaceDE w:val="0"/>
              <w:autoSpaceDN w:val="0"/>
              <w:adjustRightInd w:val="0"/>
              <w:spacing w:before="0" w:after="0"/>
              <w:ind w:left="0" w:firstLine="0"/>
              <w:rPr>
                <w:rFonts w:ascii="Arial" w:hAnsi="Arial" w:cs="Arial"/>
                <w:sz w:val="16"/>
                <w:szCs w:val="16"/>
              </w:rPr>
            </w:pPr>
            <w:r w:rsidRPr="000B73E0">
              <w:rPr>
                <w:rFonts w:ascii="Arial" w:hAnsi="Arial" w:cs="Arial"/>
                <w:sz w:val="16"/>
                <w:szCs w:val="16"/>
              </w:rPr>
              <w:t>(</w:t>
            </w:r>
            <w:r w:rsidRPr="000B73E0">
              <w:rPr>
                <w:rFonts w:ascii="Arial" w:hAnsi="Arial" w:cs="Arial"/>
                <w:sz w:val="16"/>
                <w:szCs w:val="16"/>
                <w:lang w:val="en-US"/>
              </w:rPr>
              <w:t>SWIFT</w:t>
            </w:r>
            <w:r w:rsidRPr="000B73E0">
              <w:rPr>
                <w:rFonts w:ascii="Arial" w:hAnsi="Arial" w:cs="Arial"/>
                <w:sz w:val="16"/>
                <w:szCs w:val="16"/>
              </w:rPr>
              <w:t xml:space="preserve">-код)/(Номер счета)/(Валюта) </w:t>
            </w:r>
          </w:p>
        </w:tc>
        <w:tc>
          <w:tcPr>
            <w:tcW w:w="4820" w:type="dxa"/>
          </w:tcPr>
          <w:p w14:paraId="276E3C13" w14:textId="2D65E1EB" w:rsidR="002A30DD" w:rsidRPr="00BE612C" w:rsidRDefault="002A30DD" w:rsidP="002A30DD">
            <w:pPr>
              <w:pStyle w:val="Default"/>
              <w:rPr>
                <w:ins w:id="9878" w:author="Беликова Маргарита Николаевна" w:date="2019-07-02T11:06:00Z"/>
                <w:rFonts w:ascii="Arial" w:hAnsi="Arial" w:cs="Arial"/>
                <w:color w:val="auto"/>
                <w:sz w:val="16"/>
                <w:szCs w:val="16"/>
                <w:lang w:val="en-US"/>
              </w:rPr>
            </w:pPr>
            <w:ins w:id="9879" w:author="Беликова Маргарита Николаевна" w:date="2019-07-02T11:06:00Z">
              <w:r>
                <w:rPr>
                  <w:rFonts w:ascii="Arial" w:hAnsi="Arial" w:cs="Arial"/>
                  <w:color w:val="auto"/>
                  <w:sz w:val="16"/>
                  <w:szCs w:val="16"/>
                  <w:lang w:val="en-US"/>
                </w:rPr>
                <w:t>«:25:»</w:t>
              </w:r>
              <w:r w:rsidRPr="000B73E0">
                <w:rPr>
                  <w:rFonts w:ascii="Arial" w:hAnsi="Arial" w:cs="Arial"/>
                  <w:bCs/>
                  <w:color w:val="auto"/>
                  <w:sz w:val="16"/>
                  <w:szCs w:val="16"/>
                  <w:lang w:val="en-US"/>
                </w:rPr>
                <w:t>+</w:t>
              </w:r>
              <w:r>
                <w:rPr>
                  <w:rFonts w:ascii="Arial" w:hAnsi="Arial" w:cs="Arial"/>
                  <w:color w:val="auto"/>
                  <w:sz w:val="16"/>
                  <w:szCs w:val="16"/>
                  <w:lang w:val="en-US"/>
                </w:rPr>
                <w:t>SBNS_RURStatement.Account</w:t>
              </w:r>
            </w:ins>
          </w:p>
          <w:p w14:paraId="0BFF0729" w14:textId="3898AFB7" w:rsidR="002A30DD" w:rsidRPr="00BE612C" w:rsidRDefault="002A30DD" w:rsidP="00065BBA">
            <w:pPr>
              <w:pStyle w:val="Default"/>
              <w:rPr>
                <w:ins w:id="9880" w:author="Беликова Маргарита Николаевна" w:date="2019-07-02T11:06:00Z"/>
                <w:rFonts w:ascii="Arial" w:hAnsi="Arial" w:cs="Arial"/>
                <w:color w:val="auto"/>
                <w:sz w:val="16"/>
                <w:szCs w:val="16"/>
                <w:lang w:val="en-US"/>
              </w:rPr>
            </w:pPr>
            <w:ins w:id="9881" w:author="Беликова Маргарита Николаевна" w:date="2019-07-02T11:06:00Z">
              <w:r>
                <w:rPr>
                  <w:rFonts w:ascii="Arial" w:hAnsi="Arial" w:cs="Arial"/>
                  <w:color w:val="auto"/>
                  <w:sz w:val="16"/>
                  <w:szCs w:val="16"/>
                </w:rPr>
                <w:t>ИЛИ</w:t>
              </w:r>
            </w:ins>
          </w:p>
          <w:p w14:paraId="43591F16"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color w:val="auto"/>
                <w:sz w:val="16"/>
                <w:szCs w:val="16"/>
                <w:lang w:val="en-US"/>
              </w:rPr>
              <w:t>«:25:»+</w:t>
            </w:r>
            <w:r w:rsidRPr="000B73E0">
              <w:rPr>
                <w:rFonts w:ascii="Arial" w:hAnsi="Arial" w:cs="Arial"/>
                <w:bCs/>
                <w:color w:val="auto"/>
                <w:sz w:val="16"/>
                <w:szCs w:val="16"/>
                <w:lang w:val="en-US"/>
              </w:rPr>
              <w:t>SWIFTCode+«/»</w:t>
            </w:r>
          </w:p>
          <w:p w14:paraId="4D0A5593"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w:t>
            </w:r>
            <w:r w:rsidRPr="000B73E0">
              <w:rPr>
                <w:rFonts w:ascii="Arial" w:hAnsi="Arial" w:cs="Arial"/>
                <w:color w:val="auto"/>
                <w:sz w:val="16"/>
                <w:szCs w:val="16"/>
                <w:lang w:val="en-US"/>
              </w:rPr>
              <w:t>SBNS_RURStatement.Account</w:t>
            </w:r>
            <w:r w:rsidRPr="000B73E0">
              <w:rPr>
                <w:rFonts w:ascii="Arial" w:hAnsi="Arial" w:cs="Arial"/>
                <w:bCs/>
                <w:color w:val="auto"/>
                <w:sz w:val="16"/>
                <w:szCs w:val="16"/>
                <w:lang w:val="en-US"/>
              </w:rPr>
              <w:t>+«/»</w:t>
            </w:r>
          </w:p>
          <w:p w14:paraId="2081C64A"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+SBNS_RURStatement.CurrISOCode</w:t>
            </w:r>
          </w:p>
          <w:p w14:paraId="2DA0CF37" w14:textId="77777777" w:rsidR="00065BBA" w:rsidRPr="000B73E0" w:rsidRDefault="00065BBA" w:rsidP="00065BBA">
            <w:pPr>
              <w:pStyle w:val="Default"/>
              <w:rPr>
                <w:rFonts w:ascii="Arial" w:hAnsi="Arial" w:cs="Arial"/>
                <w:color w:val="auto"/>
                <w:sz w:val="16"/>
                <w:szCs w:val="16"/>
                <w:lang w:val="en-US"/>
              </w:rPr>
            </w:pPr>
          </w:p>
          <w:p w14:paraId="0D3A2BA7"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rPr>
              <w:t>где</w:t>
            </w:r>
          </w:p>
          <w:p w14:paraId="0BA961C4"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 xml:space="preserve">SWIFTCode – SWIFT </w:t>
            </w:r>
            <w:r w:rsidRPr="000B73E0">
              <w:rPr>
                <w:rFonts w:ascii="Arial" w:hAnsi="Arial" w:cs="Arial"/>
                <w:bCs/>
                <w:color w:val="auto"/>
                <w:sz w:val="16"/>
                <w:szCs w:val="16"/>
              </w:rPr>
              <w:t>код</w:t>
            </w:r>
            <w:r w:rsidRPr="000B73E0">
              <w:rPr>
                <w:rFonts w:ascii="Arial" w:hAnsi="Arial" w:cs="Arial"/>
                <w:bCs/>
                <w:color w:val="auto"/>
                <w:sz w:val="16"/>
                <w:szCs w:val="16"/>
                <w:lang w:val="en-US"/>
              </w:rPr>
              <w:t xml:space="preserve"> </w:t>
            </w:r>
            <w:r w:rsidRPr="000B73E0">
              <w:rPr>
                <w:rFonts w:ascii="Arial" w:hAnsi="Arial" w:cs="Arial"/>
                <w:bCs/>
                <w:color w:val="auto"/>
                <w:sz w:val="16"/>
                <w:szCs w:val="16"/>
              </w:rPr>
              <w:t>банка</w:t>
            </w:r>
          </w:p>
        </w:tc>
      </w:tr>
      <w:tr w:rsidR="00065BBA" w:rsidRPr="00C86CB8" w14:paraId="617D8D2C" w14:textId="77777777" w:rsidTr="00065BBA">
        <w:trPr>
          <w:trHeight w:val="247"/>
        </w:trPr>
        <w:tc>
          <w:tcPr>
            <w:tcW w:w="534" w:type="dxa"/>
          </w:tcPr>
          <w:p w14:paraId="49D86D5A" w14:textId="3885BBE1"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4 </w:t>
            </w:r>
          </w:p>
        </w:tc>
        <w:tc>
          <w:tcPr>
            <w:tcW w:w="567" w:type="dxa"/>
          </w:tcPr>
          <w:p w14:paraId="0EE7E8A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w:t>
            </w:r>
          </w:p>
        </w:tc>
        <w:tc>
          <w:tcPr>
            <w:tcW w:w="708" w:type="dxa"/>
          </w:tcPr>
          <w:p w14:paraId="71D4B856"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28С </w:t>
            </w:r>
          </w:p>
        </w:tc>
        <w:tc>
          <w:tcPr>
            <w:tcW w:w="2127" w:type="dxa"/>
          </w:tcPr>
          <w:p w14:paraId="08B0B68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Номер выписки/</w:t>
            </w:r>
          </w:p>
          <w:p w14:paraId="7E561EB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Порядковый номер </w:t>
            </w:r>
          </w:p>
        </w:tc>
        <w:tc>
          <w:tcPr>
            <w:tcW w:w="3118" w:type="dxa"/>
          </w:tcPr>
          <w:p w14:paraId="48E4767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5n[/5n] </w:t>
            </w:r>
          </w:p>
        </w:tc>
        <w:tc>
          <w:tcPr>
            <w:tcW w:w="3402" w:type="dxa"/>
          </w:tcPr>
          <w:p w14:paraId="7FA1B155" w14:textId="77777777" w:rsidR="00065BBA" w:rsidRPr="000B73E0" w:rsidRDefault="00065BBA" w:rsidP="00065BBA">
            <w:pPr>
              <w:autoSpaceDE w:val="0"/>
              <w:autoSpaceDN w:val="0"/>
              <w:adjustRightInd w:val="0"/>
              <w:spacing w:before="144" w:after="144"/>
              <w:rPr>
                <w:rFonts w:ascii="Arial" w:hAnsi="Arial" w:cs="Arial"/>
                <w:sz w:val="16"/>
                <w:szCs w:val="16"/>
              </w:rPr>
            </w:pPr>
            <w:r w:rsidRPr="000B73E0">
              <w:rPr>
                <w:rFonts w:ascii="Arial" w:hAnsi="Arial" w:cs="Arial"/>
                <w:sz w:val="16"/>
                <w:szCs w:val="16"/>
              </w:rPr>
              <w:t xml:space="preserve">В этом поле указывается порядковый номер выписки, за которым может следовать порядковый номер сообщения в составе данной выписки - в тех случаях, когда выписка включает более одного сообщения (если Клиент выбрал экспорт в несколько файлов). </w:t>
            </w:r>
          </w:p>
          <w:p w14:paraId="791CFE9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Нумерация выписок вновь начинается со значения «1» с 1-го января каждого года. </w:t>
            </w:r>
          </w:p>
          <w:p w14:paraId="6860CD3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Значения порядковых номеров, если они используются, всегда начинаются с 1. </w:t>
            </w:r>
          </w:p>
          <w:p w14:paraId="64AE6EE8" w14:textId="77777777" w:rsidR="00065BBA" w:rsidRPr="000B73E0" w:rsidRDefault="00065BBA" w:rsidP="00065BBA">
            <w:pPr>
              <w:rPr>
                <w:rFonts w:ascii="Arial" w:hAnsi="Arial" w:cs="Arial"/>
                <w:sz w:val="16"/>
                <w:szCs w:val="16"/>
              </w:rPr>
            </w:pPr>
            <w:r w:rsidRPr="000B73E0">
              <w:rPr>
                <w:rFonts w:ascii="Arial" w:hAnsi="Arial" w:cs="Arial"/>
                <w:sz w:val="16"/>
                <w:szCs w:val="16"/>
              </w:rPr>
              <w:t>Номер выписки и Порядковый номер  должен дополняться нулями слева до 5 цифр.</w:t>
            </w:r>
          </w:p>
        </w:tc>
        <w:tc>
          <w:tcPr>
            <w:tcW w:w="4820" w:type="dxa"/>
          </w:tcPr>
          <w:p w14:paraId="12E19AA4" w14:textId="77777777" w:rsidR="00065BBA" w:rsidRPr="000B73E0" w:rsidRDefault="00065BBA" w:rsidP="00065BBA">
            <w:pPr>
              <w:rPr>
                <w:rFonts w:ascii="Arial" w:hAnsi="Arial" w:cs="Arial"/>
                <w:sz w:val="16"/>
                <w:szCs w:val="16"/>
              </w:rPr>
            </w:pPr>
            <w:r w:rsidRPr="000B73E0">
              <w:rPr>
                <w:rFonts w:ascii="Arial" w:hAnsi="Arial" w:cs="Arial"/>
                <w:sz w:val="16"/>
                <w:szCs w:val="16"/>
              </w:rPr>
              <w:t>«:28</w:t>
            </w:r>
            <w:r w:rsidRPr="000B73E0">
              <w:rPr>
                <w:rFonts w:ascii="Arial" w:hAnsi="Arial" w:cs="Arial"/>
                <w:sz w:val="16"/>
                <w:szCs w:val="16"/>
                <w:lang w:val="en-US"/>
              </w:rPr>
              <w:t>C</w:t>
            </w:r>
            <w:r w:rsidRPr="000B73E0">
              <w:rPr>
                <w:rFonts w:ascii="Arial" w:hAnsi="Arial" w:cs="Arial"/>
                <w:sz w:val="16"/>
                <w:szCs w:val="16"/>
              </w:rPr>
              <w:t>:»+</w:t>
            </w:r>
            <w:r w:rsidRPr="000B73E0">
              <w:rPr>
                <w:rFonts w:ascii="Arial" w:hAnsi="Arial" w:cs="Arial"/>
                <w:sz w:val="16"/>
                <w:szCs w:val="16"/>
                <w:lang w:val="en-US"/>
              </w:rPr>
              <w:t>DayNumber</w:t>
            </w:r>
          </w:p>
          <w:p w14:paraId="73F64FAE" w14:textId="77777777" w:rsidR="00065BBA" w:rsidRPr="000B73E0" w:rsidRDefault="00065BBA" w:rsidP="00065BBA">
            <w:pPr>
              <w:rPr>
                <w:rFonts w:ascii="Arial" w:hAnsi="Arial" w:cs="Arial"/>
                <w:sz w:val="16"/>
                <w:szCs w:val="16"/>
              </w:rPr>
            </w:pPr>
            <w:r w:rsidRPr="000B73E0">
              <w:rPr>
                <w:rFonts w:ascii="Arial" w:hAnsi="Arial" w:cs="Arial"/>
                <w:sz w:val="16"/>
                <w:szCs w:val="16"/>
              </w:rPr>
              <w:t>при необходимости добавляется порядковый номер сообщения: +«/</w:t>
            </w:r>
            <w:r w:rsidRPr="000B73E0">
              <w:rPr>
                <w:rFonts w:ascii="Arial" w:hAnsi="Arial" w:cs="Arial"/>
                <w:sz w:val="16"/>
                <w:szCs w:val="16"/>
                <w:lang w:val="en-US"/>
              </w:rPr>
              <w:t>XXXXX</w:t>
            </w:r>
            <w:r w:rsidRPr="000B73E0">
              <w:rPr>
                <w:rFonts w:ascii="Arial" w:hAnsi="Arial" w:cs="Arial"/>
                <w:sz w:val="16"/>
                <w:szCs w:val="16"/>
              </w:rPr>
              <w:t xml:space="preserve">» </w:t>
            </w:r>
          </w:p>
          <w:p w14:paraId="4B5BB8B3" w14:textId="77777777" w:rsidR="00065BBA" w:rsidRPr="000B73E0" w:rsidRDefault="00065BBA" w:rsidP="00065BBA">
            <w:pPr>
              <w:rPr>
                <w:rFonts w:ascii="Arial" w:hAnsi="Arial" w:cs="Arial"/>
                <w:sz w:val="16"/>
                <w:szCs w:val="16"/>
              </w:rPr>
            </w:pPr>
            <w:r w:rsidRPr="000B73E0">
              <w:rPr>
                <w:rFonts w:ascii="Arial" w:hAnsi="Arial" w:cs="Arial"/>
                <w:sz w:val="16"/>
                <w:szCs w:val="16"/>
              </w:rPr>
              <w:t>где</w:t>
            </w:r>
          </w:p>
          <w:p w14:paraId="18C999D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lang w:val="en-US"/>
              </w:rPr>
              <w:t>DayNumber</w:t>
            </w:r>
            <w:r w:rsidRPr="000B73E0">
              <w:rPr>
                <w:rFonts w:ascii="Arial" w:hAnsi="Arial" w:cs="Arial"/>
                <w:color w:val="auto"/>
                <w:sz w:val="16"/>
                <w:szCs w:val="16"/>
              </w:rPr>
              <w:t xml:space="preserve">  = Порядковый номер в году  даты </w:t>
            </w:r>
            <w:r w:rsidRPr="000B73E0">
              <w:rPr>
                <w:rFonts w:ascii="Arial" w:hAnsi="Arial" w:cs="Arial"/>
                <w:color w:val="auto"/>
                <w:sz w:val="16"/>
                <w:szCs w:val="16"/>
                <w:lang w:val="en-US"/>
              </w:rPr>
              <w:t>SBNS</w:t>
            </w:r>
            <w:r w:rsidRPr="000B73E0">
              <w:rPr>
                <w:rFonts w:ascii="Arial" w:hAnsi="Arial" w:cs="Arial"/>
                <w:color w:val="auto"/>
                <w:sz w:val="16"/>
                <w:szCs w:val="16"/>
              </w:rPr>
              <w:t>_</w:t>
            </w:r>
            <w:r w:rsidRPr="000B73E0">
              <w:rPr>
                <w:rFonts w:ascii="Arial" w:hAnsi="Arial" w:cs="Arial"/>
                <w:color w:val="auto"/>
                <w:sz w:val="16"/>
                <w:szCs w:val="16"/>
                <w:lang w:val="en-US"/>
              </w:rPr>
              <w:t>RURStatement</w:t>
            </w:r>
            <w:r w:rsidRPr="000B73E0">
              <w:rPr>
                <w:rFonts w:ascii="Arial" w:hAnsi="Arial" w:cs="Arial"/>
                <w:color w:val="auto"/>
                <w:sz w:val="16"/>
                <w:szCs w:val="16"/>
              </w:rPr>
              <w:t>.</w:t>
            </w:r>
            <w:r w:rsidRPr="000B73E0">
              <w:rPr>
                <w:rFonts w:ascii="Arial" w:hAnsi="Arial" w:cs="Arial"/>
                <w:color w:val="auto"/>
                <w:sz w:val="16"/>
                <w:szCs w:val="16"/>
                <w:lang w:val="en-US"/>
              </w:rPr>
              <w:t>DocDate</w:t>
            </w:r>
          </w:p>
          <w:p w14:paraId="091FE61D" w14:textId="77777777" w:rsidR="00065BBA" w:rsidRPr="000B73E0" w:rsidRDefault="00065BBA" w:rsidP="00065BBA">
            <w:pPr>
              <w:rPr>
                <w:rFonts w:ascii="Arial" w:hAnsi="Arial" w:cs="Arial"/>
                <w:sz w:val="16"/>
                <w:szCs w:val="16"/>
              </w:rPr>
            </w:pPr>
          </w:p>
          <w:p w14:paraId="27CB9691" w14:textId="77777777" w:rsidR="00065BBA" w:rsidRPr="000B73E0" w:rsidRDefault="00065BBA" w:rsidP="00065BBA">
            <w:pPr>
              <w:rPr>
                <w:rFonts w:ascii="Arial" w:hAnsi="Arial" w:cs="Arial"/>
                <w:sz w:val="16"/>
                <w:szCs w:val="16"/>
              </w:rPr>
            </w:pPr>
            <w:r w:rsidRPr="000B73E0">
              <w:rPr>
                <w:rFonts w:ascii="Arial" w:hAnsi="Arial" w:cs="Arial"/>
                <w:sz w:val="16"/>
                <w:szCs w:val="16"/>
              </w:rPr>
              <w:t>Пример:</w:t>
            </w:r>
          </w:p>
          <w:p w14:paraId="485BFCB6" w14:textId="77777777" w:rsidR="00065BBA" w:rsidRPr="000B73E0" w:rsidRDefault="00065BBA" w:rsidP="00065BBA">
            <w:pPr>
              <w:rPr>
                <w:rFonts w:ascii="Arial" w:hAnsi="Arial" w:cs="Arial"/>
                <w:sz w:val="16"/>
                <w:szCs w:val="16"/>
              </w:rPr>
            </w:pPr>
            <w:r w:rsidRPr="000B73E0">
              <w:rPr>
                <w:rFonts w:ascii="Arial" w:hAnsi="Arial" w:cs="Arial"/>
                <w:sz w:val="16"/>
                <w:szCs w:val="16"/>
              </w:rPr>
              <w:t xml:space="preserve">Первое сообщение -:28С:00206/00001 </w:t>
            </w:r>
          </w:p>
          <w:p w14:paraId="0BFAA943" w14:textId="77777777" w:rsidR="00065BBA" w:rsidRPr="000B73E0" w:rsidRDefault="00065BBA" w:rsidP="00065BBA">
            <w:pPr>
              <w:rPr>
                <w:rFonts w:ascii="Arial" w:hAnsi="Arial" w:cs="Arial"/>
                <w:sz w:val="16"/>
                <w:szCs w:val="16"/>
              </w:rPr>
            </w:pPr>
            <w:r w:rsidRPr="000B73E0">
              <w:rPr>
                <w:rFonts w:ascii="Arial" w:hAnsi="Arial" w:cs="Arial"/>
                <w:sz w:val="16"/>
                <w:szCs w:val="16"/>
              </w:rPr>
              <w:t xml:space="preserve">Второе сообщение -:28С:00206/00002 </w:t>
            </w:r>
          </w:p>
          <w:p w14:paraId="2A3C2C55" w14:textId="77777777" w:rsidR="00065BBA" w:rsidRPr="000B73E0" w:rsidRDefault="00065BBA" w:rsidP="00065BBA">
            <w:pPr>
              <w:rPr>
                <w:rFonts w:ascii="Arial" w:hAnsi="Arial" w:cs="Arial"/>
                <w:sz w:val="16"/>
                <w:szCs w:val="16"/>
              </w:rPr>
            </w:pPr>
            <w:r w:rsidRPr="000B73E0">
              <w:rPr>
                <w:rFonts w:ascii="Arial" w:hAnsi="Arial" w:cs="Arial"/>
                <w:sz w:val="16"/>
                <w:szCs w:val="16"/>
              </w:rPr>
              <w:t>и т.д.</w:t>
            </w:r>
          </w:p>
        </w:tc>
      </w:tr>
      <w:tr w:rsidR="00065BBA" w:rsidRPr="00C86CB8" w14:paraId="1750A1B5" w14:textId="77777777" w:rsidTr="00065BBA">
        <w:trPr>
          <w:trHeight w:val="109"/>
        </w:trPr>
        <w:tc>
          <w:tcPr>
            <w:tcW w:w="534" w:type="dxa"/>
          </w:tcPr>
          <w:p w14:paraId="289DB81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5 </w:t>
            </w:r>
          </w:p>
        </w:tc>
        <w:tc>
          <w:tcPr>
            <w:tcW w:w="567" w:type="dxa"/>
          </w:tcPr>
          <w:p w14:paraId="45ABFB6F"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w:t>
            </w:r>
          </w:p>
        </w:tc>
        <w:tc>
          <w:tcPr>
            <w:tcW w:w="708" w:type="dxa"/>
          </w:tcPr>
          <w:p w14:paraId="71D9AA30"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60а </w:t>
            </w:r>
          </w:p>
        </w:tc>
        <w:tc>
          <w:tcPr>
            <w:tcW w:w="2127" w:type="dxa"/>
          </w:tcPr>
          <w:p w14:paraId="4662DD9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Входящий остаток </w:t>
            </w:r>
          </w:p>
          <w:p w14:paraId="59DC9258" w14:textId="77777777" w:rsidR="00065BBA" w:rsidRPr="000B73E0" w:rsidRDefault="00065BBA" w:rsidP="00065BBA">
            <w:pPr>
              <w:pStyle w:val="Default"/>
              <w:rPr>
                <w:rFonts w:ascii="Arial" w:hAnsi="Arial" w:cs="Arial"/>
                <w:color w:val="auto"/>
                <w:sz w:val="16"/>
                <w:szCs w:val="16"/>
              </w:rPr>
            </w:pPr>
          </w:p>
          <w:p w14:paraId="7DE730A7" w14:textId="77777777" w:rsidR="00065BBA" w:rsidRPr="000B73E0" w:rsidRDefault="00065BBA" w:rsidP="00065BBA">
            <w:pPr>
              <w:pStyle w:val="Default"/>
              <w:rPr>
                <w:rFonts w:ascii="Arial" w:hAnsi="Arial" w:cs="Arial"/>
                <w:color w:val="auto"/>
                <w:sz w:val="16"/>
                <w:szCs w:val="16"/>
              </w:rPr>
            </w:pPr>
          </w:p>
        </w:tc>
        <w:tc>
          <w:tcPr>
            <w:tcW w:w="3118" w:type="dxa"/>
          </w:tcPr>
          <w:p w14:paraId="29426C1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F или М </w:t>
            </w:r>
          </w:p>
          <w:p w14:paraId="74392D61" w14:textId="77777777" w:rsidR="00065BBA" w:rsidRPr="000B73E0" w:rsidRDefault="00065BBA" w:rsidP="00065BBA">
            <w:pPr>
              <w:pStyle w:val="Default"/>
              <w:rPr>
                <w:rFonts w:ascii="Arial" w:hAnsi="Arial" w:cs="Arial"/>
                <w:color w:val="auto"/>
                <w:sz w:val="16"/>
                <w:szCs w:val="16"/>
              </w:rPr>
            </w:pPr>
          </w:p>
          <w:p w14:paraId="508ED49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Опция </w:t>
            </w:r>
            <w:r w:rsidRPr="000B73E0">
              <w:rPr>
                <w:rFonts w:ascii="Arial" w:hAnsi="Arial" w:cs="Arial"/>
                <w:color w:val="auto"/>
                <w:sz w:val="16"/>
                <w:szCs w:val="16"/>
                <w:lang w:val="en-US"/>
              </w:rPr>
              <w:t>F</w:t>
            </w:r>
            <w:r w:rsidRPr="000B73E0">
              <w:rPr>
                <w:rFonts w:ascii="Arial" w:hAnsi="Arial" w:cs="Arial"/>
                <w:color w:val="auto"/>
                <w:sz w:val="16"/>
                <w:szCs w:val="16"/>
              </w:rPr>
              <w:t xml:space="preserve"> – финальная выписка</w:t>
            </w:r>
          </w:p>
          <w:p w14:paraId="127E12C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Опция М – промежуточная</w:t>
            </w:r>
          </w:p>
          <w:p w14:paraId="09A3FE92" w14:textId="77777777" w:rsidR="00065BBA" w:rsidRPr="000B73E0" w:rsidRDefault="00065BBA" w:rsidP="00065BBA">
            <w:pPr>
              <w:pStyle w:val="Default"/>
              <w:rPr>
                <w:rFonts w:ascii="Arial" w:hAnsi="Arial" w:cs="Arial"/>
                <w:color w:val="auto"/>
                <w:sz w:val="16"/>
                <w:szCs w:val="16"/>
              </w:rPr>
            </w:pPr>
          </w:p>
          <w:p w14:paraId="7369CE1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1!a6!n3!al5d </w:t>
            </w:r>
          </w:p>
          <w:p w14:paraId="3D13A11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(Знак дебета/кредита)(Дата)(Валюта)(Сумма) </w:t>
            </w:r>
          </w:p>
          <w:p w14:paraId="3517E8AA" w14:textId="77777777" w:rsidR="00065BBA" w:rsidRPr="000B73E0" w:rsidRDefault="00065BBA" w:rsidP="00065BBA">
            <w:pPr>
              <w:pStyle w:val="Default"/>
              <w:rPr>
                <w:rFonts w:ascii="Arial" w:hAnsi="Arial" w:cs="Arial"/>
                <w:color w:val="auto"/>
                <w:sz w:val="16"/>
                <w:szCs w:val="16"/>
              </w:rPr>
            </w:pPr>
          </w:p>
        </w:tc>
        <w:tc>
          <w:tcPr>
            <w:tcW w:w="3402" w:type="dxa"/>
          </w:tcPr>
          <w:p w14:paraId="71459E84" w14:textId="77777777" w:rsidR="00065BBA" w:rsidRPr="000B73E0" w:rsidRDefault="00065BBA" w:rsidP="00065BBA">
            <w:pPr>
              <w:rPr>
                <w:rFonts w:ascii="Arial" w:hAnsi="Arial" w:cs="Arial"/>
                <w:sz w:val="16"/>
                <w:szCs w:val="16"/>
              </w:rPr>
            </w:pPr>
            <w:r w:rsidRPr="000B73E0">
              <w:rPr>
                <w:rFonts w:ascii="Arial" w:hAnsi="Arial" w:cs="Arial"/>
                <w:sz w:val="16"/>
                <w:szCs w:val="16"/>
              </w:rPr>
              <w:t>:60F: (в первом или единственном сообщении)</w:t>
            </w:r>
          </w:p>
          <w:p w14:paraId="16DF293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:60M: (в последующих сообщениях)</w:t>
            </w:r>
          </w:p>
          <w:p w14:paraId="0A3CCED1" w14:textId="77777777" w:rsidR="00065BBA" w:rsidRPr="000B73E0" w:rsidRDefault="00065BBA" w:rsidP="00065BBA">
            <w:pPr>
              <w:pStyle w:val="Default"/>
              <w:rPr>
                <w:rFonts w:ascii="Arial" w:hAnsi="Arial" w:cs="Arial"/>
                <w:color w:val="auto"/>
                <w:sz w:val="16"/>
                <w:szCs w:val="16"/>
              </w:rPr>
            </w:pPr>
          </w:p>
          <w:p w14:paraId="59D6E55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В этом поле определяется (промежуточный) входящий остаток: указывается, является ли он дебетовым или кредитовым остатком, а также определяются дата, валюта и сумма этого остатка.</w:t>
            </w:r>
          </w:p>
          <w:p w14:paraId="242A1EE4" w14:textId="77777777" w:rsidR="00065BBA" w:rsidRPr="000B73E0" w:rsidRDefault="00065BBA" w:rsidP="00065BBA">
            <w:pPr>
              <w:pStyle w:val="Default"/>
              <w:rPr>
                <w:rFonts w:ascii="Arial" w:hAnsi="Arial" w:cs="Arial"/>
                <w:color w:val="auto"/>
                <w:sz w:val="16"/>
                <w:szCs w:val="16"/>
              </w:rPr>
            </w:pPr>
          </w:p>
          <w:p w14:paraId="7EEFDF3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lang w:eastAsia="ru-RU"/>
              </w:rPr>
              <w:t>В качестве разделителя рублей и копеек используется запятая.</w:t>
            </w:r>
          </w:p>
        </w:tc>
        <w:tc>
          <w:tcPr>
            <w:tcW w:w="4820" w:type="dxa"/>
            <w:vAlign w:val="center"/>
          </w:tcPr>
          <w:p w14:paraId="5352A794"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«:60F:»+DCType</w:t>
            </w:r>
          </w:p>
          <w:p w14:paraId="24F3C2F1" w14:textId="55DF2001"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w:t>
            </w:r>
            <w:ins w:id="9882" w:author="Широбокова Алёна Сергеевна" w:date="2017-09-05T15:05:00Z">
              <w:r w:rsidR="004F028A" w:rsidRPr="00AC27CB">
                <w:rPr>
                  <w:rFonts w:ascii="LiberationSans" w:eastAsiaTheme="minorHAnsi" w:hAnsi="LiberationSans" w:cs="LiberationSans"/>
                  <w:sz w:val="16"/>
                  <w:szCs w:val="16"/>
                  <w:lang w:val="en-US" w:eastAsia="en-US"/>
                </w:rPr>
                <w:t xml:space="preserve"> FROMDATE</w:t>
              </w:r>
              <w:r w:rsidR="004F028A" w:rsidRPr="000B73E0" w:rsidDel="004F028A">
                <w:rPr>
                  <w:rFonts w:ascii="Arial" w:hAnsi="Arial" w:cs="Arial"/>
                  <w:sz w:val="16"/>
                  <w:szCs w:val="16"/>
                  <w:lang w:val="en-US"/>
                </w:rPr>
                <w:t xml:space="preserve"> </w:t>
              </w:r>
            </w:ins>
            <w:del w:id="9883" w:author="Широбокова Алёна Сергеевна" w:date="2017-09-05T15:05:00Z">
              <w:r w:rsidRPr="000B73E0" w:rsidDel="004F028A">
                <w:rPr>
                  <w:rFonts w:ascii="Arial" w:hAnsi="Arial" w:cs="Arial"/>
                  <w:sz w:val="16"/>
                  <w:szCs w:val="16"/>
                  <w:lang w:val="en-US"/>
                </w:rPr>
                <w:delText>DocDate</w:delText>
              </w:r>
            </w:del>
            <w:r w:rsidRPr="000B73E0">
              <w:rPr>
                <w:rFonts w:ascii="Arial" w:hAnsi="Arial" w:cs="Arial"/>
                <w:sz w:val="16"/>
                <w:szCs w:val="16"/>
                <w:lang w:val="en-US"/>
              </w:rPr>
              <w:t>(YYMMDD)</w:t>
            </w:r>
          </w:p>
          <w:p w14:paraId="368A59CA"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+SBNS_RURStatement.CurrISOCode</w:t>
            </w:r>
          </w:p>
          <w:p w14:paraId="74A363BC" w14:textId="77777777" w:rsidR="00065BBA" w:rsidRPr="000B73E0" w:rsidRDefault="00065BBA" w:rsidP="00065BBA">
            <w:pPr>
              <w:rPr>
                <w:rFonts w:ascii="Arial" w:hAnsi="Arial" w:cs="Arial"/>
                <w:bCs/>
                <w:sz w:val="16"/>
                <w:szCs w:val="16"/>
                <w:lang w:val="en-US"/>
              </w:rPr>
            </w:pPr>
            <w:r w:rsidRPr="000B73E0">
              <w:rPr>
                <w:rFonts w:ascii="Arial" w:hAnsi="Arial" w:cs="Arial"/>
                <w:sz w:val="16"/>
                <w:szCs w:val="16"/>
                <w:lang w:val="en-US"/>
              </w:rPr>
              <w:t xml:space="preserve">+SBNS_RURStatement.InBoundBalance </w:t>
            </w:r>
          </w:p>
          <w:p w14:paraId="3B361CD5" w14:textId="77777777" w:rsidR="00065BBA" w:rsidRPr="000B73E0" w:rsidRDefault="00065BBA" w:rsidP="00065BBA">
            <w:pPr>
              <w:rPr>
                <w:rFonts w:ascii="Arial" w:hAnsi="Arial" w:cs="Arial"/>
                <w:sz w:val="16"/>
                <w:szCs w:val="16"/>
                <w:lang w:val="en-US"/>
              </w:rPr>
            </w:pPr>
            <w:r w:rsidRPr="000B73E0">
              <w:rPr>
                <w:rFonts w:ascii="Arial" w:hAnsi="Arial" w:cs="Arial"/>
                <w:sz w:val="16"/>
                <w:szCs w:val="16"/>
              </w:rPr>
              <w:t>где</w:t>
            </w:r>
            <w:r w:rsidRPr="000B73E0">
              <w:rPr>
                <w:rFonts w:ascii="Arial" w:hAnsi="Arial" w:cs="Arial"/>
                <w:sz w:val="16"/>
                <w:szCs w:val="16"/>
                <w:lang w:val="en-US"/>
              </w:rPr>
              <w:t>:</w:t>
            </w:r>
          </w:p>
          <w:p w14:paraId="25FCE2D5"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 xml:space="preserve">DCType= «D», </w:t>
            </w:r>
            <w:r w:rsidRPr="000B73E0">
              <w:rPr>
                <w:rFonts w:ascii="Arial" w:hAnsi="Arial" w:cs="Arial"/>
                <w:sz w:val="16"/>
                <w:szCs w:val="16"/>
              </w:rPr>
              <w:t>если</w:t>
            </w:r>
            <w:r w:rsidRPr="000B73E0">
              <w:rPr>
                <w:rFonts w:ascii="Arial" w:hAnsi="Arial" w:cs="Arial"/>
                <w:sz w:val="16"/>
                <w:szCs w:val="16"/>
                <w:lang w:val="en-US"/>
              </w:rPr>
              <w:t xml:space="preserve"> SBNS_RURStatement.InBoundBalance&lt;=0</w:t>
            </w:r>
          </w:p>
          <w:p w14:paraId="7196DBD8"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DCType= «</w:t>
            </w:r>
            <w:r w:rsidRPr="000B73E0">
              <w:rPr>
                <w:rFonts w:ascii="Arial" w:hAnsi="Arial" w:cs="Arial"/>
                <w:sz w:val="16"/>
                <w:szCs w:val="16"/>
              </w:rPr>
              <w:t>С</w:t>
            </w:r>
            <w:r w:rsidRPr="000B73E0">
              <w:rPr>
                <w:rFonts w:ascii="Arial" w:hAnsi="Arial" w:cs="Arial"/>
                <w:sz w:val="16"/>
                <w:szCs w:val="16"/>
                <w:lang w:val="en-US"/>
              </w:rPr>
              <w:t xml:space="preserve">», </w:t>
            </w:r>
            <w:r w:rsidRPr="000B73E0">
              <w:rPr>
                <w:rFonts w:ascii="Arial" w:hAnsi="Arial" w:cs="Arial"/>
                <w:sz w:val="16"/>
                <w:szCs w:val="16"/>
              </w:rPr>
              <w:t>если</w:t>
            </w:r>
            <w:r w:rsidRPr="000B73E0">
              <w:rPr>
                <w:rFonts w:ascii="Arial" w:hAnsi="Arial" w:cs="Arial"/>
                <w:sz w:val="16"/>
                <w:szCs w:val="16"/>
                <w:lang w:val="en-US"/>
              </w:rPr>
              <w:t xml:space="preserve"> </w:t>
            </w:r>
          </w:p>
          <w:p w14:paraId="437CDED6"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SBNS_RURStatement.InBoundBalance&gt;0</w:t>
            </w:r>
          </w:p>
          <w:p w14:paraId="287D8AD7" w14:textId="77777777" w:rsidR="00065BBA" w:rsidRPr="000B73E0" w:rsidRDefault="00065BBA" w:rsidP="00065BBA">
            <w:pPr>
              <w:rPr>
                <w:rFonts w:ascii="Arial" w:hAnsi="Arial" w:cs="Arial"/>
                <w:sz w:val="16"/>
                <w:szCs w:val="16"/>
                <w:lang w:val="en-US"/>
              </w:rPr>
            </w:pPr>
            <w:r w:rsidRPr="000B73E0">
              <w:rPr>
                <w:rFonts w:ascii="Arial" w:hAnsi="Arial" w:cs="Arial"/>
                <w:sz w:val="16"/>
                <w:szCs w:val="16"/>
              </w:rPr>
              <w:t>Пример</w:t>
            </w:r>
            <w:r w:rsidRPr="000B73E0">
              <w:rPr>
                <w:rFonts w:ascii="Arial" w:hAnsi="Arial" w:cs="Arial"/>
                <w:sz w:val="16"/>
                <w:szCs w:val="16"/>
                <w:lang w:val="en-US"/>
              </w:rPr>
              <w:t>:</w:t>
            </w:r>
          </w:p>
          <w:p w14:paraId="73441E70" w14:textId="77777777" w:rsidR="00065BBA" w:rsidRPr="000B73E0" w:rsidRDefault="00065BBA" w:rsidP="00065BBA">
            <w:pPr>
              <w:rPr>
                <w:rFonts w:ascii="Arial" w:hAnsi="Arial" w:cs="Arial"/>
                <w:sz w:val="16"/>
                <w:szCs w:val="16"/>
                <w:lang w:val="en-US"/>
              </w:rPr>
            </w:pPr>
            <w:r w:rsidRPr="000B73E0">
              <w:rPr>
                <w:rFonts w:ascii="Arial" w:hAnsi="Arial" w:cs="Arial"/>
                <w:b/>
                <w:sz w:val="16"/>
                <w:szCs w:val="16"/>
                <w:lang w:val="en-US"/>
              </w:rPr>
              <w:t>:60F:</w:t>
            </w:r>
            <w:r w:rsidRPr="000B73E0">
              <w:rPr>
                <w:rFonts w:ascii="Arial" w:hAnsi="Arial" w:cs="Arial"/>
                <w:sz w:val="16"/>
                <w:szCs w:val="16"/>
                <w:lang w:val="en-US"/>
              </w:rPr>
              <w:t>D140725RUB0,00</w:t>
            </w:r>
          </w:p>
        </w:tc>
      </w:tr>
      <w:tr w:rsidR="00065BBA" w:rsidRPr="00C86CB8" w14:paraId="55024501" w14:textId="77777777" w:rsidTr="00065BBA">
        <w:trPr>
          <w:trHeight w:val="270"/>
        </w:trPr>
        <w:tc>
          <w:tcPr>
            <w:tcW w:w="15276" w:type="dxa"/>
            <w:gridSpan w:val="7"/>
            <w:vAlign w:val="bottom"/>
          </w:tcPr>
          <w:p w14:paraId="0B584957" w14:textId="77777777" w:rsidR="00065BBA" w:rsidRPr="000B73E0" w:rsidRDefault="00065BBA" w:rsidP="00065BBA">
            <w:pPr>
              <w:rPr>
                <w:rFonts w:ascii="Arial" w:hAnsi="Arial" w:cs="Arial"/>
                <w:b/>
                <w:sz w:val="16"/>
                <w:szCs w:val="16"/>
              </w:rPr>
            </w:pPr>
            <w:r w:rsidRPr="000B73E0">
              <w:rPr>
                <w:rFonts w:ascii="Arial" w:hAnsi="Arial" w:cs="Arial"/>
                <w:b/>
                <w:sz w:val="16"/>
                <w:szCs w:val="16"/>
              </w:rPr>
              <w:t xml:space="preserve">Блок описания операций в выписке </w:t>
            </w:r>
            <w:r w:rsidRPr="000B73E0">
              <w:rPr>
                <w:rFonts w:ascii="Arial" w:hAnsi="Arial" w:cs="Arial"/>
                <w:sz w:val="16"/>
                <w:szCs w:val="16"/>
              </w:rPr>
              <w:t xml:space="preserve">(таблица </w:t>
            </w:r>
            <w:r w:rsidRPr="000B73E0">
              <w:rPr>
                <w:rFonts w:ascii="Arial" w:hAnsi="Arial" w:cs="Arial"/>
                <w:sz w:val="16"/>
                <w:szCs w:val="16"/>
                <w:lang w:val="en-US"/>
              </w:rPr>
              <w:t>SBNS</w:t>
            </w:r>
            <w:r w:rsidRPr="000B73E0">
              <w:rPr>
                <w:rFonts w:ascii="Arial" w:hAnsi="Arial" w:cs="Arial"/>
                <w:sz w:val="16"/>
                <w:szCs w:val="16"/>
              </w:rPr>
              <w:t>_</w:t>
            </w:r>
            <w:r w:rsidRPr="000B73E0">
              <w:rPr>
                <w:rFonts w:ascii="Arial" w:hAnsi="Arial" w:cs="Arial"/>
                <w:sz w:val="16"/>
                <w:szCs w:val="16"/>
                <w:lang w:val="en-US"/>
              </w:rPr>
              <w:t>RURSTATEMENT</w:t>
            </w:r>
            <w:r w:rsidRPr="000B73E0">
              <w:rPr>
                <w:rFonts w:ascii="Arial" w:hAnsi="Arial" w:cs="Arial"/>
                <w:sz w:val="16"/>
                <w:szCs w:val="16"/>
              </w:rPr>
              <w:t>_</w:t>
            </w:r>
            <w:r w:rsidRPr="000B73E0">
              <w:rPr>
                <w:rFonts w:ascii="Arial" w:hAnsi="Arial" w:cs="Arial"/>
                <w:sz w:val="16"/>
                <w:szCs w:val="16"/>
                <w:lang w:val="en-US"/>
              </w:rPr>
              <w:t>OPER</w:t>
            </w:r>
            <w:r w:rsidRPr="000B73E0">
              <w:rPr>
                <w:rFonts w:ascii="Arial" w:hAnsi="Arial" w:cs="Arial"/>
                <w:sz w:val="16"/>
                <w:szCs w:val="16"/>
              </w:rPr>
              <w:t>)</w:t>
            </w:r>
          </w:p>
        </w:tc>
      </w:tr>
      <w:tr w:rsidR="00065BBA" w:rsidRPr="00C86CB8" w14:paraId="1794E3B1" w14:textId="77777777" w:rsidTr="00065BBA">
        <w:trPr>
          <w:trHeight w:val="802"/>
        </w:trPr>
        <w:tc>
          <w:tcPr>
            <w:tcW w:w="534" w:type="dxa"/>
            <w:vMerge w:val="restart"/>
          </w:tcPr>
          <w:p w14:paraId="531E0C4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6 </w:t>
            </w:r>
          </w:p>
        </w:tc>
        <w:tc>
          <w:tcPr>
            <w:tcW w:w="567" w:type="dxa"/>
          </w:tcPr>
          <w:p w14:paraId="42C9121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O </w:t>
            </w:r>
          </w:p>
        </w:tc>
        <w:tc>
          <w:tcPr>
            <w:tcW w:w="708" w:type="dxa"/>
            <w:vMerge w:val="restart"/>
          </w:tcPr>
          <w:p w14:paraId="36C825EB"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61 </w:t>
            </w:r>
          </w:p>
        </w:tc>
        <w:tc>
          <w:tcPr>
            <w:tcW w:w="2127" w:type="dxa"/>
          </w:tcPr>
          <w:p w14:paraId="3763843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Строка движения по счету </w:t>
            </w:r>
          </w:p>
        </w:tc>
        <w:tc>
          <w:tcPr>
            <w:tcW w:w="3118" w:type="dxa"/>
          </w:tcPr>
          <w:p w14:paraId="7FD4BFCB"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6!n[4!n]2a[1!a]15dl!a3!cl6x[//16x]</w:t>
            </w:r>
          </w:p>
          <w:p w14:paraId="1FCED253"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 xml:space="preserve">[34x] </w:t>
            </w:r>
          </w:p>
        </w:tc>
        <w:tc>
          <w:tcPr>
            <w:tcW w:w="3402" w:type="dxa"/>
          </w:tcPr>
          <w:p w14:paraId="5C676C21" w14:textId="77777777" w:rsidR="00065BBA" w:rsidRPr="000B73E0" w:rsidRDefault="00065BBA" w:rsidP="00065BBA">
            <w:pPr>
              <w:pStyle w:val="Default"/>
              <w:rPr>
                <w:rFonts w:ascii="Arial" w:hAnsi="Arial" w:cs="Arial"/>
                <w:color w:val="auto"/>
                <w:sz w:val="16"/>
                <w:szCs w:val="16"/>
                <w:lang w:val="en-US"/>
              </w:rPr>
            </w:pPr>
          </w:p>
        </w:tc>
        <w:tc>
          <w:tcPr>
            <w:tcW w:w="4820" w:type="dxa"/>
          </w:tcPr>
          <w:p w14:paraId="06AC0DC0"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color w:val="auto"/>
                <w:sz w:val="16"/>
                <w:szCs w:val="16"/>
                <w:lang w:val="en-US"/>
              </w:rPr>
              <w:t>«:61:»</w:t>
            </w:r>
          </w:p>
          <w:p w14:paraId="11983779" w14:textId="77777777" w:rsidR="00065BBA" w:rsidRPr="000B73E0" w:rsidRDefault="00065BBA" w:rsidP="00065BBA">
            <w:pPr>
              <w:pStyle w:val="Default"/>
              <w:rPr>
                <w:rFonts w:ascii="Arial" w:hAnsi="Arial" w:cs="Arial"/>
                <w:color w:val="auto"/>
                <w:sz w:val="16"/>
                <w:szCs w:val="16"/>
                <w:lang w:val="en-US"/>
              </w:rPr>
            </w:pPr>
          </w:p>
        </w:tc>
      </w:tr>
      <w:tr w:rsidR="00065BBA" w:rsidRPr="00813D53" w14:paraId="0C37490F" w14:textId="77777777" w:rsidTr="00065BBA">
        <w:trPr>
          <w:trHeight w:val="284"/>
        </w:trPr>
        <w:tc>
          <w:tcPr>
            <w:tcW w:w="534" w:type="dxa"/>
            <w:vMerge/>
          </w:tcPr>
          <w:p w14:paraId="45EFC2C2" w14:textId="77777777" w:rsidR="00065BBA" w:rsidRPr="000B73E0" w:rsidRDefault="00065BBA" w:rsidP="00065BBA">
            <w:pPr>
              <w:pStyle w:val="Default"/>
              <w:rPr>
                <w:rFonts w:ascii="Arial" w:hAnsi="Arial" w:cs="Arial"/>
                <w:color w:val="auto"/>
                <w:sz w:val="16"/>
                <w:szCs w:val="16"/>
              </w:rPr>
            </w:pPr>
          </w:p>
        </w:tc>
        <w:tc>
          <w:tcPr>
            <w:tcW w:w="567" w:type="dxa"/>
          </w:tcPr>
          <w:p w14:paraId="1A0F74EE"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M</w:t>
            </w:r>
          </w:p>
        </w:tc>
        <w:tc>
          <w:tcPr>
            <w:tcW w:w="708" w:type="dxa"/>
            <w:vMerge/>
          </w:tcPr>
          <w:p w14:paraId="5E0589E1" w14:textId="77777777" w:rsidR="00065BBA" w:rsidRPr="000B73E0" w:rsidRDefault="00065BBA" w:rsidP="00065BBA">
            <w:pPr>
              <w:pStyle w:val="Default"/>
              <w:rPr>
                <w:rFonts w:ascii="Arial" w:hAnsi="Arial" w:cs="Arial"/>
                <w:b/>
                <w:color w:val="auto"/>
                <w:sz w:val="16"/>
                <w:szCs w:val="16"/>
              </w:rPr>
            </w:pPr>
          </w:p>
        </w:tc>
        <w:tc>
          <w:tcPr>
            <w:tcW w:w="2127" w:type="dxa"/>
          </w:tcPr>
          <w:p w14:paraId="1587582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1</w:t>
            </w:r>
          </w:p>
        </w:tc>
        <w:tc>
          <w:tcPr>
            <w:tcW w:w="3118" w:type="dxa"/>
          </w:tcPr>
          <w:p w14:paraId="044D9ABA"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6!n</w:t>
            </w:r>
          </w:p>
        </w:tc>
        <w:tc>
          <w:tcPr>
            <w:tcW w:w="3402" w:type="dxa"/>
          </w:tcPr>
          <w:p w14:paraId="30357AC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Дата валютирования (в формате ISO -ГГMMДД)</w:t>
            </w:r>
          </w:p>
        </w:tc>
        <w:tc>
          <w:tcPr>
            <w:tcW w:w="4820" w:type="dxa"/>
          </w:tcPr>
          <w:p w14:paraId="0EB420C1"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+SBNS_RURStatement_Oper.WriteOffDate</w:t>
            </w:r>
          </w:p>
          <w:p w14:paraId="2F593447"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(YYMMDD)</w:t>
            </w:r>
          </w:p>
        </w:tc>
      </w:tr>
      <w:tr w:rsidR="00065BBA" w:rsidRPr="00813D53" w14:paraId="12F934D9" w14:textId="77777777" w:rsidTr="00065BBA">
        <w:trPr>
          <w:trHeight w:val="284"/>
        </w:trPr>
        <w:tc>
          <w:tcPr>
            <w:tcW w:w="534" w:type="dxa"/>
            <w:vMerge/>
          </w:tcPr>
          <w:p w14:paraId="3FFA7FF1" w14:textId="77777777" w:rsidR="00065BBA" w:rsidRPr="000B73E0" w:rsidRDefault="00065BBA" w:rsidP="00065BBA">
            <w:pPr>
              <w:pStyle w:val="Default"/>
              <w:rPr>
                <w:rFonts w:ascii="Arial" w:hAnsi="Arial" w:cs="Arial"/>
                <w:color w:val="auto"/>
                <w:sz w:val="16"/>
                <w:szCs w:val="16"/>
                <w:lang w:val="en-US"/>
              </w:rPr>
            </w:pPr>
          </w:p>
        </w:tc>
        <w:tc>
          <w:tcPr>
            <w:tcW w:w="567" w:type="dxa"/>
          </w:tcPr>
          <w:p w14:paraId="080B22EF"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O</w:t>
            </w:r>
          </w:p>
        </w:tc>
        <w:tc>
          <w:tcPr>
            <w:tcW w:w="708" w:type="dxa"/>
            <w:vMerge/>
          </w:tcPr>
          <w:p w14:paraId="2E47F142" w14:textId="77777777" w:rsidR="00065BBA" w:rsidRPr="000B73E0" w:rsidRDefault="00065BBA" w:rsidP="00065BBA">
            <w:pPr>
              <w:pStyle w:val="Default"/>
              <w:rPr>
                <w:rFonts w:ascii="Arial" w:hAnsi="Arial" w:cs="Arial"/>
                <w:b/>
                <w:color w:val="auto"/>
                <w:sz w:val="16"/>
                <w:szCs w:val="16"/>
                <w:lang w:val="en-US"/>
              </w:rPr>
            </w:pPr>
          </w:p>
        </w:tc>
        <w:tc>
          <w:tcPr>
            <w:tcW w:w="2127" w:type="dxa"/>
          </w:tcPr>
          <w:p w14:paraId="18FF40E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2</w:t>
            </w:r>
          </w:p>
        </w:tc>
        <w:tc>
          <w:tcPr>
            <w:tcW w:w="3118" w:type="dxa"/>
          </w:tcPr>
          <w:p w14:paraId="136A96A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[4!n]</w:t>
            </w:r>
          </w:p>
        </w:tc>
        <w:tc>
          <w:tcPr>
            <w:tcW w:w="3402" w:type="dxa"/>
          </w:tcPr>
          <w:p w14:paraId="7B22FE6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Дата проводки (в формате ISO MMДД)</w:t>
            </w:r>
          </w:p>
        </w:tc>
        <w:tc>
          <w:tcPr>
            <w:tcW w:w="4820" w:type="dxa"/>
          </w:tcPr>
          <w:p w14:paraId="08869EEC"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+SBNS_RURStatement_Oper.DocumentDate</w:t>
            </w:r>
          </w:p>
          <w:p w14:paraId="2F8B6D9F"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(MMDD)</w:t>
            </w:r>
          </w:p>
        </w:tc>
      </w:tr>
      <w:tr w:rsidR="00065BBA" w:rsidRPr="00C86CB8" w14:paraId="706090AD" w14:textId="77777777" w:rsidTr="00065BBA">
        <w:trPr>
          <w:trHeight w:val="284"/>
        </w:trPr>
        <w:tc>
          <w:tcPr>
            <w:tcW w:w="534" w:type="dxa"/>
            <w:vMerge/>
          </w:tcPr>
          <w:p w14:paraId="7D6D1244" w14:textId="77777777" w:rsidR="00065BBA" w:rsidRPr="000B73E0" w:rsidRDefault="00065BBA" w:rsidP="00065BBA">
            <w:pPr>
              <w:pStyle w:val="Default"/>
              <w:rPr>
                <w:rFonts w:ascii="Arial" w:hAnsi="Arial" w:cs="Arial"/>
                <w:color w:val="auto"/>
                <w:sz w:val="16"/>
                <w:szCs w:val="16"/>
                <w:lang w:val="en-US"/>
              </w:rPr>
            </w:pPr>
          </w:p>
        </w:tc>
        <w:tc>
          <w:tcPr>
            <w:tcW w:w="567" w:type="dxa"/>
          </w:tcPr>
          <w:p w14:paraId="5C62A5B3"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M</w:t>
            </w:r>
          </w:p>
        </w:tc>
        <w:tc>
          <w:tcPr>
            <w:tcW w:w="708" w:type="dxa"/>
            <w:vMerge/>
          </w:tcPr>
          <w:p w14:paraId="4F7BAC8D" w14:textId="77777777" w:rsidR="00065BBA" w:rsidRPr="000B73E0" w:rsidRDefault="00065BBA" w:rsidP="00065BBA">
            <w:pPr>
              <w:pStyle w:val="Default"/>
              <w:rPr>
                <w:rFonts w:ascii="Arial" w:hAnsi="Arial" w:cs="Arial"/>
                <w:b/>
                <w:color w:val="auto"/>
                <w:sz w:val="16"/>
                <w:szCs w:val="16"/>
                <w:lang w:val="en-US"/>
              </w:rPr>
            </w:pPr>
          </w:p>
        </w:tc>
        <w:tc>
          <w:tcPr>
            <w:tcW w:w="2127" w:type="dxa"/>
          </w:tcPr>
          <w:p w14:paraId="569785F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3</w:t>
            </w:r>
          </w:p>
        </w:tc>
        <w:tc>
          <w:tcPr>
            <w:tcW w:w="3118" w:type="dxa"/>
          </w:tcPr>
          <w:p w14:paraId="0DFB78C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2а</w:t>
            </w:r>
          </w:p>
        </w:tc>
        <w:tc>
          <w:tcPr>
            <w:tcW w:w="3402" w:type="dxa"/>
          </w:tcPr>
          <w:p w14:paraId="035428AF"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Знак дебета/кредита</w:t>
            </w:r>
          </w:p>
          <w:p w14:paraId="4EA96743"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w:t>
            </w:r>
            <w:r w:rsidRPr="000B73E0">
              <w:rPr>
                <w:rFonts w:ascii="Arial" w:hAnsi="Arial" w:cs="Arial"/>
                <w:color w:val="auto"/>
                <w:sz w:val="16"/>
                <w:szCs w:val="16"/>
                <w:lang w:val="en-US" w:eastAsia="ru-RU"/>
              </w:rPr>
              <w:t>D</w:t>
            </w:r>
            <w:r w:rsidRPr="000B73E0">
              <w:rPr>
                <w:rFonts w:ascii="Arial" w:hAnsi="Arial" w:cs="Arial"/>
                <w:color w:val="auto"/>
                <w:sz w:val="16"/>
                <w:szCs w:val="16"/>
                <w:lang w:eastAsia="ru-RU"/>
              </w:rPr>
              <w:t>» или «</w:t>
            </w:r>
            <w:r w:rsidRPr="000B73E0">
              <w:rPr>
                <w:rFonts w:ascii="Arial" w:hAnsi="Arial" w:cs="Arial"/>
                <w:color w:val="auto"/>
                <w:sz w:val="16"/>
                <w:szCs w:val="16"/>
                <w:lang w:val="en-US" w:eastAsia="ru-RU"/>
              </w:rPr>
              <w:t>C</w:t>
            </w:r>
            <w:r w:rsidRPr="000B73E0">
              <w:rPr>
                <w:rFonts w:ascii="Arial" w:hAnsi="Arial" w:cs="Arial"/>
                <w:color w:val="auto"/>
                <w:sz w:val="16"/>
                <w:szCs w:val="16"/>
                <w:lang w:eastAsia="ru-RU"/>
              </w:rPr>
              <w:t>»</w:t>
            </w:r>
          </w:p>
          <w:p w14:paraId="53EB5D3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lang w:eastAsia="ru-RU"/>
              </w:rPr>
              <w:t>В случае дебетовых операций – контрагент является получателем платежа, а случае кредитовых операций – контрагент является плательщиком.</w:t>
            </w:r>
          </w:p>
        </w:tc>
        <w:tc>
          <w:tcPr>
            <w:tcW w:w="4820" w:type="dxa"/>
          </w:tcPr>
          <w:p w14:paraId="0763083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r w:rsidRPr="000B73E0">
              <w:rPr>
                <w:rFonts w:ascii="Arial" w:hAnsi="Arial" w:cs="Arial"/>
                <w:color w:val="auto"/>
                <w:sz w:val="16"/>
                <w:szCs w:val="16"/>
                <w:lang w:val="en-US"/>
              </w:rPr>
              <w:t>D</w:t>
            </w:r>
            <w:r w:rsidRPr="000B73E0">
              <w:rPr>
                <w:rFonts w:ascii="Arial" w:hAnsi="Arial" w:cs="Arial"/>
                <w:color w:val="auto"/>
                <w:sz w:val="16"/>
                <w:szCs w:val="16"/>
              </w:rPr>
              <w:t xml:space="preserve">» </w:t>
            </w:r>
          </w:p>
          <w:p w14:paraId="7D3E7FD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В случае если контрагент является получателем платежа (</w:t>
            </w:r>
            <w:r w:rsidRPr="000B73E0">
              <w:rPr>
                <w:rFonts w:ascii="Arial" w:hAnsi="Arial" w:cs="Arial"/>
                <w:color w:val="auto"/>
                <w:sz w:val="16"/>
                <w:szCs w:val="16"/>
                <w:lang w:val="en-US"/>
              </w:rPr>
              <w:t>Receiver</w:t>
            </w:r>
            <w:r w:rsidRPr="000B73E0">
              <w:rPr>
                <w:rFonts w:ascii="Arial" w:hAnsi="Arial" w:cs="Arial"/>
                <w:color w:val="auto"/>
                <w:sz w:val="16"/>
                <w:szCs w:val="16"/>
              </w:rPr>
              <w:t>).</w:t>
            </w:r>
          </w:p>
          <w:p w14:paraId="61BB49D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+«С»</w:t>
            </w:r>
          </w:p>
          <w:p w14:paraId="690CF5A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В случае если контрагент является плательщиком (</w:t>
            </w:r>
            <w:r w:rsidRPr="000B73E0">
              <w:rPr>
                <w:rFonts w:ascii="Arial" w:hAnsi="Arial" w:cs="Arial"/>
                <w:color w:val="auto"/>
                <w:sz w:val="16"/>
                <w:szCs w:val="16"/>
                <w:lang w:val="en-US"/>
              </w:rPr>
              <w:t>Payer</w:t>
            </w:r>
            <w:r w:rsidRPr="000B73E0">
              <w:rPr>
                <w:rFonts w:ascii="Arial" w:hAnsi="Arial" w:cs="Arial"/>
                <w:color w:val="auto"/>
                <w:sz w:val="16"/>
                <w:szCs w:val="16"/>
              </w:rPr>
              <w:t>).</w:t>
            </w:r>
          </w:p>
          <w:p w14:paraId="3138F01F" w14:textId="77777777" w:rsidR="00065BBA" w:rsidRPr="000B73E0" w:rsidRDefault="00065BBA" w:rsidP="00065BBA">
            <w:pPr>
              <w:pStyle w:val="Default"/>
              <w:rPr>
                <w:rFonts w:ascii="Arial" w:hAnsi="Arial" w:cs="Arial"/>
                <w:color w:val="auto"/>
                <w:sz w:val="16"/>
                <w:szCs w:val="16"/>
              </w:rPr>
            </w:pPr>
          </w:p>
        </w:tc>
      </w:tr>
      <w:tr w:rsidR="00065BBA" w:rsidRPr="00C86CB8" w14:paraId="114C61DC" w14:textId="77777777" w:rsidTr="00065BBA">
        <w:trPr>
          <w:trHeight w:val="284"/>
        </w:trPr>
        <w:tc>
          <w:tcPr>
            <w:tcW w:w="534" w:type="dxa"/>
            <w:vMerge/>
          </w:tcPr>
          <w:p w14:paraId="439B3EA0" w14:textId="77777777" w:rsidR="00065BBA" w:rsidRPr="000B73E0" w:rsidRDefault="00065BBA" w:rsidP="00065BBA">
            <w:pPr>
              <w:pStyle w:val="Default"/>
              <w:rPr>
                <w:rFonts w:ascii="Arial" w:hAnsi="Arial" w:cs="Arial"/>
                <w:color w:val="auto"/>
                <w:sz w:val="16"/>
                <w:szCs w:val="16"/>
              </w:rPr>
            </w:pPr>
          </w:p>
        </w:tc>
        <w:tc>
          <w:tcPr>
            <w:tcW w:w="567" w:type="dxa"/>
          </w:tcPr>
          <w:p w14:paraId="35BE4AAE"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O</w:t>
            </w:r>
          </w:p>
        </w:tc>
        <w:tc>
          <w:tcPr>
            <w:tcW w:w="708" w:type="dxa"/>
            <w:vMerge/>
          </w:tcPr>
          <w:p w14:paraId="6043C4C8" w14:textId="77777777" w:rsidR="00065BBA" w:rsidRPr="000B73E0" w:rsidRDefault="00065BBA" w:rsidP="00065BBA">
            <w:pPr>
              <w:pStyle w:val="Default"/>
              <w:rPr>
                <w:rFonts w:ascii="Arial" w:hAnsi="Arial" w:cs="Arial"/>
                <w:b/>
                <w:color w:val="auto"/>
                <w:sz w:val="16"/>
                <w:szCs w:val="16"/>
              </w:rPr>
            </w:pPr>
          </w:p>
        </w:tc>
        <w:tc>
          <w:tcPr>
            <w:tcW w:w="2127" w:type="dxa"/>
          </w:tcPr>
          <w:p w14:paraId="22E1291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4</w:t>
            </w:r>
          </w:p>
        </w:tc>
        <w:tc>
          <w:tcPr>
            <w:tcW w:w="3118" w:type="dxa"/>
          </w:tcPr>
          <w:p w14:paraId="32F30C1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[1!a]</w:t>
            </w:r>
          </w:p>
        </w:tc>
        <w:tc>
          <w:tcPr>
            <w:tcW w:w="3402" w:type="dxa"/>
          </w:tcPr>
          <w:p w14:paraId="3122831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Код средств, представляющий собой третью букву кода валюты, если он требуется.</w:t>
            </w:r>
          </w:p>
        </w:tc>
        <w:tc>
          <w:tcPr>
            <w:tcW w:w="4820" w:type="dxa"/>
          </w:tcPr>
          <w:p w14:paraId="140B51C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r>
      <w:tr w:rsidR="00065BBA" w:rsidRPr="00813D53" w14:paraId="4427E901" w14:textId="77777777" w:rsidTr="00065BBA">
        <w:trPr>
          <w:trHeight w:val="284"/>
        </w:trPr>
        <w:tc>
          <w:tcPr>
            <w:tcW w:w="534" w:type="dxa"/>
            <w:vMerge/>
          </w:tcPr>
          <w:p w14:paraId="3A52FB5B" w14:textId="77777777" w:rsidR="00065BBA" w:rsidRPr="000B73E0" w:rsidRDefault="00065BBA" w:rsidP="00065BBA">
            <w:pPr>
              <w:pStyle w:val="Default"/>
              <w:rPr>
                <w:rFonts w:ascii="Arial" w:hAnsi="Arial" w:cs="Arial"/>
                <w:color w:val="auto"/>
                <w:sz w:val="16"/>
                <w:szCs w:val="16"/>
              </w:rPr>
            </w:pPr>
          </w:p>
        </w:tc>
        <w:tc>
          <w:tcPr>
            <w:tcW w:w="567" w:type="dxa"/>
          </w:tcPr>
          <w:p w14:paraId="1C81A202"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M</w:t>
            </w:r>
          </w:p>
        </w:tc>
        <w:tc>
          <w:tcPr>
            <w:tcW w:w="708" w:type="dxa"/>
            <w:vMerge/>
          </w:tcPr>
          <w:p w14:paraId="3430F94C" w14:textId="77777777" w:rsidR="00065BBA" w:rsidRPr="000B73E0" w:rsidRDefault="00065BBA" w:rsidP="00065BBA">
            <w:pPr>
              <w:pStyle w:val="Default"/>
              <w:rPr>
                <w:rFonts w:ascii="Arial" w:hAnsi="Arial" w:cs="Arial"/>
                <w:b/>
                <w:color w:val="auto"/>
                <w:sz w:val="16"/>
                <w:szCs w:val="16"/>
              </w:rPr>
            </w:pPr>
          </w:p>
        </w:tc>
        <w:tc>
          <w:tcPr>
            <w:tcW w:w="2127" w:type="dxa"/>
          </w:tcPr>
          <w:p w14:paraId="55D8B8E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5</w:t>
            </w:r>
          </w:p>
        </w:tc>
        <w:tc>
          <w:tcPr>
            <w:tcW w:w="3118" w:type="dxa"/>
          </w:tcPr>
          <w:p w14:paraId="7639EC5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15d</w:t>
            </w:r>
          </w:p>
        </w:tc>
        <w:tc>
          <w:tcPr>
            <w:tcW w:w="3402" w:type="dxa"/>
          </w:tcPr>
          <w:p w14:paraId="272C22C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Сумма</w:t>
            </w:r>
          </w:p>
          <w:p w14:paraId="633E815B" w14:textId="77777777" w:rsidR="00065BBA" w:rsidRPr="000B73E0" w:rsidRDefault="00065BBA" w:rsidP="00065BBA">
            <w:pPr>
              <w:spacing w:before="144" w:after="144"/>
              <w:rPr>
                <w:rFonts w:ascii="Arial" w:hAnsi="Arial" w:cs="Arial"/>
                <w:sz w:val="16"/>
                <w:szCs w:val="16"/>
              </w:rPr>
            </w:pPr>
            <w:r w:rsidRPr="000B73E0">
              <w:rPr>
                <w:rFonts w:ascii="Arial" w:hAnsi="Arial" w:cs="Arial"/>
                <w:sz w:val="16"/>
                <w:szCs w:val="16"/>
              </w:rPr>
              <w:t xml:space="preserve">Сумма проводки по дебету или кредиту. </w:t>
            </w:r>
          </w:p>
          <w:p w14:paraId="6FF57D30" w14:textId="77777777" w:rsidR="00065BBA" w:rsidRPr="000B73E0" w:rsidRDefault="00065BBA" w:rsidP="00065BBA">
            <w:pPr>
              <w:spacing w:before="144" w:after="144"/>
              <w:rPr>
                <w:rFonts w:ascii="Arial" w:hAnsi="Arial" w:cs="Arial"/>
                <w:sz w:val="16"/>
                <w:szCs w:val="16"/>
              </w:rPr>
            </w:pPr>
            <w:r w:rsidRPr="000B73E0">
              <w:rPr>
                <w:rFonts w:ascii="Arial" w:hAnsi="Arial" w:cs="Arial"/>
                <w:sz w:val="16"/>
                <w:szCs w:val="16"/>
              </w:rPr>
              <w:t xml:space="preserve">В качестве разделителя рублей и копеек используется запятая. </w:t>
            </w:r>
          </w:p>
        </w:tc>
        <w:tc>
          <w:tcPr>
            <w:tcW w:w="4820" w:type="dxa"/>
          </w:tcPr>
          <w:p w14:paraId="37D08151"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color w:val="auto"/>
                <w:sz w:val="16"/>
                <w:szCs w:val="16"/>
                <w:lang w:val="en-US" w:eastAsia="ru-RU"/>
              </w:rPr>
              <w:t>+</w:t>
            </w:r>
            <w:r w:rsidRPr="000B73E0">
              <w:rPr>
                <w:rFonts w:ascii="Arial" w:hAnsi="Arial" w:cs="Arial"/>
                <w:bCs/>
                <w:color w:val="auto"/>
                <w:sz w:val="16"/>
                <w:szCs w:val="16"/>
                <w:lang w:val="en-US"/>
              </w:rPr>
              <w:t>SBNS_RURStatement_Oper.Debet</w:t>
            </w:r>
          </w:p>
          <w:p w14:paraId="54FDC309"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 xml:space="preserve"> </w:t>
            </w:r>
          </w:p>
          <w:p w14:paraId="26301C78"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rPr>
              <w:t>или</w:t>
            </w:r>
          </w:p>
          <w:p w14:paraId="1EC0E629" w14:textId="77777777" w:rsidR="00065BBA" w:rsidRPr="000B73E0" w:rsidRDefault="00065BBA" w:rsidP="00065BBA">
            <w:pPr>
              <w:pStyle w:val="Default"/>
              <w:rPr>
                <w:rFonts w:ascii="Arial" w:hAnsi="Arial" w:cs="Arial"/>
                <w:color w:val="auto"/>
                <w:sz w:val="16"/>
                <w:szCs w:val="16"/>
                <w:lang w:val="en-US" w:eastAsia="ru-RU"/>
              </w:rPr>
            </w:pPr>
          </w:p>
          <w:p w14:paraId="694A8012"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color w:val="auto"/>
                <w:sz w:val="16"/>
                <w:szCs w:val="16"/>
                <w:lang w:val="en-US" w:eastAsia="ru-RU"/>
              </w:rPr>
              <w:t>+</w:t>
            </w:r>
            <w:r w:rsidRPr="000B73E0">
              <w:rPr>
                <w:rFonts w:ascii="Arial" w:hAnsi="Arial" w:cs="Arial"/>
                <w:bCs/>
                <w:color w:val="auto"/>
                <w:sz w:val="16"/>
                <w:szCs w:val="16"/>
                <w:lang w:val="en-US"/>
              </w:rPr>
              <w:t>SBNS_RURStatement_Oper.Credit</w:t>
            </w:r>
          </w:p>
          <w:p w14:paraId="6A200FD3" w14:textId="77777777" w:rsidR="00065BBA" w:rsidRPr="000B73E0" w:rsidRDefault="00065BBA" w:rsidP="00065BBA">
            <w:pPr>
              <w:pStyle w:val="Default"/>
              <w:rPr>
                <w:rFonts w:ascii="Arial" w:hAnsi="Arial" w:cs="Arial"/>
                <w:color w:val="auto"/>
                <w:sz w:val="16"/>
                <w:szCs w:val="16"/>
                <w:lang w:val="en-US" w:eastAsia="ru-RU"/>
              </w:rPr>
            </w:pPr>
          </w:p>
          <w:p w14:paraId="6B0BF0F5" w14:textId="77777777" w:rsidR="00065BBA" w:rsidRPr="000B73E0" w:rsidRDefault="00065BBA" w:rsidP="00065BBA">
            <w:pPr>
              <w:pStyle w:val="Default"/>
              <w:rPr>
                <w:rFonts w:ascii="Arial" w:hAnsi="Arial" w:cs="Arial"/>
                <w:color w:val="auto"/>
                <w:sz w:val="16"/>
                <w:szCs w:val="16"/>
                <w:lang w:val="en-US"/>
              </w:rPr>
            </w:pPr>
          </w:p>
        </w:tc>
      </w:tr>
      <w:tr w:rsidR="00065BBA" w:rsidRPr="00C86CB8" w14:paraId="26F75BF7" w14:textId="77777777" w:rsidTr="00065BBA">
        <w:trPr>
          <w:trHeight w:val="284"/>
        </w:trPr>
        <w:tc>
          <w:tcPr>
            <w:tcW w:w="534" w:type="dxa"/>
            <w:vMerge/>
          </w:tcPr>
          <w:p w14:paraId="4A22AAE6" w14:textId="77777777" w:rsidR="00065BBA" w:rsidRPr="000B73E0" w:rsidRDefault="00065BBA" w:rsidP="00065BBA">
            <w:pPr>
              <w:pStyle w:val="Default"/>
              <w:rPr>
                <w:rFonts w:ascii="Arial" w:hAnsi="Arial" w:cs="Arial"/>
                <w:color w:val="auto"/>
                <w:sz w:val="16"/>
                <w:szCs w:val="16"/>
                <w:lang w:val="en-US"/>
              </w:rPr>
            </w:pPr>
          </w:p>
        </w:tc>
        <w:tc>
          <w:tcPr>
            <w:tcW w:w="567" w:type="dxa"/>
          </w:tcPr>
          <w:p w14:paraId="2F0303BC"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M</w:t>
            </w:r>
          </w:p>
        </w:tc>
        <w:tc>
          <w:tcPr>
            <w:tcW w:w="708" w:type="dxa"/>
            <w:vMerge/>
          </w:tcPr>
          <w:p w14:paraId="21B31665" w14:textId="77777777" w:rsidR="00065BBA" w:rsidRPr="000B73E0" w:rsidRDefault="00065BBA" w:rsidP="00065BBA">
            <w:pPr>
              <w:pStyle w:val="Default"/>
              <w:rPr>
                <w:rFonts w:ascii="Arial" w:hAnsi="Arial" w:cs="Arial"/>
                <w:b/>
                <w:color w:val="auto"/>
                <w:sz w:val="16"/>
                <w:szCs w:val="16"/>
              </w:rPr>
            </w:pPr>
          </w:p>
        </w:tc>
        <w:tc>
          <w:tcPr>
            <w:tcW w:w="2127" w:type="dxa"/>
          </w:tcPr>
          <w:p w14:paraId="6E6EE50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6</w:t>
            </w:r>
          </w:p>
        </w:tc>
        <w:tc>
          <w:tcPr>
            <w:tcW w:w="3118" w:type="dxa"/>
          </w:tcPr>
          <w:p w14:paraId="2F550A3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1!a3!c</w:t>
            </w:r>
          </w:p>
        </w:tc>
        <w:tc>
          <w:tcPr>
            <w:tcW w:w="3402" w:type="dxa"/>
          </w:tcPr>
          <w:p w14:paraId="6C74F31B"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Код типа операции</w:t>
            </w:r>
          </w:p>
        </w:tc>
        <w:tc>
          <w:tcPr>
            <w:tcW w:w="4820" w:type="dxa"/>
          </w:tcPr>
          <w:p w14:paraId="5D9F55EE" w14:textId="77777777" w:rsidR="00065BBA" w:rsidRPr="000B73E0" w:rsidRDefault="00065BBA" w:rsidP="00065BBA">
            <w:pPr>
              <w:pStyle w:val="Default"/>
              <w:rPr>
                <w:rFonts w:ascii="Arial" w:hAnsi="Arial" w:cs="Arial"/>
                <w:bCs/>
                <w:color w:val="auto"/>
                <w:sz w:val="16"/>
                <w:szCs w:val="16"/>
              </w:rPr>
            </w:pPr>
            <w:r w:rsidRPr="000B73E0">
              <w:rPr>
                <w:rFonts w:ascii="Arial" w:hAnsi="Arial" w:cs="Arial"/>
                <w:bCs/>
                <w:color w:val="auto"/>
                <w:sz w:val="16"/>
                <w:szCs w:val="16"/>
              </w:rPr>
              <w:t xml:space="preserve">Код определяется по значению  </w:t>
            </w:r>
            <w:r w:rsidRPr="000B73E0">
              <w:rPr>
                <w:rFonts w:ascii="Arial" w:hAnsi="Arial" w:cs="Arial"/>
                <w:bCs/>
                <w:color w:val="auto"/>
                <w:sz w:val="16"/>
                <w:szCs w:val="16"/>
                <w:lang w:val="en-US"/>
              </w:rPr>
              <w:t>SBNS</w:t>
            </w:r>
            <w:r w:rsidRPr="000B73E0">
              <w:rPr>
                <w:rFonts w:ascii="Arial" w:hAnsi="Arial" w:cs="Arial"/>
                <w:bCs/>
                <w:color w:val="auto"/>
                <w:sz w:val="16"/>
                <w:szCs w:val="16"/>
              </w:rPr>
              <w:t>_</w:t>
            </w:r>
            <w:r w:rsidRPr="000B73E0">
              <w:rPr>
                <w:rFonts w:ascii="Arial" w:hAnsi="Arial" w:cs="Arial"/>
                <w:bCs/>
                <w:color w:val="auto"/>
                <w:sz w:val="16"/>
                <w:szCs w:val="16"/>
                <w:lang w:val="en-US"/>
              </w:rPr>
              <w:t>RURStatement</w:t>
            </w:r>
            <w:r w:rsidRPr="000B73E0">
              <w:rPr>
                <w:rFonts w:ascii="Arial" w:hAnsi="Arial" w:cs="Arial"/>
                <w:bCs/>
                <w:color w:val="auto"/>
                <w:sz w:val="16"/>
                <w:szCs w:val="16"/>
              </w:rPr>
              <w:t>_</w:t>
            </w:r>
            <w:r w:rsidRPr="000B73E0">
              <w:rPr>
                <w:rFonts w:ascii="Arial" w:hAnsi="Arial" w:cs="Arial"/>
                <w:bCs/>
                <w:color w:val="auto"/>
                <w:sz w:val="16"/>
                <w:szCs w:val="16"/>
                <w:lang w:val="en-US"/>
              </w:rPr>
              <w:t>Oper</w:t>
            </w:r>
            <w:r w:rsidRPr="000B73E0">
              <w:rPr>
                <w:rFonts w:ascii="Arial" w:hAnsi="Arial" w:cs="Arial"/>
                <w:bCs/>
                <w:color w:val="auto"/>
                <w:sz w:val="16"/>
                <w:szCs w:val="16"/>
              </w:rPr>
              <w:t>.</w:t>
            </w:r>
            <w:r w:rsidRPr="000B73E0">
              <w:rPr>
                <w:rFonts w:ascii="Arial" w:hAnsi="Arial" w:cs="Arial"/>
                <w:bCs/>
                <w:color w:val="auto"/>
                <w:sz w:val="16"/>
                <w:szCs w:val="16"/>
                <w:lang w:val="en-US"/>
              </w:rPr>
              <w:t>OperationType</w:t>
            </w:r>
          </w:p>
          <w:p w14:paraId="44B086DE" w14:textId="77777777" w:rsidR="00065BBA" w:rsidRPr="000B73E0" w:rsidRDefault="00065BBA" w:rsidP="00065BBA">
            <w:pPr>
              <w:pStyle w:val="Default"/>
              <w:rPr>
                <w:rFonts w:ascii="Arial" w:hAnsi="Arial" w:cs="Arial"/>
                <w:bCs/>
                <w:color w:val="auto"/>
                <w:sz w:val="16"/>
                <w:szCs w:val="16"/>
              </w:rPr>
            </w:pPr>
          </w:p>
          <w:p w14:paraId="4332D2B5"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Коды типов операций:</w:t>
            </w:r>
          </w:p>
          <w:p w14:paraId="0FCA3E5A" w14:textId="77777777" w:rsidR="00065BBA" w:rsidRPr="000B73E0" w:rsidRDefault="00065BBA" w:rsidP="00065BBA">
            <w:pPr>
              <w:pStyle w:val="Default"/>
              <w:rPr>
                <w:rFonts w:ascii="Arial" w:hAnsi="Arial" w:cs="Arial"/>
                <w:color w:val="auto"/>
                <w:sz w:val="16"/>
                <w:szCs w:val="16"/>
              </w:rPr>
            </w:pPr>
            <w:r w:rsidRPr="000B73E0">
              <w:rPr>
                <w:rFonts w:ascii="Arial" w:hAnsi="Arial" w:cs="Arial"/>
                <w:b/>
                <w:color w:val="auto"/>
                <w:sz w:val="16"/>
                <w:szCs w:val="16"/>
                <w:lang w:val="en-US"/>
              </w:rPr>
              <w:t>FTRF</w:t>
            </w:r>
            <w:r w:rsidRPr="000B73E0">
              <w:rPr>
                <w:rFonts w:ascii="Arial" w:hAnsi="Arial" w:cs="Arial"/>
                <w:color w:val="auto"/>
                <w:sz w:val="16"/>
                <w:szCs w:val="16"/>
              </w:rPr>
              <w:t xml:space="preserve"> – Мемориальный ордер (09), </w:t>
            </w:r>
          </w:p>
          <w:p w14:paraId="5CC6B8F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            Банковский ордер (17);</w:t>
            </w:r>
          </w:p>
          <w:p w14:paraId="4EB1E2DF"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b/>
                <w:color w:val="auto"/>
                <w:sz w:val="16"/>
                <w:szCs w:val="16"/>
                <w:lang w:val="en-US" w:eastAsia="ru-RU"/>
              </w:rPr>
              <w:t>NTRF</w:t>
            </w:r>
            <w:r w:rsidRPr="000B73E0">
              <w:rPr>
                <w:rFonts w:ascii="Arial" w:hAnsi="Arial" w:cs="Arial"/>
                <w:b/>
                <w:color w:val="auto"/>
                <w:sz w:val="16"/>
                <w:szCs w:val="16"/>
                <w:lang w:eastAsia="ru-RU"/>
              </w:rPr>
              <w:t xml:space="preserve"> </w:t>
            </w:r>
            <w:r w:rsidRPr="000B73E0">
              <w:rPr>
                <w:rFonts w:ascii="Arial" w:hAnsi="Arial" w:cs="Arial"/>
                <w:color w:val="auto"/>
                <w:sz w:val="16"/>
                <w:szCs w:val="16"/>
                <w:lang w:eastAsia="ru-RU"/>
              </w:rPr>
              <w:t>- Рублевое платежное поручение(01),</w:t>
            </w:r>
          </w:p>
          <w:p w14:paraId="19595F61"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 xml:space="preserve">            Перевод валюты (01) </w:t>
            </w:r>
          </w:p>
          <w:p w14:paraId="14ACC1F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lang w:eastAsia="ru-RU"/>
              </w:rPr>
              <w:t xml:space="preserve">            Объявление на взнос наличными(04), </w:t>
            </w:r>
          </w:p>
          <w:p w14:paraId="4299DD46"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 xml:space="preserve">            Платежное требование(02),</w:t>
            </w:r>
          </w:p>
          <w:p w14:paraId="23CA974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lang w:eastAsia="ru-RU"/>
              </w:rPr>
              <w:t xml:space="preserve">            Инкассовое поручение(06);</w:t>
            </w:r>
          </w:p>
          <w:p w14:paraId="2E1A5842" w14:textId="77777777" w:rsidR="00065BBA" w:rsidRPr="000B73E0" w:rsidRDefault="00065BBA" w:rsidP="00065BBA">
            <w:pPr>
              <w:pStyle w:val="Default"/>
              <w:rPr>
                <w:rFonts w:ascii="Arial" w:hAnsi="Arial" w:cs="Arial"/>
                <w:iCs/>
                <w:color w:val="auto"/>
                <w:sz w:val="16"/>
                <w:szCs w:val="16"/>
              </w:rPr>
            </w:pPr>
            <w:r w:rsidRPr="000B73E0">
              <w:rPr>
                <w:rFonts w:ascii="Arial" w:hAnsi="Arial" w:cs="Arial"/>
                <w:b/>
                <w:iCs/>
                <w:color w:val="auto"/>
                <w:sz w:val="16"/>
                <w:szCs w:val="16"/>
                <w:lang w:val="en-US"/>
              </w:rPr>
              <w:t>N</w:t>
            </w:r>
            <w:r w:rsidRPr="000B73E0">
              <w:rPr>
                <w:rFonts w:ascii="Arial" w:hAnsi="Arial" w:cs="Arial"/>
                <w:b/>
                <w:iCs/>
                <w:color w:val="auto"/>
                <w:sz w:val="16"/>
                <w:szCs w:val="16"/>
              </w:rPr>
              <w:t>LDP</w:t>
            </w:r>
            <w:r w:rsidRPr="000B73E0">
              <w:rPr>
                <w:rFonts w:ascii="Arial" w:hAnsi="Arial" w:cs="Arial"/>
                <w:iCs/>
                <w:color w:val="auto"/>
                <w:sz w:val="16"/>
                <w:szCs w:val="16"/>
              </w:rPr>
              <w:t xml:space="preserve"> - Кредит/депозит </w:t>
            </w:r>
          </w:p>
          <w:p w14:paraId="43B8B12C" w14:textId="77777777" w:rsidR="00065BBA" w:rsidRPr="000B73E0" w:rsidRDefault="00065BBA" w:rsidP="00065BBA">
            <w:pPr>
              <w:pStyle w:val="Default"/>
              <w:ind w:left="708"/>
              <w:rPr>
                <w:rFonts w:ascii="Arial" w:hAnsi="Arial" w:cs="Arial"/>
                <w:iCs/>
                <w:color w:val="auto"/>
                <w:sz w:val="16"/>
                <w:szCs w:val="16"/>
              </w:rPr>
            </w:pPr>
            <w:r w:rsidRPr="000B73E0">
              <w:rPr>
                <w:rFonts w:ascii="Arial" w:hAnsi="Arial" w:cs="Arial"/>
                <w:iCs/>
                <w:color w:val="auto"/>
                <w:sz w:val="16"/>
                <w:szCs w:val="16"/>
              </w:rPr>
              <w:t>Использовать для операций</w:t>
            </w:r>
          </w:p>
          <w:p w14:paraId="1F71AC9E" w14:textId="77777777" w:rsidR="00065BBA" w:rsidRPr="000B73E0" w:rsidRDefault="00065BBA" w:rsidP="00065BBA">
            <w:pPr>
              <w:pStyle w:val="Default"/>
              <w:ind w:left="708"/>
              <w:rPr>
                <w:rFonts w:ascii="Arial" w:hAnsi="Arial" w:cs="Arial"/>
                <w:iCs/>
                <w:color w:val="auto"/>
                <w:sz w:val="16"/>
                <w:szCs w:val="16"/>
              </w:rPr>
            </w:pPr>
            <w:r w:rsidRPr="000B73E0">
              <w:rPr>
                <w:rFonts w:ascii="Arial" w:hAnsi="Arial" w:cs="Arial"/>
                <w:iCs/>
                <w:color w:val="auto"/>
                <w:sz w:val="16"/>
                <w:szCs w:val="16"/>
              </w:rPr>
              <w:t>10- Документ погашения кредита,</w:t>
            </w:r>
          </w:p>
          <w:p w14:paraId="66F7F5C0" w14:textId="77777777" w:rsidR="00065BBA" w:rsidRPr="000B73E0" w:rsidRDefault="00065BBA" w:rsidP="00065BBA">
            <w:pPr>
              <w:pStyle w:val="Default"/>
              <w:ind w:left="708"/>
              <w:rPr>
                <w:rFonts w:ascii="Arial" w:hAnsi="Arial" w:cs="Arial"/>
                <w:iCs/>
                <w:color w:val="auto"/>
                <w:sz w:val="16"/>
                <w:szCs w:val="16"/>
              </w:rPr>
            </w:pPr>
            <w:r w:rsidRPr="000B73E0">
              <w:rPr>
                <w:rFonts w:ascii="Arial" w:hAnsi="Arial" w:cs="Arial"/>
                <w:iCs/>
                <w:color w:val="auto"/>
                <w:sz w:val="16"/>
                <w:szCs w:val="16"/>
              </w:rPr>
              <w:t>11-</w:t>
            </w:r>
            <w:r w:rsidRPr="000B73E0">
              <w:rPr>
                <w:rFonts w:ascii="Arial" w:hAnsi="Arial" w:cs="Arial"/>
                <w:sz w:val="16"/>
                <w:szCs w:val="16"/>
              </w:rPr>
              <w:t xml:space="preserve"> </w:t>
            </w:r>
            <w:r w:rsidRPr="000B73E0">
              <w:rPr>
                <w:rFonts w:ascii="Arial" w:hAnsi="Arial" w:cs="Arial"/>
                <w:iCs/>
                <w:color w:val="auto"/>
                <w:sz w:val="16"/>
                <w:szCs w:val="16"/>
              </w:rPr>
              <w:t>Документ выдачи кредита;</w:t>
            </w:r>
          </w:p>
          <w:p w14:paraId="519BA41C"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iCs/>
                <w:color w:val="auto"/>
                <w:sz w:val="16"/>
                <w:szCs w:val="16"/>
              </w:rPr>
              <w:t xml:space="preserve">  </w:t>
            </w:r>
          </w:p>
          <w:p w14:paraId="5AF3AC73"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val="en-US" w:eastAsia="ru-RU"/>
              </w:rPr>
              <w:t>NFEX</w:t>
            </w:r>
            <w:r w:rsidRPr="000B73E0">
              <w:rPr>
                <w:rFonts w:ascii="Arial" w:hAnsi="Arial" w:cs="Arial"/>
                <w:color w:val="auto"/>
                <w:sz w:val="16"/>
                <w:szCs w:val="16"/>
                <w:lang w:eastAsia="ru-RU"/>
              </w:rPr>
              <w:t xml:space="preserve"> - Конверсионные операции </w:t>
            </w:r>
          </w:p>
          <w:p w14:paraId="512B8F4B"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 xml:space="preserve">           (покупка, продажа, конвертация)</w:t>
            </w:r>
          </w:p>
          <w:p w14:paraId="0F251015" w14:textId="77777777" w:rsidR="00065BBA" w:rsidRPr="000B73E0" w:rsidRDefault="00065BBA" w:rsidP="00065BBA">
            <w:pPr>
              <w:pStyle w:val="Default"/>
              <w:ind w:left="708"/>
              <w:rPr>
                <w:rFonts w:ascii="Arial" w:hAnsi="Arial" w:cs="Arial"/>
                <w:color w:val="auto"/>
                <w:sz w:val="16"/>
                <w:szCs w:val="16"/>
                <w:lang w:eastAsia="ru-RU"/>
              </w:rPr>
            </w:pPr>
            <w:r w:rsidRPr="000B73E0">
              <w:rPr>
                <w:rFonts w:ascii="Arial" w:hAnsi="Arial" w:cs="Arial"/>
                <w:color w:val="auto"/>
                <w:sz w:val="16"/>
                <w:szCs w:val="16"/>
                <w:lang w:eastAsia="ru-RU"/>
              </w:rPr>
              <w:t>- не используется.</w:t>
            </w:r>
          </w:p>
          <w:p w14:paraId="1BE6B552" w14:textId="77777777" w:rsidR="00065BBA" w:rsidRPr="000B73E0" w:rsidRDefault="00065BBA" w:rsidP="00065BBA">
            <w:pPr>
              <w:pStyle w:val="Default"/>
              <w:rPr>
                <w:rFonts w:ascii="Arial" w:hAnsi="Arial" w:cs="Arial"/>
                <w:color w:val="auto"/>
                <w:sz w:val="16"/>
                <w:szCs w:val="16"/>
              </w:rPr>
            </w:pPr>
          </w:p>
          <w:p w14:paraId="7CC6CD6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В случае невозможности определения типа операции использовать код «</w:t>
            </w:r>
            <w:r w:rsidRPr="000B73E0">
              <w:rPr>
                <w:rFonts w:ascii="Arial" w:hAnsi="Arial" w:cs="Arial"/>
                <w:color w:val="auto"/>
                <w:sz w:val="16"/>
                <w:szCs w:val="16"/>
                <w:lang w:val="en-US" w:eastAsia="ru-RU"/>
              </w:rPr>
              <w:t>NTRF</w:t>
            </w:r>
            <w:r w:rsidRPr="000B73E0">
              <w:rPr>
                <w:rFonts w:ascii="Arial" w:hAnsi="Arial" w:cs="Arial"/>
                <w:color w:val="auto"/>
                <w:sz w:val="16"/>
                <w:szCs w:val="16"/>
                <w:lang w:eastAsia="ru-RU"/>
              </w:rPr>
              <w:t>».</w:t>
            </w:r>
          </w:p>
          <w:p w14:paraId="71C2AE40" w14:textId="77777777" w:rsidR="00065BBA" w:rsidRPr="000B73E0" w:rsidRDefault="00065BBA" w:rsidP="00065BBA">
            <w:pPr>
              <w:pStyle w:val="Default"/>
              <w:rPr>
                <w:rFonts w:ascii="Arial" w:hAnsi="Arial" w:cs="Arial"/>
                <w:color w:val="auto"/>
                <w:sz w:val="16"/>
                <w:szCs w:val="16"/>
              </w:rPr>
            </w:pPr>
          </w:p>
          <w:p w14:paraId="54A3B22D" w14:textId="77777777" w:rsidR="00065BBA" w:rsidRPr="000B73E0" w:rsidRDefault="00065BBA" w:rsidP="00065BBA">
            <w:pPr>
              <w:pStyle w:val="Default"/>
              <w:rPr>
                <w:rFonts w:ascii="Arial" w:hAnsi="Arial" w:cs="Arial"/>
                <w:color w:val="auto"/>
                <w:sz w:val="16"/>
                <w:szCs w:val="16"/>
              </w:rPr>
            </w:pPr>
          </w:p>
        </w:tc>
      </w:tr>
      <w:tr w:rsidR="00065BBA" w:rsidRPr="00C86CB8" w14:paraId="147138CA" w14:textId="77777777" w:rsidTr="00065BBA">
        <w:trPr>
          <w:trHeight w:val="284"/>
        </w:trPr>
        <w:tc>
          <w:tcPr>
            <w:tcW w:w="534" w:type="dxa"/>
            <w:vMerge/>
          </w:tcPr>
          <w:p w14:paraId="7A8FD09E" w14:textId="77777777" w:rsidR="00065BBA" w:rsidRPr="000B73E0" w:rsidRDefault="00065BBA" w:rsidP="00065BBA">
            <w:pPr>
              <w:pStyle w:val="Default"/>
              <w:rPr>
                <w:rFonts w:ascii="Arial" w:hAnsi="Arial" w:cs="Arial"/>
                <w:color w:val="auto"/>
                <w:sz w:val="16"/>
                <w:szCs w:val="16"/>
              </w:rPr>
            </w:pPr>
          </w:p>
        </w:tc>
        <w:tc>
          <w:tcPr>
            <w:tcW w:w="567" w:type="dxa"/>
          </w:tcPr>
          <w:p w14:paraId="7A433EF2"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M</w:t>
            </w:r>
          </w:p>
        </w:tc>
        <w:tc>
          <w:tcPr>
            <w:tcW w:w="708" w:type="dxa"/>
            <w:vMerge/>
          </w:tcPr>
          <w:p w14:paraId="00D2CC5E" w14:textId="77777777" w:rsidR="00065BBA" w:rsidRPr="000B73E0" w:rsidRDefault="00065BBA" w:rsidP="00065BBA">
            <w:pPr>
              <w:pStyle w:val="Default"/>
              <w:rPr>
                <w:rFonts w:ascii="Arial" w:hAnsi="Arial" w:cs="Arial"/>
                <w:b/>
                <w:color w:val="auto"/>
                <w:sz w:val="16"/>
                <w:szCs w:val="16"/>
              </w:rPr>
            </w:pPr>
          </w:p>
        </w:tc>
        <w:tc>
          <w:tcPr>
            <w:tcW w:w="2127" w:type="dxa"/>
          </w:tcPr>
          <w:p w14:paraId="31F6EEC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7</w:t>
            </w:r>
          </w:p>
        </w:tc>
        <w:tc>
          <w:tcPr>
            <w:tcW w:w="3118" w:type="dxa"/>
          </w:tcPr>
          <w:p w14:paraId="6932AD0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16х</w:t>
            </w:r>
          </w:p>
        </w:tc>
        <w:tc>
          <w:tcPr>
            <w:tcW w:w="3402" w:type="dxa"/>
          </w:tcPr>
          <w:p w14:paraId="582479A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Референс для владельца счета</w:t>
            </w:r>
          </w:p>
        </w:tc>
        <w:tc>
          <w:tcPr>
            <w:tcW w:w="4820" w:type="dxa"/>
          </w:tcPr>
          <w:p w14:paraId="0A5C2CA7" w14:textId="77777777" w:rsidR="00065BBA" w:rsidRPr="000B73E0" w:rsidRDefault="00065BBA" w:rsidP="00065BBA">
            <w:pPr>
              <w:pStyle w:val="Default"/>
              <w:rPr>
                <w:rFonts w:ascii="Arial" w:hAnsi="Arial" w:cs="Arial"/>
                <w:bCs/>
                <w:color w:val="auto"/>
                <w:sz w:val="16"/>
                <w:szCs w:val="16"/>
              </w:rPr>
            </w:pPr>
            <w:r w:rsidRPr="000B73E0">
              <w:rPr>
                <w:rFonts w:ascii="Arial" w:hAnsi="Arial" w:cs="Arial"/>
                <w:color w:val="auto"/>
                <w:sz w:val="16"/>
                <w:szCs w:val="16"/>
                <w:lang w:eastAsia="ru-RU"/>
              </w:rPr>
              <w:t>+</w:t>
            </w:r>
            <w:r w:rsidRPr="000B73E0">
              <w:rPr>
                <w:rFonts w:ascii="Arial" w:hAnsi="Arial" w:cs="Arial"/>
                <w:bCs/>
                <w:color w:val="auto"/>
                <w:sz w:val="16"/>
                <w:szCs w:val="16"/>
                <w:lang w:val="en-US"/>
              </w:rPr>
              <w:t>SBNS</w:t>
            </w:r>
            <w:r w:rsidRPr="000B73E0">
              <w:rPr>
                <w:rFonts w:ascii="Arial" w:hAnsi="Arial" w:cs="Arial"/>
                <w:bCs/>
                <w:color w:val="auto"/>
                <w:sz w:val="16"/>
                <w:szCs w:val="16"/>
              </w:rPr>
              <w:t>_</w:t>
            </w:r>
            <w:r w:rsidRPr="000B73E0">
              <w:rPr>
                <w:rFonts w:ascii="Arial" w:hAnsi="Arial" w:cs="Arial"/>
                <w:bCs/>
                <w:color w:val="auto"/>
                <w:sz w:val="16"/>
                <w:szCs w:val="16"/>
                <w:lang w:val="en-US"/>
              </w:rPr>
              <w:t>RURStatement</w:t>
            </w:r>
            <w:r w:rsidRPr="000B73E0">
              <w:rPr>
                <w:rFonts w:ascii="Arial" w:hAnsi="Arial" w:cs="Arial"/>
                <w:bCs/>
                <w:color w:val="auto"/>
                <w:sz w:val="16"/>
                <w:szCs w:val="16"/>
              </w:rPr>
              <w:t>_</w:t>
            </w:r>
            <w:r w:rsidRPr="000B73E0">
              <w:rPr>
                <w:rFonts w:ascii="Arial" w:hAnsi="Arial" w:cs="Arial"/>
                <w:bCs/>
                <w:color w:val="auto"/>
                <w:sz w:val="16"/>
                <w:szCs w:val="16"/>
                <w:lang w:val="en-US"/>
              </w:rPr>
              <w:t>Oper</w:t>
            </w:r>
            <w:r w:rsidRPr="000B73E0">
              <w:rPr>
                <w:rFonts w:ascii="Arial" w:hAnsi="Arial" w:cs="Arial"/>
                <w:bCs/>
                <w:color w:val="auto"/>
                <w:sz w:val="16"/>
                <w:szCs w:val="16"/>
              </w:rPr>
              <w:t>.</w:t>
            </w:r>
            <w:r w:rsidRPr="000B73E0">
              <w:rPr>
                <w:rFonts w:ascii="Arial" w:hAnsi="Arial" w:cs="Arial"/>
                <w:bCs/>
                <w:color w:val="auto"/>
                <w:sz w:val="16"/>
                <w:szCs w:val="16"/>
                <w:lang w:val="en-US"/>
              </w:rPr>
              <w:t>DocumentNumber</w:t>
            </w:r>
          </w:p>
          <w:p w14:paraId="0D29B77F" w14:textId="77777777" w:rsidR="00065BBA" w:rsidRPr="000B73E0" w:rsidRDefault="00065BBA" w:rsidP="00065BBA">
            <w:pPr>
              <w:pStyle w:val="Default"/>
              <w:rPr>
                <w:rFonts w:ascii="Arial" w:hAnsi="Arial" w:cs="Arial"/>
                <w:color w:val="auto"/>
                <w:sz w:val="16"/>
                <w:szCs w:val="16"/>
                <w:lang w:eastAsia="ru-RU"/>
              </w:rPr>
            </w:pPr>
            <w:r w:rsidRPr="000B73E0">
              <w:rPr>
                <w:rFonts w:ascii="Arial" w:hAnsi="Arial" w:cs="Arial"/>
                <w:color w:val="auto"/>
                <w:sz w:val="16"/>
                <w:szCs w:val="16"/>
                <w:lang w:eastAsia="ru-RU"/>
              </w:rPr>
              <w:t xml:space="preserve">Если поле </w:t>
            </w:r>
            <w:r w:rsidRPr="000B73E0">
              <w:rPr>
                <w:rFonts w:ascii="Arial" w:hAnsi="Arial" w:cs="Arial"/>
                <w:bCs/>
                <w:color w:val="auto"/>
                <w:sz w:val="16"/>
                <w:szCs w:val="16"/>
                <w:lang w:val="en-US"/>
              </w:rPr>
              <w:t>DocumentNumber</w:t>
            </w:r>
            <w:r w:rsidRPr="000B73E0">
              <w:rPr>
                <w:rFonts w:ascii="Arial" w:hAnsi="Arial" w:cs="Arial"/>
                <w:color w:val="auto"/>
                <w:sz w:val="16"/>
                <w:szCs w:val="16"/>
                <w:lang w:eastAsia="ru-RU"/>
              </w:rPr>
              <w:t xml:space="preserve"> не заполнено, то использовать фиксированное значение «NONREF».</w:t>
            </w:r>
          </w:p>
        </w:tc>
      </w:tr>
      <w:tr w:rsidR="00065BBA" w:rsidRPr="00C86CB8" w14:paraId="7FB40730" w14:textId="77777777" w:rsidTr="00065BBA">
        <w:trPr>
          <w:trHeight w:val="284"/>
        </w:trPr>
        <w:tc>
          <w:tcPr>
            <w:tcW w:w="534" w:type="dxa"/>
            <w:vMerge/>
          </w:tcPr>
          <w:p w14:paraId="569C52F5" w14:textId="77777777" w:rsidR="00065BBA" w:rsidRPr="000B73E0" w:rsidRDefault="00065BBA" w:rsidP="00065BBA">
            <w:pPr>
              <w:pStyle w:val="Default"/>
              <w:rPr>
                <w:rFonts w:ascii="Arial" w:hAnsi="Arial" w:cs="Arial"/>
                <w:color w:val="auto"/>
                <w:sz w:val="16"/>
                <w:szCs w:val="16"/>
              </w:rPr>
            </w:pPr>
          </w:p>
        </w:tc>
        <w:tc>
          <w:tcPr>
            <w:tcW w:w="567" w:type="dxa"/>
          </w:tcPr>
          <w:p w14:paraId="462755F9"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O</w:t>
            </w:r>
          </w:p>
        </w:tc>
        <w:tc>
          <w:tcPr>
            <w:tcW w:w="708" w:type="dxa"/>
            <w:vMerge/>
          </w:tcPr>
          <w:p w14:paraId="6E1A0A8B" w14:textId="77777777" w:rsidR="00065BBA" w:rsidRPr="000B73E0" w:rsidRDefault="00065BBA" w:rsidP="00065BBA">
            <w:pPr>
              <w:pStyle w:val="Default"/>
              <w:rPr>
                <w:rFonts w:ascii="Arial" w:hAnsi="Arial" w:cs="Arial"/>
                <w:b/>
                <w:color w:val="auto"/>
                <w:sz w:val="16"/>
                <w:szCs w:val="16"/>
              </w:rPr>
            </w:pPr>
          </w:p>
        </w:tc>
        <w:tc>
          <w:tcPr>
            <w:tcW w:w="2127" w:type="dxa"/>
          </w:tcPr>
          <w:p w14:paraId="7813759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8</w:t>
            </w:r>
          </w:p>
        </w:tc>
        <w:tc>
          <w:tcPr>
            <w:tcW w:w="3118" w:type="dxa"/>
          </w:tcPr>
          <w:p w14:paraId="1D9264A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[//16х]</w:t>
            </w:r>
          </w:p>
        </w:tc>
        <w:tc>
          <w:tcPr>
            <w:tcW w:w="3402" w:type="dxa"/>
          </w:tcPr>
          <w:p w14:paraId="142BB22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Референс обслуживающей счет финансовой организации</w:t>
            </w:r>
          </w:p>
        </w:tc>
        <w:tc>
          <w:tcPr>
            <w:tcW w:w="4820" w:type="dxa"/>
          </w:tcPr>
          <w:p w14:paraId="6B5D91E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r>
      <w:tr w:rsidR="00065BBA" w:rsidRPr="00C86CB8" w14:paraId="08EFB08D" w14:textId="77777777" w:rsidTr="00065BBA">
        <w:trPr>
          <w:trHeight w:val="284"/>
        </w:trPr>
        <w:tc>
          <w:tcPr>
            <w:tcW w:w="534" w:type="dxa"/>
            <w:vMerge/>
          </w:tcPr>
          <w:p w14:paraId="3884B167" w14:textId="77777777" w:rsidR="00065BBA" w:rsidRPr="000B73E0" w:rsidRDefault="00065BBA" w:rsidP="00065BBA">
            <w:pPr>
              <w:pStyle w:val="Default"/>
              <w:rPr>
                <w:rFonts w:ascii="Arial" w:hAnsi="Arial" w:cs="Arial"/>
                <w:color w:val="auto"/>
                <w:sz w:val="16"/>
                <w:szCs w:val="16"/>
              </w:rPr>
            </w:pPr>
          </w:p>
        </w:tc>
        <w:tc>
          <w:tcPr>
            <w:tcW w:w="567" w:type="dxa"/>
          </w:tcPr>
          <w:p w14:paraId="559684B9"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O</w:t>
            </w:r>
          </w:p>
        </w:tc>
        <w:tc>
          <w:tcPr>
            <w:tcW w:w="708" w:type="dxa"/>
            <w:vMerge/>
          </w:tcPr>
          <w:p w14:paraId="0A6E91EA" w14:textId="77777777" w:rsidR="00065BBA" w:rsidRPr="000B73E0" w:rsidRDefault="00065BBA" w:rsidP="00065BBA">
            <w:pPr>
              <w:pStyle w:val="Default"/>
              <w:rPr>
                <w:rFonts w:ascii="Arial" w:hAnsi="Arial" w:cs="Arial"/>
                <w:b/>
                <w:color w:val="auto"/>
                <w:sz w:val="16"/>
                <w:szCs w:val="16"/>
              </w:rPr>
            </w:pPr>
          </w:p>
        </w:tc>
        <w:tc>
          <w:tcPr>
            <w:tcW w:w="2127" w:type="dxa"/>
          </w:tcPr>
          <w:p w14:paraId="4EE0764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Подполе 9</w:t>
            </w:r>
          </w:p>
        </w:tc>
        <w:tc>
          <w:tcPr>
            <w:tcW w:w="3118" w:type="dxa"/>
          </w:tcPr>
          <w:p w14:paraId="14266B72"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rPr>
              <w:t>[34х]</w:t>
            </w:r>
            <w:r w:rsidRPr="000B73E0">
              <w:rPr>
                <w:rFonts w:ascii="Arial" w:hAnsi="Arial" w:cs="Arial"/>
                <w:color w:val="auto"/>
                <w:sz w:val="16"/>
                <w:szCs w:val="16"/>
                <w:lang w:val="en-US"/>
              </w:rPr>
              <w:t xml:space="preserve"> (</w:t>
            </w:r>
            <w:r w:rsidRPr="000B73E0">
              <w:rPr>
                <w:rFonts w:ascii="Arial" w:hAnsi="Arial" w:cs="Arial"/>
                <w:color w:val="auto"/>
                <w:sz w:val="16"/>
                <w:szCs w:val="16"/>
              </w:rPr>
              <w:t>вторая строка</w:t>
            </w:r>
            <w:r w:rsidRPr="000B73E0">
              <w:rPr>
                <w:rFonts w:ascii="Arial" w:hAnsi="Arial" w:cs="Arial"/>
                <w:color w:val="auto"/>
                <w:sz w:val="16"/>
                <w:szCs w:val="16"/>
                <w:lang w:val="en-US"/>
              </w:rPr>
              <w:t>)</w:t>
            </w:r>
          </w:p>
        </w:tc>
        <w:tc>
          <w:tcPr>
            <w:tcW w:w="3402" w:type="dxa"/>
          </w:tcPr>
          <w:p w14:paraId="20F4AC3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Дополнительная информация</w:t>
            </w:r>
          </w:p>
        </w:tc>
        <w:tc>
          <w:tcPr>
            <w:tcW w:w="4820" w:type="dxa"/>
          </w:tcPr>
          <w:p w14:paraId="65805FFF"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r>
      <w:tr w:rsidR="00065BBA" w:rsidRPr="00C86CB8" w14:paraId="501B9F7D" w14:textId="77777777" w:rsidTr="00065BBA">
        <w:trPr>
          <w:trHeight w:val="247"/>
        </w:trPr>
        <w:tc>
          <w:tcPr>
            <w:tcW w:w="534" w:type="dxa"/>
            <w:vMerge w:val="restart"/>
          </w:tcPr>
          <w:p w14:paraId="6E54CED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7 </w:t>
            </w:r>
          </w:p>
        </w:tc>
        <w:tc>
          <w:tcPr>
            <w:tcW w:w="567" w:type="dxa"/>
            <w:vMerge w:val="restart"/>
          </w:tcPr>
          <w:p w14:paraId="468EE73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O </w:t>
            </w:r>
          </w:p>
        </w:tc>
        <w:tc>
          <w:tcPr>
            <w:tcW w:w="708" w:type="dxa"/>
            <w:vMerge w:val="restart"/>
          </w:tcPr>
          <w:p w14:paraId="7349FBBA"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86 </w:t>
            </w:r>
          </w:p>
        </w:tc>
        <w:tc>
          <w:tcPr>
            <w:tcW w:w="2127" w:type="dxa"/>
          </w:tcPr>
          <w:p w14:paraId="784B165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Информация для владельца счета </w:t>
            </w:r>
          </w:p>
        </w:tc>
        <w:tc>
          <w:tcPr>
            <w:tcW w:w="3118" w:type="dxa"/>
          </w:tcPr>
          <w:p w14:paraId="73A4E68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6*65х </w:t>
            </w:r>
          </w:p>
          <w:p w14:paraId="182D1B5F" w14:textId="77777777" w:rsidR="00065BBA" w:rsidRPr="000B73E0" w:rsidRDefault="00065BBA" w:rsidP="00065BBA">
            <w:pPr>
              <w:pStyle w:val="Default"/>
              <w:rPr>
                <w:rFonts w:ascii="Arial" w:hAnsi="Arial" w:cs="Arial"/>
                <w:color w:val="auto"/>
                <w:sz w:val="16"/>
                <w:szCs w:val="16"/>
              </w:rPr>
            </w:pPr>
          </w:p>
          <w:p w14:paraId="157FB9E5" w14:textId="77777777" w:rsidR="00065BBA" w:rsidRPr="000B73E0" w:rsidRDefault="00065BBA" w:rsidP="00065BBA">
            <w:pPr>
              <w:pStyle w:val="Default"/>
              <w:jc w:val="both"/>
              <w:rPr>
                <w:rFonts w:ascii="Arial" w:hAnsi="Arial" w:cs="Arial"/>
                <w:color w:val="auto"/>
                <w:sz w:val="16"/>
                <w:szCs w:val="16"/>
              </w:rPr>
            </w:pPr>
            <w:r w:rsidRPr="000B73E0">
              <w:rPr>
                <w:rFonts w:ascii="Arial" w:hAnsi="Arial" w:cs="Arial"/>
                <w:color w:val="auto"/>
                <w:sz w:val="16"/>
                <w:szCs w:val="16"/>
              </w:rPr>
              <w:t>С целью обеспечения автоматической обработки сообщений МТ 940 системой бухгалтерского учета клиента в тексте могут содержаться кодовые слова:</w:t>
            </w:r>
          </w:p>
        </w:tc>
        <w:tc>
          <w:tcPr>
            <w:tcW w:w="3402" w:type="dxa"/>
          </w:tcPr>
          <w:p w14:paraId="600B4A60" w14:textId="77777777" w:rsidR="00065BBA" w:rsidRPr="000B73E0" w:rsidRDefault="00065BBA" w:rsidP="00065BBA">
            <w:pPr>
              <w:pStyle w:val="Default"/>
              <w:jc w:val="both"/>
              <w:rPr>
                <w:rFonts w:ascii="Arial" w:hAnsi="Arial" w:cs="Arial"/>
                <w:color w:val="auto"/>
                <w:sz w:val="16"/>
                <w:szCs w:val="16"/>
              </w:rPr>
            </w:pPr>
            <w:r w:rsidRPr="000B73E0">
              <w:rPr>
                <w:rFonts w:ascii="Arial" w:hAnsi="Arial" w:cs="Arial"/>
                <w:color w:val="auto"/>
                <w:sz w:val="16"/>
                <w:szCs w:val="16"/>
              </w:rPr>
              <w:t>В этом поле содержится дополнительная информация по операции, определенной в предшествующей строке движения по счету, которая должны быть передана владельцу счета.</w:t>
            </w:r>
          </w:p>
        </w:tc>
        <w:tc>
          <w:tcPr>
            <w:tcW w:w="4820" w:type="dxa"/>
          </w:tcPr>
          <w:p w14:paraId="2C3129F4" w14:textId="77777777" w:rsidR="00065BBA" w:rsidRPr="000B73E0" w:rsidRDefault="00065BBA" w:rsidP="00065BBA">
            <w:pPr>
              <w:pStyle w:val="Default"/>
              <w:jc w:val="both"/>
              <w:rPr>
                <w:rFonts w:ascii="Arial" w:hAnsi="Arial" w:cs="Arial"/>
                <w:i/>
                <w:color w:val="auto"/>
                <w:sz w:val="16"/>
                <w:szCs w:val="16"/>
              </w:rPr>
            </w:pPr>
            <w:r w:rsidRPr="000B73E0">
              <w:rPr>
                <w:rFonts w:ascii="Arial" w:hAnsi="Arial" w:cs="Arial"/>
                <w:color w:val="auto"/>
                <w:sz w:val="16"/>
                <w:szCs w:val="16"/>
              </w:rPr>
              <w:t>«:86:»</w:t>
            </w:r>
          </w:p>
          <w:p w14:paraId="752350C0" w14:textId="77777777" w:rsidR="00065BBA" w:rsidRPr="000B73E0" w:rsidRDefault="00065BBA" w:rsidP="00065BBA">
            <w:pPr>
              <w:pStyle w:val="Default"/>
              <w:jc w:val="both"/>
              <w:rPr>
                <w:rFonts w:ascii="Arial" w:hAnsi="Arial" w:cs="Arial"/>
                <w:i/>
                <w:color w:val="auto"/>
                <w:sz w:val="16"/>
                <w:szCs w:val="16"/>
              </w:rPr>
            </w:pPr>
          </w:p>
          <w:p w14:paraId="66DDD128" w14:textId="77777777" w:rsidR="00065BBA" w:rsidRPr="000B73E0" w:rsidRDefault="00065BBA" w:rsidP="00065BBA">
            <w:pPr>
              <w:pStyle w:val="Default"/>
              <w:jc w:val="both"/>
              <w:rPr>
                <w:rFonts w:ascii="Arial" w:hAnsi="Arial" w:cs="Arial"/>
                <w:i/>
                <w:color w:val="auto"/>
                <w:sz w:val="16"/>
                <w:szCs w:val="16"/>
              </w:rPr>
            </w:pPr>
            <w:r w:rsidRPr="000B73E0">
              <w:rPr>
                <w:rFonts w:ascii="Arial" w:hAnsi="Arial" w:cs="Arial"/>
                <w:i/>
                <w:color w:val="auto"/>
                <w:sz w:val="16"/>
                <w:szCs w:val="16"/>
              </w:rPr>
              <w:t>Если при запуске экспорта был указан параметр «Транслитерация» поле необходимо транслитерировать согласно правилам, описанным в Приложении 2.</w:t>
            </w:r>
          </w:p>
          <w:p w14:paraId="66ADCBAA" w14:textId="77777777" w:rsidR="00065BBA" w:rsidRPr="000B73E0" w:rsidRDefault="00065BBA" w:rsidP="00065BBA">
            <w:pPr>
              <w:pStyle w:val="Default"/>
              <w:rPr>
                <w:rFonts w:ascii="Arial" w:hAnsi="Arial" w:cs="Arial"/>
                <w:color w:val="auto"/>
                <w:sz w:val="16"/>
                <w:szCs w:val="16"/>
              </w:rPr>
            </w:pPr>
          </w:p>
          <w:p w14:paraId="346B145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Пример:</w:t>
            </w:r>
          </w:p>
          <w:p w14:paraId="0AF76648" w14:textId="77777777" w:rsidR="00065BBA" w:rsidRPr="000B73E0" w:rsidRDefault="00065BBA" w:rsidP="00065BBA">
            <w:pPr>
              <w:spacing w:before="144" w:after="144"/>
              <w:rPr>
                <w:rFonts w:ascii="Arial" w:hAnsi="Arial" w:cs="Arial"/>
                <w:sz w:val="16"/>
                <w:szCs w:val="16"/>
              </w:rPr>
            </w:pPr>
            <w:r w:rsidRPr="000B73E0">
              <w:rPr>
                <w:rFonts w:ascii="Arial" w:hAnsi="Arial" w:cs="Arial"/>
                <w:b/>
                <w:sz w:val="16"/>
                <w:szCs w:val="16"/>
              </w:rPr>
              <w:t>:86:/</w:t>
            </w:r>
            <w:r w:rsidRPr="000B73E0">
              <w:rPr>
                <w:rFonts w:ascii="Arial" w:hAnsi="Arial" w:cs="Arial"/>
                <w:sz w:val="16"/>
                <w:szCs w:val="16"/>
                <w:lang w:val="en-US"/>
              </w:rPr>
              <w:t>ORDP</w:t>
            </w:r>
            <w:r w:rsidRPr="000B73E0">
              <w:rPr>
                <w:rFonts w:ascii="Arial" w:hAnsi="Arial" w:cs="Arial"/>
                <w:sz w:val="16"/>
                <w:szCs w:val="16"/>
              </w:rPr>
              <w:t>/</w:t>
            </w:r>
            <w:r w:rsidRPr="000B73E0">
              <w:rPr>
                <w:rFonts w:ascii="Arial" w:hAnsi="Arial" w:cs="Arial"/>
                <w:sz w:val="16"/>
                <w:szCs w:val="16"/>
                <w:lang w:val="en-US"/>
              </w:rPr>
              <w:t>INN</w:t>
            </w:r>
            <w:r w:rsidRPr="000B73E0">
              <w:rPr>
                <w:rFonts w:ascii="Arial" w:hAnsi="Arial" w:cs="Arial"/>
                <w:sz w:val="16"/>
                <w:szCs w:val="16"/>
              </w:rPr>
              <w:t xml:space="preserve"> 5047059383 </w:t>
            </w:r>
            <w:r w:rsidRPr="000B73E0">
              <w:rPr>
                <w:rFonts w:ascii="Arial" w:hAnsi="Arial" w:cs="Arial"/>
                <w:sz w:val="16"/>
                <w:szCs w:val="16"/>
                <w:lang w:val="en-US"/>
              </w:rPr>
              <w:t>OOO</w:t>
            </w:r>
            <w:r w:rsidRPr="000B73E0">
              <w:rPr>
                <w:rFonts w:ascii="Arial" w:hAnsi="Arial" w:cs="Arial"/>
                <w:sz w:val="16"/>
                <w:szCs w:val="16"/>
              </w:rPr>
              <w:t xml:space="preserve"> .</w:t>
            </w:r>
            <w:r w:rsidRPr="000B73E0">
              <w:rPr>
                <w:rFonts w:ascii="Arial" w:hAnsi="Arial" w:cs="Arial"/>
                <w:sz w:val="16"/>
                <w:szCs w:val="16"/>
                <w:lang w:val="en-US"/>
              </w:rPr>
              <w:t>ROLXF</w:t>
            </w:r>
            <w:r w:rsidRPr="000B73E0">
              <w:rPr>
                <w:rFonts w:ascii="Arial" w:hAnsi="Arial" w:cs="Arial"/>
                <w:sz w:val="16"/>
                <w:szCs w:val="16"/>
              </w:rPr>
              <w:t xml:space="preserve">., </w:t>
            </w:r>
            <w:r w:rsidRPr="000B73E0">
              <w:rPr>
                <w:rFonts w:ascii="Arial" w:hAnsi="Arial" w:cs="Arial"/>
                <w:sz w:val="16"/>
                <w:szCs w:val="16"/>
                <w:lang w:val="en-US"/>
              </w:rPr>
              <w:t>FILIAL</w:t>
            </w:r>
            <w:r w:rsidRPr="000B73E0">
              <w:rPr>
                <w:rFonts w:ascii="Arial" w:hAnsi="Arial" w:cs="Arial"/>
                <w:sz w:val="16"/>
                <w:szCs w:val="16"/>
              </w:rPr>
              <w:t xml:space="preserve"> .</w:t>
            </w:r>
            <w:r w:rsidRPr="000B73E0">
              <w:rPr>
                <w:rFonts w:ascii="Arial" w:hAnsi="Arial" w:cs="Arial"/>
                <w:sz w:val="16"/>
                <w:szCs w:val="16"/>
                <w:lang w:val="en-US"/>
              </w:rPr>
              <w:t>AC</w:t>
            </w:r>
            <w:r w:rsidRPr="000B73E0">
              <w:rPr>
                <w:rFonts w:ascii="Arial" w:hAnsi="Arial" w:cs="Arial"/>
                <w:sz w:val="16"/>
                <w:szCs w:val="16"/>
              </w:rPr>
              <w:t xml:space="preserve"> </w:t>
            </w:r>
            <w:r w:rsidRPr="000B73E0">
              <w:rPr>
                <w:rFonts w:ascii="Arial" w:hAnsi="Arial" w:cs="Arial"/>
                <w:sz w:val="16"/>
                <w:szCs w:val="16"/>
                <w:lang w:val="en-US"/>
              </w:rPr>
              <w:t>SEVER</w:t>
            </w:r>
            <w:r w:rsidRPr="000B73E0">
              <w:rPr>
                <w:rFonts w:ascii="Arial" w:hAnsi="Arial" w:cs="Arial"/>
                <w:sz w:val="16"/>
                <w:szCs w:val="16"/>
              </w:rPr>
              <w:t>./</w:t>
            </w:r>
            <w:r w:rsidRPr="000B73E0">
              <w:rPr>
                <w:rFonts w:ascii="Arial" w:hAnsi="Arial" w:cs="Arial"/>
                <w:sz w:val="16"/>
                <w:szCs w:val="16"/>
                <w:lang w:val="en-US"/>
              </w:rPr>
              <w:t>NPP</w:t>
            </w:r>
            <w:r w:rsidRPr="000B73E0">
              <w:rPr>
                <w:rFonts w:ascii="Arial" w:hAnsi="Arial" w:cs="Arial"/>
                <w:sz w:val="16"/>
                <w:szCs w:val="16"/>
              </w:rPr>
              <w:t>/295/</w:t>
            </w:r>
            <w:r w:rsidRPr="000B73E0">
              <w:rPr>
                <w:rFonts w:ascii="Arial" w:hAnsi="Arial" w:cs="Arial"/>
                <w:sz w:val="16"/>
                <w:szCs w:val="16"/>
                <w:lang w:val="en-US"/>
              </w:rPr>
              <w:t>NZP</w:t>
            </w:r>
            <w:r w:rsidRPr="000B73E0">
              <w:rPr>
                <w:rFonts w:ascii="Arial" w:hAnsi="Arial" w:cs="Arial"/>
                <w:sz w:val="16"/>
                <w:szCs w:val="16"/>
              </w:rPr>
              <w:t>/</w:t>
            </w:r>
            <w:r w:rsidRPr="000B73E0">
              <w:rPr>
                <w:rFonts w:ascii="Arial" w:hAnsi="Arial" w:cs="Arial"/>
                <w:sz w:val="16"/>
                <w:szCs w:val="16"/>
                <w:lang w:val="en-US"/>
              </w:rPr>
              <w:t>WAUZZZ</w:t>
            </w:r>
            <w:r w:rsidRPr="000B73E0">
              <w:rPr>
                <w:rFonts w:ascii="Arial" w:hAnsi="Arial" w:cs="Arial"/>
                <w:sz w:val="16"/>
                <w:szCs w:val="16"/>
              </w:rPr>
              <w:t>8</w:t>
            </w:r>
            <w:r w:rsidRPr="000B73E0">
              <w:rPr>
                <w:rFonts w:ascii="Arial" w:hAnsi="Arial" w:cs="Arial"/>
                <w:sz w:val="16"/>
                <w:szCs w:val="16"/>
                <w:lang w:val="en-US"/>
              </w:rPr>
              <w:t>RXDA</w:t>
            </w:r>
            <w:r w:rsidRPr="000B73E0">
              <w:rPr>
                <w:rFonts w:ascii="Arial" w:hAnsi="Arial" w:cs="Arial"/>
                <w:sz w:val="16"/>
                <w:szCs w:val="16"/>
              </w:rPr>
              <w:t>071708.1176026/7701.</w:t>
            </w:r>
            <w:r w:rsidRPr="000B73E0">
              <w:rPr>
                <w:rFonts w:ascii="Arial" w:hAnsi="Arial" w:cs="Arial"/>
                <w:sz w:val="16"/>
                <w:szCs w:val="16"/>
                <w:lang w:val="en-US"/>
              </w:rPr>
              <w:t>RUSA</w:t>
            </w:r>
            <w:r w:rsidRPr="000B73E0">
              <w:rPr>
                <w:rFonts w:ascii="Arial" w:hAnsi="Arial" w:cs="Arial"/>
                <w:sz w:val="16"/>
                <w:szCs w:val="16"/>
              </w:rPr>
              <w:t>00410.</w:t>
            </w:r>
            <w:r w:rsidRPr="000B73E0">
              <w:rPr>
                <w:rFonts w:ascii="Arial" w:hAnsi="Arial" w:cs="Arial"/>
                <w:sz w:val="16"/>
                <w:szCs w:val="16"/>
                <w:lang w:val="en-US"/>
              </w:rPr>
              <w:t>PLATEJ</w:t>
            </w:r>
            <w:r w:rsidRPr="000B73E0">
              <w:rPr>
                <w:rFonts w:ascii="Arial" w:hAnsi="Arial" w:cs="Arial"/>
                <w:sz w:val="16"/>
                <w:szCs w:val="16"/>
              </w:rPr>
              <w:t xml:space="preserve"> </w:t>
            </w:r>
            <w:r w:rsidRPr="000B73E0">
              <w:rPr>
                <w:rFonts w:ascii="Arial" w:hAnsi="Arial" w:cs="Arial"/>
                <w:sz w:val="16"/>
                <w:szCs w:val="16"/>
                <w:lang w:val="en-US"/>
              </w:rPr>
              <w:t>ZA</w:t>
            </w:r>
            <w:r w:rsidRPr="000B73E0">
              <w:rPr>
                <w:rFonts w:ascii="Arial" w:hAnsi="Arial" w:cs="Arial"/>
                <w:sz w:val="16"/>
                <w:szCs w:val="16"/>
              </w:rPr>
              <w:t xml:space="preserve"> </w:t>
            </w:r>
            <w:r w:rsidRPr="000B73E0">
              <w:rPr>
                <w:rFonts w:ascii="Arial" w:hAnsi="Arial" w:cs="Arial"/>
                <w:sz w:val="16"/>
                <w:szCs w:val="16"/>
                <w:lang w:val="en-US"/>
              </w:rPr>
              <w:t>AVTOMOBILX</w:t>
            </w:r>
            <w:r w:rsidRPr="000B73E0">
              <w:rPr>
                <w:rFonts w:ascii="Arial" w:hAnsi="Arial" w:cs="Arial"/>
                <w:sz w:val="16"/>
                <w:szCs w:val="16"/>
              </w:rPr>
              <w:t xml:space="preserve"> </w:t>
            </w:r>
            <w:r w:rsidRPr="000B73E0">
              <w:rPr>
                <w:rFonts w:ascii="Arial" w:hAnsi="Arial" w:cs="Arial"/>
                <w:sz w:val="16"/>
                <w:szCs w:val="16"/>
                <w:lang w:val="en-US"/>
              </w:rPr>
              <w:t>AUDI</w:t>
            </w:r>
            <w:r w:rsidRPr="000B73E0">
              <w:rPr>
                <w:rFonts w:ascii="Arial" w:hAnsi="Arial" w:cs="Arial"/>
                <w:sz w:val="16"/>
                <w:szCs w:val="16"/>
              </w:rPr>
              <w:t xml:space="preserve"> </w:t>
            </w:r>
            <w:r w:rsidRPr="000B73E0">
              <w:rPr>
                <w:rFonts w:ascii="Arial" w:hAnsi="Arial" w:cs="Arial"/>
                <w:sz w:val="16"/>
                <w:szCs w:val="16"/>
                <w:lang w:val="en-US"/>
              </w:rPr>
              <w:t>Q</w:t>
            </w:r>
            <w:r w:rsidRPr="000B73E0">
              <w:rPr>
                <w:rFonts w:ascii="Arial" w:hAnsi="Arial" w:cs="Arial"/>
                <w:sz w:val="16"/>
                <w:szCs w:val="16"/>
              </w:rPr>
              <w:t xml:space="preserve">5 </w:t>
            </w:r>
            <w:r w:rsidRPr="000B73E0">
              <w:rPr>
                <w:rFonts w:ascii="Arial" w:hAnsi="Arial" w:cs="Arial"/>
                <w:sz w:val="16"/>
                <w:szCs w:val="16"/>
                <w:lang w:val="en-US"/>
              </w:rPr>
              <w:t>K</w:t>
            </w:r>
            <w:r w:rsidRPr="000B73E0">
              <w:rPr>
                <w:rFonts w:ascii="Arial" w:hAnsi="Arial" w:cs="Arial"/>
                <w:sz w:val="16"/>
                <w:szCs w:val="16"/>
              </w:rPr>
              <w:t>/</w:t>
            </w:r>
            <w:r w:rsidRPr="000B73E0">
              <w:rPr>
                <w:rFonts w:ascii="Arial" w:hAnsi="Arial" w:cs="Arial"/>
                <w:sz w:val="16"/>
                <w:szCs w:val="16"/>
                <w:lang w:val="en-US"/>
              </w:rPr>
              <w:t>N</w:t>
            </w:r>
            <w:r w:rsidRPr="000B73E0">
              <w:rPr>
                <w:rFonts w:ascii="Arial" w:hAnsi="Arial" w:cs="Arial"/>
                <w:sz w:val="16"/>
                <w:szCs w:val="16"/>
              </w:rPr>
              <w:t xml:space="preserve"> </w:t>
            </w:r>
            <w:r w:rsidRPr="000B73E0">
              <w:rPr>
                <w:rFonts w:ascii="Arial" w:hAnsi="Arial" w:cs="Arial"/>
                <w:sz w:val="16"/>
                <w:szCs w:val="16"/>
                <w:lang w:val="en-US"/>
              </w:rPr>
              <w:t>B</w:t>
            </w:r>
            <w:r w:rsidRPr="000B73E0">
              <w:rPr>
                <w:rFonts w:ascii="Arial" w:hAnsi="Arial" w:cs="Arial"/>
                <w:sz w:val="16"/>
                <w:szCs w:val="16"/>
              </w:rPr>
              <w:t xml:space="preserve">31809, </w:t>
            </w:r>
            <w:r w:rsidRPr="000B73E0">
              <w:rPr>
                <w:rFonts w:ascii="Arial" w:hAnsi="Arial" w:cs="Arial"/>
                <w:sz w:val="16"/>
                <w:szCs w:val="16"/>
                <w:lang w:val="en-US"/>
              </w:rPr>
              <w:t>V</w:t>
            </w:r>
            <w:r w:rsidRPr="000B73E0">
              <w:rPr>
                <w:rFonts w:ascii="Arial" w:hAnsi="Arial" w:cs="Arial"/>
                <w:sz w:val="16"/>
                <w:szCs w:val="16"/>
              </w:rPr>
              <w:t xml:space="preserve"> </w:t>
            </w:r>
            <w:r w:rsidRPr="000B73E0">
              <w:rPr>
                <w:rFonts w:ascii="Arial" w:hAnsi="Arial" w:cs="Arial"/>
                <w:sz w:val="16"/>
                <w:szCs w:val="16"/>
                <w:lang w:val="en-US"/>
              </w:rPr>
              <w:t>T</w:t>
            </w:r>
            <w:r w:rsidRPr="000B73E0">
              <w:rPr>
                <w:rFonts w:ascii="Arial" w:hAnsi="Arial" w:cs="Arial"/>
                <w:sz w:val="16"/>
                <w:szCs w:val="16"/>
              </w:rPr>
              <w:t>.</w:t>
            </w:r>
            <w:r w:rsidRPr="000B73E0">
              <w:rPr>
                <w:rFonts w:ascii="Arial" w:hAnsi="Arial" w:cs="Arial"/>
                <w:sz w:val="16"/>
                <w:szCs w:val="16"/>
                <w:lang w:val="en-US"/>
              </w:rPr>
              <w:t>c</w:t>
            </w:r>
            <w:r w:rsidRPr="000B73E0">
              <w:rPr>
                <w:rFonts w:ascii="Arial" w:hAnsi="Arial" w:cs="Arial"/>
                <w:sz w:val="16"/>
                <w:szCs w:val="16"/>
              </w:rPr>
              <w:t xml:space="preserve">. </w:t>
            </w:r>
            <w:r w:rsidRPr="000B73E0">
              <w:rPr>
                <w:rFonts w:ascii="Arial" w:hAnsi="Arial" w:cs="Arial"/>
                <w:sz w:val="16"/>
                <w:szCs w:val="16"/>
                <w:lang w:val="en-US"/>
              </w:rPr>
              <w:t>NDS</w:t>
            </w:r>
            <w:r w:rsidRPr="000B73E0">
              <w:rPr>
                <w:rFonts w:ascii="Arial" w:hAnsi="Arial" w:cs="Arial"/>
                <w:sz w:val="16"/>
                <w:szCs w:val="16"/>
              </w:rPr>
              <w:t>(18.) - 315548,87</w:t>
            </w:r>
          </w:p>
        </w:tc>
      </w:tr>
      <w:tr w:rsidR="00065BBA" w:rsidRPr="00813D53" w14:paraId="3D197482" w14:textId="77777777" w:rsidTr="00065BBA">
        <w:trPr>
          <w:trHeight w:val="247"/>
        </w:trPr>
        <w:tc>
          <w:tcPr>
            <w:tcW w:w="534" w:type="dxa"/>
            <w:vMerge/>
          </w:tcPr>
          <w:p w14:paraId="4EC25540" w14:textId="77777777" w:rsidR="00065BBA" w:rsidRPr="000B73E0" w:rsidRDefault="00065BBA" w:rsidP="00065BBA">
            <w:pPr>
              <w:pStyle w:val="Default"/>
              <w:rPr>
                <w:rFonts w:ascii="Arial" w:hAnsi="Arial" w:cs="Arial"/>
                <w:color w:val="auto"/>
                <w:sz w:val="16"/>
                <w:szCs w:val="16"/>
              </w:rPr>
            </w:pPr>
          </w:p>
        </w:tc>
        <w:tc>
          <w:tcPr>
            <w:tcW w:w="567" w:type="dxa"/>
            <w:vMerge/>
          </w:tcPr>
          <w:p w14:paraId="104D6619" w14:textId="77777777" w:rsidR="00065BBA" w:rsidRPr="000B73E0" w:rsidRDefault="00065BBA" w:rsidP="00065BBA">
            <w:pPr>
              <w:pStyle w:val="Default"/>
              <w:rPr>
                <w:rFonts w:ascii="Arial" w:hAnsi="Arial" w:cs="Arial"/>
                <w:color w:val="auto"/>
                <w:sz w:val="16"/>
                <w:szCs w:val="16"/>
              </w:rPr>
            </w:pPr>
          </w:p>
        </w:tc>
        <w:tc>
          <w:tcPr>
            <w:tcW w:w="708" w:type="dxa"/>
            <w:vMerge/>
          </w:tcPr>
          <w:p w14:paraId="04528B80" w14:textId="77777777" w:rsidR="00065BBA" w:rsidRPr="000B73E0" w:rsidRDefault="00065BBA" w:rsidP="00065BBA">
            <w:pPr>
              <w:pStyle w:val="Default"/>
              <w:rPr>
                <w:rFonts w:ascii="Arial" w:hAnsi="Arial" w:cs="Arial"/>
                <w:color w:val="auto"/>
                <w:sz w:val="16"/>
                <w:szCs w:val="16"/>
              </w:rPr>
            </w:pPr>
          </w:p>
        </w:tc>
        <w:tc>
          <w:tcPr>
            <w:tcW w:w="2127" w:type="dxa"/>
          </w:tcPr>
          <w:p w14:paraId="6DBE6CBD" w14:textId="77777777" w:rsidR="00065BBA" w:rsidRPr="000B73E0" w:rsidRDefault="00065BBA" w:rsidP="00065BBA">
            <w:pPr>
              <w:pStyle w:val="Default"/>
              <w:rPr>
                <w:rFonts w:ascii="Arial" w:hAnsi="Arial" w:cs="Arial"/>
                <w:color w:val="auto"/>
                <w:sz w:val="16"/>
                <w:szCs w:val="16"/>
              </w:rPr>
            </w:pPr>
          </w:p>
        </w:tc>
        <w:tc>
          <w:tcPr>
            <w:tcW w:w="3118" w:type="dxa"/>
          </w:tcPr>
          <w:p w14:paraId="3D5E743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r w:rsidRPr="000B73E0">
              <w:rPr>
                <w:rFonts w:ascii="Arial" w:hAnsi="Arial" w:cs="Arial"/>
                <w:color w:val="auto"/>
                <w:sz w:val="16"/>
                <w:szCs w:val="16"/>
                <w:lang w:val="en-US"/>
              </w:rPr>
              <w:t>ORDP</w:t>
            </w:r>
            <w:r w:rsidRPr="000B73E0">
              <w:rPr>
                <w:rFonts w:ascii="Arial" w:hAnsi="Arial" w:cs="Arial"/>
                <w:color w:val="auto"/>
                <w:sz w:val="16"/>
                <w:szCs w:val="16"/>
              </w:rPr>
              <w:t>/</w:t>
            </w:r>
          </w:p>
        </w:tc>
        <w:tc>
          <w:tcPr>
            <w:tcW w:w="3402" w:type="dxa"/>
          </w:tcPr>
          <w:p w14:paraId="6B9C341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Для кредитовой операции – данные плательщика</w:t>
            </w:r>
          </w:p>
          <w:p w14:paraId="6286803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Для дебетовой операции – данные получателя</w:t>
            </w:r>
          </w:p>
        </w:tc>
        <w:tc>
          <w:tcPr>
            <w:tcW w:w="4820" w:type="dxa"/>
          </w:tcPr>
          <w:p w14:paraId="5CF08FC5"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+«/ORDP/»</w:t>
            </w:r>
            <w:r w:rsidRPr="000B73E0">
              <w:rPr>
                <w:rFonts w:ascii="Arial" w:hAnsi="Arial" w:cs="Arial"/>
                <w:bCs/>
                <w:color w:val="auto"/>
                <w:sz w:val="16"/>
                <w:szCs w:val="16"/>
                <w:lang w:val="en-US"/>
              </w:rPr>
              <w:t>+«INN»+’ ’</w:t>
            </w:r>
          </w:p>
          <w:p w14:paraId="13C86CB5" w14:textId="77777777" w:rsidR="00065BBA" w:rsidRPr="000B73E0" w:rsidRDefault="00065BBA" w:rsidP="00065BBA">
            <w:pPr>
              <w:pStyle w:val="Default"/>
              <w:rPr>
                <w:rFonts w:ascii="Arial" w:hAnsi="Arial" w:cs="Arial"/>
                <w:bCs/>
                <w:color w:val="auto"/>
                <w:sz w:val="16"/>
                <w:szCs w:val="16"/>
                <w:lang w:val="en-US"/>
              </w:rPr>
            </w:pPr>
          </w:p>
          <w:p w14:paraId="0AFF2410"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+SBNS_RURStatement_Oper.PayerINN</w:t>
            </w:r>
          </w:p>
          <w:p w14:paraId="79173826"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 ’+SBNS_RURStatement_Oper.PayerName</w:t>
            </w:r>
          </w:p>
          <w:p w14:paraId="0AD20ECE"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rPr>
              <w:t>или</w:t>
            </w:r>
          </w:p>
          <w:p w14:paraId="378EB833"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+SBNS_RURStatement_Oper.ReceiverINN</w:t>
            </w:r>
          </w:p>
          <w:p w14:paraId="793D3B50"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 ’+SBNS_RURStatement_Oper.ReceiverName</w:t>
            </w:r>
          </w:p>
        </w:tc>
      </w:tr>
      <w:tr w:rsidR="00065BBA" w:rsidRPr="00813D53" w14:paraId="70FFA5DF" w14:textId="77777777" w:rsidTr="00065BBA">
        <w:trPr>
          <w:trHeight w:val="247"/>
        </w:trPr>
        <w:tc>
          <w:tcPr>
            <w:tcW w:w="534" w:type="dxa"/>
            <w:vMerge/>
          </w:tcPr>
          <w:p w14:paraId="1497703A" w14:textId="77777777" w:rsidR="00065BBA" w:rsidRPr="000B73E0" w:rsidRDefault="00065BBA" w:rsidP="00065BBA">
            <w:pPr>
              <w:pStyle w:val="Default"/>
              <w:rPr>
                <w:rFonts w:ascii="Arial" w:hAnsi="Arial" w:cs="Arial"/>
                <w:color w:val="auto"/>
                <w:sz w:val="16"/>
                <w:szCs w:val="16"/>
                <w:lang w:val="en-US"/>
              </w:rPr>
            </w:pPr>
          </w:p>
        </w:tc>
        <w:tc>
          <w:tcPr>
            <w:tcW w:w="567" w:type="dxa"/>
            <w:vMerge/>
          </w:tcPr>
          <w:p w14:paraId="10B9221C" w14:textId="77777777" w:rsidR="00065BBA" w:rsidRPr="000B73E0" w:rsidRDefault="00065BBA" w:rsidP="00065BBA">
            <w:pPr>
              <w:pStyle w:val="Default"/>
              <w:rPr>
                <w:rFonts w:ascii="Arial" w:hAnsi="Arial" w:cs="Arial"/>
                <w:color w:val="auto"/>
                <w:sz w:val="16"/>
                <w:szCs w:val="16"/>
                <w:lang w:val="en-US"/>
              </w:rPr>
            </w:pPr>
          </w:p>
        </w:tc>
        <w:tc>
          <w:tcPr>
            <w:tcW w:w="708" w:type="dxa"/>
            <w:vMerge/>
          </w:tcPr>
          <w:p w14:paraId="295E5920" w14:textId="77777777" w:rsidR="00065BBA" w:rsidRPr="000B73E0" w:rsidRDefault="00065BBA" w:rsidP="00065BBA">
            <w:pPr>
              <w:pStyle w:val="Default"/>
              <w:rPr>
                <w:rFonts w:ascii="Arial" w:hAnsi="Arial" w:cs="Arial"/>
                <w:color w:val="auto"/>
                <w:sz w:val="16"/>
                <w:szCs w:val="16"/>
                <w:lang w:val="en-US"/>
              </w:rPr>
            </w:pPr>
          </w:p>
        </w:tc>
        <w:tc>
          <w:tcPr>
            <w:tcW w:w="2127" w:type="dxa"/>
          </w:tcPr>
          <w:p w14:paraId="238DE902" w14:textId="77777777" w:rsidR="00065BBA" w:rsidRPr="000B73E0" w:rsidRDefault="00065BBA" w:rsidP="00065BBA">
            <w:pPr>
              <w:pStyle w:val="Default"/>
              <w:rPr>
                <w:rFonts w:ascii="Arial" w:hAnsi="Arial" w:cs="Arial"/>
                <w:color w:val="auto"/>
                <w:sz w:val="16"/>
                <w:szCs w:val="16"/>
                <w:lang w:val="en-US"/>
              </w:rPr>
            </w:pPr>
          </w:p>
        </w:tc>
        <w:tc>
          <w:tcPr>
            <w:tcW w:w="3118" w:type="dxa"/>
          </w:tcPr>
          <w:p w14:paraId="1630B70A" w14:textId="77777777" w:rsidR="00065BBA" w:rsidRPr="000B73E0" w:rsidRDefault="00065BBA" w:rsidP="00065BBA">
            <w:pPr>
              <w:pStyle w:val="Default"/>
              <w:rPr>
                <w:rFonts w:ascii="Arial" w:hAnsi="Arial" w:cs="Arial"/>
                <w:color w:val="auto"/>
                <w:sz w:val="16"/>
                <w:szCs w:val="16"/>
              </w:rPr>
            </w:pPr>
            <w:r w:rsidRPr="000B73E0">
              <w:rPr>
                <w:rFonts w:ascii="Arial" w:hAnsi="Arial" w:cs="Arial"/>
                <w:bCs/>
                <w:color w:val="auto"/>
                <w:sz w:val="16"/>
                <w:szCs w:val="16"/>
              </w:rPr>
              <w:t>/</w:t>
            </w:r>
            <w:r w:rsidRPr="000B73E0">
              <w:rPr>
                <w:rFonts w:ascii="Arial" w:hAnsi="Arial" w:cs="Arial"/>
                <w:bCs/>
                <w:color w:val="auto"/>
                <w:sz w:val="16"/>
                <w:szCs w:val="16"/>
                <w:lang w:val="en-US"/>
              </w:rPr>
              <w:t>NPP</w:t>
            </w:r>
            <w:r w:rsidRPr="000B73E0">
              <w:rPr>
                <w:rFonts w:ascii="Arial" w:hAnsi="Arial" w:cs="Arial"/>
                <w:bCs/>
                <w:color w:val="auto"/>
                <w:sz w:val="16"/>
                <w:szCs w:val="16"/>
              </w:rPr>
              <w:t>/</w:t>
            </w:r>
          </w:p>
        </w:tc>
        <w:tc>
          <w:tcPr>
            <w:tcW w:w="3402" w:type="dxa"/>
          </w:tcPr>
          <w:p w14:paraId="65EAAEC8" w14:textId="77777777" w:rsidR="00065BBA" w:rsidRPr="000B73E0" w:rsidRDefault="00065BBA" w:rsidP="00065BBA">
            <w:pPr>
              <w:pStyle w:val="Default"/>
              <w:rPr>
                <w:rFonts w:ascii="Arial" w:hAnsi="Arial" w:cs="Arial"/>
                <w:color w:val="auto"/>
                <w:sz w:val="16"/>
                <w:szCs w:val="16"/>
              </w:rPr>
            </w:pPr>
            <w:r w:rsidRPr="000B73E0">
              <w:rPr>
                <w:rFonts w:ascii="Arial" w:hAnsi="Arial" w:cs="Arial"/>
                <w:bCs/>
                <w:color w:val="auto"/>
                <w:sz w:val="16"/>
                <w:szCs w:val="16"/>
              </w:rPr>
              <w:t>Номер документа</w:t>
            </w:r>
          </w:p>
        </w:tc>
        <w:tc>
          <w:tcPr>
            <w:tcW w:w="4820" w:type="dxa"/>
          </w:tcPr>
          <w:p w14:paraId="774018AD" w14:textId="77777777" w:rsidR="00065BBA" w:rsidRPr="000B73E0" w:rsidRDefault="00065BBA" w:rsidP="00065BBA">
            <w:pPr>
              <w:pStyle w:val="Default"/>
              <w:rPr>
                <w:rFonts w:ascii="Arial" w:hAnsi="Arial" w:cs="Arial"/>
                <w:bCs/>
                <w:color w:val="auto"/>
                <w:sz w:val="16"/>
                <w:szCs w:val="16"/>
                <w:lang w:val="en-US"/>
              </w:rPr>
            </w:pPr>
            <w:r w:rsidRPr="000B73E0">
              <w:rPr>
                <w:rFonts w:ascii="Arial" w:hAnsi="Arial" w:cs="Arial"/>
                <w:bCs/>
                <w:color w:val="auto"/>
                <w:sz w:val="16"/>
                <w:szCs w:val="16"/>
                <w:lang w:val="en-US"/>
              </w:rPr>
              <w:t>+«/NPP/»</w:t>
            </w:r>
            <w:r w:rsidRPr="000B73E0">
              <w:rPr>
                <w:rFonts w:ascii="Arial" w:hAnsi="Arial" w:cs="Arial"/>
                <w:color w:val="auto"/>
                <w:sz w:val="16"/>
                <w:szCs w:val="16"/>
                <w:lang w:val="en-US"/>
              </w:rPr>
              <w:t>+</w:t>
            </w:r>
            <w:r w:rsidRPr="000B73E0">
              <w:rPr>
                <w:rFonts w:ascii="Arial" w:hAnsi="Arial" w:cs="Arial"/>
                <w:bCs/>
                <w:color w:val="auto"/>
                <w:sz w:val="16"/>
                <w:szCs w:val="16"/>
                <w:lang w:val="en-US"/>
              </w:rPr>
              <w:t>SBNS_RURStatement_Oper.DocumentNumber</w:t>
            </w:r>
          </w:p>
        </w:tc>
      </w:tr>
      <w:tr w:rsidR="00065BBA" w:rsidRPr="00813D53" w14:paraId="510D321D" w14:textId="77777777" w:rsidTr="00065BBA">
        <w:trPr>
          <w:trHeight w:val="247"/>
        </w:trPr>
        <w:tc>
          <w:tcPr>
            <w:tcW w:w="534" w:type="dxa"/>
            <w:vMerge/>
          </w:tcPr>
          <w:p w14:paraId="1A8B5420" w14:textId="77777777" w:rsidR="00065BBA" w:rsidRPr="000B73E0" w:rsidRDefault="00065BBA" w:rsidP="00065BBA">
            <w:pPr>
              <w:pStyle w:val="Default"/>
              <w:rPr>
                <w:rFonts w:ascii="Arial" w:hAnsi="Arial" w:cs="Arial"/>
                <w:color w:val="auto"/>
                <w:sz w:val="16"/>
                <w:szCs w:val="16"/>
                <w:lang w:val="en-US"/>
              </w:rPr>
            </w:pPr>
          </w:p>
        </w:tc>
        <w:tc>
          <w:tcPr>
            <w:tcW w:w="567" w:type="dxa"/>
            <w:vMerge/>
          </w:tcPr>
          <w:p w14:paraId="6E2709B1" w14:textId="77777777" w:rsidR="00065BBA" w:rsidRPr="000B73E0" w:rsidRDefault="00065BBA" w:rsidP="00065BBA">
            <w:pPr>
              <w:pStyle w:val="Default"/>
              <w:rPr>
                <w:rFonts w:ascii="Arial" w:hAnsi="Arial" w:cs="Arial"/>
                <w:color w:val="auto"/>
                <w:sz w:val="16"/>
                <w:szCs w:val="16"/>
                <w:lang w:val="en-US"/>
              </w:rPr>
            </w:pPr>
          </w:p>
        </w:tc>
        <w:tc>
          <w:tcPr>
            <w:tcW w:w="708" w:type="dxa"/>
            <w:vMerge/>
          </w:tcPr>
          <w:p w14:paraId="6AABC2BC" w14:textId="77777777" w:rsidR="00065BBA" w:rsidRPr="000B73E0" w:rsidRDefault="00065BBA" w:rsidP="00065BBA">
            <w:pPr>
              <w:pStyle w:val="Default"/>
              <w:rPr>
                <w:rFonts w:ascii="Arial" w:hAnsi="Arial" w:cs="Arial"/>
                <w:color w:val="auto"/>
                <w:sz w:val="16"/>
                <w:szCs w:val="16"/>
                <w:lang w:val="en-US"/>
              </w:rPr>
            </w:pPr>
          </w:p>
        </w:tc>
        <w:tc>
          <w:tcPr>
            <w:tcW w:w="2127" w:type="dxa"/>
          </w:tcPr>
          <w:p w14:paraId="5A5A94D1" w14:textId="77777777" w:rsidR="00065BBA" w:rsidRPr="000B73E0" w:rsidRDefault="00065BBA" w:rsidP="00065BBA">
            <w:pPr>
              <w:pStyle w:val="Default"/>
              <w:rPr>
                <w:rFonts w:ascii="Arial" w:hAnsi="Arial" w:cs="Arial"/>
                <w:color w:val="auto"/>
                <w:sz w:val="16"/>
                <w:szCs w:val="16"/>
                <w:lang w:val="en-US"/>
              </w:rPr>
            </w:pPr>
          </w:p>
        </w:tc>
        <w:tc>
          <w:tcPr>
            <w:tcW w:w="3118" w:type="dxa"/>
          </w:tcPr>
          <w:p w14:paraId="600BECB1" w14:textId="77777777" w:rsidR="00065BBA" w:rsidRPr="000B73E0" w:rsidRDefault="00065BBA" w:rsidP="00065BBA">
            <w:pPr>
              <w:pStyle w:val="Default"/>
              <w:rPr>
                <w:rFonts w:ascii="Arial" w:hAnsi="Arial" w:cs="Arial"/>
                <w:bCs/>
                <w:color w:val="auto"/>
                <w:sz w:val="16"/>
                <w:szCs w:val="16"/>
              </w:rPr>
            </w:pPr>
            <w:r w:rsidRPr="000B73E0">
              <w:rPr>
                <w:rFonts w:ascii="Arial" w:hAnsi="Arial" w:cs="Arial"/>
                <w:color w:val="auto"/>
                <w:sz w:val="16"/>
                <w:szCs w:val="16"/>
                <w:lang w:val="en-US"/>
              </w:rPr>
              <w:t>/UIP/</w:t>
            </w:r>
          </w:p>
        </w:tc>
        <w:tc>
          <w:tcPr>
            <w:tcW w:w="3402" w:type="dxa"/>
          </w:tcPr>
          <w:p w14:paraId="4484292D" w14:textId="77777777" w:rsidR="00065BBA" w:rsidRPr="000B73E0" w:rsidRDefault="00065BBA" w:rsidP="00065BBA">
            <w:pPr>
              <w:pStyle w:val="Default"/>
              <w:rPr>
                <w:rFonts w:ascii="Arial" w:hAnsi="Arial" w:cs="Arial"/>
                <w:bCs/>
                <w:color w:val="auto"/>
                <w:sz w:val="16"/>
                <w:szCs w:val="16"/>
              </w:rPr>
            </w:pPr>
            <w:r w:rsidRPr="000B73E0">
              <w:rPr>
                <w:rFonts w:ascii="Arial" w:hAnsi="Arial" w:cs="Arial"/>
                <w:bCs/>
                <w:color w:val="auto"/>
                <w:sz w:val="16"/>
                <w:szCs w:val="16"/>
              </w:rPr>
              <w:t>Уникальный идентификатор платежа</w:t>
            </w:r>
          </w:p>
        </w:tc>
        <w:tc>
          <w:tcPr>
            <w:tcW w:w="4820" w:type="dxa"/>
          </w:tcPr>
          <w:p w14:paraId="1D2C8C40"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w:t>
            </w:r>
            <w:r w:rsidRPr="000B73E0">
              <w:rPr>
                <w:rFonts w:ascii="Arial" w:hAnsi="Arial" w:cs="Arial"/>
                <w:color w:val="auto"/>
                <w:sz w:val="16"/>
                <w:szCs w:val="16"/>
                <w:lang w:val="en-US"/>
              </w:rPr>
              <w:t>«/UIP/»+</w:t>
            </w:r>
            <w:r w:rsidRPr="000B73E0">
              <w:rPr>
                <w:rFonts w:ascii="Arial" w:hAnsi="Arial" w:cs="Arial"/>
                <w:bCs/>
                <w:color w:val="auto"/>
                <w:sz w:val="16"/>
                <w:szCs w:val="16"/>
                <w:lang w:val="en-US"/>
              </w:rPr>
              <w:t>SBNS_RURStatement_Oper.UIP</w:t>
            </w:r>
          </w:p>
        </w:tc>
      </w:tr>
      <w:tr w:rsidR="00065BBA" w:rsidRPr="00813D53" w14:paraId="66B1C706" w14:textId="77777777" w:rsidTr="00065BBA">
        <w:trPr>
          <w:trHeight w:val="247"/>
        </w:trPr>
        <w:tc>
          <w:tcPr>
            <w:tcW w:w="534" w:type="dxa"/>
            <w:vMerge/>
          </w:tcPr>
          <w:p w14:paraId="02486B97" w14:textId="77777777" w:rsidR="00065BBA" w:rsidRPr="000B73E0" w:rsidRDefault="00065BBA" w:rsidP="00065BBA">
            <w:pPr>
              <w:pStyle w:val="Default"/>
              <w:rPr>
                <w:rFonts w:ascii="Arial" w:hAnsi="Arial" w:cs="Arial"/>
                <w:color w:val="auto"/>
                <w:sz w:val="16"/>
                <w:szCs w:val="16"/>
                <w:lang w:val="en-US"/>
              </w:rPr>
            </w:pPr>
          </w:p>
        </w:tc>
        <w:tc>
          <w:tcPr>
            <w:tcW w:w="567" w:type="dxa"/>
            <w:vMerge/>
          </w:tcPr>
          <w:p w14:paraId="2F54264C" w14:textId="77777777" w:rsidR="00065BBA" w:rsidRPr="000B73E0" w:rsidRDefault="00065BBA" w:rsidP="00065BBA">
            <w:pPr>
              <w:pStyle w:val="Default"/>
              <w:rPr>
                <w:rFonts w:ascii="Arial" w:hAnsi="Arial" w:cs="Arial"/>
                <w:color w:val="auto"/>
                <w:sz w:val="16"/>
                <w:szCs w:val="16"/>
                <w:lang w:val="en-US"/>
              </w:rPr>
            </w:pPr>
          </w:p>
        </w:tc>
        <w:tc>
          <w:tcPr>
            <w:tcW w:w="708" w:type="dxa"/>
            <w:vMerge/>
          </w:tcPr>
          <w:p w14:paraId="4A4DEC0E" w14:textId="77777777" w:rsidR="00065BBA" w:rsidRPr="000B73E0" w:rsidRDefault="00065BBA" w:rsidP="00065BBA">
            <w:pPr>
              <w:pStyle w:val="Default"/>
              <w:rPr>
                <w:rFonts w:ascii="Arial" w:hAnsi="Arial" w:cs="Arial"/>
                <w:color w:val="auto"/>
                <w:sz w:val="16"/>
                <w:szCs w:val="16"/>
                <w:lang w:val="en-US"/>
              </w:rPr>
            </w:pPr>
          </w:p>
        </w:tc>
        <w:tc>
          <w:tcPr>
            <w:tcW w:w="2127" w:type="dxa"/>
          </w:tcPr>
          <w:p w14:paraId="2A65B9A4" w14:textId="77777777" w:rsidR="00065BBA" w:rsidRPr="000B73E0" w:rsidRDefault="00065BBA" w:rsidP="00065BBA">
            <w:pPr>
              <w:pStyle w:val="Default"/>
              <w:rPr>
                <w:rFonts w:ascii="Arial" w:hAnsi="Arial" w:cs="Arial"/>
                <w:color w:val="auto"/>
                <w:sz w:val="16"/>
                <w:szCs w:val="16"/>
                <w:lang w:val="en-US"/>
              </w:rPr>
            </w:pPr>
          </w:p>
        </w:tc>
        <w:tc>
          <w:tcPr>
            <w:tcW w:w="3118" w:type="dxa"/>
          </w:tcPr>
          <w:p w14:paraId="1B8F994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r w:rsidRPr="000B73E0">
              <w:rPr>
                <w:rFonts w:ascii="Arial" w:hAnsi="Arial" w:cs="Arial"/>
                <w:color w:val="auto"/>
                <w:sz w:val="16"/>
                <w:szCs w:val="16"/>
                <w:lang w:val="en-US"/>
              </w:rPr>
              <w:t>NZD</w:t>
            </w:r>
            <w:r w:rsidRPr="000B73E0">
              <w:rPr>
                <w:rFonts w:ascii="Arial" w:hAnsi="Arial" w:cs="Arial"/>
                <w:color w:val="auto"/>
                <w:sz w:val="16"/>
                <w:szCs w:val="16"/>
              </w:rPr>
              <w:t>/</w:t>
            </w:r>
          </w:p>
        </w:tc>
        <w:tc>
          <w:tcPr>
            <w:tcW w:w="3402" w:type="dxa"/>
          </w:tcPr>
          <w:p w14:paraId="6EF8045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Назначение платежа</w:t>
            </w:r>
          </w:p>
        </w:tc>
        <w:tc>
          <w:tcPr>
            <w:tcW w:w="4820" w:type="dxa"/>
          </w:tcPr>
          <w:p w14:paraId="3BCA9B3A"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bCs/>
                <w:color w:val="auto"/>
                <w:sz w:val="16"/>
                <w:szCs w:val="16"/>
                <w:lang w:val="en-US"/>
              </w:rPr>
              <w:t>+</w:t>
            </w:r>
            <w:r w:rsidRPr="000B73E0">
              <w:rPr>
                <w:rFonts w:ascii="Arial" w:hAnsi="Arial" w:cs="Arial"/>
                <w:color w:val="auto"/>
                <w:sz w:val="16"/>
                <w:szCs w:val="16"/>
                <w:lang w:val="en-US"/>
              </w:rPr>
              <w:t>«/NZD/»+</w:t>
            </w:r>
            <w:r w:rsidRPr="000B73E0">
              <w:rPr>
                <w:rFonts w:ascii="Arial" w:hAnsi="Arial" w:cs="Arial"/>
                <w:bCs/>
                <w:color w:val="auto"/>
                <w:sz w:val="16"/>
                <w:szCs w:val="16"/>
                <w:lang w:val="en-US"/>
              </w:rPr>
              <w:t>SBNS_RURStatement_Oper.PaymentPurpose</w:t>
            </w:r>
          </w:p>
        </w:tc>
      </w:tr>
      <w:tr w:rsidR="00065BBA" w:rsidRPr="00C86CB8" w14:paraId="59E06D5E" w14:textId="77777777" w:rsidTr="00065BBA">
        <w:trPr>
          <w:trHeight w:val="247"/>
        </w:trPr>
        <w:tc>
          <w:tcPr>
            <w:tcW w:w="15276" w:type="dxa"/>
            <w:gridSpan w:val="7"/>
          </w:tcPr>
          <w:p w14:paraId="4D2D31E8"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Конец блока описания операций в выписке</w:t>
            </w:r>
          </w:p>
        </w:tc>
      </w:tr>
      <w:tr w:rsidR="00065BBA" w:rsidRPr="00C86CB8" w14:paraId="5089FCD4" w14:textId="77777777" w:rsidTr="00065BBA">
        <w:trPr>
          <w:trHeight w:val="247"/>
        </w:trPr>
        <w:tc>
          <w:tcPr>
            <w:tcW w:w="534" w:type="dxa"/>
          </w:tcPr>
          <w:p w14:paraId="11D0920F"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8 </w:t>
            </w:r>
          </w:p>
        </w:tc>
        <w:tc>
          <w:tcPr>
            <w:tcW w:w="567" w:type="dxa"/>
          </w:tcPr>
          <w:p w14:paraId="097FF3F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M </w:t>
            </w:r>
          </w:p>
        </w:tc>
        <w:tc>
          <w:tcPr>
            <w:tcW w:w="708" w:type="dxa"/>
          </w:tcPr>
          <w:p w14:paraId="0CBDF14B" w14:textId="77777777" w:rsidR="00065BBA" w:rsidRPr="000B73E0" w:rsidRDefault="00065BBA" w:rsidP="00065BBA">
            <w:pPr>
              <w:pStyle w:val="Default"/>
              <w:rPr>
                <w:rFonts w:ascii="Arial" w:hAnsi="Arial" w:cs="Arial"/>
                <w:b/>
                <w:color w:val="auto"/>
                <w:sz w:val="16"/>
                <w:szCs w:val="16"/>
              </w:rPr>
            </w:pPr>
            <w:r w:rsidRPr="000B73E0">
              <w:rPr>
                <w:rFonts w:ascii="Arial" w:hAnsi="Arial" w:cs="Arial"/>
                <w:b/>
                <w:color w:val="auto"/>
                <w:sz w:val="16"/>
                <w:szCs w:val="16"/>
              </w:rPr>
              <w:t xml:space="preserve">62а </w:t>
            </w:r>
          </w:p>
        </w:tc>
        <w:tc>
          <w:tcPr>
            <w:tcW w:w="2127" w:type="dxa"/>
          </w:tcPr>
          <w:p w14:paraId="6DDE791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Исходящий остаток (учтенные средства) </w:t>
            </w:r>
          </w:p>
        </w:tc>
        <w:tc>
          <w:tcPr>
            <w:tcW w:w="3118" w:type="dxa"/>
          </w:tcPr>
          <w:p w14:paraId="0AD7BBE7"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F или М </w:t>
            </w:r>
          </w:p>
          <w:p w14:paraId="115032E9" w14:textId="77777777" w:rsidR="00065BBA" w:rsidRPr="000B73E0" w:rsidRDefault="00065BBA" w:rsidP="00065BBA">
            <w:pPr>
              <w:pStyle w:val="Default"/>
              <w:rPr>
                <w:rFonts w:ascii="Arial" w:hAnsi="Arial" w:cs="Arial"/>
                <w:color w:val="auto"/>
                <w:sz w:val="16"/>
                <w:szCs w:val="16"/>
              </w:rPr>
            </w:pPr>
          </w:p>
          <w:p w14:paraId="4CBDCBA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1!а6!n3!а15d </w:t>
            </w:r>
          </w:p>
          <w:p w14:paraId="283A38DB"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(Знак дебета/кредита) (Дата) (Валюта) (Сумма)</w:t>
            </w:r>
          </w:p>
          <w:p w14:paraId="5CA40113" w14:textId="77777777" w:rsidR="00065BBA" w:rsidRPr="000B73E0" w:rsidRDefault="00065BBA" w:rsidP="00065BBA">
            <w:pPr>
              <w:pStyle w:val="Default"/>
              <w:rPr>
                <w:rFonts w:ascii="Arial" w:hAnsi="Arial" w:cs="Arial"/>
                <w:color w:val="auto"/>
                <w:sz w:val="16"/>
                <w:szCs w:val="16"/>
              </w:rPr>
            </w:pPr>
          </w:p>
        </w:tc>
        <w:tc>
          <w:tcPr>
            <w:tcW w:w="3402" w:type="dxa"/>
          </w:tcPr>
          <w:p w14:paraId="1ACA15BD" w14:textId="77777777" w:rsidR="00065BBA" w:rsidRPr="000B73E0" w:rsidRDefault="00065BBA" w:rsidP="00065BBA">
            <w:pPr>
              <w:rPr>
                <w:rFonts w:ascii="Arial" w:hAnsi="Arial" w:cs="Arial"/>
                <w:sz w:val="16"/>
                <w:szCs w:val="16"/>
              </w:rPr>
            </w:pPr>
            <w:r w:rsidRPr="000B73E0">
              <w:rPr>
                <w:rFonts w:ascii="Arial" w:hAnsi="Arial" w:cs="Arial"/>
                <w:sz w:val="16"/>
                <w:szCs w:val="16"/>
              </w:rPr>
              <w:t>:62F: (в последнем или в единственном сообщении)</w:t>
            </w:r>
          </w:p>
          <w:p w14:paraId="55B0B35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:62M: (в предыдущих сообщениях)</w:t>
            </w:r>
          </w:p>
          <w:p w14:paraId="76DD464E" w14:textId="77777777" w:rsidR="00065BBA" w:rsidRPr="000B73E0" w:rsidRDefault="00065BBA" w:rsidP="00065BBA">
            <w:pPr>
              <w:pStyle w:val="Default"/>
              <w:rPr>
                <w:rFonts w:ascii="Arial" w:hAnsi="Arial" w:cs="Arial"/>
                <w:color w:val="auto"/>
                <w:sz w:val="16"/>
                <w:szCs w:val="16"/>
              </w:rPr>
            </w:pPr>
          </w:p>
          <w:p w14:paraId="21DF0A8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Если передается только одно сообщение Выписки за данный период, то это поле используется с опцией F, т.е. 62F. </w:t>
            </w:r>
          </w:p>
          <w:p w14:paraId="04A3E857" w14:textId="77777777" w:rsidR="00065BBA" w:rsidRPr="000B73E0" w:rsidRDefault="00065BBA" w:rsidP="00065BBA">
            <w:pPr>
              <w:pStyle w:val="Default"/>
              <w:rPr>
                <w:rFonts w:ascii="Arial" w:hAnsi="Arial" w:cs="Arial"/>
                <w:color w:val="auto"/>
                <w:sz w:val="16"/>
                <w:szCs w:val="16"/>
              </w:rPr>
            </w:pPr>
          </w:p>
          <w:p w14:paraId="1F14F86C"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Если же Выписка за указанный период включает в себя несколько сообщений, то во всех сообщениях, кроме последнего, поле 62 используется с опцией М, (62M, Промежуточный исходящий остаток), а в последнем из сообщений данной Выписки - с опцией F (62F, Конечный исходящий остаток).</w:t>
            </w:r>
          </w:p>
        </w:tc>
        <w:tc>
          <w:tcPr>
            <w:tcW w:w="4820" w:type="dxa"/>
          </w:tcPr>
          <w:p w14:paraId="028AFE29"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«:62F:»+DCType</w:t>
            </w:r>
          </w:p>
          <w:p w14:paraId="294523D7" w14:textId="0BF24F61"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w:t>
            </w:r>
            <w:ins w:id="9884" w:author="Широбокова Алёна Сергеевна" w:date="2017-09-05T15:05:00Z">
              <w:r w:rsidR="004F028A" w:rsidRPr="00AC27CB">
                <w:rPr>
                  <w:rFonts w:ascii="LiberationSans" w:eastAsiaTheme="minorHAnsi" w:hAnsi="LiberationSans" w:cs="LiberationSans"/>
                  <w:sz w:val="16"/>
                  <w:szCs w:val="16"/>
                  <w:lang w:val="en-US" w:eastAsia="en-US"/>
                </w:rPr>
                <w:t xml:space="preserve"> FROMDATE</w:t>
              </w:r>
              <w:r w:rsidR="004F028A" w:rsidRPr="000B73E0" w:rsidDel="006203C6">
                <w:rPr>
                  <w:rFonts w:ascii="Arial" w:hAnsi="Arial" w:cs="Arial"/>
                  <w:sz w:val="16"/>
                  <w:szCs w:val="16"/>
                  <w:lang w:val="en-US"/>
                </w:rPr>
                <w:t xml:space="preserve"> </w:t>
              </w:r>
            </w:ins>
            <w:del w:id="9885" w:author="Широбокова Алёна Сергеевна" w:date="2017-09-05T15:05:00Z">
              <w:r w:rsidRPr="000B73E0" w:rsidDel="004F028A">
                <w:rPr>
                  <w:rFonts w:ascii="Arial" w:hAnsi="Arial" w:cs="Arial"/>
                  <w:sz w:val="16"/>
                  <w:szCs w:val="16"/>
                  <w:lang w:val="en-US"/>
                </w:rPr>
                <w:delText>DocDate</w:delText>
              </w:r>
            </w:del>
            <w:r w:rsidRPr="000B73E0">
              <w:rPr>
                <w:rFonts w:ascii="Arial" w:hAnsi="Arial" w:cs="Arial"/>
                <w:sz w:val="16"/>
                <w:szCs w:val="16"/>
                <w:lang w:val="en-US"/>
              </w:rPr>
              <w:t>(YYMMDD)</w:t>
            </w:r>
          </w:p>
          <w:p w14:paraId="5C7CCABE"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+SBNS_RURStatement.CurrISOCode</w:t>
            </w:r>
          </w:p>
          <w:p w14:paraId="3A7AD17C" w14:textId="77777777" w:rsidR="00065BBA" w:rsidRPr="000B73E0" w:rsidRDefault="00065BBA" w:rsidP="00065BBA">
            <w:pPr>
              <w:rPr>
                <w:rFonts w:ascii="Arial" w:hAnsi="Arial" w:cs="Arial"/>
                <w:bCs/>
                <w:sz w:val="16"/>
                <w:szCs w:val="16"/>
                <w:lang w:val="en-US"/>
              </w:rPr>
            </w:pPr>
            <w:r w:rsidRPr="000B73E0">
              <w:rPr>
                <w:rFonts w:ascii="Arial" w:hAnsi="Arial" w:cs="Arial"/>
                <w:sz w:val="16"/>
                <w:szCs w:val="16"/>
                <w:lang w:val="en-US"/>
              </w:rPr>
              <w:t xml:space="preserve">+SBNS_RURStatement.OutBoundBalance </w:t>
            </w:r>
          </w:p>
          <w:p w14:paraId="14C3628F" w14:textId="77777777" w:rsidR="00065BBA" w:rsidRPr="000B73E0" w:rsidRDefault="00065BBA" w:rsidP="00065BBA">
            <w:pPr>
              <w:rPr>
                <w:rFonts w:ascii="Arial" w:hAnsi="Arial" w:cs="Arial"/>
                <w:sz w:val="16"/>
                <w:szCs w:val="16"/>
                <w:lang w:val="en-US"/>
              </w:rPr>
            </w:pPr>
            <w:r w:rsidRPr="000B73E0">
              <w:rPr>
                <w:rFonts w:ascii="Arial" w:hAnsi="Arial" w:cs="Arial"/>
                <w:sz w:val="16"/>
                <w:szCs w:val="16"/>
              </w:rPr>
              <w:t>где</w:t>
            </w:r>
            <w:r w:rsidRPr="000B73E0">
              <w:rPr>
                <w:rFonts w:ascii="Arial" w:hAnsi="Arial" w:cs="Arial"/>
                <w:sz w:val="16"/>
                <w:szCs w:val="16"/>
                <w:lang w:val="en-US"/>
              </w:rPr>
              <w:t>:</w:t>
            </w:r>
          </w:p>
          <w:p w14:paraId="26A8B9A1"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 xml:space="preserve">DCType= «D», </w:t>
            </w:r>
            <w:r w:rsidRPr="000B73E0">
              <w:rPr>
                <w:rFonts w:ascii="Arial" w:hAnsi="Arial" w:cs="Arial"/>
                <w:sz w:val="16"/>
                <w:szCs w:val="16"/>
              </w:rPr>
              <w:t>если</w:t>
            </w:r>
            <w:r w:rsidRPr="000B73E0">
              <w:rPr>
                <w:rFonts w:ascii="Arial" w:hAnsi="Arial" w:cs="Arial"/>
                <w:sz w:val="16"/>
                <w:szCs w:val="16"/>
                <w:lang w:val="en-US"/>
              </w:rPr>
              <w:t xml:space="preserve"> SBNS_RURStatement.OutBoundBalance&lt;=0</w:t>
            </w:r>
          </w:p>
          <w:p w14:paraId="31E61960" w14:textId="77777777" w:rsidR="00065BBA" w:rsidRPr="000B73E0" w:rsidRDefault="00065BBA" w:rsidP="00065BBA">
            <w:pPr>
              <w:rPr>
                <w:rFonts w:ascii="Arial" w:hAnsi="Arial" w:cs="Arial"/>
                <w:sz w:val="16"/>
                <w:szCs w:val="16"/>
                <w:lang w:val="en-US"/>
              </w:rPr>
            </w:pPr>
            <w:r w:rsidRPr="000B73E0">
              <w:rPr>
                <w:rFonts w:ascii="Arial" w:hAnsi="Arial" w:cs="Arial"/>
                <w:sz w:val="16"/>
                <w:szCs w:val="16"/>
                <w:lang w:val="en-US"/>
              </w:rPr>
              <w:t>DCType= «</w:t>
            </w:r>
            <w:r w:rsidRPr="000B73E0">
              <w:rPr>
                <w:rFonts w:ascii="Arial" w:hAnsi="Arial" w:cs="Arial"/>
                <w:sz w:val="16"/>
                <w:szCs w:val="16"/>
              </w:rPr>
              <w:t>С</w:t>
            </w:r>
            <w:r w:rsidRPr="000B73E0">
              <w:rPr>
                <w:rFonts w:ascii="Arial" w:hAnsi="Arial" w:cs="Arial"/>
                <w:sz w:val="16"/>
                <w:szCs w:val="16"/>
                <w:lang w:val="en-US"/>
              </w:rPr>
              <w:t xml:space="preserve">», </w:t>
            </w:r>
            <w:r w:rsidRPr="000B73E0">
              <w:rPr>
                <w:rFonts w:ascii="Arial" w:hAnsi="Arial" w:cs="Arial"/>
                <w:sz w:val="16"/>
                <w:szCs w:val="16"/>
              </w:rPr>
              <w:t>если</w:t>
            </w:r>
            <w:r w:rsidRPr="000B73E0">
              <w:rPr>
                <w:rFonts w:ascii="Arial" w:hAnsi="Arial" w:cs="Arial"/>
                <w:sz w:val="16"/>
                <w:szCs w:val="16"/>
                <w:lang w:val="en-US"/>
              </w:rPr>
              <w:t xml:space="preserve"> SBNS_RURStatement.OutBoundBalance&gt;0</w:t>
            </w:r>
          </w:p>
          <w:p w14:paraId="63684114" w14:textId="77777777" w:rsidR="00065BBA" w:rsidRPr="000B73E0" w:rsidRDefault="00065BBA" w:rsidP="00065BBA">
            <w:pPr>
              <w:rPr>
                <w:rFonts w:ascii="Arial" w:hAnsi="Arial" w:cs="Arial"/>
                <w:sz w:val="16"/>
                <w:szCs w:val="16"/>
                <w:lang w:val="en-US"/>
              </w:rPr>
            </w:pPr>
            <w:r w:rsidRPr="000B73E0">
              <w:rPr>
                <w:rFonts w:ascii="Arial" w:hAnsi="Arial" w:cs="Arial"/>
                <w:sz w:val="16"/>
                <w:szCs w:val="16"/>
              </w:rPr>
              <w:t>Пример</w:t>
            </w:r>
            <w:r w:rsidRPr="000B73E0">
              <w:rPr>
                <w:rFonts w:ascii="Arial" w:hAnsi="Arial" w:cs="Arial"/>
                <w:sz w:val="16"/>
                <w:szCs w:val="16"/>
                <w:lang w:val="en-US"/>
              </w:rPr>
              <w:t>:</w:t>
            </w:r>
          </w:p>
          <w:p w14:paraId="319587DD" w14:textId="77777777" w:rsidR="00065BBA" w:rsidRPr="000B73E0" w:rsidRDefault="00065BBA" w:rsidP="00065BBA">
            <w:pPr>
              <w:pStyle w:val="Default"/>
              <w:rPr>
                <w:rFonts w:ascii="Arial" w:hAnsi="Arial" w:cs="Arial"/>
                <w:color w:val="auto"/>
                <w:sz w:val="16"/>
                <w:szCs w:val="16"/>
              </w:rPr>
            </w:pPr>
            <w:r w:rsidRPr="000B73E0">
              <w:rPr>
                <w:rFonts w:ascii="Arial" w:hAnsi="Arial" w:cs="Arial"/>
                <w:b/>
                <w:color w:val="auto"/>
                <w:sz w:val="16"/>
                <w:szCs w:val="16"/>
                <w:lang w:val="en-US" w:eastAsia="ru-RU"/>
              </w:rPr>
              <w:t>:6</w:t>
            </w:r>
            <w:r w:rsidRPr="000B73E0">
              <w:rPr>
                <w:rFonts w:ascii="Arial" w:hAnsi="Arial" w:cs="Arial"/>
                <w:b/>
                <w:color w:val="auto"/>
                <w:sz w:val="16"/>
                <w:szCs w:val="16"/>
                <w:lang w:eastAsia="ru-RU"/>
              </w:rPr>
              <w:t>2</w:t>
            </w:r>
            <w:r w:rsidRPr="000B73E0">
              <w:rPr>
                <w:rFonts w:ascii="Arial" w:hAnsi="Arial" w:cs="Arial"/>
                <w:b/>
                <w:color w:val="auto"/>
                <w:sz w:val="16"/>
                <w:szCs w:val="16"/>
                <w:lang w:val="en-US" w:eastAsia="ru-RU"/>
              </w:rPr>
              <w:t>F:</w:t>
            </w:r>
            <w:r w:rsidRPr="000B73E0">
              <w:rPr>
                <w:rFonts w:ascii="Arial" w:hAnsi="Arial" w:cs="Arial"/>
                <w:color w:val="auto"/>
                <w:sz w:val="16"/>
                <w:szCs w:val="16"/>
                <w:lang w:val="en-US" w:eastAsia="ru-RU"/>
              </w:rPr>
              <w:t>D140725RUB</w:t>
            </w:r>
            <w:r w:rsidRPr="000B73E0">
              <w:rPr>
                <w:rFonts w:ascii="Arial" w:hAnsi="Arial" w:cs="Arial"/>
                <w:color w:val="auto"/>
                <w:sz w:val="16"/>
                <w:szCs w:val="16"/>
                <w:lang w:eastAsia="ru-RU"/>
              </w:rPr>
              <w:t>54897</w:t>
            </w:r>
            <w:r w:rsidRPr="000B73E0">
              <w:rPr>
                <w:rFonts w:ascii="Arial" w:hAnsi="Arial" w:cs="Arial"/>
                <w:color w:val="auto"/>
                <w:sz w:val="16"/>
                <w:szCs w:val="16"/>
                <w:lang w:val="en-US" w:eastAsia="ru-RU"/>
              </w:rPr>
              <w:t>,</w:t>
            </w:r>
            <w:r w:rsidRPr="000B73E0">
              <w:rPr>
                <w:rFonts w:ascii="Arial" w:hAnsi="Arial" w:cs="Arial"/>
                <w:color w:val="auto"/>
                <w:sz w:val="16"/>
                <w:szCs w:val="16"/>
                <w:lang w:eastAsia="ru-RU"/>
              </w:rPr>
              <w:t>56</w:t>
            </w:r>
          </w:p>
        </w:tc>
      </w:tr>
      <w:tr w:rsidR="00065BBA" w:rsidRPr="00C86CB8" w14:paraId="7F1E5487" w14:textId="77777777" w:rsidTr="00065BBA">
        <w:trPr>
          <w:trHeight w:val="247"/>
        </w:trPr>
        <w:tc>
          <w:tcPr>
            <w:tcW w:w="534" w:type="dxa"/>
          </w:tcPr>
          <w:p w14:paraId="58B53F2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9 </w:t>
            </w:r>
          </w:p>
        </w:tc>
        <w:tc>
          <w:tcPr>
            <w:tcW w:w="567" w:type="dxa"/>
          </w:tcPr>
          <w:p w14:paraId="3C44E22F"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O </w:t>
            </w:r>
          </w:p>
        </w:tc>
        <w:tc>
          <w:tcPr>
            <w:tcW w:w="708" w:type="dxa"/>
          </w:tcPr>
          <w:p w14:paraId="39A5FA32"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64 </w:t>
            </w:r>
          </w:p>
        </w:tc>
        <w:tc>
          <w:tcPr>
            <w:tcW w:w="2127" w:type="dxa"/>
          </w:tcPr>
          <w:p w14:paraId="2F7C10D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Исходящий доступный остаток (доступные средства) </w:t>
            </w:r>
          </w:p>
        </w:tc>
        <w:tc>
          <w:tcPr>
            <w:tcW w:w="3118" w:type="dxa"/>
          </w:tcPr>
          <w:p w14:paraId="459E657D"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1!a6!n3!a15d </w:t>
            </w:r>
          </w:p>
        </w:tc>
        <w:tc>
          <w:tcPr>
            <w:tcW w:w="3402" w:type="dxa"/>
          </w:tcPr>
          <w:p w14:paraId="68A8496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c>
          <w:tcPr>
            <w:tcW w:w="4820" w:type="dxa"/>
          </w:tcPr>
          <w:p w14:paraId="1B14917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p>
        </w:tc>
      </w:tr>
      <w:tr w:rsidR="00065BBA" w:rsidRPr="00C86CB8" w14:paraId="5EECF5CD" w14:textId="77777777" w:rsidTr="00065BBA">
        <w:trPr>
          <w:trHeight w:val="109"/>
        </w:trPr>
        <w:tc>
          <w:tcPr>
            <w:tcW w:w="534" w:type="dxa"/>
          </w:tcPr>
          <w:p w14:paraId="499DC35E"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10 </w:t>
            </w:r>
          </w:p>
        </w:tc>
        <w:tc>
          <w:tcPr>
            <w:tcW w:w="567" w:type="dxa"/>
          </w:tcPr>
          <w:p w14:paraId="445CBE9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O </w:t>
            </w:r>
          </w:p>
        </w:tc>
        <w:tc>
          <w:tcPr>
            <w:tcW w:w="708" w:type="dxa"/>
          </w:tcPr>
          <w:p w14:paraId="3508B811"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65 </w:t>
            </w:r>
          </w:p>
        </w:tc>
        <w:tc>
          <w:tcPr>
            <w:tcW w:w="2127" w:type="dxa"/>
          </w:tcPr>
          <w:p w14:paraId="2A8A3EC4"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Будущий доступный остаток </w:t>
            </w:r>
          </w:p>
        </w:tc>
        <w:tc>
          <w:tcPr>
            <w:tcW w:w="3118" w:type="dxa"/>
          </w:tcPr>
          <w:p w14:paraId="1496AFD6"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1!a6!n3!a15d </w:t>
            </w:r>
          </w:p>
        </w:tc>
        <w:tc>
          <w:tcPr>
            <w:tcW w:w="3402" w:type="dxa"/>
          </w:tcPr>
          <w:p w14:paraId="73E454EB"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c>
          <w:tcPr>
            <w:tcW w:w="4820" w:type="dxa"/>
          </w:tcPr>
          <w:p w14:paraId="199AB3B5"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p>
        </w:tc>
      </w:tr>
      <w:tr w:rsidR="00065BBA" w:rsidRPr="00C86CB8" w14:paraId="6516DA6F" w14:textId="77777777" w:rsidTr="00065BBA">
        <w:trPr>
          <w:trHeight w:val="109"/>
        </w:trPr>
        <w:tc>
          <w:tcPr>
            <w:tcW w:w="534" w:type="dxa"/>
          </w:tcPr>
          <w:p w14:paraId="439EAB83" w14:textId="77777777" w:rsidR="00065BBA" w:rsidRPr="000B73E0" w:rsidRDefault="00065BBA" w:rsidP="00065BBA">
            <w:pPr>
              <w:pStyle w:val="Default"/>
              <w:rPr>
                <w:rFonts w:ascii="Arial" w:hAnsi="Arial" w:cs="Arial"/>
                <w:color w:val="auto"/>
                <w:sz w:val="16"/>
                <w:szCs w:val="16"/>
                <w:lang w:val="en-US"/>
              </w:rPr>
            </w:pPr>
            <w:r w:rsidRPr="000B73E0">
              <w:rPr>
                <w:rFonts w:ascii="Arial" w:hAnsi="Arial" w:cs="Arial"/>
                <w:color w:val="auto"/>
                <w:sz w:val="16"/>
                <w:szCs w:val="16"/>
                <w:lang w:val="en-US"/>
              </w:rPr>
              <w:t>11</w:t>
            </w:r>
          </w:p>
          <w:p w14:paraId="3926ABF6" w14:textId="77777777" w:rsidR="00065BBA" w:rsidRPr="000B73E0" w:rsidRDefault="00065BBA" w:rsidP="00065BBA">
            <w:pPr>
              <w:pStyle w:val="Default"/>
              <w:rPr>
                <w:rFonts w:ascii="Arial" w:hAnsi="Arial" w:cs="Arial"/>
                <w:color w:val="auto"/>
                <w:sz w:val="16"/>
                <w:szCs w:val="16"/>
                <w:lang w:val="en-US"/>
              </w:rPr>
            </w:pPr>
          </w:p>
        </w:tc>
        <w:tc>
          <w:tcPr>
            <w:tcW w:w="567" w:type="dxa"/>
          </w:tcPr>
          <w:p w14:paraId="1B9FE160"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M</w:t>
            </w:r>
          </w:p>
        </w:tc>
        <w:tc>
          <w:tcPr>
            <w:tcW w:w="708" w:type="dxa"/>
          </w:tcPr>
          <w:p w14:paraId="5F95CDA8"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86</w:t>
            </w:r>
          </w:p>
        </w:tc>
        <w:tc>
          <w:tcPr>
            <w:tcW w:w="2127" w:type="dxa"/>
          </w:tcPr>
          <w:p w14:paraId="10FF7F3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Информация для владельца счета</w:t>
            </w:r>
          </w:p>
        </w:tc>
        <w:tc>
          <w:tcPr>
            <w:tcW w:w="3118" w:type="dxa"/>
          </w:tcPr>
          <w:p w14:paraId="34BF80D9"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 xml:space="preserve">6*65х </w:t>
            </w:r>
          </w:p>
        </w:tc>
        <w:tc>
          <w:tcPr>
            <w:tcW w:w="3402" w:type="dxa"/>
          </w:tcPr>
          <w:p w14:paraId="31BEDCF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Не используется</w:t>
            </w:r>
          </w:p>
        </w:tc>
        <w:tc>
          <w:tcPr>
            <w:tcW w:w="4820" w:type="dxa"/>
          </w:tcPr>
          <w:p w14:paraId="022F2123" w14:textId="77777777" w:rsidR="00065BBA" w:rsidRPr="000B73E0" w:rsidRDefault="00065BBA" w:rsidP="00065BBA">
            <w:pPr>
              <w:pStyle w:val="Default"/>
              <w:rPr>
                <w:rFonts w:ascii="Arial" w:hAnsi="Arial" w:cs="Arial"/>
                <w:color w:val="auto"/>
                <w:sz w:val="16"/>
                <w:szCs w:val="16"/>
              </w:rPr>
            </w:pPr>
            <w:r w:rsidRPr="000B73E0">
              <w:rPr>
                <w:rFonts w:ascii="Arial" w:hAnsi="Arial" w:cs="Arial"/>
                <w:color w:val="auto"/>
                <w:sz w:val="16"/>
                <w:szCs w:val="16"/>
              </w:rPr>
              <w:t>-</w:t>
            </w:r>
          </w:p>
        </w:tc>
      </w:tr>
    </w:tbl>
    <w:p w14:paraId="38C6C04D" w14:textId="77777777" w:rsidR="000B73E0" w:rsidRDefault="000B73E0" w:rsidP="00065BBA">
      <w:pPr>
        <w:pStyle w:val="3"/>
        <w:numPr>
          <w:ilvl w:val="0"/>
          <w:numId w:val="0"/>
        </w:numPr>
        <w:ind w:left="720"/>
        <w:sectPr w:rsidR="000B73E0" w:rsidSect="00065BBA">
          <w:pgSz w:w="16838" w:h="11906" w:orient="landscape"/>
          <w:pgMar w:top="1134" w:right="284" w:bottom="849" w:left="851" w:header="709" w:footer="709" w:gutter="0"/>
          <w:pgNumType w:start="2"/>
          <w:cols w:space="708"/>
          <w:docGrid w:linePitch="360"/>
        </w:sectPr>
      </w:pPr>
    </w:p>
    <w:p w14:paraId="3BCC0AA3" w14:textId="77777777" w:rsidR="00F94619" w:rsidRDefault="000B73E0" w:rsidP="000B73E0">
      <w:pPr>
        <w:pStyle w:val="3"/>
      </w:pPr>
      <w:bookmarkStart w:id="9886" w:name="_Ref450658324"/>
      <w:bookmarkStart w:id="9887" w:name="_Toc21517777"/>
      <w:r w:rsidRPr="000B73E0">
        <w:t>Правила тран</w:t>
      </w:r>
      <w:r>
        <w:t>слитерации стандарта SWIFT RUR6</w:t>
      </w:r>
      <w:bookmarkEnd w:id="9886"/>
      <w:bookmarkEnd w:id="9887"/>
    </w:p>
    <w:p w14:paraId="1DC0DFB1" w14:textId="77777777" w:rsidR="000B73E0" w:rsidRPr="000B73E0" w:rsidRDefault="000B73E0" w:rsidP="000B73E0">
      <w:pPr>
        <w:rPr>
          <w:szCs w:val="20"/>
        </w:rPr>
      </w:pPr>
      <w:r w:rsidRPr="000B73E0">
        <w:rPr>
          <w:szCs w:val="20"/>
        </w:rPr>
        <w:t>Транслитерация должна быть произведена в соответствии с правилами, установленными стандартом SWIFT RUR6. В качестве признака транслитерации используется знак плюс «+» в первом символе поля «Референс операции», который означает, что данное сообщение подлежит транслитерации в соответствии с правилами установленными стандартом SWIFT RUR6 от 2011 года.</w:t>
      </w:r>
    </w:p>
    <w:p w14:paraId="0B523FED" w14:textId="77777777" w:rsidR="000B73E0" w:rsidRPr="000B73E0" w:rsidRDefault="000B73E0" w:rsidP="000B73E0">
      <w:pPr>
        <w:rPr>
          <w:szCs w:val="20"/>
        </w:rPr>
      </w:pPr>
      <w:r w:rsidRPr="000B73E0">
        <w:rPr>
          <w:szCs w:val="20"/>
        </w:rPr>
        <w:t>Транслитерация должна быть выполнена по следующим правилам:</w:t>
      </w:r>
    </w:p>
    <w:p w14:paraId="6D6B2A88" w14:textId="77777777" w:rsidR="000B73E0" w:rsidRPr="000B73E0" w:rsidRDefault="000B73E0" w:rsidP="00AE731F">
      <w:pPr>
        <w:numPr>
          <w:ilvl w:val="0"/>
          <w:numId w:val="62"/>
        </w:numPr>
        <w:spacing w:before="0" w:after="200" w:line="276" w:lineRule="auto"/>
        <w:rPr>
          <w:szCs w:val="20"/>
        </w:rPr>
      </w:pPr>
      <w:r w:rsidRPr="000B73E0">
        <w:rPr>
          <w:szCs w:val="20"/>
        </w:rPr>
        <w:t>Каждый знак русского алфавита транслитерируется соответствующим одним знаком латинского алфавита, как указано в таблице транслитерации (Таблица 2).</w:t>
      </w:r>
    </w:p>
    <w:p w14:paraId="434B8F87" w14:textId="77777777" w:rsidR="000B73E0" w:rsidRPr="000B73E0" w:rsidRDefault="000B73E0" w:rsidP="00AE731F">
      <w:pPr>
        <w:numPr>
          <w:ilvl w:val="0"/>
          <w:numId w:val="62"/>
        </w:numPr>
        <w:spacing w:before="0" w:after="200" w:line="276" w:lineRule="auto"/>
        <w:rPr>
          <w:szCs w:val="20"/>
        </w:rPr>
      </w:pPr>
      <w:r w:rsidRPr="000B73E0">
        <w:rPr>
          <w:szCs w:val="20"/>
        </w:rPr>
        <w:t>Для расширения набора латинского алфавита, и в целях избегания увеличения размера поля используются знаки ВЕРХНЕГО или знаки нижнего регистров, согласно таблице транслитерации.</w:t>
      </w:r>
    </w:p>
    <w:p w14:paraId="44CE0C14" w14:textId="77777777" w:rsidR="000B73E0" w:rsidRPr="000B73E0" w:rsidRDefault="000B73E0" w:rsidP="00AE731F">
      <w:pPr>
        <w:numPr>
          <w:ilvl w:val="0"/>
          <w:numId w:val="62"/>
        </w:numPr>
        <w:spacing w:before="0" w:after="0" w:line="276" w:lineRule="auto"/>
        <w:rPr>
          <w:szCs w:val="20"/>
        </w:rPr>
      </w:pPr>
      <w:r w:rsidRPr="000B73E0">
        <w:rPr>
          <w:szCs w:val="20"/>
        </w:rPr>
        <w:t xml:space="preserve">Содержащиеся в русскоязычном оригинале транслитерируемого поля или подполя латинские символы заключаются в апострофы процессом транслитерации. В результате, транслитерированный текст содержит признак перехода на другую клавиатуру (апостроф) перед латинскими символами и после них. </w:t>
      </w:r>
    </w:p>
    <w:p w14:paraId="2FB23388" w14:textId="77777777" w:rsidR="000B73E0" w:rsidRPr="000B73E0" w:rsidRDefault="000B73E0" w:rsidP="000B73E0">
      <w:pPr>
        <w:ind w:left="709"/>
        <w:rPr>
          <w:i/>
          <w:szCs w:val="20"/>
        </w:rPr>
      </w:pPr>
      <w:r w:rsidRPr="000B73E0">
        <w:rPr>
          <w:i/>
          <w:szCs w:val="20"/>
        </w:rPr>
        <w:t xml:space="preserve">Пример: </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6"/>
        <w:gridCol w:w="5529"/>
        <w:gridCol w:w="1559"/>
      </w:tblGrid>
      <w:tr w:rsidR="000B73E0" w:rsidRPr="00C86CB8" w14:paraId="71DDDC10" w14:textId="77777777" w:rsidTr="005C1915">
        <w:trPr>
          <w:trHeight w:val="253"/>
        </w:trPr>
        <w:tc>
          <w:tcPr>
            <w:tcW w:w="2126" w:type="dxa"/>
          </w:tcPr>
          <w:p w14:paraId="626FC132" w14:textId="77777777" w:rsidR="000B73E0" w:rsidRPr="000B73E0" w:rsidRDefault="000B73E0" w:rsidP="000B73E0">
            <w:pPr>
              <w:ind w:left="0" w:firstLine="0"/>
              <w:rPr>
                <w:i/>
                <w:szCs w:val="20"/>
              </w:rPr>
            </w:pPr>
            <w:r w:rsidRPr="000B73E0">
              <w:rPr>
                <w:i/>
                <w:szCs w:val="20"/>
              </w:rPr>
              <w:t>Оригинал текста</w:t>
            </w:r>
          </w:p>
        </w:tc>
        <w:tc>
          <w:tcPr>
            <w:tcW w:w="5529" w:type="dxa"/>
          </w:tcPr>
          <w:p w14:paraId="74537E5E" w14:textId="77777777" w:rsidR="000B73E0" w:rsidRPr="000B73E0" w:rsidRDefault="000B73E0" w:rsidP="000B73E0">
            <w:pPr>
              <w:ind w:left="0" w:firstLine="0"/>
              <w:rPr>
                <w:i/>
                <w:szCs w:val="20"/>
              </w:rPr>
            </w:pPr>
            <w:r w:rsidRPr="000B73E0">
              <w:rPr>
                <w:i/>
                <w:szCs w:val="20"/>
              </w:rPr>
              <w:t>Передать текст по сети SWIFT в другой банк</w:t>
            </w:r>
          </w:p>
        </w:tc>
        <w:tc>
          <w:tcPr>
            <w:tcW w:w="1559" w:type="dxa"/>
          </w:tcPr>
          <w:p w14:paraId="4223C8DF" w14:textId="77777777" w:rsidR="000B73E0" w:rsidRPr="000B73E0" w:rsidRDefault="000B73E0" w:rsidP="000B73E0">
            <w:pPr>
              <w:ind w:left="0" w:firstLine="0"/>
              <w:rPr>
                <w:i/>
                <w:szCs w:val="20"/>
              </w:rPr>
            </w:pPr>
            <w:r w:rsidRPr="000B73E0">
              <w:rPr>
                <w:i/>
                <w:szCs w:val="20"/>
              </w:rPr>
              <w:t>42 знака</w:t>
            </w:r>
          </w:p>
        </w:tc>
      </w:tr>
      <w:tr w:rsidR="000B73E0" w:rsidRPr="00C86CB8" w14:paraId="68DEC3CC" w14:textId="77777777" w:rsidTr="005C1915">
        <w:trPr>
          <w:trHeight w:val="196"/>
        </w:trPr>
        <w:tc>
          <w:tcPr>
            <w:tcW w:w="2126" w:type="dxa"/>
          </w:tcPr>
          <w:p w14:paraId="675055D6" w14:textId="77777777" w:rsidR="000B73E0" w:rsidRPr="000B73E0" w:rsidRDefault="000B73E0" w:rsidP="000B73E0">
            <w:pPr>
              <w:ind w:left="0" w:firstLine="0"/>
              <w:rPr>
                <w:i/>
                <w:szCs w:val="20"/>
              </w:rPr>
            </w:pPr>
            <w:r w:rsidRPr="000B73E0">
              <w:rPr>
                <w:i/>
                <w:szCs w:val="20"/>
              </w:rPr>
              <w:t>После транслитерации</w:t>
            </w:r>
          </w:p>
        </w:tc>
        <w:tc>
          <w:tcPr>
            <w:tcW w:w="5529" w:type="dxa"/>
          </w:tcPr>
          <w:p w14:paraId="0FF9CEAF" w14:textId="77777777" w:rsidR="000B73E0" w:rsidRPr="000B73E0" w:rsidRDefault="000B73E0" w:rsidP="000B73E0">
            <w:pPr>
              <w:ind w:left="0" w:firstLine="0"/>
              <w:rPr>
                <w:i/>
                <w:szCs w:val="20"/>
                <w:lang w:val="en-US"/>
              </w:rPr>
            </w:pPr>
            <w:r w:rsidRPr="000B73E0">
              <w:rPr>
                <w:i/>
                <w:szCs w:val="20"/>
                <w:lang w:val="en-US"/>
              </w:rPr>
              <w:t>PEREDATX TEKST PO SETI ‘SWIFT’ V DRUGOi BANK</w:t>
            </w:r>
          </w:p>
        </w:tc>
        <w:tc>
          <w:tcPr>
            <w:tcW w:w="1559" w:type="dxa"/>
          </w:tcPr>
          <w:p w14:paraId="7D7ABE2D" w14:textId="77777777" w:rsidR="000B73E0" w:rsidRPr="000B73E0" w:rsidRDefault="000B73E0" w:rsidP="000B73E0">
            <w:pPr>
              <w:ind w:left="0" w:firstLine="0"/>
              <w:rPr>
                <w:i/>
                <w:szCs w:val="20"/>
              </w:rPr>
            </w:pPr>
            <w:r w:rsidRPr="000B73E0">
              <w:rPr>
                <w:i/>
                <w:szCs w:val="20"/>
              </w:rPr>
              <w:t>44 знака</w:t>
            </w:r>
          </w:p>
        </w:tc>
      </w:tr>
    </w:tbl>
    <w:p w14:paraId="450A6843" w14:textId="77777777" w:rsidR="000B73E0" w:rsidRPr="00C86CB8" w:rsidRDefault="000B73E0" w:rsidP="000B73E0">
      <w:pPr>
        <w:ind w:left="709"/>
        <w:rPr>
          <w:rFonts w:ascii="Verdana" w:hAnsi="Verdana"/>
          <w:i/>
          <w:szCs w:val="20"/>
        </w:rPr>
      </w:pPr>
    </w:p>
    <w:p w14:paraId="3B4EB58C" w14:textId="77777777" w:rsidR="000B73E0" w:rsidRPr="000B73E0" w:rsidRDefault="000B73E0" w:rsidP="000B73E0">
      <w:pPr>
        <w:ind w:left="709"/>
        <w:rPr>
          <w:i/>
          <w:szCs w:val="20"/>
        </w:rPr>
      </w:pPr>
      <w:r w:rsidRPr="000B73E0">
        <w:rPr>
          <w:i/>
          <w:szCs w:val="20"/>
        </w:rPr>
        <w:t>Примечание: Считается недопустимым использование апострофа как части текста в русскоязычном оригинале транслитерируемого поля, например: &lt;ОБ'ЯВЛЕНИЕ&gt;, &lt;O'KEY&gt;, &lt;DON'T&gt; и т.д. Если же применение апострофа в оригинальном русскоязычном тексте избежать не удается или используется символ &lt;кавычки&gt;, то в процессе транслитерации рекомендуется заменить апостроф и кавычки двумя апострофами, следующими друг за другом без пробелов.</w:t>
      </w:r>
    </w:p>
    <w:p w14:paraId="55978237" w14:textId="77777777" w:rsidR="000B73E0" w:rsidRPr="000B73E0" w:rsidRDefault="000B73E0" w:rsidP="00AE731F">
      <w:pPr>
        <w:numPr>
          <w:ilvl w:val="0"/>
          <w:numId w:val="62"/>
        </w:numPr>
        <w:spacing w:before="0" w:after="0" w:line="276" w:lineRule="auto"/>
        <w:rPr>
          <w:szCs w:val="20"/>
        </w:rPr>
      </w:pPr>
      <w:r w:rsidRPr="000B73E0">
        <w:rPr>
          <w:szCs w:val="20"/>
        </w:rPr>
        <w:t>Фигурные скобки не могут содержаться в тексте сообщений SWIFT.</w:t>
      </w:r>
    </w:p>
    <w:p w14:paraId="306B6753" w14:textId="77777777" w:rsidR="000B73E0" w:rsidRPr="000B73E0" w:rsidRDefault="000B73E0" w:rsidP="000B73E0">
      <w:pPr>
        <w:ind w:left="709"/>
        <w:rPr>
          <w:szCs w:val="20"/>
        </w:rPr>
      </w:pPr>
      <w:r w:rsidRPr="000B73E0">
        <w:rPr>
          <w:szCs w:val="20"/>
        </w:rPr>
        <w:t>На основании разъяснений Банка России символы фигурных скобок «{}», ограничивающие закодированную информацию валютной операции в поле «Назначение платежа» платежного поручения (в виде {VO&lt;код&gt;PS&lt;номер паспорта сделки&gt;} или {VO&lt;код&gt;}), процессом транслитерации с кириллицы на латиницу отображаются круглыми скобками в соответствующем поле (поле 70) сообщения SWIFT. А при обратной транслитерации круглые скобки отображаются символами фигурных скобок. Условием для этого является наличие следующей комбинации, расположенной, начиная с первой позиции поля 70: «апостроф-круглая скобка-VO&lt;код&gt;[PS&lt;номер паспорта сделки&gt;]-круглая скобка-апостроф».</w:t>
      </w:r>
    </w:p>
    <w:p w14:paraId="2367B1D9" w14:textId="77777777" w:rsidR="000B73E0" w:rsidRPr="000B73E0" w:rsidRDefault="000B73E0" w:rsidP="000B73E0">
      <w:pPr>
        <w:ind w:left="709"/>
        <w:rPr>
          <w:szCs w:val="20"/>
        </w:rPr>
      </w:pPr>
    </w:p>
    <w:p w14:paraId="5C1E8B60" w14:textId="77777777" w:rsidR="000B73E0" w:rsidRPr="000B73E0" w:rsidRDefault="000B73E0" w:rsidP="00AE731F">
      <w:pPr>
        <w:numPr>
          <w:ilvl w:val="0"/>
          <w:numId w:val="62"/>
        </w:numPr>
        <w:spacing w:before="0" w:after="0" w:line="276" w:lineRule="auto"/>
        <w:rPr>
          <w:szCs w:val="20"/>
        </w:rPr>
      </w:pPr>
      <w:r w:rsidRPr="000B73E0">
        <w:rPr>
          <w:szCs w:val="20"/>
        </w:rPr>
        <w:t>Транслитерации не подлежат:</w:t>
      </w:r>
    </w:p>
    <w:p w14:paraId="1AD5CEE6" w14:textId="77777777" w:rsidR="000B73E0" w:rsidRPr="000B73E0" w:rsidRDefault="000B73E0" w:rsidP="00AE731F">
      <w:pPr>
        <w:numPr>
          <w:ilvl w:val="0"/>
          <w:numId w:val="61"/>
        </w:numPr>
        <w:spacing w:before="0" w:after="0" w:line="276" w:lineRule="auto"/>
        <w:ind w:left="1134"/>
        <w:rPr>
          <w:szCs w:val="20"/>
        </w:rPr>
      </w:pPr>
      <w:r w:rsidRPr="000B73E0">
        <w:rPr>
          <w:szCs w:val="20"/>
        </w:rPr>
        <w:t xml:space="preserve">служебная часть сообщения (заголовок, трейлеры, номера полей, опции полей и ограничивающие номера полей двоеточия, символы &lt;Перевод строки&gt;,&lt;Возврат каретки&gt;, апостроф и т.д.); </w:t>
      </w:r>
    </w:p>
    <w:p w14:paraId="176F0C0C" w14:textId="77777777" w:rsidR="000B73E0" w:rsidRPr="000B73E0" w:rsidRDefault="000B73E0" w:rsidP="00AE731F">
      <w:pPr>
        <w:numPr>
          <w:ilvl w:val="0"/>
          <w:numId w:val="61"/>
        </w:numPr>
        <w:spacing w:before="0" w:after="0" w:line="276" w:lineRule="auto"/>
        <w:ind w:left="1134"/>
        <w:rPr>
          <w:szCs w:val="20"/>
        </w:rPr>
      </w:pPr>
      <w:r w:rsidRPr="000B73E0">
        <w:rPr>
          <w:szCs w:val="20"/>
        </w:rPr>
        <w:t xml:space="preserve">поля, состоящие из цифр, кодовых слов или других кодов, в соответствии со стандартами SWIFT; </w:t>
      </w:r>
    </w:p>
    <w:p w14:paraId="1A2DEE92" w14:textId="77777777" w:rsidR="000B73E0" w:rsidRPr="000B73E0" w:rsidRDefault="000B73E0" w:rsidP="00AE731F">
      <w:pPr>
        <w:numPr>
          <w:ilvl w:val="0"/>
          <w:numId w:val="61"/>
        </w:numPr>
        <w:spacing w:before="0" w:after="0" w:line="276" w:lineRule="auto"/>
        <w:ind w:left="1134"/>
        <w:rPr>
          <w:szCs w:val="20"/>
        </w:rPr>
      </w:pPr>
      <w:r w:rsidRPr="000B73E0">
        <w:rPr>
          <w:szCs w:val="20"/>
        </w:rPr>
        <w:t xml:space="preserve">латинские символы, содержащиеся в поле, подлежащем транслитерации; </w:t>
      </w:r>
    </w:p>
    <w:p w14:paraId="6F261214" w14:textId="77777777" w:rsidR="000B73E0" w:rsidRDefault="000B73E0" w:rsidP="00AE731F">
      <w:pPr>
        <w:numPr>
          <w:ilvl w:val="0"/>
          <w:numId w:val="61"/>
        </w:numPr>
        <w:spacing w:before="0" w:after="0" w:line="276" w:lineRule="auto"/>
        <w:ind w:left="1134"/>
        <w:rPr>
          <w:szCs w:val="20"/>
        </w:rPr>
      </w:pPr>
      <w:r w:rsidRPr="000B73E0">
        <w:rPr>
          <w:szCs w:val="20"/>
        </w:rPr>
        <w:t>кодовые слова, з</w:t>
      </w:r>
      <w:r>
        <w:rPr>
          <w:szCs w:val="20"/>
        </w:rPr>
        <w:t>аключенные между двумя слешами.</w:t>
      </w:r>
    </w:p>
    <w:p w14:paraId="22908E91" w14:textId="77777777" w:rsidR="000B73E0" w:rsidRPr="000B73E0" w:rsidRDefault="000B73E0" w:rsidP="000B73E0">
      <w:pPr>
        <w:spacing w:before="0" w:after="0" w:line="276" w:lineRule="auto"/>
        <w:ind w:left="1134" w:firstLine="0"/>
        <w:rPr>
          <w:szCs w:val="20"/>
        </w:rPr>
      </w:pPr>
    </w:p>
    <w:p w14:paraId="1EBA098C" w14:textId="77777777" w:rsidR="000B73E0" w:rsidRDefault="000B73E0" w:rsidP="000B73E0">
      <w:pPr>
        <w:pStyle w:val="af6"/>
      </w:pPr>
      <w:r>
        <w:t xml:space="preserve">Таблица </w:t>
      </w:r>
      <w:r w:rsidR="00330166">
        <w:rPr>
          <w:noProof/>
        </w:rPr>
        <w:fldChar w:fldCharType="begin"/>
      </w:r>
      <w:r w:rsidR="00330166">
        <w:rPr>
          <w:noProof/>
        </w:rPr>
        <w:instrText xml:space="preserve"> SEQ Таблица \* ARABIC </w:instrText>
      </w:r>
      <w:r w:rsidR="00330166">
        <w:rPr>
          <w:noProof/>
        </w:rPr>
        <w:fldChar w:fldCharType="separate"/>
      </w:r>
      <w:ins w:id="9888" w:author="Феданкова Любовь Анатольевна" w:date="2019-10-09T12:38:00Z">
        <w:r w:rsidR="00031B2C">
          <w:rPr>
            <w:noProof/>
          </w:rPr>
          <w:t>79</w:t>
        </w:r>
      </w:ins>
      <w:ins w:id="9889" w:author="Воронов Алексей Алексеевич" w:date="2018-01-30T12:27:00Z">
        <w:del w:id="9890" w:author="Феданкова Любовь Анатольевна" w:date="2019-10-09T12:38:00Z">
          <w:r w:rsidR="00DB3D2B" w:rsidDel="00031B2C">
            <w:rPr>
              <w:noProof/>
            </w:rPr>
            <w:delText>76</w:delText>
          </w:r>
        </w:del>
      </w:ins>
      <w:del w:id="9891" w:author="Феданкова Любовь Анатольевна" w:date="2019-10-09T12:38:00Z">
        <w:r w:rsidR="00D91317" w:rsidDel="00031B2C">
          <w:rPr>
            <w:noProof/>
          </w:rPr>
          <w:delText>44</w:delText>
        </w:r>
      </w:del>
      <w:r w:rsidR="00330166">
        <w:rPr>
          <w:noProof/>
        </w:rPr>
        <w:fldChar w:fldCharType="end"/>
      </w:r>
      <w:r>
        <w:t xml:space="preserve"> </w:t>
      </w:r>
      <w:r w:rsidRPr="000B73E0">
        <w:t>Таблица транслитерации версии RUR6</w:t>
      </w:r>
    </w:p>
    <w:tbl>
      <w:tblPr>
        <w:tblW w:w="10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2268"/>
        <w:gridCol w:w="2268"/>
        <w:gridCol w:w="3686"/>
      </w:tblGrid>
      <w:tr w:rsidR="000B73E0" w:rsidRPr="00C86CB8" w14:paraId="00E34274" w14:textId="77777777" w:rsidTr="000B73E0">
        <w:trPr>
          <w:trHeight w:val="799"/>
          <w:tblHeader/>
        </w:trPr>
        <w:tc>
          <w:tcPr>
            <w:tcW w:w="2093" w:type="dxa"/>
            <w:vAlign w:val="center"/>
          </w:tcPr>
          <w:p w14:paraId="620D1487" w14:textId="77777777" w:rsidR="000B73E0" w:rsidRPr="000B73E0" w:rsidRDefault="000B73E0" w:rsidP="000B73E0">
            <w:pPr>
              <w:pStyle w:val="af8"/>
              <w:jc w:val="center"/>
            </w:pPr>
            <w:r w:rsidRPr="000B73E0">
              <w:t>Исходный текст (кириллица).</w:t>
            </w:r>
          </w:p>
        </w:tc>
        <w:tc>
          <w:tcPr>
            <w:tcW w:w="2268" w:type="dxa"/>
            <w:vAlign w:val="center"/>
          </w:tcPr>
          <w:p w14:paraId="2AD962A0" w14:textId="77777777" w:rsidR="000B73E0" w:rsidRPr="000B73E0" w:rsidRDefault="000B73E0" w:rsidP="000B73E0">
            <w:pPr>
              <w:pStyle w:val="af8"/>
              <w:jc w:val="center"/>
            </w:pPr>
            <w:r w:rsidRPr="000B73E0">
              <w:t>Транслитерированный текст – прямая транслитерация (латиница).</w:t>
            </w:r>
          </w:p>
        </w:tc>
        <w:tc>
          <w:tcPr>
            <w:tcW w:w="2268" w:type="dxa"/>
            <w:vAlign w:val="center"/>
          </w:tcPr>
          <w:p w14:paraId="70A956F5" w14:textId="77777777" w:rsidR="000B73E0" w:rsidRPr="000B73E0" w:rsidRDefault="000B73E0" w:rsidP="000B73E0">
            <w:pPr>
              <w:pStyle w:val="af8"/>
              <w:jc w:val="center"/>
            </w:pPr>
            <w:r w:rsidRPr="000B73E0">
              <w:t>Текст, восстановленный из транслитерированного текста - обратная транслитерация (кириллица).</w:t>
            </w:r>
          </w:p>
        </w:tc>
        <w:tc>
          <w:tcPr>
            <w:tcW w:w="3686" w:type="dxa"/>
            <w:vAlign w:val="center"/>
          </w:tcPr>
          <w:p w14:paraId="2B79F61B" w14:textId="77777777" w:rsidR="000B73E0" w:rsidRPr="000B73E0" w:rsidRDefault="000B73E0" w:rsidP="000B73E0">
            <w:pPr>
              <w:pStyle w:val="af8"/>
              <w:jc w:val="center"/>
            </w:pPr>
            <w:r>
              <w:t>Комментарий</w:t>
            </w:r>
          </w:p>
        </w:tc>
      </w:tr>
      <w:tr w:rsidR="000B73E0" w:rsidRPr="00C86CB8" w14:paraId="4F17CD6F" w14:textId="77777777" w:rsidTr="000B73E0">
        <w:trPr>
          <w:trHeight w:val="109"/>
        </w:trPr>
        <w:tc>
          <w:tcPr>
            <w:tcW w:w="2093" w:type="dxa"/>
          </w:tcPr>
          <w:p w14:paraId="29790B0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А </w:t>
            </w:r>
          </w:p>
        </w:tc>
        <w:tc>
          <w:tcPr>
            <w:tcW w:w="2268" w:type="dxa"/>
          </w:tcPr>
          <w:p w14:paraId="23A999F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A </w:t>
            </w:r>
          </w:p>
        </w:tc>
        <w:tc>
          <w:tcPr>
            <w:tcW w:w="2268" w:type="dxa"/>
          </w:tcPr>
          <w:p w14:paraId="3C84461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А </w:t>
            </w:r>
          </w:p>
        </w:tc>
        <w:tc>
          <w:tcPr>
            <w:tcW w:w="3686" w:type="dxa"/>
          </w:tcPr>
          <w:p w14:paraId="39821977"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A873CD9" w14:textId="77777777" w:rsidTr="000B73E0">
        <w:trPr>
          <w:trHeight w:val="109"/>
        </w:trPr>
        <w:tc>
          <w:tcPr>
            <w:tcW w:w="2093" w:type="dxa"/>
          </w:tcPr>
          <w:p w14:paraId="5F31080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Б </w:t>
            </w:r>
          </w:p>
        </w:tc>
        <w:tc>
          <w:tcPr>
            <w:tcW w:w="2268" w:type="dxa"/>
          </w:tcPr>
          <w:p w14:paraId="770E7D5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B </w:t>
            </w:r>
          </w:p>
        </w:tc>
        <w:tc>
          <w:tcPr>
            <w:tcW w:w="2268" w:type="dxa"/>
          </w:tcPr>
          <w:p w14:paraId="01EB494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Б </w:t>
            </w:r>
          </w:p>
        </w:tc>
        <w:tc>
          <w:tcPr>
            <w:tcW w:w="3686" w:type="dxa"/>
          </w:tcPr>
          <w:p w14:paraId="3A67C898"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57FB251" w14:textId="77777777" w:rsidTr="000B73E0">
        <w:trPr>
          <w:trHeight w:val="109"/>
        </w:trPr>
        <w:tc>
          <w:tcPr>
            <w:tcW w:w="2093" w:type="dxa"/>
          </w:tcPr>
          <w:p w14:paraId="7136223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В </w:t>
            </w:r>
          </w:p>
        </w:tc>
        <w:tc>
          <w:tcPr>
            <w:tcW w:w="2268" w:type="dxa"/>
          </w:tcPr>
          <w:p w14:paraId="44CB08C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V </w:t>
            </w:r>
          </w:p>
        </w:tc>
        <w:tc>
          <w:tcPr>
            <w:tcW w:w="2268" w:type="dxa"/>
          </w:tcPr>
          <w:p w14:paraId="3C1C4C5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В </w:t>
            </w:r>
          </w:p>
        </w:tc>
        <w:tc>
          <w:tcPr>
            <w:tcW w:w="3686" w:type="dxa"/>
          </w:tcPr>
          <w:p w14:paraId="24A9E9EB"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855B5DD" w14:textId="77777777" w:rsidTr="000B73E0">
        <w:trPr>
          <w:trHeight w:val="109"/>
        </w:trPr>
        <w:tc>
          <w:tcPr>
            <w:tcW w:w="2093" w:type="dxa"/>
          </w:tcPr>
          <w:p w14:paraId="2EE88E0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Г </w:t>
            </w:r>
          </w:p>
        </w:tc>
        <w:tc>
          <w:tcPr>
            <w:tcW w:w="2268" w:type="dxa"/>
          </w:tcPr>
          <w:p w14:paraId="2A9CF8F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G </w:t>
            </w:r>
          </w:p>
        </w:tc>
        <w:tc>
          <w:tcPr>
            <w:tcW w:w="2268" w:type="dxa"/>
          </w:tcPr>
          <w:p w14:paraId="6307B01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Г </w:t>
            </w:r>
          </w:p>
        </w:tc>
        <w:tc>
          <w:tcPr>
            <w:tcW w:w="3686" w:type="dxa"/>
          </w:tcPr>
          <w:p w14:paraId="38FC0B99"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4B9C34AA" w14:textId="77777777" w:rsidTr="000B73E0">
        <w:trPr>
          <w:trHeight w:val="109"/>
        </w:trPr>
        <w:tc>
          <w:tcPr>
            <w:tcW w:w="2093" w:type="dxa"/>
          </w:tcPr>
          <w:p w14:paraId="4B2EAB7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Д </w:t>
            </w:r>
          </w:p>
        </w:tc>
        <w:tc>
          <w:tcPr>
            <w:tcW w:w="2268" w:type="dxa"/>
          </w:tcPr>
          <w:p w14:paraId="5875A9D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D </w:t>
            </w:r>
          </w:p>
        </w:tc>
        <w:tc>
          <w:tcPr>
            <w:tcW w:w="2268" w:type="dxa"/>
          </w:tcPr>
          <w:p w14:paraId="35013EE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Д </w:t>
            </w:r>
          </w:p>
        </w:tc>
        <w:tc>
          <w:tcPr>
            <w:tcW w:w="3686" w:type="dxa"/>
          </w:tcPr>
          <w:p w14:paraId="0BD6D453"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0FF65AC8" w14:textId="77777777" w:rsidTr="000B73E0">
        <w:trPr>
          <w:trHeight w:val="109"/>
        </w:trPr>
        <w:tc>
          <w:tcPr>
            <w:tcW w:w="2093" w:type="dxa"/>
          </w:tcPr>
          <w:p w14:paraId="429D46A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Е </w:t>
            </w:r>
          </w:p>
        </w:tc>
        <w:tc>
          <w:tcPr>
            <w:tcW w:w="2268" w:type="dxa"/>
          </w:tcPr>
          <w:p w14:paraId="26AC804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E </w:t>
            </w:r>
          </w:p>
        </w:tc>
        <w:tc>
          <w:tcPr>
            <w:tcW w:w="2268" w:type="dxa"/>
          </w:tcPr>
          <w:p w14:paraId="42C14D0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Е </w:t>
            </w:r>
          </w:p>
        </w:tc>
        <w:tc>
          <w:tcPr>
            <w:tcW w:w="3686" w:type="dxa"/>
          </w:tcPr>
          <w:p w14:paraId="0CB4D259"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958B1B9" w14:textId="77777777" w:rsidTr="000B73E0">
        <w:trPr>
          <w:trHeight w:val="109"/>
        </w:trPr>
        <w:tc>
          <w:tcPr>
            <w:tcW w:w="2093" w:type="dxa"/>
          </w:tcPr>
          <w:p w14:paraId="790551D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Ё </w:t>
            </w:r>
          </w:p>
        </w:tc>
        <w:tc>
          <w:tcPr>
            <w:tcW w:w="2268" w:type="dxa"/>
          </w:tcPr>
          <w:p w14:paraId="5C21A53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о </w:t>
            </w:r>
          </w:p>
        </w:tc>
        <w:tc>
          <w:tcPr>
            <w:tcW w:w="2268" w:type="dxa"/>
          </w:tcPr>
          <w:p w14:paraId="11CCB9A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Ё </w:t>
            </w:r>
          </w:p>
        </w:tc>
        <w:tc>
          <w:tcPr>
            <w:tcW w:w="3686" w:type="dxa"/>
          </w:tcPr>
          <w:p w14:paraId="75FB00C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5088AE86" w14:textId="77777777" w:rsidTr="000B73E0">
        <w:trPr>
          <w:trHeight w:val="109"/>
        </w:trPr>
        <w:tc>
          <w:tcPr>
            <w:tcW w:w="2093" w:type="dxa"/>
          </w:tcPr>
          <w:p w14:paraId="1AA6D64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Ж </w:t>
            </w:r>
          </w:p>
        </w:tc>
        <w:tc>
          <w:tcPr>
            <w:tcW w:w="2268" w:type="dxa"/>
          </w:tcPr>
          <w:p w14:paraId="0D784ED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J </w:t>
            </w:r>
          </w:p>
        </w:tc>
        <w:tc>
          <w:tcPr>
            <w:tcW w:w="2268" w:type="dxa"/>
          </w:tcPr>
          <w:p w14:paraId="5B758C8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Ж </w:t>
            </w:r>
          </w:p>
        </w:tc>
        <w:tc>
          <w:tcPr>
            <w:tcW w:w="3686" w:type="dxa"/>
          </w:tcPr>
          <w:p w14:paraId="479C417A"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668704BB" w14:textId="77777777" w:rsidTr="000B73E0">
        <w:trPr>
          <w:trHeight w:val="109"/>
        </w:trPr>
        <w:tc>
          <w:tcPr>
            <w:tcW w:w="2093" w:type="dxa"/>
          </w:tcPr>
          <w:p w14:paraId="269C364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З </w:t>
            </w:r>
          </w:p>
        </w:tc>
        <w:tc>
          <w:tcPr>
            <w:tcW w:w="2268" w:type="dxa"/>
          </w:tcPr>
          <w:p w14:paraId="51DB155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Z </w:t>
            </w:r>
          </w:p>
        </w:tc>
        <w:tc>
          <w:tcPr>
            <w:tcW w:w="2268" w:type="dxa"/>
          </w:tcPr>
          <w:p w14:paraId="5CCE726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З </w:t>
            </w:r>
          </w:p>
        </w:tc>
        <w:tc>
          <w:tcPr>
            <w:tcW w:w="3686" w:type="dxa"/>
          </w:tcPr>
          <w:p w14:paraId="77071A40"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02FE6E4B" w14:textId="77777777" w:rsidTr="000B73E0">
        <w:trPr>
          <w:trHeight w:val="109"/>
        </w:trPr>
        <w:tc>
          <w:tcPr>
            <w:tcW w:w="2093" w:type="dxa"/>
          </w:tcPr>
          <w:p w14:paraId="64CD60F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И </w:t>
            </w:r>
          </w:p>
        </w:tc>
        <w:tc>
          <w:tcPr>
            <w:tcW w:w="2268" w:type="dxa"/>
          </w:tcPr>
          <w:p w14:paraId="360D8DD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I </w:t>
            </w:r>
          </w:p>
        </w:tc>
        <w:tc>
          <w:tcPr>
            <w:tcW w:w="2268" w:type="dxa"/>
          </w:tcPr>
          <w:p w14:paraId="41074E1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И </w:t>
            </w:r>
          </w:p>
        </w:tc>
        <w:tc>
          <w:tcPr>
            <w:tcW w:w="3686" w:type="dxa"/>
          </w:tcPr>
          <w:p w14:paraId="504BB227"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9AD5C76" w14:textId="77777777" w:rsidTr="000B73E0">
        <w:trPr>
          <w:trHeight w:val="109"/>
        </w:trPr>
        <w:tc>
          <w:tcPr>
            <w:tcW w:w="2093" w:type="dxa"/>
          </w:tcPr>
          <w:p w14:paraId="75D9EAD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Й </w:t>
            </w:r>
          </w:p>
        </w:tc>
        <w:tc>
          <w:tcPr>
            <w:tcW w:w="2268" w:type="dxa"/>
          </w:tcPr>
          <w:p w14:paraId="441331C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i </w:t>
            </w:r>
          </w:p>
        </w:tc>
        <w:tc>
          <w:tcPr>
            <w:tcW w:w="2268" w:type="dxa"/>
          </w:tcPr>
          <w:p w14:paraId="2F69201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Й </w:t>
            </w:r>
          </w:p>
        </w:tc>
        <w:tc>
          <w:tcPr>
            <w:tcW w:w="3686" w:type="dxa"/>
          </w:tcPr>
          <w:p w14:paraId="6F01F8A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7EDAF9EA" w14:textId="77777777" w:rsidTr="000B73E0">
        <w:trPr>
          <w:trHeight w:val="109"/>
        </w:trPr>
        <w:tc>
          <w:tcPr>
            <w:tcW w:w="2093" w:type="dxa"/>
          </w:tcPr>
          <w:p w14:paraId="4AC0F87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К </w:t>
            </w:r>
          </w:p>
        </w:tc>
        <w:tc>
          <w:tcPr>
            <w:tcW w:w="2268" w:type="dxa"/>
          </w:tcPr>
          <w:p w14:paraId="68084EF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K </w:t>
            </w:r>
          </w:p>
        </w:tc>
        <w:tc>
          <w:tcPr>
            <w:tcW w:w="2268" w:type="dxa"/>
          </w:tcPr>
          <w:p w14:paraId="21C9FE8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К </w:t>
            </w:r>
          </w:p>
        </w:tc>
        <w:tc>
          <w:tcPr>
            <w:tcW w:w="3686" w:type="dxa"/>
          </w:tcPr>
          <w:p w14:paraId="5D361546"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191638D4" w14:textId="77777777" w:rsidTr="000B73E0">
        <w:trPr>
          <w:trHeight w:val="109"/>
        </w:trPr>
        <w:tc>
          <w:tcPr>
            <w:tcW w:w="2093" w:type="dxa"/>
          </w:tcPr>
          <w:p w14:paraId="31B27DE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Л </w:t>
            </w:r>
          </w:p>
        </w:tc>
        <w:tc>
          <w:tcPr>
            <w:tcW w:w="2268" w:type="dxa"/>
          </w:tcPr>
          <w:p w14:paraId="279485A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L </w:t>
            </w:r>
          </w:p>
        </w:tc>
        <w:tc>
          <w:tcPr>
            <w:tcW w:w="2268" w:type="dxa"/>
          </w:tcPr>
          <w:p w14:paraId="07D7E16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Л </w:t>
            </w:r>
          </w:p>
        </w:tc>
        <w:tc>
          <w:tcPr>
            <w:tcW w:w="3686" w:type="dxa"/>
          </w:tcPr>
          <w:p w14:paraId="7FEF4425"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8812424" w14:textId="77777777" w:rsidTr="000B73E0">
        <w:trPr>
          <w:trHeight w:val="109"/>
        </w:trPr>
        <w:tc>
          <w:tcPr>
            <w:tcW w:w="2093" w:type="dxa"/>
          </w:tcPr>
          <w:p w14:paraId="048EDA6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М </w:t>
            </w:r>
          </w:p>
        </w:tc>
        <w:tc>
          <w:tcPr>
            <w:tcW w:w="2268" w:type="dxa"/>
          </w:tcPr>
          <w:p w14:paraId="775CB25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M </w:t>
            </w:r>
          </w:p>
        </w:tc>
        <w:tc>
          <w:tcPr>
            <w:tcW w:w="2268" w:type="dxa"/>
          </w:tcPr>
          <w:p w14:paraId="3A33DF5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М </w:t>
            </w:r>
          </w:p>
        </w:tc>
        <w:tc>
          <w:tcPr>
            <w:tcW w:w="3686" w:type="dxa"/>
          </w:tcPr>
          <w:p w14:paraId="730D18E6"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6A85F509" w14:textId="77777777" w:rsidTr="000B73E0">
        <w:trPr>
          <w:trHeight w:val="109"/>
        </w:trPr>
        <w:tc>
          <w:tcPr>
            <w:tcW w:w="2093" w:type="dxa"/>
          </w:tcPr>
          <w:p w14:paraId="6D546B3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 </w:t>
            </w:r>
          </w:p>
        </w:tc>
        <w:tc>
          <w:tcPr>
            <w:tcW w:w="2268" w:type="dxa"/>
          </w:tcPr>
          <w:p w14:paraId="5AA1292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N </w:t>
            </w:r>
          </w:p>
        </w:tc>
        <w:tc>
          <w:tcPr>
            <w:tcW w:w="2268" w:type="dxa"/>
          </w:tcPr>
          <w:p w14:paraId="73B42B1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 </w:t>
            </w:r>
          </w:p>
        </w:tc>
        <w:tc>
          <w:tcPr>
            <w:tcW w:w="3686" w:type="dxa"/>
          </w:tcPr>
          <w:p w14:paraId="61E6B3A0"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DFA031D" w14:textId="77777777" w:rsidTr="000B73E0">
        <w:trPr>
          <w:trHeight w:val="109"/>
        </w:trPr>
        <w:tc>
          <w:tcPr>
            <w:tcW w:w="2093" w:type="dxa"/>
          </w:tcPr>
          <w:p w14:paraId="30165A6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О </w:t>
            </w:r>
          </w:p>
        </w:tc>
        <w:tc>
          <w:tcPr>
            <w:tcW w:w="2268" w:type="dxa"/>
          </w:tcPr>
          <w:p w14:paraId="6496C5C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O </w:t>
            </w:r>
          </w:p>
        </w:tc>
        <w:tc>
          <w:tcPr>
            <w:tcW w:w="2268" w:type="dxa"/>
          </w:tcPr>
          <w:p w14:paraId="072D80F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О </w:t>
            </w:r>
          </w:p>
        </w:tc>
        <w:tc>
          <w:tcPr>
            <w:tcW w:w="3686" w:type="dxa"/>
          </w:tcPr>
          <w:p w14:paraId="77BA37C2"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071C1BE5" w14:textId="77777777" w:rsidTr="000B73E0">
        <w:trPr>
          <w:trHeight w:val="109"/>
        </w:trPr>
        <w:tc>
          <w:tcPr>
            <w:tcW w:w="2093" w:type="dxa"/>
          </w:tcPr>
          <w:p w14:paraId="3B56504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 </w:t>
            </w:r>
          </w:p>
        </w:tc>
        <w:tc>
          <w:tcPr>
            <w:tcW w:w="2268" w:type="dxa"/>
          </w:tcPr>
          <w:p w14:paraId="79522DA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P </w:t>
            </w:r>
          </w:p>
        </w:tc>
        <w:tc>
          <w:tcPr>
            <w:tcW w:w="2268" w:type="dxa"/>
          </w:tcPr>
          <w:p w14:paraId="60AE173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 </w:t>
            </w:r>
          </w:p>
        </w:tc>
        <w:tc>
          <w:tcPr>
            <w:tcW w:w="3686" w:type="dxa"/>
          </w:tcPr>
          <w:p w14:paraId="11BC7D35"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0064450" w14:textId="77777777" w:rsidTr="000B73E0">
        <w:trPr>
          <w:trHeight w:val="109"/>
        </w:trPr>
        <w:tc>
          <w:tcPr>
            <w:tcW w:w="2093" w:type="dxa"/>
          </w:tcPr>
          <w:p w14:paraId="5C66D82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Р </w:t>
            </w:r>
          </w:p>
        </w:tc>
        <w:tc>
          <w:tcPr>
            <w:tcW w:w="2268" w:type="dxa"/>
          </w:tcPr>
          <w:p w14:paraId="707F910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R </w:t>
            </w:r>
          </w:p>
        </w:tc>
        <w:tc>
          <w:tcPr>
            <w:tcW w:w="2268" w:type="dxa"/>
          </w:tcPr>
          <w:p w14:paraId="68EBCE9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Р </w:t>
            </w:r>
          </w:p>
        </w:tc>
        <w:tc>
          <w:tcPr>
            <w:tcW w:w="3686" w:type="dxa"/>
          </w:tcPr>
          <w:p w14:paraId="3960C22E"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832E3DB" w14:textId="77777777" w:rsidTr="000B73E0">
        <w:trPr>
          <w:trHeight w:val="109"/>
        </w:trPr>
        <w:tc>
          <w:tcPr>
            <w:tcW w:w="2093" w:type="dxa"/>
          </w:tcPr>
          <w:p w14:paraId="1B77969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С </w:t>
            </w:r>
          </w:p>
        </w:tc>
        <w:tc>
          <w:tcPr>
            <w:tcW w:w="2268" w:type="dxa"/>
          </w:tcPr>
          <w:p w14:paraId="55D8FD6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S </w:t>
            </w:r>
          </w:p>
        </w:tc>
        <w:tc>
          <w:tcPr>
            <w:tcW w:w="2268" w:type="dxa"/>
          </w:tcPr>
          <w:p w14:paraId="007EAE3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С </w:t>
            </w:r>
          </w:p>
        </w:tc>
        <w:tc>
          <w:tcPr>
            <w:tcW w:w="3686" w:type="dxa"/>
          </w:tcPr>
          <w:p w14:paraId="16ED49BF"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0A841B8" w14:textId="77777777" w:rsidTr="000B73E0">
        <w:trPr>
          <w:trHeight w:val="109"/>
        </w:trPr>
        <w:tc>
          <w:tcPr>
            <w:tcW w:w="2093" w:type="dxa"/>
          </w:tcPr>
          <w:p w14:paraId="435C01C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Т </w:t>
            </w:r>
          </w:p>
        </w:tc>
        <w:tc>
          <w:tcPr>
            <w:tcW w:w="2268" w:type="dxa"/>
          </w:tcPr>
          <w:p w14:paraId="3BBC9D0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T </w:t>
            </w:r>
          </w:p>
        </w:tc>
        <w:tc>
          <w:tcPr>
            <w:tcW w:w="2268" w:type="dxa"/>
          </w:tcPr>
          <w:p w14:paraId="4DE1B99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Т </w:t>
            </w:r>
          </w:p>
        </w:tc>
        <w:tc>
          <w:tcPr>
            <w:tcW w:w="3686" w:type="dxa"/>
          </w:tcPr>
          <w:p w14:paraId="679A9739"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68872DE6" w14:textId="77777777" w:rsidTr="000B73E0">
        <w:trPr>
          <w:trHeight w:val="109"/>
        </w:trPr>
        <w:tc>
          <w:tcPr>
            <w:tcW w:w="2093" w:type="dxa"/>
          </w:tcPr>
          <w:p w14:paraId="41EE0BC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У </w:t>
            </w:r>
          </w:p>
        </w:tc>
        <w:tc>
          <w:tcPr>
            <w:tcW w:w="2268" w:type="dxa"/>
          </w:tcPr>
          <w:p w14:paraId="6446CC9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U </w:t>
            </w:r>
          </w:p>
        </w:tc>
        <w:tc>
          <w:tcPr>
            <w:tcW w:w="2268" w:type="dxa"/>
          </w:tcPr>
          <w:p w14:paraId="0B24EF3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У </w:t>
            </w:r>
          </w:p>
        </w:tc>
        <w:tc>
          <w:tcPr>
            <w:tcW w:w="3686" w:type="dxa"/>
          </w:tcPr>
          <w:p w14:paraId="22F9E9B3"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45E85470" w14:textId="77777777" w:rsidTr="000B73E0">
        <w:trPr>
          <w:trHeight w:val="109"/>
        </w:trPr>
        <w:tc>
          <w:tcPr>
            <w:tcW w:w="2093" w:type="dxa"/>
          </w:tcPr>
          <w:p w14:paraId="24F8C16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Ф </w:t>
            </w:r>
          </w:p>
        </w:tc>
        <w:tc>
          <w:tcPr>
            <w:tcW w:w="2268" w:type="dxa"/>
          </w:tcPr>
          <w:p w14:paraId="76202EA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F </w:t>
            </w:r>
          </w:p>
        </w:tc>
        <w:tc>
          <w:tcPr>
            <w:tcW w:w="2268" w:type="dxa"/>
          </w:tcPr>
          <w:p w14:paraId="4BAAE39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Ф </w:t>
            </w:r>
          </w:p>
        </w:tc>
        <w:tc>
          <w:tcPr>
            <w:tcW w:w="3686" w:type="dxa"/>
          </w:tcPr>
          <w:p w14:paraId="75EAA5D2"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66341855" w14:textId="77777777" w:rsidTr="000B73E0">
        <w:trPr>
          <w:trHeight w:val="109"/>
        </w:trPr>
        <w:tc>
          <w:tcPr>
            <w:tcW w:w="2093" w:type="dxa"/>
          </w:tcPr>
          <w:p w14:paraId="7CFC1CE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Х </w:t>
            </w:r>
          </w:p>
        </w:tc>
        <w:tc>
          <w:tcPr>
            <w:tcW w:w="2268" w:type="dxa"/>
          </w:tcPr>
          <w:p w14:paraId="6EEEEB4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H </w:t>
            </w:r>
          </w:p>
        </w:tc>
        <w:tc>
          <w:tcPr>
            <w:tcW w:w="2268" w:type="dxa"/>
          </w:tcPr>
          <w:p w14:paraId="5EC4860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Х </w:t>
            </w:r>
          </w:p>
        </w:tc>
        <w:tc>
          <w:tcPr>
            <w:tcW w:w="3686" w:type="dxa"/>
          </w:tcPr>
          <w:p w14:paraId="34561A1A"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B7829BE" w14:textId="77777777" w:rsidTr="000B73E0">
        <w:trPr>
          <w:trHeight w:val="109"/>
        </w:trPr>
        <w:tc>
          <w:tcPr>
            <w:tcW w:w="2093" w:type="dxa"/>
          </w:tcPr>
          <w:p w14:paraId="77965A4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Ц </w:t>
            </w:r>
          </w:p>
        </w:tc>
        <w:tc>
          <w:tcPr>
            <w:tcW w:w="2268" w:type="dxa"/>
          </w:tcPr>
          <w:p w14:paraId="5E11669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C </w:t>
            </w:r>
          </w:p>
        </w:tc>
        <w:tc>
          <w:tcPr>
            <w:tcW w:w="2268" w:type="dxa"/>
          </w:tcPr>
          <w:p w14:paraId="5C99E68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Ц </w:t>
            </w:r>
          </w:p>
        </w:tc>
        <w:tc>
          <w:tcPr>
            <w:tcW w:w="3686" w:type="dxa"/>
          </w:tcPr>
          <w:p w14:paraId="172CC46C"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476105BC" w14:textId="77777777" w:rsidTr="000B73E0">
        <w:trPr>
          <w:trHeight w:val="109"/>
        </w:trPr>
        <w:tc>
          <w:tcPr>
            <w:tcW w:w="2093" w:type="dxa"/>
          </w:tcPr>
          <w:p w14:paraId="3BE634F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Ч </w:t>
            </w:r>
          </w:p>
        </w:tc>
        <w:tc>
          <w:tcPr>
            <w:tcW w:w="2268" w:type="dxa"/>
          </w:tcPr>
          <w:p w14:paraId="0989D00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c </w:t>
            </w:r>
          </w:p>
        </w:tc>
        <w:tc>
          <w:tcPr>
            <w:tcW w:w="2268" w:type="dxa"/>
          </w:tcPr>
          <w:p w14:paraId="06FD70A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Ч </w:t>
            </w:r>
          </w:p>
        </w:tc>
        <w:tc>
          <w:tcPr>
            <w:tcW w:w="3686" w:type="dxa"/>
          </w:tcPr>
          <w:p w14:paraId="43D7C30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60560B3" w14:textId="77777777" w:rsidTr="000B73E0">
        <w:trPr>
          <w:trHeight w:val="109"/>
        </w:trPr>
        <w:tc>
          <w:tcPr>
            <w:tcW w:w="2093" w:type="dxa"/>
          </w:tcPr>
          <w:p w14:paraId="7025C74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Ш </w:t>
            </w:r>
          </w:p>
        </w:tc>
        <w:tc>
          <w:tcPr>
            <w:tcW w:w="2268" w:type="dxa"/>
          </w:tcPr>
          <w:p w14:paraId="7459C6C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Q </w:t>
            </w:r>
          </w:p>
        </w:tc>
        <w:tc>
          <w:tcPr>
            <w:tcW w:w="2268" w:type="dxa"/>
          </w:tcPr>
          <w:p w14:paraId="332C9DA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Ш </w:t>
            </w:r>
          </w:p>
        </w:tc>
        <w:tc>
          <w:tcPr>
            <w:tcW w:w="3686" w:type="dxa"/>
          </w:tcPr>
          <w:p w14:paraId="51AA1C1D"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B44EDFB" w14:textId="77777777" w:rsidTr="000B73E0">
        <w:trPr>
          <w:trHeight w:val="109"/>
        </w:trPr>
        <w:tc>
          <w:tcPr>
            <w:tcW w:w="2093" w:type="dxa"/>
          </w:tcPr>
          <w:p w14:paraId="175B768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Щ </w:t>
            </w:r>
          </w:p>
        </w:tc>
        <w:tc>
          <w:tcPr>
            <w:tcW w:w="2268" w:type="dxa"/>
          </w:tcPr>
          <w:p w14:paraId="2ADF58D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q </w:t>
            </w:r>
          </w:p>
        </w:tc>
        <w:tc>
          <w:tcPr>
            <w:tcW w:w="2268" w:type="dxa"/>
          </w:tcPr>
          <w:p w14:paraId="5560C9C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Щ </w:t>
            </w:r>
          </w:p>
        </w:tc>
        <w:tc>
          <w:tcPr>
            <w:tcW w:w="3686" w:type="dxa"/>
          </w:tcPr>
          <w:p w14:paraId="7D290F8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5C44BEC5" w14:textId="77777777" w:rsidTr="000B73E0">
        <w:trPr>
          <w:trHeight w:val="109"/>
        </w:trPr>
        <w:tc>
          <w:tcPr>
            <w:tcW w:w="2093" w:type="dxa"/>
          </w:tcPr>
          <w:p w14:paraId="0E6A847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Ъ </w:t>
            </w:r>
          </w:p>
        </w:tc>
        <w:tc>
          <w:tcPr>
            <w:tcW w:w="2268" w:type="dxa"/>
          </w:tcPr>
          <w:p w14:paraId="27695BC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x </w:t>
            </w:r>
          </w:p>
        </w:tc>
        <w:tc>
          <w:tcPr>
            <w:tcW w:w="2268" w:type="dxa"/>
          </w:tcPr>
          <w:p w14:paraId="0FF25C6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Ъ </w:t>
            </w:r>
          </w:p>
        </w:tc>
        <w:tc>
          <w:tcPr>
            <w:tcW w:w="3686" w:type="dxa"/>
          </w:tcPr>
          <w:p w14:paraId="5FD07C7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76333664" w14:textId="77777777" w:rsidTr="000B73E0">
        <w:trPr>
          <w:trHeight w:val="109"/>
        </w:trPr>
        <w:tc>
          <w:tcPr>
            <w:tcW w:w="2093" w:type="dxa"/>
          </w:tcPr>
          <w:p w14:paraId="545772F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Ы </w:t>
            </w:r>
          </w:p>
        </w:tc>
        <w:tc>
          <w:tcPr>
            <w:tcW w:w="2268" w:type="dxa"/>
          </w:tcPr>
          <w:p w14:paraId="39E2610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Y </w:t>
            </w:r>
          </w:p>
        </w:tc>
        <w:tc>
          <w:tcPr>
            <w:tcW w:w="2268" w:type="dxa"/>
          </w:tcPr>
          <w:p w14:paraId="3CB1D1B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Ы </w:t>
            </w:r>
          </w:p>
        </w:tc>
        <w:tc>
          <w:tcPr>
            <w:tcW w:w="3686" w:type="dxa"/>
          </w:tcPr>
          <w:p w14:paraId="0CC82B56"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0323A74" w14:textId="77777777" w:rsidTr="000B73E0">
        <w:trPr>
          <w:trHeight w:val="109"/>
        </w:trPr>
        <w:tc>
          <w:tcPr>
            <w:tcW w:w="2093" w:type="dxa"/>
          </w:tcPr>
          <w:p w14:paraId="25BA845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Ь </w:t>
            </w:r>
          </w:p>
        </w:tc>
        <w:tc>
          <w:tcPr>
            <w:tcW w:w="2268" w:type="dxa"/>
          </w:tcPr>
          <w:p w14:paraId="7F744B6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X </w:t>
            </w:r>
          </w:p>
        </w:tc>
        <w:tc>
          <w:tcPr>
            <w:tcW w:w="2268" w:type="dxa"/>
          </w:tcPr>
          <w:p w14:paraId="2B7EB9E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Ь </w:t>
            </w:r>
          </w:p>
        </w:tc>
        <w:tc>
          <w:tcPr>
            <w:tcW w:w="3686" w:type="dxa"/>
          </w:tcPr>
          <w:p w14:paraId="37AE2E47"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0368277" w14:textId="77777777" w:rsidTr="000B73E0">
        <w:trPr>
          <w:trHeight w:val="109"/>
        </w:trPr>
        <w:tc>
          <w:tcPr>
            <w:tcW w:w="2093" w:type="dxa"/>
          </w:tcPr>
          <w:p w14:paraId="11F933C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Э </w:t>
            </w:r>
          </w:p>
        </w:tc>
        <w:tc>
          <w:tcPr>
            <w:tcW w:w="2268" w:type="dxa"/>
          </w:tcPr>
          <w:p w14:paraId="2043551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e </w:t>
            </w:r>
          </w:p>
        </w:tc>
        <w:tc>
          <w:tcPr>
            <w:tcW w:w="2268" w:type="dxa"/>
          </w:tcPr>
          <w:p w14:paraId="5225503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Э </w:t>
            </w:r>
          </w:p>
        </w:tc>
        <w:tc>
          <w:tcPr>
            <w:tcW w:w="3686" w:type="dxa"/>
          </w:tcPr>
          <w:p w14:paraId="7C83328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344EB936" w14:textId="77777777" w:rsidTr="000B73E0">
        <w:trPr>
          <w:trHeight w:val="109"/>
        </w:trPr>
        <w:tc>
          <w:tcPr>
            <w:tcW w:w="2093" w:type="dxa"/>
          </w:tcPr>
          <w:p w14:paraId="5638013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Ю </w:t>
            </w:r>
          </w:p>
        </w:tc>
        <w:tc>
          <w:tcPr>
            <w:tcW w:w="2268" w:type="dxa"/>
          </w:tcPr>
          <w:p w14:paraId="3D92BF9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u </w:t>
            </w:r>
          </w:p>
        </w:tc>
        <w:tc>
          <w:tcPr>
            <w:tcW w:w="2268" w:type="dxa"/>
          </w:tcPr>
          <w:p w14:paraId="41CC06C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Ю </w:t>
            </w:r>
          </w:p>
        </w:tc>
        <w:tc>
          <w:tcPr>
            <w:tcW w:w="3686" w:type="dxa"/>
          </w:tcPr>
          <w:p w14:paraId="4B2DBA3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678B038C" w14:textId="77777777" w:rsidTr="000B73E0">
        <w:trPr>
          <w:trHeight w:val="109"/>
        </w:trPr>
        <w:tc>
          <w:tcPr>
            <w:tcW w:w="2093" w:type="dxa"/>
          </w:tcPr>
          <w:p w14:paraId="4B241A8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Я </w:t>
            </w:r>
          </w:p>
        </w:tc>
        <w:tc>
          <w:tcPr>
            <w:tcW w:w="2268" w:type="dxa"/>
          </w:tcPr>
          <w:p w14:paraId="431B1CB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a </w:t>
            </w:r>
          </w:p>
        </w:tc>
        <w:tc>
          <w:tcPr>
            <w:tcW w:w="2268" w:type="dxa"/>
          </w:tcPr>
          <w:p w14:paraId="022A5B2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Я </w:t>
            </w:r>
          </w:p>
        </w:tc>
        <w:tc>
          <w:tcPr>
            <w:tcW w:w="3686" w:type="dxa"/>
          </w:tcPr>
          <w:p w14:paraId="2DF693A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EBFDA80" w14:textId="77777777" w:rsidTr="000B73E0">
        <w:trPr>
          <w:trHeight w:val="109"/>
        </w:trPr>
        <w:tc>
          <w:tcPr>
            <w:tcW w:w="2093" w:type="dxa"/>
          </w:tcPr>
          <w:p w14:paraId="5B14043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9F1F96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j </w:t>
            </w:r>
          </w:p>
        </w:tc>
        <w:tc>
          <w:tcPr>
            <w:tcW w:w="2268" w:type="dxa"/>
          </w:tcPr>
          <w:p w14:paraId="42FA05A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CB8206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A7DE28A" w14:textId="77777777" w:rsidTr="000B73E0">
        <w:trPr>
          <w:trHeight w:val="110"/>
        </w:trPr>
        <w:tc>
          <w:tcPr>
            <w:tcW w:w="2093" w:type="dxa"/>
          </w:tcPr>
          <w:p w14:paraId="712E141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FC6EF3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j </w:t>
            </w:r>
          </w:p>
        </w:tc>
        <w:tc>
          <w:tcPr>
            <w:tcW w:w="2268" w:type="dxa"/>
          </w:tcPr>
          <w:p w14:paraId="5DD4A1F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41558FE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16701EC6" w14:textId="77777777" w:rsidTr="000B73E0">
        <w:trPr>
          <w:trHeight w:val="109"/>
        </w:trPr>
        <w:tc>
          <w:tcPr>
            <w:tcW w:w="2093" w:type="dxa"/>
          </w:tcPr>
          <w:p w14:paraId="1A68914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8999BF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j </w:t>
            </w:r>
          </w:p>
        </w:tc>
        <w:tc>
          <w:tcPr>
            <w:tcW w:w="2268" w:type="dxa"/>
          </w:tcPr>
          <w:p w14:paraId="780150C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6584103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20C36826" w14:textId="77777777" w:rsidTr="000B73E0">
        <w:trPr>
          <w:trHeight w:val="109"/>
        </w:trPr>
        <w:tc>
          <w:tcPr>
            <w:tcW w:w="2093" w:type="dxa"/>
          </w:tcPr>
          <w:p w14:paraId="66595C4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D35310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j </w:t>
            </w:r>
          </w:p>
        </w:tc>
        <w:tc>
          <w:tcPr>
            <w:tcW w:w="2268" w:type="dxa"/>
          </w:tcPr>
          <w:p w14:paraId="4CA5FC2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6C8647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13419576" w14:textId="77777777" w:rsidTr="000B73E0">
        <w:trPr>
          <w:trHeight w:val="661"/>
        </w:trPr>
        <w:tc>
          <w:tcPr>
            <w:tcW w:w="2093" w:type="dxa"/>
          </w:tcPr>
          <w:p w14:paraId="037F4CC1" w14:textId="77777777" w:rsidR="000B73E0" w:rsidRPr="000B73E0" w:rsidRDefault="000B73E0" w:rsidP="005C1915">
            <w:pPr>
              <w:autoSpaceDE w:val="0"/>
              <w:autoSpaceDN w:val="0"/>
              <w:adjustRightInd w:val="0"/>
              <w:spacing w:after="0"/>
              <w:rPr>
                <w:rFonts w:ascii="Arial" w:hAnsi="Arial" w:cs="Arial"/>
                <w:color w:val="000000"/>
                <w:sz w:val="16"/>
                <w:szCs w:val="16"/>
              </w:rPr>
            </w:pPr>
          </w:p>
        </w:tc>
        <w:tc>
          <w:tcPr>
            <w:tcW w:w="2268" w:type="dxa"/>
          </w:tcPr>
          <w:p w14:paraId="45B03E8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w:t>
            </w:r>
          </w:p>
        </w:tc>
        <w:tc>
          <w:tcPr>
            <w:tcW w:w="2268" w:type="dxa"/>
          </w:tcPr>
          <w:p w14:paraId="155AFC7D" w14:textId="77777777" w:rsidR="000B73E0" w:rsidRPr="000B73E0" w:rsidRDefault="000B73E0" w:rsidP="005C1915">
            <w:pPr>
              <w:autoSpaceDE w:val="0"/>
              <w:autoSpaceDN w:val="0"/>
              <w:adjustRightInd w:val="0"/>
              <w:spacing w:after="0"/>
              <w:rPr>
                <w:rFonts w:ascii="Arial" w:hAnsi="Arial" w:cs="Arial"/>
                <w:color w:val="000000"/>
                <w:sz w:val="16"/>
                <w:szCs w:val="16"/>
              </w:rPr>
            </w:pPr>
          </w:p>
        </w:tc>
        <w:tc>
          <w:tcPr>
            <w:tcW w:w="3686" w:type="dxa"/>
          </w:tcPr>
          <w:p w14:paraId="5E94F32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Апостроф в транслитерированном тексте является признаком переключения клавиатуры: RUS/ENG – ENG/RUS. </w:t>
            </w:r>
          </w:p>
        </w:tc>
      </w:tr>
      <w:tr w:rsidR="000B73E0" w:rsidRPr="00C86CB8" w14:paraId="2ACDA882" w14:textId="77777777" w:rsidTr="000B73E0">
        <w:trPr>
          <w:trHeight w:val="109"/>
        </w:trPr>
        <w:tc>
          <w:tcPr>
            <w:tcW w:w="2093" w:type="dxa"/>
          </w:tcPr>
          <w:p w14:paraId="560F855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0 </w:t>
            </w:r>
          </w:p>
        </w:tc>
        <w:tc>
          <w:tcPr>
            <w:tcW w:w="2268" w:type="dxa"/>
          </w:tcPr>
          <w:p w14:paraId="2C7C352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0 </w:t>
            </w:r>
          </w:p>
        </w:tc>
        <w:tc>
          <w:tcPr>
            <w:tcW w:w="2268" w:type="dxa"/>
          </w:tcPr>
          <w:p w14:paraId="340FD00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0 </w:t>
            </w:r>
          </w:p>
        </w:tc>
        <w:tc>
          <w:tcPr>
            <w:tcW w:w="3686" w:type="dxa"/>
          </w:tcPr>
          <w:p w14:paraId="5DAC01CB"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0A4477A" w14:textId="77777777" w:rsidTr="000B73E0">
        <w:trPr>
          <w:trHeight w:val="109"/>
        </w:trPr>
        <w:tc>
          <w:tcPr>
            <w:tcW w:w="2093" w:type="dxa"/>
          </w:tcPr>
          <w:p w14:paraId="2EC63BF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1 </w:t>
            </w:r>
          </w:p>
        </w:tc>
        <w:tc>
          <w:tcPr>
            <w:tcW w:w="2268" w:type="dxa"/>
          </w:tcPr>
          <w:p w14:paraId="05F6A00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1 </w:t>
            </w:r>
          </w:p>
        </w:tc>
        <w:tc>
          <w:tcPr>
            <w:tcW w:w="2268" w:type="dxa"/>
          </w:tcPr>
          <w:p w14:paraId="6165588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1 </w:t>
            </w:r>
          </w:p>
        </w:tc>
        <w:tc>
          <w:tcPr>
            <w:tcW w:w="3686" w:type="dxa"/>
          </w:tcPr>
          <w:p w14:paraId="0802DB50"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837D3D8" w14:textId="77777777" w:rsidTr="000B73E0">
        <w:trPr>
          <w:trHeight w:val="109"/>
        </w:trPr>
        <w:tc>
          <w:tcPr>
            <w:tcW w:w="2093" w:type="dxa"/>
          </w:tcPr>
          <w:p w14:paraId="6957151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2 </w:t>
            </w:r>
          </w:p>
        </w:tc>
        <w:tc>
          <w:tcPr>
            <w:tcW w:w="2268" w:type="dxa"/>
          </w:tcPr>
          <w:p w14:paraId="4CD12AA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2 </w:t>
            </w:r>
          </w:p>
        </w:tc>
        <w:tc>
          <w:tcPr>
            <w:tcW w:w="2268" w:type="dxa"/>
          </w:tcPr>
          <w:p w14:paraId="0F5D7EC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2 </w:t>
            </w:r>
          </w:p>
        </w:tc>
        <w:tc>
          <w:tcPr>
            <w:tcW w:w="3686" w:type="dxa"/>
          </w:tcPr>
          <w:p w14:paraId="10D5E17B"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16D0834B" w14:textId="77777777" w:rsidTr="000B73E0">
        <w:trPr>
          <w:trHeight w:val="109"/>
        </w:trPr>
        <w:tc>
          <w:tcPr>
            <w:tcW w:w="2093" w:type="dxa"/>
          </w:tcPr>
          <w:p w14:paraId="10C6ED1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3 </w:t>
            </w:r>
          </w:p>
        </w:tc>
        <w:tc>
          <w:tcPr>
            <w:tcW w:w="2268" w:type="dxa"/>
          </w:tcPr>
          <w:p w14:paraId="3A8293A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3 </w:t>
            </w:r>
          </w:p>
        </w:tc>
        <w:tc>
          <w:tcPr>
            <w:tcW w:w="2268" w:type="dxa"/>
          </w:tcPr>
          <w:p w14:paraId="3E6730A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3 </w:t>
            </w:r>
          </w:p>
        </w:tc>
        <w:tc>
          <w:tcPr>
            <w:tcW w:w="3686" w:type="dxa"/>
          </w:tcPr>
          <w:p w14:paraId="17C25F58"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CCD2385" w14:textId="77777777" w:rsidTr="000B73E0">
        <w:trPr>
          <w:trHeight w:val="109"/>
        </w:trPr>
        <w:tc>
          <w:tcPr>
            <w:tcW w:w="2093" w:type="dxa"/>
          </w:tcPr>
          <w:p w14:paraId="5849A34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4 </w:t>
            </w:r>
          </w:p>
        </w:tc>
        <w:tc>
          <w:tcPr>
            <w:tcW w:w="2268" w:type="dxa"/>
          </w:tcPr>
          <w:p w14:paraId="1C0A664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4 </w:t>
            </w:r>
          </w:p>
        </w:tc>
        <w:tc>
          <w:tcPr>
            <w:tcW w:w="2268" w:type="dxa"/>
          </w:tcPr>
          <w:p w14:paraId="5602E9E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4 </w:t>
            </w:r>
          </w:p>
        </w:tc>
        <w:tc>
          <w:tcPr>
            <w:tcW w:w="3686" w:type="dxa"/>
          </w:tcPr>
          <w:p w14:paraId="48D3B4D5"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5DD015D" w14:textId="77777777" w:rsidTr="000B73E0">
        <w:trPr>
          <w:trHeight w:val="109"/>
        </w:trPr>
        <w:tc>
          <w:tcPr>
            <w:tcW w:w="2093" w:type="dxa"/>
          </w:tcPr>
          <w:p w14:paraId="64D8A4D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5 </w:t>
            </w:r>
          </w:p>
        </w:tc>
        <w:tc>
          <w:tcPr>
            <w:tcW w:w="2268" w:type="dxa"/>
          </w:tcPr>
          <w:p w14:paraId="6638D24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5 </w:t>
            </w:r>
          </w:p>
        </w:tc>
        <w:tc>
          <w:tcPr>
            <w:tcW w:w="2268" w:type="dxa"/>
          </w:tcPr>
          <w:p w14:paraId="2CE8BA0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5 </w:t>
            </w:r>
          </w:p>
        </w:tc>
        <w:tc>
          <w:tcPr>
            <w:tcW w:w="3686" w:type="dxa"/>
          </w:tcPr>
          <w:p w14:paraId="77356127"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9A4B9EF" w14:textId="77777777" w:rsidTr="000B73E0">
        <w:trPr>
          <w:trHeight w:val="109"/>
        </w:trPr>
        <w:tc>
          <w:tcPr>
            <w:tcW w:w="2093" w:type="dxa"/>
          </w:tcPr>
          <w:p w14:paraId="1A8A31B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6 </w:t>
            </w:r>
          </w:p>
        </w:tc>
        <w:tc>
          <w:tcPr>
            <w:tcW w:w="2268" w:type="dxa"/>
          </w:tcPr>
          <w:p w14:paraId="42A206A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6 </w:t>
            </w:r>
          </w:p>
        </w:tc>
        <w:tc>
          <w:tcPr>
            <w:tcW w:w="2268" w:type="dxa"/>
          </w:tcPr>
          <w:p w14:paraId="5CE6385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6 </w:t>
            </w:r>
          </w:p>
        </w:tc>
        <w:tc>
          <w:tcPr>
            <w:tcW w:w="3686" w:type="dxa"/>
          </w:tcPr>
          <w:p w14:paraId="070B5ABD"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674673D" w14:textId="77777777" w:rsidTr="000B73E0">
        <w:trPr>
          <w:trHeight w:val="109"/>
        </w:trPr>
        <w:tc>
          <w:tcPr>
            <w:tcW w:w="2093" w:type="dxa"/>
          </w:tcPr>
          <w:p w14:paraId="1F7DE54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7 </w:t>
            </w:r>
          </w:p>
        </w:tc>
        <w:tc>
          <w:tcPr>
            <w:tcW w:w="2268" w:type="dxa"/>
          </w:tcPr>
          <w:p w14:paraId="3BD1E4B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7 </w:t>
            </w:r>
          </w:p>
        </w:tc>
        <w:tc>
          <w:tcPr>
            <w:tcW w:w="2268" w:type="dxa"/>
          </w:tcPr>
          <w:p w14:paraId="7E40B12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7 </w:t>
            </w:r>
          </w:p>
        </w:tc>
        <w:tc>
          <w:tcPr>
            <w:tcW w:w="3686" w:type="dxa"/>
          </w:tcPr>
          <w:p w14:paraId="12D8E922"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4AFAA53F" w14:textId="77777777" w:rsidTr="000B73E0">
        <w:trPr>
          <w:trHeight w:val="109"/>
        </w:trPr>
        <w:tc>
          <w:tcPr>
            <w:tcW w:w="2093" w:type="dxa"/>
          </w:tcPr>
          <w:p w14:paraId="5AA9573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8 </w:t>
            </w:r>
          </w:p>
        </w:tc>
        <w:tc>
          <w:tcPr>
            <w:tcW w:w="2268" w:type="dxa"/>
          </w:tcPr>
          <w:p w14:paraId="2D84B55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8 </w:t>
            </w:r>
          </w:p>
        </w:tc>
        <w:tc>
          <w:tcPr>
            <w:tcW w:w="2268" w:type="dxa"/>
          </w:tcPr>
          <w:p w14:paraId="572CF5C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8 </w:t>
            </w:r>
          </w:p>
        </w:tc>
        <w:tc>
          <w:tcPr>
            <w:tcW w:w="3686" w:type="dxa"/>
          </w:tcPr>
          <w:p w14:paraId="72DE088B"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6F3FBBE" w14:textId="77777777" w:rsidTr="000B73E0">
        <w:trPr>
          <w:trHeight w:val="109"/>
        </w:trPr>
        <w:tc>
          <w:tcPr>
            <w:tcW w:w="2093" w:type="dxa"/>
          </w:tcPr>
          <w:p w14:paraId="0CA2395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9 </w:t>
            </w:r>
          </w:p>
        </w:tc>
        <w:tc>
          <w:tcPr>
            <w:tcW w:w="2268" w:type="dxa"/>
          </w:tcPr>
          <w:p w14:paraId="467E246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9 </w:t>
            </w:r>
          </w:p>
        </w:tc>
        <w:tc>
          <w:tcPr>
            <w:tcW w:w="2268" w:type="dxa"/>
          </w:tcPr>
          <w:p w14:paraId="7046876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9 </w:t>
            </w:r>
          </w:p>
        </w:tc>
        <w:tc>
          <w:tcPr>
            <w:tcW w:w="3686" w:type="dxa"/>
          </w:tcPr>
          <w:p w14:paraId="5CC5AFBE"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6616C92C" w14:textId="77777777" w:rsidTr="000B73E0">
        <w:trPr>
          <w:trHeight w:val="109"/>
        </w:trPr>
        <w:tc>
          <w:tcPr>
            <w:tcW w:w="2093" w:type="dxa"/>
          </w:tcPr>
          <w:p w14:paraId="790D7B3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53BF87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8B7DC3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0876ABF"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4A527B38" w14:textId="77777777" w:rsidTr="000B73E0">
        <w:trPr>
          <w:trHeight w:val="109"/>
        </w:trPr>
        <w:tc>
          <w:tcPr>
            <w:tcW w:w="2093" w:type="dxa"/>
          </w:tcPr>
          <w:p w14:paraId="1330882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47E35BE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7849F87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48CF0DD5"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2817A97" w14:textId="77777777" w:rsidTr="000B73E0">
        <w:trPr>
          <w:trHeight w:val="109"/>
        </w:trPr>
        <w:tc>
          <w:tcPr>
            <w:tcW w:w="2093" w:type="dxa"/>
          </w:tcPr>
          <w:p w14:paraId="594E013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090733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0A0EA9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8543BA9"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11509A6" w14:textId="77777777" w:rsidTr="000B73E0">
        <w:trPr>
          <w:trHeight w:val="109"/>
        </w:trPr>
        <w:tc>
          <w:tcPr>
            <w:tcW w:w="2093" w:type="dxa"/>
          </w:tcPr>
          <w:p w14:paraId="6C48D58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4134CB2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1625DA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55B08CC3"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BAF6AE4" w14:textId="77777777" w:rsidTr="000B73E0">
        <w:trPr>
          <w:trHeight w:val="109"/>
        </w:trPr>
        <w:tc>
          <w:tcPr>
            <w:tcW w:w="2093" w:type="dxa"/>
          </w:tcPr>
          <w:p w14:paraId="4F202C5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051524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n </w:t>
            </w:r>
          </w:p>
        </w:tc>
        <w:tc>
          <w:tcPr>
            <w:tcW w:w="2268" w:type="dxa"/>
          </w:tcPr>
          <w:p w14:paraId="6ACE5DB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9EEDD6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4F6D92FE" w14:textId="77777777" w:rsidTr="000B73E0">
        <w:trPr>
          <w:trHeight w:val="109"/>
        </w:trPr>
        <w:tc>
          <w:tcPr>
            <w:tcW w:w="2093" w:type="dxa"/>
          </w:tcPr>
          <w:p w14:paraId="03A47D7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586D8FB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n </w:t>
            </w:r>
          </w:p>
        </w:tc>
        <w:tc>
          <w:tcPr>
            <w:tcW w:w="2268" w:type="dxa"/>
          </w:tcPr>
          <w:p w14:paraId="7E2EA79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5EDFEC0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FCDA29B" w14:textId="77777777" w:rsidTr="000B73E0">
        <w:trPr>
          <w:trHeight w:val="109"/>
        </w:trPr>
        <w:tc>
          <w:tcPr>
            <w:tcW w:w="2093" w:type="dxa"/>
          </w:tcPr>
          <w:p w14:paraId="39ACEFB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A7435D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р </w:t>
            </w:r>
          </w:p>
        </w:tc>
        <w:tc>
          <w:tcPr>
            <w:tcW w:w="2268" w:type="dxa"/>
          </w:tcPr>
          <w:p w14:paraId="1742391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62952C3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4CD99EC9" w14:textId="77777777" w:rsidTr="000B73E0">
        <w:trPr>
          <w:trHeight w:val="109"/>
        </w:trPr>
        <w:tc>
          <w:tcPr>
            <w:tcW w:w="2093" w:type="dxa"/>
          </w:tcPr>
          <w:p w14:paraId="5EE3D45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&amp; </w:t>
            </w:r>
          </w:p>
        </w:tc>
        <w:tc>
          <w:tcPr>
            <w:tcW w:w="2268" w:type="dxa"/>
          </w:tcPr>
          <w:p w14:paraId="655725F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d </w:t>
            </w:r>
          </w:p>
        </w:tc>
        <w:tc>
          <w:tcPr>
            <w:tcW w:w="2268" w:type="dxa"/>
          </w:tcPr>
          <w:p w14:paraId="5B584C5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&amp; </w:t>
            </w:r>
          </w:p>
        </w:tc>
        <w:tc>
          <w:tcPr>
            <w:tcW w:w="3686" w:type="dxa"/>
          </w:tcPr>
          <w:p w14:paraId="6574CC9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779769B0" w14:textId="77777777" w:rsidTr="000B73E0">
        <w:trPr>
          <w:trHeight w:val="109"/>
        </w:trPr>
        <w:tc>
          <w:tcPr>
            <w:tcW w:w="2093" w:type="dxa"/>
          </w:tcPr>
          <w:p w14:paraId="53AD6E5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F6FF4D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451012F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4B4CFDF"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092ECB6" w14:textId="77777777" w:rsidTr="000B73E0">
        <w:trPr>
          <w:trHeight w:val="109"/>
        </w:trPr>
        <w:tc>
          <w:tcPr>
            <w:tcW w:w="2093" w:type="dxa"/>
          </w:tcPr>
          <w:p w14:paraId="06BE705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52E76BC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31E8C6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5FD46D4"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76B90E3" w14:textId="77777777" w:rsidTr="000B73E0">
        <w:trPr>
          <w:trHeight w:val="109"/>
        </w:trPr>
        <w:tc>
          <w:tcPr>
            <w:tcW w:w="2093" w:type="dxa"/>
          </w:tcPr>
          <w:p w14:paraId="0F8FD6B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C2CE0B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0B62CE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67E50131"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246E15A" w14:textId="77777777" w:rsidTr="000B73E0">
        <w:trPr>
          <w:trHeight w:val="109"/>
        </w:trPr>
        <w:tc>
          <w:tcPr>
            <w:tcW w:w="2093" w:type="dxa"/>
          </w:tcPr>
          <w:p w14:paraId="54A242D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FEAD49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EE9D42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B7CEAC3"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3EFCDB2E" w14:textId="77777777" w:rsidTr="000B73E0">
        <w:trPr>
          <w:trHeight w:val="109"/>
        </w:trPr>
        <w:tc>
          <w:tcPr>
            <w:tcW w:w="2093" w:type="dxa"/>
          </w:tcPr>
          <w:p w14:paraId="0440217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B50E86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59EFF81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660DEAFD"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5956C6FF" w14:textId="77777777" w:rsidTr="000B73E0">
        <w:trPr>
          <w:trHeight w:val="109"/>
        </w:trPr>
        <w:tc>
          <w:tcPr>
            <w:tcW w:w="2093" w:type="dxa"/>
          </w:tcPr>
          <w:p w14:paraId="0571437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Пробел </w:t>
            </w:r>
          </w:p>
        </w:tc>
        <w:tc>
          <w:tcPr>
            <w:tcW w:w="2268" w:type="dxa"/>
          </w:tcPr>
          <w:p w14:paraId="6534DD5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Пробел </w:t>
            </w:r>
          </w:p>
        </w:tc>
        <w:tc>
          <w:tcPr>
            <w:tcW w:w="2268" w:type="dxa"/>
          </w:tcPr>
          <w:p w14:paraId="381CB25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Пробел </w:t>
            </w:r>
          </w:p>
        </w:tc>
        <w:tc>
          <w:tcPr>
            <w:tcW w:w="3686" w:type="dxa"/>
          </w:tcPr>
          <w:p w14:paraId="3FF29BF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Пробел </w:t>
            </w:r>
          </w:p>
        </w:tc>
      </w:tr>
      <w:tr w:rsidR="000B73E0" w:rsidRPr="00C86CB8" w14:paraId="73EFF59F" w14:textId="77777777" w:rsidTr="000B73E0">
        <w:trPr>
          <w:trHeight w:val="109"/>
        </w:trPr>
        <w:tc>
          <w:tcPr>
            <w:tcW w:w="2093" w:type="dxa"/>
          </w:tcPr>
          <w:p w14:paraId="711D042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135D62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b </w:t>
            </w:r>
          </w:p>
        </w:tc>
        <w:tc>
          <w:tcPr>
            <w:tcW w:w="2268" w:type="dxa"/>
          </w:tcPr>
          <w:p w14:paraId="0965DC8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3C9132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7B745A89" w14:textId="77777777" w:rsidTr="000B73E0">
        <w:trPr>
          <w:trHeight w:val="109"/>
        </w:trPr>
        <w:tc>
          <w:tcPr>
            <w:tcW w:w="2093" w:type="dxa"/>
          </w:tcPr>
          <w:p w14:paraId="57AEDD6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A703AE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s </w:t>
            </w:r>
          </w:p>
        </w:tc>
        <w:tc>
          <w:tcPr>
            <w:tcW w:w="2268" w:type="dxa"/>
          </w:tcPr>
          <w:p w14:paraId="6E90167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8B9D02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910AAFB" w14:textId="77777777" w:rsidTr="000B73E0">
        <w:trPr>
          <w:trHeight w:val="109"/>
        </w:trPr>
        <w:tc>
          <w:tcPr>
            <w:tcW w:w="2093" w:type="dxa"/>
          </w:tcPr>
          <w:p w14:paraId="39C2343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A59813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v </w:t>
            </w:r>
          </w:p>
        </w:tc>
        <w:tc>
          <w:tcPr>
            <w:tcW w:w="2268" w:type="dxa"/>
          </w:tcPr>
          <w:p w14:paraId="06BFCC8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71699A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570C640" w14:textId="77777777" w:rsidTr="000B73E0">
        <w:trPr>
          <w:trHeight w:val="109"/>
        </w:trPr>
        <w:tc>
          <w:tcPr>
            <w:tcW w:w="2093" w:type="dxa"/>
          </w:tcPr>
          <w:p w14:paraId="5F7C0B7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4D0BB7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46B5431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32DA8D70"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35E1B8E" w14:textId="77777777" w:rsidTr="000B73E0">
        <w:trPr>
          <w:trHeight w:val="109"/>
        </w:trPr>
        <w:tc>
          <w:tcPr>
            <w:tcW w:w="2093" w:type="dxa"/>
          </w:tcPr>
          <w:p w14:paraId="5272407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41F1BE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87F03A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7BBBEC1D"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1354254C" w14:textId="77777777" w:rsidTr="000B73E0">
        <w:trPr>
          <w:trHeight w:val="109"/>
        </w:trPr>
        <w:tc>
          <w:tcPr>
            <w:tcW w:w="2093" w:type="dxa"/>
          </w:tcPr>
          <w:p w14:paraId="7C53FCB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_ </w:t>
            </w:r>
          </w:p>
        </w:tc>
        <w:tc>
          <w:tcPr>
            <w:tcW w:w="2268" w:type="dxa"/>
          </w:tcPr>
          <w:p w14:paraId="3D12C22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z </w:t>
            </w:r>
          </w:p>
        </w:tc>
        <w:tc>
          <w:tcPr>
            <w:tcW w:w="2268" w:type="dxa"/>
          </w:tcPr>
          <w:p w14:paraId="13AE817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_ </w:t>
            </w:r>
          </w:p>
        </w:tc>
        <w:tc>
          <w:tcPr>
            <w:tcW w:w="3686" w:type="dxa"/>
          </w:tcPr>
          <w:p w14:paraId="28A9C0B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018BC268" w14:textId="77777777" w:rsidTr="000B73E0">
        <w:trPr>
          <w:trHeight w:val="109"/>
        </w:trPr>
        <w:tc>
          <w:tcPr>
            <w:tcW w:w="2093" w:type="dxa"/>
          </w:tcPr>
          <w:p w14:paraId="1E279A2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7051467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r </w:t>
            </w:r>
          </w:p>
        </w:tc>
        <w:tc>
          <w:tcPr>
            <w:tcW w:w="2268" w:type="dxa"/>
          </w:tcPr>
          <w:p w14:paraId="790A53C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C3D950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183B627B" w14:textId="77777777" w:rsidTr="000B73E0">
        <w:trPr>
          <w:trHeight w:val="109"/>
        </w:trPr>
        <w:tc>
          <w:tcPr>
            <w:tcW w:w="2093" w:type="dxa"/>
          </w:tcPr>
          <w:p w14:paraId="69ADC97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&lt; </w:t>
            </w:r>
          </w:p>
        </w:tc>
        <w:tc>
          <w:tcPr>
            <w:tcW w:w="2268" w:type="dxa"/>
          </w:tcPr>
          <w:p w14:paraId="4B1721EA"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517CF615"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41F968EF"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77DD80AB" w14:textId="77777777" w:rsidTr="000B73E0">
        <w:trPr>
          <w:trHeight w:val="109"/>
        </w:trPr>
        <w:tc>
          <w:tcPr>
            <w:tcW w:w="2093" w:type="dxa"/>
          </w:tcPr>
          <w:p w14:paraId="393DD15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&gt; </w:t>
            </w:r>
          </w:p>
        </w:tc>
        <w:tc>
          <w:tcPr>
            <w:tcW w:w="2268" w:type="dxa"/>
          </w:tcPr>
          <w:p w14:paraId="1395BDF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72A59D1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568999C8"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11787A8D" w14:textId="77777777" w:rsidTr="000B73E0">
        <w:trPr>
          <w:trHeight w:val="109"/>
        </w:trPr>
        <w:tc>
          <w:tcPr>
            <w:tcW w:w="2093" w:type="dxa"/>
          </w:tcPr>
          <w:p w14:paraId="079E195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573F8E0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C377CF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37C16625"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1036E897" w14:textId="77777777" w:rsidTr="000B73E0">
        <w:trPr>
          <w:trHeight w:val="109"/>
        </w:trPr>
        <w:tc>
          <w:tcPr>
            <w:tcW w:w="2093" w:type="dxa"/>
          </w:tcPr>
          <w:p w14:paraId="5602364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DE957C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BDA1FA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9FDFF46"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21ACA4F7" w14:textId="77777777" w:rsidTr="000B73E0">
        <w:trPr>
          <w:trHeight w:val="273"/>
        </w:trPr>
        <w:tc>
          <w:tcPr>
            <w:tcW w:w="2093" w:type="dxa"/>
          </w:tcPr>
          <w:p w14:paraId="2585994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1555FD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34B171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42C1D8F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Кроме случаев исключения, см. примечание к таблице. </w:t>
            </w:r>
          </w:p>
        </w:tc>
      </w:tr>
      <w:tr w:rsidR="000B73E0" w:rsidRPr="00C86CB8" w14:paraId="7B6162D6" w14:textId="77777777" w:rsidTr="000B73E0">
        <w:trPr>
          <w:trHeight w:val="109"/>
        </w:trPr>
        <w:tc>
          <w:tcPr>
            <w:tcW w:w="2093" w:type="dxa"/>
          </w:tcPr>
          <w:p w14:paraId="7741648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2BA963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B21898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0A6002D" w14:textId="77777777" w:rsidR="000B73E0" w:rsidRPr="000B73E0" w:rsidRDefault="000B73E0" w:rsidP="005C1915">
            <w:pPr>
              <w:autoSpaceDE w:val="0"/>
              <w:autoSpaceDN w:val="0"/>
              <w:adjustRightInd w:val="0"/>
              <w:spacing w:after="0"/>
              <w:rPr>
                <w:rFonts w:ascii="Arial" w:hAnsi="Arial" w:cs="Arial"/>
                <w:color w:val="000000"/>
                <w:sz w:val="16"/>
                <w:szCs w:val="16"/>
              </w:rPr>
            </w:pPr>
          </w:p>
        </w:tc>
      </w:tr>
      <w:tr w:rsidR="000B73E0" w:rsidRPr="00C86CB8" w14:paraId="0297434A" w14:textId="77777777" w:rsidTr="000B73E0">
        <w:trPr>
          <w:trHeight w:val="109"/>
        </w:trPr>
        <w:tc>
          <w:tcPr>
            <w:tcW w:w="2093" w:type="dxa"/>
          </w:tcPr>
          <w:p w14:paraId="6219973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0ACA03F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m </w:t>
            </w:r>
          </w:p>
        </w:tc>
        <w:tc>
          <w:tcPr>
            <w:tcW w:w="2268" w:type="dxa"/>
          </w:tcPr>
          <w:p w14:paraId="0306504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4419253"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1A0639BC" w14:textId="77777777" w:rsidTr="000B73E0">
        <w:trPr>
          <w:trHeight w:val="109"/>
        </w:trPr>
        <w:tc>
          <w:tcPr>
            <w:tcW w:w="2093" w:type="dxa"/>
          </w:tcPr>
          <w:p w14:paraId="7FFD1CC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2C463FF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m </w:t>
            </w:r>
          </w:p>
        </w:tc>
        <w:tc>
          <w:tcPr>
            <w:tcW w:w="2268" w:type="dxa"/>
          </w:tcPr>
          <w:p w14:paraId="1E1185C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1461E5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4F2D4EE1" w14:textId="77777777" w:rsidTr="000B73E0">
        <w:trPr>
          <w:trHeight w:val="109"/>
        </w:trPr>
        <w:tc>
          <w:tcPr>
            <w:tcW w:w="2093" w:type="dxa"/>
          </w:tcPr>
          <w:p w14:paraId="7BE1A42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A62871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m </w:t>
            </w:r>
          </w:p>
        </w:tc>
        <w:tc>
          <w:tcPr>
            <w:tcW w:w="2268" w:type="dxa"/>
          </w:tcPr>
          <w:p w14:paraId="50E555F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0920ECE9"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2CADF3BD" w14:textId="77777777" w:rsidTr="000B73E0">
        <w:trPr>
          <w:trHeight w:val="109"/>
        </w:trPr>
        <w:tc>
          <w:tcPr>
            <w:tcW w:w="2093" w:type="dxa"/>
          </w:tcPr>
          <w:p w14:paraId="1837FC5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36D8269D"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m </w:t>
            </w:r>
          </w:p>
        </w:tc>
        <w:tc>
          <w:tcPr>
            <w:tcW w:w="2268" w:type="dxa"/>
          </w:tcPr>
          <w:p w14:paraId="1D4E37C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5CBF29A8"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161A87A2" w14:textId="77777777" w:rsidTr="000B73E0">
        <w:trPr>
          <w:trHeight w:val="109"/>
        </w:trPr>
        <w:tc>
          <w:tcPr>
            <w:tcW w:w="2093" w:type="dxa"/>
          </w:tcPr>
          <w:p w14:paraId="286C6E1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2C8D07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f </w:t>
            </w:r>
          </w:p>
        </w:tc>
        <w:tc>
          <w:tcPr>
            <w:tcW w:w="2268" w:type="dxa"/>
          </w:tcPr>
          <w:p w14:paraId="4CF2F43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1F90EE8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505537F2" w14:textId="77777777" w:rsidTr="000B73E0">
        <w:trPr>
          <w:trHeight w:val="109"/>
        </w:trPr>
        <w:tc>
          <w:tcPr>
            <w:tcW w:w="2093" w:type="dxa"/>
          </w:tcPr>
          <w:p w14:paraId="12D2113E"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1FEC44A0"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f </w:t>
            </w:r>
          </w:p>
        </w:tc>
        <w:tc>
          <w:tcPr>
            <w:tcW w:w="2268" w:type="dxa"/>
          </w:tcPr>
          <w:p w14:paraId="4611847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912C67B"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44F4CE6E" w14:textId="77777777" w:rsidTr="000B73E0">
        <w:trPr>
          <w:trHeight w:val="109"/>
        </w:trPr>
        <w:tc>
          <w:tcPr>
            <w:tcW w:w="2093" w:type="dxa"/>
          </w:tcPr>
          <w:p w14:paraId="705021E4"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4D312602"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f </w:t>
            </w:r>
          </w:p>
        </w:tc>
        <w:tc>
          <w:tcPr>
            <w:tcW w:w="2268" w:type="dxa"/>
          </w:tcPr>
          <w:p w14:paraId="718BF01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2085B81C"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r w:rsidR="000B73E0" w:rsidRPr="00C86CB8" w14:paraId="43CA649E" w14:textId="77777777" w:rsidTr="000B73E0">
        <w:trPr>
          <w:trHeight w:val="109"/>
        </w:trPr>
        <w:tc>
          <w:tcPr>
            <w:tcW w:w="2093" w:type="dxa"/>
          </w:tcPr>
          <w:p w14:paraId="7EA03E01"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2268" w:type="dxa"/>
          </w:tcPr>
          <w:p w14:paraId="6477A9B7"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f </w:t>
            </w:r>
          </w:p>
        </w:tc>
        <w:tc>
          <w:tcPr>
            <w:tcW w:w="2268" w:type="dxa"/>
          </w:tcPr>
          <w:p w14:paraId="5DB6CD56"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 </w:t>
            </w:r>
          </w:p>
        </w:tc>
        <w:tc>
          <w:tcPr>
            <w:tcW w:w="3686" w:type="dxa"/>
          </w:tcPr>
          <w:p w14:paraId="48F03FBF" w14:textId="77777777" w:rsidR="000B73E0" w:rsidRPr="000B73E0" w:rsidRDefault="000B73E0" w:rsidP="005C1915">
            <w:pPr>
              <w:autoSpaceDE w:val="0"/>
              <w:autoSpaceDN w:val="0"/>
              <w:adjustRightInd w:val="0"/>
              <w:spacing w:after="0"/>
              <w:rPr>
                <w:rFonts w:ascii="Arial" w:hAnsi="Arial" w:cs="Arial"/>
                <w:color w:val="000000"/>
                <w:sz w:val="16"/>
                <w:szCs w:val="16"/>
              </w:rPr>
            </w:pPr>
            <w:r w:rsidRPr="000B73E0">
              <w:rPr>
                <w:rFonts w:ascii="Arial" w:hAnsi="Arial" w:cs="Arial"/>
                <w:color w:val="000000"/>
                <w:sz w:val="16"/>
                <w:szCs w:val="16"/>
              </w:rPr>
              <w:t xml:space="preserve">Нижний регистр латиницы. </w:t>
            </w:r>
          </w:p>
        </w:tc>
      </w:tr>
    </w:tbl>
    <w:p w14:paraId="4682E042" w14:textId="77777777" w:rsidR="000B73E0" w:rsidRPr="00C86CB8" w:rsidRDefault="000B73E0" w:rsidP="000B73E0">
      <w:pPr>
        <w:rPr>
          <w:rFonts w:ascii="Verdana" w:hAnsi="Verdana"/>
          <w:szCs w:val="20"/>
        </w:rPr>
      </w:pPr>
    </w:p>
    <w:p w14:paraId="25E21C2B" w14:textId="77777777" w:rsidR="000B73E0" w:rsidRPr="000B73E0" w:rsidRDefault="000B73E0" w:rsidP="000B73E0">
      <w:pPr>
        <w:autoSpaceDE w:val="0"/>
        <w:autoSpaceDN w:val="0"/>
        <w:adjustRightInd w:val="0"/>
        <w:spacing w:after="0"/>
        <w:rPr>
          <w:color w:val="000000"/>
          <w:szCs w:val="20"/>
        </w:rPr>
      </w:pPr>
      <w:r w:rsidRPr="000B73E0">
        <w:rPr>
          <w:b/>
          <w:bCs/>
          <w:iCs/>
          <w:color w:val="000000"/>
          <w:szCs w:val="20"/>
        </w:rPr>
        <w:t xml:space="preserve">Примечания к таблице. </w:t>
      </w:r>
    </w:p>
    <w:p w14:paraId="6E5F6F71" w14:textId="77777777" w:rsidR="000B73E0" w:rsidRPr="000B73E0" w:rsidRDefault="000B73E0" w:rsidP="000B73E0">
      <w:pPr>
        <w:autoSpaceDE w:val="0"/>
        <w:autoSpaceDN w:val="0"/>
        <w:adjustRightInd w:val="0"/>
        <w:spacing w:after="0"/>
        <w:rPr>
          <w:color w:val="000000"/>
          <w:szCs w:val="20"/>
        </w:rPr>
      </w:pPr>
      <w:r w:rsidRPr="000B73E0">
        <w:rPr>
          <w:iCs/>
          <w:color w:val="000000"/>
          <w:szCs w:val="20"/>
        </w:rPr>
        <w:t xml:space="preserve">1. Апостроф, содержащийся в исходном тексте, транслитерируется буквой j в нижнем регистре. Апостроф в транслитерированном тексте является признаком переключения клавиатуры. </w:t>
      </w:r>
    </w:p>
    <w:p w14:paraId="5E432960" w14:textId="77777777" w:rsidR="000B73E0" w:rsidRPr="000B73E0" w:rsidRDefault="000B73E0" w:rsidP="000B73E0">
      <w:pPr>
        <w:autoSpaceDE w:val="0"/>
        <w:autoSpaceDN w:val="0"/>
        <w:adjustRightInd w:val="0"/>
        <w:spacing w:after="0"/>
        <w:rPr>
          <w:iCs/>
          <w:color w:val="000000"/>
          <w:szCs w:val="20"/>
        </w:rPr>
      </w:pPr>
      <w:r w:rsidRPr="000B73E0">
        <w:rPr>
          <w:iCs/>
          <w:color w:val="000000"/>
          <w:szCs w:val="20"/>
        </w:rPr>
        <w:t xml:space="preserve">2. Фигурные скобки, содержащиеся в исходном тексте, транслитерируются круглыми скобками, которые при обратной транслитерации не преобразуются. Исключение составляет использование фигурных скобок при указании кода вида валютной операции в назначении платежа (см. Исключение из правил транслитерации). </w:t>
      </w:r>
    </w:p>
    <w:p w14:paraId="5197344C" w14:textId="77777777" w:rsidR="000B73E0" w:rsidRPr="000B73E0" w:rsidRDefault="000B73E0" w:rsidP="000B73E0">
      <w:pPr>
        <w:autoSpaceDE w:val="0"/>
        <w:autoSpaceDN w:val="0"/>
        <w:adjustRightInd w:val="0"/>
        <w:spacing w:after="0"/>
        <w:rPr>
          <w:iCs/>
          <w:color w:val="000000"/>
          <w:szCs w:val="20"/>
        </w:rPr>
      </w:pPr>
    </w:p>
    <w:p w14:paraId="30BE1B15" w14:textId="77777777" w:rsidR="000B73E0" w:rsidRPr="000B73E0" w:rsidRDefault="000B73E0" w:rsidP="000B73E0">
      <w:pPr>
        <w:autoSpaceDE w:val="0"/>
        <w:autoSpaceDN w:val="0"/>
        <w:adjustRightInd w:val="0"/>
        <w:spacing w:after="0"/>
        <w:rPr>
          <w:b/>
          <w:iCs/>
          <w:color w:val="000000"/>
          <w:szCs w:val="20"/>
        </w:rPr>
      </w:pPr>
      <w:r w:rsidRPr="000B73E0">
        <w:rPr>
          <w:b/>
          <w:iCs/>
          <w:color w:val="000000"/>
          <w:szCs w:val="20"/>
        </w:rPr>
        <w:t>ИСКЛЮЧЕНИЕ ИЗ ПРАВИЛ ТРАНСЛИТЕРАЦИИ:</w:t>
      </w:r>
    </w:p>
    <w:p w14:paraId="0821B572" w14:textId="77777777" w:rsidR="000B73E0" w:rsidRPr="000B73E0" w:rsidRDefault="000B73E0" w:rsidP="000B73E0">
      <w:pPr>
        <w:autoSpaceDE w:val="0"/>
        <w:autoSpaceDN w:val="0"/>
        <w:adjustRightInd w:val="0"/>
        <w:spacing w:after="0"/>
        <w:rPr>
          <w:szCs w:val="20"/>
        </w:rPr>
      </w:pPr>
      <w:r w:rsidRPr="000B73E0">
        <w:rPr>
          <w:iCs/>
          <w:szCs w:val="20"/>
        </w:rPr>
        <w:t xml:space="preserve">Применяется только для поля 70 в сообщениях SWIFT MT 101 и MT 103 и для поля 72 с кодом /NZP/ MT 202 в связи с Инструкцией Банка России №138-И от 4.06.2012 г. </w:t>
      </w:r>
    </w:p>
    <w:p w14:paraId="103A8E77" w14:textId="77777777" w:rsidR="000B73E0" w:rsidRPr="000B73E0" w:rsidRDefault="000B73E0" w:rsidP="000B73E0">
      <w:pPr>
        <w:autoSpaceDE w:val="0"/>
        <w:autoSpaceDN w:val="0"/>
        <w:adjustRightInd w:val="0"/>
        <w:spacing w:after="0"/>
        <w:rPr>
          <w:szCs w:val="20"/>
        </w:rPr>
      </w:pPr>
      <w:r w:rsidRPr="000B73E0">
        <w:rPr>
          <w:iCs/>
          <w:szCs w:val="20"/>
        </w:rPr>
        <w:t xml:space="preserve">На основании разъяснений Банка России символы фигурных скобок, ограничивающие закодированную информацию валютной операции в поле «Назначение платежа» платежного поручения, процессом транслитерации с кириллицы на латиницу отображаются круглыми скобками в соответствующем поле (поле 70) сообщения SWIFT. А при обратной транслитерации круглые скобки отображаются символами фигурных скобок. Условием для этого является наличие следующей комбинации, расположенной, начиная с первой позиции поля 70: апостроф - круглая скобка - VO&lt; код&gt;[PS&lt;номер паспорта сделки&gt;] - круглая скобка – апостроф. Необязательное подполе [PS&lt;номер паспорта сделки&gt;] не применяется по истечении 6-ти месяцев с даты утверждения данного документа. </w:t>
      </w:r>
    </w:p>
    <w:p w14:paraId="3178199D" w14:textId="77777777" w:rsidR="000B73E0" w:rsidRPr="00C86CB8" w:rsidRDefault="000B73E0" w:rsidP="000B73E0">
      <w:pPr>
        <w:autoSpaceDE w:val="0"/>
        <w:autoSpaceDN w:val="0"/>
        <w:adjustRightInd w:val="0"/>
        <w:spacing w:after="0"/>
        <w:rPr>
          <w:rFonts w:ascii="Verdana" w:hAnsi="Verdana" w:cs="Arial"/>
          <w:i/>
          <w:iCs/>
          <w:color w:val="000000"/>
          <w:szCs w:val="20"/>
        </w:rPr>
      </w:pPr>
    </w:p>
    <w:p w14:paraId="677B6038" w14:textId="77777777" w:rsidR="000B73E0" w:rsidRPr="000B73E0" w:rsidRDefault="000B73E0" w:rsidP="000B73E0">
      <w:pPr>
        <w:autoSpaceDE w:val="0"/>
        <w:autoSpaceDN w:val="0"/>
        <w:adjustRightInd w:val="0"/>
        <w:spacing w:after="0"/>
        <w:rPr>
          <w:szCs w:val="20"/>
        </w:rPr>
      </w:pPr>
      <w:r w:rsidRPr="000B73E0">
        <w:rPr>
          <w:b/>
          <w:bCs/>
          <w:i/>
          <w:iCs/>
          <w:szCs w:val="20"/>
        </w:rPr>
        <w:t xml:space="preserve">ПРИМЕРЫ ТРАНСЛИТЕРАЦИИ: </w:t>
      </w:r>
    </w:p>
    <w:p w14:paraId="0327296D" w14:textId="77777777" w:rsidR="000B73E0" w:rsidRPr="000B73E0" w:rsidRDefault="000B73E0" w:rsidP="000B73E0">
      <w:pPr>
        <w:autoSpaceDE w:val="0"/>
        <w:autoSpaceDN w:val="0"/>
        <w:adjustRightInd w:val="0"/>
        <w:spacing w:after="0"/>
        <w:rPr>
          <w:szCs w:val="20"/>
        </w:rPr>
      </w:pPr>
      <w:r w:rsidRPr="000B73E0">
        <w:rPr>
          <w:i/>
          <w:iCs/>
          <w:szCs w:val="20"/>
        </w:rPr>
        <w:t xml:space="preserve">1. Оригинал текста на стороне Отправителя сообщения (до транслитерации) - 66 позиций: </w:t>
      </w:r>
    </w:p>
    <w:p w14:paraId="106CEF5A"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ЭТОТ ТЕКСТ ДОЛЖЕН КОРРЕКТНО ПЕРЕДАТЬСЯ ПО СЕТИ SWIFT В ДРУГОЙ БАНК </w:t>
      </w:r>
    </w:p>
    <w:p w14:paraId="3E26FE61" w14:textId="77777777" w:rsidR="000B73E0" w:rsidRPr="000B73E0" w:rsidRDefault="000B73E0" w:rsidP="000B73E0">
      <w:pPr>
        <w:autoSpaceDE w:val="0"/>
        <w:autoSpaceDN w:val="0"/>
        <w:adjustRightInd w:val="0"/>
        <w:spacing w:after="0"/>
        <w:rPr>
          <w:i/>
          <w:iCs/>
          <w:szCs w:val="20"/>
        </w:rPr>
      </w:pPr>
    </w:p>
    <w:p w14:paraId="78F99FEF" w14:textId="77777777" w:rsidR="000B73E0" w:rsidRPr="000B73E0" w:rsidRDefault="000B73E0" w:rsidP="000B73E0">
      <w:pPr>
        <w:autoSpaceDE w:val="0"/>
        <w:autoSpaceDN w:val="0"/>
        <w:adjustRightInd w:val="0"/>
        <w:spacing w:after="0"/>
        <w:rPr>
          <w:szCs w:val="20"/>
        </w:rPr>
      </w:pPr>
      <w:r w:rsidRPr="000B73E0">
        <w:rPr>
          <w:i/>
          <w:iCs/>
          <w:szCs w:val="20"/>
        </w:rPr>
        <w:t xml:space="preserve">Текст сообщения SWIFT (после транслитерации согласно рекомендациям SWIFT-RUR) - 68 позиций: </w:t>
      </w:r>
    </w:p>
    <w:p w14:paraId="1B7985B8" w14:textId="77777777" w:rsidR="000B73E0" w:rsidRPr="000B73E0" w:rsidRDefault="000B73E0" w:rsidP="000B73E0">
      <w:pPr>
        <w:autoSpaceDE w:val="0"/>
        <w:autoSpaceDN w:val="0"/>
        <w:adjustRightInd w:val="0"/>
        <w:spacing w:after="0"/>
        <w:rPr>
          <w:color w:val="1F497D"/>
          <w:sz w:val="23"/>
          <w:szCs w:val="23"/>
          <w:lang w:val="en-US"/>
        </w:rPr>
      </w:pPr>
      <w:r w:rsidRPr="000B73E0">
        <w:rPr>
          <w:color w:val="1F497D"/>
          <w:sz w:val="23"/>
          <w:szCs w:val="23"/>
          <w:lang w:val="en-US"/>
        </w:rPr>
        <w:t xml:space="preserve">eTOT TEKST DOLJEN KORREKTNO PEREDATXSa PO SETI 'SWIFT' V DRUGOi BANK </w:t>
      </w:r>
    </w:p>
    <w:p w14:paraId="200B9AEB" w14:textId="77777777" w:rsidR="000B73E0" w:rsidRPr="000B73E0" w:rsidRDefault="000B73E0" w:rsidP="000B73E0">
      <w:pPr>
        <w:autoSpaceDE w:val="0"/>
        <w:autoSpaceDN w:val="0"/>
        <w:adjustRightInd w:val="0"/>
        <w:spacing w:after="0"/>
        <w:rPr>
          <w:i/>
          <w:iCs/>
          <w:szCs w:val="20"/>
          <w:lang w:val="en-US"/>
        </w:rPr>
      </w:pPr>
    </w:p>
    <w:p w14:paraId="7842F040" w14:textId="77777777" w:rsidR="000B73E0" w:rsidRPr="000B73E0" w:rsidRDefault="000B73E0" w:rsidP="000B73E0">
      <w:pPr>
        <w:autoSpaceDE w:val="0"/>
        <w:autoSpaceDN w:val="0"/>
        <w:adjustRightInd w:val="0"/>
        <w:spacing w:after="0"/>
        <w:rPr>
          <w:szCs w:val="20"/>
        </w:rPr>
      </w:pPr>
      <w:r w:rsidRPr="000B73E0">
        <w:rPr>
          <w:i/>
          <w:iCs/>
          <w:szCs w:val="20"/>
        </w:rPr>
        <w:t xml:space="preserve">Текст на стороне Получателя сообщения (после обратной транслитерации) - 66 позиций: </w:t>
      </w:r>
    </w:p>
    <w:p w14:paraId="3B07C102"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ЭТОТ ТЕКСТ ДОЛЖЕН КОРРЕКТНО ПЕРЕДАТЬСЯ ПО СЕТИ SWIFT В ДРУГОЙ БАНК </w:t>
      </w:r>
    </w:p>
    <w:p w14:paraId="33844A03" w14:textId="77777777" w:rsidR="000B73E0" w:rsidRPr="000B73E0" w:rsidRDefault="000B73E0" w:rsidP="000B73E0">
      <w:pPr>
        <w:autoSpaceDE w:val="0"/>
        <w:autoSpaceDN w:val="0"/>
        <w:adjustRightInd w:val="0"/>
        <w:spacing w:after="0"/>
        <w:rPr>
          <w:i/>
          <w:iCs/>
          <w:szCs w:val="20"/>
        </w:rPr>
      </w:pPr>
    </w:p>
    <w:p w14:paraId="75181839" w14:textId="77777777" w:rsidR="000B73E0" w:rsidRPr="000B73E0" w:rsidRDefault="000B73E0" w:rsidP="000B73E0">
      <w:pPr>
        <w:autoSpaceDE w:val="0"/>
        <w:autoSpaceDN w:val="0"/>
        <w:adjustRightInd w:val="0"/>
        <w:spacing w:after="0"/>
        <w:rPr>
          <w:szCs w:val="20"/>
        </w:rPr>
      </w:pPr>
      <w:r w:rsidRPr="000B73E0">
        <w:rPr>
          <w:i/>
          <w:iCs/>
          <w:szCs w:val="20"/>
        </w:rPr>
        <w:t xml:space="preserve">2. Оригинал текста на стороне Отправителя сообщения (до транслитерации) - 79 позиций: </w:t>
      </w:r>
    </w:p>
    <w:p w14:paraId="38663952"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Оплата за товар по счёту №123 от 12.01.2010, в т. ч. НДС (20%) 1800 руб.00 коп. </w:t>
      </w:r>
    </w:p>
    <w:p w14:paraId="44B1C6F2" w14:textId="77777777" w:rsidR="000B73E0" w:rsidRPr="000B73E0" w:rsidRDefault="000B73E0" w:rsidP="000B73E0">
      <w:pPr>
        <w:autoSpaceDE w:val="0"/>
        <w:autoSpaceDN w:val="0"/>
        <w:adjustRightInd w:val="0"/>
        <w:spacing w:after="0"/>
        <w:rPr>
          <w:i/>
          <w:iCs/>
          <w:szCs w:val="20"/>
        </w:rPr>
      </w:pPr>
    </w:p>
    <w:p w14:paraId="732A08AE" w14:textId="77777777" w:rsidR="000B73E0" w:rsidRPr="000B73E0" w:rsidRDefault="000B73E0" w:rsidP="000B73E0">
      <w:pPr>
        <w:autoSpaceDE w:val="0"/>
        <w:autoSpaceDN w:val="0"/>
        <w:adjustRightInd w:val="0"/>
        <w:spacing w:after="0"/>
        <w:rPr>
          <w:szCs w:val="20"/>
        </w:rPr>
      </w:pPr>
      <w:r w:rsidRPr="000B73E0">
        <w:rPr>
          <w:i/>
          <w:iCs/>
          <w:szCs w:val="20"/>
        </w:rPr>
        <w:t xml:space="preserve">Текст сообщения SWIFT (после транслитерации согласно рекомендациям SWIFT-RUR) – 79 позиций: </w:t>
      </w:r>
    </w:p>
    <w:p w14:paraId="2E9BE217" w14:textId="77777777" w:rsidR="000B73E0" w:rsidRPr="000B73E0" w:rsidRDefault="000B73E0" w:rsidP="000B73E0">
      <w:pPr>
        <w:autoSpaceDE w:val="0"/>
        <w:autoSpaceDN w:val="0"/>
        <w:adjustRightInd w:val="0"/>
        <w:spacing w:after="0"/>
        <w:rPr>
          <w:color w:val="1F497D"/>
          <w:sz w:val="23"/>
          <w:szCs w:val="23"/>
          <w:lang w:val="en-US"/>
        </w:rPr>
      </w:pPr>
      <w:r w:rsidRPr="000B73E0">
        <w:rPr>
          <w:color w:val="1F497D"/>
          <w:sz w:val="23"/>
          <w:szCs w:val="23"/>
          <w:lang w:val="en-US"/>
        </w:rPr>
        <w:t xml:space="preserve">OPLATA ZA TOVAR PO ScoTU n123 OT 12.02.2010, V T. c. NDS (20p) 1800 RUB.00 KOP. </w:t>
      </w:r>
    </w:p>
    <w:p w14:paraId="2D3D4EF8" w14:textId="77777777" w:rsidR="000B73E0" w:rsidRPr="000B73E0" w:rsidRDefault="000B73E0" w:rsidP="000B73E0">
      <w:pPr>
        <w:autoSpaceDE w:val="0"/>
        <w:autoSpaceDN w:val="0"/>
        <w:adjustRightInd w:val="0"/>
        <w:spacing w:after="0"/>
        <w:rPr>
          <w:i/>
          <w:iCs/>
          <w:szCs w:val="20"/>
          <w:lang w:val="en-US"/>
        </w:rPr>
      </w:pPr>
    </w:p>
    <w:p w14:paraId="240B45EE" w14:textId="77777777" w:rsidR="000B73E0" w:rsidRPr="000B73E0" w:rsidRDefault="000B73E0" w:rsidP="000B73E0">
      <w:pPr>
        <w:autoSpaceDE w:val="0"/>
        <w:autoSpaceDN w:val="0"/>
        <w:adjustRightInd w:val="0"/>
        <w:spacing w:after="0"/>
        <w:rPr>
          <w:szCs w:val="20"/>
        </w:rPr>
      </w:pPr>
      <w:r w:rsidRPr="000B73E0">
        <w:rPr>
          <w:i/>
          <w:iCs/>
          <w:szCs w:val="20"/>
        </w:rPr>
        <w:t xml:space="preserve">Текст на стороне Получателя сообщения (после обратной транслитерации) - 79 позиций: </w:t>
      </w:r>
    </w:p>
    <w:p w14:paraId="5F867A06"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ОПЛАТА ЗА ТОВАР ПО СЧЁТУ №123 ОТ 12.01.2010, В Т. Ч. НДС (20%) 1800 РУБ.00 КОП. </w:t>
      </w:r>
    </w:p>
    <w:p w14:paraId="45042BB8" w14:textId="77777777" w:rsidR="000B73E0" w:rsidRPr="000B73E0" w:rsidRDefault="000B73E0" w:rsidP="000B73E0">
      <w:pPr>
        <w:autoSpaceDE w:val="0"/>
        <w:autoSpaceDN w:val="0"/>
        <w:adjustRightInd w:val="0"/>
        <w:spacing w:after="0"/>
        <w:rPr>
          <w:i/>
          <w:iCs/>
          <w:szCs w:val="20"/>
        </w:rPr>
      </w:pPr>
    </w:p>
    <w:p w14:paraId="4C0E0F21" w14:textId="77777777" w:rsidR="000B73E0" w:rsidRPr="000B73E0" w:rsidRDefault="000B73E0" w:rsidP="000B73E0">
      <w:pPr>
        <w:autoSpaceDE w:val="0"/>
        <w:autoSpaceDN w:val="0"/>
        <w:adjustRightInd w:val="0"/>
        <w:spacing w:after="0"/>
        <w:rPr>
          <w:szCs w:val="20"/>
        </w:rPr>
      </w:pPr>
      <w:r w:rsidRPr="000B73E0">
        <w:rPr>
          <w:i/>
          <w:iCs/>
          <w:szCs w:val="20"/>
        </w:rPr>
        <w:t xml:space="preserve">3. Оригинал текста на стороне Отправителя сообщения (до транслитерации) - 52 позиции: </w:t>
      </w:r>
    </w:p>
    <w:p w14:paraId="5267444C"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{VO10040PS04060001/0001/0000/1/0} Оплата по договору </w:t>
      </w:r>
    </w:p>
    <w:p w14:paraId="5EB3F33F" w14:textId="77777777" w:rsidR="000B73E0" w:rsidRPr="000B73E0" w:rsidRDefault="000B73E0" w:rsidP="000B73E0">
      <w:pPr>
        <w:autoSpaceDE w:val="0"/>
        <w:autoSpaceDN w:val="0"/>
        <w:adjustRightInd w:val="0"/>
        <w:spacing w:after="0"/>
        <w:rPr>
          <w:i/>
          <w:iCs/>
          <w:szCs w:val="20"/>
        </w:rPr>
      </w:pPr>
    </w:p>
    <w:p w14:paraId="38879759" w14:textId="77777777" w:rsidR="000B73E0" w:rsidRPr="000B73E0" w:rsidRDefault="000B73E0" w:rsidP="000B73E0">
      <w:pPr>
        <w:autoSpaceDE w:val="0"/>
        <w:autoSpaceDN w:val="0"/>
        <w:adjustRightInd w:val="0"/>
        <w:spacing w:after="0"/>
        <w:rPr>
          <w:szCs w:val="20"/>
        </w:rPr>
      </w:pPr>
      <w:r w:rsidRPr="000B73E0">
        <w:rPr>
          <w:i/>
          <w:iCs/>
          <w:szCs w:val="20"/>
        </w:rPr>
        <w:t xml:space="preserve">Текст сообщения SWIFT (после транслитерации согласно рекомендациям SWIFT-RUR) – 54 позиции: </w:t>
      </w:r>
    </w:p>
    <w:p w14:paraId="44C5F48B" w14:textId="77777777" w:rsidR="000B73E0" w:rsidRPr="000B73E0" w:rsidRDefault="000B73E0" w:rsidP="000B73E0">
      <w:pPr>
        <w:autoSpaceDE w:val="0"/>
        <w:autoSpaceDN w:val="0"/>
        <w:adjustRightInd w:val="0"/>
        <w:spacing w:after="0"/>
        <w:rPr>
          <w:color w:val="1F497D"/>
          <w:sz w:val="23"/>
          <w:szCs w:val="23"/>
          <w:lang w:val="en-US"/>
        </w:rPr>
      </w:pPr>
      <w:r w:rsidRPr="000B73E0">
        <w:rPr>
          <w:color w:val="1F497D"/>
          <w:sz w:val="23"/>
          <w:szCs w:val="23"/>
          <w:lang w:val="en-US"/>
        </w:rPr>
        <w:t xml:space="preserve">'(VO10040PS04060001/0001/0000/1/0)' OPLATA PO DOGOVORU </w:t>
      </w:r>
    </w:p>
    <w:p w14:paraId="79434FB6" w14:textId="77777777" w:rsidR="000B73E0" w:rsidRPr="000B73E0" w:rsidRDefault="000B73E0" w:rsidP="000B73E0">
      <w:pPr>
        <w:autoSpaceDE w:val="0"/>
        <w:autoSpaceDN w:val="0"/>
        <w:adjustRightInd w:val="0"/>
        <w:spacing w:after="0"/>
        <w:rPr>
          <w:i/>
          <w:iCs/>
          <w:szCs w:val="20"/>
          <w:lang w:val="en-US"/>
        </w:rPr>
      </w:pPr>
    </w:p>
    <w:p w14:paraId="2655E371" w14:textId="77777777" w:rsidR="000B73E0" w:rsidRPr="000B73E0" w:rsidRDefault="000B73E0" w:rsidP="000B73E0">
      <w:pPr>
        <w:autoSpaceDE w:val="0"/>
        <w:autoSpaceDN w:val="0"/>
        <w:adjustRightInd w:val="0"/>
        <w:spacing w:after="0"/>
        <w:rPr>
          <w:szCs w:val="20"/>
        </w:rPr>
      </w:pPr>
      <w:r w:rsidRPr="000B73E0">
        <w:rPr>
          <w:i/>
          <w:iCs/>
          <w:szCs w:val="20"/>
        </w:rPr>
        <w:t xml:space="preserve">Текст на стороне Получателя сообщения (после обратной транслитерации) - 52 позиции: </w:t>
      </w:r>
    </w:p>
    <w:p w14:paraId="4803364C" w14:textId="77777777" w:rsidR="000B73E0" w:rsidRPr="000B73E0" w:rsidRDefault="000B73E0" w:rsidP="000B73E0">
      <w:pPr>
        <w:autoSpaceDE w:val="0"/>
        <w:autoSpaceDN w:val="0"/>
        <w:adjustRightInd w:val="0"/>
        <w:spacing w:after="0"/>
        <w:rPr>
          <w:color w:val="1F497D"/>
          <w:sz w:val="23"/>
          <w:szCs w:val="23"/>
        </w:rPr>
      </w:pPr>
      <w:r w:rsidRPr="000B73E0">
        <w:rPr>
          <w:color w:val="1F497D"/>
          <w:sz w:val="23"/>
          <w:szCs w:val="23"/>
        </w:rPr>
        <w:t xml:space="preserve">{VO10040PS04060001/0001/0000/1/0} Оплата по договору </w:t>
      </w:r>
    </w:p>
    <w:p w14:paraId="3E46F00E" w14:textId="77777777" w:rsidR="000B73E0" w:rsidRDefault="000B73E0" w:rsidP="000B73E0">
      <w:pPr>
        <w:rPr>
          <w:ins w:id="9892" w:author="Широбокова Алёна Сергеевна" w:date="2017-09-15T17:10:00Z"/>
        </w:rPr>
      </w:pPr>
    </w:p>
    <w:p w14:paraId="78C17D85" w14:textId="49182A40" w:rsidR="00A62498" w:rsidRDefault="00A62498" w:rsidP="00A62498">
      <w:pPr>
        <w:pStyle w:val="2"/>
        <w:rPr>
          <w:ins w:id="9893" w:author="Широбокова Алёна Сергеевна" w:date="2017-09-15T17:10:00Z"/>
        </w:rPr>
      </w:pPr>
      <w:bookmarkStart w:id="9894" w:name="_Ref493087250"/>
      <w:bookmarkStart w:id="9895" w:name="_Toc21517778"/>
      <w:ins w:id="9896" w:author="Широбокова Алёна Сергеевна" w:date="2017-09-15T17:10:00Z">
        <w:r>
          <w:t>Приложение 5. Макет выписки по рублёвым</w:t>
        </w:r>
      </w:ins>
      <w:ins w:id="9897" w:author="Маслихова Олеся Анатольевна" w:date="2018-12-25T15:21:00Z">
        <w:r w:rsidR="006037EA">
          <w:t xml:space="preserve"> и валютным</w:t>
        </w:r>
      </w:ins>
      <w:ins w:id="9898" w:author="Широбокова Алёна Сергеевна" w:date="2017-09-15T17:10:00Z">
        <w:r>
          <w:t xml:space="preserve"> счетам в формате ДБО3</w:t>
        </w:r>
        <w:bookmarkEnd w:id="9894"/>
        <w:bookmarkEnd w:id="9895"/>
      </w:ins>
    </w:p>
    <w:tbl>
      <w:tblPr>
        <w:tblStyle w:val="ae"/>
        <w:tblW w:w="0" w:type="auto"/>
        <w:tblBorders>
          <w:insideH w:val="none" w:sz="0" w:space="0" w:color="auto"/>
          <w:insideV w:val="none" w:sz="0" w:space="0" w:color="auto"/>
        </w:tblBorders>
        <w:tblLook w:val="04A0" w:firstRow="1" w:lastRow="0" w:firstColumn="1" w:lastColumn="0" w:noHBand="0" w:noVBand="1"/>
      </w:tblPr>
      <w:tblGrid>
        <w:gridCol w:w="15671"/>
      </w:tblGrid>
      <w:tr w:rsidR="00A62498" w14:paraId="2D4BB489" w14:textId="77777777" w:rsidTr="00B6442B">
        <w:trPr>
          <w:ins w:id="9899" w:author="Широбокова Алёна Сергеевна" w:date="2017-09-15T17:10:00Z"/>
        </w:trPr>
        <w:tc>
          <w:tcPr>
            <w:tcW w:w="9905" w:type="dxa"/>
            <w:tcBorders>
              <w:top w:val="single" w:sz="4" w:space="0" w:color="auto"/>
              <w:left w:val="single" w:sz="4" w:space="0" w:color="auto"/>
              <w:bottom w:val="nil"/>
              <w:right w:val="single" w:sz="4" w:space="0" w:color="auto"/>
            </w:tcBorders>
          </w:tcPr>
          <w:p w14:paraId="31F93D4C" w14:textId="77777777" w:rsidR="00A62498" w:rsidRDefault="00A62498" w:rsidP="00B6442B">
            <w:pPr>
              <w:pStyle w:val="affa"/>
              <w:rPr>
                <w:ins w:id="9900" w:author="Широбокова Алёна Сергеевна" w:date="2017-09-15T17:10:00Z"/>
                <w:rFonts w:ascii="Arial" w:eastAsia="Calibri" w:hAnsi="Arial" w:cs="Arial"/>
                <w:sz w:val="16"/>
                <w:szCs w:val="16"/>
              </w:rPr>
            </w:pPr>
          </w:p>
          <w:p w14:paraId="41B14854" w14:textId="77777777" w:rsidR="00A62498" w:rsidRDefault="00A62498" w:rsidP="00B6442B">
            <w:pPr>
              <w:pStyle w:val="affa"/>
              <w:rPr>
                <w:ins w:id="9901" w:author="Широбокова Алёна Сергеевна" w:date="2017-09-15T17:10:00Z"/>
                <w:rFonts w:ascii="Arial" w:hAnsi="Arial" w:cs="Arial"/>
                <w:sz w:val="16"/>
                <w:szCs w:val="16"/>
              </w:rPr>
            </w:pPr>
            <w:ins w:id="9902" w:author="Широбокова Алёна Сергеевна" w:date="2017-09-15T17:10:00Z">
              <w:r>
                <w:rPr>
                  <w:rFonts w:ascii="Arial" w:hAnsi="Arial" w:cs="Arial"/>
                  <w:sz w:val="16"/>
                  <w:szCs w:val="16"/>
                </w:rPr>
                <w:t xml:space="preserve">БАЙКОНУРСКИЙ ФИЛИАЛ ОАО "ФОНДСЕРВИСБАНК" Г БАЙКОНУР (1)(2)(3) </w:t>
              </w:r>
            </w:ins>
          </w:p>
          <w:p w14:paraId="49308F70" w14:textId="77777777" w:rsidR="00A62498" w:rsidRDefault="00A62498" w:rsidP="00B6442B">
            <w:pPr>
              <w:widowControl w:val="0"/>
              <w:autoSpaceDE w:val="0"/>
              <w:autoSpaceDN w:val="0"/>
              <w:adjustRightInd w:val="0"/>
              <w:ind w:left="0" w:firstLine="0"/>
              <w:rPr>
                <w:ins w:id="9903" w:author="Широбокова Алёна Сергеевна" w:date="2017-09-15T17:10:00Z"/>
                <w:rFonts w:cs="Arial"/>
                <w:sz w:val="16"/>
                <w:szCs w:val="16"/>
              </w:rPr>
            </w:pPr>
            <w:ins w:id="9904" w:author="Широбокова Алёна Сергеевна" w:date="2017-09-15T17:10:00Z">
              <w:r>
                <w:rPr>
                  <w:rFonts w:cs="Arial"/>
                  <w:color w:val="000000"/>
                  <w:sz w:val="16"/>
                  <w:szCs w:val="16"/>
                </w:rPr>
                <w:t>25.02.2015 17:01:23 (4) (5)</w:t>
              </w:r>
            </w:ins>
          </w:p>
          <w:p w14:paraId="66FB9C1E" w14:textId="77777777" w:rsidR="00A62498" w:rsidRDefault="00A62498" w:rsidP="00B6442B">
            <w:pPr>
              <w:pStyle w:val="affa"/>
              <w:rPr>
                <w:ins w:id="9905" w:author="Широбокова Алёна Сергеевна" w:date="2017-09-15T17:10:00Z"/>
                <w:rFonts w:ascii="Arial" w:hAnsi="Arial" w:cs="Arial"/>
                <w:sz w:val="16"/>
                <w:szCs w:val="16"/>
              </w:rPr>
            </w:pPr>
            <w:ins w:id="9906" w:author="Широбокова Алёна Сергеевна" w:date="2017-09-15T17:10:00Z">
              <w:r>
                <w:rPr>
                  <w:rFonts w:ascii="Arial" w:hAnsi="Arial" w:cs="Arial"/>
                  <w:sz w:val="16"/>
                  <w:szCs w:val="16"/>
                </w:rPr>
                <w:t xml:space="preserve"> </w:t>
              </w:r>
            </w:ins>
          </w:p>
          <w:p w14:paraId="5DA12255" w14:textId="77777777" w:rsidR="00A62498" w:rsidRDefault="00A62498" w:rsidP="00B6442B">
            <w:pPr>
              <w:pStyle w:val="affa"/>
              <w:jc w:val="center"/>
              <w:rPr>
                <w:ins w:id="9907" w:author="Широбокова Алёна Сергеевна" w:date="2017-09-15T17:10:00Z"/>
                <w:rFonts w:ascii="Arial" w:hAnsi="Arial" w:cs="Arial"/>
                <w:b/>
                <w:sz w:val="16"/>
                <w:szCs w:val="16"/>
              </w:rPr>
            </w:pPr>
            <w:ins w:id="9908" w:author="Широбокова Алёна Сергеевна" w:date="2017-09-15T17:10:00Z">
              <w:r>
                <w:rPr>
                  <w:rFonts w:ascii="Arial" w:hAnsi="Arial" w:cs="Arial"/>
                  <w:sz w:val="16"/>
                  <w:szCs w:val="16"/>
                </w:rPr>
                <w:t xml:space="preserve"> </w:t>
              </w:r>
              <w:r>
                <w:rPr>
                  <w:rFonts w:ascii="Arial" w:hAnsi="Arial" w:cs="Arial"/>
                  <w:b/>
                  <w:sz w:val="16"/>
                  <w:szCs w:val="16"/>
                </w:rPr>
                <w:t>ВЫПИСКА  ИЗ ЛИЦЕВОГО СЧЕТА</w:t>
              </w:r>
            </w:ins>
          </w:p>
          <w:p w14:paraId="09AF0540" w14:textId="77777777" w:rsidR="00A62498" w:rsidRDefault="00A62498" w:rsidP="00B6442B">
            <w:pPr>
              <w:pStyle w:val="affa"/>
              <w:jc w:val="center"/>
              <w:rPr>
                <w:ins w:id="9909" w:author="Широбокова Алёна Сергеевна" w:date="2017-09-15T17:10:00Z"/>
                <w:rFonts w:ascii="Arial" w:hAnsi="Arial" w:cs="Arial"/>
                <w:b/>
                <w:sz w:val="16"/>
                <w:szCs w:val="16"/>
              </w:rPr>
            </w:pPr>
            <w:ins w:id="9910" w:author="Широбокова Алёна Сергеевна" w:date="2017-09-15T17:10:00Z">
              <w:r>
                <w:rPr>
                  <w:rFonts w:ascii="Arial" w:hAnsi="Arial" w:cs="Arial"/>
                  <w:b/>
                  <w:sz w:val="16"/>
                  <w:szCs w:val="16"/>
                  <w:lang w:val="en-US"/>
                </w:rPr>
                <w:t>c</w:t>
              </w:r>
              <w:r>
                <w:rPr>
                  <w:rFonts w:ascii="Arial" w:hAnsi="Arial" w:cs="Arial"/>
                  <w:b/>
                  <w:sz w:val="16"/>
                  <w:szCs w:val="16"/>
                </w:rPr>
                <w:t xml:space="preserve"> 25.02.2015 по 25.02.2015 (6) (7)</w:t>
              </w:r>
            </w:ins>
          </w:p>
          <w:p w14:paraId="1A693115" w14:textId="77777777" w:rsidR="00A62498" w:rsidRDefault="00A62498" w:rsidP="00B6442B">
            <w:pPr>
              <w:pStyle w:val="affa"/>
              <w:rPr>
                <w:ins w:id="9911" w:author="Широбокова Алёна Сергеевна" w:date="2017-09-15T17:10:00Z"/>
                <w:rFonts w:ascii="Arial" w:hAnsi="Arial" w:cs="Arial"/>
                <w:sz w:val="16"/>
                <w:szCs w:val="16"/>
              </w:rPr>
            </w:pPr>
          </w:p>
          <w:p w14:paraId="508CBB62" w14:textId="77777777" w:rsidR="00A62498" w:rsidRDefault="00A62498" w:rsidP="00B6442B">
            <w:pPr>
              <w:pStyle w:val="affa"/>
              <w:rPr>
                <w:ins w:id="9912" w:author="Широбокова Алёна Сергеевна" w:date="2017-09-15T17:10:00Z"/>
                <w:rFonts w:ascii="Arial" w:hAnsi="Arial" w:cs="Arial"/>
                <w:sz w:val="16"/>
                <w:szCs w:val="16"/>
              </w:rPr>
            </w:pPr>
            <w:ins w:id="9913" w:author="Широбокова Алёна Сергеевна" w:date="2017-09-15T17:10:00Z">
              <w:r>
                <w:rPr>
                  <w:rFonts w:ascii="Arial" w:hAnsi="Arial" w:cs="Arial"/>
                  <w:b/>
                  <w:sz w:val="16"/>
                  <w:szCs w:val="16"/>
                </w:rPr>
                <w:t xml:space="preserve">Счет </w:t>
              </w:r>
              <w:r>
                <w:rPr>
                  <w:rFonts w:ascii="Arial" w:hAnsi="Arial" w:cs="Arial"/>
                  <w:sz w:val="16"/>
                  <w:szCs w:val="16"/>
                </w:rPr>
                <w:t xml:space="preserve"> 40702810000111201500 (</w:t>
              </w:r>
              <w:r w:rsidRPr="00A16F80">
                <w:rPr>
                  <w:rFonts w:ascii="Arial" w:hAnsi="Arial" w:cs="Arial"/>
                  <w:sz w:val="16"/>
                  <w:szCs w:val="16"/>
                </w:rPr>
                <w:t>8</w:t>
              </w:r>
              <w:r>
                <w:rPr>
                  <w:rFonts w:ascii="Arial" w:hAnsi="Arial" w:cs="Arial"/>
                  <w:sz w:val="16"/>
                  <w:szCs w:val="16"/>
                </w:rPr>
                <w:t>)  (</w:t>
              </w:r>
              <w:r>
                <w:rPr>
                  <w:rFonts w:ascii="Arial" w:hAnsi="Arial" w:cs="Arial"/>
                  <w:vanish/>
                  <w:sz w:val="16"/>
                  <w:szCs w:val="16"/>
                </w:rPr>
                <w:t xml:space="preserve"> </w:t>
              </w:r>
              <w:r>
                <w:rPr>
                  <w:rFonts w:ascii="Arial" w:hAnsi="Arial" w:cs="Arial"/>
                  <w:sz w:val="16"/>
                  <w:szCs w:val="16"/>
                </w:rPr>
                <w:t xml:space="preserve">Валюта 810, </w:t>
              </w:r>
              <w:r>
                <w:rPr>
                  <w:rFonts w:ascii="Arial" w:hAnsi="Arial" w:cs="Arial"/>
                  <w:sz w:val="16"/>
                  <w:szCs w:val="16"/>
                  <w:lang w:val="en-US"/>
                </w:rPr>
                <w:t>RUR</w:t>
              </w:r>
              <w:r>
                <w:rPr>
                  <w:rFonts w:ascii="Arial" w:hAnsi="Arial" w:cs="Arial"/>
                  <w:sz w:val="16"/>
                  <w:szCs w:val="16"/>
                </w:rPr>
                <w:t xml:space="preserve"> </w:t>
              </w:r>
              <w:r>
                <w:rPr>
                  <w:rFonts w:cs="Arial"/>
                  <w:color w:val="000000"/>
                  <w:sz w:val="16"/>
                  <w:szCs w:val="16"/>
                </w:rPr>
                <w:t>(</w:t>
              </w:r>
              <w:r w:rsidRPr="00A16F80">
                <w:rPr>
                  <w:rFonts w:cs="Arial"/>
                  <w:color w:val="000000"/>
                  <w:sz w:val="16"/>
                  <w:szCs w:val="16"/>
                </w:rPr>
                <w:t>9</w:t>
              </w:r>
              <w:r>
                <w:rPr>
                  <w:rFonts w:cs="Arial"/>
                  <w:color w:val="000000"/>
                  <w:sz w:val="16"/>
                  <w:szCs w:val="16"/>
                </w:rPr>
                <w:t>) (1</w:t>
              </w:r>
              <w:r w:rsidRPr="00A16F80">
                <w:rPr>
                  <w:rFonts w:cs="Arial"/>
                  <w:color w:val="000000"/>
                  <w:sz w:val="16"/>
                  <w:szCs w:val="16"/>
                </w:rPr>
                <w:t>0</w:t>
              </w:r>
              <w:r>
                <w:rPr>
                  <w:rFonts w:cs="Arial"/>
                  <w:color w:val="000000"/>
                  <w:sz w:val="16"/>
                  <w:szCs w:val="16"/>
                </w:rPr>
                <w:t>)</w:t>
              </w:r>
              <w:r>
                <w:rPr>
                  <w:rFonts w:ascii="Arial" w:hAnsi="Arial" w:cs="Arial"/>
                  <w:sz w:val="16"/>
                  <w:szCs w:val="16"/>
                </w:rPr>
                <w:t xml:space="preserve">) </w:t>
              </w:r>
            </w:ins>
          </w:p>
          <w:p w14:paraId="41FD86C1" w14:textId="77777777" w:rsidR="00A62498" w:rsidRDefault="00A62498" w:rsidP="00B6442B">
            <w:pPr>
              <w:pStyle w:val="affa"/>
              <w:rPr>
                <w:ins w:id="9914" w:author="Широбокова Алёна Сергеевна" w:date="2017-09-15T17:10:00Z"/>
                <w:rFonts w:ascii="Arial" w:hAnsi="Arial" w:cs="Arial"/>
                <w:vanish/>
                <w:sz w:val="16"/>
                <w:szCs w:val="16"/>
              </w:rPr>
            </w:pPr>
            <w:ins w:id="9915" w:author="Широбокова Алёна Сергеевна" w:date="2017-09-15T17:10:00Z">
              <w:r>
                <w:rPr>
                  <w:rFonts w:ascii="Arial" w:hAnsi="Arial" w:cs="Arial"/>
                  <w:b/>
                  <w:sz w:val="16"/>
                  <w:szCs w:val="16"/>
                </w:rPr>
                <w:t>Владелец счета</w:t>
              </w:r>
              <w:r>
                <w:rPr>
                  <w:rFonts w:ascii="Arial" w:hAnsi="Arial" w:cs="Arial"/>
                  <w:sz w:val="16"/>
                  <w:szCs w:val="16"/>
                </w:rPr>
                <w:t xml:space="preserve">  ООО  «РОЭЛ Консалтинг» </w:t>
              </w:r>
              <w:r>
                <w:rPr>
                  <w:rFonts w:cs="Arial"/>
                  <w:color w:val="000000"/>
                  <w:sz w:val="16"/>
                  <w:szCs w:val="16"/>
                </w:rPr>
                <w:t>(1</w:t>
              </w:r>
              <w:r w:rsidRPr="00A16F80">
                <w:rPr>
                  <w:rFonts w:cs="Arial"/>
                  <w:color w:val="000000"/>
                  <w:sz w:val="16"/>
                  <w:szCs w:val="16"/>
                </w:rPr>
                <w:t>1</w:t>
              </w:r>
              <w:r>
                <w:rPr>
                  <w:rFonts w:cs="Arial"/>
                  <w:color w:val="000000"/>
                  <w:sz w:val="16"/>
                  <w:szCs w:val="16"/>
                </w:rPr>
                <w:t>)</w:t>
              </w:r>
            </w:ins>
          </w:p>
          <w:p w14:paraId="36276006" w14:textId="77777777" w:rsidR="00A62498" w:rsidRDefault="00A62498" w:rsidP="00B6442B">
            <w:pPr>
              <w:pStyle w:val="affa"/>
              <w:rPr>
                <w:ins w:id="9916" w:author="Широбокова Алёна Сергеевна" w:date="2017-09-15T17:10:00Z"/>
                <w:rFonts w:ascii="Arial" w:hAnsi="Arial" w:cs="Arial"/>
                <w:sz w:val="16"/>
                <w:szCs w:val="16"/>
              </w:rPr>
            </w:pPr>
          </w:p>
          <w:p w14:paraId="1F9B8BB7" w14:textId="77777777" w:rsidR="00A62498" w:rsidRDefault="00A62498" w:rsidP="00B6442B">
            <w:pPr>
              <w:pStyle w:val="affa"/>
              <w:jc w:val="right"/>
              <w:rPr>
                <w:ins w:id="9917" w:author="Широбокова Алёна Сергеевна" w:date="2017-09-15T17:10:00Z"/>
                <w:rFonts w:ascii="Arial" w:eastAsia="Calibri" w:hAnsi="Arial" w:cs="Arial"/>
                <w:sz w:val="16"/>
                <w:szCs w:val="16"/>
              </w:rPr>
            </w:pPr>
            <w:ins w:id="9918" w:author="Широбокова Алёна Сергеевна" w:date="2017-09-15T17:10:00Z">
              <w:r>
                <w:rPr>
                  <w:rFonts w:ascii="Arial" w:hAnsi="Arial" w:cs="Arial"/>
                  <w:b/>
                  <w:sz w:val="16"/>
                  <w:szCs w:val="16"/>
                </w:rPr>
                <w:t xml:space="preserve">                                                                                                                                                                                                        Дата предыдущей операции по счету</w:t>
              </w:r>
              <w:r>
                <w:rPr>
                  <w:rFonts w:ascii="Arial" w:hAnsi="Arial" w:cs="Arial"/>
                  <w:sz w:val="16"/>
                  <w:szCs w:val="16"/>
                </w:rPr>
                <w:t xml:space="preserve">  23.02.2015 </w:t>
              </w:r>
              <w:r>
                <w:rPr>
                  <w:rFonts w:cs="Arial"/>
                  <w:color w:val="000000"/>
                  <w:sz w:val="16"/>
                  <w:szCs w:val="16"/>
                </w:rPr>
                <w:t>(1</w:t>
              </w:r>
              <w:r w:rsidRPr="00A16F80">
                <w:rPr>
                  <w:rFonts w:cs="Arial"/>
                  <w:color w:val="000000"/>
                  <w:sz w:val="16"/>
                  <w:szCs w:val="16"/>
                </w:rPr>
                <w:t>2</w:t>
              </w:r>
              <w:r>
                <w:rPr>
                  <w:rFonts w:cs="Arial"/>
                  <w:color w:val="000000"/>
                  <w:sz w:val="16"/>
                  <w:szCs w:val="16"/>
                </w:rPr>
                <w:t>)</w:t>
              </w:r>
              <w:r>
                <w:rPr>
                  <w:rFonts w:ascii="Arial" w:hAnsi="Arial" w:cs="Arial"/>
                  <w:sz w:val="16"/>
                  <w:szCs w:val="16"/>
                </w:rPr>
                <w:t xml:space="preserve">            </w:t>
              </w:r>
            </w:ins>
          </w:p>
        </w:tc>
      </w:tr>
      <w:tr w:rsidR="00A62498" w14:paraId="5086C0FB" w14:textId="77777777" w:rsidTr="00B6442B">
        <w:trPr>
          <w:ins w:id="9919" w:author="Широбокова Алёна Сергеевна" w:date="2017-09-15T17:10:00Z"/>
        </w:trPr>
        <w:tc>
          <w:tcPr>
            <w:tcW w:w="9905" w:type="dxa"/>
            <w:tcBorders>
              <w:top w:val="nil"/>
              <w:left w:val="single" w:sz="4" w:space="0" w:color="auto"/>
              <w:bottom w:val="single" w:sz="4" w:space="0" w:color="auto"/>
              <w:right w:val="single" w:sz="4" w:space="0" w:color="auto"/>
            </w:tcBorders>
            <w:hideMark/>
          </w:tcPr>
          <w:tbl>
            <w:tblPr>
              <w:tblW w:w="15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15"/>
              <w:gridCol w:w="686"/>
              <w:gridCol w:w="471"/>
              <w:gridCol w:w="2034"/>
              <w:gridCol w:w="2801"/>
              <w:gridCol w:w="2018"/>
              <w:gridCol w:w="1417"/>
              <w:gridCol w:w="1559"/>
              <w:gridCol w:w="3544"/>
            </w:tblGrid>
            <w:tr w:rsidR="00A62498" w14:paraId="07AB4EE2" w14:textId="77777777" w:rsidTr="00B6442B">
              <w:trPr>
                <w:trHeight w:val="155"/>
                <w:tblHeader/>
                <w:ins w:id="9920" w:author="Широбокова Алёна Сергеевна" w:date="2017-09-15T17:10:00Z"/>
              </w:trPr>
              <w:tc>
                <w:tcPr>
                  <w:tcW w:w="8925" w:type="dxa"/>
                  <w:gridSpan w:val="6"/>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hideMark/>
                </w:tcPr>
                <w:p w14:paraId="4C59C96E" w14:textId="77777777" w:rsidR="00A62498" w:rsidRDefault="00A62498" w:rsidP="00B6442B">
                  <w:pPr>
                    <w:autoSpaceDE w:val="0"/>
                    <w:autoSpaceDN w:val="0"/>
                    <w:rPr>
                      <w:ins w:id="9921" w:author="Широбокова Алёна Сергеевна" w:date="2017-09-15T17:10:00Z"/>
                      <w:rFonts w:cs="Arial"/>
                      <w:b/>
                      <w:sz w:val="16"/>
                      <w:szCs w:val="16"/>
                    </w:rPr>
                  </w:pPr>
                  <w:ins w:id="9922" w:author="Широбокова Алёна Сергеевна" w:date="2017-09-15T17:10:00Z">
                    <w:r>
                      <w:rPr>
                        <w:rFonts w:cs="Arial"/>
                        <w:b/>
                        <w:sz w:val="16"/>
                        <w:szCs w:val="16"/>
                      </w:rPr>
                      <w:t>ВХОДЯЩИЙ ОСТАТОК</w:t>
                    </w:r>
                    <w:r>
                      <w:rPr>
                        <w:rFonts w:cs="Arial"/>
                        <w:sz w:val="16"/>
                        <w:szCs w:val="16"/>
                      </w:rPr>
                      <w:t xml:space="preserve">  на 25.02.2015       (1</w:t>
                    </w:r>
                    <w:r>
                      <w:rPr>
                        <w:rFonts w:cs="Arial"/>
                        <w:sz w:val="16"/>
                        <w:szCs w:val="16"/>
                        <w:lang w:val="en-US"/>
                      </w:rPr>
                      <w:t>3</w:t>
                    </w:r>
                    <w:r>
                      <w:rPr>
                        <w:rFonts w:cs="Arial"/>
                        <w:sz w:val="16"/>
                        <w:szCs w:val="16"/>
                      </w:rPr>
                      <w:t xml:space="preserve">)                                                                                                                                                                             </w:t>
                    </w:r>
                  </w:ins>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tcPr>
                <w:p w14:paraId="2B915CC0" w14:textId="77777777" w:rsidR="00A62498" w:rsidRDefault="00A62498" w:rsidP="00B6442B">
                  <w:pPr>
                    <w:autoSpaceDE w:val="0"/>
                    <w:autoSpaceDN w:val="0"/>
                    <w:jc w:val="center"/>
                    <w:rPr>
                      <w:ins w:id="9923" w:author="Широбокова Алёна Сергеевна" w:date="2017-09-15T17:10:00Z"/>
                      <w:rFonts w:cs="Arial"/>
                      <w:b/>
                      <w:sz w:val="16"/>
                      <w:szCs w:val="16"/>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hideMark/>
                </w:tcPr>
                <w:p w14:paraId="029FF8C9" w14:textId="77777777" w:rsidR="00A62498" w:rsidRPr="00A16F80" w:rsidRDefault="00A62498" w:rsidP="00B6442B">
                  <w:pPr>
                    <w:autoSpaceDE w:val="0"/>
                    <w:autoSpaceDN w:val="0"/>
                    <w:jc w:val="right"/>
                    <w:rPr>
                      <w:ins w:id="9924" w:author="Широбокова Алёна Сергеевна" w:date="2017-09-15T17:10:00Z"/>
                      <w:rFonts w:cs="Arial"/>
                      <w:b/>
                      <w:sz w:val="16"/>
                      <w:szCs w:val="16"/>
                      <w:lang w:val="en-US"/>
                    </w:rPr>
                  </w:pPr>
                  <w:ins w:id="9925" w:author="Широбокова Алёна Сергеевна" w:date="2017-09-15T17:10:00Z">
                    <w:r>
                      <w:rPr>
                        <w:rFonts w:cs="Arial"/>
                        <w:sz w:val="16"/>
                        <w:szCs w:val="16"/>
                      </w:rPr>
                      <w:t>1</w:t>
                    </w:r>
                    <w:r>
                      <w:rPr>
                        <w:rFonts w:cs="Arial"/>
                        <w:sz w:val="16"/>
                        <w:szCs w:val="16"/>
                        <w:lang w:val="en-US"/>
                      </w:rPr>
                      <w:t> </w:t>
                    </w:r>
                    <w:r>
                      <w:rPr>
                        <w:rFonts w:cs="Arial"/>
                        <w:sz w:val="16"/>
                        <w:szCs w:val="16"/>
                      </w:rPr>
                      <w:t>000</w:t>
                    </w:r>
                    <w:r>
                      <w:rPr>
                        <w:rFonts w:cs="Arial"/>
                        <w:sz w:val="16"/>
                        <w:szCs w:val="16"/>
                        <w:lang w:val="en-US"/>
                      </w:rPr>
                      <w:t> </w:t>
                    </w:r>
                    <w:r>
                      <w:rPr>
                        <w:rFonts w:cs="Arial"/>
                        <w:sz w:val="16"/>
                        <w:szCs w:val="16"/>
                      </w:rPr>
                      <w:t>000,00</w:t>
                    </w:r>
                    <w:r>
                      <w:rPr>
                        <w:rFonts w:cs="Arial"/>
                        <w:sz w:val="16"/>
                        <w:szCs w:val="16"/>
                        <w:lang w:val="en-US"/>
                      </w:rPr>
                      <w:t xml:space="preserve"> (14)</w:t>
                    </w:r>
                  </w:ins>
                </w:p>
              </w:tc>
              <w:tc>
                <w:tcPr>
                  <w:tcW w:w="3544" w:type="dxa"/>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tcPr>
                <w:p w14:paraId="4E17F1FD" w14:textId="77777777" w:rsidR="00A62498" w:rsidRDefault="00A62498" w:rsidP="00B6442B">
                  <w:pPr>
                    <w:autoSpaceDE w:val="0"/>
                    <w:autoSpaceDN w:val="0"/>
                    <w:jc w:val="center"/>
                    <w:rPr>
                      <w:ins w:id="9926" w:author="Широбокова Алёна Сергеевна" w:date="2017-09-15T17:10:00Z"/>
                      <w:rFonts w:cs="Arial"/>
                      <w:b/>
                      <w:sz w:val="16"/>
                      <w:szCs w:val="16"/>
                    </w:rPr>
                  </w:pPr>
                </w:p>
              </w:tc>
            </w:tr>
            <w:tr w:rsidR="00A62498" w14:paraId="38EEA6A6" w14:textId="77777777" w:rsidTr="00B6442B">
              <w:trPr>
                <w:trHeight w:val="399"/>
                <w:tblHeader/>
                <w:ins w:id="9927"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51FDE1A8" w14:textId="77777777" w:rsidR="00A62498" w:rsidRDefault="00A62498" w:rsidP="00B6442B">
                  <w:pPr>
                    <w:autoSpaceDE w:val="0"/>
                    <w:autoSpaceDN w:val="0"/>
                    <w:ind w:left="0" w:firstLine="0"/>
                    <w:jc w:val="center"/>
                    <w:rPr>
                      <w:ins w:id="9928" w:author="Широбокова Алёна Сергеевна" w:date="2017-09-15T17:10:00Z"/>
                      <w:rFonts w:cs="Arial"/>
                      <w:b/>
                      <w:sz w:val="16"/>
                      <w:szCs w:val="16"/>
                    </w:rPr>
                  </w:pPr>
                  <w:ins w:id="9929" w:author="Широбокова Алёна Сергеевна" w:date="2017-09-15T17:10:00Z">
                    <w:r>
                      <w:rPr>
                        <w:rFonts w:cs="Arial"/>
                        <w:b/>
                        <w:sz w:val="16"/>
                        <w:szCs w:val="16"/>
                      </w:rPr>
                      <w:t>Дата</w:t>
                    </w:r>
                  </w:ins>
                </w:p>
                <w:p w14:paraId="13C6D4A8" w14:textId="77777777" w:rsidR="00A62498" w:rsidRDefault="00A62498" w:rsidP="00B6442B">
                  <w:pPr>
                    <w:autoSpaceDE w:val="0"/>
                    <w:autoSpaceDN w:val="0"/>
                    <w:ind w:left="0" w:firstLine="0"/>
                    <w:jc w:val="center"/>
                    <w:rPr>
                      <w:ins w:id="9930" w:author="Широбокова Алёна Сергеевна" w:date="2017-09-15T17:10:00Z"/>
                      <w:rFonts w:cs="Arial"/>
                      <w:b/>
                      <w:sz w:val="16"/>
                      <w:szCs w:val="16"/>
                    </w:rPr>
                  </w:pPr>
                  <w:ins w:id="9931" w:author="Широбокова Алёна Сергеевна" w:date="2017-09-15T17:10:00Z">
                    <w:r>
                      <w:rPr>
                        <w:rFonts w:cs="Arial"/>
                        <w:b/>
                        <w:sz w:val="16"/>
                        <w:szCs w:val="16"/>
                      </w:rPr>
                      <w:t>(1</w:t>
                    </w:r>
                    <w:r>
                      <w:rPr>
                        <w:rFonts w:cs="Arial"/>
                        <w:b/>
                        <w:sz w:val="16"/>
                        <w:szCs w:val="16"/>
                        <w:lang w:val="en-US"/>
                      </w:rPr>
                      <w:t>5</w:t>
                    </w:r>
                    <w:r>
                      <w:rPr>
                        <w:rFonts w:cs="Arial"/>
                        <w:b/>
                        <w:sz w:val="16"/>
                        <w:szCs w:val="16"/>
                      </w:rPr>
                      <w:t>)</w:t>
                    </w:r>
                  </w:ins>
                </w:p>
              </w:tc>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4DD8F6B7" w14:textId="77777777" w:rsidR="00A62498" w:rsidRDefault="00A62498" w:rsidP="00B6442B">
                  <w:pPr>
                    <w:autoSpaceDE w:val="0"/>
                    <w:autoSpaceDN w:val="0"/>
                    <w:ind w:left="0" w:right="-28" w:firstLine="0"/>
                    <w:jc w:val="center"/>
                    <w:rPr>
                      <w:ins w:id="9932" w:author="Широбокова Алёна Сергеевна" w:date="2017-09-15T17:10:00Z"/>
                      <w:rFonts w:cs="Arial"/>
                      <w:b/>
                      <w:sz w:val="16"/>
                      <w:szCs w:val="16"/>
                    </w:rPr>
                  </w:pPr>
                  <w:ins w:id="9933" w:author="Широбокова Алёна Сергеевна" w:date="2017-09-15T17:10:00Z">
                    <w:r>
                      <w:rPr>
                        <w:rFonts w:cs="Arial"/>
                        <w:b/>
                        <w:sz w:val="16"/>
                        <w:szCs w:val="16"/>
                      </w:rPr>
                      <w:t>№док.</w:t>
                    </w:r>
                  </w:ins>
                </w:p>
                <w:p w14:paraId="177DA17A" w14:textId="77777777" w:rsidR="00A62498" w:rsidRDefault="00A62498" w:rsidP="00B6442B">
                  <w:pPr>
                    <w:autoSpaceDE w:val="0"/>
                    <w:autoSpaceDN w:val="0"/>
                    <w:ind w:left="0" w:right="-28" w:firstLine="0"/>
                    <w:jc w:val="center"/>
                    <w:rPr>
                      <w:ins w:id="9934" w:author="Широбокова Алёна Сергеевна" w:date="2017-09-15T17:10:00Z"/>
                      <w:rFonts w:cs="Arial"/>
                      <w:b/>
                      <w:sz w:val="16"/>
                      <w:szCs w:val="16"/>
                    </w:rPr>
                  </w:pPr>
                  <w:ins w:id="9935" w:author="Широбокова Алёна Сергеевна" w:date="2017-09-15T17:10:00Z">
                    <w:r>
                      <w:rPr>
                        <w:rFonts w:cs="Arial"/>
                        <w:b/>
                        <w:sz w:val="16"/>
                        <w:szCs w:val="16"/>
                      </w:rPr>
                      <w:t>(1</w:t>
                    </w:r>
                    <w:r>
                      <w:rPr>
                        <w:rFonts w:cs="Arial"/>
                        <w:b/>
                        <w:sz w:val="16"/>
                        <w:szCs w:val="16"/>
                        <w:lang w:val="en-US"/>
                      </w:rPr>
                      <w:t>6</w:t>
                    </w:r>
                    <w:r>
                      <w:rPr>
                        <w:rFonts w:cs="Arial"/>
                        <w:b/>
                        <w:sz w:val="16"/>
                        <w:szCs w:val="16"/>
                      </w:rPr>
                      <w:t>)</w:t>
                    </w:r>
                  </w:ins>
                </w:p>
              </w:tc>
              <w:tc>
                <w:tcPr>
                  <w:tcW w:w="47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49A87460" w14:textId="77777777" w:rsidR="00A62498" w:rsidRDefault="00A62498" w:rsidP="00B6442B">
                  <w:pPr>
                    <w:autoSpaceDE w:val="0"/>
                    <w:autoSpaceDN w:val="0"/>
                    <w:ind w:left="0" w:right="-28" w:firstLine="0"/>
                    <w:jc w:val="center"/>
                    <w:rPr>
                      <w:ins w:id="9936" w:author="Широбокова Алёна Сергеевна" w:date="2017-09-15T17:10:00Z"/>
                      <w:rFonts w:cs="Arial"/>
                      <w:b/>
                      <w:sz w:val="16"/>
                      <w:szCs w:val="16"/>
                    </w:rPr>
                  </w:pPr>
                  <w:ins w:id="9937" w:author="Широбокова Алёна Сергеевна" w:date="2017-09-15T17:10:00Z">
                    <w:r>
                      <w:rPr>
                        <w:rFonts w:cs="Arial"/>
                        <w:b/>
                        <w:sz w:val="16"/>
                        <w:szCs w:val="16"/>
                      </w:rPr>
                      <w:t>ВО</w:t>
                    </w:r>
                  </w:ins>
                </w:p>
                <w:p w14:paraId="5E856369" w14:textId="77777777" w:rsidR="00A62498" w:rsidRDefault="00A62498" w:rsidP="00B6442B">
                  <w:pPr>
                    <w:autoSpaceDE w:val="0"/>
                    <w:autoSpaceDN w:val="0"/>
                    <w:ind w:left="0" w:right="-28" w:firstLine="0"/>
                    <w:jc w:val="center"/>
                    <w:rPr>
                      <w:ins w:id="9938" w:author="Широбокова Алёна Сергеевна" w:date="2017-09-15T17:10:00Z"/>
                      <w:rFonts w:cs="Arial"/>
                      <w:b/>
                      <w:sz w:val="16"/>
                      <w:szCs w:val="16"/>
                    </w:rPr>
                  </w:pPr>
                  <w:ins w:id="9939" w:author="Широбокова Алёна Сергеевна" w:date="2017-09-15T17:10:00Z">
                    <w:r>
                      <w:rPr>
                        <w:rFonts w:cs="Arial"/>
                        <w:b/>
                        <w:sz w:val="16"/>
                        <w:szCs w:val="16"/>
                      </w:rPr>
                      <w:t>(1</w:t>
                    </w:r>
                    <w:r>
                      <w:rPr>
                        <w:rFonts w:cs="Arial"/>
                        <w:b/>
                        <w:sz w:val="16"/>
                        <w:szCs w:val="16"/>
                        <w:lang w:val="en-US"/>
                      </w:rPr>
                      <w:t>7</w:t>
                    </w:r>
                    <w:r>
                      <w:rPr>
                        <w:rFonts w:cs="Arial"/>
                        <w:b/>
                        <w:sz w:val="16"/>
                        <w:szCs w:val="16"/>
                      </w:rPr>
                      <w:t>)</w:t>
                    </w:r>
                  </w:ins>
                </w:p>
              </w:tc>
              <w:tc>
                <w:tcPr>
                  <w:tcW w:w="20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3E43997F" w14:textId="77777777" w:rsidR="00A62498" w:rsidRDefault="00A62498" w:rsidP="00B6442B">
                  <w:pPr>
                    <w:autoSpaceDE w:val="0"/>
                    <w:autoSpaceDN w:val="0"/>
                    <w:ind w:left="0" w:firstLine="0"/>
                    <w:jc w:val="center"/>
                    <w:rPr>
                      <w:ins w:id="9940" w:author="Широбокова Алёна Сергеевна" w:date="2017-09-15T17:10:00Z"/>
                      <w:rFonts w:cs="Arial"/>
                      <w:b/>
                      <w:sz w:val="16"/>
                      <w:szCs w:val="16"/>
                    </w:rPr>
                  </w:pPr>
                  <w:ins w:id="9941" w:author="Широбокова Алёна Сергеевна" w:date="2017-09-15T17:10:00Z">
                    <w:r>
                      <w:rPr>
                        <w:rFonts w:cs="Arial"/>
                        <w:b/>
                        <w:sz w:val="16"/>
                        <w:szCs w:val="16"/>
                      </w:rPr>
                      <w:t>Банк контрагента</w:t>
                    </w:r>
                  </w:ins>
                </w:p>
                <w:p w14:paraId="42647B9F" w14:textId="77777777" w:rsidR="00A62498" w:rsidRDefault="00A62498" w:rsidP="00B6442B">
                  <w:pPr>
                    <w:autoSpaceDE w:val="0"/>
                    <w:autoSpaceDN w:val="0"/>
                    <w:ind w:left="0" w:firstLine="0"/>
                    <w:jc w:val="center"/>
                    <w:rPr>
                      <w:ins w:id="9942" w:author="Широбокова Алёна Сергеевна" w:date="2017-09-15T17:10:00Z"/>
                      <w:rFonts w:cs="Arial"/>
                      <w:b/>
                      <w:sz w:val="16"/>
                      <w:szCs w:val="16"/>
                    </w:rPr>
                  </w:pPr>
                  <w:ins w:id="9943" w:author="Широбокова Алёна Сергеевна" w:date="2017-09-15T17:10:00Z">
                    <w:r>
                      <w:rPr>
                        <w:rFonts w:cs="Arial"/>
                        <w:b/>
                        <w:sz w:val="16"/>
                        <w:szCs w:val="16"/>
                      </w:rPr>
                      <w:t>(1</w:t>
                    </w:r>
                    <w:r>
                      <w:rPr>
                        <w:rFonts w:cs="Arial"/>
                        <w:b/>
                        <w:sz w:val="16"/>
                        <w:szCs w:val="16"/>
                        <w:lang w:val="en-US"/>
                      </w:rPr>
                      <w:t>8</w:t>
                    </w:r>
                    <w:r>
                      <w:rPr>
                        <w:rFonts w:cs="Arial"/>
                        <w:b/>
                        <w:sz w:val="16"/>
                        <w:szCs w:val="16"/>
                      </w:rPr>
                      <w:t>)</w:t>
                    </w:r>
                  </w:ins>
                </w:p>
              </w:tc>
              <w:tc>
                <w:tcPr>
                  <w:tcW w:w="28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23E75E7A" w14:textId="77777777" w:rsidR="00A62498" w:rsidRDefault="00A62498" w:rsidP="00B6442B">
                  <w:pPr>
                    <w:autoSpaceDE w:val="0"/>
                    <w:autoSpaceDN w:val="0"/>
                    <w:ind w:left="0" w:firstLine="0"/>
                    <w:jc w:val="center"/>
                    <w:rPr>
                      <w:ins w:id="9944" w:author="Широбокова Алёна Сергеевна" w:date="2017-09-15T17:10:00Z"/>
                      <w:rFonts w:cs="Arial"/>
                      <w:b/>
                      <w:sz w:val="16"/>
                      <w:szCs w:val="16"/>
                    </w:rPr>
                  </w:pPr>
                  <w:ins w:id="9945" w:author="Широбокова Алёна Сергеевна" w:date="2017-09-15T17:10:00Z">
                    <w:r>
                      <w:rPr>
                        <w:rFonts w:cs="Arial"/>
                        <w:b/>
                        <w:sz w:val="16"/>
                        <w:szCs w:val="16"/>
                      </w:rPr>
                      <w:t>Контрагент</w:t>
                    </w:r>
                  </w:ins>
                </w:p>
                <w:p w14:paraId="7E202E61" w14:textId="77777777" w:rsidR="00A62498" w:rsidRDefault="00A62498" w:rsidP="00B6442B">
                  <w:pPr>
                    <w:autoSpaceDE w:val="0"/>
                    <w:autoSpaceDN w:val="0"/>
                    <w:ind w:left="0" w:firstLine="0"/>
                    <w:jc w:val="center"/>
                    <w:rPr>
                      <w:ins w:id="9946" w:author="Широбокова Алёна Сергеевна" w:date="2017-09-15T17:10:00Z"/>
                      <w:rFonts w:cs="Arial"/>
                      <w:b/>
                      <w:sz w:val="16"/>
                      <w:szCs w:val="16"/>
                    </w:rPr>
                  </w:pPr>
                  <w:ins w:id="9947" w:author="Широбокова Алёна Сергеевна" w:date="2017-09-15T17:10:00Z">
                    <w:r>
                      <w:rPr>
                        <w:rFonts w:cs="Arial"/>
                        <w:b/>
                        <w:sz w:val="16"/>
                        <w:szCs w:val="16"/>
                      </w:rPr>
                      <w:t>(19)</w:t>
                    </w:r>
                  </w:ins>
                </w:p>
              </w:tc>
              <w:tc>
                <w:tcPr>
                  <w:tcW w:w="20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33A04B0E" w14:textId="77777777" w:rsidR="00A62498" w:rsidRDefault="00A62498" w:rsidP="00B6442B">
                  <w:pPr>
                    <w:autoSpaceDE w:val="0"/>
                    <w:autoSpaceDN w:val="0"/>
                    <w:ind w:left="0" w:firstLine="0"/>
                    <w:jc w:val="center"/>
                    <w:rPr>
                      <w:ins w:id="9948" w:author="Широбокова Алёна Сергеевна" w:date="2017-09-15T17:10:00Z"/>
                      <w:rFonts w:cs="Arial"/>
                      <w:b/>
                      <w:sz w:val="16"/>
                      <w:szCs w:val="16"/>
                    </w:rPr>
                  </w:pPr>
                  <w:ins w:id="9949" w:author="Широбокова Алёна Сергеевна" w:date="2017-09-15T17:10:00Z">
                    <w:r>
                      <w:rPr>
                        <w:rFonts w:cs="Arial"/>
                        <w:b/>
                        <w:sz w:val="16"/>
                        <w:szCs w:val="16"/>
                      </w:rPr>
                      <w:t>Счет контрагента</w:t>
                    </w:r>
                  </w:ins>
                </w:p>
                <w:p w14:paraId="276C2FD4" w14:textId="77777777" w:rsidR="00A62498" w:rsidRDefault="00A62498" w:rsidP="00B6442B">
                  <w:pPr>
                    <w:autoSpaceDE w:val="0"/>
                    <w:autoSpaceDN w:val="0"/>
                    <w:ind w:left="0" w:firstLine="0"/>
                    <w:jc w:val="center"/>
                    <w:rPr>
                      <w:ins w:id="9950" w:author="Широбокова Алёна Сергеевна" w:date="2017-09-15T17:10:00Z"/>
                      <w:rFonts w:cs="Arial"/>
                      <w:b/>
                      <w:sz w:val="16"/>
                      <w:szCs w:val="16"/>
                    </w:rPr>
                  </w:pPr>
                  <w:ins w:id="9951" w:author="Широбокова Алёна Сергеевна" w:date="2017-09-15T17:10:00Z">
                    <w:r>
                      <w:rPr>
                        <w:rFonts w:cs="Arial"/>
                        <w:b/>
                        <w:sz w:val="16"/>
                        <w:szCs w:val="16"/>
                      </w:rPr>
                      <w:t>(</w:t>
                    </w:r>
                    <w:r>
                      <w:rPr>
                        <w:rFonts w:cs="Arial"/>
                        <w:b/>
                        <w:sz w:val="16"/>
                        <w:szCs w:val="16"/>
                        <w:lang w:val="en-US"/>
                      </w:rPr>
                      <w:t>20</w:t>
                    </w:r>
                    <w:r>
                      <w:rPr>
                        <w:rFonts w:cs="Arial"/>
                        <w:b/>
                        <w:sz w:val="16"/>
                        <w:szCs w:val="16"/>
                      </w:rPr>
                      <w:t>)</w:t>
                    </w:r>
                  </w:ins>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7C73A663" w14:textId="77777777" w:rsidR="00A62498" w:rsidRDefault="00A62498" w:rsidP="00B6442B">
                  <w:pPr>
                    <w:autoSpaceDE w:val="0"/>
                    <w:autoSpaceDN w:val="0"/>
                    <w:ind w:left="0" w:firstLine="0"/>
                    <w:jc w:val="center"/>
                    <w:rPr>
                      <w:ins w:id="9952" w:author="Широбокова Алёна Сергеевна" w:date="2017-09-15T17:10:00Z"/>
                      <w:rFonts w:cs="Arial"/>
                      <w:b/>
                      <w:sz w:val="16"/>
                      <w:szCs w:val="16"/>
                    </w:rPr>
                  </w:pPr>
                  <w:ins w:id="9953" w:author="Широбокова Алёна Сергеевна" w:date="2017-09-15T17:10:00Z">
                    <w:r>
                      <w:rPr>
                        <w:rFonts w:cs="Arial"/>
                        <w:b/>
                        <w:sz w:val="16"/>
                        <w:szCs w:val="16"/>
                      </w:rPr>
                      <w:t>Дебет</w:t>
                    </w:r>
                  </w:ins>
                </w:p>
                <w:p w14:paraId="7BC32404" w14:textId="77777777" w:rsidR="00A62498" w:rsidRDefault="00A62498" w:rsidP="00B6442B">
                  <w:pPr>
                    <w:autoSpaceDE w:val="0"/>
                    <w:autoSpaceDN w:val="0"/>
                    <w:ind w:left="0" w:firstLine="0"/>
                    <w:jc w:val="center"/>
                    <w:rPr>
                      <w:ins w:id="9954" w:author="Широбокова Алёна Сергеевна" w:date="2017-09-15T17:10:00Z"/>
                      <w:rFonts w:cs="Arial"/>
                      <w:b/>
                      <w:sz w:val="16"/>
                      <w:szCs w:val="16"/>
                    </w:rPr>
                  </w:pPr>
                  <w:ins w:id="9955" w:author="Широбокова Алёна Сергеевна" w:date="2017-09-15T17:10:00Z">
                    <w:r>
                      <w:rPr>
                        <w:rFonts w:cs="Arial"/>
                        <w:b/>
                        <w:sz w:val="16"/>
                        <w:szCs w:val="16"/>
                      </w:rPr>
                      <w:t>(2</w:t>
                    </w:r>
                    <w:r>
                      <w:rPr>
                        <w:rFonts w:cs="Arial"/>
                        <w:b/>
                        <w:sz w:val="16"/>
                        <w:szCs w:val="16"/>
                        <w:lang w:val="en-US"/>
                      </w:rPr>
                      <w:t>1</w:t>
                    </w:r>
                    <w:r>
                      <w:rPr>
                        <w:rFonts w:cs="Arial"/>
                        <w:b/>
                        <w:sz w:val="16"/>
                        <w:szCs w:val="16"/>
                      </w:rPr>
                      <w:t>)</w:t>
                    </w:r>
                  </w:ins>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084997A1" w14:textId="77777777" w:rsidR="00A62498" w:rsidRDefault="00A62498" w:rsidP="00B6442B">
                  <w:pPr>
                    <w:autoSpaceDE w:val="0"/>
                    <w:autoSpaceDN w:val="0"/>
                    <w:ind w:left="0" w:firstLine="0"/>
                    <w:jc w:val="center"/>
                    <w:rPr>
                      <w:ins w:id="9956" w:author="Широбокова Алёна Сергеевна" w:date="2017-09-15T17:10:00Z"/>
                      <w:rFonts w:cs="Arial"/>
                      <w:b/>
                      <w:sz w:val="16"/>
                      <w:szCs w:val="16"/>
                    </w:rPr>
                  </w:pPr>
                  <w:ins w:id="9957" w:author="Широбокова Алёна Сергеевна" w:date="2017-09-15T17:10:00Z">
                    <w:r>
                      <w:rPr>
                        <w:rFonts w:cs="Arial"/>
                        <w:b/>
                        <w:sz w:val="16"/>
                        <w:szCs w:val="16"/>
                      </w:rPr>
                      <w:t>Кредит</w:t>
                    </w:r>
                  </w:ins>
                </w:p>
                <w:p w14:paraId="0A4ABDCE" w14:textId="77777777" w:rsidR="00A62498" w:rsidRDefault="00A62498" w:rsidP="00B6442B">
                  <w:pPr>
                    <w:autoSpaceDE w:val="0"/>
                    <w:autoSpaceDN w:val="0"/>
                    <w:ind w:left="0" w:firstLine="0"/>
                    <w:jc w:val="center"/>
                    <w:rPr>
                      <w:ins w:id="9958" w:author="Широбокова Алёна Сергеевна" w:date="2017-09-15T17:10:00Z"/>
                      <w:rFonts w:cs="Arial"/>
                      <w:b/>
                      <w:sz w:val="16"/>
                      <w:szCs w:val="16"/>
                    </w:rPr>
                  </w:pPr>
                  <w:ins w:id="9959" w:author="Широбокова Алёна Сергеевна" w:date="2017-09-15T17:10:00Z">
                    <w:r>
                      <w:rPr>
                        <w:rFonts w:cs="Arial"/>
                        <w:b/>
                        <w:sz w:val="16"/>
                        <w:szCs w:val="16"/>
                      </w:rPr>
                      <w:t>(2</w:t>
                    </w:r>
                    <w:r>
                      <w:rPr>
                        <w:rFonts w:cs="Arial"/>
                        <w:b/>
                        <w:sz w:val="16"/>
                        <w:szCs w:val="16"/>
                        <w:lang w:val="en-US"/>
                      </w:rPr>
                      <w:t>2</w:t>
                    </w:r>
                    <w:r>
                      <w:rPr>
                        <w:rFonts w:cs="Arial"/>
                        <w:b/>
                        <w:sz w:val="16"/>
                        <w:szCs w:val="16"/>
                      </w:rPr>
                      <w:t>)</w:t>
                    </w:r>
                  </w:ins>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706031CB" w14:textId="77777777" w:rsidR="00A62498" w:rsidRDefault="00A62498" w:rsidP="00B6442B">
                  <w:pPr>
                    <w:autoSpaceDE w:val="0"/>
                    <w:autoSpaceDN w:val="0"/>
                    <w:ind w:left="0" w:firstLine="0"/>
                    <w:jc w:val="center"/>
                    <w:rPr>
                      <w:ins w:id="9960" w:author="Широбокова Алёна Сергеевна" w:date="2017-09-15T17:10:00Z"/>
                      <w:rFonts w:cs="Arial"/>
                      <w:b/>
                      <w:sz w:val="16"/>
                      <w:szCs w:val="16"/>
                    </w:rPr>
                  </w:pPr>
                  <w:ins w:id="9961" w:author="Широбокова Алёна Сергеевна" w:date="2017-09-15T17:10:00Z">
                    <w:r>
                      <w:rPr>
                        <w:rFonts w:cs="Arial"/>
                        <w:b/>
                        <w:sz w:val="16"/>
                        <w:szCs w:val="16"/>
                      </w:rPr>
                      <w:t>Назначение платежа</w:t>
                    </w:r>
                  </w:ins>
                </w:p>
                <w:p w14:paraId="35632E29" w14:textId="77777777" w:rsidR="00A62498" w:rsidRPr="00A16F80" w:rsidRDefault="00A62498" w:rsidP="00B6442B">
                  <w:pPr>
                    <w:autoSpaceDE w:val="0"/>
                    <w:autoSpaceDN w:val="0"/>
                    <w:ind w:left="0" w:firstLine="0"/>
                    <w:jc w:val="center"/>
                    <w:rPr>
                      <w:ins w:id="9962" w:author="Широбокова Алёна Сергеевна" w:date="2017-09-15T17:10:00Z"/>
                      <w:rFonts w:cs="Arial"/>
                      <w:b/>
                      <w:sz w:val="16"/>
                      <w:szCs w:val="16"/>
                      <w:lang w:val="en-US"/>
                    </w:rPr>
                  </w:pPr>
                  <w:ins w:id="9963" w:author="Широбокова Алёна Сергеевна" w:date="2017-09-15T17:10:00Z">
                    <w:r>
                      <w:rPr>
                        <w:rFonts w:cs="Arial"/>
                        <w:b/>
                        <w:sz w:val="16"/>
                        <w:szCs w:val="16"/>
                      </w:rPr>
                      <w:t>(2</w:t>
                    </w:r>
                    <w:r>
                      <w:rPr>
                        <w:rFonts w:cs="Arial"/>
                        <w:b/>
                        <w:sz w:val="16"/>
                        <w:szCs w:val="16"/>
                        <w:lang w:val="en-US"/>
                      </w:rPr>
                      <w:t>3</w:t>
                    </w:r>
                    <w:r>
                      <w:rPr>
                        <w:rFonts w:cs="Arial"/>
                        <w:b/>
                        <w:sz w:val="16"/>
                        <w:szCs w:val="16"/>
                      </w:rPr>
                      <w:t>)</w:t>
                    </w:r>
                  </w:ins>
                </w:p>
              </w:tc>
            </w:tr>
            <w:tr w:rsidR="00A62498" w14:paraId="37BDBEE7" w14:textId="77777777" w:rsidTr="00B6442B">
              <w:trPr>
                <w:ins w:id="9964"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367BFA48" w14:textId="77777777" w:rsidR="00A62498" w:rsidRDefault="00A62498" w:rsidP="00B6442B">
                  <w:pPr>
                    <w:autoSpaceDE w:val="0"/>
                    <w:autoSpaceDN w:val="0"/>
                    <w:ind w:left="0" w:firstLine="0"/>
                    <w:jc w:val="center"/>
                    <w:rPr>
                      <w:ins w:id="9965" w:author="Широбокова Алёна Сергеевна" w:date="2017-09-15T17:10:00Z"/>
                      <w:rFonts w:cs="Arial"/>
                      <w:sz w:val="16"/>
                      <w:szCs w:val="16"/>
                    </w:rPr>
                  </w:pPr>
                  <w:ins w:id="9966" w:author="Широбокова Алёна Сергеевна" w:date="2017-09-15T17:10:00Z">
                    <w:r>
                      <w:rPr>
                        <w:rFonts w:cs="Arial"/>
                        <w:sz w:val="16"/>
                        <w:szCs w:val="16"/>
                      </w:rPr>
                      <w:t>1</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D3D7D0A" w14:textId="77777777" w:rsidR="00A62498" w:rsidRDefault="00A62498" w:rsidP="00B6442B">
                  <w:pPr>
                    <w:autoSpaceDE w:val="0"/>
                    <w:autoSpaceDN w:val="0"/>
                    <w:ind w:left="0" w:right="-28" w:firstLine="0"/>
                    <w:jc w:val="center"/>
                    <w:rPr>
                      <w:ins w:id="9967" w:author="Широбокова Алёна Сергеевна" w:date="2017-09-15T17:10:00Z"/>
                      <w:rFonts w:cs="Arial"/>
                      <w:sz w:val="16"/>
                      <w:szCs w:val="16"/>
                    </w:rPr>
                  </w:pPr>
                  <w:ins w:id="9968" w:author="Широбокова Алёна Сергеевна" w:date="2017-09-15T17:10:00Z">
                    <w:r>
                      <w:rPr>
                        <w:rFonts w:cs="Arial"/>
                        <w:sz w:val="16"/>
                        <w:szCs w:val="16"/>
                      </w:rPr>
                      <w:t>2</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4AF2BD27" w14:textId="77777777" w:rsidR="00A62498" w:rsidRDefault="00A62498" w:rsidP="00B6442B">
                  <w:pPr>
                    <w:autoSpaceDE w:val="0"/>
                    <w:autoSpaceDN w:val="0"/>
                    <w:ind w:left="0" w:right="-28" w:firstLine="0"/>
                    <w:jc w:val="center"/>
                    <w:rPr>
                      <w:ins w:id="9969" w:author="Широбокова Алёна Сергеевна" w:date="2017-09-15T17:10:00Z"/>
                      <w:rFonts w:cs="Arial"/>
                      <w:sz w:val="16"/>
                      <w:szCs w:val="16"/>
                    </w:rPr>
                  </w:pPr>
                  <w:ins w:id="9970" w:author="Широбокова Алёна Сергеевна" w:date="2017-09-15T17:10:00Z">
                    <w:r>
                      <w:rPr>
                        <w:rFonts w:cs="Arial"/>
                        <w:sz w:val="16"/>
                        <w:szCs w:val="16"/>
                      </w:rPr>
                      <w:t>3</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5D4F56CF" w14:textId="77777777" w:rsidR="00A62498" w:rsidRDefault="00A62498" w:rsidP="00B6442B">
                  <w:pPr>
                    <w:autoSpaceDE w:val="0"/>
                    <w:autoSpaceDN w:val="0"/>
                    <w:ind w:left="0" w:firstLine="0"/>
                    <w:jc w:val="center"/>
                    <w:rPr>
                      <w:ins w:id="9971" w:author="Широбокова Алёна Сергеевна" w:date="2017-09-15T17:10:00Z"/>
                      <w:rFonts w:cs="Arial"/>
                      <w:sz w:val="16"/>
                      <w:szCs w:val="16"/>
                    </w:rPr>
                  </w:pPr>
                  <w:ins w:id="9972" w:author="Широбокова Алёна Сергеевна" w:date="2017-09-15T17:10:00Z">
                    <w:r>
                      <w:rPr>
                        <w:rFonts w:cs="Arial"/>
                        <w:sz w:val="16"/>
                        <w:szCs w:val="16"/>
                      </w:rPr>
                      <w:t>4</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47C234A4" w14:textId="77777777" w:rsidR="00A62498" w:rsidRDefault="00A62498" w:rsidP="00B6442B">
                  <w:pPr>
                    <w:autoSpaceDE w:val="0"/>
                    <w:autoSpaceDN w:val="0"/>
                    <w:ind w:left="0" w:firstLine="0"/>
                    <w:jc w:val="center"/>
                    <w:rPr>
                      <w:ins w:id="9973" w:author="Широбокова Алёна Сергеевна" w:date="2017-09-15T17:10:00Z"/>
                      <w:rFonts w:cs="Arial"/>
                      <w:sz w:val="16"/>
                      <w:szCs w:val="16"/>
                    </w:rPr>
                  </w:pPr>
                  <w:ins w:id="9974" w:author="Широбокова Алёна Сергеевна" w:date="2017-09-15T17:10:00Z">
                    <w:r>
                      <w:rPr>
                        <w:rFonts w:cs="Arial"/>
                        <w:sz w:val="16"/>
                        <w:szCs w:val="16"/>
                      </w:rPr>
                      <w:t>5</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006A5192" w14:textId="77777777" w:rsidR="00A62498" w:rsidRDefault="00A62498" w:rsidP="00B6442B">
                  <w:pPr>
                    <w:autoSpaceDE w:val="0"/>
                    <w:autoSpaceDN w:val="0"/>
                    <w:ind w:left="0" w:firstLine="0"/>
                    <w:jc w:val="center"/>
                    <w:rPr>
                      <w:ins w:id="9975" w:author="Широбокова Алёна Сергеевна" w:date="2017-09-15T17:10:00Z"/>
                      <w:rFonts w:cs="Arial"/>
                      <w:sz w:val="16"/>
                      <w:szCs w:val="16"/>
                      <w:lang w:val="en-US"/>
                    </w:rPr>
                  </w:pPr>
                  <w:ins w:id="9976" w:author="Широбокова Алёна Сергеевна" w:date="2017-09-15T17:10:00Z">
                    <w:r>
                      <w:rPr>
                        <w:rFonts w:cs="Arial"/>
                        <w:sz w:val="16"/>
                        <w:szCs w:val="16"/>
                      </w:rPr>
                      <w:t>6</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09C8074A" w14:textId="77777777" w:rsidR="00A62498" w:rsidRDefault="00A62498" w:rsidP="00B6442B">
                  <w:pPr>
                    <w:autoSpaceDE w:val="0"/>
                    <w:autoSpaceDN w:val="0"/>
                    <w:ind w:left="0" w:firstLine="0"/>
                    <w:jc w:val="center"/>
                    <w:rPr>
                      <w:ins w:id="9977" w:author="Широбокова Алёна Сергеевна" w:date="2017-09-15T17:10:00Z"/>
                      <w:rFonts w:cs="Arial"/>
                      <w:sz w:val="16"/>
                      <w:szCs w:val="16"/>
                      <w:lang w:val="en-US"/>
                    </w:rPr>
                  </w:pPr>
                  <w:ins w:id="9978" w:author="Широбокова Алёна Сергеевна" w:date="2017-09-15T17:10:00Z">
                    <w:r>
                      <w:rPr>
                        <w:rFonts w:cs="Arial"/>
                        <w:sz w:val="16"/>
                        <w:szCs w:val="16"/>
                      </w:rPr>
                      <w:t>7</w:t>
                    </w:r>
                  </w:ins>
                </w:p>
              </w:tc>
              <w:tc>
                <w:tcPr>
                  <w:tcW w:w="1559" w:type="dxa"/>
                  <w:tcBorders>
                    <w:top w:val="single" w:sz="4" w:space="0" w:color="auto"/>
                    <w:left w:val="single" w:sz="4" w:space="0" w:color="auto"/>
                    <w:bottom w:val="single" w:sz="4" w:space="0" w:color="auto"/>
                    <w:right w:val="single" w:sz="4" w:space="0" w:color="auto"/>
                  </w:tcBorders>
                  <w:vAlign w:val="center"/>
                  <w:hideMark/>
                </w:tcPr>
                <w:p w14:paraId="59CC4CAB" w14:textId="77777777" w:rsidR="00A62498" w:rsidRDefault="00A62498" w:rsidP="00B6442B">
                  <w:pPr>
                    <w:autoSpaceDE w:val="0"/>
                    <w:autoSpaceDN w:val="0"/>
                    <w:ind w:left="0" w:firstLine="0"/>
                    <w:jc w:val="center"/>
                    <w:rPr>
                      <w:ins w:id="9979" w:author="Широбокова Алёна Сергеевна" w:date="2017-09-15T17:10:00Z"/>
                      <w:rFonts w:cs="Arial"/>
                      <w:sz w:val="16"/>
                      <w:szCs w:val="16"/>
                      <w:lang w:val="en-US"/>
                    </w:rPr>
                  </w:pPr>
                  <w:ins w:id="9980" w:author="Широбокова Алёна Сергеевна" w:date="2017-09-15T17:10:00Z">
                    <w:r>
                      <w:rPr>
                        <w:rFonts w:cs="Arial"/>
                        <w:sz w:val="16"/>
                        <w:szCs w:val="16"/>
                      </w:rPr>
                      <w:t>8</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DA6169A" w14:textId="77777777" w:rsidR="00A62498" w:rsidRDefault="00A62498" w:rsidP="00B6442B">
                  <w:pPr>
                    <w:autoSpaceDE w:val="0"/>
                    <w:autoSpaceDN w:val="0"/>
                    <w:ind w:left="0" w:firstLine="0"/>
                    <w:jc w:val="center"/>
                    <w:rPr>
                      <w:ins w:id="9981" w:author="Широбокова Алёна Сергеевна" w:date="2017-09-15T17:10:00Z"/>
                      <w:rFonts w:cs="Arial"/>
                      <w:sz w:val="16"/>
                      <w:szCs w:val="16"/>
                    </w:rPr>
                  </w:pPr>
                  <w:ins w:id="9982" w:author="Широбокова Алёна Сергеевна" w:date="2017-09-15T17:10:00Z">
                    <w:r>
                      <w:rPr>
                        <w:rFonts w:cs="Arial"/>
                        <w:sz w:val="16"/>
                        <w:szCs w:val="16"/>
                      </w:rPr>
                      <w:t>9</w:t>
                    </w:r>
                  </w:ins>
                </w:p>
              </w:tc>
            </w:tr>
            <w:tr w:rsidR="00A62498" w14:paraId="758B8899" w14:textId="77777777" w:rsidTr="00B6442B">
              <w:trPr>
                <w:trHeight w:val="708"/>
                <w:ins w:id="9983"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5517D29" w14:textId="77777777" w:rsidR="00A62498" w:rsidRDefault="00A62498" w:rsidP="00B6442B">
                  <w:pPr>
                    <w:autoSpaceDE w:val="0"/>
                    <w:autoSpaceDN w:val="0"/>
                    <w:ind w:left="0" w:firstLine="0"/>
                    <w:jc w:val="center"/>
                    <w:rPr>
                      <w:ins w:id="9984" w:author="Широбокова Алёна Сергеевна" w:date="2017-09-15T17:10:00Z"/>
                      <w:rFonts w:cs="Arial"/>
                      <w:vanish/>
                      <w:sz w:val="16"/>
                      <w:szCs w:val="16"/>
                    </w:rPr>
                  </w:pPr>
                  <w:ins w:id="9985"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223B4E2F" w14:textId="77777777" w:rsidR="00A62498" w:rsidRPr="00B85DA7" w:rsidRDefault="00A62498" w:rsidP="00B6442B">
                  <w:pPr>
                    <w:autoSpaceDE w:val="0"/>
                    <w:autoSpaceDN w:val="0"/>
                    <w:ind w:left="0" w:firstLine="0"/>
                    <w:jc w:val="center"/>
                    <w:rPr>
                      <w:ins w:id="9986" w:author="Широбокова Алёна Сергеевна" w:date="2017-09-15T17:10:00Z"/>
                      <w:rFonts w:cs="Arial"/>
                      <w:sz w:val="16"/>
                      <w:szCs w:val="16"/>
                    </w:rPr>
                  </w:pPr>
                  <w:ins w:id="9987" w:author="Широбокова Алёна Сергеевна" w:date="2017-09-15T17:10:00Z">
                    <w:r>
                      <w:rPr>
                        <w:rFonts w:cs="Arial"/>
                        <w:sz w:val="16"/>
                        <w:szCs w:val="16"/>
                      </w:rPr>
                      <w:t xml:space="preserve">    9</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58333511" w14:textId="77777777" w:rsidR="00A62498" w:rsidRPr="00B85DA7" w:rsidRDefault="00A62498" w:rsidP="00B6442B">
                  <w:pPr>
                    <w:autoSpaceDE w:val="0"/>
                    <w:autoSpaceDN w:val="0"/>
                    <w:ind w:left="0" w:firstLine="0"/>
                    <w:jc w:val="center"/>
                    <w:rPr>
                      <w:ins w:id="9988" w:author="Широбокова Алёна Сергеевна" w:date="2017-09-15T17:10:00Z"/>
                      <w:rFonts w:cs="Arial"/>
                      <w:sz w:val="16"/>
                      <w:szCs w:val="16"/>
                    </w:rPr>
                  </w:pPr>
                  <w:ins w:id="9989" w:author="Широбокова Алёна Сергеевна" w:date="2017-09-15T17:10:00Z">
                    <w:r>
                      <w:rPr>
                        <w:rFonts w:cs="Arial"/>
                        <w:sz w:val="16"/>
                        <w:szCs w:val="16"/>
                      </w:rPr>
                      <w:t>10</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3F87BEC4" w14:textId="77777777" w:rsidR="00A62498" w:rsidRPr="00B85DA7" w:rsidRDefault="00A62498" w:rsidP="00B6442B">
                  <w:pPr>
                    <w:autoSpaceDE w:val="0"/>
                    <w:autoSpaceDN w:val="0"/>
                    <w:ind w:left="0" w:firstLine="0"/>
                    <w:jc w:val="center"/>
                    <w:rPr>
                      <w:ins w:id="9990" w:author="Широбокова Алёна Сергеевна" w:date="2017-09-15T17:10:00Z"/>
                      <w:rFonts w:cs="Arial"/>
                      <w:sz w:val="16"/>
                      <w:szCs w:val="16"/>
                    </w:rPr>
                  </w:pPr>
                  <w:ins w:id="9991"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55AE4D21" w14:textId="77777777" w:rsidR="00A62498" w:rsidRPr="00B85DA7" w:rsidRDefault="00A62498" w:rsidP="00B6442B">
                  <w:pPr>
                    <w:autoSpaceDE w:val="0"/>
                    <w:autoSpaceDN w:val="0"/>
                    <w:ind w:left="0" w:firstLine="0"/>
                    <w:jc w:val="left"/>
                    <w:rPr>
                      <w:ins w:id="9992" w:author="Широбокова Алёна Сергеевна" w:date="2017-09-15T17:10:00Z"/>
                      <w:rFonts w:cs="Arial"/>
                      <w:sz w:val="16"/>
                      <w:szCs w:val="16"/>
                    </w:rPr>
                  </w:pPr>
                  <w:ins w:id="9993"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1AD1C25B" w14:textId="77777777" w:rsidR="00A62498" w:rsidRPr="00B85DA7" w:rsidRDefault="00A62498" w:rsidP="00B6442B">
                  <w:pPr>
                    <w:autoSpaceDE w:val="0"/>
                    <w:autoSpaceDN w:val="0"/>
                    <w:ind w:left="0" w:firstLine="0"/>
                    <w:jc w:val="center"/>
                    <w:rPr>
                      <w:ins w:id="9994" w:author="Широбокова Алёна Сергеевна" w:date="2017-09-15T17:10:00Z"/>
                      <w:rFonts w:cs="Arial"/>
                      <w:sz w:val="16"/>
                      <w:szCs w:val="16"/>
                    </w:rPr>
                  </w:pPr>
                  <w:ins w:id="9995"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7C19EEF4" w14:textId="77777777" w:rsidR="00A62498" w:rsidRPr="00B85DA7" w:rsidRDefault="00A62498" w:rsidP="00B6442B">
                  <w:pPr>
                    <w:autoSpaceDE w:val="0"/>
                    <w:autoSpaceDN w:val="0"/>
                    <w:ind w:left="0" w:firstLine="0"/>
                    <w:jc w:val="right"/>
                    <w:rPr>
                      <w:ins w:id="9996" w:author="Широбокова Алёна Сергеевна" w:date="2017-09-15T17:10:00Z"/>
                      <w:rFonts w:cs="Arial"/>
                      <w:sz w:val="16"/>
                      <w:szCs w:val="16"/>
                    </w:rPr>
                  </w:pPr>
                  <w:ins w:id="9997"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09F0F4F0" w14:textId="77777777" w:rsidR="00A62498" w:rsidRDefault="00A62498" w:rsidP="00B6442B">
                  <w:pPr>
                    <w:autoSpaceDE w:val="0"/>
                    <w:autoSpaceDN w:val="0"/>
                    <w:ind w:left="0" w:firstLine="0"/>
                    <w:jc w:val="left"/>
                    <w:rPr>
                      <w:ins w:id="9998"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BF15D0C" w14:textId="77777777" w:rsidR="00A62498" w:rsidRDefault="00A62498" w:rsidP="00B6442B">
                  <w:pPr>
                    <w:autoSpaceDE w:val="0"/>
                    <w:autoSpaceDN w:val="0"/>
                    <w:ind w:left="0" w:firstLine="0"/>
                    <w:jc w:val="left"/>
                    <w:rPr>
                      <w:ins w:id="9999" w:author="Широбокова Алёна Сергеевна" w:date="2017-09-15T17:10:00Z"/>
                      <w:rFonts w:cs="Arial"/>
                      <w:sz w:val="16"/>
                      <w:szCs w:val="16"/>
                    </w:rPr>
                  </w:pPr>
                  <w:ins w:id="10000" w:author="Широбокова Алёна Сергеевна" w:date="2017-09-15T17:10:00Z">
                    <w:r>
                      <w:rPr>
                        <w:rFonts w:cs="Arial"/>
                        <w:sz w:val="16"/>
                        <w:szCs w:val="16"/>
                      </w:rPr>
                      <w:t xml:space="preserve">ПОГАШЕНИЕ КРЕДИТА ПО ДОГОРОРУ К/12/2010 ОТ 07.11.2010. </w:t>
                    </w:r>
                    <w:r w:rsidRPr="00B85DA7">
                      <w:rPr>
                        <w:rFonts w:cs="Arial"/>
                        <w:sz w:val="16"/>
                        <w:szCs w:val="16"/>
                      </w:rPr>
                      <w:t xml:space="preserve">НДС НЕ ОБЛАГАЕТСЯ </w:t>
                    </w:r>
                  </w:ins>
                </w:p>
              </w:tc>
            </w:tr>
            <w:tr w:rsidR="00A62498" w14:paraId="0E4C5F3E" w14:textId="77777777" w:rsidTr="00B6442B">
              <w:trPr>
                <w:ins w:id="10001"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5043D83" w14:textId="77777777" w:rsidR="00A62498" w:rsidRDefault="00A62498" w:rsidP="00B6442B">
                  <w:pPr>
                    <w:autoSpaceDE w:val="0"/>
                    <w:autoSpaceDN w:val="0"/>
                    <w:ind w:left="0" w:firstLine="0"/>
                    <w:jc w:val="center"/>
                    <w:rPr>
                      <w:ins w:id="10002" w:author="Широбокова Алёна Сергеевна" w:date="2017-09-15T17:10:00Z"/>
                      <w:rFonts w:cs="Arial"/>
                      <w:vanish/>
                      <w:sz w:val="16"/>
                      <w:szCs w:val="16"/>
                    </w:rPr>
                  </w:pPr>
                  <w:ins w:id="10003"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EB87BAC" w14:textId="77777777" w:rsidR="00A62498" w:rsidRPr="00B85DA7" w:rsidRDefault="00A62498" w:rsidP="00B6442B">
                  <w:pPr>
                    <w:autoSpaceDE w:val="0"/>
                    <w:autoSpaceDN w:val="0"/>
                    <w:ind w:left="0" w:firstLine="0"/>
                    <w:jc w:val="center"/>
                    <w:rPr>
                      <w:ins w:id="10004" w:author="Широбокова Алёна Сергеевна" w:date="2017-09-15T17:10:00Z"/>
                      <w:rFonts w:cs="Arial"/>
                      <w:sz w:val="16"/>
                      <w:szCs w:val="16"/>
                    </w:rPr>
                  </w:pPr>
                  <w:ins w:id="10005" w:author="Широбокова Алёна Сергеевна" w:date="2017-09-15T17:10:00Z">
                    <w:r>
                      <w:rPr>
                        <w:rFonts w:cs="Arial"/>
                        <w:sz w:val="16"/>
                        <w:szCs w:val="16"/>
                      </w:rPr>
                      <w:t xml:space="preserve">    8</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566D27FC" w14:textId="77777777" w:rsidR="00A62498" w:rsidRPr="00B85DA7" w:rsidRDefault="00A62498" w:rsidP="00B6442B">
                  <w:pPr>
                    <w:autoSpaceDE w:val="0"/>
                    <w:autoSpaceDN w:val="0"/>
                    <w:ind w:left="0" w:firstLine="0"/>
                    <w:jc w:val="center"/>
                    <w:rPr>
                      <w:ins w:id="10006" w:author="Широбокова Алёна Сергеевна" w:date="2017-09-15T17:10:00Z"/>
                      <w:rFonts w:cs="Arial"/>
                      <w:sz w:val="16"/>
                      <w:szCs w:val="16"/>
                    </w:rPr>
                  </w:pPr>
                  <w:ins w:id="10007" w:author="Широбокова Алёна Сергеевна" w:date="2017-09-15T17:10:00Z">
                    <w:r>
                      <w:rPr>
                        <w:rFonts w:cs="Arial"/>
                        <w:sz w:val="16"/>
                        <w:szCs w:val="16"/>
                      </w:rPr>
                      <w:t>09</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34A3D8B9" w14:textId="77777777" w:rsidR="00A62498" w:rsidRPr="00B85DA7" w:rsidRDefault="00A62498" w:rsidP="00B6442B">
                  <w:pPr>
                    <w:autoSpaceDE w:val="0"/>
                    <w:autoSpaceDN w:val="0"/>
                    <w:ind w:left="0" w:firstLine="0"/>
                    <w:jc w:val="center"/>
                    <w:rPr>
                      <w:ins w:id="10008" w:author="Широбокова Алёна Сергеевна" w:date="2017-09-15T17:10:00Z"/>
                      <w:rFonts w:cs="Arial"/>
                      <w:sz w:val="16"/>
                      <w:szCs w:val="16"/>
                    </w:rPr>
                  </w:pPr>
                  <w:ins w:id="10009" w:author="Широбокова Алёна Сергеевна" w:date="2017-09-15T17:10:00Z">
                    <w:r>
                      <w:rPr>
                        <w:rFonts w:cs="Arial"/>
                        <w:sz w:val="16"/>
                        <w:szCs w:val="16"/>
                      </w:rPr>
                      <w:t>044044579851,</w:t>
                    </w:r>
                    <w:r w:rsidRPr="00B85DA7">
                      <w:rPr>
                        <w:rFonts w:cs="Arial"/>
                        <w:sz w:val="16"/>
                        <w:szCs w:val="16"/>
                      </w:rPr>
                      <w:t xml:space="preserve"> ЗАО "ЧУЖОЙ БАНК" Г. МОСКВА</w:t>
                    </w:r>
                    <w:r>
                      <w:rPr>
                        <w:rFonts w:cs="Arial"/>
                        <w:sz w:val="16"/>
                        <w:szCs w:val="16"/>
                      </w:rPr>
                      <w:t xml:space="preserve"> 579851</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0CBDF372" w14:textId="77777777" w:rsidR="00A62498" w:rsidRPr="00B85DA7" w:rsidRDefault="00A62498" w:rsidP="00B6442B">
                  <w:pPr>
                    <w:autoSpaceDE w:val="0"/>
                    <w:autoSpaceDN w:val="0"/>
                    <w:ind w:left="0" w:firstLine="0"/>
                    <w:jc w:val="left"/>
                    <w:rPr>
                      <w:ins w:id="10010" w:author="Широбокова Алёна Сергеевна" w:date="2017-09-15T17:10:00Z"/>
                      <w:rFonts w:cs="Arial"/>
                      <w:sz w:val="16"/>
                      <w:szCs w:val="16"/>
                    </w:rPr>
                  </w:pPr>
                  <w:ins w:id="10011" w:author="Широбокова Алёна Сергеевна" w:date="2017-09-15T17:10:00Z">
                    <w:r>
                      <w:rPr>
                        <w:rFonts w:cs="Arial"/>
                        <w:sz w:val="16"/>
                        <w:szCs w:val="16"/>
                      </w:rPr>
                      <w:t>ЗАО Зодиак</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6E3125C4" w14:textId="77777777" w:rsidR="00A62498" w:rsidRPr="00B85DA7" w:rsidRDefault="00A62498" w:rsidP="00B6442B">
                  <w:pPr>
                    <w:autoSpaceDE w:val="0"/>
                    <w:autoSpaceDN w:val="0"/>
                    <w:ind w:left="0" w:firstLine="0"/>
                    <w:jc w:val="center"/>
                    <w:rPr>
                      <w:ins w:id="10012" w:author="Широбокова Алёна Сергеевна" w:date="2017-09-15T17:10:00Z"/>
                      <w:rFonts w:cs="Arial"/>
                      <w:sz w:val="16"/>
                      <w:szCs w:val="16"/>
                    </w:rPr>
                  </w:pPr>
                  <w:ins w:id="10013" w:author="Широбокова Алёна Сергеевна" w:date="2017-09-15T17:10:00Z">
                    <w:r>
                      <w:rPr>
                        <w:rFonts w:cs="Arial"/>
                        <w:sz w:val="16"/>
                        <w:szCs w:val="16"/>
                      </w:rPr>
                      <w:t>40702810300999999555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6E82C9BC" w14:textId="77777777" w:rsidR="00A62498" w:rsidRPr="00B85DA7" w:rsidRDefault="00A62498" w:rsidP="00B6442B">
                  <w:pPr>
                    <w:autoSpaceDE w:val="0"/>
                    <w:autoSpaceDN w:val="0"/>
                    <w:ind w:left="0" w:firstLine="0"/>
                    <w:jc w:val="right"/>
                    <w:rPr>
                      <w:ins w:id="10014" w:author="Широбокова Алёна Сергеевна" w:date="2017-09-15T17:10:00Z"/>
                      <w:rFonts w:cs="Arial"/>
                      <w:sz w:val="16"/>
                      <w:szCs w:val="16"/>
                    </w:rPr>
                  </w:pPr>
                  <w:ins w:id="10015"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2A82231D" w14:textId="77777777" w:rsidR="00A62498" w:rsidRDefault="00A62498" w:rsidP="00B6442B">
                  <w:pPr>
                    <w:autoSpaceDE w:val="0"/>
                    <w:autoSpaceDN w:val="0"/>
                    <w:ind w:left="0" w:firstLine="0"/>
                    <w:jc w:val="left"/>
                    <w:rPr>
                      <w:ins w:id="10016"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D89E613" w14:textId="77777777" w:rsidR="00A62498" w:rsidRDefault="00A62498" w:rsidP="00B6442B">
                  <w:pPr>
                    <w:autoSpaceDE w:val="0"/>
                    <w:autoSpaceDN w:val="0"/>
                    <w:ind w:left="0" w:firstLine="0"/>
                    <w:jc w:val="left"/>
                    <w:rPr>
                      <w:ins w:id="10017" w:author="Широбокова Алёна Сергеевна" w:date="2017-09-15T17:10:00Z"/>
                      <w:rFonts w:cs="Arial"/>
                      <w:sz w:val="16"/>
                      <w:szCs w:val="16"/>
                    </w:rPr>
                  </w:pPr>
                  <w:ins w:id="10018" w:author="Широбокова Алёна Сергеевна" w:date="2017-09-15T17:10:00Z">
                    <w:r>
                      <w:rPr>
                        <w:rFonts w:cs="Arial"/>
                        <w:sz w:val="16"/>
                        <w:szCs w:val="16"/>
                      </w:rPr>
                      <w:t xml:space="preserve">СПИСАНА КОМИССИЯ ЗА ОТКРЫТИЕ АККРЕДИТИВАНА ОСНОВАНИИ ЗАЯВЛЕНИЯ №1 ОТ 11.01.2011 </w:t>
                    </w:r>
                  </w:ins>
                </w:p>
              </w:tc>
            </w:tr>
            <w:tr w:rsidR="00A62498" w14:paraId="30D0B445" w14:textId="77777777" w:rsidTr="00B6442B">
              <w:trPr>
                <w:ins w:id="10019"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22EE7610" w14:textId="77777777" w:rsidR="00A62498" w:rsidRDefault="00A62498" w:rsidP="00B6442B">
                  <w:pPr>
                    <w:autoSpaceDE w:val="0"/>
                    <w:autoSpaceDN w:val="0"/>
                    <w:ind w:left="0" w:firstLine="0"/>
                    <w:jc w:val="center"/>
                    <w:rPr>
                      <w:ins w:id="10020" w:author="Широбокова Алёна Сергеевна" w:date="2017-09-15T17:10:00Z"/>
                      <w:rFonts w:cs="Arial"/>
                      <w:vanish/>
                      <w:sz w:val="16"/>
                      <w:szCs w:val="16"/>
                    </w:rPr>
                  </w:pPr>
                  <w:ins w:id="10021"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3134018E" w14:textId="77777777" w:rsidR="00A62498" w:rsidRPr="00B85DA7" w:rsidRDefault="00A62498" w:rsidP="00B6442B">
                  <w:pPr>
                    <w:autoSpaceDE w:val="0"/>
                    <w:autoSpaceDN w:val="0"/>
                    <w:ind w:left="0" w:firstLine="0"/>
                    <w:jc w:val="center"/>
                    <w:rPr>
                      <w:ins w:id="10022" w:author="Широбокова Алёна Сергеевна" w:date="2017-09-15T17:10:00Z"/>
                      <w:rFonts w:cs="Arial"/>
                      <w:sz w:val="16"/>
                      <w:szCs w:val="16"/>
                    </w:rPr>
                  </w:pPr>
                  <w:ins w:id="10023" w:author="Широбокова Алёна Сергеевна" w:date="2017-09-15T17:10:00Z">
                    <w:r>
                      <w:rPr>
                        <w:rFonts w:cs="Arial"/>
                        <w:sz w:val="16"/>
                        <w:szCs w:val="16"/>
                      </w:rPr>
                      <w:t xml:space="preserve">    7</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332C71D7" w14:textId="77777777" w:rsidR="00A62498" w:rsidRPr="00B85DA7" w:rsidRDefault="00A62498" w:rsidP="00B6442B">
                  <w:pPr>
                    <w:autoSpaceDE w:val="0"/>
                    <w:autoSpaceDN w:val="0"/>
                    <w:ind w:left="0" w:firstLine="0"/>
                    <w:jc w:val="center"/>
                    <w:rPr>
                      <w:ins w:id="10024" w:author="Широбокова Алёна Сергеевна" w:date="2017-09-15T17:10:00Z"/>
                      <w:rFonts w:cs="Arial"/>
                      <w:sz w:val="16"/>
                      <w:szCs w:val="16"/>
                    </w:rPr>
                  </w:pPr>
                  <w:ins w:id="10025" w:author="Широбокова Алёна Сергеевна" w:date="2017-09-15T17:10:00Z">
                    <w:r>
                      <w:rPr>
                        <w:rFonts w:cs="Arial"/>
                        <w:sz w:val="16"/>
                        <w:szCs w:val="16"/>
                      </w:rPr>
                      <w:t>08</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4B1802FF" w14:textId="77777777" w:rsidR="00A62498" w:rsidRPr="00B85DA7" w:rsidRDefault="00A62498" w:rsidP="00B6442B">
                  <w:pPr>
                    <w:autoSpaceDE w:val="0"/>
                    <w:autoSpaceDN w:val="0"/>
                    <w:ind w:left="0" w:firstLine="0"/>
                    <w:jc w:val="center"/>
                    <w:rPr>
                      <w:ins w:id="10026" w:author="Широбокова Алёна Сергеевна" w:date="2017-09-15T17:10:00Z"/>
                      <w:rFonts w:cs="Arial"/>
                      <w:sz w:val="16"/>
                      <w:szCs w:val="16"/>
                    </w:rPr>
                  </w:pPr>
                  <w:ins w:id="10027"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7337CBD2" w14:textId="77777777" w:rsidR="00A62498" w:rsidRPr="00B85DA7" w:rsidRDefault="00A62498" w:rsidP="00B6442B">
                  <w:pPr>
                    <w:autoSpaceDE w:val="0"/>
                    <w:autoSpaceDN w:val="0"/>
                    <w:ind w:left="0" w:firstLine="0"/>
                    <w:jc w:val="left"/>
                    <w:rPr>
                      <w:ins w:id="10028" w:author="Широбокова Алёна Сергеевна" w:date="2017-09-15T17:10:00Z"/>
                      <w:rFonts w:cs="Arial"/>
                      <w:sz w:val="16"/>
                      <w:szCs w:val="16"/>
                    </w:rPr>
                  </w:pPr>
                  <w:ins w:id="10029" w:author="Широбокова Алёна Сергеевна" w:date="2017-09-15T17:10:00Z">
                    <w:r>
                      <w:rPr>
                        <w:rFonts w:cs="Arial"/>
                        <w:sz w:val="16"/>
                        <w:szCs w:val="16"/>
                      </w:rPr>
                      <w:t>ЗАО Зодиак</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3E9339AA" w14:textId="77777777" w:rsidR="00A62498" w:rsidRPr="00B85DA7" w:rsidRDefault="00A62498" w:rsidP="00B6442B">
                  <w:pPr>
                    <w:autoSpaceDE w:val="0"/>
                    <w:autoSpaceDN w:val="0"/>
                    <w:ind w:left="0" w:firstLine="0"/>
                    <w:jc w:val="center"/>
                    <w:rPr>
                      <w:ins w:id="10030" w:author="Широбокова Алёна Сергеевна" w:date="2017-09-15T17:10:00Z"/>
                      <w:rFonts w:cs="Arial"/>
                      <w:sz w:val="16"/>
                      <w:szCs w:val="16"/>
                    </w:rPr>
                  </w:pPr>
                  <w:ins w:id="10031" w:author="Широбокова Алёна Сергеевна" w:date="2017-09-15T17:10:00Z">
                    <w:r>
                      <w:rPr>
                        <w:rFonts w:cs="Arial"/>
                        <w:sz w:val="16"/>
                        <w:szCs w:val="16"/>
                      </w:rPr>
                      <w:t>40702810300999999555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31180AB2" w14:textId="77777777" w:rsidR="00A62498" w:rsidRPr="00B85DA7" w:rsidRDefault="00A62498" w:rsidP="00B6442B">
                  <w:pPr>
                    <w:autoSpaceDE w:val="0"/>
                    <w:autoSpaceDN w:val="0"/>
                    <w:ind w:left="0" w:firstLine="0"/>
                    <w:jc w:val="right"/>
                    <w:rPr>
                      <w:ins w:id="10032" w:author="Широбокова Алёна Сергеевна" w:date="2017-09-15T17:10:00Z"/>
                      <w:rFonts w:cs="Arial"/>
                      <w:sz w:val="16"/>
                      <w:szCs w:val="16"/>
                    </w:rPr>
                  </w:pPr>
                  <w:ins w:id="10033"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025F23A3" w14:textId="77777777" w:rsidR="00A62498" w:rsidRDefault="00A62498" w:rsidP="00B6442B">
                  <w:pPr>
                    <w:autoSpaceDE w:val="0"/>
                    <w:autoSpaceDN w:val="0"/>
                    <w:ind w:left="0" w:firstLine="0"/>
                    <w:jc w:val="left"/>
                    <w:rPr>
                      <w:ins w:id="10034"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6E6D6F2" w14:textId="77777777" w:rsidR="00A62498" w:rsidRDefault="00A62498" w:rsidP="00B6442B">
                  <w:pPr>
                    <w:autoSpaceDE w:val="0"/>
                    <w:autoSpaceDN w:val="0"/>
                    <w:ind w:left="0" w:firstLine="0"/>
                    <w:jc w:val="left"/>
                    <w:rPr>
                      <w:ins w:id="10035" w:author="Широбокова Алёна Сергеевна" w:date="2017-09-15T17:10:00Z"/>
                      <w:rFonts w:cs="Arial"/>
                      <w:sz w:val="16"/>
                      <w:szCs w:val="16"/>
                    </w:rPr>
                  </w:pPr>
                  <w:ins w:id="10036" w:author="Широбокова Алёна Сергеевна" w:date="2017-09-15T17:10:00Z">
                    <w:r>
                      <w:rPr>
                        <w:rFonts w:cs="Arial"/>
                        <w:sz w:val="16"/>
                        <w:szCs w:val="16"/>
                      </w:rPr>
                      <w:t xml:space="preserve">ПЕРЕЧИСЛЕНИЕ СРЕДСТВ В ПОКРЫТИЕ АККРЕДИТИВА №1 ОТ 12.01.2011 </w:t>
                    </w:r>
                  </w:ins>
                </w:p>
              </w:tc>
            </w:tr>
            <w:tr w:rsidR="00A62498" w14:paraId="625F9BDC" w14:textId="77777777" w:rsidTr="00B6442B">
              <w:trPr>
                <w:ins w:id="10037"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1A087F1" w14:textId="77777777" w:rsidR="00A62498" w:rsidRPr="00B85DA7" w:rsidRDefault="00A62498" w:rsidP="00B6442B">
                  <w:pPr>
                    <w:autoSpaceDE w:val="0"/>
                    <w:autoSpaceDN w:val="0"/>
                    <w:ind w:left="0" w:firstLine="0"/>
                    <w:jc w:val="center"/>
                    <w:rPr>
                      <w:ins w:id="10038" w:author="Широбокова Алёна Сергеевна" w:date="2017-09-15T17:10:00Z"/>
                      <w:rFonts w:cs="Arial"/>
                      <w:sz w:val="16"/>
                      <w:szCs w:val="16"/>
                    </w:rPr>
                  </w:pPr>
                  <w:ins w:id="10039"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168C1054" w14:textId="77777777" w:rsidR="00A62498" w:rsidRPr="00B85DA7" w:rsidRDefault="00A62498" w:rsidP="00B6442B">
                  <w:pPr>
                    <w:autoSpaceDE w:val="0"/>
                    <w:autoSpaceDN w:val="0"/>
                    <w:ind w:left="0" w:firstLine="0"/>
                    <w:jc w:val="center"/>
                    <w:rPr>
                      <w:ins w:id="10040" w:author="Широбокова Алёна Сергеевна" w:date="2017-09-15T17:10:00Z"/>
                      <w:rFonts w:cs="Arial"/>
                      <w:sz w:val="16"/>
                      <w:szCs w:val="16"/>
                    </w:rPr>
                  </w:pPr>
                  <w:ins w:id="10041" w:author="Широбокова Алёна Сергеевна" w:date="2017-09-15T17:10:00Z">
                    <w:r>
                      <w:rPr>
                        <w:rFonts w:cs="Arial"/>
                        <w:sz w:val="16"/>
                        <w:szCs w:val="16"/>
                      </w:rPr>
                      <w:t xml:space="preserve">    6</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165B2FF3" w14:textId="77777777" w:rsidR="00A62498" w:rsidRPr="00B85DA7" w:rsidRDefault="00A62498" w:rsidP="00B6442B">
                  <w:pPr>
                    <w:autoSpaceDE w:val="0"/>
                    <w:autoSpaceDN w:val="0"/>
                    <w:ind w:left="0" w:firstLine="0"/>
                    <w:jc w:val="center"/>
                    <w:rPr>
                      <w:ins w:id="10042" w:author="Широбокова Алёна Сергеевна" w:date="2017-09-15T17:10:00Z"/>
                      <w:rFonts w:cs="Arial"/>
                      <w:sz w:val="16"/>
                      <w:szCs w:val="16"/>
                    </w:rPr>
                  </w:pPr>
                  <w:ins w:id="10043" w:author="Широбокова Алёна Сергеевна" w:date="2017-09-15T17:10:00Z">
                    <w:r>
                      <w:rPr>
                        <w:rFonts w:cs="Arial"/>
                        <w:sz w:val="16"/>
                        <w:szCs w:val="16"/>
                      </w:rPr>
                      <w:t>07</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434B310E" w14:textId="77777777" w:rsidR="00A62498" w:rsidRPr="00B85DA7" w:rsidRDefault="00A62498" w:rsidP="00B6442B">
                  <w:pPr>
                    <w:autoSpaceDE w:val="0"/>
                    <w:autoSpaceDN w:val="0"/>
                    <w:ind w:left="0" w:firstLine="0"/>
                    <w:jc w:val="center"/>
                    <w:rPr>
                      <w:ins w:id="10044" w:author="Широбокова Алёна Сергеевна" w:date="2017-09-15T17:10:00Z"/>
                      <w:rFonts w:cs="Arial"/>
                      <w:sz w:val="16"/>
                      <w:szCs w:val="16"/>
                    </w:rPr>
                  </w:pPr>
                  <w:ins w:id="10045"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36A5AD45" w14:textId="77777777" w:rsidR="00A62498" w:rsidRPr="00B85DA7" w:rsidRDefault="00A62498" w:rsidP="00B6442B">
                  <w:pPr>
                    <w:autoSpaceDE w:val="0"/>
                    <w:autoSpaceDN w:val="0"/>
                    <w:ind w:left="0" w:firstLine="0"/>
                    <w:jc w:val="left"/>
                    <w:rPr>
                      <w:ins w:id="10046" w:author="Широбокова Алёна Сергеевна" w:date="2017-09-15T17:10:00Z"/>
                      <w:rFonts w:cs="Arial"/>
                      <w:sz w:val="16"/>
                      <w:szCs w:val="16"/>
                    </w:rPr>
                  </w:pPr>
                  <w:ins w:id="10047"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0CF4F8FA" w14:textId="77777777" w:rsidR="00A62498" w:rsidRPr="00B85DA7" w:rsidRDefault="00A62498" w:rsidP="00B6442B">
                  <w:pPr>
                    <w:autoSpaceDE w:val="0"/>
                    <w:autoSpaceDN w:val="0"/>
                    <w:ind w:left="0" w:firstLine="0"/>
                    <w:jc w:val="center"/>
                    <w:rPr>
                      <w:ins w:id="10048" w:author="Широбокова Алёна Сергеевна" w:date="2017-09-15T17:10:00Z"/>
                      <w:rFonts w:cs="Arial"/>
                      <w:sz w:val="16"/>
                      <w:szCs w:val="16"/>
                    </w:rPr>
                  </w:pPr>
                  <w:ins w:id="10049"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2D00382F" w14:textId="77777777" w:rsidR="00A62498" w:rsidRPr="00B85DA7" w:rsidRDefault="00A62498" w:rsidP="00B6442B">
                  <w:pPr>
                    <w:autoSpaceDE w:val="0"/>
                    <w:autoSpaceDN w:val="0"/>
                    <w:ind w:left="0" w:firstLine="0"/>
                    <w:jc w:val="right"/>
                    <w:rPr>
                      <w:ins w:id="10050" w:author="Широбокова Алёна Сергеевна" w:date="2017-09-15T17:10:00Z"/>
                      <w:rFonts w:cs="Arial"/>
                      <w:sz w:val="16"/>
                      <w:szCs w:val="16"/>
                    </w:rPr>
                  </w:pPr>
                  <w:ins w:id="10051"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7C7820BD" w14:textId="77777777" w:rsidR="00A62498" w:rsidRDefault="00A62498" w:rsidP="00B6442B">
                  <w:pPr>
                    <w:autoSpaceDE w:val="0"/>
                    <w:autoSpaceDN w:val="0"/>
                    <w:ind w:left="0" w:firstLine="0"/>
                    <w:jc w:val="left"/>
                    <w:rPr>
                      <w:ins w:id="10052"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78CDF4F" w14:textId="77777777" w:rsidR="00A62498" w:rsidRDefault="00A62498" w:rsidP="00B6442B">
                  <w:pPr>
                    <w:autoSpaceDE w:val="0"/>
                    <w:autoSpaceDN w:val="0"/>
                    <w:ind w:left="0" w:firstLine="0"/>
                    <w:jc w:val="left"/>
                    <w:rPr>
                      <w:ins w:id="10053" w:author="Широбокова Алёна Сергеевна" w:date="2017-09-15T17:10:00Z"/>
                      <w:rFonts w:cs="Arial"/>
                      <w:sz w:val="16"/>
                      <w:szCs w:val="16"/>
                    </w:rPr>
                  </w:pPr>
                  <w:ins w:id="10054" w:author="Широбокова Алёна Сергеевна" w:date="2017-09-15T17:10:00Z">
                    <w:r w:rsidRPr="00B85DA7">
                      <w:rPr>
                        <w:rFonts w:cs="Arial"/>
                        <w:sz w:val="16"/>
                        <w:szCs w:val="16"/>
                      </w:rPr>
                      <w:t xml:space="preserve">ОПЛАТА РАСЧЕТНОГО ЧЕКА </w:t>
                    </w:r>
                  </w:ins>
                </w:p>
              </w:tc>
            </w:tr>
            <w:tr w:rsidR="00A62498" w14:paraId="6D2A5EB3" w14:textId="77777777" w:rsidTr="00B6442B">
              <w:trPr>
                <w:ins w:id="10055"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8EB2FAD" w14:textId="77777777" w:rsidR="00A62498" w:rsidRPr="00B85DA7" w:rsidRDefault="00A62498" w:rsidP="00B6442B">
                  <w:pPr>
                    <w:autoSpaceDE w:val="0"/>
                    <w:autoSpaceDN w:val="0"/>
                    <w:ind w:left="0" w:firstLine="0"/>
                    <w:jc w:val="center"/>
                    <w:rPr>
                      <w:ins w:id="10056" w:author="Широбокова Алёна Сергеевна" w:date="2017-09-15T17:10:00Z"/>
                      <w:rFonts w:cs="Arial"/>
                      <w:sz w:val="16"/>
                      <w:szCs w:val="16"/>
                    </w:rPr>
                  </w:pPr>
                  <w:ins w:id="10057"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190B0C7" w14:textId="77777777" w:rsidR="00A62498" w:rsidRPr="00B85DA7" w:rsidRDefault="00A62498" w:rsidP="00B6442B">
                  <w:pPr>
                    <w:autoSpaceDE w:val="0"/>
                    <w:autoSpaceDN w:val="0"/>
                    <w:ind w:left="0" w:firstLine="0"/>
                    <w:jc w:val="center"/>
                    <w:rPr>
                      <w:ins w:id="10058" w:author="Широбокова Алёна Сергеевна" w:date="2017-09-15T17:10:00Z"/>
                      <w:rFonts w:cs="Arial"/>
                      <w:sz w:val="16"/>
                      <w:szCs w:val="16"/>
                    </w:rPr>
                  </w:pPr>
                  <w:ins w:id="10059" w:author="Широбокова Алёна Сергеевна" w:date="2017-09-15T17:10:00Z">
                    <w:r>
                      <w:rPr>
                        <w:rFonts w:cs="Arial"/>
                        <w:sz w:val="16"/>
                        <w:szCs w:val="16"/>
                      </w:rPr>
                      <w:t xml:space="preserve">    5</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66DA8D38" w14:textId="77777777" w:rsidR="00A62498" w:rsidRPr="00B85DA7" w:rsidRDefault="00A62498" w:rsidP="00B6442B">
                  <w:pPr>
                    <w:autoSpaceDE w:val="0"/>
                    <w:autoSpaceDN w:val="0"/>
                    <w:ind w:left="0" w:firstLine="0"/>
                    <w:jc w:val="center"/>
                    <w:rPr>
                      <w:ins w:id="10060" w:author="Широбокова Алёна Сергеевна" w:date="2017-09-15T17:10:00Z"/>
                      <w:rFonts w:cs="Arial"/>
                      <w:sz w:val="16"/>
                      <w:szCs w:val="16"/>
                    </w:rPr>
                  </w:pPr>
                  <w:ins w:id="10061" w:author="Широбокова Алёна Сергеевна" w:date="2017-09-15T17:10:00Z">
                    <w:r>
                      <w:rPr>
                        <w:rFonts w:cs="Arial"/>
                        <w:sz w:val="16"/>
                        <w:szCs w:val="16"/>
                      </w:rPr>
                      <w:t>06</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69688FC2" w14:textId="77777777" w:rsidR="00A62498" w:rsidRPr="00B85DA7" w:rsidRDefault="00A62498" w:rsidP="00B6442B">
                  <w:pPr>
                    <w:autoSpaceDE w:val="0"/>
                    <w:autoSpaceDN w:val="0"/>
                    <w:ind w:left="0" w:firstLine="0"/>
                    <w:jc w:val="center"/>
                    <w:rPr>
                      <w:ins w:id="10062" w:author="Широбокова Алёна Сергеевна" w:date="2017-09-15T17:10:00Z"/>
                      <w:rFonts w:cs="Arial"/>
                      <w:sz w:val="16"/>
                      <w:szCs w:val="16"/>
                    </w:rPr>
                  </w:pPr>
                  <w:ins w:id="10063"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6B5FED53" w14:textId="77777777" w:rsidR="00A62498" w:rsidRPr="00B85DA7" w:rsidRDefault="00A62498" w:rsidP="00B6442B">
                  <w:pPr>
                    <w:autoSpaceDE w:val="0"/>
                    <w:autoSpaceDN w:val="0"/>
                    <w:ind w:left="0" w:firstLine="0"/>
                    <w:jc w:val="left"/>
                    <w:rPr>
                      <w:ins w:id="10064" w:author="Широбокова Алёна Сергеевна" w:date="2017-09-15T17:10:00Z"/>
                      <w:rFonts w:cs="Arial"/>
                      <w:sz w:val="16"/>
                      <w:szCs w:val="16"/>
                    </w:rPr>
                  </w:pPr>
                  <w:ins w:id="10065"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5A207FEA" w14:textId="77777777" w:rsidR="00A62498" w:rsidRPr="00B85DA7" w:rsidRDefault="00A62498" w:rsidP="00B6442B">
                  <w:pPr>
                    <w:autoSpaceDE w:val="0"/>
                    <w:autoSpaceDN w:val="0"/>
                    <w:ind w:left="0" w:firstLine="0"/>
                    <w:jc w:val="center"/>
                    <w:rPr>
                      <w:ins w:id="10066" w:author="Широбокова Алёна Сергеевна" w:date="2017-09-15T17:10:00Z"/>
                      <w:rFonts w:cs="Arial"/>
                      <w:sz w:val="16"/>
                      <w:szCs w:val="16"/>
                    </w:rPr>
                  </w:pPr>
                  <w:ins w:id="10067"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2BD80A1A" w14:textId="77777777" w:rsidR="00A62498" w:rsidRPr="00B85DA7" w:rsidRDefault="00A62498" w:rsidP="00B6442B">
                  <w:pPr>
                    <w:autoSpaceDE w:val="0"/>
                    <w:autoSpaceDN w:val="0"/>
                    <w:ind w:left="0" w:firstLine="0"/>
                    <w:jc w:val="right"/>
                    <w:rPr>
                      <w:ins w:id="10068" w:author="Широбокова Алёна Сергеевна" w:date="2017-09-15T17:10:00Z"/>
                      <w:rFonts w:cs="Arial"/>
                      <w:sz w:val="16"/>
                      <w:szCs w:val="16"/>
                    </w:rPr>
                  </w:pPr>
                  <w:ins w:id="10069"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1A0855F9" w14:textId="77777777" w:rsidR="00A62498" w:rsidRDefault="00A62498" w:rsidP="00B6442B">
                  <w:pPr>
                    <w:autoSpaceDE w:val="0"/>
                    <w:autoSpaceDN w:val="0"/>
                    <w:ind w:left="0" w:firstLine="0"/>
                    <w:jc w:val="left"/>
                    <w:rPr>
                      <w:ins w:id="10070"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CD6F2B8" w14:textId="77777777" w:rsidR="00A62498" w:rsidRDefault="00A62498" w:rsidP="00B6442B">
                  <w:pPr>
                    <w:autoSpaceDE w:val="0"/>
                    <w:autoSpaceDN w:val="0"/>
                    <w:ind w:left="0" w:firstLine="0"/>
                    <w:jc w:val="left"/>
                    <w:rPr>
                      <w:ins w:id="10071" w:author="Широбокова Алёна Сергеевна" w:date="2017-09-15T17:10:00Z"/>
                      <w:rFonts w:cs="Arial"/>
                      <w:sz w:val="16"/>
                      <w:szCs w:val="16"/>
                    </w:rPr>
                  </w:pPr>
                  <w:ins w:id="10072" w:author="Широбокова Алёна Сергеевна" w:date="2017-09-15T17:10:00Z">
                    <w:r>
                      <w:rPr>
                        <w:rFonts w:cs="Arial"/>
                        <w:sz w:val="16"/>
                        <w:szCs w:val="16"/>
                      </w:rPr>
                      <w:t xml:space="preserve">СПИСАНИЕ СРЕДСТВ НА ОСНОВАНИИ ИНКАССОВОГО ПОРУЧЕНИЯ 124/446 ОТ 28.01.2011 </w:t>
                    </w:r>
                  </w:ins>
                </w:p>
              </w:tc>
            </w:tr>
            <w:tr w:rsidR="00A62498" w14:paraId="5F040F11" w14:textId="77777777" w:rsidTr="00B6442B">
              <w:trPr>
                <w:ins w:id="10073"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D7FDB69" w14:textId="77777777" w:rsidR="00A62498" w:rsidRPr="00B85DA7" w:rsidRDefault="00A62498" w:rsidP="00B6442B">
                  <w:pPr>
                    <w:autoSpaceDE w:val="0"/>
                    <w:autoSpaceDN w:val="0"/>
                    <w:ind w:left="0" w:firstLine="0"/>
                    <w:jc w:val="center"/>
                    <w:rPr>
                      <w:ins w:id="10074" w:author="Широбокова Алёна Сергеевна" w:date="2017-09-15T17:10:00Z"/>
                      <w:rFonts w:cs="Arial"/>
                      <w:sz w:val="16"/>
                      <w:szCs w:val="16"/>
                    </w:rPr>
                  </w:pPr>
                  <w:ins w:id="10075"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7D1111A6" w14:textId="77777777" w:rsidR="00A62498" w:rsidRPr="00B85DA7" w:rsidRDefault="00A62498" w:rsidP="00B6442B">
                  <w:pPr>
                    <w:autoSpaceDE w:val="0"/>
                    <w:autoSpaceDN w:val="0"/>
                    <w:ind w:left="0" w:firstLine="0"/>
                    <w:jc w:val="center"/>
                    <w:rPr>
                      <w:ins w:id="10076" w:author="Широбокова Алёна Сергеевна" w:date="2017-09-15T17:10:00Z"/>
                      <w:rFonts w:cs="Arial"/>
                      <w:sz w:val="16"/>
                      <w:szCs w:val="16"/>
                    </w:rPr>
                  </w:pPr>
                  <w:ins w:id="10077" w:author="Широбокова Алёна Сергеевна" w:date="2017-09-15T17:10:00Z">
                    <w:r>
                      <w:rPr>
                        <w:rFonts w:cs="Arial"/>
                        <w:sz w:val="16"/>
                        <w:szCs w:val="16"/>
                      </w:rPr>
                      <w:t xml:space="preserve">    4</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12DF0A96" w14:textId="77777777" w:rsidR="00A62498" w:rsidRPr="00B85DA7" w:rsidRDefault="00A62498" w:rsidP="00B6442B">
                  <w:pPr>
                    <w:autoSpaceDE w:val="0"/>
                    <w:autoSpaceDN w:val="0"/>
                    <w:ind w:left="0" w:firstLine="0"/>
                    <w:jc w:val="center"/>
                    <w:rPr>
                      <w:ins w:id="10078" w:author="Широбокова Алёна Сергеевна" w:date="2017-09-15T17:10:00Z"/>
                      <w:rFonts w:cs="Arial"/>
                      <w:sz w:val="16"/>
                      <w:szCs w:val="16"/>
                    </w:rPr>
                  </w:pPr>
                  <w:ins w:id="10079" w:author="Широбокова Алёна Сергеевна" w:date="2017-09-15T17:10:00Z">
                    <w:r>
                      <w:rPr>
                        <w:rFonts w:cs="Arial"/>
                        <w:sz w:val="16"/>
                        <w:szCs w:val="16"/>
                      </w:rPr>
                      <w:t>05</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11A5EAF2" w14:textId="77777777" w:rsidR="00A62498" w:rsidRPr="00B85DA7" w:rsidRDefault="00A62498" w:rsidP="00B6442B">
                  <w:pPr>
                    <w:autoSpaceDE w:val="0"/>
                    <w:autoSpaceDN w:val="0"/>
                    <w:ind w:left="0" w:firstLine="0"/>
                    <w:jc w:val="center"/>
                    <w:rPr>
                      <w:ins w:id="10080" w:author="Широбокова Алёна Сергеевна" w:date="2017-09-15T17:10:00Z"/>
                      <w:rFonts w:cs="Arial"/>
                      <w:sz w:val="16"/>
                      <w:szCs w:val="16"/>
                    </w:rPr>
                  </w:pPr>
                  <w:ins w:id="10081"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25330036" w14:textId="77777777" w:rsidR="00A62498" w:rsidRPr="00B85DA7" w:rsidRDefault="00A62498" w:rsidP="00B6442B">
                  <w:pPr>
                    <w:autoSpaceDE w:val="0"/>
                    <w:autoSpaceDN w:val="0"/>
                    <w:ind w:left="0" w:firstLine="0"/>
                    <w:jc w:val="left"/>
                    <w:rPr>
                      <w:ins w:id="10082" w:author="Широбокова Алёна Сергеевна" w:date="2017-09-15T17:10:00Z"/>
                      <w:rFonts w:cs="Arial"/>
                      <w:sz w:val="16"/>
                      <w:szCs w:val="16"/>
                    </w:rPr>
                  </w:pPr>
                  <w:ins w:id="10083" w:author="Широбокова Алёна Сергеевна" w:date="2017-09-15T17:10:00Z">
                    <w:r>
                      <w:rPr>
                        <w:rFonts w:cs="Arial"/>
                        <w:sz w:val="16"/>
                        <w:szCs w:val="16"/>
                      </w:rPr>
                      <w:t>ООО Iskra-net</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309BD73C" w14:textId="77777777" w:rsidR="00A62498" w:rsidRPr="00B85DA7" w:rsidRDefault="00A62498" w:rsidP="00B6442B">
                  <w:pPr>
                    <w:autoSpaceDE w:val="0"/>
                    <w:autoSpaceDN w:val="0"/>
                    <w:ind w:left="0" w:firstLine="0"/>
                    <w:jc w:val="center"/>
                    <w:rPr>
                      <w:ins w:id="10084" w:author="Широбокова Алёна Сергеевна" w:date="2017-09-15T17:10:00Z"/>
                      <w:rFonts w:cs="Arial"/>
                      <w:sz w:val="16"/>
                      <w:szCs w:val="16"/>
                    </w:rPr>
                  </w:pPr>
                  <w:ins w:id="10085" w:author="Широбокова Алёна Сергеевна" w:date="2017-09-15T17:10:00Z">
                    <w:r>
                      <w:rPr>
                        <w:rFonts w:cs="Arial"/>
                        <w:sz w:val="16"/>
                        <w:szCs w:val="16"/>
                      </w:rPr>
                      <w:t>40702810300000555577</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659CD470" w14:textId="77777777" w:rsidR="00A62498" w:rsidRPr="00B85DA7" w:rsidRDefault="00A62498" w:rsidP="00B6442B">
                  <w:pPr>
                    <w:autoSpaceDE w:val="0"/>
                    <w:autoSpaceDN w:val="0"/>
                    <w:ind w:left="0" w:firstLine="0"/>
                    <w:jc w:val="right"/>
                    <w:rPr>
                      <w:ins w:id="10086" w:author="Широбокова Алёна Сергеевна" w:date="2017-09-15T17:10:00Z"/>
                      <w:rFonts w:cs="Arial"/>
                      <w:sz w:val="16"/>
                      <w:szCs w:val="16"/>
                    </w:rPr>
                  </w:pPr>
                  <w:ins w:id="10087"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4C8EBD01" w14:textId="77777777" w:rsidR="00A62498" w:rsidRDefault="00A62498" w:rsidP="00B6442B">
                  <w:pPr>
                    <w:autoSpaceDE w:val="0"/>
                    <w:autoSpaceDN w:val="0"/>
                    <w:ind w:left="0" w:firstLine="0"/>
                    <w:jc w:val="left"/>
                    <w:rPr>
                      <w:ins w:id="10088"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AF5B3EB" w14:textId="77777777" w:rsidR="00A62498" w:rsidRDefault="00A62498" w:rsidP="00B6442B">
                  <w:pPr>
                    <w:autoSpaceDE w:val="0"/>
                    <w:autoSpaceDN w:val="0"/>
                    <w:ind w:left="0" w:firstLine="0"/>
                    <w:jc w:val="left"/>
                    <w:rPr>
                      <w:ins w:id="10089" w:author="Широбокова Алёна Сергеевна" w:date="2017-09-15T17:10:00Z"/>
                      <w:rFonts w:cs="Arial"/>
                      <w:sz w:val="16"/>
                      <w:szCs w:val="16"/>
                    </w:rPr>
                  </w:pPr>
                  <w:ins w:id="10090" w:author="Широбокова Алёна Сергеевна" w:date="2017-09-15T17:10:00Z">
                    <w:r w:rsidRPr="00B85DA7">
                      <w:rPr>
                        <w:rFonts w:cs="Arial"/>
                        <w:sz w:val="16"/>
                        <w:szCs w:val="16"/>
                      </w:rPr>
                      <w:t xml:space="preserve">СПИСАНО ПО ТРЕБОВАНИЮ-ПОРУЧЕНИЮ </w:t>
                    </w:r>
                  </w:ins>
                </w:p>
              </w:tc>
            </w:tr>
            <w:tr w:rsidR="00A62498" w14:paraId="07306084" w14:textId="77777777" w:rsidTr="00B6442B">
              <w:trPr>
                <w:ins w:id="10091"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39C2F111" w14:textId="77777777" w:rsidR="00A62498" w:rsidRPr="00B85DA7" w:rsidRDefault="00A62498" w:rsidP="00B6442B">
                  <w:pPr>
                    <w:autoSpaceDE w:val="0"/>
                    <w:autoSpaceDN w:val="0"/>
                    <w:ind w:left="0" w:firstLine="0"/>
                    <w:jc w:val="center"/>
                    <w:rPr>
                      <w:ins w:id="10092" w:author="Широбокова Алёна Сергеевна" w:date="2017-09-15T17:10:00Z"/>
                      <w:rFonts w:cs="Arial"/>
                      <w:sz w:val="16"/>
                      <w:szCs w:val="16"/>
                    </w:rPr>
                  </w:pPr>
                  <w:ins w:id="10093"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6A6F69D" w14:textId="77777777" w:rsidR="00A62498" w:rsidRPr="00B85DA7" w:rsidRDefault="00A62498" w:rsidP="00B6442B">
                  <w:pPr>
                    <w:autoSpaceDE w:val="0"/>
                    <w:autoSpaceDN w:val="0"/>
                    <w:ind w:left="0" w:firstLine="0"/>
                    <w:jc w:val="center"/>
                    <w:rPr>
                      <w:ins w:id="10094" w:author="Широбокова Алёна Сергеевна" w:date="2017-09-15T17:10:00Z"/>
                      <w:rFonts w:cs="Arial"/>
                      <w:sz w:val="16"/>
                      <w:szCs w:val="16"/>
                    </w:rPr>
                  </w:pPr>
                  <w:ins w:id="10095" w:author="Широбокова Алёна Сергеевна" w:date="2017-09-15T17:10:00Z">
                    <w:r>
                      <w:rPr>
                        <w:rFonts w:cs="Arial"/>
                        <w:sz w:val="16"/>
                        <w:szCs w:val="16"/>
                      </w:rPr>
                      <w:t xml:space="preserve">    3</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4E4FABEB" w14:textId="77777777" w:rsidR="00A62498" w:rsidRPr="00B85DA7" w:rsidRDefault="00A62498" w:rsidP="00B6442B">
                  <w:pPr>
                    <w:autoSpaceDE w:val="0"/>
                    <w:autoSpaceDN w:val="0"/>
                    <w:ind w:left="0" w:firstLine="0"/>
                    <w:jc w:val="center"/>
                    <w:rPr>
                      <w:ins w:id="10096" w:author="Широбокова Алёна Сергеевна" w:date="2017-09-15T17:10:00Z"/>
                      <w:rFonts w:cs="Arial"/>
                      <w:sz w:val="16"/>
                      <w:szCs w:val="16"/>
                    </w:rPr>
                  </w:pPr>
                  <w:ins w:id="10097" w:author="Широбокова Алёна Сергеевна" w:date="2017-09-15T17:10:00Z">
                    <w:r>
                      <w:rPr>
                        <w:rFonts w:cs="Arial"/>
                        <w:sz w:val="16"/>
                        <w:szCs w:val="16"/>
                      </w:rPr>
                      <w:t>03</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618329C4" w14:textId="77777777" w:rsidR="00A62498" w:rsidRPr="00B85DA7" w:rsidRDefault="00A62498" w:rsidP="00B6442B">
                  <w:pPr>
                    <w:autoSpaceDE w:val="0"/>
                    <w:autoSpaceDN w:val="0"/>
                    <w:ind w:left="0" w:firstLine="0"/>
                    <w:jc w:val="center"/>
                    <w:rPr>
                      <w:ins w:id="10098" w:author="Широбокова Алёна Сергеевна" w:date="2017-09-15T17:10:00Z"/>
                      <w:rFonts w:cs="Arial"/>
                      <w:sz w:val="16"/>
                      <w:szCs w:val="16"/>
                    </w:rPr>
                  </w:pPr>
                  <w:ins w:id="10099"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7FE62468" w14:textId="77777777" w:rsidR="00A62498" w:rsidRPr="00B85DA7" w:rsidRDefault="00A62498" w:rsidP="00B6442B">
                  <w:pPr>
                    <w:autoSpaceDE w:val="0"/>
                    <w:autoSpaceDN w:val="0"/>
                    <w:ind w:left="0" w:firstLine="0"/>
                    <w:jc w:val="left"/>
                    <w:rPr>
                      <w:ins w:id="10100" w:author="Широбокова Алёна Сергеевна" w:date="2017-09-15T17:10:00Z"/>
                      <w:rFonts w:cs="Arial"/>
                      <w:sz w:val="16"/>
                      <w:szCs w:val="16"/>
                    </w:rPr>
                  </w:pPr>
                  <w:ins w:id="10101"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3B0FB2AD" w14:textId="77777777" w:rsidR="00A62498" w:rsidRPr="00B85DA7" w:rsidRDefault="00A62498" w:rsidP="00B6442B">
                  <w:pPr>
                    <w:autoSpaceDE w:val="0"/>
                    <w:autoSpaceDN w:val="0"/>
                    <w:ind w:left="0" w:firstLine="0"/>
                    <w:jc w:val="center"/>
                    <w:rPr>
                      <w:ins w:id="10102" w:author="Широбокова Алёна Сергеевна" w:date="2017-09-15T17:10:00Z"/>
                      <w:rFonts w:cs="Arial"/>
                      <w:sz w:val="16"/>
                      <w:szCs w:val="16"/>
                    </w:rPr>
                  </w:pPr>
                  <w:ins w:id="10103"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64466B4A" w14:textId="77777777" w:rsidR="00A62498" w:rsidRPr="00B85DA7" w:rsidRDefault="00A62498" w:rsidP="00B6442B">
                  <w:pPr>
                    <w:autoSpaceDE w:val="0"/>
                    <w:autoSpaceDN w:val="0"/>
                    <w:ind w:left="0" w:firstLine="0"/>
                    <w:jc w:val="right"/>
                    <w:rPr>
                      <w:ins w:id="10104" w:author="Широбокова Алёна Сергеевна" w:date="2017-09-15T17:10:00Z"/>
                      <w:rFonts w:cs="Arial"/>
                      <w:sz w:val="16"/>
                      <w:szCs w:val="16"/>
                    </w:rPr>
                  </w:pPr>
                  <w:ins w:id="10105"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7C8EEAEB" w14:textId="77777777" w:rsidR="00A62498" w:rsidRDefault="00A62498" w:rsidP="00B6442B">
                  <w:pPr>
                    <w:autoSpaceDE w:val="0"/>
                    <w:autoSpaceDN w:val="0"/>
                    <w:ind w:left="0" w:firstLine="0"/>
                    <w:jc w:val="left"/>
                    <w:rPr>
                      <w:ins w:id="10106"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1D72EF0" w14:textId="77777777" w:rsidR="00A62498" w:rsidRDefault="00A62498" w:rsidP="00B6442B">
                  <w:pPr>
                    <w:autoSpaceDE w:val="0"/>
                    <w:autoSpaceDN w:val="0"/>
                    <w:ind w:left="0" w:firstLine="0"/>
                    <w:jc w:val="left"/>
                    <w:rPr>
                      <w:ins w:id="10107" w:author="Широбокова Алёна Сергеевна" w:date="2017-09-15T17:10:00Z"/>
                      <w:rFonts w:cs="Arial"/>
                      <w:sz w:val="16"/>
                      <w:szCs w:val="16"/>
                    </w:rPr>
                  </w:pPr>
                  <w:ins w:id="10108" w:author="Широбокова Алёна Сергеевна" w:date="2017-09-15T17:10:00Z">
                    <w:r>
                      <w:rPr>
                        <w:rFonts w:cs="Arial"/>
                        <w:sz w:val="16"/>
                        <w:szCs w:val="16"/>
                      </w:rPr>
                      <w:t xml:space="preserve">ВЫДАЧА НАЛИЧНЫХ ПО ЧЕКУ АВ123 36 </w:t>
                    </w:r>
                  </w:ins>
                </w:p>
              </w:tc>
            </w:tr>
            <w:tr w:rsidR="00A62498" w14:paraId="57C59C8D" w14:textId="77777777" w:rsidTr="00B6442B">
              <w:trPr>
                <w:ins w:id="10109"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65F36BB0" w14:textId="77777777" w:rsidR="00A62498" w:rsidRPr="00B85DA7" w:rsidRDefault="00A62498" w:rsidP="00B6442B">
                  <w:pPr>
                    <w:autoSpaceDE w:val="0"/>
                    <w:autoSpaceDN w:val="0"/>
                    <w:ind w:left="0" w:firstLine="0"/>
                    <w:jc w:val="center"/>
                    <w:rPr>
                      <w:ins w:id="10110" w:author="Широбокова Алёна Сергеевна" w:date="2017-09-15T17:10:00Z"/>
                      <w:rFonts w:cs="Arial"/>
                      <w:sz w:val="16"/>
                      <w:szCs w:val="16"/>
                    </w:rPr>
                  </w:pPr>
                  <w:ins w:id="10111"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6772092" w14:textId="77777777" w:rsidR="00A62498" w:rsidRPr="00B85DA7" w:rsidRDefault="00A62498" w:rsidP="00B6442B">
                  <w:pPr>
                    <w:autoSpaceDE w:val="0"/>
                    <w:autoSpaceDN w:val="0"/>
                    <w:ind w:left="0" w:firstLine="0"/>
                    <w:jc w:val="center"/>
                    <w:rPr>
                      <w:ins w:id="10112" w:author="Широбокова Алёна Сергеевна" w:date="2017-09-15T17:10:00Z"/>
                      <w:rFonts w:cs="Arial"/>
                      <w:sz w:val="16"/>
                      <w:szCs w:val="16"/>
                    </w:rPr>
                  </w:pPr>
                  <w:ins w:id="10113" w:author="Широбокова Алёна Сергеевна" w:date="2017-09-15T17:10:00Z">
                    <w:r>
                      <w:rPr>
                        <w:rFonts w:cs="Arial"/>
                        <w:sz w:val="16"/>
                        <w:szCs w:val="16"/>
                      </w:rPr>
                      <w:t xml:space="preserve">    2</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63294E83" w14:textId="77777777" w:rsidR="00A62498" w:rsidRPr="00B85DA7" w:rsidRDefault="00A62498" w:rsidP="00B6442B">
                  <w:pPr>
                    <w:autoSpaceDE w:val="0"/>
                    <w:autoSpaceDN w:val="0"/>
                    <w:ind w:left="0" w:firstLine="0"/>
                    <w:jc w:val="center"/>
                    <w:rPr>
                      <w:ins w:id="10114" w:author="Широбокова Алёна Сергеевна" w:date="2017-09-15T17:10:00Z"/>
                      <w:rFonts w:cs="Arial"/>
                      <w:sz w:val="16"/>
                      <w:szCs w:val="16"/>
                    </w:rPr>
                  </w:pPr>
                  <w:ins w:id="10115" w:author="Широбокова Алёна Сергеевна" w:date="2017-09-15T17:10:00Z">
                    <w:r>
                      <w:rPr>
                        <w:rFonts w:cs="Arial"/>
                        <w:sz w:val="16"/>
                        <w:szCs w:val="16"/>
                      </w:rPr>
                      <w:t>02</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42B5F0C0" w14:textId="77777777" w:rsidR="00A62498" w:rsidRPr="00B85DA7" w:rsidRDefault="00A62498" w:rsidP="00B6442B">
                  <w:pPr>
                    <w:autoSpaceDE w:val="0"/>
                    <w:autoSpaceDN w:val="0"/>
                    <w:ind w:left="0" w:firstLine="0"/>
                    <w:jc w:val="center"/>
                    <w:rPr>
                      <w:ins w:id="10116" w:author="Широбокова Алёна Сергеевна" w:date="2017-09-15T17:10:00Z"/>
                      <w:rFonts w:cs="Arial"/>
                      <w:sz w:val="16"/>
                      <w:szCs w:val="16"/>
                    </w:rPr>
                  </w:pPr>
                  <w:ins w:id="10117" w:author="Широбокова Алёна Сергеевна" w:date="2017-09-15T17:10:00Z">
                    <w:r>
                      <w:rPr>
                        <w:rFonts w:cs="Arial"/>
                        <w:sz w:val="16"/>
                        <w:szCs w:val="16"/>
                      </w:rPr>
                      <w:t>044579851,</w:t>
                    </w:r>
                    <w:r w:rsidRPr="00B85DA7">
                      <w:rPr>
                        <w:rFonts w:cs="Arial"/>
                        <w:sz w:val="16"/>
                        <w:szCs w:val="16"/>
                      </w:rPr>
                      <w:t xml:space="preserve"> ЗАО "ЧУЖОЙ 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58E1C493" w14:textId="77777777" w:rsidR="00A62498" w:rsidRPr="00B85DA7" w:rsidRDefault="00A62498" w:rsidP="00B6442B">
                  <w:pPr>
                    <w:autoSpaceDE w:val="0"/>
                    <w:autoSpaceDN w:val="0"/>
                    <w:ind w:left="0" w:firstLine="0"/>
                    <w:jc w:val="left"/>
                    <w:rPr>
                      <w:ins w:id="10118" w:author="Широбокова Алёна Сергеевна" w:date="2017-09-15T17:10:00Z"/>
                      <w:rFonts w:cs="Arial"/>
                      <w:sz w:val="16"/>
                      <w:szCs w:val="16"/>
                    </w:rPr>
                  </w:pPr>
                  <w:ins w:id="10119" w:author="Широбокова Алёна Сергеевна" w:date="2017-09-15T17:10:00Z">
                    <w:r>
                      <w:rPr>
                        <w:rFonts w:cs="Arial"/>
                        <w:sz w:val="16"/>
                        <w:szCs w:val="16"/>
                      </w:rPr>
                      <w:t>ООО Iskra-net</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683F1889" w14:textId="77777777" w:rsidR="00A62498" w:rsidRPr="00B85DA7" w:rsidRDefault="00A62498" w:rsidP="00B6442B">
                  <w:pPr>
                    <w:autoSpaceDE w:val="0"/>
                    <w:autoSpaceDN w:val="0"/>
                    <w:ind w:left="0" w:firstLine="0"/>
                    <w:jc w:val="center"/>
                    <w:rPr>
                      <w:ins w:id="10120" w:author="Широбокова Алёна Сергеевна" w:date="2017-09-15T17:10:00Z"/>
                      <w:rFonts w:cs="Arial"/>
                      <w:sz w:val="16"/>
                      <w:szCs w:val="16"/>
                    </w:rPr>
                  </w:pPr>
                  <w:ins w:id="10121" w:author="Широбокова Алёна Сергеевна" w:date="2017-09-15T17:10:00Z">
                    <w:r>
                      <w:rPr>
                        <w:rFonts w:cs="Arial"/>
                        <w:sz w:val="16"/>
                        <w:szCs w:val="16"/>
                      </w:rPr>
                      <w:t>40702810300000555577</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579D3781" w14:textId="77777777" w:rsidR="00A62498" w:rsidRPr="00B85DA7" w:rsidRDefault="00A62498" w:rsidP="00B6442B">
                  <w:pPr>
                    <w:autoSpaceDE w:val="0"/>
                    <w:autoSpaceDN w:val="0"/>
                    <w:ind w:left="0" w:firstLine="0"/>
                    <w:jc w:val="right"/>
                    <w:rPr>
                      <w:ins w:id="10122" w:author="Широбокова Алёна Сергеевна" w:date="2017-09-15T17:10:00Z"/>
                      <w:rFonts w:cs="Arial"/>
                      <w:sz w:val="16"/>
                      <w:szCs w:val="16"/>
                    </w:rPr>
                  </w:pPr>
                  <w:ins w:id="10123" w:author="Широбокова Алёна Сергеевна" w:date="2017-09-15T17:10:00Z">
                    <w:r>
                      <w:rPr>
                        <w:rFonts w:cs="Arial"/>
                        <w:sz w:val="16"/>
                        <w:szCs w:val="16"/>
                      </w:rPr>
                      <w:t>0,10</w:t>
                    </w:r>
                  </w:ins>
                </w:p>
              </w:tc>
              <w:tc>
                <w:tcPr>
                  <w:tcW w:w="1559" w:type="dxa"/>
                  <w:tcBorders>
                    <w:top w:val="single" w:sz="4" w:space="0" w:color="auto"/>
                    <w:left w:val="single" w:sz="4" w:space="0" w:color="auto"/>
                    <w:bottom w:val="single" w:sz="4" w:space="0" w:color="auto"/>
                    <w:right w:val="single" w:sz="4" w:space="0" w:color="auto"/>
                  </w:tcBorders>
                  <w:vAlign w:val="center"/>
                </w:tcPr>
                <w:p w14:paraId="456733BE" w14:textId="77777777" w:rsidR="00A62498" w:rsidRDefault="00A62498" w:rsidP="00B6442B">
                  <w:pPr>
                    <w:autoSpaceDE w:val="0"/>
                    <w:autoSpaceDN w:val="0"/>
                    <w:ind w:left="0" w:firstLine="0"/>
                    <w:jc w:val="left"/>
                    <w:rPr>
                      <w:ins w:id="10124"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338DEBC" w14:textId="77777777" w:rsidR="00A62498" w:rsidRDefault="00A62498" w:rsidP="00B6442B">
                  <w:pPr>
                    <w:autoSpaceDE w:val="0"/>
                    <w:autoSpaceDN w:val="0"/>
                    <w:ind w:left="0" w:firstLine="0"/>
                    <w:jc w:val="left"/>
                    <w:rPr>
                      <w:ins w:id="10125" w:author="Широбокова Алёна Сергеевна" w:date="2017-09-15T17:10:00Z"/>
                      <w:rFonts w:cs="Arial"/>
                      <w:sz w:val="16"/>
                      <w:szCs w:val="16"/>
                    </w:rPr>
                  </w:pPr>
                  <w:ins w:id="10126" w:author="Широбокова Алёна Сергеевна" w:date="2017-09-15T17:10:00Z">
                    <w:r>
                      <w:rPr>
                        <w:rFonts w:cs="Arial"/>
                        <w:sz w:val="16"/>
                        <w:szCs w:val="16"/>
                      </w:rPr>
                      <w:t xml:space="preserve">ОПЛАТА ПО ПЛАТЕЖНОМУ ТРЕБОВАНИЮ 123 ОТ 20.12.2010 </w:t>
                    </w:r>
                  </w:ins>
                </w:p>
              </w:tc>
            </w:tr>
            <w:tr w:rsidR="00A62498" w14:paraId="5F2BCCEA" w14:textId="77777777" w:rsidTr="00B6442B">
              <w:trPr>
                <w:trHeight w:val="377"/>
                <w:ins w:id="10127"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5313A749" w14:textId="77777777" w:rsidR="00A62498" w:rsidRPr="00B85DA7" w:rsidRDefault="00A62498" w:rsidP="00B6442B">
                  <w:pPr>
                    <w:autoSpaceDE w:val="0"/>
                    <w:autoSpaceDN w:val="0"/>
                    <w:ind w:left="0" w:firstLine="0"/>
                    <w:jc w:val="center"/>
                    <w:rPr>
                      <w:ins w:id="10128" w:author="Широбокова Алёна Сергеевна" w:date="2017-09-15T17:10:00Z"/>
                      <w:rFonts w:cs="Arial"/>
                      <w:sz w:val="16"/>
                      <w:szCs w:val="16"/>
                    </w:rPr>
                  </w:pPr>
                  <w:ins w:id="10129" w:author="Широбокова Алёна Сергеевна" w:date="2017-09-15T17:10:00Z">
                    <w:r w:rsidRPr="00B85DA7">
                      <w:rPr>
                        <w:rFonts w:cs="Arial"/>
                        <w:b/>
                        <w:sz w:val="16"/>
                        <w:szCs w:val="16"/>
                      </w:rPr>
                      <w:t>Дата</w:t>
                    </w:r>
                  </w:ins>
                </w:p>
              </w:tc>
              <w:tc>
                <w:tcPr>
                  <w:tcW w:w="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34058219" w14:textId="77777777" w:rsidR="00A62498" w:rsidRDefault="00A62498" w:rsidP="00B6442B">
                  <w:pPr>
                    <w:autoSpaceDE w:val="0"/>
                    <w:autoSpaceDN w:val="0"/>
                    <w:ind w:left="0" w:right="-28" w:firstLine="0"/>
                    <w:jc w:val="center"/>
                    <w:rPr>
                      <w:ins w:id="10130" w:author="Широбокова Алёна Сергеевна" w:date="2017-09-15T17:10:00Z"/>
                      <w:rFonts w:cs="Arial"/>
                      <w:b/>
                      <w:sz w:val="16"/>
                      <w:szCs w:val="16"/>
                    </w:rPr>
                  </w:pPr>
                  <w:ins w:id="10131" w:author="Широбокова Алёна Сергеевна" w:date="2017-09-15T17:10:00Z">
                    <w:r>
                      <w:rPr>
                        <w:rFonts w:cs="Arial"/>
                        <w:b/>
                        <w:sz w:val="16"/>
                        <w:szCs w:val="16"/>
                      </w:rPr>
                      <w:t>№ док.</w:t>
                    </w:r>
                  </w:ins>
                </w:p>
              </w:tc>
              <w:tc>
                <w:tcPr>
                  <w:tcW w:w="47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5CC61C" w14:textId="77777777" w:rsidR="00A62498" w:rsidRDefault="00A62498" w:rsidP="00B6442B">
                  <w:pPr>
                    <w:autoSpaceDE w:val="0"/>
                    <w:autoSpaceDN w:val="0"/>
                    <w:ind w:left="0" w:right="-28" w:firstLine="0"/>
                    <w:jc w:val="center"/>
                    <w:rPr>
                      <w:ins w:id="10132" w:author="Широбокова Алёна Сергеевна" w:date="2017-09-15T17:10:00Z"/>
                      <w:rFonts w:cs="Arial"/>
                      <w:b/>
                      <w:sz w:val="16"/>
                      <w:szCs w:val="16"/>
                    </w:rPr>
                  </w:pPr>
                  <w:ins w:id="10133" w:author="Широбокова Алёна Сергеевна" w:date="2017-09-15T17:10:00Z">
                    <w:r>
                      <w:rPr>
                        <w:rFonts w:cs="Arial"/>
                        <w:b/>
                        <w:sz w:val="16"/>
                        <w:szCs w:val="16"/>
                      </w:rPr>
                      <w:t>ВО</w:t>
                    </w:r>
                  </w:ins>
                </w:p>
              </w:tc>
              <w:tc>
                <w:tcPr>
                  <w:tcW w:w="20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28EF85" w14:textId="77777777" w:rsidR="00A62498" w:rsidRDefault="00A62498" w:rsidP="00B6442B">
                  <w:pPr>
                    <w:autoSpaceDE w:val="0"/>
                    <w:autoSpaceDN w:val="0"/>
                    <w:ind w:left="0" w:firstLine="0"/>
                    <w:jc w:val="center"/>
                    <w:rPr>
                      <w:ins w:id="10134" w:author="Широбокова Алёна Сергеевна" w:date="2017-09-15T17:10:00Z"/>
                      <w:rFonts w:cs="Arial"/>
                      <w:b/>
                      <w:sz w:val="16"/>
                      <w:szCs w:val="16"/>
                    </w:rPr>
                  </w:pPr>
                  <w:ins w:id="10135" w:author="Широбокова Алёна Сергеевна" w:date="2017-09-15T17:10:00Z">
                    <w:r>
                      <w:rPr>
                        <w:rFonts w:cs="Arial"/>
                        <w:b/>
                        <w:sz w:val="16"/>
                        <w:szCs w:val="16"/>
                      </w:rPr>
                      <w:t>Банк контрагента</w:t>
                    </w:r>
                  </w:ins>
                </w:p>
              </w:tc>
              <w:tc>
                <w:tcPr>
                  <w:tcW w:w="28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79A8DE" w14:textId="77777777" w:rsidR="00A62498" w:rsidRDefault="00A62498" w:rsidP="00B6442B">
                  <w:pPr>
                    <w:autoSpaceDE w:val="0"/>
                    <w:autoSpaceDN w:val="0"/>
                    <w:ind w:left="0" w:firstLine="0"/>
                    <w:jc w:val="center"/>
                    <w:rPr>
                      <w:ins w:id="10136" w:author="Широбокова Алёна Сергеевна" w:date="2017-09-15T17:10:00Z"/>
                      <w:rFonts w:cs="Arial"/>
                      <w:b/>
                      <w:sz w:val="16"/>
                      <w:szCs w:val="16"/>
                    </w:rPr>
                  </w:pPr>
                  <w:ins w:id="10137" w:author="Широбокова Алёна Сергеевна" w:date="2017-09-15T17:10:00Z">
                    <w:r>
                      <w:rPr>
                        <w:rFonts w:cs="Arial"/>
                        <w:b/>
                        <w:sz w:val="16"/>
                        <w:szCs w:val="16"/>
                      </w:rPr>
                      <w:t>Контрагент</w:t>
                    </w:r>
                  </w:ins>
                </w:p>
              </w:tc>
              <w:tc>
                <w:tcPr>
                  <w:tcW w:w="20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50278A" w14:textId="77777777" w:rsidR="00A62498" w:rsidRDefault="00A62498" w:rsidP="00B6442B">
                  <w:pPr>
                    <w:autoSpaceDE w:val="0"/>
                    <w:autoSpaceDN w:val="0"/>
                    <w:ind w:left="0" w:firstLine="0"/>
                    <w:jc w:val="center"/>
                    <w:rPr>
                      <w:ins w:id="10138" w:author="Широбокова Алёна Сергеевна" w:date="2017-09-15T17:10:00Z"/>
                      <w:rFonts w:cs="Arial"/>
                      <w:b/>
                      <w:sz w:val="16"/>
                      <w:szCs w:val="16"/>
                    </w:rPr>
                  </w:pPr>
                  <w:ins w:id="10139" w:author="Широбокова Алёна Сергеевна" w:date="2017-09-15T17:10:00Z">
                    <w:r>
                      <w:rPr>
                        <w:rFonts w:cs="Arial"/>
                        <w:b/>
                        <w:sz w:val="16"/>
                        <w:szCs w:val="16"/>
                      </w:rPr>
                      <w:t>Счет контрагента</w:t>
                    </w:r>
                  </w:ins>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099946" w14:textId="77777777" w:rsidR="00A62498" w:rsidRDefault="00A62498" w:rsidP="00B6442B">
                  <w:pPr>
                    <w:autoSpaceDE w:val="0"/>
                    <w:autoSpaceDN w:val="0"/>
                    <w:ind w:left="0" w:firstLine="0"/>
                    <w:jc w:val="center"/>
                    <w:rPr>
                      <w:ins w:id="10140" w:author="Широбокова Алёна Сергеевна" w:date="2017-09-15T17:10:00Z"/>
                      <w:rFonts w:cs="Arial"/>
                      <w:b/>
                      <w:sz w:val="16"/>
                      <w:szCs w:val="16"/>
                    </w:rPr>
                  </w:pPr>
                  <w:ins w:id="10141" w:author="Широбокова Алёна Сергеевна" w:date="2017-09-15T17:10:00Z">
                    <w:r>
                      <w:rPr>
                        <w:rFonts w:cs="Arial"/>
                        <w:b/>
                        <w:sz w:val="16"/>
                        <w:szCs w:val="16"/>
                      </w:rPr>
                      <w:t>Дебет</w:t>
                    </w:r>
                  </w:ins>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49D87D" w14:textId="77777777" w:rsidR="00A62498" w:rsidRDefault="00A62498" w:rsidP="00B6442B">
                  <w:pPr>
                    <w:autoSpaceDE w:val="0"/>
                    <w:autoSpaceDN w:val="0"/>
                    <w:ind w:left="0" w:firstLine="0"/>
                    <w:jc w:val="center"/>
                    <w:rPr>
                      <w:ins w:id="10142" w:author="Широбокова Алёна Сергеевна" w:date="2017-09-15T17:10:00Z"/>
                      <w:rFonts w:cs="Arial"/>
                      <w:b/>
                      <w:sz w:val="16"/>
                      <w:szCs w:val="16"/>
                    </w:rPr>
                  </w:pPr>
                  <w:ins w:id="10143" w:author="Широбокова Алёна Сергеевна" w:date="2017-09-15T17:10:00Z">
                    <w:r>
                      <w:rPr>
                        <w:rFonts w:cs="Arial"/>
                        <w:b/>
                        <w:sz w:val="16"/>
                        <w:szCs w:val="16"/>
                      </w:rPr>
                      <w:t>Кредит</w:t>
                    </w:r>
                  </w:ins>
                </w:p>
              </w:tc>
              <w:tc>
                <w:tcPr>
                  <w:tcW w:w="35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100306E2" w14:textId="77777777" w:rsidR="00A62498" w:rsidRDefault="00A62498" w:rsidP="00B6442B">
                  <w:pPr>
                    <w:autoSpaceDE w:val="0"/>
                    <w:autoSpaceDN w:val="0"/>
                    <w:ind w:left="0" w:firstLine="0"/>
                    <w:jc w:val="center"/>
                    <w:rPr>
                      <w:ins w:id="10144" w:author="Широбокова Алёна Сергеевна" w:date="2017-09-15T17:10:00Z"/>
                      <w:rFonts w:cs="Arial"/>
                      <w:b/>
                      <w:sz w:val="16"/>
                      <w:szCs w:val="16"/>
                    </w:rPr>
                  </w:pPr>
                  <w:ins w:id="10145" w:author="Широбокова Алёна Сергеевна" w:date="2017-09-15T17:10:00Z">
                    <w:r>
                      <w:rPr>
                        <w:rFonts w:cs="Arial"/>
                        <w:b/>
                        <w:sz w:val="16"/>
                        <w:szCs w:val="16"/>
                      </w:rPr>
                      <w:t>Назначение платежа</w:t>
                    </w:r>
                  </w:ins>
                </w:p>
              </w:tc>
            </w:tr>
            <w:tr w:rsidR="00A62498" w14:paraId="2CE483EB" w14:textId="77777777" w:rsidTr="00B6442B">
              <w:trPr>
                <w:ins w:id="10146"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E610B6B" w14:textId="77777777" w:rsidR="00A62498" w:rsidRPr="00B85DA7" w:rsidRDefault="00A62498" w:rsidP="00B6442B">
                  <w:pPr>
                    <w:autoSpaceDE w:val="0"/>
                    <w:autoSpaceDN w:val="0"/>
                    <w:ind w:left="0" w:firstLine="0"/>
                    <w:rPr>
                      <w:ins w:id="10147" w:author="Широбокова Алёна Сергеевна" w:date="2017-09-15T17:10:00Z"/>
                      <w:rFonts w:cs="Arial"/>
                      <w:sz w:val="16"/>
                      <w:szCs w:val="16"/>
                    </w:rPr>
                  </w:pPr>
                  <w:ins w:id="10148"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BFFDC9D" w14:textId="77777777" w:rsidR="00A62498" w:rsidRPr="00B85DA7" w:rsidRDefault="00A62498" w:rsidP="00B6442B">
                  <w:pPr>
                    <w:autoSpaceDE w:val="0"/>
                    <w:autoSpaceDN w:val="0"/>
                    <w:ind w:left="0" w:firstLine="0"/>
                    <w:jc w:val="center"/>
                    <w:rPr>
                      <w:ins w:id="10149" w:author="Широбокова Алёна Сергеевна" w:date="2017-09-15T17:10:00Z"/>
                      <w:rFonts w:cs="Arial"/>
                      <w:sz w:val="16"/>
                      <w:szCs w:val="16"/>
                    </w:rPr>
                  </w:pPr>
                  <w:ins w:id="10150" w:author="Широбокова Алёна Сергеевна" w:date="2017-09-15T17:10:00Z">
                    <w:r>
                      <w:rPr>
                        <w:rFonts w:cs="Arial"/>
                        <w:sz w:val="16"/>
                        <w:szCs w:val="16"/>
                      </w:rPr>
                      <w:t xml:space="preserve">   10</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01BF5D96" w14:textId="77777777" w:rsidR="00A62498" w:rsidRPr="00B85DA7" w:rsidRDefault="00A62498" w:rsidP="00B6442B">
                  <w:pPr>
                    <w:autoSpaceDE w:val="0"/>
                    <w:autoSpaceDN w:val="0"/>
                    <w:ind w:left="0" w:firstLine="0"/>
                    <w:jc w:val="center"/>
                    <w:rPr>
                      <w:ins w:id="10151" w:author="Широбокова Алёна Сергеевна" w:date="2017-09-15T17:10:00Z"/>
                      <w:rFonts w:cs="Arial"/>
                      <w:sz w:val="16"/>
                      <w:szCs w:val="16"/>
                    </w:rPr>
                  </w:pPr>
                  <w:ins w:id="10152" w:author="Широбокова Алёна Сергеевна" w:date="2017-09-15T17:10:00Z">
                    <w:r>
                      <w:rPr>
                        <w:rFonts w:cs="Arial"/>
                        <w:sz w:val="16"/>
                        <w:szCs w:val="16"/>
                      </w:rPr>
                      <w:t>13</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25760236" w14:textId="77777777" w:rsidR="00A62498" w:rsidRPr="00B85DA7" w:rsidRDefault="00A62498" w:rsidP="00B6442B">
                  <w:pPr>
                    <w:autoSpaceDE w:val="0"/>
                    <w:autoSpaceDN w:val="0"/>
                    <w:ind w:left="0" w:firstLine="0"/>
                    <w:jc w:val="center"/>
                    <w:rPr>
                      <w:ins w:id="10153" w:author="Широбокова Алёна Сергеевна" w:date="2017-09-15T17:10:00Z"/>
                      <w:rFonts w:cs="Arial"/>
                      <w:sz w:val="16"/>
                      <w:szCs w:val="16"/>
                    </w:rPr>
                  </w:pPr>
                  <w:ins w:id="10154" w:author="Широбокова Алёна Сергеевна" w:date="2017-09-15T17:10:00Z">
                    <w:r>
                      <w:rPr>
                        <w:rFonts w:cs="Arial"/>
                        <w:sz w:val="16"/>
                        <w:szCs w:val="16"/>
                      </w:rPr>
                      <w:t>044579851,</w:t>
                    </w:r>
                    <w:r w:rsidRPr="00B85DA7">
                      <w:rPr>
                        <w:rFonts w:cs="Arial"/>
                        <w:sz w:val="16"/>
                        <w:szCs w:val="16"/>
                      </w:rPr>
                      <w:t xml:space="preserve"> ЗАО "Сведбанк"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3B3F865F" w14:textId="77777777" w:rsidR="00A62498" w:rsidRPr="00B85DA7" w:rsidRDefault="00A62498" w:rsidP="00B6442B">
                  <w:pPr>
                    <w:autoSpaceDE w:val="0"/>
                    <w:autoSpaceDN w:val="0"/>
                    <w:ind w:left="0" w:firstLine="0"/>
                    <w:jc w:val="left"/>
                    <w:rPr>
                      <w:ins w:id="10155" w:author="Широбокова Алёна Сергеевна" w:date="2017-09-15T17:10:00Z"/>
                      <w:rFonts w:cs="Arial"/>
                      <w:sz w:val="16"/>
                      <w:szCs w:val="16"/>
                    </w:rPr>
                  </w:pPr>
                  <w:ins w:id="10156" w:author="Широбокова Алёна Сергеевна" w:date="2017-09-15T17:10:00Z">
                    <w:r>
                      <w:rPr>
                        <w:rFonts w:cs="Arial"/>
                        <w:sz w:val="16"/>
                        <w:szCs w:val="16"/>
                      </w:rPr>
                      <w:t>ООО Iskra-net</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0F12B033" w14:textId="77777777" w:rsidR="00A62498" w:rsidRPr="00B85DA7" w:rsidRDefault="00A62498" w:rsidP="00B6442B">
                  <w:pPr>
                    <w:autoSpaceDE w:val="0"/>
                    <w:autoSpaceDN w:val="0"/>
                    <w:ind w:left="0" w:firstLine="0"/>
                    <w:jc w:val="center"/>
                    <w:rPr>
                      <w:ins w:id="10157" w:author="Широбокова Алёна Сергеевна" w:date="2017-09-15T17:10:00Z"/>
                      <w:rFonts w:cs="Arial"/>
                      <w:sz w:val="16"/>
                      <w:szCs w:val="16"/>
                    </w:rPr>
                  </w:pPr>
                  <w:ins w:id="10158" w:author="Широбокова Алёна Сергеевна" w:date="2017-09-15T17:10:00Z">
                    <w:r>
                      <w:rPr>
                        <w:rFonts w:cs="Arial"/>
                        <w:sz w:val="16"/>
                        <w:szCs w:val="16"/>
                      </w:rPr>
                      <w:t>40702810300000555577</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5AFE4528" w14:textId="77777777" w:rsidR="00A62498" w:rsidRPr="00B85DA7" w:rsidRDefault="00A62498" w:rsidP="00B6442B">
                  <w:pPr>
                    <w:autoSpaceDE w:val="0"/>
                    <w:autoSpaceDN w:val="0"/>
                    <w:ind w:left="0" w:firstLine="0"/>
                    <w:jc w:val="right"/>
                    <w:rPr>
                      <w:ins w:id="10159" w:author="Широбокова Алёна Сергеевна" w:date="2017-09-15T17:10:00Z"/>
                      <w:rFonts w:cs="Arial"/>
                      <w:sz w:val="16"/>
                      <w:szCs w:val="16"/>
                    </w:rPr>
                  </w:pPr>
                  <w:ins w:id="10160" w:author="Широбокова Алёна Сергеевна" w:date="2017-09-15T17:10:00Z">
                    <w:r>
                      <w:rPr>
                        <w:rFonts w:cs="Arial"/>
                        <w:sz w:val="16"/>
                        <w:szCs w:val="16"/>
                      </w:rPr>
                      <w:t>11,10</w:t>
                    </w:r>
                  </w:ins>
                </w:p>
              </w:tc>
              <w:tc>
                <w:tcPr>
                  <w:tcW w:w="1559" w:type="dxa"/>
                  <w:tcBorders>
                    <w:top w:val="single" w:sz="4" w:space="0" w:color="auto"/>
                    <w:left w:val="single" w:sz="4" w:space="0" w:color="auto"/>
                    <w:bottom w:val="single" w:sz="4" w:space="0" w:color="auto"/>
                    <w:right w:val="single" w:sz="4" w:space="0" w:color="auto"/>
                  </w:tcBorders>
                  <w:vAlign w:val="center"/>
                </w:tcPr>
                <w:p w14:paraId="67AFE4F3" w14:textId="77777777" w:rsidR="00A62498" w:rsidRDefault="00A62498" w:rsidP="00B6442B">
                  <w:pPr>
                    <w:autoSpaceDE w:val="0"/>
                    <w:autoSpaceDN w:val="0"/>
                    <w:ind w:left="0" w:firstLine="0"/>
                    <w:jc w:val="right"/>
                    <w:rPr>
                      <w:ins w:id="10161"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1EF1AD0" w14:textId="77777777" w:rsidR="00A62498" w:rsidRDefault="00A62498" w:rsidP="00B6442B">
                  <w:pPr>
                    <w:autoSpaceDE w:val="0"/>
                    <w:autoSpaceDN w:val="0"/>
                    <w:ind w:left="0" w:firstLine="0"/>
                    <w:jc w:val="left"/>
                    <w:rPr>
                      <w:ins w:id="10162" w:author="Широбокова Алёна Сергеевна" w:date="2017-09-15T17:10:00Z"/>
                      <w:rFonts w:cs="Arial"/>
                      <w:sz w:val="16"/>
                      <w:szCs w:val="16"/>
                    </w:rPr>
                  </w:pPr>
                  <w:ins w:id="10163" w:author="Широбокова Алёна Сергеевна" w:date="2017-09-15T17:10:00Z">
                    <w:r>
                      <w:rPr>
                        <w:rFonts w:cs="Arial"/>
                        <w:sz w:val="16"/>
                        <w:szCs w:val="16"/>
                      </w:rPr>
                      <w:t xml:space="preserve">СПИСАНО В ОПЕРАЦИЯМ С БАНКОВСКИМИ КАРТАМИ </w:t>
                    </w:r>
                  </w:ins>
                </w:p>
              </w:tc>
            </w:tr>
            <w:tr w:rsidR="00A62498" w14:paraId="3C56191C" w14:textId="77777777" w:rsidTr="00B6442B">
              <w:trPr>
                <w:ins w:id="10164"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5A5867E" w14:textId="77777777" w:rsidR="00A62498" w:rsidRPr="00B85DA7" w:rsidRDefault="00A62498" w:rsidP="00B6442B">
                  <w:pPr>
                    <w:autoSpaceDE w:val="0"/>
                    <w:autoSpaceDN w:val="0"/>
                    <w:ind w:left="0" w:firstLine="0"/>
                    <w:rPr>
                      <w:ins w:id="10165" w:author="Широбокова Алёна Сергеевна" w:date="2017-09-15T17:10:00Z"/>
                      <w:rFonts w:cs="Arial"/>
                      <w:sz w:val="16"/>
                      <w:szCs w:val="16"/>
                    </w:rPr>
                  </w:pPr>
                  <w:ins w:id="10166"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A256B7C" w14:textId="77777777" w:rsidR="00A62498" w:rsidRPr="00B85DA7" w:rsidRDefault="00A62498" w:rsidP="00B6442B">
                  <w:pPr>
                    <w:autoSpaceDE w:val="0"/>
                    <w:autoSpaceDN w:val="0"/>
                    <w:ind w:left="0" w:firstLine="0"/>
                    <w:jc w:val="center"/>
                    <w:rPr>
                      <w:ins w:id="10167" w:author="Широбокова Алёна Сергеевна" w:date="2017-09-15T17:10:00Z"/>
                      <w:rFonts w:cs="Arial"/>
                      <w:sz w:val="16"/>
                      <w:szCs w:val="16"/>
                    </w:rPr>
                  </w:pPr>
                  <w:ins w:id="10168" w:author="Широбокова Алёна Сергеевна" w:date="2017-09-15T17:10:00Z">
                    <w:r>
                      <w:rPr>
                        <w:rFonts w:cs="Arial"/>
                        <w:sz w:val="16"/>
                        <w:szCs w:val="16"/>
                      </w:rPr>
                      <w:t xml:space="preserve">   11</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18995A7A" w14:textId="77777777" w:rsidR="00A62498" w:rsidRPr="00B85DA7" w:rsidRDefault="00A62498" w:rsidP="00B6442B">
                  <w:pPr>
                    <w:autoSpaceDE w:val="0"/>
                    <w:autoSpaceDN w:val="0"/>
                    <w:ind w:left="0" w:firstLine="0"/>
                    <w:jc w:val="center"/>
                    <w:rPr>
                      <w:ins w:id="10169" w:author="Широбокова Алёна Сергеевна" w:date="2017-09-15T17:10:00Z"/>
                      <w:rFonts w:cs="Arial"/>
                      <w:sz w:val="16"/>
                      <w:szCs w:val="16"/>
                    </w:rPr>
                  </w:pPr>
                  <w:ins w:id="10170" w:author="Широбокова Алёна Сергеевна" w:date="2017-09-15T17:10:00Z">
                    <w:r>
                      <w:rPr>
                        <w:rFonts w:cs="Arial"/>
                        <w:sz w:val="16"/>
                        <w:szCs w:val="16"/>
                      </w:rPr>
                      <w:t>16</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4E30B969" w14:textId="77777777" w:rsidR="00A62498" w:rsidRPr="00B85DA7" w:rsidRDefault="00A62498" w:rsidP="00B6442B">
                  <w:pPr>
                    <w:autoSpaceDE w:val="0"/>
                    <w:autoSpaceDN w:val="0"/>
                    <w:ind w:left="0" w:firstLine="0"/>
                    <w:jc w:val="center"/>
                    <w:rPr>
                      <w:ins w:id="10171" w:author="Широбокова Алёна Сергеевна" w:date="2017-09-15T17:10:00Z"/>
                      <w:rFonts w:cs="Arial"/>
                      <w:sz w:val="16"/>
                      <w:szCs w:val="16"/>
                    </w:rPr>
                  </w:pPr>
                  <w:ins w:id="10172"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3E45C8BC" w14:textId="77777777" w:rsidR="00A62498" w:rsidRPr="00B85DA7" w:rsidRDefault="00A62498" w:rsidP="00B6442B">
                  <w:pPr>
                    <w:autoSpaceDE w:val="0"/>
                    <w:autoSpaceDN w:val="0"/>
                    <w:ind w:left="0" w:firstLine="0"/>
                    <w:jc w:val="left"/>
                    <w:rPr>
                      <w:ins w:id="10173" w:author="Широбокова Алёна Сергеевна" w:date="2017-09-15T17:10:00Z"/>
                      <w:rFonts w:cs="Arial"/>
                      <w:sz w:val="16"/>
                      <w:szCs w:val="16"/>
                    </w:rPr>
                  </w:pPr>
                  <w:ins w:id="10174"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1632BB1A" w14:textId="77777777" w:rsidR="00A62498" w:rsidRPr="00B85DA7" w:rsidRDefault="00A62498" w:rsidP="00B6442B">
                  <w:pPr>
                    <w:autoSpaceDE w:val="0"/>
                    <w:autoSpaceDN w:val="0"/>
                    <w:ind w:left="0" w:firstLine="0"/>
                    <w:jc w:val="center"/>
                    <w:rPr>
                      <w:ins w:id="10175" w:author="Широбокова Алёна Сергеевна" w:date="2017-09-15T17:10:00Z"/>
                      <w:rFonts w:cs="Arial"/>
                      <w:sz w:val="16"/>
                      <w:szCs w:val="16"/>
                    </w:rPr>
                  </w:pPr>
                  <w:ins w:id="10176"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33409004" w14:textId="77777777" w:rsidR="00A62498" w:rsidRPr="00B85DA7" w:rsidRDefault="00A62498" w:rsidP="00B6442B">
                  <w:pPr>
                    <w:autoSpaceDE w:val="0"/>
                    <w:autoSpaceDN w:val="0"/>
                    <w:ind w:left="0" w:firstLine="0"/>
                    <w:jc w:val="right"/>
                    <w:rPr>
                      <w:ins w:id="10177" w:author="Широбокова Алёна Сергеевна" w:date="2017-09-15T17:10:00Z"/>
                      <w:rFonts w:cs="Arial"/>
                      <w:sz w:val="16"/>
                      <w:szCs w:val="16"/>
                    </w:rPr>
                  </w:pPr>
                  <w:ins w:id="10178" w:author="Широбокова Алёна Сергеевна" w:date="2017-09-15T17:10:00Z">
                    <w:r>
                      <w:rPr>
                        <w:rFonts w:cs="Arial"/>
                        <w:sz w:val="16"/>
                        <w:szCs w:val="16"/>
                      </w:rPr>
                      <w:t>50,10</w:t>
                    </w:r>
                  </w:ins>
                </w:p>
              </w:tc>
              <w:tc>
                <w:tcPr>
                  <w:tcW w:w="1559" w:type="dxa"/>
                  <w:tcBorders>
                    <w:top w:val="single" w:sz="4" w:space="0" w:color="auto"/>
                    <w:left w:val="single" w:sz="4" w:space="0" w:color="auto"/>
                    <w:bottom w:val="single" w:sz="4" w:space="0" w:color="auto"/>
                    <w:right w:val="single" w:sz="4" w:space="0" w:color="auto"/>
                  </w:tcBorders>
                  <w:vAlign w:val="center"/>
                </w:tcPr>
                <w:p w14:paraId="4EE1AC70" w14:textId="77777777" w:rsidR="00A62498" w:rsidRDefault="00A62498" w:rsidP="00B6442B">
                  <w:pPr>
                    <w:autoSpaceDE w:val="0"/>
                    <w:autoSpaceDN w:val="0"/>
                    <w:ind w:left="0" w:firstLine="0"/>
                    <w:jc w:val="right"/>
                    <w:rPr>
                      <w:ins w:id="10179"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2A12D5D" w14:textId="77777777" w:rsidR="00A62498" w:rsidRDefault="00A62498" w:rsidP="00B6442B">
                  <w:pPr>
                    <w:autoSpaceDE w:val="0"/>
                    <w:autoSpaceDN w:val="0"/>
                    <w:ind w:left="0" w:firstLine="0"/>
                    <w:jc w:val="left"/>
                    <w:rPr>
                      <w:ins w:id="10180" w:author="Широбокова Алёна Сергеевна" w:date="2017-09-15T17:10:00Z"/>
                      <w:rFonts w:cs="Arial"/>
                      <w:sz w:val="16"/>
                      <w:szCs w:val="16"/>
                    </w:rPr>
                  </w:pPr>
                  <w:ins w:id="10181" w:author="Широбокова Алёна Сергеевна" w:date="2017-09-15T17:10:00Z">
                    <w:r>
                      <w:rPr>
                        <w:rFonts w:cs="Arial"/>
                        <w:sz w:val="16"/>
                        <w:szCs w:val="16"/>
                      </w:rPr>
                      <w:t xml:space="preserve">СПИСАНО НА ОСНОВАНИИ ПЛАТЕЖНОГО ОРДЕРА </w:t>
                    </w:r>
                  </w:ins>
                </w:p>
              </w:tc>
            </w:tr>
            <w:tr w:rsidR="00A62498" w14:paraId="49A2A092" w14:textId="77777777" w:rsidTr="00B6442B">
              <w:trPr>
                <w:ins w:id="10182"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E0E1638" w14:textId="77777777" w:rsidR="00A62498" w:rsidRPr="00B85DA7" w:rsidRDefault="00A62498" w:rsidP="00B6442B">
                  <w:pPr>
                    <w:autoSpaceDE w:val="0"/>
                    <w:autoSpaceDN w:val="0"/>
                    <w:ind w:left="0" w:firstLine="0"/>
                    <w:rPr>
                      <w:ins w:id="10183" w:author="Широбокова Алёна Сергеевна" w:date="2017-09-15T17:10:00Z"/>
                      <w:rFonts w:cs="Arial"/>
                      <w:sz w:val="16"/>
                      <w:szCs w:val="16"/>
                    </w:rPr>
                  </w:pPr>
                  <w:ins w:id="10184"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D775463" w14:textId="77777777" w:rsidR="00A62498" w:rsidRPr="00B85DA7" w:rsidRDefault="00A62498" w:rsidP="00B6442B">
                  <w:pPr>
                    <w:autoSpaceDE w:val="0"/>
                    <w:autoSpaceDN w:val="0"/>
                    <w:ind w:left="0" w:firstLine="0"/>
                    <w:jc w:val="center"/>
                    <w:rPr>
                      <w:ins w:id="10185" w:author="Широбокова Алёна Сергеевна" w:date="2017-09-15T17:10:00Z"/>
                      <w:rFonts w:cs="Arial"/>
                      <w:sz w:val="16"/>
                      <w:szCs w:val="16"/>
                    </w:rPr>
                  </w:pPr>
                  <w:ins w:id="10186" w:author="Широбокова Алёна Сергеевна" w:date="2017-09-15T17:10:00Z">
                    <w:r>
                      <w:rPr>
                        <w:rFonts w:cs="Arial"/>
                        <w:sz w:val="16"/>
                        <w:szCs w:val="16"/>
                      </w:rPr>
                      <w:t xml:space="preserve">   12</w:t>
                    </w:r>
                  </w:ins>
                </w:p>
              </w:tc>
              <w:tc>
                <w:tcPr>
                  <w:tcW w:w="471" w:type="dxa"/>
                  <w:tcBorders>
                    <w:top w:val="single" w:sz="4" w:space="0" w:color="auto"/>
                    <w:left w:val="single" w:sz="4" w:space="0" w:color="auto"/>
                    <w:bottom w:val="single" w:sz="4" w:space="0" w:color="auto"/>
                    <w:right w:val="single" w:sz="4" w:space="0" w:color="auto"/>
                  </w:tcBorders>
                  <w:vAlign w:val="center"/>
                  <w:hideMark/>
                </w:tcPr>
                <w:p w14:paraId="35ED1EFA" w14:textId="77777777" w:rsidR="00A62498" w:rsidRPr="00B85DA7" w:rsidRDefault="00A62498" w:rsidP="00B6442B">
                  <w:pPr>
                    <w:autoSpaceDE w:val="0"/>
                    <w:autoSpaceDN w:val="0"/>
                    <w:ind w:left="0" w:firstLine="0"/>
                    <w:jc w:val="center"/>
                    <w:rPr>
                      <w:ins w:id="10187" w:author="Широбокова Алёна Сергеевна" w:date="2017-09-15T17:10:00Z"/>
                      <w:rFonts w:cs="Arial"/>
                      <w:sz w:val="16"/>
                      <w:szCs w:val="16"/>
                    </w:rPr>
                  </w:pPr>
                  <w:ins w:id="10188" w:author="Широбокова Алёна Сергеевна" w:date="2017-09-15T17:10:00Z">
                    <w:r>
                      <w:rPr>
                        <w:rFonts w:cs="Arial"/>
                        <w:sz w:val="16"/>
                        <w:szCs w:val="16"/>
                      </w:rPr>
                      <w:t>17</w:t>
                    </w:r>
                  </w:ins>
                </w:p>
              </w:tc>
              <w:tc>
                <w:tcPr>
                  <w:tcW w:w="2034" w:type="dxa"/>
                  <w:tcBorders>
                    <w:top w:val="single" w:sz="4" w:space="0" w:color="auto"/>
                    <w:left w:val="single" w:sz="4" w:space="0" w:color="auto"/>
                    <w:bottom w:val="single" w:sz="4" w:space="0" w:color="auto"/>
                    <w:right w:val="single" w:sz="4" w:space="0" w:color="auto"/>
                  </w:tcBorders>
                  <w:vAlign w:val="center"/>
                  <w:hideMark/>
                </w:tcPr>
                <w:p w14:paraId="64CA1B75" w14:textId="77777777" w:rsidR="00A62498" w:rsidRPr="00B85DA7" w:rsidRDefault="00A62498" w:rsidP="00B6442B">
                  <w:pPr>
                    <w:autoSpaceDE w:val="0"/>
                    <w:autoSpaceDN w:val="0"/>
                    <w:ind w:left="0" w:firstLine="0"/>
                    <w:jc w:val="center"/>
                    <w:rPr>
                      <w:ins w:id="10189" w:author="Широбокова Алёна Сергеевна" w:date="2017-09-15T17:10:00Z"/>
                      <w:rFonts w:cs="Arial"/>
                      <w:sz w:val="16"/>
                      <w:szCs w:val="16"/>
                    </w:rPr>
                  </w:pPr>
                  <w:ins w:id="10190"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vAlign w:val="center"/>
                  <w:hideMark/>
                </w:tcPr>
                <w:p w14:paraId="388C5203" w14:textId="77777777" w:rsidR="00A62498" w:rsidRPr="00B85DA7" w:rsidRDefault="00A62498" w:rsidP="00B6442B">
                  <w:pPr>
                    <w:autoSpaceDE w:val="0"/>
                    <w:autoSpaceDN w:val="0"/>
                    <w:ind w:left="0" w:firstLine="0"/>
                    <w:jc w:val="left"/>
                    <w:rPr>
                      <w:ins w:id="10191" w:author="Широбокова Алёна Сергеевна" w:date="2017-09-15T17:10:00Z"/>
                      <w:rFonts w:cs="Arial"/>
                      <w:sz w:val="16"/>
                      <w:szCs w:val="16"/>
                    </w:rPr>
                  </w:pPr>
                  <w:ins w:id="10192"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vAlign w:val="center"/>
                  <w:hideMark/>
                </w:tcPr>
                <w:p w14:paraId="7A331640" w14:textId="77777777" w:rsidR="00A62498" w:rsidRPr="00B85DA7" w:rsidRDefault="00A62498" w:rsidP="00B6442B">
                  <w:pPr>
                    <w:autoSpaceDE w:val="0"/>
                    <w:autoSpaceDN w:val="0"/>
                    <w:ind w:left="0" w:firstLine="0"/>
                    <w:jc w:val="center"/>
                    <w:rPr>
                      <w:ins w:id="10193" w:author="Широбокова Алёна Сергеевна" w:date="2017-09-15T17:10:00Z"/>
                      <w:rFonts w:cs="Arial"/>
                      <w:sz w:val="16"/>
                      <w:szCs w:val="16"/>
                    </w:rPr>
                  </w:pPr>
                  <w:ins w:id="10194"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vAlign w:val="center"/>
                  <w:hideMark/>
                </w:tcPr>
                <w:p w14:paraId="14E99B4D" w14:textId="77777777" w:rsidR="00A62498" w:rsidRPr="00B85DA7" w:rsidRDefault="00A62498" w:rsidP="00B6442B">
                  <w:pPr>
                    <w:autoSpaceDE w:val="0"/>
                    <w:autoSpaceDN w:val="0"/>
                    <w:ind w:left="0" w:firstLine="0"/>
                    <w:jc w:val="right"/>
                    <w:rPr>
                      <w:ins w:id="10195" w:author="Широбокова Алёна Сергеевна" w:date="2017-09-15T17:10:00Z"/>
                      <w:rFonts w:cs="Arial"/>
                      <w:sz w:val="16"/>
                      <w:szCs w:val="16"/>
                    </w:rPr>
                  </w:pPr>
                  <w:ins w:id="10196" w:author="Широбокова Алёна Сергеевна" w:date="2017-09-15T17:10:00Z">
                    <w:r>
                      <w:rPr>
                        <w:rFonts w:cs="Arial"/>
                        <w:sz w:val="16"/>
                        <w:szCs w:val="16"/>
                      </w:rPr>
                      <w:t>70,10</w:t>
                    </w:r>
                  </w:ins>
                </w:p>
              </w:tc>
              <w:tc>
                <w:tcPr>
                  <w:tcW w:w="1559" w:type="dxa"/>
                  <w:tcBorders>
                    <w:top w:val="single" w:sz="4" w:space="0" w:color="auto"/>
                    <w:left w:val="single" w:sz="4" w:space="0" w:color="auto"/>
                    <w:bottom w:val="single" w:sz="4" w:space="0" w:color="auto"/>
                    <w:right w:val="single" w:sz="4" w:space="0" w:color="auto"/>
                  </w:tcBorders>
                  <w:vAlign w:val="center"/>
                </w:tcPr>
                <w:p w14:paraId="60F78ACC" w14:textId="77777777" w:rsidR="00A62498" w:rsidRDefault="00A62498" w:rsidP="00B6442B">
                  <w:pPr>
                    <w:autoSpaceDE w:val="0"/>
                    <w:autoSpaceDN w:val="0"/>
                    <w:ind w:left="0" w:firstLine="0"/>
                    <w:jc w:val="right"/>
                    <w:rPr>
                      <w:ins w:id="10197"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394AC4C" w14:textId="77777777" w:rsidR="00A62498" w:rsidRDefault="00A62498" w:rsidP="00B6442B">
                  <w:pPr>
                    <w:autoSpaceDE w:val="0"/>
                    <w:autoSpaceDN w:val="0"/>
                    <w:ind w:left="0" w:firstLine="0"/>
                    <w:jc w:val="left"/>
                    <w:rPr>
                      <w:ins w:id="10198" w:author="Широбокова Алёна Сергеевна" w:date="2017-09-15T17:10:00Z"/>
                      <w:rFonts w:cs="Arial"/>
                      <w:sz w:val="16"/>
                      <w:szCs w:val="16"/>
                    </w:rPr>
                  </w:pPr>
                  <w:ins w:id="10199" w:author="Широбокова Алёна Сергеевна" w:date="2017-09-15T17:10:00Z">
                    <w:r>
                      <w:rPr>
                        <w:rFonts w:cs="Arial"/>
                        <w:sz w:val="16"/>
                        <w:szCs w:val="16"/>
                      </w:rPr>
                      <w:t xml:space="preserve">СПИСАНО НА ОСНОВАНИИ БАНКОВСКОГО ОРДЕРА </w:t>
                    </w:r>
                  </w:ins>
                </w:p>
              </w:tc>
            </w:tr>
            <w:tr w:rsidR="00A62498" w14:paraId="3A730CA7" w14:textId="77777777" w:rsidTr="00B6442B">
              <w:trPr>
                <w:ins w:id="10200"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EF6ED62" w14:textId="77777777" w:rsidR="00A62498" w:rsidRPr="00B85DA7" w:rsidRDefault="00A62498" w:rsidP="00B6442B">
                  <w:pPr>
                    <w:autoSpaceDE w:val="0"/>
                    <w:autoSpaceDN w:val="0"/>
                    <w:ind w:left="0" w:firstLine="0"/>
                    <w:rPr>
                      <w:ins w:id="10201" w:author="Широбокова Алёна Сергеевна" w:date="2017-09-15T17:10:00Z"/>
                      <w:rFonts w:cs="Arial"/>
                      <w:sz w:val="16"/>
                      <w:szCs w:val="16"/>
                    </w:rPr>
                  </w:pPr>
                  <w:ins w:id="10202"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1FDBB77" w14:textId="77777777" w:rsidR="00A62498" w:rsidRPr="00B85DA7" w:rsidRDefault="00A62498" w:rsidP="00B6442B">
                  <w:pPr>
                    <w:autoSpaceDE w:val="0"/>
                    <w:autoSpaceDN w:val="0"/>
                    <w:ind w:left="0" w:firstLine="0"/>
                    <w:jc w:val="center"/>
                    <w:rPr>
                      <w:ins w:id="10203" w:author="Широбокова Алёна Сергеевна" w:date="2017-09-15T17:10:00Z"/>
                      <w:rFonts w:cs="Arial"/>
                      <w:sz w:val="16"/>
                      <w:szCs w:val="16"/>
                    </w:rPr>
                  </w:pPr>
                  <w:ins w:id="10204" w:author="Широбокова Алёна Сергеевна" w:date="2017-09-15T17:10:00Z">
                    <w:r>
                      <w:rPr>
                        <w:rFonts w:cs="Arial"/>
                        <w:sz w:val="16"/>
                        <w:szCs w:val="16"/>
                      </w:rPr>
                      <w:t xml:space="preserve">    1</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E0DAF9A" w14:textId="77777777" w:rsidR="00A62498" w:rsidRPr="00B85DA7" w:rsidRDefault="00A62498" w:rsidP="00B6442B">
                  <w:pPr>
                    <w:autoSpaceDE w:val="0"/>
                    <w:autoSpaceDN w:val="0"/>
                    <w:ind w:left="0" w:firstLine="0"/>
                    <w:jc w:val="center"/>
                    <w:rPr>
                      <w:ins w:id="10205" w:author="Широбокова Алёна Сергеевна" w:date="2017-09-15T17:10:00Z"/>
                      <w:rFonts w:cs="Arial"/>
                      <w:sz w:val="16"/>
                      <w:szCs w:val="16"/>
                    </w:rPr>
                  </w:pPr>
                  <w:ins w:id="10206" w:author="Широбокова Алёна Сергеевна" w:date="2017-09-15T17:10:00Z">
                    <w:r>
                      <w:rPr>
                        <w:rFonts w:cs="Arial"/>
                        <w:sz w:val="16"/>
                        <w:szCs w:val="16"/>
                      </w:rPr>
                      <w:t>01</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E168BF3" w14:textId="77777777" w:rsidR="00A62498" w:rsidRPr="00B85DA7" w:rsidRDefault="00A62498" w:rsidP="00B6442B">
                  <w:pPr>
                    <w:autoSpaceDE w:val="0"/>
                    <w:autoSpaceDN w:val="0"/>
                    <w:ind w:left="0" w:firstLine="0"/>
                    <w:jc w:val="center"/>
                    <w:rPr>
                      <w:ins w:id="10207" w:author="Широбокова Алёна Сергеевна" w:date="2017-09-15T17:10:00Z"/>
                      <w:rFonts w:cs="Arial"/>
                      <w:sz w:val="16"/>
                      <w:szCs w:val="16"/>
                    </w:rPr>
                  </w:pPr>
                  <w:ins w:id="10208"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203BD6C" w14:textId="77777777" w:rsidR="00A62498" w:rsidRPr="00B85DA7" w:rsidRDefault="00A62498" w:rsidP="00B6442B">
                  <w:pPr>
                    <w:autoSpaceDE w:val="0"/>
                    <w:autoSpaceDN w:val="0"/>
                    <w:ind w:left="0" w:firstLine="0"/>
                    <w:jc w:val="left"/>
                    <w:rPr>
                      <w:ins w:id="10209" w:author="Широбокова Алёна Сергеевна" w:date="2017-09-15T17:10:00Z"/>
                      <w:rFonts w:cs="Arial"/>
                      <w:sz w:val="16"/>
                      <w:szCs w:val="16"/>
                    </w:rPr>
                  </w:pPr>
                  <w:ins w:id="10210" w:author="Широбокова Алёна Сергеевна" w:date="2017-09-15T17:10:00Z">
                    <w:r>
                      <w:rPr>
                        <w:rFonts w:cs="Arial"/>
                        <w:sz w:val="16"/>
                        <w:szCs w:val="16"/>
                      </w:rPr>
                      <w:t>ЗАО МОРЕПРОДУКТЫ LTD</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486B165" w14:textId="77777777" w:rsidR="00A62498" w:rsidRPr="00B85DA7" w:rsidRDefault="00A62498" w:rsidP="00B6442B">
                  <w:pPr>
                    <w:autoSpaceDE w:val="0"/>
                    <w:autoSpaceDN w:val="0"/>
                    <w:ind w:left="0" w:firstLine="0"/>
                    <w:jc w:val="center"/>
                    <w:rPr>
                      <w:ins w:id="10211" w:author="Широбокова Алёна Сергеевна" w:date="2017-09-15T17:10:00Z"/>
                      <w:rFonts w:cs="Arial"/>
                      <w:sz w:val="16"/>
                      <w:szCs w:val="16"/>
                    </w:rPr>
                  </w:pPr>
                  <w:ins w:id="10212" w:author="Широбокова Алёна Сергеевна" w:date="2017-09-15T17:10:00Z">
                    <w:r>
                      <w:rPr>
                        <w:rFonts w:cs="Arial"/>
                        <w:sz w:val="16"/>
                        <w:szCs w:val="16"/>
                      </w:rPr>
                      <w:t>40702810300000555555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E5075BC" w14:textId="77777777" w:rsidR="00A62498" w:rsidRPr="00B85DA7" w:rsidRDefault="00A62498" w:rsidP="00B6442B">
                  <w:pPr>
                    <w:autoSpaceDE w:val="0"/>
                    <w:autoSpaceDN w:val="0"/>
                    <w:ind w:left="0" w:firstLine="0"/>
                    <w:jc w:val="right"/>
                    <w:rPr>
                      <w:ins w:id="10213" w:author="Широбокова Алёна Сергеевна" w:date="2017-09-15T17:10:00Z"/>
                      <w:rFonts w:cs="Arial"/>
                      <w:sz w:val="16"/>
                      <w:szCs w:val="16"/>
                    </w:rPr>
                  </w:pPr>
                  <w:ins w:id="10214" w:author="Широбокова Алёна Сергеевна" w:date="2017-09-15T17:10:00Z">
                    <w:r>
                      <w:rPr>
                        <w:rFonts w:cs="Arial"/>
                        <w:sz w:val="16"/>
                        <w:szCs w:val="16"/>
                      </w:rPr>
                      <w:t>7 000 000 878,10</w:t>
                    </w:r>
                  </w:ins>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FC1ABDA" w14:textId="77777777" w:rsidR="00A62498" w:rsidRDefault="00A62498" w:rsidP="00B6442B">
                  <w:pPr>
                    <w:autoSpaceDE w:val="0"/>
                    <w:autoSpaceDN w:val="0"/>
                    <w:ind w:left="0" w:firstLine="0"/>
                    <w:jc w:val="right"/>
                    <w:rPr>
                      <w:ins w:id="10215" w:author="Широбокова Алёна Сергеевна" w:date="2017-09-15T17:10:00Z"/>
                      <w:rFonts w:cs="Arial"/>
                      <w:sz w:val="16"/>
                      <w:szCs w:val="16"/>
                    </w:rPr>
                  </w:pPr>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3EA9C17" w14:textId="77777777" w:rsidR="00A62498" w:rsidRPr="00B85DA7" w:rsidRDefault="00A62498" w:rsidP="00B6442B">
                  <w:pPr>
                    <w:autoSpaceDE w:val="0"/>
                    <w:autoSpaceDN w:val="0"/>
                    <w:ind w:left="0" w:firstLine="0"/>
                    <w:jc w:val="left"/>
                    <w:rPr>
                      <w:ins w:id="10216" w:author="Широбокова Алёна Сергеевна" w:date="2017-09-15T17:10:00Z"/>
                      <w:rFonts w:cs="Arial"/>
                      <w:sz w:val="16"/>
                      <w:szCs w:val="16"/>
                    </w:rPr>
                  </w:pPr>
                  <w:ins w:id="10217" w:author="Широбокова Алёна Сергеевна" w:date="2017-09-15T17:10:00Z">
                    <w:r>
                      <w:rPr>
                        <w:rFonts w:cs="Arial"/>
                        <w:sz w:val="16"/>
                        <w:szCs w:val="16"/>
                      </w:rPr>
                      <w:t xml:space="preserve">ОПЛАТА ЗА ТОВАР ПО СЧЕТУ 145 ОТ 20.01.2011. </w:t>
                    </w:r>
                    <w:r w:rsidRPr="00B85DA7">
                      <w:rPr>
                        <w:rFonts w:cs="Arial"/>
                        <w:sz w:val="16"/>
                        <w:szCs w:val="16"/>
                      </w:rPr>
                      <w:t xml:space="preserve">БЕЗ НДС </w:t>
                    </w:r>
                  </w:ins>
                </w:p>
              </w:tc>
            </w:tr>
            <w:tr w:rsidR="00A62498" w14:paraId="4F8A98BC" w14:textId="77777777" w:rsidTr="00B6442B">
              <w:trPr>
                <w:ins w:id="10218"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AB92487" w14:textId="77777777" w:rsidR="00A62498" w:rsidRDefault="00A62498" w:rsidP="00B6442B">
                  <w:pPr>
                    <w:autoSpaceDE w:val="0"/>
                    <w:autoSpaceDN w:val="0"/>
                    <w:ind w:left="0" w:firstLine="0"/>
                    <w:rPr>
                      <w:ins w:id="10219" w:author="Широбокова Алёна Сергеевна" w:date="2017-09-15T17:10:00Z"/>
                      <w:rFonts w:cs="Arial"/>
                      <w:sz w:val="16"/>
                      <w:szCs w:val="16"/>
                    </w:rPr>
                  </w:pPr>
                  <w:ins w:id="10220"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BBB4248" w14:textId="77777777" w:rsidR="00A62498" w:rsidRPr="00B85DA7" w:rsidRDefault="00A62498" w:rsidP="00B6442B">
                  <w:pPr>
                    <w:autoSpaceDE w:val="0"/>
                    <w:autoSpaceDN w:val="0"/>
                    <w:ind w:left="0" w:firstLine="0"/>
                    <w:jc w:val="center"/>
                    <w:rPr>
                      <w:ins w:id="10221" w:author="Широбокова Алёна Сергеевна" w:date="2017-09-15T17:10:00Z"/>
                      <w:rFonts w:cs="Arial"/>
                      <w:sz w:val="16"/>
                      <w:szCs w:val="16"/>
                    </w:rPr>
                  </w:pPr>
                  <w:ins w:id="10222" w:author="Широбокова Алёна Сергеевна" w:date="2017-09-15T17:10:00Z">
                    <w:r>
                      <w:rPr>
                        <w:rFonts w:cs="Arial"/>
                        <w:sz w:val="16"/>
                        <w:szCs w:val="16"/>
                      </w:rPr>
                      <w:t xml:space="preserve">   11</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9EAABEF" w14:textId="77777777" w:rsidR="00A62498" w:rsidRPr="00B85DA7" w:rsidRDefault="00A62498" w:rsidP="00B6442B">
                  <w:pPr>
                    <w:autoSpaceDE w:val="0"/>
                    <w:autoSpaceDN w:val="0"/>
                    <w:ind w:left="0" w:firstLine="0"/>
                    <w:jc w:val="center"/>
                    <w:rPr>
                      <w:ins w:id="10223" w:author="Широбокова Алёна Сергеевна" w:date="2017-09-15T17:10:00Z"/>
                      <w:rFonts w:cs="Arial"/>
                      <w:sz w:val="16"/>
                      <w:szCs w:val="16"/>
                    </w:rPr>
                  </w:pPr>
                  <w:ins w:id="10224" w:author="Широбокова Алёна Сергеевна" w:date="2017-09-15T17:10:00Z">
                    <w:r>
                      <w:rPr>
                        <w:rFonts w:cs="Arial"/>
                        <w:sz w:val="16"/>
                        <w:szCs w:val="16"/>
                      </w:rPr>
                      <w:t>16</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AD2B940" w14:textId="77777777" w:rsidR="00A62498" w:rsidRPr="00B85DA7" w:rsidRDefault="00A62498" w:rsidP="00B6442B">
                  <w:pPr>
                    <w:autoSpaceDE w:val="0"/>
                    <w:autoSpaceDN w:val="0"/>
                    <w:ind w:left="0" w:firstLine="0"/>
                    <w:jc w:val="center"/>
                    <w:rPr>
                      <w:ins w:id="10225" w:author="Широбокова Алёна Сергеевна" w:date="2017-09-15T17:10:00Z"/>
                      <w:rFonts w:cs="Arial"/>
                      <w:sz w:val="16"/>
                      <w:szCs w:val="16"/>
                    </w:rPr>
                  </w:pPr>
                  <w:ins w:id="10226"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119CCC2" w14:textId="77777777" w:rsidR="00A62498" w:rsidRPr="00B85DA7" w:rsidRDefault="00A62498" w:rsidP="00B6442B">
                  <w:pPr>
                    <w:autoSpaceDE w:val="0"/>
                    <w:autoSpaceDN w:val="0"/>
                    <w:ind w:left="0" w:firstLine="0"/>
                    <w:jc w:val="left"/>
                    <w:rPr>
                      <w:ins w:id="10227" w:author="Широбокова Алёна Сергеевна" w:date="2017-09-15T17:10:00Z"/>
                      <w:rFonts w:cs="Arial"/>
                      <w:sz w:val="16"/>
                      <w:szCs w:val="16"/>
                    </w:rPr>
                  </w:pPr>
                  <w:ins w:id="10228"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5D0CF5E" w14:textId="77777777" w:rsidR="00A62498" w:rsidRPr="00B85DA7" w:rsidRDefault="00A62498" w:rsidP="00B6442B">
                  <w:pPr>
                    <w:autoSpaceDE w:val="0"/>
                    <w:autoSpaceDN w:val="0"/>
                    <w:ind w:left="0" w:firstLine="0"/>
                    <w:jc w:val="center"/>
                    <w:rPr>
                      <w:ins w:id="10229" w:author="Широбокова Алёна Сергеевна" w:date="2017-09-15T17:10:00Z"/>
                      <w:rFonts w:cs="Arial"/>
                      <w:sz w:val="16"/>
                      <w:szCs w:val="16"/>
                    </w:rPr>
                  </w:pPr>
                  <w:ins w:id="10230"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6B03F63" w14:textId="77777777" w:rsidR="00A62498" w:rsidRDefault="00A62498" w:rsidP="00B6442B">
                  <w:pPr>
                    <w:autoSpaceDE w:val="0"/>
                    <w:autoSpaceDN w:val="0"/>
                    <w:ind w:left="0" w:firstLine="0"/>
                    <w:jc w:val="right"/>
                    <w:rPr>
                      <w:ins w:id="10231"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27C9007" w14:textId="77777777" w:rsidR="00A62498" w:rsidRPr="00B85DA7" w:rsidRDefault="00A62498" w:rsidP="00B6442B">
                  <w:pPr>
                    <w:autoSpaceDE w:val="0"/>
                    <w:autoSpaceDN w:val="0"/>
                    <w:ind w:left="0" w:firstLine="0"/>
                    <w:jc w:val="right"/>
                    <w:rPr>
                      <w:ins w:id="10232" w:author="Широбокова Алёна Сергеевна" w:date="2017-09-15T17:10:00Z"/>
                      <w:rFonts w:cs="Arial"/>
                      <w:sz w:val="16"/>
                      <w:szCs w:val="16"/>
                    </w:rPr>
                  </w:pPr>
                  <w:ins w:id="10233" w:author="Широбокова Алёна Сергеевна" w:date="2017-09-15T17:10:00Z">
                    <w:r>
                      <w:rPr>
                        <w:rFonts w:cs="Arial"/>
                        <w:sz w:val="16"/>
                        <w:szCs w:val="16"/>
                      </w:rPr>
                      <w:t>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FAE5F4B" w14:textId="77777777" w:rsidR="00A62498" w:rsidRPr="00B85DA7" w:rsidRDefault="00A62498" w:rsidP="00B6442B">
                  <w:pPr>
                    <w:autoSpaceDE w:val="0"/>
                    <w:autoSpaceDN w:val="0"/>
                    <w:ind w:left="0" w:firstLine="0"/>
                    <w:jc w:val="left"/>
                    <w:rPr>
                      <w:ins w:id="10234" w:author="Широбокова Алёна Сергеевна" w:date="2017-09-15T17:10:00Z"/>
                      <w:rFonts w:cs="Arial"/>
                      <w:sz w:val="16"/>
                      <w:szCs w:val="16"/>
                    </w:rPr>
                  </w:pPr>
                  <w:ins w:id="10235" w:author="Широбокова Алёна Сергеевна" w:date="2017-09-15T17:10:00Z">
                    <w:r>
                      <w:rPr>
                        <w:rFonts w:cs="Arial"/>
                        <w:sz w:val="16"/>
                        <w:szCs w:val="16"/>
                      </w:rPr>
                      <w:t>ЗАЧИСЛЕНО ПО ПЛАТЕЖНОМУ ОРДЕРУ</w:t>
                    </w:r>
                  </w:ins>
                </w:p>
              </w:tc>
            </w:tr>
            <w:tr w:rsidR="00A62498" w14:paraId="38DFCAB2" w14:textId="77777777" w:rsidTr="00B6442B">
              <w:trPr>
                <w:ins w:id="10236"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31251FF" w14:textId="77777777" w:rsidR="00A62498" w:rsidRDefault="00A62498" w:rsidP="00B6442B">
                  <w:pPr>
                    <w:autoSpaceDE w:val="0"/>
                    <w:autoSpaceDN w:val="0"/>
                    <w:ind w:left="0" w:firstLine="0"/>
                    <w:rPr>
                      <w:ins w:id="10237" w:author="Широбокова Алёна Сергеевна" w:date="2017-09-15T17:10:00Z"/>
                      <w:rFonts w:cs="Arial"/>
                      <w:sz w:val="16"/>
                      <w:szCs w:val="16"/>
                    </w:rPr>
                  </w:pPr>
                  <w:ins w:id="10238"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0E0541E" w14:textId="77777777" w:rsidR="00A62498" w:rsidRPr="00B85DA7" w:rsidRDefault="00A62498" w:rsidP="00B6442B">
                  <w:pPr>
                    <w:autoSpaceDE w:val="0"/>
                    <w:autoSpaceDN w:val="0"/>
                    <w:ind w:left="0" w:firstLine="0"/>
                    <w:jc w:val="center"/>
                    <w:rPr>
                      <w:ins w:id="10239" w:author="Широбокова Алёна Сергеевна" w:date="2017-09-15T17:10:00Z"/>
                      <w:rFonts w:cs="Arial"/>
                      <w:sz w:val="16"/>
                      <w:szCs w:val="16"/>
                    </w:rPr>
                  </w:pPr>
                  <w:ins w:id="10240" w:author="Широбокова Алёна Сергеевна" w:date="2017-09-15T17:10:00Z">
                    <w:r>
                      <w:rPr>
                        <w:rFonts w:cs="Arial"/>
                        <w:sz w:val="16"/>
                        <w:szCs w:val="16"/>
                      </w:rPr>
                      <w:t xml:space="preserve">   10</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907CA60" w14:textId="77777777" w:rsidR="00A62498" w:rsidRPr="00B85DA7" w:rsidRDefault="00A62498" w:rsidP="00B6442B">
                  <w:pPr>
                    <w:autoSpaceDE w:val="0"/>
                    <w:autoSpaceDN w:val="0"/>
                    <w:ind w:left="0" w:firstLine="0"/>
                    <w:jc w:val="center"/>
                    <w:rPr>
                      <w:ins w:id="10241" w:author="Широбокова Алёна Сергеевна" w:date="2017-09-15T17:10:00Z"/>
                      <w:rFonts w:cs="Arial"/>
                      <w:sz w:val="16"/>
                      <w:szCs w:val="16"/>
                    </w:rPr>
                  </w:pPr>
                  <w:ins w:id="10242" w:author="Широбокова Алёна Сергеевна" w:date="2017-09-15T17:10:00Z">
                    <w:r>
                      <w:rPr>
                        <w:rFonts w:cs="Arial"/>
                        <w:sz w:val="16"/>
                        <w:szCs w:val="16"/>
                      </w:rPr>
                      <w:t>13</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AEBD004" w14:textId="77777777" w:rsidR="00A62498" w:rsidRPr="00B85DA7" w:rsidRDefault="00A62498" w:rsidP="00B6442B">
                  <w:pPr>
                    <w:autoSpaceDE w:val="0"/>
                    <w:autoSpaceDN w:val="0"/>
                    <w:ind w:left="0" w:firstLine="0"/>
                    <w:jc w:val="center"/>
                    <w:rPr>
                      <w:ins w:id="10243" w:author="Широбокова Алёна Сергеевна" w:date="2017-09-15T17:10:00Z"/>
                      <w:rFonts w:cs="Arial"/>
                      <w:sz w:val="16"/>
                      <w:szCs w:val="16"/>
                    </w:rPr>
                  </w:pPr>
                  <w:ins w:id="10244"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3980F23" w14:textId="77777777" w:rsidR="00A62498" w:rsidRPr="00B85DA7" w:rsidRDefault="00A62498" w:rsidP="00B6442B">
                  <w:pPr>
                    <w:autoSpaceDE w:val="0"/>
                    <w:autoSpaceDN w:val="0"/>
                    <w:ind w:left="0" w:firstLine="0"/>
                    <w:jc w:val="left"/>
                    <w:rPr>
                      <w:ins w:id="10245" w:author="Широбокова Алёна Сергеевна" w:date="2017-09-15T17:10:00Z"/>
                      <w:rFonts w:cs="Arial"/>
                      <w:sz w:val="16"/>
                      <w:szCs w:val="16"/>
                    </w:rPr>
                  </w:pPr>
                  <w:ins w:id="10246"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B89517B" w14:textId="77777777" w:rsidR="00A62498" w:rsidRPr="00B85DA7" w:rsidRDefault="00A62498" w:rsidP="00B6442B">
                  <w:pPr>
                    <w:autoSpaceDE w:val="0"/>
                    <w:autoSpaceDN w:val="0"/>
                    <w:ind w:left="0" w:firstLine="0"/>
                    <w:jc w:val="center"/>
                    <w:rPr>
                      <w:ins w:id="10247" w:author="Широбокова Алёна Сергеевна" w:date="2017-09-15T17:10:00Z"/>
                      <w:rFonts w:cs="Arial"/>
                      <w:sz w:val="16"/>
                      <w:szCs w:val="16"/>
                    </w:rPr>
                  </w:pPr>
                  <w:ins w:id="10248"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5E07DC7C" w14:textId="77777777" w:rsidR="00A62498" w:rsidRDefault="00A62498" w:rsidP="00B6442B">
                  <w:pPr>
                    <w:autoSpaceDE w:val="0"/>
                    <w:autoSpaceDN w:val="0"/>
                    <w:ind w:left="0" w:firstLine="0"/>
                    <w:jc w:val="right"/>
                    <w:rPr>
                      <w:ins w:id="10249"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EA2642D" w14:textId="77777777" w:rsidR="00A62498" w:rsidRPr="00B85DA7" w:rsidRDefault="00A62498" w:rsidP="00B6442B">
                  <w:pPr>
                    <w:autoSpaceDE w:val="0"/>
                    <w:autoSpaceDN w:val="0"/>
                    <w:ind w:left="0" w:firstLine="0"/>
                    <w:jc w:val="right"/>
                    <w:rPr>
                      <w:ins w:id="10250" w:author="Широбокова Алёна Сергеевна" w:date="2017-09-15T17:10:00Z"/>
                      <w:rFonts w:cs="Arial"/>
                      <w:sz w:val="16"/>
                      <w:szCs w:val="16"/>
                    </w:rPr>
                  </w:pPr>
                  <w:ins w:id="10251" w:author="Широбокова Алёна Сергеевна" w:date="2017-09-15T17:10:00Z">
                    <w:r>
                      <w:rPr>
                        <w:rFonts w:cs="Arial"/>
                        <w:sz w:val="16"/>
                        <w:szCs w:val="16"/>
                      </w:rPr>
                      <w:t>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6E9F819" w14:textId="77777777" w:rsidR="00A62498" w:rsidRPr="00B85DA7" w:rsidRDefault="00A62498" w:rsidP="00B6442B">
                  <w:pPr>
                    <w:autoSpaceDE w:val="0"/>
                    <w:autoSpaceDN w:val="0"/>
                    <w:ind w:left="0" w:firstLine="0"/>
                    <w:jc w:val="left"/>
                    <w:rPr>
                      <w:ins w:id="10252" w:author="Широбокова Алёна Сергеевна" w:date="2017-09-15T17:10:00Z"/>
                      <w:rFonts w:cs="Arial"/>
                      <w:sz w:val="16"/>
                      <w:szCs w:val="16"/>
                    </w:rPr>
                  </w:pPr>
                  <w:ins w:id="10253" w:author="Широбокова Алёна Сергеевна" w:date="2017-09-15T17:10:00Z">
                    <w:r>
                      <w:rPr>
                        <w:rFonts w:cs="Arial"/>
                        <w:sz w:val="16"/>
                        <w:szCs w:val="16"/>
                      </w:rPr>
                      <w:t>РАСЧЕТЫ ПО ПЛАСТИКОВЫМ КАРТАМ</w:t>
                    </w:r>
                  </w:ins>
                </w:p>
              </w:tc>
            </w:tr>
            <w:tr w:rsidR="00A62498" w14:paraId="3896E6D3" w14:textId="77777777" w:rsidTr="00B6442B">
              <w:trPr>
                <w:ins w:id="10254"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C6FF2EA" w14:textId="77777777" w:rsidR="00A62498" w:rsidRDefault="00A62498" w:rsidP="00B6442B">
                  <w:pPr>
                    <w:autoSpaceDE w:val="0"/>
                    <w:autoSpaceDN w:val="0"/>
                    <w:ind w:left="0" w:firstLine="0"/>
                    <w:rPr>
                      <w:ins w:id="10255" w:author="Широбокова Алёна Сергеевна" w:date="2017-09-15T17:10:00Z"/>
                      <w:rFonts w:cs="Arial"/>
                      <w:sz w:val="16"/>
                      <w:szCs w:val="16"/>
                    </w:rPr>
                  </w:pPr>
                  <w:ins w:id="10256"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DC6FC8E" w14:textId="77777777" w:rsidR="00A62498" w:rsidRPr="00B85DA7" w:rsidRDefault="00A62498" w:rsidP="00B6442B">
                  <w:pPr>
                    <w:autoSpaceDE w:val="0"/>
                    <w:autoSpaceDN w:val="0"/>
                    <w:ind w:left="0" w:firstLine="0"/>
                    <w:jc w:val="center"/>
                    <w:rPr>
                      <w:ins w:id="10257" w:author="Широбокова Алёна Сергеевна" w:date="2017-09-15T17:10:00Z"/>
                      <w:rFonts w:cs="Arial"/>
                      <w:sz w:val="16"/>
                      <w:szCs w:val="16"/>
                    </w:rPr>
                  </w:pPr>
                  <w:ins w:id="10258" w:author="Широбокова Алёна Сергеевна" w:date="2017-09-15T17:10:00Z">
                    <w:r>
                      <w:rPr>
                        <w:rFonts w:cs="Arial"/>
                        <w:sz w:val="16"/>
                        <w:szCs w:val="16"/>
                      </w:rPr>
                      <w:t xml:space="preserve">    9</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5D3D60A" w14:textId="77777777" w:rsidR="00A62498" w:rsidRPr="00B85DA7" w:rsidRDefault="00A62498" w:rsidP="00B6442B">
                  <w:pPr>
                    <w:autoSpaceDE w:val="0"/>
                    <w:autoSpaceDN w:val="0"/>
                    <w:ind w:left="0" w:firstLine="0"/>
                    <w:jc w:val="center"/>
                    <w:rPr>
                      <w:ins w:id="10259" w:author="Широбокова Алёна Сергеевна" w:date="2017-09-15T17:10:00Z"/>
                      <w:rFonts w:cs="Arial"/>
                      <w:sz w:val="16"/>
                      <w:szCs w:val="16"/>
                    </w:rPr>
                  </w:pPr>
                  <w:ins w:id="10260" w:author="Широбокова Алёна Сергеевна" w:date="2017-09-15T17:10:00Z">
                    <w:r>
                      <w:rPr>
                        <w:rFonts w:cs="Arial"/>
                        <w:sz w:val="16"/>
                        <w:szCs w:val="16"/>
                      </w:rPr>
                      <w:t>12</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AC6FA40" w14:textId="77777777" w:rsidR="00A62498" w:rsidRPr="00B85DA7" w:rsidRDefault="00A62498" w:rsidP="00B6442B">
                  <w:pPr>
                    <w:autoSpaceDE w:val="0"/>
                    <w:autoSpaceDN w:val="0"/>
                    <w:ind w:left="0" w:firstLine="0"/>
                    <w:jc w:val="center"/>
                    <w:rPr>
                      <w:ins w:id="10261" w:author="Широбокова Алёна Сергеевна" w:date="2017-09-15T17:10:00Z"/>
                      <w:rFonts w:cs="Arial"/>
                      <w:sz w:val="16"/>
                      <w:szCs w:val="16"/>
                    </w:rPr>
                  </w:pPr>
                  <w:ins w:id="10262"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2E7B4111" w14:textId="77777777" w:rsidR="00A62498" w:rsidRPr="00B85DA7" w:rsidRDefault="00A62498" w:rsidP="00B6442B">
                  <w:pPr>
                    <w:autoSpaceDE w:val="0"/>
                    <w:autoSpaceDN w:val="0"/>
                    <w:ind w:left="0" w:firstLine="0"/>
                    <w:jc w:val="left"/>
                    <w:rPr>
                      <w:ins w:id="10263" w:author="Широбокова Алёна Сергеевна" w:date="2017-09-15T17:10:00Z"/>
                      <w:rFonts w:cs="Arial"/>
                      <w:sz w:val="16"/>
                      <w:szCs w:val="16"/>
                    </w:rPr>
                  </w:pPr>
                  <w:ins w:id="10264"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97BFE85" w14:textId="77777777" w:rsidR="00A62498" w:rsidRPr="00B85DA7" w:rsidRDefault="00A62498" w:rsidP="00B6442B">
                  <w:pPr>
                    <w:autoSpaceDE w:val="0"/>
                    <w:autoSpaceDN w:val="0"/>
                    <w:ind w:left="0" w:firstLine="0"/>
                    <w:jc w:val="center"/>
                    <w:rPr>
                      <w:ins w:id="10265" w:author="Широбокова Алёна Сергеевна" w:date="2017-09-15T17:10:00Z"/>
                      <w:rFonts w:cs="Arial"/>
                      <w:sz w:val="16"/>
                      <w:szCs w:val="16"/>
                    </w:rPr>
                  </w:pPr>
                  <w:ins w:id="10266"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4E009E3" w14:textId="77777777" w:rsidR="00A62498" w:rsidRDefault="00A62498" w:rsidP="00B6442B">
                  <w:pPr>
                    <w:autoSpaceDE w:val="0"/>
                    <w:autoSpaceDN w:val="0"/>
                    <w:ind w:left="0" w:firstLine="0"/>
                    <w:jc w:val="right"/>
                    <w:rPr>
                      <w:ins w:id="10267"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1E80D94" w14:textId="77777777" w:rsidR="00A62498" w:rsidRPr="00B85DA7" w:rsidRDefault="00A62498" w:rsidP="00B6442B">
                  <w:pPr>
                    <w:autoSpaceDE w:val="0"/>
                    <w:autoSpaceDN w:val="0"/>
                    <w:ind w:left="0" w:firstLine="0"/>
                    <w:jc w:val="right"/>
                    <w:rPr>
                      <w:ins w:id="10268" w:author="Широбокова Алёна Сергеевна" w:date="2017-09-15T17:10:00Z"/>
                      <w:rFonts w:cs="Arial"/>
                      <w:sz w:val="16"/>
                      <w:szCs w:val="16"/>
                    </w:rPr>
                  </w:pPr>
                  <w:ins w:id="10269" w:author="Широбокова Алёна Сергеевна" w:date="2017-09-15T17:10:00Z">
                    <w:r>
                      <w:rPr>
                        <w:rFonts w:cs="Arial"/>
                        <w:sz w:val="16"/>
                        <w:szCs w:val="16"/>
                      </w:rPr>
                      <w:t>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E5D9E84" w14:textId="77777777" w:rsidR="00A62498" w:rsidRPr="00B85DA7" w:rsidRDefault="00A62498" w:rsidP="00B6442B">
                  <w:pPr>
                    <w:autoSpaceDE w:val="0"/>
                    <w:autoSpaceDN w:val="0"/>
                    <w:ind w:left="0" w:firstLine="0"/>
                    <w:jc w:val="left"/>
                    <w:rPr>
                      <w:ins w:id="10270" w:author="Широбокова Алёна Сергеевна" w:date="2017-09-15T17:10:00Z"/>
                      <w:rFonts w:cs="Arial"/>
                      <w:sz w:val="16"/>
                      <w:szCs w:val="16"/>
                    </w:rPr>
                  </w:pPr>
                  <w:ins w:id="10271" w:author="Широбокова Алёна Сергеевна" w:date="2017-09-15T17:10:00Z">
                    <w:r>
                      <w:rPr>
                        <w:rFonts w:cs="Arial"/>
                        <w:sz w:val="16"/>
                        <w:szCs w:val="16"/>
                      </w:rPr>
                      <w:t>ЗАЧИСЛЕНО НА ОСНОВАНИИ АВИЗО</w:t>
                    </w:r>
                  </w:ins>
                </w:p>
              </w:tc>
            </w:tr>
            <w:tr w:rsidR="00A62498" w14:paraId="4C451344" w14:textId="77777777" w:rsidTr="00B6442B">
              <w:trPr>
                <w:ins w:id="10272"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0220153" w14:textId="77777777" w:rsidR="00A62498" w:rsidRDefault="00A62498" w:rsidP="00B6442B">
                  <w:pPr>
                    <w:autoSpaceDE w:val="0"/>
                    <w:autoSpaceDN w:val="0"/>
                    <w:ind w:left="0" w:firstLine="0"/>
                    <w:rPr>
                      <w:ins w:id="10273" w:author="Широбокова Алёна Сергеевна" w:date="2017-09-15T17:10:00Z"/>
                      <w:rFonts w:cs="Arial"/>
                      <w:sz w:val="16"/>
                      <w:szCs w:val="16"/>
                    </w:rPr>
                  </w:pPr>
                  <w:ins w:id="10274"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3998A5F" w14:textId="77777777" w:rsidR="00A62498" w:rsidRPr="00B85DA7" w:rsidRDefault="00A62498" w:rsidP="00B6442B">
                  <w:pPr>
                    <w:autoSpaceDE w:val="0"/>
                    <w:autoSpaceDN w:val="0"/>
                    <w:ind w:left="0" w:firstLine="0"/>
                    <w:jc w:val="center"/>
                    <w:rPr>
                      <w:ins w:id="10275" w:author="Широбокова Алёна Сергеевна" w:date="2017-09-15T17:10:00Z"/>
                      <w:rFonts w:cs="Arial"/>
                      <w:sz w:val="16"/>
                      <w:szCs w:val="16"/>
                    </w:rPr>
                  </w:pPr>
                  <w:ins w:id="10276" w:author="Широбокова Алёна Сергеевна" w:date="2017-09-15T17:10:00Z">
                    <w:r>
                      <w:rPr>
                        <w:rFonts w:cs="Arial"/>
                        <w:sz w:val="16"/>
                        <w:szCs w:val="16"/>
                      </w:rPr>
                      <w:t xml:space="preserve">    5</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45E2159" w14:textId="77777777" w:rsidR="00A62498" w:rsidRPr="00B85DA7" w:rsidRDefault="00A62498" w:rsidP="00B6442B">
                  <w:pPr>
                    <w:autoSpaceDE w:val="0"/>
                    <w:autoSpaceDN w:val="0"/>
                    <w:ind w:left="0" w:firstLine="0"/>
                    <w:jc w:val="center"/>
                    <w:rPr>
                      <w:ins w:id="10277" w:author="Широбокова Алёна Сергеевна" w:date="2017-09-15T17:10:00Z"/>
                      <w:rFonts w:cs="Arial"/>
                      <w:sz w:val="16"/>
                      <w:szCs w:val="16"/>
                    </w:rPr>
                  </w:pPr>
                  <w:ins w:id="10278" w:author="Широбокова Алёна Сергеевна" w:date="2017-09-15T17:10:00Z">
                    <w:r>
                      <w:rPr>
                        <w:rFonts w:cs="Arial"/>
                        <w:sz w:val="16"/>
                        <w:szCs w:val="16"/>
                      </w:rPr>
                      <w:t>07</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A322E13" w14:textId="77777777" w:rsidR="00A62498" w:rsidRPr="00B85DA7" w:rsidRDefault="00A62498" w:rsidP="00B6442B">
                  <w:pPr>
                    <w:autoSpaceDE w:val="0"/>
                    <w:autoSpaceDN w:val="0"/>
                    <w:ind w:left="0" w:firstLine="0"/>
                    <w:jc w:val="center"/>
                    <w:rPr>
                      <w:ins w:id="10279" w:author="Широбокова Алёна Сергеевна" w:date="2017-09-15T17:10:00Z"/>
                      <w:rFonts w:cs="Arial"/>
                      <w:sz w:val="16"/>
                      <w:szCs w:val="16"/>
                    </w:rPr>
                  </w:pPr>
                  <w:ins w:id="10280"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121E411C" w14:textId="77777777" w:rsidR="00A62498" w:rsidRPr="00B85DA7" w:rsidRDefault="00A62498" w:rsidP="00B6442B">
                  <w:pPr>
                    <w:autoSpaceDE w:val="0"/>
                    <w:autoSpaceDN w:val="0"/>
                    <w:ind w:left="0" w:firstLine="0"/>
                    <w:jc w:val="left"/>
                    <w:rPr>
                      <w:ins w:id="10281" w:author="Широбокова Алёна Сергеевна" w:date="2017-09-15T17:10:00Z"/>
                      <w:rFonts w:cs="Arial"/>
                      <w:sz w:val="16"/>
                      <w:szCs w:val="16"/>
                    </w:rPr>
                  </w:pPr>
                  <w:ins w:id="10282"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DB4771C" w14:textId="77777777" w:rsidR="00A62498" w:rsidRPr="00B85DA7" w:rsidRDefault="00A62498" w:rsidP="00B6442B">
                  <w:pPr>
                    <w:autoSpaceDE w:val="0"/>
                    <w:autoSpaceDN w:val="0"/>
                    <w:ind w:left="0" w:firstLine="0"/>
                    <w:jc w:val="center"/>
                    <w:rPr>
                      <w:ins w:id="10283" w:author="Широбокова Алёна Сергеевна" w:date="2017-09-15T17:10:00Z"/>
                      <w:rFonts w:cs="Arial"/>
                      <w:sz w:val="16"/>
                      <w:szCs w:val="16"/>
                    </w:rPr>
                  </w:pPr>
                  <w:ins w:id="10284"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F4A3FE4" w14:textId="77777777" w:rsidR="00A62498" w:rsidRDefault="00A62498" w:rsidP="00B6442B">
                  <w:pPr>
                    <w:autoSpaceDE w:val="0"/>
                    <w:autoSpaceDN w:val="0"/>
                    <w:ind w:left="0" w:firstLine="0"/>
                    <w:jc w:val="right"/>
                    <w:rPr>
                      <w:ins w:id="10285"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E81FC0C" w14:textId="77777777" w:rsidR="00A62498" w:rsidRPr="00B85DA7" w:rsidRDefault="00A62498" w:rsidP="00B6442B">
                  <w:pPr>
                    <w:autoSpaceDE w:val="0"/>
                    <w:autoSpaceDN w:val="0"/>
                    <w:ind w:left="0" w:firstLine="0"/>
                    <w:jc w:val="right"/>
                    <w:rPr>
                      <w:ins w:id="10286" w:author="Широбокова Алёна Сергеевна" w:date="2017-09-15T17:10:00Z"/>
                      <w:rFonts w:cs="Arial"/>
                      <w:sz w:val="16"/>
                      <w:szCs w:val="16"/>
                    </w:rPr>
                  </w:pPr>
                  <w:ins w:id="10287" w:author="Широбокова Алёна Сергеевна" w:date="2017-09-15T17:10:00Z">
                    <w:r>
                      <w:rPr>
                        <w:rFonts w:cs="Arial"/>
                        <w:sz w:val="16"/>
                        <w:szCs w:val="16"/>
                      </w:rPr>
                      <w:t>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BAF39B1" w14:textId="77777777" w:rsidR="00A62498" w:rsidRPr="00B85DA7" w:rsidRDefault="00A62498" w:rsidP="00B6442B">
                  <w:pPr>
                    <w:autoSpaceDE w:val="0"/>
                    <w:autoSpaceDN w:val="0"/>
                    <w:ind w:left="0" w:firstLine="0"/>
                    <w:jc w:val="left"/>
                    <w:rPr>
                      <w:ins w:id="10288" w:author="Широбокова Алёна Сергеевна" w:date="2017-09-15T17:10:00Z"/>
                      <w:rFonts w:cs="Arial"/>
                      <w:sz w:val="16"/>
                      <w:szCs w:val="16"/>
                    </w:rPr>
                  </w:pPr>
                  <w:ins w:id="10289" w:author="Широбокова Алёна Сергеевна" w:date="2017-09-15T17:10:00Z">
                    <w:r>
                      <w:rPr>
                        <w:rFonts w:cs="Arial"/>
                        <w:sz w:val="16"/>
                        <w:szCs w:val="16"/>
                      </w:rPr>
                      <w:t>ОПЛАТА ПО РАСЧЕТНОМУ ЧЕКУ</w:t>
                    </w:r>
                  </w:ins>
                </w:p>
              </w:tc>
            </w:tr>
            <w:tr w:rsidR="00A62498" w14:paraId="287E117A" w14:textId="77777777" w:rsidTr="00B6442B">
              <w:trPr>
                <w:ins w:id="10290"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100FAFC" w14:textId="77777777" w:rsidR="00A62498" w:rsidRDefault="00A62498" w:rsidP="00B6442B">
                  <w:pPr>
                    <w:autoSpaceDE w:val="0"/>
                    <w:autoSpaceDN w:val="0"/>
                    <w:ind w:left="0" w:firstLine="0"/>
                    <w:rPr>
                      <w:ins w:id="10291" w:author="Широбокова Алёна Сергеевна" w:date="2017-09-15T17:10:00Z"/>
                      <w:rFonts w:cs="Arial"/>
                      <w:sz w:val="16"/>
                      <w:szCs w:val="16"/>
                    </w:rPr>
                  </w:pPr>
                  <w:ins w:id="10292"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DA962DF" w14:textId="77777777" w:rsidR="00A62498" w:rsidRPr="00B85DA7" w:rsidRDefault="00A62498" w:rsidP="00B6442B">
                  <w:pPr>
                    <w:autoSpaceDE w:val="0"/>
                    <w:autoSpaceDN w:val="0"/>
                    <w:ind w:left="0" w:firstLine="0"/>
                    <w:jc w:val="center"/>
                    <w:rPr>
                      <w:ins w:id="10293" w:author="Широбокова Алёна Сергеевна" w:date="2017-09-15T17:10:00Z"/>
                      <w:rFonts w:cs="Arial"/>
                      <w:sz w:val="16"/>
                      <w:szCs w:val="16"/>
                    </w:rPr>
                  </w:pPr>
                  <w:ins w:id="10294" w:author="Широбокова Алёна Сергеевна" w:date="2017-09-15T17:10:00Z">
                    <w:r>
                      <w:rPr>
                        <w:rFonts w:cs="Arial"/>
                        <w:sz w:val="16"/>
                        <w:szCs w:val="16"/>
                      </w:rPr>
                      <w:t xml:space="preserve">    4</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642F03D" w14:textId="77777777" w:rsidR="00A62498" w:rsidRPr="00B85DA7" w:rsidRDefault="00A62498" w:rsidP="00B6442B">
                  <w:pPr>
                    <w:autoSpaceDE w:val="0"/>
                    <w:autoSpaceDN w:val="0"/>
                    <w:ind w:left="0" w:firstLine="0"/>
                    <w:jc w:val="center"/>
                    <w:rPr>
                      <w:ins w:id="10295" w:author="Широбокова Алёна Сергеевна" w:date="2017-09-15T17:10:00Z"/>
                      <w:rFonts w:cs="Arial"/>
                      <w:sz w:val="16"/>
                      <w:szCs w:val="16"/>
                    </w:rPr>
                  </w:pPr>
                  <w:ins w:id="10296" w:author="Широбокова Алёна Сергеевна" w:date="2017-09-15T17:10:00Z">
                    <w:r>
                      <w:rPr>
                        <w:rFonts w:cs="Arial"/>
                        <w:sz w:val="16"/>
                        <w:szCs w:val="16"/>
                      </w:rPr>
                      <w:t>06</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10704F1" w14:textId="77777777" w:rsidR="00A62498" w:rsidRPr="00B85DA7" w:rsidRDefault="00A62498" w:rsidP="00B6442B">
                  <w:pPr>
                    <w:autoSpaceDE w:val="0"/>
                    <w:autoSpaceDN w:val="0"/>
                    <w:ind w:left="0" w:firstLine="0"/>
                    <w:jc w:val="center"/>
                    <w:rPr>
                      <w:ins w:id="10297" w:author="Широбокова Алёна Сергеевна" w:date="2017-09-15T17:10:00Z"/>
                      <w:rFonts w:cs="Arial"/>
                      <w:sz w:val="16"/>
                      <w:szCs w:val="16"/>
                    </w:rPr>
                  </w:pPr>
                  <w:ins w:id="10298"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25554E8B" w14:textId="77777777" w:rsidR="00A62498" w:rsidRPr="00B85DA7" w:rsidRDefault="00A62498" w:rsidP="00B6442B">
                  <w:pPr>
                    <w:autoSpaceDE w:val="0"/>
                    <w:autoSpaceDN w:val="0"/>
                    <w:ind w:left="0" w:firstLine="0"/>
                    <w:jc w:val="left"/>
                    <w:rPr>
                      <w:ins w:id="10299" w:author="Широбокова Алёна Сергеевна" w:date="2017-09-15T17:10:00Z"/>
                      <w:rFonts w:cs="Arial"/>
                      <w:sz w:val="16"/>
                      <w:szCs w:val="16"/>
                    </w:rPr>
                  </w:pPr>
                  <w:ins w:id="10300"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4B2FECA" w14:textId="77777777" w:rsidR="00A62498" w:rsidRPr="00B85DA7" w:rsidRDefault="00A62498" w:rsidP="00B6442B">
                  <w:pPr>
                    <w:autoSpaceDE w:val="0"/>
                    <w:autoSpaceDN w:val="0"/>
                    <w:ind w:left="0" w:firstLine="0"/>
                    <w:jc w:val="center"/>
                    <w:rPr>
                      <w:ins w:id="10301" w:author="Широбокова Алёна Сергеевна" w:date="2017-09-15T17:10:00Z"/>
                      <w:rFonts w:cs="Arial"/>
                      <w:sz w:val="16"/>
                      <w:szCs w:val="16"/>
                    </w:rPr>
                  </w:pPr>
                  <w:ins w:id="10302"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1E5727B" w14:textId="77777777" w:rsidR="00A62498" w:rsidRDefault="00A62498" w:rsidP="00B6442B">
                  <w:pPr>
                    <w:autoSpaceDE w:val="0"/>
                    <w:autoSpaceDN w:val="0"/>
                    <w:ind w:left="0" w:firstLine="0"/>
                    <w:jc w:val="right"/>
                    <w:rPr>
                      <w:ins w:id="10303"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A65D67E" w14:textId="77777777" w:rsidR="00A62498" w:rsidRPr="00B85DA7" w:rsidRDefault="00A62498" w:rsidP="00B6442B">
                  <w:pPr>
                    <w:autoSpaceDE w:val="0"/>
                    <w:autoSpaceDN w:val="0"/>
                    <w:ind w:left="0" w:firstLine="0"/>
                    <w:jc w:val="right"/>
                    <w:rPr>
                      <w:ins w:id="10304" w:author="Широбокова Алёна Сергеевна" w:date="2017-09-15T17:10:00Z"/>
                      <w:rFonts w:cs="Arial"/>
                      <w:sz w:val="16"/>
                      <w:szCs w:val="16"/>
                    </w:rPr>
                  </w:pPr>
                  <w:ins w:id="10305" w:author="Широбокова Алёна Сергеевна" w:date="2017-09-15T17:10:00Z">
                    <w:r>
                      <w:rPr>
                        <w:rFonts w:cs="Arial"/>
                        <w:sz w:val="16"/>
                        <w:szCs w:val="16"/>
                      </w:rPr>
                      <w:t>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FE25259" w14:textId="77777777" w:rsidR="00A62498" w:rsidRPr="00B85DA7" w:rsidRDefault="00A62498" w:rsidP="00B6442B">
                  <w:pPr>
                    <w:autoSpaceDE w:val="0"/>
                    <w:autoSpaceDN w:val="0"/>
                    <w:ind w:left="0" w:firstLine="0"/>
                    <w:jc w:val="left"/>
                    <w:rPr>
                      <w:ins w:id="10306" w:author="Широбокова Алёна Сергеевна" w:date="2017-09-15T17:10:00Z"/>
                      <w:rFonts w:cs="Arial"/>
                      <w:sz w:val="16"/>
                      <w:szCs w:val="16"/>
                    </w:rPr>
                  </w:pPr>
                  <w:ins w:id="10307" w:author="Широбокова Алёна Сергеевна" w:date="2017-09-15T17:10:00Z">
                    <w:r>
                      <w:rPr>
                        <w:rFonts w:cs="Arial"/>
                        <w:sz w:val="16"/>
                        <w:szCs w:val="16"/>
                      </w:rPr>
                      <w:t>ОПЛАТА ПО ИНКАССОВОМУ ПОРУЧЕНИЮ</w:t>
                    </w:r>
                  </w:ins>
                </w:p>
              </w:tc>
            </w:tr>
            <w:tr w:rsidR="00A62498" w14:paraId="78A03C1C" w14:textId="77777777" w:rsidTr="00B6442B">
              <w:trPr>
                <w:ins w:id="10308"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7713397" w14:textId="77777777" w:rsidR="00A62498" w:rsidRDefault="00A62498" w:rsidP="00B6442B">
                  <w:pPr>
                    <w:autoSpaceDE w:val="0"/>
                    <w:autoSpaceDN w:val="0"/>
                    <w:ind w:left="0" w:firstLine="0"/>
                    <w:rPr>
                      <w:ins w:id="10309" w:author="Широбокова Алёна Сергеевна" w:date="2017-09-15T17:10:00Z"/>
                      <w:rFonts w:cs="Arial"/>
                      <w:sz w:val="16"/>
                      <w:szCs w:val="16"/>
                    </w:rPr>
                  </w:pPr>
                  <w:ins w:id="10310"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CD4D929" w14:textId="77777777" w:rsidR="00A62498" w:rsidRPr="00B85DA7" w:rsidRDefault="00A62498" w:rsidP="00B6442B">
                  <w:pPr>
                    <w:autoSpaceDE w:val="0"/>
                    <w:autoSpaceDN w:val="0"/>
                    <w:ind w:left="0" w:firstLine="0"/>
                    <w:jc w:val="center"/>
                    <w:rPr>
                      <w:ins w:id="10311" w:author="Широбокова Алёна Сергеевна" w:date="2017-09-15T17:10:00Z"/>
                      <w:rFonts w:cs="Arial"/>
                      <w:sz w:val="16"/>
                      <w:szCs w:val="16"/>
                    </w:rPr>
                  </w:pPr>
                  <w:ins w:id="10312" w:author="Широбокова Алёна Сергеевна" w:date="2017-09-15T17:10:00Z">
                    <w:r>
                      <w:rPr>
                        <w:rFonts w:cs="Arial"/>
                        <w:sz w:val="16"/>
                        <w:szCs w:val="16"/>
                      </w:rPr>
                      <w:t xml:space="preserve">    3</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C9BC14D" w14:textId="77777777" w:rsidR="00A62498" w:rsidRPr="00B85DA7" w:rsidRDefault="00A62498" w:rsidP="00B6442B">
                  <w:pPr>
                    <w:autoSpaceDE w:val="0"/>
                    <w:autoSpaceDN w:val="0"/>
                    <w:ind w:left="0" w:firstLine="0"/>
                    <w:jc w:val="center"/>
                    <w:rPr>
                      <w:ins w:id="10313" w:author="Широбокова Алёна Сергеевна" w:date="2017-09-15T17:10:00Z"/>
                      <w:rFonts w:cs="Arial"/>
                      <w:sz w:val="16"/>
                      <w:szCs w:val="16"/>
                    </w:rPr>
                  </w:pPr>
                  <w:ins w:id="10314" w:author="Широбокова Алёна Сергеевна" w:date="2017-09-15T17:10:00Z">
                    <w:r>
                      <w:rPr>
                        <w:rFonts w:cs="Arial"/>
                        <w:sz w:val="16"/>
                        <w:szCs w:val="16"/>
                      </w:rPr>
                      <w:t>04</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E5384C8" w14:textId="77777777" w:rsidR="00A62498" w:rsidRPr="00B85DA7" w:rsidRDefault="00A62498" w:rsidP="00B6442B">
                  <w:pPr>
                    <w:autoSpaceDE w:val="0"/>
                    <w:autoSpaceDN w:val="0"/>
                    <w:ind w:left="0" w:firstLine="0"/>
                    <w:jc w:val="center"/>
                    <w:rPr>
                      <w:ins w:id="10315" w:author="Широбокова Алёна Сергеевна" w:date="2017-09-15T17:10:00Z"/>
                      <w:rFonts w:cs="Arial"/>
                      <w:sz w:val="16"/>
                      <w:szCs w:val="16"/>
                    </w:rPr>
                  </w:pPr>
                  <w:ins w:id="10316"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1519D662" w14:textId="77777777" w:rsidR="00A62498" w:rsidRPr="00B85DA7" w:rsidRDefault="00A62498" w:rsidP="00B6442B">
                  <w:pPr>
                    <w:autoSpaceDE w:val="0"/>
                    <w:autoSpaceDN w:val="0"/>
                    <w:ind w:left="0" w:firstLine="0"/>
                    <w:jc w:val="left"/>
                    <w:rPr>
                      <w:ins w:id="10317" w:author="Широбокова Алёна Сергеевна" w:date="2017-09-15T17:10:00Z"/>
                      <w:rFonts w:cs="Arial"/>
                      <w:sz w:val="16"/>
                      <w:szCs w:val="16"/>
                    </w:rPr>
                  </w:pPr>
                  <w:ins w:id="10318"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B422C78" w14:textId="77777777" w:rsidR="00A62498" w:rsidRPr="00B85DA7" w:rsidRDefault="00A62498" w:rsidP="00B6442B">
                  <w:pPr>
                    <w:autoSpaceDE w:val="0"/>
                    <w:autoSpaceDN w:val="0"/>
                    <w:ind w:left="0" w:firstLine="0"/>
                    <w:jc w:val="center"/>
                    <w:rPr>
                      <w:ins w:id="10319" w:author="Широбокова Алёна Сергеевна" w:date="2017-09-15T17:10:00Z"/>
                      <w:rFonts w:cs="Arial"/>
                      <w:sz w:val="16"/>
                      <w:szCs w:val="16"/>
                    </w:rPr>
                  </w:pPr>
                  <w:ins w:id="10320"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54B0BA47" w14:textId="77777777" w:rsidR="00A62498" w:rsidRDefault="00A62498" w:rsidP="00B6442B">
                  <w:pPr>
                    <w:autoSpaceDE w:val="0"/>
                    <w:autoSpaceDN w:val="0"/>
                    <w:ind w:left="0" w:firstLine="0"/>
                    <w:jc w:val="right"/>
                    <w:rPr>
                      <w:ins w:id="10321"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AE728F6" w14:textId="77777777" w:rsidR="00A62498" w:rsidRPr="00B85DA7" w:rsidRDefault="00A62498" w:rsidP="00B6442B">
                  <w:pPr>
                    <w:autoSpaceDE w:val="0"/>
                    <w:autoSpaceDN w:val="0"/>
                    <w:ind w:left="0" w:firstLine="0"/>
                    <w:jc w:val="right"/>
                    <w:rPr>
                      <w:ins w:id="10322" w:author="Широбокова Алёна Сергеевна" w:date="2017-09-15T17:10:00Z"/>
                      <w:rFonts w:cs="Arial"/>
                      <w:sz w:val="16"/>
                      <w:szCs w:val="16"/>
                    </w:rPr>
                  </w:pPr>
                  <w:ins w:id="10323" w:author="Широбокова Алёна Сергеевна" w:date="2017-09-15T17:10:00Z">
                    <w:r>
                      <w:rPr>
                        <w:rFonts w:cs="Arial"/>
                        <w:sz w:val="16"/>
                        <w:szCs w:val="16"/>
                      </w:rPr>
                      <w:t>5,10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11B1FD0" w14:textId="77777777" w:rsidR="00A62498" w:rsidRPr="00B85DA7" w:rsidRDefault="00A62498" w:rsidP="00B6442B">
                  <w:pPr>
                    <w:autoSpaceDE w:val="0"/>
                    <w:autoSpaceDN w:val="0"/>
                    <w:ind w:left="0" w:firstLine="0"/>
                    <w:jc w:val="left"/>
                    <w:rPr>
                      <w:ins w:id="10324" w:author="Широбокова Алёна Сергеевна" w:date="2017-09-15T17:10:00Z"/>
                      <w:rFonts w:cs="Arial"/>
                      <w:sz w:val="16"/>
                      <w:szCs w:val="16"/>
                    </w:rPr>
                  </w:pPr>
                  <w:ins w:id="10325" w:author="Широбокова Алёна Сергеевна" w:date="2017-09-15T17:10:00Z">
                    <w:r>
                      <w:rPr>
                        <w:rFonts w:cs="Arial"/>
                        <w:sz w:val="16"/>
                        <w:szCs w:val="16"/>
                      </w:rPr>
                      <w:t>ВНЕСЕНО НА СЧЕТ О ОБЪЯВЛЕНИЮ НА ВЗНОС НАЛИЧНЫМИ</w:t>
                    </w:r>
                  </w:ins>
                </w:p>
              </w:tc>
            </w:tr>
            <w:tr w:rsidR="00A62498" w14:paraId="2D1788AC" w14:textId="77777777" w:rsidTr="00B6442B">
              <w:trPr>
                <w:ins w:id="10326"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62EFE4D" w14:textId="77777777" w:rsidR="00A62498" w:rsidRDefault="00A62498" w:rsidP="00B6442B">
                  <w:pPr>
                    <w:autoSpaceDE w:val="0"/>
                    <w:autoSpaceDN w:val="0"/>
                    <w:ind w:left="0" w:firstLine="0"/>
                    <w:rPr>
                      <w:ins w:id="10327" w:author="Широбокова Алёна Сергеевна" w:date="2017-09-15T17:10:00Z"/>
                      <w:rFonts w:cs="Arial"/>
                      <w:sz w:val="16"/>
                      <w:szCs w:val="16"/>
                    </w:rPr>
                  </w:pPr>
                  <w:ins w:id="10328"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3DE9AD3" w14:textId="77777777" w:rsidR="00A62498" w:rsidRPr="00B85DA7" w:rsidRDefault="00A62498" w:rsidP="00B6442B">
                  <w:pPr>
                    <w:autoSpaceDE w:val="0"/>
                    <w:autoSpaceDN w:val="0"/>
                    <w:ind w:left="0" w:firstLine="0"/>
                    <w:jc w:val="center"/>
                    <w:rPr>
                      <w:ins w:id="10329" w:author="Широбокова Алёна Сергеевна" w:date="2017-09-15T17:10:00Z"/>
                      <w:rFonts w:cs="Arial"/>
                      <w:sz w:val="16"/>
                      <w:szCs w:val="16"/>
                    </w:rPr>
                  </w:pPr>
                  <w:ins w:id="10330" w:author="Широбокова Алёна Сергеевна" w:date="2017-09-15T17:10:00Z">
                    <w:r>
                      <w:rPr>
                        <w:rFonts w:cs="Arial"/>
                        <w:sz w:val="16"/>
                        <w:szCs w:val="16"/>
                      </w:rPr>
                      <w:t xml:space="preserve">    2</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DE67C19" w14:textId="77777777" w:rsidR="00A62498" w:rsidRPr="00B85DA7" w:rsidRDefault="00A62498" w:rsidP="00B6442B">
                  <w:pPr>
                    <w:autoSpaceDE w:val="0"/>
                    <w:autoSpaceDN w:val="0"/>
                    <w:ind w:left="0" w:firstLine="0"/>
                    <w:jc w:val="center"/>
                    <w:rPr>
                      <w:ins w:id="10331" w:author="Широбокова Алёна Сергеевна" w:date="2017-09-15T17:10:00Z"/>
                      <w:rFonts w:cs="Arial"/>
                      <w:sz w:val="16"/>
                      <w:szCs w:val="16"/>
                    </w:rPr>
                  </w:pPr>
                  <w:ins w:id="10332" w:author="Широбокова Алёна Сергеевна" w:date="2017-09-15T17:10:00Z">
                    <w:r>
                      <w:rPr>
                        <w:rFonts w:cs="Arial"/>
                        <w:sz w:val="16"/>
                        <w:szCs w:val="16"/>
                      </w:rPr>
                      <w:t>02</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E33B70E" w14:textId="77777777" w:rsidR="00A62498" w:rsidRPr="00B85DA7" w:rsidRDefault="00A62498" w:rsidP="00B6442B">
                  <w:pPr>
                    <w:autoSpaceDE w:val="0"/>
                    <w:autoSpaceDN w:val="0"/>
                    <w:ind w:left="0" w:firstLine="0"/>
                    <w:jc w:val="center"/>
                    <w:rPr>
                      <w:ins w:id="10333" w:author="Широбокова Алёна Сергеевна" w:date="2017-09-15T17:10:00Z"/>
                      <w:rFonts w:cs="Arial"/>
                      <w:sz w:val="16"/>
                      <w:szCs w:val="16"/>
                    </w:rPr>
                  </w:pPr>
                  <w:ins w:id="10334"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102641C" w14:textId="77777777" w:rsidR="00A62498" w:rsidRPr="00B85DA7" w:rsidRDefault="00A62498" w:rsidP="00B6442B">
                  <w:pPr>
                    <w:autoSpaceDE w:val="0"/>
                    <w:autoSpaceDN w:val="0"/>
                    <w:ind w:left="0" w:firstLine="0"/>
                    <w:jc w:val="left"/>
                    <w:rPr>
                      <w:ins w:id="10335" w:author="Широбокова Алёна Сергеевна" w:date="2017-09-15T17:10:00Z"/>
                      <w:rFonts w:cs="Arial"/>
                      <w:sz w:val="16"/>
                      <w:szCs w:val="16"/>
                    </w:rPr>
                  </w:pPr>
                  <w:ins w:id="10336"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3C75FB7" w14:textId="77777777" w:rsidR="00A62498" w:rsidRPr="00B85DA7" w:rsidRDefault="00A62498" w:rsidP="00B6442B">
                  <w:pPr>
                    <w:autoSpaceDE w:val="0"/>
                    <w:autoSpaceDN w:val="0"/>
                    <w:ind w:left="0" w:firstLine="0"/>
                    <w:jc w:val="center"/>
                    <w:rPr>
                      <w:ins w:id="10337" w:author="Широбокова Алёна Сергеевна" w:date="2017-09-15T17:10:00Z"/>
                      <w:rFonts w:cs="Arial"/>
                      <w:sz w:val="16"/>
                      <w:szCs w:val="16"/>
                    </w:rPr>
                  </w:pPr>
                  <w:ins w:id="10338"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AFA547" w14:textId="77777777" w:rsidR="00A62498" w:rsidRDefault="00A62498" w:rsidP="00B6442B">
                  <w:pPr>
                    <w:autoSpaceDE w:val="0"/>
                    <w:autoSpaceDN w:val="0"/>
                    <w:ind w:left="0" w:firstLine="0"/>
                    <w:jc w:val="right"/>
                    <w:rPr>
                      <w:ins w:id="10339"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7647EAC" w14:textId="77777777" w:rsidR="00A62498" w:rsidRPr="00B85DA7" w:rsidRDefault="00A62498" w:rsidP="00B6442B">
                  <w:pPr>
                    <w:autoSpaceDE w:val="0"/>
                    <w:autoSpaceDN w:val="0"/>
                    <w:ind w:left="0" w:firstLine="0"/>
                    <w:jc w:val="right"/>
                    <w:rPr>
                      <w:ins w:id="10340" w:author="Широбокова Алёна Сергеевна" w:date="2017-09-15T17:10:00Z"/>
                      <w:rFonts w:cs="Arial"/>
                      <w:sz w:val="16"/>
                      <w:szCs w:val="16"/>
                    </w:rPr>
                  </w:pPr>
                  <w:ins w:id="10341" w:author="Широбокова Алёна Сергеевна" w:date="2017-09-15T17:10:00Z">
                    <w:r>
                      <w:rPr>
                        <w:rFonts w:cs="Arial"/>
                        <w:sz w:val="16"/>
                        <w:szCs w:val="16"/>
                      </w:rPr>
                      <w:t>50,10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55C32D9" w14:textId="77777777" w:rsidR="00A62498" w:rsidRPr="00B85DA7" w:rsidRDefault="00A62498" w:rsidP="00B6442B">
                  <w:pPr>
                    <w:autoSpaceDE w:val="0"/>
                    <w:autoSpaceDN w:val="0"/>
                    <w:ind w:left="0" w:firstLine="0"/>
                    <w:jc w:val="left"/>
                    <w:rPr>
                      <w:ins w:id="10342" w:author="Широбокова Алёна Сергеевна" w:date="2017-09-15T17:10:00Z"/>
                      <w:rFonts w:cs="Arial"/>
                      <w:sz w:val="16"/>
                      <w:szCs w:val="16"/>
                    </w:rPr>
                  </w:pPr>
                  <w:ins w:id="10343" w:author="Широбокова Алёна Сергеевна" w:date="2017-09-15T17:10:00Z">
                    <w:r>
                      <w:rPr>
                        <w:rFonts w:cs="Arial"/>
                        <w:sz w:val="16"/>
                        <w:szCs w:val="16"/>
                      </w:rPr>
                      <w:t>ОПЛАТА ПО ПЛАТЕЖНОМУ ТРЕБОВАНИЮ</w:t>
                    </w:r>
                  </w:ins>
                </w:p>
              </w:tc>
            </w:tr>
            <w:tr w:rsidR="00A62498" w14:paraId="124A0A77" w14:textId="77777777" w:rsidTr="00B6442B">
              <w:trPr>
                <w:ins w:id="10344"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AE30027" w14:textId="77777777" w:rsidR="00A62498" w:rsidRDefault="00A62498" w:rsidP="00B6442B">
                  <w:pPr>
                    <w:autoSpaceDE w:val="0"/>
                    <w:autoSpaceDN w:val="0"/>
                    <w:ind w:left="0" w:firstLine="0"/>
                    <w:rPr>
                      <w:ins w:id="10345" w:author="Широбокова Алёна Сергеевна" w:date="2017-09-15T17:10:00Z"/>
                      <w:rFonts w:cs="Arial"/>
                      <w:sz w:val="16"/>
                      <w:szCs w:val="16"/>
                    </w:rPr>
                  </w:pPr>
                  <w:ins w:id="10346"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189D7EB" w14:textId="77777777" w:rsidR="00A62498" w:rsidRPr="00B85DA7" w:rsidRDefault="00A62498" w:rsidP="00B6442B">
                  <w:pPr>
                    <w:autoSpaceDE w:val="0"/>
                    <w:autoSpaceDN w:val="0"/>
                    <w:ind w:left="0" w:firstLine="0"/>
                    <w:jc w:val="center"/>
                    <w:rPr>
                      <w:ins w:id="10347" w:author="Широбокова Алёна Сергеевна" w:date="2017-09-15T17:10:00Z"/>
                      <w:rFonts w:cs="Arial"/>
                      <w:sz w:val="16"/>
                      <w:szCs w:val="16"/>
                    </w:rPr>
                  </w:pPr>
                  <w:ins w:id="10348" w:author="Широбокова Алёна Сергеевна" w:date="2017-09-15T17:10:00Z">
                    <w:r>
                      <w:rPr>
                        <w:rFonts w:cs="Arial"/>
                        <w:sz w:val="16"/>
                        <w:szCs w:val="16"/>
                      </w:rPr>
                      <w:t xml:space="preserve">    1</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02D4709" w14:textId="77777777" w:rsidR="00A62498" w:rsidRPr="00B85DA7" w:rsidRDefault="00A62498" w:rsidP="00B6442B">
                  <w:pPr>
                    <w:autoSpaceDE w:val="0"/>
                    <w:autoSpaceDN w:val="0"/>
                    <w:ind w:left="0" w:firstLine="0"/>
                    <w:jc w:val="center"/>
                    <w:rPr>
                      <w:ins w:id="10349" w:author="Широбокова Алёна Сергеевна" w:date="2017-09-15T17:10:00Z"/>
                      <w:rFonts w:cs="Arial"/>
                      <w:sz w:val="16"/>
                      <w:szCs w:val="16"/>
                    </w:rPr>
                  </w:pPr>
                  <w:ins w:id="10350" w:author="Широбокова Алёна Сергеевна" w:date="2017-09-15T17:10:00Z">
                    <w:r>
                      <w:rPr>
                        <w:rFonts w:cs="Arial"/>
                        <w:sz w:val="16"/>
                        <w:szCs w:val="16"/>
                      </w:rPr>
                      <w:t>01</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40AF710" w14:textId="77777777" w:rsidR="00A62498" w:rsidRPr="00B85DA7" w:rsidRDefault="00A62498" w:rsidP="00B6442B">
                  <w:pPr>
                    <w:autoSpaceDE w:val="0"/>
                    <w:autoSpaceDN w:val="0"/>
                    <w:ind w:left="0" w:firstLine="0"/>
                    <w:jc w:val="center"/>
                    <w:rPr>
                      <w:ins w:id="10351" w:author="Широбокова Алёна Сергеевна" w:date="2017-09-15T17:10:00Z"/>
                      <w:rFonts w:cs="Arial"/>
                      <w:sz w:val="16"/>
                      <w:szCs w:val="16"/>
                    </w:rPr>
                  </w:pPr>
                  <w:ins w:id="10352"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63B51600" w14:textId="77777777" w:rsidR="00A62498" w:rsidRPr="00B85DA7" w:rsidRDefault="00A62498" w:rsidP="00B6442B">
                  <w:pPr>
                    <w:autoSpaceDE w:val="0"/>
                    <w:autoSpaceDN w:val="0"/>
                    <w:ind w:left="0" w:firstLine="0"/>
                    <w:jc w:val="left"/>
                    <w:rPr>
                      <w:ins w:id="10353" w:author="Широбокова Алёна Сергеевна" w:date="2017-09-15T17:10:00Z"/>
                      <w:rFonts w:cs="Arial"/>
                      <w:sz w:val="16"/>
                      <w:szCs w:val="16"/>
                    </w:rPr>
                  </w:pPr>
                  <w:ins w:id="10354"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519DB23" w14:textId="77777777" w:rsidR="00A62498" w:rsidRPr="00B85DA7" w:rsidRDefault="00A62498" w:rsidP="00B6442B">
                  <w:pPr>
                    <w:autoSpaceDE w:val="0"/>
                    <w:autoSpaceDN w:val="0"/>
                    <w:ind w:left="0" w:firstLine="0"/>
                    <w:jc w:val="center"/>
                    <w:rPr>
                      <w:ins w:id="10355" w:author="Широбокова Алёна Сергеевна" w:date="2017-09-15T17:10:00Z"/>
                      <w:rFonts w:cs="Arial"/>
                      <w:sz w:val="16"/>
                      <w:szCs w:val="16"/>
                    </w:rPr>
                  </w:pPr>
                  <w:ins w:id="10356"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F89F16" w14:textId="77777777" w:rsidR="00A62498" w:rsidRDefault="00A62498" w:rsidP="00B6442B">
                  <w:pPr>
                    <w:autoSpaceDE w:val="0"/>
                    <w:autoSpaceDN w:val="0"/>
                    <w:ind w:left="0" w:firstLine="0"/>
                    <w:jc w:val="right"/>
                    <w:rPr>
                      <w:ins w:id="10357"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BFBF2DF" w14:textId="77777777" w:rsidR="00A62498" w:rsidRPr="00B85DA7" w:rsidRDefault="00A62498" w:rsidP="00B6442B">
                  <w:pPr>
                    <w:autoSpaceDE w:val="0"/>
                    <w:autoSpaceDN w:val="0"/>
                    <w:ind w:left="0" w:firstLine="0"/>
                    <w:jc w:val="right"/>
                    <w:rPr>
                      <w:ins w:id="10358" w:author="Широбокова Алёна Сергеевна" w:date="2017-09-15T17:10:00Z"/>
                      <w:rFonts w:cs="Arial"/>
                      <w:sz w:val="16"/>
                      <w:szCs w:val="16"/>
                    </w:rPr>
                  </w:pPr>
                  <w:ins w:id="10359" w:author="Широбокова Алёна Сергеевна" w:date="2017-09-15T17:10:00Z">
                    <w:r>
                      <w:rPr>
                        <w:rFonts w:cs="Arial"/>
                        <w:sz w:val="16"/>
                        <w:szCs w:val="16"/>
                      </w:rPr>
                      <w:t>70,10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BA133B9" w14:textId="77777777" w:rsidR="00A62498" w:rsidRPr="00B85DA7" w:rsidRDefault="00A62498" w:rsidP="00B6442B">
                  <w:pPr>
                    <w:autoSpaceDE w:val="0"/>
                    <w:autoSpaceDN w:val="0"/>
                    <w:ind w:left="0" w:firstLine="0"/>
                    <w:jc w:val="left"/>
                    <w:rPr>
                      <w:ins w:id="10360" w:author="Широбокова Алёна Сергеевна" w:date="2017-09-15T17:10:00Z"/>
                      <w:rFonts w:cs="Arial"/>
                      <w:sz w:val="16"/>
                      <w:szCs w:val="16"/>
                    </w:rPr>
                  </w:pPr>
                  <w:ins w:id="10361" w:author="Широбокова Алёна Сергеевна" w:date="2017-09-15T17:10:00Z">
                    <w:r>
                      <w:rPr>
                        <w:rFonts w:cs="Arial"/>
                        <w:sz w:val="16"/>
                        <w:szCs w:val="16"/>
                      </w:rPr>
                      <w:t>ОПЛАТА ПО СЧ-ФАКТУРЕ N 1533/И-1445ОТ 10.12.10Г.ЗА МАТЕРИАЛЫ.В Т.Ч.НДС1333-33</w:t>
                    </w:r>
                  </w:ins>
                </w:p>
              </w:tc>
            </w:tr>
            <w:tr w:rsidR="00A62498" w14:paraId="2D8F4F64" w14:textId="77777777" w:rsidTr="00B6442B">
              <w:trPr>
                <w:ins w:id="10362" w:author="Широбокова Алёна Сергеевна" w:date="2017-09-15T17:10: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D802AEE" w14:textId="77777777" w:rsidR="00A62498" w:rsidRDefault="00A62498" w:rsidP="00B6442B">
                  <w:pPr>
                    <w:autoSpaceDE w:val="0"/>
                    <w:autoSpaceDN w:val="0"/>
                    <w:ind w:left="0" w:firstLine="0"/>
                    <w:rPr>
                      <w:ins w:id="10363" w:author="Широбокова Алёна Сергеевна" w:date="2017-09-15T17:10:00Z"/>
                      <w:rFonts w:cs="Arial"/>
                      <w:sz w:val="16"/>
                      <w:szCs w:val="16"/>
                    </w:rPr>
                  </w:pPr>
                  <w:ins w:id="10364" w:author="Широбокова Алёна Сергеевна" w:date="2017-09-15T17:10:00Z">
                    <w:r>
                      <w:rPr>
                        <w:rFonts w:cs="Arial"/>
                        <w:sz w:val="16"/>
                        <w:szCs w:val="16"/>
                      </w:rPr>
                      <w:t>25.02.2015</w:t>
                    </w:r>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8FBD309" w14:textId="77777777" w:rsidR="00A62498" w:rsidRPr="00B85DA7" w:rsidRDefault="00A62498" w:rsidP="00B6442B">
                  <w:pPr>
                    <w:autoSpaceDE w:val="0"/>
                    <w:autoSpaceDN w:val="0"/>
                    <w:ind w:left="0" w:firstLine="0"/>
                    <w:jc w:val="center"/>
                    <w:rPr>
                      <w:ins w:id="10365" w:author="Широбокова Алёна Сергеевна" w:date="2017-09-15T17:10:00Z"/>
                      <w:rFonts w:cs="Arial"/>
                      <w:sz w:val="16"/>
                      <w:szCs w:val="16"/>
                    </w:rPr>
                  </w:pPr>
                  <w:ins w:id="10366" w:author="Широбокова Алёна Сергеевна" w:date="2017-09-15T17:10:00Z">
                    <w:r>
                      <w:rPr>
                        <w:rFonts w:cs="Arial"/>
                        <w:sz w:val="16"/>
                        <w:szCs w:val="16"/>
                      </w:rPr>
                      <w:t xml:space="preserve">   12</w:t>
                    </w:r>
                  </w:ins>
                </w:p>
              </w:tc>
              <w:tc>
                <w:tcPr>
                  <w:tcW w:w="47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FDBF3A8" w14:textId="77777777" w:rsidR="00A62498" w:rsidRPr="00B85DA7" w:rsidRDefault="00A62498" w:rsidP="00B6442B">
                  <w:pPr>
                    <w:autoSpaceDE w:val="0"/>
                    <w:autoSpaceDN w:val="0"/>
                    <w:ind w:left="0" w:firstLine="0"/>
                    <w:jc w:val="center"/>
                    <w:rPr>
                      <w:ins w:id="10367" w:author="Широбокова Алёна Сергеевна" w:date="2017-09-15T17:10:00Z"/>
                      <w:rFonts w:cs="Arial"/>
                      <w:sz w:val="16"/>
                      <w:szCs w:val="16"/>
                    </w:rPr>
                  </w:pPr>
                  <w:ins w:id="10368" w:author="Широбокова Алёна Сергеевна" w:date="2017-09-15T17:10:00Z">
                    <w:r>
                      <w:rPr>
                        <w:rFonts w:cs="Arial"/>
                        <w:sz w:val="16"/>
                        <w:szCs w:val="16"/>
                      </w:rPr>
                      <w:t>17</w:t>
                    </w:r>
                  </w:ins>
                </w:p>
              </w:tc>
              <w:tc>
                <w:tcPr>
                  <w:tcW w:w="203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41F69BE" w14:textId="77777777" w:rsidR="00A62498" w:rsidRPr="00B85DA7" w:rsidRDefault="00A62498" w:rsidP="00B6442B">
                  <w:pPr>
                    <w:autoSpaceDE w:val="0"/>
                    <w:autoSpaceDN w:val="0"/>
                    <w:ind w:left="0" w:firstLine="0"/>
                    <w:jc w:val="center"/>
                    <w:rPr>
                      <w:ins w:id="10369" w:author="Широбокова Алёна Сергеевна" w:date="2017-09-15T17:10:00Z"/>
                      <w:rFonts w:cs="Arial"/>
                      <w:sz w:val="16"/>
                      <w:szCs w:val="16"/>
                    </w:rPr>
                  </w:pPr>
                  <w:ins w:id="10370" w:author="Широбокова Алёна Сергеевна" w:date="2017-09-15T17:10:00Z">
                    <w:r>
                      <w:rPr>
                        <w:rFonts w:cs="Arial"/>
                        <w:sz w:val="16"/>
                        <w:szCs w:val="16"/>
                      </w:rPr>
                      <w:t>044579851, ОАО НОРДЕА Г. МОСКВА</w:t>
                    </w:r>
                  </w:ins>
                </w:p>
              </w:tc>
              <w:tc>
                <w:tcPr>
                  <w:tcW w:w="2801"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242885A7" w14:textId="77777777" w:rsidR="00A62498" w:rsidRPr="00B85DA7" w:rsidRDefault="00A62498" w:rsidP="00B6442B">
                  <w:pPr>
                    <w:autoSpaceDE w:val="0"/>
                    <w:autoSpaceDN w:val="0"/>
                    <w:ind w:left="0" w:firstLine="0"/>
                    <w:jc w:val="left"/>
                    <w:rPr>
                      <w:ins w:id="10371" w:author="Широбокова Алёна Сергеевна" w:date="2017-09-15T17:10:00Z"/>
                      <w:rFonts w:cs="Arial"/>
                      <w:sz w:val="16"/>
                      <w:szCs w:val="16"/>
                    </w:rPr>
                  </w:pPr>
                  <w:ins w:id="10372" w:author="Широбокова Алёна Сергеевна" w:date="2017-09-15T17:10:00Z">
                    <w:r>
                      <w:rPr>
                        <w:rFonts w:cs="Arial"/>
                        <w:sz w:val="16"/>
                        <w:szCs w:val="16"/>
                      </w:rPr>
                      <w:t>ООО Корреспондент 1</w:t>
                    </w:r>
                  </w:ins>
                </w:p>
              </w:tc>
              <w:tc>
                <w:tcPr>
                  <w:tcW w:w="2018"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19C1329" w14:textId="77777777" w:rsidR="00A62498" w:rsidRPr="00B85DA7" w:rsidRDefault="00A62498" w:rsidP="00B6442B">
                  <w:pPr>
                    <w:autoSpaceDE w:val="0"/>
                    <w:autoSpaceDN w:val="0"/>
                    <w:ind w:left="0" w:firstLine="0"/>
                    <w:jc w:val="center"/>
                    <w:rPr>
                      <w:ins w:id="10373" w:author="Широбокова Алёна Сергеевна" w:date="2017-09-15T17:10:00Z"/>
                      <w:rFonts w:cs="Arial"/>
                      <w:sz w:val="16"/>
                      <w:szCs w:val="16"/>
                    </w:rPr>
                  </w:pPr>
                  <w:ins w:id="10374" w:author="Широбокова Алёна Сергеевна" w:date="2017-09-15T17:10:00Z">
                    <w:r>
                      <w:rPr>
                        <w:rFonts w:cs="Arial"/>
                        <w:sz w:val="16"/>
                        <w:szCs w:val="16"/>
                      </w:rPr>
                      <w:t>40702810000900076005</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B97EE47" w14:textId="77777777" w:rsidR="00A62498" w:rsidRDefault="00A62498" w:rsidP="00B6442B">
                  <w:pPr>
                    <w:autoSpaceDE w:val="0"/>
                    <w:autoSpaceDN w:val="0"/>
                    <w:ind w:left="0" w:firstLine="0"/>
                    <w:jc w:val="right"/>
                    <w:rPr>
                      <w:ins w:id="10375" w:author="Широбокова Алёна Сергеевна" w:date="2017-09-15T17:10:00Z"/>
                      <w:rFonts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E9CE03A" w14:textId="77777777" w:rsidR="00A62498" w:rsidRPr="00B85DA7" w:rsidRDefault="00A62498" w:rsidP="00B6442B">
                  <w:pPr>
                    <w:autoSpaceDE w:val="0"/>
                    <w:autoSpaceDN w:val="0"/>
                    <w:ind w:left="0" w:firstLine="0"/>
                    <w:jc w:val="right"/>
                    <w:rPr>
                      <w:ins w:id="10376" w:author="Широбокова Алёна Сергеевна" w:date="2017-09-15T17:10:00Z"/>
                      <w:rFonts w:cs="Arial"/>
                      <w:sz w:val="16"/>
                      <w:szCs w:val="16"/>
                    </w:rPr>
                  </w:pPr>
                  <w:ins w:id="10377" w:author="Широбокова Алёна Сергеевна" w:date="2017-09-15T17:10:00Z">
                    <w:r>
                      <w:rPr>
                        <w:rFonts w:cs="Arial"/>
                        <w:sz w:val="16"/>
                        <w:szCs w:val="16"/>
                      </w:rPr>
                      <w:t>777,10</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352E105" w14:textId="77777777" w:rsidR="00A62498" w:rsidRPr="00B85DA7" w:rsidRDefault="00A62498" w:rsidP="00B6442B">
                  <w:pPr>
                    <w:autoSpaceDE w:val="0"/>
                    <w:autoSpaceDN w:val="0"/>
                    <w:ind w:left="0" w:firstLine="0"/>
                    <w:jc w:val="left"/>
                    <w:rPr>
                      <w:ins w:id="10378" w:author="Широбокова Алёна Сергеевна" w:date="2017-09-15T17:10:00Z"/>
                      <w:rFonts w:cs="Arial"/>
                      <w:sz w:val="16"/>
                      <w:szCs w:val="16"/>
                    </w:rPr>
                  </w:pPr>
                  <w:ins w:id="10379" w:author="Широбокова Алёна Сергеевна" w:date="2017-09-15T17:10:00Z">
                    <w:r>
                      <w:rPr>
                        <w:rFonts w:cs="Arial"/>
                        <w:sz w:val="16"/>
                        <w:szCs w:val="16"/>
                      </w:rPr>
                      <w:t>ЗАЧИСЛЕНО ПО БАНКОВСКОМУ ОРДЕРУ</w:t>
                    </w:r>
                  </w:ins>
                </w:p>
              </w:tc>
            </w:tr>
            <w:tr w:rsidR="00A62498" w:rsidRPr="00B85DA7" w14:paraId="57A62FAB" w14:textId="77777777" w:rsidTr="00B6442B">
              <w:trPr>
                <w:ins w:id="10380" w:author="Широбокова Алёна Сергеевна" w:date="2017-09-15T17:10:00Z"/>
              </w:trPr>
              <w:tc>
                <w:tcPr>
                  <w:tcW w:w="6907" w:type="dxa"/>
                  <w:gridSpan w:val="5"/>
                  <w:tcBorders>
                    <w:top w:val="single" w:sz="4" w:space="0" w:color="auto"/>
                    <w:left w:val="single" w:sz="4" w:space="0" w:color="auto"/>
                    <w:bottom w:val="single" w:sz="4" w:space="0" w:color="auto"/>
                    <w:right w:val="nil"/>
                  </w:tcBorders>
                  <w:tcMar>
                    <w:top w:w="57" w:type="dxa"/>
                    <w:left w:w="57" w:type="dxa"/>
                    <w:bottom w:w="57" w:type="dxa"/>
                    <w:right w:w="57" w:type="dxa"/>
                  </w:tcMar>
                  <w:hideMark/>
                </w:tcPr>
                <w:p w14:paraId="6DE5693F" w14:textId="77777777" w:rsidR="00A62498" w:rsidRPr="00B85DA7" w:rsidRDefault="00A62498" w:rsidP="00B6442B">
                  <w:pPr>
                    <w:autoSpaceDE w:val="0"/>
                    <w:autoSpaceDN w:val="0"/>
                    <w:spacing w:before="0" w:after="0"/>
                    <w:ind w:left="0" w:firstLine="0"/>
                    <w:jc w:val="left"/>
                    <w:rPr>
                      <w:ins w:id="10381" w:author="Широбокова Алёна Сергеевна" w:date="2017-09-15T17:10:00Z"/>
                      <w:rFonts w:ascii="Arial" w:hAnsi="Arial" w:cs="Arial"/>
                      <w:b/>
                      <w:sz w:val="16"/>
                      <w:szCs w:val="16"/>
                    </w:rPr>
                  </w:pPr>
                  <w:ins w:id="10382" w:author="Широбокова Алёна Сергеевна" w:date="2017-09-15T17:10:00Z">
                    <w:r w:rsidRPr="00B85DA7">
                      <w:rPr>
                        <w:rFonts w:ascii="Arial" w:hAnsi="Arial" w:cs="Arial"/>
                        <w:b/>
                        <w:sz w:val="16"/>
                        <w:szCs w:val="16"/>
                      </w:rPr>
                      <w:t>ИТОГО ДОКУМЕНТОВ</w:t>
                    </w:r>
                  </w:ins>
                </w:p>
              </w:tc>
              <w:tc>
                <w:tcPr>
                  <w:tcW w:w="2018" w:type="dxa"/>
                  <w:tcBorders>
                    <w:top w:val="single" w:sz="4" w:space="0" w:color="auto"/>
                    <w:left w:val="nil"/>
                    <w:bottom w:val="single" w:sz="4" w:space="0" w:color="auto"/>
                    <w:right w:val="single" w:sz="4" w:space="0" w:color="auto"/>
                  </w:tcBorders>
                  <w:vAlign w:val="center"/>
                  <w:hideMark/>
                </w:tcPr>
                <w:p w14:paraId="15037F64" w14:textId="77777777" w:rsidR="00A62498" w:rsidRPr="00B85DA7" w:rsidRDefault="00A62498" w:rsidP="00B6442B">
                  <w:pPr>
                    <w:autoSpaceDE w:val="0"/>
                    <w:autoSpaceDN w:val="0"/>
                    <w:spacing w:before="0" w:after="0"/>
                    <w:ind w:left="0" w:firstLine="0"/>
                    <w:jc w:val="right"/>
                    <w:rPr>
                      <w:ins w:id="10383" w:author="Широбокова Алёна Сергеевна" w:date="2017-09-15T17:10:00Z"/>
                      <w:rFonts w:ascii="Arial" w:hAnsi="Arial" w:cs="Arial"/>
                      <w:sz w:val="16"/>
                      <w:szCs w:val="16"/>
                    </w:rPr>
                  </w:pPr>
                  <w:ins w:id="10384" w:author="Широбокова Алёна Сергеевна" w:date="2017-09-15T17:10:00Z">
                    <w:r>
                      <w:rPr>
                        <w:rFonts w:cs="Arial"/>
                        <w:sz w:val="16"/>
                        <w:szCs w:val="16"/>
                      </w:rPr>
                      <w:t>21</w:t>
                    </w:r>
                    <w:r>
                      <w:rPr>
                        <w:rStyle w:val="afd"/>
                        <w:rFonts w:cs="Arial"/>
                        <w:sz w:val="16"/>
                        <w:szCs w:val="16"/>
                      </w:rPr>
                      <w:footnoteReference w:id="1"/>
                    </w:r>
                    <w:r>
                      <w:rPr>
                        <w:rFonts w:cs="Arial"/>
                        <w:sz w:val="16"/>
                        <w:szCs w:val="16"/>
                        <w:lang w:val="en-US"/>
                      </w:rPr>
                      <w:t xml:space="preserve"> (24</w:t>
                    </w:r>
                    <w:r w:rsidRPr="00B85DA7">
                      <w:rPr>
                        <w:rFonts w:ascii="Arial" w:hAnsi="Arial" w:cs="Arial"/>
                        <w:sz w:val="16"/>
                        <w:szCs w:val="16"/>
                      </w:rPr>
                      <w:t>)</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23AC937" w14:textId="77777777" w:rsidR="00A62498" w:rsidRPr="00B85DA7" w:rsidRDefault="00A62498" w:rsidP="00B6442B">
                  <w:pPr>
                    <w:autoSpaceDE w:val="0"/>
                    <w:autoSpaceDN w:val="0"/>
                    <w:spacing w:before="0" w:after="0"/>
                    <w:ind w:left="0" w:firstLine="0"/>
                    <w:jc w:val="right"/>
                    <w:rPr>
                      <w:ins w:id="10387" w:author="Широбокова Алёна Сергеевна" w:date="2017-09-15T17:10:00Z"/>
                      <w:rFonts w:ascii="Arial" w:hAnsi="Arial" w:cs="Arial"/>
                      <w:sz w:val="16"/>
                      <w:szCs w:val="16"/>
                    </w:rPr>
                  </w:pPr>
                  <w:ins w:id="10388" w:author="Широбокова Алёна Сергеевна" w:date="2017-09-15T17:10:00Z">
                    <w:r w:rsidRPr="00B85DA7">
                      <w:rPr>
                        <w:rFonts w:ascii="Arial" w:hAnsi="Arial" w:cs="Arial"/>
                        <w:sz w:val="16"/>
                        <w:szCs w:val="16"/>
                      </w:rPr>
                      <w:t>12 (25)</w:t>
                    </w:r>
                  </w:ins>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64460B0F" w14:textId="77777777" w:rsidR="00A62498" w:rsidRPr="00B85DA7" w:rsidRDefault="00A62498" w:rsidP="00B6442B">
                  <w:pPr>
                    <w:autoSpaceDE w:val="0"/>
                    <w:autoSpaceDN w:val="0"/>
                    <w:spacing w:before="0" w:after="0"/>
                    <w:ind w:left="0" w:firstLine="0"/>
                    <w:jc w:val="right"/>
                    <w:rPr>
                      <w:ins w:id="10389" w:author="Широбокова Алёна Сергеевна" w:date="2017-09-15T17:10:00Z"/>
                      <w:rFonts w:ascii="Arial" w:hAnsi="Arial" w:cs="Arial"/>
                      <w:sz w:val="16"/>
                      <w:szCs w:val="16"/>
                    </w:rPr>
                  </w:pPr>
                  <w:ins w:id="10390" w:author="Широбокова Алёна Сергеевна" w:date="2017-09-15T17:10:00Z">
                    <w:r w:rsidRPr="00B85DA7">
                      <w:rPr>
                        <w:rFonts w:ascii="Arial" w:hAnsi="Arial" w:cs="Arial"/>
                        <w:sz w:val="16"/>
                        <w:szCs w:val="16"/>
                      </w:rPr>
                      <w:t>9 (26)</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23349C" w14:textId="77777777" w:rsidR="00A62498" w:rsidRPr="00B85DA7" w:rsidRDefault="00A62498" w:rsidP="00B6442B">
                  <w:pPr>
                    <w:autoSpaceDE w:val="0"/>
                    <w:autoSpaceDN w:val="0"/>
                    <w:spacing w:before="0" w:after="0"/>
                    <w:ind w:left="0" w:firstLine="0"/>
                    <w:jc w:val="left"/>
                    <w:rPr>
                      <w:ins w:id="10391" w:author="Широбокова Алёна Сергеевна" w:date="2017-09-15T17:10:00Z"/>
                      <w:rFonts w:ascii="Arial" w:hAnsi="Arial" w:cs="Arial"/>
                      <w:b/>
                      <w:sz w:val="16"/>
                      <w:szCs w:val="16"/>
                    </w:rPr>
                  </w:pPr>
                </w:p>
              </w:tc>
            </w:tr>
            <w:tr w:rsidR="00A62498" w14:paraId="441241DB" w14:textId="77777777" w:rsidTr="00B6442B">
              <w:trPr>
                <w:ins w:id="10392" w:author="Широбокова Алёна Сергеевна" w:date="2017-09-15T17:10:00Z"/>
              </w:trPr>
              <w:tc>
                <w:tcPr>
                  <w:tcW w:w="8925" w:type="dxa"/>
                  <w:gridSpan w:val="6"/>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D7F9BA6" w14:textId="77777777" w:rsidR="00A62498" w:rsidRPr="00B85DA7" w:rsidRDefault="00A62498" w:rsidP="00B6442B">
                  <w:pPr>
                    <w:autoSpaceDE w:val="0"/>
                    <w:autoSpaceDN w:val="0"/>
                    <w:spacing w:before="0" w:after="0"/>
                    <w:ind w:left="0" w:firstLine="0"/>
                    <w:jc w:val="left"/>
                    <w:rPr>
                      <w:ins w:id="10393" w:author="Широбокова Алёна Сергеевна" w:date="2017-09-15T17:10:00Z"/>
                      <w:rFonts w:ascii="Arial" w:hAnsi="Arial" w:cs="Arial"/>
                      <w:b/>
                      <w:sz w:val="16"/>
                      <w:szCs w:val="16"/>
                    </w:rPr>
                  </w:pPr>
                  <w:ins w:id="10394" w:author="Широбокова Алёна Сергеевна" w:date="2017-09-15T17:10:00Z">
                    <w:r w:rsidRPr="00B85DA7">
                      <w:rPr>
                        <w:rFonts w:ascii="Arial" w:hAnsi="Arial" w:cs="Arial"/>
                        <w:b/>
                        <w:sz w:val="16"/>
                        <w:szCs w:val="16"/>
                      </w:rPr>
                      <w:t>ИТОГО ОБОРОТЫ</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382F1B1" w14:textId="77777777" w:rsidR="00A62498" w:rsidRPr="00B85DA7" w:rsidRDefault="00A62498" w:rsidP="00B6442B">
                  <w:pPr>
                    <w:autoSpaceDE w:val="0"/>
                    <w:autoSpaceDN w:val="0"/>
                    <w:spacing w:before="0" w:after="0"/>
                    <w:ind w:left="0" w:firstLine="0"/>
                    <w:jc w:val="right"/>
                    <w:rPr>
                      <w:ins w:id="10395" w:author="Широбокова Алёна Сергеевна" w:date="2017-09-15T17:10:00Z"/>
                      <w:rFonts w:ascii="Arial" w:hAnsi="Arial" w:cs="Arial"/>
                      <w:sz w:val="16"/>
                      <w:szCs w:val="16"/>
                    </w:rPr>
                  </w:pPr>
                  <w:ins w:id="10396" w:author="Широбокова Алёна Сергеевна" w:date="2017-09-15T17:10:00Z">
                    <w:r w:rsidRPr="00B85DA7">
                      <w:rPr>
                        <w:rFonts w:ascii="Arial" w:hAnsi="Arial" w:cs="Arial"/>
                        <w:sz w:val="16"/>
                        <w:szCs w:val="16"/>
                      </w:rPr>
                      <w:t>903,20 (27)</w:t>
                    </w:r>
                  </w:ins>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117EEA98" w14:textId="77777777" w:rsidR="00A62498" w:rsidRPr="00B85DA7" w:rsidRDefault="00A62498" w:rsidP="00B6442B">
                  <w:pPr>
                    <w:autoSpaceDE w:val="0"/>
                    <w:autoSpaceDN w:val="0"/>
                    <w:spacing w:before="0" w:after="0"/>
                    <w:ind w:left="0" w:firstLine="0"/>
                    <w:jc w:val="right"/>
                    <w:rPr>
                      <w:ins w:id="10397" w:author="Широбокова Алёна Сергеевна" w:date="2017-09-15T17:10:00Z"/>
                      <w:rFonts w:ascii="Arial" w:hAnsi="Arial" w:cs="Arial"/>
                      <w:sz w:val="16"/>
                      <w:szCs w:val="16"/>
                    </w:rPr>
                  </w:pPr>
                  <w:ins w:id="10398" w:author="Широбокова Алёна Сергеевна" w:date="2017-09-15T17:10:00Z">
                    <w:r w:rsidRPr="00B85DA7">
                      <w:rPr>
                        <w:rFonts w:ascii="Arial" w:hAnsi="Arial" w:cs="Arial"/>
                        <w:sz w:val="16"/>
                        <w:szCs w:val="16"/>
                      </w:rPr>
                      <w:t>903,20 (28)</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CFA9426" w14:textId="77777777" w:rsidR="00A62498" w:rsidRPr="00B85DA7" w:rsidRDefault="00A62498" w:rsidP="00B6442B">
                  <w:pPr>
                    <w:autoSpaceDE w:val="0"/>
                    <w:autoSpaceDN w:val="0"/>
                    <w:spacing w:before="0" w:after="0"/>
                    <w:ind w:left="0" w:firstLine="0"/>
                    <w:jc w:val="left"/>
                    <w:rPr>
                      <w:ins w:id="10399" w:author="Широбокова Алёна Сергеевна" w:date="2017-09-15T17:10:00Z"/>
                      <w:rFonts w:ascii="Arial" w:hAnsi="Arial" w:cs="Arial"/>
                      <w:b/>
                      <w:sz w:val="16"/>
                      <w:szCs w:val="16"/>
                    </w:rPr>
                  </w:pPr>
                </w:p>
              </w:tc>
            </w:tr>
            <w:tr w:rsidR="00A62498" w14:paraId="5272C60C" w14:textId="77777777" w:rsidTr="00B6442B">
              <w:trPr>
                <w:ins w:id="10400" w:author="Широбокова Алёна Сергеевна" w:date="2017-09-15T17:10:00Z"/>
              </w:trPr>
              <w:tc>
                <w:tcPr>
                  <w:tcW w:w="8925" w:type="dxa"/>
                  <w:gridSpan w:val="6"/>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0B75566A" w14:textId="77777777" w:rsidR="00A62498" w:rsidRPr="00B85DA7" w:rsidRDefault="00A62498" w:rsidP="00B6442B">
                  <w:pPr>
                    <w:autoSpaceDE w:val="0"/>
                    <w:autoSpaceDN w:val="0"/>
                    <w:spacing w:before="0" w:after="0"/>
                    <w:ind w:left="0" w:firstLine="0"/>
                    <w:jc w:val="left"/>
                    <w:rPr>
                      <w:ins w:id="10401" w:author="Широбокова Алёна Сергеевна" w:date="2017-09-15T17:10:00Z"/>
                      <w:rFonts w:ascii="Arial" w:hAnsi="Arial" w:cs="Arial"/>
                      <w:b/>
                      <w:sz w:val="16"/>
                      <w:szCs w:val="16"/>
                    </w:rPr>
                  </w:pPr>
                  <w:ins w:id="10402" w:author="Широбокова Алёна Сергеевна" w:date="2017-09-15T17:10:00Z">
                    <w:r w:rsidRPr="00B85DA7">
                      <w:rPr>
                        <w:rFonts w:ascii="Arial" w:hAnsi="Arial" w:cs="Arial"/>
                        <w:b/>
                        <w:sz w:val="16"/>
                        <w:szCs w:val="16"/>
                      </w:rPr>
                      <w:t>ИСХОДЯЩИЙ ОСТАТОК</w:t>
                    </w:r>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F80CA8B" w14:textId="77777777" w:rsidR="00A62498" w:rsidRPr="00B85DA7" w:rsidRDefault="00A62498" w:rsidP="00B6442B">
                  <w:pPr>
                    <w:autoSpaceDE w:val="0"/>
                    <w:autoSpaceDN w:val="0"/>
                    <w:spacing w:before="0" w:after="0"/>
                    <w:ind w:left="0" w:firstLine="0"/>
                    <w:jc w:val="right"/>
                    <w:rPr>
                      <w:ins w:id="10403" w:author="Широбокова Алёна Сергеевна" w:date="2017-09-15T17:10:00Z"/>
                      <w:rFonts w:ascii="Arial" w:hAnsi="Arial" w:cs="Arial"/>
                      <w:sz w:val="16"/>
                      <w:szCs w:val="16"/>
                    </w:rPr>
                  </w:pPr>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7AE70C83" w14:textId="77777777" w:rsidR="00A62498" w:rsidRPr="00B85DA7" w:rsidRDefault="00A62498" w:rsidP="00B6442B">
                  <w:pPr>
                    <w:autoSpaceDE w:val="0"/>
                    <w:autoSpaceDN w:val="0"/>
                    <w:spacing w:before="0" w:after="0"/>
                    <w:ind w:left="0" w:firstLine="0"/>
                    <w:jc w:val="right"/>
                    <w:rPr>
                      <w:ins w:id="10404" w:author="Широбокова Алёна Сергеевна" w:date="2017-09-15T17:10:00Z"/>
                      <w:rFonts w:ascii="Arial" w:hAnsi="Arial" w:cs="Arial"/>
                      <w:sz w:val="16"/>
                      <w:szCs w:val="16"/>
                    </w:rPr>
                  </w:pPr>
                  <w:ins w:id="10405" w:author="Широбокова Алёна Сергеевна" w:date="2017-09-15T17:10:00Z">
                    <w:r w:rsidRPr="00B85DA7">
                      <w:rPr>
                        <w:rFonts w:ascii="Arial" w:hAnsi="Arial" w:cs="Arial"/>
                        <w:sz w:val="16"/>
                        <w:szCs w:val="16"/>
                      </w:rPr>
                      <w:t>1 000 000,00 (29)</w:t>
                    </w:r>
                  </w:ins>
                </w:p>
              </w:tc>
              <w:tc>
                <w:tcPr>
                  <w:tcW w:w="35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CD7EB83" w14:textId="77777777" w:rsidR="00A62498" w:rsidRPr="00B85DA7" w:rsidRDefault="00A62498" w:rsidP="00B6442B">
                  <w:pPr>
                    <w:autoSpaceDE w:val="0"/>
                    <w:autoSpaceDN w:val="0"/>
                    <w:spacing w:before="0" w:after="0"/>
                    <w:jc w:val="left"/>
                    <w:rPr>
                      <w:ins w:id="10406" w:author="Широбокова Алёна Сергеевна" w:date="2017-09-15T17:10:00Z"/>
                      <w:rFonts w:ascii="Arial" w:hAnsi="Arial" w:cs="Arial"/>
                      <w:b/>
                      <w:sz w:val="16"/>
                      <w:szCs w:val="16"/>
                    </w:rPr>
                  </w:pPr>
                </w:p>
              </w:tc>
            </w:tr>
          </w:tbl>
          <w:p w14:paraId="1824A2D0" w14:textId="77777777" w:rsidR="00A62498" w:rsidRDefault="00A62498" w:rsidP="00B6442B">
            <w:pPr>
              <w:pStyle w:val="affa"/>
              <w:rPr>
                <w:ins w:id="10407" w:author="Широбокова Алёна Сергеевна" w:date="2017-09-15T17:10:00Z"/>
                <w:rFonts w:ascii="Arial" w:eastAsia="Calibri" w:hAnsi="Arial" w:cs="Arial"/>
                <w:sz w:val="16"/>
                <w:szCs w:val="16"/>
              </w:rPr>
            </w:pPr>
          </w:p>
        </w:tc>
      </w:tr>
    </w:tbl>
    <w:p w14:paraId="5CA63898" w14:textId="77777777" w:rsidR="00A62498" w:rsidRPr="00282D19" w:rsidRDefault="00A62498" w:rsidP="00A62498">
      <w:pPr>
        <w:rPr>
          <w:ins w:id="10408" w:author="Широбокова Алёна Сергеевна" w:date="2017-09-15T17:10:00Z"/>
        </w:rPr>
      </w:pPr>
    </w:p>
    <w:p w14:paraId="6FD61022" w14:textId="02D1673D" w:rsidR="00A62498" w:rsidDel="006037EA" w:rsidRDefault="00A62498" w:rsidP="00A62498">
      <w:pPr>
        <w:pStyle w:val="2"/>
        <w:rPr>
          <w:ins w:id="10409" w:author="Широбокова Алёна Сергеевна" w:date="2017-09-15T17:10:00Z"/>
          <w:del w:id="10410" w:author="Маслихова Олеся Анатольевна" w:date="2018-12-25T15:21:00Z"/>
        </w:rPr>
      </w:pPr>
      <w:bookmarkStart w:id="10411" w:name="_Ref493087259"/>
      <w:ins w:id="10412" w:author="Широбокова Алёна Сергеевна" w:date="2017-09-15T17:10:00Z">
        <w:del w:id="10413" w:author="Маслихова Олеся Анатольевна" w:date="2018-12-25T15:21:00Z">
          <w:r w:rsidDel="006037EA">
            <w:delText xml:space="preserve">Приложение 6. </w:delText>
          </w:r>
          <w:r w:rsidRPr="006B3983" w:rsidDel="006037EA">
            <w:delText>Макет выписки по валютным счетам</w:delText>
          </w:r>
          <w:r w:rsidDel="006037EA">
            <w:delText xml:space="preserve"> в формате ДБО3</w:delText>
          </w:r>
          <w:bookmarkStart w:id="10414" w:name="_Toc1550759"/>
          <w:bookmarkStart w:id="10415" w:name="_Toc1551583"/>
          <w:bookmarkStart w:id="10416" w:name="_Toc6912354"/>
          <w:bookmarkStart w:id="10417" w:name="_Toc21517779"/>
          <w:bookmarkEnd w:id="10411"/>
          <w:bookmarkEnd w:id="10414"/>
          <w:bookmarkEnd w:id="10415"/>
          <w:bookmarkEnd w:id="10416"/>
          <w:bookmarkEnd w:id="10417"/>
        </w:del>
      </w:ins>
    </w:p>
    <w:tbl>
      <w:tblPr>
        <w:tblStyle w:val="33"/>
        <w:tblW w:w="14992" w:type="dxa"/>
        <w:tblInd w:w="0" w:type="dxa"/>
        <w:tblBorders>
          <w:insideH w:val="none" w:sz="0" w:space="0" w:color="auto"/>
          <w:insideV w:val="none" w:sz="0" w:space="0" w:color="auto"/>
        </w:tblBorders>
        <w:tblLook w:val="04A0" w:firstRow="1" w:lastRow="0" w:firstColumn="1" w:lastColumn="0" w:noHBand="0" w:noVBand="1"/>
      </w:tblPr>
      <w:tblGrid>
        <w:gridCol w:w="15672"/>
      </w:tblGrid>
      <w:tr w:rsidR="00A62498" w:rsidRPr="00286DD7" w:rsidDel="006037EA" w14:paraId="36C82A7A" w14:textId="3D021767" w:rsidTr="00B6442B">
        <w:trPr>
          <w:ins w:id="10418" w:author="Широбокова Алёна Сергеевна" w:date="2017-09-15T17:10:00Z"/>
          <w:del w:id="10419" w:author="Маслихова Олеся Анатольевна" w:date="2018-12-25T15:21:00Z"/>
        </w:trPr>
        <w:tc>
          <w:tcPr>
            <w:tcW w:w="14992" w:type="dxa"/>
            <w:tcBorders>
              <w:top w:val="single" w:sz="4" w:space="0" w:color="auto"/>
              <w:left w:val="single" w:sz="4" w:space="0" w:color="auto"/>
              <w:bottom w:val="nil"/>
              <w:right w:val="single" w:sz="4" w:space="0" w:color="auto"/>
            </w:tcBorders>
          </w:tcPr>
          <w:p w14:paraId="0235DE4B" w14:textId="4DCE3A93" w:rsidR="00A62498" w:rsidDel="006037EA" w:rsidRDefault="00A62498" w:rsidP="00B6442B">
            <w:pPr>
              <w:spacing w:before="0" w:after="0"/>
              <w:ind w:left="0" w:firstLine="0"/>
              <w:jc w:val="left"/>
              <w:rPr>
                <w:ins w:id="10420" w:author="Широбокова Алёна Сергеевна" w:date="2017-09-15T17:10:00Z"/>
                <w:del w:id="10421" w:author="Маслихова Олеся Анатольевна" w:date="2018-12-25T15:21:00Z"/>
                <w:rFonts w:ascii="Arial" w:eastAsia="Calibri" w:hAnsi="Arial" w:cs="Arial"/>
                <w:sz w:val="16"/>
                <w:szCs w:val="16"/>
                <w:lang w:eastAsia="en-US"/>
              </w:rPr>
            </w:pPr>
            <w:bookmarkStart w:id="10422" w:name="_Toc1550760"/>
            <w:bookmarkStart w:id="10423" w:name="_Toc1551584"/>
            <w:bookmarkStart w:id="10424" w:name="_Toc6912355"/>
            <w:bookmarkStart w:id="10425" w:name="_Toc21517780"/>
            <w:bookmarkEnd w:id="10422"/>
            <w:bookmarkEnd w:id="10423"/>
            <w:bookmarkEnd w:id="10424"/>
            <w:bookmarkEnd w:id="10425"/>
          </w:p>
          <w:p w14:paraId="679D9320" w14:textId="7BA9E860" w:rsidR="00A62498" w:rsidRPr="00B85DA7" w:rsidDel="006037EA" w:rsidRDefault="00A62498" w:rsidP="00B6442B">
            <w:pPr>
              <w:spacing w:before="0" w:after="0"/>
              <w:ind w:left="0" w:firstLine="0"/>
              <w:jc w:val="left"/>
              <w:rPr>
                <w:ins w:id="10426" w:author="Широбокова Алёна Сергеевна" w:date="2017-09-15T17:10:00Z"/>
                <w:del w:id="10427" w:author="Маслихова Олеся Анатольевна" w:date="2018-12-25T15:21:00Z"/>
                <w:rFonts w:ascii="Arial" w:eastAsia="Calibri" w:hAnsi="Arial" w:cs="Arial"/>
                <w:sz w:val="16"/>
                <w:szCs w:val="16"/>
                <w:lang w:eastAsia="en-US"/>
              </w:rPr>
            </w:pPr>
            <w:ins w:id="10428" w:author="Широбокова Алёна Сергеевна" w:date="2017-09-15T17:10:00Z">
              <w:del w:id="10429" w:author="Маслихова Олеся Анатольевна" w:date="2018-12-25T15:21:00Z">
                <w:r w:rsidRPr="00B85DA7" w:rsidDel="006037EA">
                  <w:rPr>
                    <w:rFonts w:ascii="Arial" w:eastAsia="Calibri" w:hAnsi="Arial" w:cs="Arial"/>
                    <w:sz w:val="16"/>
                    <w:szCs w:val="16"/>
                    <w:lang w:eastAsia="en-US"/>
                  </w:rPr>
                  <w:delText>БАЙКОНУРСКИЙ ФИЛИАЛ ОАО "ФОНДСЕРВИСБАНК" Г БАЙКОНУР  (1) (2) (3)</w:delText>
                </w:r>
                <w:bookmarkStart w:id="10430" w:name="_Toc1550761"/>
                <w:bookmarkStart w:id="10431" w:name="_Toc1551585"/>
                <w:bookmarkStart w:id="10432" w:name="_Toc6912356"/>
                <w:bookmarkStart w:id="10433" w:name="_Toc21517781"/>
                <w:bookmarkEnd w:id="10430"/>
                <w:bookmarkEnd w:id="10431"/>
                <w:bookmarkEnd w:id="10432"/>
                <w:bookmarkEnd w:id="10433"/>
              </w:del>
            </w:ins>
          </w:p>
          <w:p w14:paraId="23220F17" w14:textId="404495F3" w:rsidR="00A62498" w:rsidRPr="00B85DA7" w:rsidDel="006037EA" w:rsidRDefault="00A62498" w:rsidP="00B6442B">
            <w:pPr>
              <w:spacing w:before="0" w:after="0"/>
              <w:ind w:left="0" w:firstLine="0"/>
              <w:jc w:val="left"/>
              <w:rPr>
                <w:ins w:id="10434" w:author="Широбокова Алёна Сергеевна" w:date="2017-09-15T17:10:00Z"/>
                <w:del w:id="10435" w:author="Маслихова Олеся Анатольевна" w:date="2018-12-25T15:21:00Z"/>
                <w:rFonts w:ascii="Arial" w:eastAsia="Calibri" w:hAnsi="Arial" w:cs="Arial"/>
                <w:sz w:val="16"/>
                <w:szCs w:val="16"/>
                <w:lang w:eastAsia="en-US"/>
              </w:rPr>
            </w:pPr>
            <w:ins w:id="10436" w:author="Широбокова Алёна Сергеевна" w:date="2017-09-15T17:10:00Z">
              <w:del w:id="10437" w:author="Маслихова Олеся Анатольевна" w:date="2018-12-25T15:21:00Z">
                <w:r w:rsidRPr="00B85DA7" w:rsidDel="006037EA">
                  <w:rPr>
                    <w:rFonts w:ascii="Arial" w:eastAsia="Calibri" w:hAnsi="Arial" w:cs="Arial"/>
                    <w:sz w:val="16"/>
                    <w:szCs w:val="16"/>
                    <w:lang w:eastAsia="en-US"/>
                  </w:rPr>
                  <w:delText>25.02.2015 17:01:23 (4) (5)</w:delText>
                </w:r>
                <w:bookmarkStart w:id="10438" w:name="_Toc1550762"/>
                <w:bookmarkStart w:id="10439" w:name="_Toc1551586"/>
                <w:bookmarkStart w:id="10440" w:name="_Toc6912357"/>
                <w:bookmarkStart w:id="10441" w:name="_Toc21517782"/>
                <w:bookmarkEnd w:id="10438"/>
                <w:bookmarkEnd w:id="10439"/>
                <w:bookmarkEnd w:id="10440"/>
                <w:bookmarkEnd w:id="10441"/>
              </w:del>
            </w:ins>
          </w:p>
          <w:p w14:paraId="6CA9B560" w14:textId="2239547C" w:rsidR="00A62498" w:rsidRPr="00286DD7" w:rsidDel="006037EA" w:rsidRDefault="00A62498" w:rsidP="00B6442B">
            <w:pPr>
              <w:rPr>
                <w:ins w:id="10442" w:author="Широбокова Алёна Сергеевна" w:date="2017-09-15T17:10:00Z"/>
                <w:del w:id="10443" w:author="Маслихова Олеся Анатольевна" w:date="2018-12-25T15:21:00Z"/>
                <w:rFonts w:eastAsia="Calibri" w:cs="Arial"/>
                <w:sz w:val="16"/>
                <w:szCs w:val="16"/>
                <w:lang w:eastAsia="en-US"/>
              </w:rPr>
            </w:pPr>
            <w:ins w:id="10444" w:author="Широбокова Алёна Сергеевна" w:date="2017-09-15T17:10:00Z">
              <w:del w:id="10445" w:author="Маслихова Олеся Анатольевна" w:date="2018-12-25T15:21:00Z">
                <w:r w:rsidRPr="00286DD7" w:rsidDel="006037EA">
                  <w:rPr>
                    <w:rFonts w:eastAsia="Calibri" w:cs="Arial"/>
                    <w:sz w:val="16"/>
                    <w:szCs w:val="16"/>
                    <w:lang w:eastAsia="en-US"/>
                  </w:rPr>
                  <w:delText xml:space="preserve"> </w:delText>
                </w:r>
                <w:bookmarkStart w:id="10446" w:name="_Toc1550763"/>
                <w:bookmarkStart w:id="10447" w:name="_Toc1551587"/>
                <w:bookmarkStart w:id="10448" w:name="_Toc6912358"/>
                <w:bookmarkStart w:id="10449" w:name="_Toc21517783"/>
                <w:bookmarkEnd w:id="10446"/>
                <w:bookmarkEnd w:id="10447"/>
                <w:bookmarkEnd w:id="10448"/>
                <w:bookmarkEnd w:id="10449"/>
              </w:del>
            </w:ins>
          </w:p>
          <w:p w14:paraId="45A023C7" w14:textId="7421E7B1" w:rsidR="00A62498" w:rsidRPr="00286DD7" w:rsidDel="006037EA" w:rsidRDefault="00A62498" w:rsidP="00B6442B">
            <w:pPr>
              <w:jc w:val="center"/>
              <w:rPr>
                <w:ins w:id="10450" w:author="Широбокова Алёна Сергеевна" w:date="2017-09-15T17:10:00Z"/>
                <w:del w:id="10451" w:author="Маслихова Олеся Анатольевна" w:date="2018-12-25T15:21:00Z"/>
                <w:rFonts w:eastAsia="Calibri" w:cs="Arial"/>
                <w:b/>
                <w:sz w:val="16"/>
                <w:szCs w:val="16"/>
                <w:lang w:eastAsia="en-US"/>
              </w:rPr>
            </w:pPr>
            <w:ins w:id="10452" w:author="Широбокова Алёна Сергеевна" w:date="2017-09-15T17:10:00Z">
              <w:del w:id="10453" w:author="Маслихова Олеся Анатольевна" w:date="2018-12-25T15:21:00Z">
                <w:r w:rsidRPr="00286DD7" w:rsidDel="006037EA">
                  <w:rPr>
                    <w:rFonts w:eastAsia="Calibri" w:cs="Arial"/>
                    <w:sz w:val="16"/>
                    <w:szCs w:val="16"/>
                    <w:lang w:eastAsia="en-US"/>
                  </w:rPr>
                  <w:delText xml:space="preserve"> </w:delText>
                </w:r>
                <w:r w:rsidRPr="00286DD7" w:rsidDel="006037EA">
                  <w:rPr>
                    <w:rFonts w:eastAsia="Calibri" w:cs="Arial"/>
                    <w:b/>
                    <w:sz w:val="16"/>
                    <w:szCs w:val="16"/>
                    <w:lang w:eastAsia="en-US"/>
                  </w:rPr>
                  <w:delText xml:space="preserve">ВЫПИСКА  </w:delText>
                </w:r>
                <w:r w:rsidRPr="00286DD7" w:rsidDel="006037EA">
                  <w:rPr>
                    <w:rFonts w:eastAsia="Calibri" w:cs="Arial"/>
                    <w:b/>
                    <w:sz w:val="16"/>
                    <w:szCs w:val="16"/>
                    <w:lang w:val="x-none" w:eastAsia="en-US"/>
                  </w:rPr>
                  <w:delText>ИЗ</w:delText>
                </w:r>
                <w:r w:rsidRPr="00286DD7" w:rsidDel="006037EA">
                  <w:rPr>
                    <w:rFonts w:eastAsia="Calibri" w:cs="Arial"/>
                    <w:b/>
                    <w:sz w:val="16"/>
                    <w:szCs w:val="16"/>
                    <w:lang w:eastAsia="en-US"/>
                  </w:rPr>
                  <w:delText xml:space="preserve"> </w:delText>
                </w:r>
                <w:r w:rsidRPr="00286DD7" w:rsidDel="006037EA">
                  <w:rPr>
                    <w:rFonts w:eastAsia="Calibri" w:cs="Arial"/>
                    <w:b/>
                    <w:sz w:val="16"/>
                    <w:szCs w:val="16"/>
                    <w:lang w:val="x-none" w:eastAsia="en-US"/>
                  </w:rPr>
                  <w:delText>ЛИЦЕВОГО</w:delText>
                </w:r>
                <w:r w:rsidRPr="00286DD7" w:rsidDel="006037EA">
                  <w:rPr>
                    <w:rFonts w:eastAsia="Calibri" w:cs="Arial"/>
                    <w:b/>
                    <w:sz w:val="16"/>
                    <w:szCs w:val="16"/>
                    <w:lang w:eastAsia="en-US"/>
                  </w:rPr>
                  <w:delText xml:space="preserve"> </w:delText>
                </w:r>
                <w:r w:rsidRPr="00286DD7" w:rsidDel="006037EA">
                  <w:rPr>
                    <w:rFonts w:eastAsia="Calibri" w:cs="Arial"/>
                    <w:b/>
                    <w:sz w:val="16"/>
                    <w:szCs w:val="16"/>
                    <w:lang w:val="x-none" w:eastAsia="en-US"/>
                  </w:rPr>
                  <w:delText>СЧЕТА</w:delText>
                </w:r>
                <w:bookmarkStart w:id="10454" w:name="_Toc1550764"/>
                <w:bookmarkStart w:id="10455" w:name="_Toc1551588"/>
                <w:bookmarkStart w:id="10456" w:name="_Toc6912359"/>
                <w:bookmarkStart w:id="10457" w:name="_Toc21517784"/>
                <w:bookmarkEnd w:id="10454"/>
                <w:bookmarkEnd w:id="10455"/>
                <w:bookmarkEnd w:id="10456"/>
                <w:bookmarkEnd w:id="10457"/>
              </w:del>
            </w:ins>
          </w:p>
          <w:p w14:paraId="2B896588" w14:textId="1FCB2EE6" w:rsidR="00A62498" w:rsidRPr="00286DD7" w:rsidDel="006037EA" w:rsidRDefault="00A62498" w:rsidP="00B6442B">
            <w:pPr>
              <w:jc w:val="center"/>
              <w:rPr>
                <w:ins w:id="10458" w:author="Широбокова Алёна Сергеевна" w:date="2017-09-15T17:10:00Z"/>
                <w:del w:id="10459" w:author="Маслихова Олеся Анатольевна" w:date="2018-12-25T15:21:00Z"/>
                <w:rFonts w:eastAsia="Calibri" w:cs="Arial"/>
                <w:b/>
                <w:sz w:val="16"/>
                <w:szCs w:val="16"/>
                <w:lang w:eastAsia="en-US"/>
              </w:rPr>
            </w:pPr>
            <w:ins w:id="10460" w:author="Широбокова Алёна Сергеевна" w:date="2017-09-15T17:10:00Z">
              <w:del w:id="10461" w:author="Маслихова Олеся Анатольевна" w:date="2018-12-25T15:21:00Z">
                <w:r w:rsidRPr="00286DD7" w:rsidDel="006037EA">
                  <w:rPr>
                    <w:rFonts w:eastAsia="Calibri" w:cs="Arial"/>
                    <w:b/>
                    <w:sz w:val="16"/>
                    <w:szCs w:val="16"/>
                    <w:lang w:val="en-US" w:eastAsia="en-US"/>
                  </w:rPr>
                  <w:delText>c</w:delText>
                </w:r>
                <w:r w:rsidRPr="00286DD7" w:rsidDel="006037EA">
                  <w:rPr>
                    <w:rFonts w:eastAsia="Calibri" w:cs="Arial"/>
                    <w:b/>
                    <w:sz w:val="16"/>
                    <w:szCs w:val="16"/>
                    <w:lang w:eastAsia="en-US"/>
                  </w:rPr>
                  <w:delText xml:space="preserve"> 25.02.2015 п</w:delText>
                </w:r>
                <w:r w:rsidRPr="00286DD7" w:rsidDel="006037EA">
                  <w:rPr>
                    <w:rFonts w:eastAsia="Calibri" w:cs="Arial"/>
                    <w:b/>
                    <w:sz w:val="16"/>
                    <w:szCs w:val="16"/>
                    <w:lang w:val="x-none" w:eastAsia="en-US"/>
                  </w:rPr>
                  <w:delText>о</w:delText>
                </w:r>
                <w:r w:rsidRPr="00286DD7" w:rsidDel="006037EA">
                  <w:rPr>
                    <w:rFonts w:eastAsia="Calibri" w:cs="Arial"/>
                    <w:b/>
                    <w:sz w:val="16"/>
                    <w:szCs w:val="16"/>
                    <w:lang w:eastAsia="en-US"/>
                  </w:rPr>
                  <w:delText xml:space="preserve"> 25.02.2015</w:delText>
                </w:r>
                <w:r w:rsidRPr="00A16F80" w:rsidDel="006037EA">
                  <w:rPr>
                    <w:rFonts w:eastAsia="Calibri" w:cs="Arial"/>
                    <w:b/>
                    <w:sz w:val="16"/>
                    <w:szCs w:val="16"/>
                    <w:lang w:eastAsia="en-US"/>
                  </w:rPr>
                  <w:delText xml:space="preserve"> (6) (7)</w:delText>
                </w:r>
                <w:bookmarkStart w:id="10462" w:name="_Toc1550765"/>
                <w:bookmarkStart w:id="10463" w:name="_Toc1551589"/>
                <w:bookmarkStart w:id="10464" w:name="_Toc6912360"/>
                <w:bookmarkStart w:id="10465" w:name="_Toc21517785"/>
                <w:bookmarkEnd w:id="10462"/>
                <w:bookmarkEnd w:id="10463"/>
                <w:bookmarkEnd w:id="10464"/>
                <w:bookmarkEnd w:id="10465"/>
              </w:del>
            </w:ins>
          </w:p>
          <w:p w14:paraId="5108DCE2" w14:textId="50D2E53A" w:rsidR="00A62498" w:rsidRPr="00286DD7" w:rsidDel="006037EA" w:rsidRDefault="00A62498" w:rsidP="00B6442B">
            <w:pPr>
              <w:rPr>
                <w:ins w:id="10466" w:author="Широбокова Алёна Сергеевна" w:date="2017-09-15T17:10:00Z"/>
                <w:del w:id="10467" w:author="Маслихова Олеся Анатольевна" w:date="2018-12-25T15:21:00Z"/>
                <w:rFonts w:eastAsia="Calibri" w:cs="Arial"/>
                <w:sz w:val="16"/>
                <w:szCs w:val="16"/>
                <w:lang w:eastAsia="en-US"/>
              </w:rPr>
            </w:pPr>
            <w:bookmarkStart w:id="10468" w:name="_Toc1550766"/>
            <w:bookmarkStart w:id="10469" w:name="_Toc1551590"/>
            <w:bookmarkStart w:id="10470" w:name="_Toc6912361"/>
            <w:bookmarkStart w:id="10471" w:name="_Toc21517786"/>
            <w:bookmarkEnd w:id="10468"/>
            <w:bookmarkEnd w:id="10469"/>
            <w:bookmarkEnd w:id="10470"/>
            <w:bookmarkEnd w:id="10471"/>
          </w:p>
          <w:p w14:paraId="5C0EB912" w14:textId="5FA6CC2C" w:rsidR="00A62498" w:rsidRPr="00286DD7" w:rsidDel="006037EA" w:rsidRDefault="00A62498" w:rsidP="00B6442B">
            <w:pPr>
              <w:widowControl w:val="0"/>
              <w:autoSpaceDE w:val="0"/>
              <w:autoSpaceDN w:val="0"/>
              <w:adjustRightInd w:val="0"/>
              <w:ind w:left="0" w:firstLine="0"/>
              <w:rPr>
                <w:ins w:id="10472" w:author="Широбокова Алёна Сергеевна" w:date="2017-09-15T17:10:00Z"/>
                <w:del w:id="10473" w:author="Маслихова Олеся Анатольевна" w:date="2018-12-25T15:21:00Z"/>
                <w:rFonts w:cs="Arial"/>
                <w:sz w:val="24"/>
              </w:rPr>
            </w:pPr>
            <w:ins w:id="10474" w:author="Широбокова Алёна Сергеевна" w:date="2017-09-15T17:10:00Z">
              <w:del w:id="10475" w:author="Маслихова Олеся Анатольевна" w:date="2018-12-25T15:21:00Z">
                <w:r w:rsidRPr="00286DD7" w:rsidDel="006037EA">
                  <w:rPr>
                    <w:rFonts w:cs="Arial"/>
                    <w:b/>
                    <w:sz w:val="16"/>
                    <w:szCs w:val="16"/>
                  </w:rPr>
                  <w:delText xml:space="preserve">Счет </w:delText>
                </w:r>
                <w:r w:rsidRPr="00286DD7" w:rsidDel="006037EA">
                  <w:rPr>
                    <w:rFonts w:cs="Arial"/>
                    <w:sz w:val="16"/>
                    <w:szCs w:val="16"/>
                  </w:rPr>
                  <w:delText xml:space="preserve"> 40702978100911201500 (Валюта 978, EUR)</w:delText>
                </w:r>
                <w:r w:rsidRPr="00A16F80" w:rsidDel="006037EA">
                  <w:rPr>
                    <w:rFonts w:cs="Arial"/>
                    <w:sz w:val="16"/>
                    <w:szCs w:val="16"/>
                  </w:rPr>
                  <w:delText xml:space="preserve"> (8) (9) (10)</w:delText>
                </w:r>
                <w:bookmarkStart w:id="10476" w:name="_Toc1550767"/>
                <w:bookmarkStart w:id="10477" w:name="_Toc1551591"/>
                <w:bookmarkStart w:id="10478" w:name="_Toc6912362"/>
                <w:bookmarkStart w:id="10479" w:name="_Toc21517787"/>
                <w:bookmarkEnd w:id="10476"/>
                <w:bookmarkEnd w:id="10477"/>
                <w:bookmarkEnd w:id="10478"/>
                <w:bookmarkEnd w:id="10479"/>
              </w:del>
            </w:ins>
          </w:p>
          <w:p w14:paraId="3BDEC1C1" w14:textId="34E2F7D6" w:rsidR="00A62498" w:rsidRPr="00286DD7" w:rsidDel="006037EA" w:rsidRDefault="00A62498" w:rsidP="00B6442B">
            <w:pPr>
              <w:ind w:left="0" w:firstLine="0"/>
              <w:rPr>
                <w:ins w:id="10480" w:author="Широбокова Алёна Сергеевна" w:date="2017-09-15T17:10:00Z"/>
                <w:del w:id="10481" w:author="Маслихова Олеся Анатольевна" w:date="2018-12-25T15:21:00Z"/>
                <w:rFonts w:eastAsia="Calibri" w:cs="Arial"/>
                <w:vanish/>
                <w:sz w:val="16"/>
                <w:szCs w:val="16"/>
                <w:lang w:eastAsia="en-US"/>
              </w:rPr>
            </w:pPr>
            <w:ins w:id="10482" w:author="Широбокова Алёна Сергеевна" w:date="2017-09-15T17:10:00Z">
              <w:del w:id="10483" w:author="Маслихова Олеся Анатольевна" w:date="2018-12-25T15:21:00Z">
                <w:r w:rsidRPr="00286DD7" w:rsidDel="006037EA">
                  <w:rPr>
                    <w:rFonts w:eastAsia="Calibri" w:cs="Arial"/>
                    <w:b/>
                    <w:sz w:val="16"/>
                    <w:szCs w:val="16"/>
                    <w:lang w:val="x-none" w:eastAsia="en-US"/>
                  </w:rPr>
                  <w:delText>Владелец</w:delText>
                </w:r>
                <w:r w:rsidRPr="00286DD7" w:rsidDel="006037EA">
                  <w:rPr>
                    <w:rFonts w:eastAsia="Calibri" w:cs="Arial"/>
                    <w:b/>
                    <w:sz w:val="16"/>
                    <w:szCs w:val="16"/>
                    <w:lang w:eastAsia="en-US"/>
                  </w:rPr>
                  <w:delText xml:space="preserve"> </w:delText>
                </w:r>
                <w:r w:rsidRPr="00286DD7" w:rsidDel="006037EA">
                  <w:rPr>
                    <w:rFonts w:eastAsia="Calibri" w:cs="Arial"/>
                    <w:b/>
                    <w:sz w:val="16"/>
                    <w:szCs w:val="16"/>
                    <w:lang w:val="x-none" w:eastAsia="en-US"/>
                  </w:rPr>
                  <w:delText>счета</w:delText>
                </w:r>
                <w:r w:rsidRPr="00286DD7" w:rsidDel="006037EA">
                  <w:rPr>
                    <w:rFonts w:eastAsia="Calibri" w:cs="Arial"/>
                    <w:sz w:val="16"/>
                    <w:szCs w:val="16"/>
                    <w:lang w:eastAsia="en-US"/>
                  </w:rPr>
                  <w:delText xml:space="preserve">  ООО  «Ромашка </w:delText>
                </w:r>
                <w:r w:rsidRPr="00286DD7" w:rsidDel="006037EA">
                  <w:rPr>
                    <w:rFonts w:eastAsia="Calibri" w:cs="Arial"/>
                    <w:sz w:val="16"/>
                    <w:szCs w:val="16"/>
                    <w:lang w:val="en-US" w:eastAsia="en-US"/>
                  </w:rPr>
                  <w:delText>Ltd</w:delText>
                </w:r>
                <w:r w:rsidRPr="00286DD7" w:rsidDel="006037EA">
                  <w:rPr>
                    <w:rFonts w:eastAsia="Calibri" w:cs="Arial"/>
                    <w:sz w:val="16"/>
                    <w:szCs w:val="16"/>
                    <w:lang w:eastAsia="en-US"/>
                  </w:rPr>
                  <w:delText xml:space="preserve">»     </w:delText>
                </w:r>
                <w:r w:rsidRPr="00A16F80" w:rsidDel="006037EA">
                  <w:rPr>
                    <w:rFonts w:eastAsia="Calibri" w:cs="Arial"/>
                    <w:sz w:val="16"/>
                    <w:szCs w:val="16"/>
                    <w:lang w:eastAsia="en-US"/>
                  </w:rPr>
                  <w:delText>(11)</w:delText>
                </w:r>
                <w:bookmarkStart w:id="10484" w:name="_Toc1550768"/>
                <w:bookmarkStart w:id="10485" w:name="_Toc1551592"/>
                <w:bookmarkStart w:id="10486" w:name="_Toc6912363"/>
                <w:bookmarkStart w:id="10487" w:name="_Toc21517788"/>
                <w:bookmarkEnd w:id="10484"/>
                <w:bookmarkEnd w:id="10485"/>
                <w:bookmarkEnd w:id="10486"/>
                <w:bookmarkEnd w:id="10487"/>
              </w:del>
            </w:ins>
          </w:p>
          <w:p w14:paraId="6BBBD743" w14:textId="024A9AD2" w:rsidR="00A62498" w:rsidRPr="00286DD7" w:rsidDel="006037EA" w:rsidRDefault="00A62498" w:rsidP="00B6442B">
            <w:pPr>
              <w:rPr>
                <w:ins w:id="10488" w:author="Широбокова Алёна Сергеевна" w:date="2017-09-15T17:10:00Z"/>
                <w:del w:id="10489" w:author="Маслихова Олеся Анатольевна" w:date="2018-12-25T15:21:00Z"/>
                <w:rFonts w:eastAsia="Calibri" w:cs="Arial"/>
                <w:sz w:val="16"/>
                <w:szCs w:val="16"/>
                <w:lang w:eastAsia="en-US"/>
              </w:rPr>
            </w:pPr>
            <w:bookmarkStart w:id="10490" w:name="_Toc1550769"/>
            <w:bookmarkStart w:id="10491" w:name="_Toc1551593"/>
            <w:bookmarkStart w:id="10492" w:name="_Toc6912364"/>
            <w:bookmarkStart w:id="10493" w:name="_Toc21517789"/>
            <w:bookmarkEnd w:id="10490"/>
            <w:bookmarkEnd w:id="10491"/>
            <w:bookmarkEnd w:id="10492"/>
            <w:bookmarkEnd w:id="10493"/>
          </w:p>
          <w:p w14:paraId="203E107D" w14:textId="62138B05" w:rsidR="00A62498" w:rsidRPr="00286DD7" w:rsidDel="006037EA" w:rsidRDefault="00A62498" w:rsidP="00B6442B">
            <w:pPr>
              <w:jc w:val="right"/>
              <w:rPr>
                <w:ins w:id="10494" w:author="Широбокова Алёна Сергеевна" w:date="2017-09-15T17:10:00Z"/>
                <w:del w:id="10495" w:author="Маслихова Олеся Анатольевна" w:date="2018-12-25T15:21:00Z"/>
                <w:rFonts w:eastAsia="Calibri" w:cs="Arial"/>
                <w:sz w:val="16"/>
                <w:szCs w:val="16"/>
                <w:lang w:eastAsia="en-US"/>
              </w:rPr>
            </w:pPr>
            <w:ins w:id="10496" w:author="Широбокова Алёна Сергеевна" w:date="2017-09-15T17:10:00Z">
              <w:del w:id="10497" w:author="Маслихова Олеся Анатольевна" w:date="2018-12-25T15:21:00Z">
                <w:r w:rsidRPr="00286DD7" w:rsidDel="006037EA">
                  <w:rPr>
                    <w:rFonts w:eastAsia="Calibri" w:cs="Arial"/>
                    <w:b/>
                    <w:sz w:val="16"/>
                    <w:szCs w:val="16"/>
                    <w:lang w:eastAsia="en-US"/>
                  </w:rPr>
                  <w:delText xml:space="preserve">                                                                                                                                                                                                        </w:delText>
                </w:r>
                <w:r w:rsidRPr="00286DD7" w:rsidDel="006037EA">
                  <w:rPr>
                    <w:rFonts w:eastAsia="Calibri" w:cs="Arial"/>
                    <w:b/>
                    <w:sz w:val="16"/>
                    <w:szCs w:val="16"/>
                    <w:lang w:val="x-none" w:eastAsia="en-US"/>
                  </w:rPr>
                  <w:delText>Дата</w:delText>
                </w:r>
                <w:r w:rsidRPr="00286DD7" w:rsidDel="006037EA">
                  <w:rPr>
                    <w:rFonts w:eastAsia="Calibri" w:cs="Arial"/>
                    <w:b/>
                    <w:sz w:val="16"/>
                    <w:szCs w:val="16"/>
                    <w:lang w:eastAsia="en-US"/>
                  </w:rPr>
                  <w:delText xml:space="preserve"> </w:delText>
                </w:r>
                <w:r w:rsidRPr="00286DD7" w:rsidDel="006037EA">
                  <w:rPr>
                    <w:rFonts w:eastAsia="Calibri" w:cs="Arial"/>
                    <w:b/>
                    <w:sz w:val="16"/>
                    <w:szCs w:val="16"/>
                    <w:lang w:val="x-none" w:eastAsia="en-US"/>
                  </w:rPr>
                  <w:delText>предыдуще</w:delText>
                </w:r>
                <w:r w:rsidRPr="00286DD7" w:rsidDel="006037EA">
                  <w:rPr>
                    <w:rFonts w:eastAsia="Calibri" w:cs="Arial"/>
                    <w:b/>
                    <w:sz w:val="16"/>
                    <w:szCs w:val="16"/>
                    <w:lang w:eastAsia="en-US"/>
                  </w:rPr>
                  <w:delText>й операции по счету</w:delText>
                </w:r>
                <w:r w:rsidRPr="00286DD7" w:rsidDel="006037EA">
                  <w:rPr>
                    <w:rFonts w:eastAsia="Calibri" w:cs="Arial"/>
                    <w:sz w:val="16"/>
                    <w:szCs w:val="16"/>
                    <w:lang w:eastAsia="en-US"/>
                  </w:rPr>
                  <w:delText xml:space="preserve">  23.02.2015</w:delText>
                </w:r>
                <w:r w:rsidRPr="00A16F80" w:rsidDel="006037EA">
                  <w:rPr>
                    <w:rFonts w:eastAsia="Calibri" w:cs="Arial"/>
                    <w:sz w:val="16"/>
                    <w:szCs w:val="16"/>
                    <w:lang w:eastAsia="en-US"/>
                  </w:rPr>
                  <w:delText xml:space="preserve"> (12)</w:delText>
                </w:r>
                <w:r w:rsidRPr="00286DD7" w:rsidDel="006037EA">
                  <w:rPr>
                    <w:rFonts w:eastAsia="Calibri" w:cs="Arial"/>
                    <w:sz w:val="16"/>
                    <w:szCs w:val="16"/>
                    <w:lang w:eastAsia="en-US"/>
                  </w:rPr>
                  <w:delText xml:space="preserve">             </w:delText>
                </w:r>
                <w:bookmarkStart w:id="10498" w:name="_Toc1550770"/>
                <w:bookmarkStart w:id="10499" w:name="_Toc1551594"/>
                <w:bookmarkStart w:id="10500" w:name="_Toc6912365"/>
                <w:bookmarkStart w:id="10501" w:name="_Toc21517790"/>
                <w:bookmarkEnd w:id="10498"/>
                <w:bookmarkEnd w:id="10499"/>
                <w:bookmarkEnd w:id="10500"/>
                <w:bookmarkEnd w:id="10501"/>
              </w:del>
            </w:ins>
          </w:p>
          <w:p w14:paraId="080B5BA9" w14:textId="326738FD" w:rsidR="00A62498" w:rsidRPr="00401705" w:rsidDel="006037EA" w:rsidRDefault="00A62498" w:rsidP="00B6442B">
            <w:pPr>
              <w:widowControl w:val="0"/>
              <w:autoSpaceDE w:val="0"/>
              <w:autoSpaceDN w:val="0"/>
              <w:adjustRightInd w:val="0"/>
              <w:spacing w:before="0" w:after="0"/>
              <w:ind w:left="0" w:firstLine="0"/>
              <w:rPr>
                <w:ins w:id="10502" w:author="Широбокова Алёна Сергеевна" w:date="2017-09-15T17:10:00Z"/>
                <w:del w:id="10503" w:author="Маслихова Олеся Анатольевна" w:date="2018-12-25T15:21:00Z"/>
                <w:rFonts w:eastAsia="Calibri" w:cs="Arial"/>
                <w:sz w:val="24"/>
                <w:lang w:eastAsia="en-US"/>
              </w:rPr>
            </w:pPr>
            <w:ins w:id="10504" w:author="Широбокова Алёна Сергеевна" w:date="2017-09-15T17:10:00Z">
              <w:del w:id="10505" w:author="Маслихова Олеся Анатольевна" w:date="2018-12-25T15:21:00Z">
                <w:r w:rsidRPr="00286DD7" w:rsidDel="006037EA">
                  <w:rPr>
                    <w:rFonts w:eastAsia="Calibri" w:cs="Arial"/>
                    <w:b/>
                    <w:bCs/>
                    <w:color w:val="000000"/>
                    <w:sz w:val="16"/>
                    <w:szCs w:val="16"/>
                    <w:lang w:val="x-none" w:eastAsia="en-US"/>
                  </w:rPr>
                  <w:delText xml:space="preserve">Курс ЦБ на </w:delText>
                </w:r>
                <w:r w:rsidRPr="00286DD7" w:rsidDel="006037EA">
                  <w:rPr>
                    <w:rFonts w:eastAsia="Calibri" w:cs="Arial"/>
                    <w:b/>
                    <w:bCs/>
                    <w:color w:val="000000"/>
                    <w:sz w:val="16"/>
                    <w:szCs w:val="16"/>
                    <w:lang w:eastAsia="en-US"/>
                  </w:rPr>
                  <w:delText xml:space="preserve"> </w:delText>
                </w:r>
                <w:r w:rsidRPr="00286DD7" w:rsidDel="006037EA">
                  <w:rPr>
                    <w:rFonts w:eastAsia="Calibri" w:cs="Arial"/>
                    <w:bCs/>
                    <w:color w:val="000000"/>
                    <w:sz w:val="16"/>
                    <w:szCs w:val="16"/>
                    <w:lang w:val="x-none" w:eastAsia="en-US"/>
                  </w:rPr>
                  <w:delText>2</w:delText>
                </w:r>
                <w:r w:rsidRPr="00286DD7" w:rsidDel="006037EA">
                  <w:rPr>
                    <w:rFonts w:eastAsia="Calibri" w:cs="Arial"/>
                    <w:bCs/>
                    <w:color w:val="000000"/>
                    <w:sz w:val="16"/>
                    <w:szCs w:val="16"/>
                    <w:lang w:eastAsia="en-US"/>
                  </w:rPr>
                  <w:delText>5</w:delText>
                </w:r>
                <w:r w:rsidRPr="00286DD7" w:rsidDel="006037EA">
                  <w:rPr>
                    <w:rFonts w:eastAsia="Calibri" w:cs="Arial"/>
                    <w:bCs/>
                    <w:color w:val="000000"/>
                    <w:sz w:val="16"/>
                    <w:szCs w:val="16"/>
                    <w:lang w:val="x-none" w:eastAsia="en-US"/>
                  </w:rPr>
                  <w:delText>.02.2015</w:delText>
                </w:r>
                <w:r w:rsidRPr="00286DD7" w:rsidDel="006037EA">
                  <w:rPr>
                    <w:rFonts w:eastAsia="Calibri" w:cs="Arial"/>
                    <w:b/>
                    <w:bCs/>
                    <w:color w:val="000000"/>
                    <w:sz w:val="16"/>
                    <w:szCs w:val="16"/>
                    <w:lang w:eastAsia="en-US"/>
                  </w:rPr>
                  <w:delText xml:space="preserve">   </w:delText>
                </w:r>
                <w:r w:rsidRPr="00286DD7" w:rsidDel="006037EA">
                  <w:rPr>
                    <w:rFonts w:eastAsia="Calibri" w:cs="Arial"/>
                    <w:bCs/>
                    <w:color w:val="000000"/>
                    <w:sz w:val="16"/>
                    <w:szCs w:val="16"/>
                    <w:lang w:eastAsia="en-US"/>
                  </w:rPr>
                  <w:delText xml:space="preserve"> 57.10</w:delText>
                </w:r>
                <w:r w:rsidDel="006037EA">
                  <w:rPr>
                    <w:rFonts w:eastAsia="Calibri" w:cs="Arial"/>
                    <w:bCs/>
                    <w:color w:val="000000"/>
                    <w:sz w:val="16"/>
                    <w:szCs w:val="16"/>
                    <w:lang w:val="en-US" w:eastAsia="en-US"/>
                  </w:rPr>
                  <w:delText xml:space="preserve"> (</w:delText>
                </w:r>
                <w:r w:rsidDel="006037EA">
                  <w:rPr>
                    <w:rFonts w:eastAsia="Calibri" w:cs="Arial"/>
                    <w:bCs/>
                    <w:color w:val="000000"/>
                    <w:sz w:val="16"/>
                    <w:szCs w:val="16"/>
                    <w:lang w:eastAsia="en-US"/>
                  </w:rPr>
                  <w:delText>13)</w:delText>
                </w:r>
                <w:bookmarkStart w:id="10506" w:name="_Toc1550771"/>
                <w:bookmarkStart w:id="10507" w:name="_Toc1551595"/>
                <w:bookmarkStart w:id="10508" w:name="_Toc6912366"/>
                <w:bookmarkStart w:id="10509" w:name="_Toc21517791"/>
                <w:bookmarkEnd w:id="10506"/>
                <w:bookmarkEnd w:id="10507"/>
                <w:bookmarkEnd w:id="10508"/>
                <w:bookmarkEnd w:id="10509"/>
              </w:del>
            </w:ins>
          </w:p>
        </w:tc>
        <w:bookmarkStart w:id="10510" w:name="_Toc1550772"/>
        <w:bookmarkStart w:id="10511" w:name="_Toc1551596"/>
        <w:bookmarkStart w:id="10512" w:name="_Toc6912367"/>
        <w:bookmarkStart w:id="10513" w:name="_Toc21517792"/>
        <w:bookmarkEnd w:id="10510"/>
        <w:bookmarkEnd w:id="10511"/>
        <w:bookmarkEnd w:id="10512"/>
        <w:bookmarkEnd w:id="10513"/>
      </w:tr>
      <w:tr w:rsidR="00A62498" w:rsidRPr="00286DD7" w:rsidDel="006037EA" w14:paraId="5B991B04" w14:textId="6133C904" w:rsidTr="00B6442B">
        <w:trPr>
          <w:ins w:id="10514" w:author="Широбокова Алёна Сергеевна" w:date="2017-09-15T17:10:00Z"/>
          <w:del w:id="10515" w:author="Маслихова Олеся Анатольевна" w:date="2018-12-25T15:21:00Z"/>
        </w:trPr>
        <w:tc>
          <w:tcPr>
            <w:tcW w:w="14992" w:type="dxa"/>
            <w:tcBorders>
              <w:top w:val="nil"/>
              <w:left w:val="single" w:sz="4" w:space="0" w:color="auto"/>
              <w:bottom w:val="single" w:sz="4" w:space="0" w:color="auto"/>
              <w:right w:val="single" w:sz="4" w:space="0" w:color="auto"/>
            </w:tcBorders>
            <w:hideMark/>
          </w:tcPr>
          <w:tbl>
            <w:tblPr>
              <w:tblW w:w="15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15"/>
              <w:gridCol w:w="686"/>
              <w:gridCol w:w="471"/>
              <w:gridCol w:w="2318"/>
              <w:gridCol w:w="2018"/>
              <w:gridCol w:w="1417"/>
              <w:gridCol w:w="1559"/>
              <w:gridCol w:w="1559"/>
              <w:gridCol w:w="1559"/>
              <w:gridCol w:w="2944"/>
            </w:tblGrid>
            <w:tr w:rsidR="00A62498" w:rsidRPr="00286DD7" w:rsidDel="006037EA" w14:paraId="4713D7BA" w14:textId="27792FB6" w:rsidTr="00B6442B">
              <w:trPr>
                <w:trHeight w:val="203"/>
                <w:tblHeader/>
                <w:ins w:id="10516" w:author="Широбокова Алёна Сергеевна" w:date="2017-09-15T17:10:00Z"/>
                <w:del w:id="10517" w:author="Маслихова Олеся Анатольевна" w:date="2018-12-25T15:21:00Z"/>
              </w:trPr>
              <w:tc>
                <w:tcPr>
                  <w:tcW w:w="9384"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hideMark/>
                </w:tcPr>
                <w:p w14:paraId="38125A1F" w14:textId="5FA03509" w:rsidR="00A62498" w:rsidRPr="00286DD7" w:rsidDel="006037EA" w:rsidRDefault="00A62498" w:rsidP="00B6442B">
                  <w:pPr>
                    <w:autoSpaceDE w:val="0"/>
                    <w:autoSpaceDN w:val="0"/>
                    <w:ind w:left="0" w:firstLine="0"/>
                    <w:rPr>
                      <w:ins w:id="10518" w:author="Широбокова Алёна Сергеевна" w:date="2017-09-15T17:10:00Z"/>
                      <w:del w:id="10519" w:author="Маслихова Олеся Анатольевна" w:date="2018-12-25T15:21:00Z"/>
                      <w:rFonts w:cs="Arial"/>
                      <w:b/>
                      <w:sz w:val="16"/>
                      <w:szCs w:val="16"/>
                    </w:rPr>
                  </w:pPr>
                  <w:ins w:id="10520" w:author="Широбокова Алёна Сергеевна" w:date="2017-09-15T17:10:00Z">
                    <w:del w:id="10521" w:author="Маслихова Олеся Анатольевна" w:date="2018-12-25T15:21:00Z">
                      <w:r w:rsidRPr="00286DD7" w:rsidDel="006037EA">
                        <w:rPr>
                          <w:rFonts w:cs="Arial"/>
                          <w:b/>
                          <w:sz w:val="16"/>
                          <w:szCs w:val="16"/>
                        </w:rPr>
                        <w:delText>ВХОДЯЩИЙ ОСТАТОК</w:delText>
                      </w:r>
                      <w:r w:rsidRPr="00286DD7" w:rsidDel="006037EA">
                        <w:rPr>
                          <w:rFonts w:cs="Arial"/>
                          <w:sz w:val="16"/>
                          <w:szCs w:val="16"/>
                        </w:rPr>
                        <w:delText xml:space="preserve">  на 25.02.2015     </w:delText>
                      </w:r>
                      <w:r w:rsidDel="006037EA">
                        <w:rPr>
                          <w:rFonts w:cs="Arial"/>
                          <w:sz w:val="16"/>
                          <w:szCs w:val="16"/>
                        </w:rPr>
                        <w:delText>(14)</w:delText>
                      </w:r>
                      <w:r w:rsidRPr="00286DD7" w:rsidDel="006037EA">
                        <w:rPr>
                          <w:rFonts w:cs="Arial"/>
                          <w:sz w:val="16"/>
                          <w:szCs w:val="16"/>
                        </w:rPr>
                        <w:delText xml:space="preserve">                                                                                                                                                        </w:delText>
                      </w:r>
                      <w:bookmarkStart w:id="10522" w:name="_Toc1550773"/>
                      <w:bookmarkStart w:id="10523" w:name="_Toc1551597"/>
                      <w:bookmarkStart w:id="10524" w:name="_Toc6912368"/>
                      <w:bookmarkStart w:id="10525" w:name="_Toc21517793"/>
                      <w:bookmarkEnd w:id="10522"/>
                      <w:bookmarkEnd w:id="10523"/>
                      <w:bookmarkEnd w:id="10524"/>
                      <w:bookmarkEnd w:id="10525"/>
                    </w:del>
                  </w:ins>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181BE6" w14:textId="5A138DDA" w:rsidR="00A62498" w:rsidRPr="00A16F80" w:rsidDel="006037EA" w:rsidRDefault="00A62498" w:rsidP="00B6442B">
                  <w:pPr>
                    <w:autoSpaceDE w:val="0"/>
                    <w:autoSpaceDN w:val="0"/>
                    <w:ind w:firstLine="0"/>
                    <w:rPr>
                      <w:ins w:id="10526" w:author="Широбокова Алёна Сергеевна" w:date="2017-09-15T17:10:00Z"/>
                      <w:del w:id="10527" w:author="Маслихова Олеся Анатольевна" w:date="2018-12-25T15:21:00Z"/>
                      <w:rFonts w:cs="Arial"/>
                      <w:sz w:val="16"/>
                      <w:szCs w:val="16"/>
                    </w:rPr>
                  </w:pPr>
                  <w:ins w:id="10528" w:author="Широбокова Алёна Сергеевна" w:date="2017-09-15T17:10:00Z">
                    <w:del w:id="10529" w:author="Маслихова Олеся Анатольевна" w:date="2018-12-25T15:21:00Z">
                      <w:r w:rsidRPr="00286DD7" w:rsidDel="006037EA">
                        <w:rPr>
                          <w:rFonts w:cs="Arial"/>
                          <w:sz w:val="16"/>
                          <w:szCs w:val="16"/>
                          <w:lang w:val="en-US"/>
                        </w:rPr>
                        <w:delText>17 513,14</w:delText>
                      </w:r>
                      <w:r w:rsidDel="006037EA">
                        <w:rPr>
                          <w:rFonts w:cs="Arial"/>
                          <w:sz w:val="16"/>
                          <w:szCs w:val="16"/>
                        </w:rPr>
                        <w:delText xml:space="preserve"> (15)</w:delText>
                      </w:r>
                      <w:bookmarkStart w:id="10530" w:name="_Toc1550774"/>
                      <w:bookmarkStart w:id="10531" w:name="_Toc1551598"/>
                      <w:bookmarkStart w:id="10532" w:name="_Toc6912369"/>
                      <w:bookmarkStart w:id="10533" w:name="_Toc21517794"/>
                      <w:bookmarkEnd w:id="10530"/>
                      <w:bookmarkEnd w:id="10531"/>
                      <w:bookmarkEnd w:id="10532"/>
                      <w:bookmarkEnd w:id="10533"/>
                    </w:del>
                  </w:ins>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308B7" w14:textId="157190D2" w:rsidR="00A62498" w:rsidRPr="00A16F80" w:rsidDel="006037EA" w:rsidRDefault="00A62498" w:rsidP="00B6442B">
                  <w:pPr>
                    <w:autoSpaceDE w:val="0"/>
                    <w:autoSpaceDN w:val="0"/>
                    <w:ind w:left="0" w:firstLine="0"/>
                    <w:rPr>
                      <w:ins w:id="10534" w:author="Широбокова Алёна Сергеевна" w:date="2017-09-15T17:10:00Z"/>
                      <w:del w:id="10535" w:author="Маслихова Олеся Анатольевна" w:date="2018-12-25T15:21:00Z"/>
                      <w:rFonts w:cs="Arial"/>
                      <w:sz w:val="16"/>
                      <w:szCs w:val="16"/>
                    </w:rPr>
                  </w:pPr>
                  <w:ins w:id="10536" w:author="Широбокова Алёна Сергеевна" w:date="2017-09-15T17:10:00Z">
                    <w:del w:id="10537" w:author="Маслихова Олеся Анатольевна" w:date="2018-12-25T15:21:00Z">
                      <w:r w:rsidRPr="00286DD7" w:rsidDel="006037EA">
                        <w:rPr>
                          <w:rFonts w:cs="Arial"/>
                          <w:sz w:val="16"/>
                          <w:szCs w:val="16"/>
                          <w:lang w:val="en-US"/>
                        </w:rPr>
                        <w:delText>1 000 000,00</w:delText>
                      </w:r>
                      <w:r w:rsidDel="006037EA">
                        <w:rPr>
                          <w:rFonts w:cs="Arial"/>
                          <w:sz w:val="16"/>
                          <w:szCs w:val="16"/>
                        </w:rPr>
                        <w:delText xml:space="preserve"> (16)</w:delText>
                      </w:r>
                      <w:bookmarkStart w:id="10538" w:name="_Toc1550775"/>
                      <w:bookmarkStart w:id="10539" w:name="_Toc1551599"/>
                      <w:bookmarkStart w:id="10540" w:name="_Toc6912370"/>
                      <w:bookmarkStart w:id="10541" w:name="_Toc21517795"/>
                      <w:bookmarkEnd w:id="10538"/>
                      <w:bookmarkEnd w:id="10539"/>
                      <w:bookmarkEnd w:id="10540"/>
                      <w:bookmarkEnd w:id="10541"/>
                    </w:del>
                  </w:ins>
                </w:p>
              </w:tc>
              <w:tc>
                <w:tcPr>
                  <w:tcW w:w="2944" w:type="dxa"/>
                  <w:tcBorders>
                    <w:top w:val="single" w:sz="4" w:space="0" w:color="auto"/>
                    <w:left w:val="single" w:sz="4" w:space="0" w:color="auto"/>
                    <w:bottom w:val="single" w:sz="4" w:space="0" w:color="auto"/>
                    <w:right w:val="single" w:sz="4" w:space="0" w:color="auto"/>
                  </w:tcBorders>
                  <w:shd w:val="clear" w:color="auto" w:fill="FFFFFF" w:themeFill="background1"/>
                  <w:tcMar>
                    <w:top w:w="57" w:type="dxa"/>
                    <w:left w:w="57" w:type="dxa"/>
                    <w:bottom w:w="57" w:type="dxa"/>
                    <w:right w:w="57" w:type="dxa"/>
                  </w:tcMar>
                  <w:vAlign w:val="center"/>
                </w:tcPr>
                <w:p w14:paraId="0CA23D3C" w14:textId="40CD8522" w:rsidR="00A62498" w:rsidRPr="00286DD7" w:rsidDel="006037EA" w:rsidRDefault="00A62498" w:rsidP="00B6442B">
                  <w:pPr>
                    <w:autoSpaceDE w:val="0"/>
                    <w:autoSpaceDN w:val="0"/>
                    <w:ind w:left="0" w:firstLine="0"/>
                    <w:rPr>
                      <w:ins w:id="10542" w:author="Широбокова Алёна Сергеевна" w:date="2017-09-15T17:10:00Z"/>
                      <w:del w:id="10543" w:author="Маслихова Олеся Анатольевна" w:date="2018-12-25T15:21:00Z"/>
                      <w:rFonts w:cs="Arial"/>
                      <w:b/>
                      <w:sz w:val="16"/>
                      <w:szCs w:val="16"/>
                    </w:rPr>
                  </w:pPr>
                  <w:bookmarkStart w:id="10544" w:name="_Toc1550776"/>
                  <w:bookmarkStart w:id="10545" w:name="_Toc1551600"/>
                  <w:bookmarkStart w:id="10546" w:name="_Toc6912371"/>
                  <w:bookmarkStart w:id="10547" w:name="_Toc21517796"/>
                  <w:bookmarkEnd w:id="10544"/>
                  <w:bookmarkEnd w:id="10545"/>
                  <w:bookmarkEnd w:id="10546"/>
                  <w:bookmarkEnd w:id="10547"/>
                </w:p>
              </w:tc>
              <w:bookmarkStart w:id="10548" w:name="_Toc1550777"/>
              <w:bookmarkStart w:id="10549" w:name="_Toc1551601"/>
              <w:bookmarkStart w:id="10550" w:name="_Toc6912372"/>
              <w:bookmarkStart w:id="10551" w:name="_Toc21517797"/>
              <w:bookmarkEnd w:id="10548"/>
              <w:bookmarkEnd w:id="10549"/>
              <w:bookmarkEnd w:id="10550"/>
              <w:bookmarkEnd w:id="10551"/>
            </w:tr>
            <w:tr w:rsidR="00A62498" w:rsidRPr="00286DD7" w:rsidDel="006037EA" w14:paraId="0CABBDD8" w14:textId="6D111326" w:rsidTr="00B6442B">
              <w:trPr>
                <w:trHeight w:val="203"/>
                <w:tblHeader/>
                <w:ins w:id="10552" w:author="Широбокова Алёна Сергеевна" w:date="2017-09-15T17:10:00Z"/>
                <w:del w:id="10553" w:author="Маслихова Олеся Анатольевна" w:date="2018-12-25T15:21:00Z"/>
              </w:trPr>
              <w:tc>
                <w:tcPr>
                  <w:tcW w:w="91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5F47C57F" w14:textId="6F282218" w:rsidR="00A62498" w:rsidRPr="00B85DA7" w:rsidDel="006037EA" w:rsidRDefault="00A62498" w:rsidP="00B6442B">
                  <w:pPr>
                    <w:autoSpaceDE w:val="0"/>
                    <w:autoSpaceDN w:val="0"/>
                    <w:spacing w:before="0" w:after="0"/>
                    <w:ind w:left="0" w:firstLine="0"/>
                    <w:jc w:val="center"/>
                    <w:rPr>
                      <w:ins w:id="10554" w:author="Широбокова Алёна Сергеевна" w:date="2017-09-15T17:10:00Z"/>
                      <w:del w:id="10555" w:author="Маслихова Олеся Анатольевна" w:date="2018-12-25T15:21:00Z"/>
                      <w:rFonts w:ascii="Arial" w:hAnsi="Arial" w:cs="Arial"/>
                      <w:b/>
                      <w:sz w:val="16"/>
                      <w:szCs w:val="16"/>
                    </w:rPr>
                  </w:pPr>
                  <w:ins w:id="10556" w:author="Широбокова Алёна Сергеевна" w:date="2017-09-15T17:10:00Z">
                    <w:del w:id="10557" w:author="Маслихова Олеся Анатольевна" w:date="2018-12-25T15:21:00Z">
                      <w:r w:rsidRPr="00B85DA7" w:rsidDel="006037EA">
                        <w:rPr>
                          <w:rFonts w:ascii="Arial" w:hAnsi="Arial" w:cs="Arial"/>
                          <w:b/>
                          <w:sz w:val="16"/>
                          <w:szCs w:val="16"/>
                        </w:rPr>
                        <w:delText>Дата</w:delText>
                      </w:r>
                      <w:bookmarkStart w:id="10558" w:name="_Toc1550778"/>
                      <w:bookmarkStart w:id="10559" w:name="_Toc1551602"/>
                      <w:bookmarkStart w:id="10560" w:name="_Toc6912373"/>
                      <w:bookmarkStart w:id="10561" w:name="_Toc21517798"/>
                      <w:bookmarkEnd w:id="10558"/>
                      <w:bookmarkEnd w:id="10559"/>
                      <w:bookmarkEnd w:id="10560"/>
                      <w:bookmarkEnd w:id="10561"/>
                    </w:del>
                  </w:ins>
                </w:p>
                <w:p w14:paraId="5F708B8D" w14:textId="71B0EFC5" w:rsidR="00A62498" w:rsidRPr="00B85DA7" w:rsidDel="006037EA" w:rsidRDefault="00A62498" w:rsidP="00B6442B">
                  <w:pPr>
                    <w:autoSpaceDE w:val="0"/>
                    <w:autoSpaceDN w:val="0"/>
                    <w:spacing w:before="0" w:after="0"/>
                    <w:ind w:left="0" w:firstLine="0"/>
                    <w:jc w:val="center"/>
                    <w:rPr>
                      <w:ins w:id="10562" w:author="Широбокова Алёна Сергеевна" w:date="2017-09-15T17:10:00Z"/>
                      <w:del w:id="10563" w:author="Маслихова Олеся Анатольевна" w:date="2018-12-25T15:21:00Z"/>
                      <w:rFonts w:ascii="Arial" w:hAnsi="Arial" w:cs="Arial"/>
                      <w:b/>
                      <w:sz w:val="16"/>
                      <w:szCs w:val="16"/>
                    </w:rPr>
                  </w:pPr>
                  <w:ins w:id="10564" w:author="Широбокова Алёна Сергеевна" w:date="2017-09-15T17:10:00Z">
                    <w:del w:id="10565" w:author="Маслихова Олеся Анатольевна" w:date="2018-12-25T15:21:00Z">
                      <w:r w:rsidRPr="00B85DA7" w:rsidDel="006037EA">
                        <w:rPr>
                          <w:rFonts w:ascii="Arial" w:hAnsi="Arial" w:cs="Arial"/>
                          <w:b/>
                          <w:sz w:val="16"/>
                          <w:szCs w:val="16"/>
                        </w:rPr>
                        <w:delText>(17)</w:delText>
                      </w:r>
                      <w:bookmarkStart w:id="10566" w:name="_Toc1550779"/>
                      <w:bookmarkStart w:id="10567" w:name="_Toc1551603"/>
                      <w:bookmarkStart w:id="10568" w:name="_Toc6912374"/>
                      <w:bookmarkStart w:id="10569" w:name="_Toc21517799"/>
                      <w:bookmarkEnd w:id="10566"/>
                      <w:bookmarkEnd w:id="10567"/>
                      <w:bookmarkEnd w:id="10568"/>
                      <w:bookmarkEnd w:id="10569"/>
                    </w:del>
                  </w:ins>
                </w:p>
              </w:tc>
              <w:tc>
                <w:tcPr>
                  <w:tcW w:w="68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7BA68812" w14:textId="2BEB5EEA" w:rsidR="00A62498" w:rsidRPr="00B85DA7" w:rsidDel="006037EA" w:rsidRDefault="00A62498" w:rsidP="00B6442B">
                  <w:pPr>
                    <w:autoSpaceDE w:val="0"/>
                    <w:autoSpaceDN w:val="0"/>
                    <w:spacing w:before="0" w:after="0"/>
                    <w:ind w:left="0" w:right="-28" w:firstLine="0"/>
                    <w:jc w:val="center"/>
                    <w:rPr>
                      <w:ins w:id="10570" w:author="Широбокова Алёна Сергеевна" w:date="2017-09-15T17:10:00Z"/>
                      <w:del w:id="10571" w:author="Маслихова Олеся Анатольевна" w:date="2018-12-25T15:21:00Z"/>
                      <w:rFonts w:ascii="Arial" w:hAnsi="Arial" w:cs="Arial"/>
                      <w:b/>
                      <w:sz w:val="16"/>
                      <w:szCs w:val="16"/>
                    </w:rPr>
                  </w:pPr>
                  <w:ins w:id="10572" w:author="Широбокова Алёна Сергеевна" w:date="2017-09-15T17:10:00Z">
                    <w:del w:id="10573" w:author="Маслихова Олеся Анатольевна" w:date="2018-12-25T15:21:00Z">
                      <w:r w:rsidRPr="00B85DA7" w:rsidDel="006037EA">
                        <w:rPr>
                          <w:rFonts w:ascii="Arial" w:hAnsi="Arial" w:cs="Arial"/>
                          <w:b/>
                          <w:sz w:val="16"/>
                          <w:szCs w:val="16"/>
                        </w:rPr>
                        <w:delText>№ док.</w:delText>
                      </w:r>
                      <w:bookmarkStart w:id="10574" w:name="_Toc1550780"/>
                      <w:bookmarkStart w:id="10575" w:name="_Toc1551604"/>
                      <w:bookmarkStart w:id="10576" w:name="_Toc6912375"/>
                      <w:bookmarkStart w:id="10577" w:name="_Toc21517800"/>
                      <w:bookmarkEnd w:id="10574"/>
                      <w:bookmarkEnd w:id="10575"/>
                      <w:bookmarkEnd w:id="10576"/>
                      <w:bookmarkEnd w:id="10577"/>
                    </w:del>
                  </w:ins>
                </w:p>
                <w:p w14:paraId="3EBF114D" w14:textId="7FA504B4" w:rsidR="00A62498" w:rsidRPr="00B85DA7" w:rsidDel="006037EA" w:rsidRDefault="00A62498" w:rsidP="00B6442B">
                  <w:pPr>
                    <w:autoSpaceDE w:val="0"/>
                    <w:autoSpaceDN w:val="0"/>
                    <w:spacing w:before="0" w:after="0"/>
                    <w:ind w:left="0" w:right="-28" w:firstLine="0"/>
                    <w:jc w:val="center"/>
                    <w:rPr>
                      <w:ins w:id="10578" w:author="Широбокова Алёна Сергеевна" w:date="2017-09-15T17:10:00Z"/>
                      <w:del w:id="10579" w:author="Маслихова Олеся Анатольевна" w:date="2018-12-25T15:21:00Z"/>
                      <w:rFonts w:ascii="Arial" w:hAnsi="Arial" w:cs="Arial"/>
                      <w:b/>
                      <w:sz w:val="16"/>
                      <w:szCs w:val="16"/>
                    </w:rPr>
                  </w:pPr>
                  <w:ins w:id="10580" w:author="Широбокова Алёна Сергеевна" w:date="2017-09-15T17:10:00Z">
                    <w:del w:id="10581" w:author="Маслихова Олеся Анатольевна" w:date="2018-12-25T15:21:00Z">
                      <w:r w:rsidRPr="00B85DA7" w:rsidDel="006037EA">
                        <w:rPr>
                          <w:rFonts w:ascii="Arial" w:hAnsi="Arial" w:cs="Arial"/>
                          <w:b/>
                          <w:sz w:val="16"/>
                          <w:szCs w:val="16"/>
                        </w:rPr>
                        <w:delText>(18)</w:delText>
                      </w:r>
                      <w:bookmarkStart w:id="10582" w:name="_Toc1550781"/>
                      <w:bookmarkStart w:id="10583" w:name="_Toc1551605"/>
                      <w:bookmarkStart w:id="10584" w:name="_Toc6912376"/>
                      <w:bookmarkStart w:id="10585" w:name="_Toc21517801"/>
                      <w:bookmarkEnd w:id="10582"/>
                      <w:bookmarkEnd w:id="10583"/>
                      <w:bookmarkEnd w:id="10584"/>
                      <w:bookmarkEnd w:id="10585"/>
                    </w:del>
                  </w:ins>
                </w:p>
              </w:tc>
              <w:tc>
                <w:tcPr>
                  <w:tcW w:w="47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43078D11" w14:textId="78B27B74" w:rsidR="00A62498" w:rsidRPr="00B85DA7" w:rsidDel="006037EA" w:rsidRDefault="00A62498" w:rsidP="00B6442B">
                  <w:pPr>
                    <w:autoSpaceDE w:val="0"/>
                    <w:autoSpaceDN w:val="0"/>
                    <w:spacing w:before="0" w:after="0"/>
                    <w:ind w:left="0" w:right="-28" w:firstLine="0"/>
                    <w:jc w:val="center"/>
                    <w:rPr>
                      <w:ins w:id="10586" w:author="Широбокова Алёна Сергеевна" w:date="2017-09-15T17:10:00Z"/>
                      <w:del w:id="10587" w:author="Маслихова Олеся Анатольевна" w:date="2018-12-25T15:21:00Z"/>
                      <w:rFonts w:ascii="Arial" w:hAnsi="Arial" w:cs="Arial"/>
                      <w:b/>
                      <w:sz w:val="16"/>
                      <w:szCs w:val="16"/>
                    </w:rPr>
                  </w:pPr>
                  <w:ins w:id="10588" w:author="Широбокова Алёна Сергеевна" w:date="2017-09-15T17:10:00Z">
                    <w:del w:id="10589" w:author="Маслихова Олеся Анатольевна" w:date="2018-12-25T15:21:00Z">
                      <w:r w:rsidRPr="00B85DA7" w:rsidDel="006037EA">
                        <w:rPr>
                          <w:rFonts w:ascii="Arial" w:hAnsi="Arial" w:cs="Arial"/>
                          <w:b/>
                          <w:sz w:val="16"/>
                          <w:szCs w:val="16"/>
                        </w:rPr>
                        <w:delText>ВО</w:delText>
                      </w:r>
                      <w:bookmarkStart w:id="10590" w:name="_Toc1550782"/>
                      <w:bookmarkStart w:id="10591" w:name="_Toc1551606"/>
                      <w:bookmarkStart w:id="10592" w:name="_Toc6912377"/>
                      <w:bookmarkStart w:id="10593" w:name="_Toc21517802"/>
                      <w:bookmarkEnd w:id="10590"/>
                      <w:bookmarkEnd w:id="10591"/>
                      <w:bookmarkEnd w:id="10592"/>
                      <w:bookmarkEnd w:id="10593"/>
                    </w:del>
                  </w:ins>
                </w:p>
                <w:p w14:paraId="13BB93B4" w14:textId="7236F9F6" w:rsidR="00A62498" w:rsidRPr="00B85DA7" w:rsidDel="006037EA" w:rsidRDefault="00A62498" w:rsidP="00B6442B">
                  <w:pPr>
                    <w:autoSpaceDE w:val="0"/>
                    <w:autoSpaceDN w:val="0"/>
                    <w:spacing w:before="0" w:after="0"/>
                    <w:ind w:left="0" w:right="-28" w:firstLine="0"/>
                    <w:jc w:val="center"/>
                    <w:rPr>
                      <w:ins w:id="10594" w:author="Широбокова Алёна Сергеевна" w:date="2017-09-15T17:10:00Z"/>
                      <w:del w:id="10595" w:author="Маслихова Олеся Анатольевна" w:date="2018-12-25T15:21:00Z"/>
                      <w:rFonts w:ascii="Arial" w:hAnsi="Arial" w:cs="Arial"/>
                      <w:b/>
                      <w:sz w:val="16"/>
                      <w:szCs w:val="16"/>
                    </w:rPr>
                  </w:pPr>
                  <w:ins w:id="10596" w:author="Широбокова Алёна Сергеевна" w:date="2017-09-15T17:10:00Z">
                    <w:del w:id="10597" w:author="Маслихова Олеся Анатольевна" w:date="2018-12-25T15:21:00Z">
                      <w:r w:rsidRPr="00B85DA7" w:rsidDel="006037EA">
                        <w:rPr>
                          <w:rFonts w:ascii="Arial" w:hAnsi="Arial" w:cs="Arial"/>
                          <w:b/>
                          <w:sz w:val="16"/>
                          <w:szCs w:val="16"/>
                        </w:rPr>
                        <w:delText>(19)</w:delText>
                      </w:r>
                      <w:bookmarkStart w:id="10598" w:name="_Toc1550783"/>
                      <w:bookmarkStart w:id="10599" w:name="_Toc1551607"/>
                      <w:bookmarkStart w:id="10600" w:name="_Toc6912378"/>
                      <w:bookmarkStart w:id="10601" w:name="_Toc21517803"/>
                      <w:bookmarkEnd w:id="10598"/>
                      <w:bookmarkEnd w:id="10599"/>
                      <w:bookmarkEnd w:id="10600"/>
                      <w:bookmarkEnd w:id="10601"/>
                    </w:del>
                  </w:ins>
                </w:p>
              </w:tc>
              <w:tc>
                <w:tcPr>
                  <w:tcW w:w="23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1E1E21A8" w14:textId="42205711" w:rsidR="00A62498" w:rsidRPr="00B85DA7" w:rsidDel="006037EA" w:rsidRDefault="00A62498" w:rsidP="00B6442B">
                  <w:pPr>
                    <w:autoSpaceDE w:val="0"/>
                    <w:autoSpaceDN w:val="0"/>
                    <w:spacing w:before="0" w:after="0"/>
                    <w:ind w:left="0" w:firstLine="0"/>
                    <w:jc w:val="center"/>
                    <w:rPr>
                      <w:ins w:id="10602" w:author="Широбокова Алёна Сергеевна" w:date="2017-09-15T17:10:00Z"/>
                      <w:del w:id="10603" w:author="Маслихова Олеся Анатольевна" w:date="2018-12-25T15:21:00Z"/>
                      <w:rFonts w:ascii="Arial" w:hAnsi="Arial" w:cs="Arial"/>
                      <w:b/>
                      <w:sz w:val="16"/>
                      <w:szCs w:val="16"/>
                    </w:rPr>
                  </w:pPr>
                  <w:ins w:id="10604" w:author="Широбокова Алёна Сергеевна" w:date="2017-09-15T17:10:00Z">
                    <w:del w:id="10605" w:author="Маслихова Олеся Анатольевна" w:date="2018-12-25T15:21:00Z">
                      <w:r w:rsidRPr="00B85DA7" w:rsidDel="006037EA">
                        <w:rPr>
                          <w:rFonts w:ascii="Arial" w:hAnsi="Arial" w:cs="Arial"/>
                          <w:b/>
                          <w:sz w:val="16"/>
                          <w:szCs w:val="16"/>
                        </w:rPr>
                        <w:delText>Контрагент</w:delText>
                      </w:r>
                      <w:bookmarkStart w:id="10606" w:name="_Toc1550784"/>
                      <w:bookmarkStart w:id="10607" w:name="_Toc1551608"/>
                      <w:bookmarkStart w:id="10608" w:name="_Toc6912379"/>
                      <w:bookmarkStart w:id="10609" w:name="_Toc21517804"/>
                      <w:bookmarkEnd w:id="10606"/>
                      <w:bookmarkEnd w:id="10607"/>
                      <w:bookmarkEnd w:id="10608"/>
                      <w:bookmarkEnd w:id="10609"/>
                    </w:del>
                  </w:ins>
                </w:p>
                <w:p w14:paraId="04FDE587" w14:textId="6DB8F506" w:rsidR="00A62498" w:rsidRPr="00B85DA7" w:rsidDel="006037EA" w:rsidRDefault="00A62498" w:rsidP="00B6442B">
                  <w:pPr>
                    <w:autoSpaceDE w:val="0"/>
                    <w:autoSpaceDN w:val="0"/>
                    <w:spacing w:before="0" w:after="0"/>
                    <w:ind w:left="0" w:firstLine="0"/>
                    <w:jc w:val="center"/>
                    <w:rPr>
                      <w:ins w:id="10610" w:author="Широбокова Алёна Сергеевна" w:date="2017-09-15T17:10:00Z"/>
                      <w:del w:id="10611" w:author="Маслихова Олеся Анатольевна" w:date="2018-12-25T15:21:00Z"/>
                      <w:rFonts w:ascii="Arial" w:hAnsi="Arial" w:cs="Arial"/>
                      <w:b/>
                      <w:sz w:val="16"/>
                      <w:szCs w:val="16"/>
                    </w:rPr>
                  </w:pPr>
                  <w:ins w:id="10612" w:author="Широбокова Алёна Сергеевна" w:date="2017-09-15T17:10:00Z">
                    <w:del w:id="10613" w:author="Маслихова Олеся Анатольевна" w:date="2018-12-25T15:21:00Z">
                      <w:r w:rsidRPr="00B85DA7" w:rsidDel="006037EA">
                        <w:rPr>
                          <w:rFonts w:ascii="Arial" w:hAnsi="Arial" w:cs="Arial"/>
                          <w:b/>
                          <w:sz w:val="16"/>
                          <w:szCs w:val="16"/>
                        </w:rPr>
                        <w:delText>(20)</w:delText>
                      </w:r>
                      <w:bookmarkStart w:id="10614" w:name="_Toc1550785"/>
                      <w:bookmarkStart w:id="10615" w:name="_Toc1551609"/>
                      <w:bookmarkStart w:id="10616" w:name="_Toc6912380"/>
                      <w:bookmarkStart w:id="10617" w:name="_Toc21517805"/>
                      <w:bookmarkEnd w:id="10614"/>
                      <w:bookmarkEnd w:id="10615"/>
                      <w:bookmarkEnd w:id="10616"/>
                      <w:bookmarkEnd w:id="10617"/>
                    </w:del>
                  </w:ins>
                </w:p>
              </w:tc>
              <w:tc>
                <w:tcPr>
                  <w:tcW w:w="20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1B5B2810" w14:textId="6B9CDCD1" w:rsidR="00A62498" w:rsidRPr="00B85DA7" w:rsidDel="006037EA" w:rsidRDefault="00A62498" w:rsidP="00B6442B">
                  <w:pPr>
                    <w:autoSpaceDE w:val="0"/>
                    <w:autoSpaceDN w:val="0"/>
                    <w:spacing w:before="0" w:after="0"/>
                    <w:ind w:left="0" w:firstLine="0"/>
                    <w:jc w:val="center"/>
                    <w:rPr>
                      <w:ins w:id="10618" w:author="Широбокова Алёна Сергеевна" w:date="2017-09-15T17:10:00Z"/>
                      <w:del w:id="10619" w:author="Маслихова Олеся Анатольевна" w:date="2018-12-25T15:21:00Z"/>
                      <w:rFonts w:ascii="Arial" w:hAnsi="Arial" w:cs="Arial"/>
                      <w:b/>
                      <w:sz w:val="16"/>
                      <w:szCs w:val="16"/>
                    </w:rPr>
                  </w:pPr>
                  <w:ins w:id="10620" w:author="Широбокова Алёна Сергеевна" w:date="2017-09-15T17:10:00Z">
                    <w:del w:id="10621" w:author="Маслихова Олеся Анатольевна" w:date="2018-12-25T15:21:00Z">
                      <w:r w:rsidRPr="00B85DA7" w:rsidDel="006037EA">
                        <w:rPr>
                          <w:rFonts w:ascii="Arial" w:hAnsi="Arial" w:cs="Arial"/>
                          <w:b/>
                          <w:sz w:val="16"/>
                          <w:szCs w:val="16"/>
                        </w:rPr>
                        <w:delText>Счет контрагента</w:delText>
                      </w:r>
                      <w:bookmarkStart w:id="10622" w:name="_Toc1550786"/>
                      <w:bookmarkStart w:id="10623" w:name="_Toc1551610"/>
                      <w:bookmarkStart w:id="10624" w:name="_Toc6912381"/>
                      <w:bookmarkStart w:id="10625" w:name="_Toc21517806"/>
                      <w:bookmarkEnd w:id="10622"/>
                      <w:bookmarkEnd w:id="10623"/>
                      <w:bookmarkEnd w:id="10624"/>
                      <w:bookmarkEnd w:id="10625"/>
                    </w:del>
                  </w:ins>
                </w:p>
                <w:p w14:paraId="131CB440" w14:textId="7BD01EA8" w:rsidR="00A62498" w:rsidRPr="00B85DA7" w:rsidDel="006037EA" w:rsidRDefault="00A62498" w:rsidP="00B6442B">
                  <w:pPr>
                    <w:autoSpaceDE w:val="0"/>
                    <w:autoSpaceDN w:val="0"/>
                    <w:spacing w:before="0" w:after="0"/>
                    <w:ind w:left="0" w:firstLine="0"/>
                    <w:jc w:val="center"/>
                    <w:rPr>
                      <w:ins w:id="10626" w:author="Широбокова Алёна Сергеевна" w:date="2017-09-15T17:10:00Z"/>
                      <w:del w:id="10627" w:author="Маслихова Олеся Анатольевна" w:date="2018-12-25T15:21:00Z"/>
                      <w:rFonts w:ascii="Arial" w:hAnsi="Arial" w:cs="Arial"/>
                      <w:b/>
                      <w:sz w:val="16"/>
                      <w:szCs w:val="16"/>
                    </w:rPr>
                  </w:pPr>
                  <w:ins w:id="10628" w:author="Широбокова Алёна Сергеевна" w:date="2017-09-15T17:10:00Z">
                    <w:del w:id="10629" w:author="Маслихова Олеся Анатольевна" w:date="2018-12-25T15:21:00Z">
                      <w:r w:rsidRPr="00B85DA7" w:rsidDel="006037EA">
                        <w:rPr>
                          <w:rFonts w:ascii="Arial" w:hAnsi="Arial" w:cs="Arial"/>
                          <w:b/>
                          <w:sz w:val="16"/>
                          <w:szCs w:val="16"/>
                        </w:rPr>
                        <w:delText>(21)</w:delText>
                      </w:r>
                      <w:bookmarkStart w:id="10630" w:name="_Toc1550787"/>
                      <w:bookmarkStart w:id="10631" w:name="_Toc1551611"/>
                      <w:bookmarkStart w:id="10632" w:name="_Toc6912382"/>
                      <w:bookmarkStart w:id="10633" w:name="_Toc21517807"/>
                      <w:bookmarkEnd w:id="10630"/>
                      <w:bookmarkEnd w:id="10631"/>
                      <w:bookmarkEnd w:id="10632"/>
                      <w:bookmarkEnd w:id="10633"/>
                    </w:del>
                  </w:ins>
                </w:p>
              </w:tc>
              <w:tc>
                <w:tcPr>
                  <w:tcW w:w="297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4F3BA4D6" w14:textId="7A35000C" w:rsidR="00A62498" w:rsidRPr="00B85DA7" w:rsidDel="006037EA" w:rsidRDefault="00A62498" w:rsidP="00B6442B">
                  <w:pPr>
                    <w:autoSpaceDE w:val="0"/>
                    <w:autoSpaceDN w:val="0"/>
                    <w:spacing w:before="0" w:after="0"/>
                    <w:ind w:left="0" w:firstLine="0"/>
                    <w:jc w:val="center"/>
                    <w:rPr>
                      <w:ins w:id="10634" w:author="Широбокова Алёна Сергеевна" w:date="2017-09-15T17:10:00Z"/>
                      <w:del w:id="10635" w:author="Маслихова Олеся Анатольевна" w:date="2018-12-25T15:21:00Z"/>
                      <w:rFonts w:ascii="Arial" w:hAnsi="Arial" w:cs="Arial"/>
                      <w:b/>
                      <w:sz w:val="16"/>
                      <w:szCs w:val="16"/>
                    </w:rPr>
                  </w:pPr>
                  <w:ins w:id="10636" w:author="Широбокова Алёна Сергеевна" w:date="2017-09-15T17:10:00Z">
                    <w:del w:id="10637" w:author="Маслихова Олеся Анатольевна" w:date="2018-12-25T15:21:00Z">
                      <w:r w:rsidRPr="00B85DA7" w:rsidDel="006037EA">
                        <w:rPr>
                          <w:rFonts w:ascii="Arial" w:hAnsi="Arial" w:cs="Arial"/>
                          <w:b/>
                          <w:sz w:val="16"/>
                          <w:szCs w:val="16"/>
                        </w:rPr>
                        <w:delText>Дебет</w:delText>
                      </w:r>
                      <w:bookmarkStart w:id="10638" w:name="_Toc1550788"/>
                      <w:bookmarkStart w:id="10639" w:name="_Toc1551612"/>
                      <w:bookmarkStart w:id="10640" w:name="_Toc6912383"/>
                      <w:bookmarkStart w:id="10641" w:name="_Toc21517808"/>
                      <w:bookmarkEnd w:id="10638"/>
                      <w:bookmarkEnd w:id="10639"/>
                      <w:bookmarkEnd w:id="10640"/>
                      <w:bookmarkEnd w:id="10641"/>
                    </w:del>
                  </w:ins>
                </w:p>
              </w:tc>
              <w:tc>
                <w:tcPr>
                  <w:tcW w:w="31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2F7850" w14:textId="5E4FD7A6" w:rsidR="00A62498" w:rsidRPr="00B85DA7" w:rsidDel="006037EA" w:rsidRDefault="00A62498" w:rsidP="00B6442B">
                  <w:pPr>
                    <w:autoSpaceDE w:val="0"/>
                    <w:autoSpaceDN w:val="0"/>
                    <w:spacing w:before="0" w:after="0"/>
                    <w:ind w:left="0" w:firstLine="0"/>
                    <w:jc w:val="center"/>
                    <w:rPr>
                      <w:ins w:id="10642" w:author="Широбокова Алёна Сергеевна" w:date="2017-09-15T17:10:00Z"/>
                      <w:del w:id="10643" w:author="Маслихова Олеся Анатольевна" w:date="2018-12-25T15:21:00Z"/>
                      <w:rFonts w:ascii="Arial" w:hAnsi="Arial" w:cs="Arial"/>
                      <w:b/>
                      <w:sz w:val="16"/>
                      <w:szCs w:val="16"/>
                    </w:rPr>
                  </w:pPr>
                  <w:ins w:id="10644" w:author="Широбокова Алёна Сергеевна" w:date="2017-09-15T17:10:00Z">
                    <w:del w:id="10645" w:author="Маслихова Олеся Анатольевна" w:date="2018-12-25T15:21:00Z">
                      <w:r w:rsidRPr="00B85DA7" w:rsidDel="006037EA">
                        <w:rPr>
                          <w:rFonts w:ascii="Arial" w:hAnsi="Arial" w:cs="Arial"/>
                          <w:b/>
                          <w:sz w:val="16"/>
                          <w:szCs w:val="16"/>
                        </w:rPr>
                        <w:delText>Кредит</w:delText>
                      </w:r>
                      <w:bookmarkStart w:id="10646" w:name="_Toc1550789"/>
                      <w:bookmarkStart w:id="10647" w:name="_Toc1551613"/>
                      <w:bookmarkStart w:id="10648" w:name="_Toc6912384"/>
                      <w:bookmarkStart w:id="10649" w:name="_Toc21517809"/>
                      <w:bookmarkEnd w:id="10646"/>
                      <w:bookmarkEnd w:id="10647"/>
                      <w:bookmarkEnd w:id="10648"/>
                      <w:bookmarkEnd w:id="10649"/>
                    </w:del>
                  </w:ins>
                </w:p>
              </w:tc>
              <w:tc>
                <w:tcPr>
                  <w:tcW w:w="294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vAlign w:val="center"/>
                  <w:hideMark/>
                </w:tcPr>
                <w:p w14:paraId="3E277559" w14:textId="3810EEEB" w:rsidR="00A62498" w:rsidRPr="00B85DA7" w:rsidDel="006037EA" w:rsidRDefault="00A62498" w:rsidP="00B6442B">
                  <w:pPr>
                    <w:autoSpaceDE w:val="0"/>
                    <w:autoSpaceDN w:val="0"/>
                    <w:spacing w:before="0" w:after="0"/>
                    <w:ind w:left="0" w:firstLine="0"/>
                    <w:jc w:val="center"/>
                    <w:rPr>
                      <w:ins w:id="10650" w:author="Широбокова Алёна Сергеевна" w:date="2017-09-15T17:10:00Z"/>
                      <w:del w:id="10651" w:author="Маслихова Олеся Анатольевна" w:date="2018-12-25T15:21:00Z"/>
                      <w:rFonts w:ascii="Arial" w:hAnsi="Arial" w:cs="Arial"/>
                      <w:b/>
                      <w:sz w:val="16"/>
                      <w:szCs w:val="16"/>
                    </w:rPr>
                  </w:pPr>
                  <w:ins w:id="10652" w:author="Широбокова Алёна Сергеевна" w:date="2017-09-15T17:10:00Z">
                    <w:del w:id="10653" w:author="Маслихова Олеся Анатольевна" w:date="2018-12-25T15:21:00Z">
                      <w:r w:rsidRPr="00B85DA7" w:rsidDel="006037EA">
                        <w:rPr>
                          <w:rFonts w:ascii="Arial" w:hAnsi="Arial" w:cs="Arial"/>
                          <w:b/>
                          <w:sz w:val="16"/>
                          <w:szCs w:val="16"/>
                        </w:rPr>
                        <w:delText>Назначение платежа</w:delText>
                      </w:r>
                      <w:bookmarkStart w:id="10654" w:name="_Toc1550790"/>
                      <w:bookmarkStart w:id="10655" w:name="_Toc1551614"/>
                      <w:bookmarkStart w:id="10656" w:name="_Toc6912385"/>
                      <w:bookmarkStart w:id="10657" w:name="_Toc21517810"/>
                      <w:bookmarkEnd w:id="10654"/>
                      <w:bookmarkEnd w:id="10655"/>
                      <w:bookmarkEnd w:id="10656"/>
                      <w:bookmarkEnd w:id="10657"/>
                    </w:del>
                  </w:ins>
                </w:p>
                <w:p w14:paraId="0ACD9A79" w14:textId="36A18250" w:rsidR="00A62498" w:rsidRPr="00286DD7" w:rsidDel="006037EA" w:rsidRDefault="00A62498" w:rsidP="00B6442B">
                  <w:pPr>
                    <w:autoSpaceDE w:val="0"/>
                    <w:autoSpaceDN w:val="0"/>
                    <w:spacing w:before="0" w:after="0"/>
                    <w:ind w:left="0" w:firstLine="0"/>
                    <w:jc w:val="center"/>
                    <w:rPr>
                      <w:ins w:id="10658" w:author="Широбокова Алёна Сергеевна" w:date="2017-09-15T17:10:00Z"/>
                      <w:del w:id="10659" w:author="Маслихова Олеся Анатольевна" w:date="2018-12-25T15:21:00Z"/>
                      <w:rFonts w:cs="Arial"/>
                      <w:b/>
                      <w:sz w:val="16"/>
                      <w:szCs w:val="16"/>
                    </w:rPr>
                  </w:pPr>
                  <w:ins w:id="10660" w:author="Широбокова Алёна Сергеевна" w:date="2017-09-15T17:10:00Z">
                    <w:del w:id="10661" w:author="Маслихова Олеся Анатольевна" w:date="2018-12-25T15:21:00Z">
                      <w:r w:rsidRPr="00B85DA7" w:rsidDel="006037EA">
                        <w:rPr>
                          <w:rFonts w:ascii="Arial" w:hAnsi="Arial" w:cs="Arial"/>
                          <w:b/>
                          <w:sz w:val="16"/>
                          <w:szCs w:val="16"/>
                        </w:rPr>
                        <w:delText>(26)</w:delText>
                      </w:r>
                      <w:bookmarkStart w:id="10662" w:name="_Toc1550791"/>
                      <w:bookmarkStart w:id="10663" w:name="_Toc1551615"/>
                      <w:bookmarkStart w:id="10664" w:name="_Toc6912386"/>
                      <w:bookmarkStart w:id="10665" w:name="_Toc21517811"/>
                      <w:bookmarkEnd w:id="10662"/>
                      <w:bookmarkEnd w:id="10663"/>
                      <w:bookmarkEnd w:id="10664"/>
                      <w:bookmarkEnd w:id="10665"/>
                    </w:del>
                  </w:ins>
                </w:p>
              </w:tc>
              <w:bookmarkStart w:id="10666" w:name="_Toc1550792"/>
              <w:bookmarkStart w:id="10667" w:name="_Toc1551616"/>
              <w:bookmarkStart w:id="10668" w:name="_Toc6912387"/>
              <w:bookmarkStart w:id="10669" w:name="_Toc21517812"/>
              <w:bookmarkEnd w:id="10666"/>
              <w:bookmarkEnd w:id="10667"/>
              <w:bookmarkEnd w:id="10668"/>
              <w:bookmarkEnd w:id="10669"/>
            </w:tr>
            <w:tr w:rsidR="00A62498" w:rsidRPr="00286DD7" w:rsidDel="006037EA" w14:paraId="2B010AF6" w14:textId="7A48F50D" w:rsidTr="00B6442B">
              <w:trPr>
                <w:trHeight w:val="202"/>
                <w:tblHeader/>
                <w:ins w:id="10670" w:author="Широбокова Алёна Сергеевна" w:date="2017-09-15T17:10:00Z"/>
                <w:del w:id="10671" w:author="Маслихова Олеся Анатольевна" w:date="2018-12-25T15:21:00Z"/>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9ECF8D" w14:textId="43187BB6" w:rsidR="00A62498" w:rsidRPr="00B85DA7" w:rsidDel="006037EA" w:rsidRDefault="00A62498" w:rsidP="00B6442B">
                  <w:pPr>
                    <w:autoSpaceDE w:val="0"/>
                    <w:autoSpaceDN w:val="0"/>
                    <w:spacing w:before="0" w:after="0"/>
                    <w:ind w:left="0" w:firstLine="0"/>
                    <w:jc w:val="center"/>
                    <w:rPr>
                      <w:ins w:id="10672" w:author="Широбокова Алёна Сергеевна" w:date="2017-09-15T17:10:00Z"/>
                      <w:del w:id="10673" w:author="Маслихова Олеся Анатольевна" w:date="2018-12-25T15:21:00Z"/>
                      <w:rFonts w:ascii="Arial" w:hAnsi="Arial" w:cs="Arial"/>
                      <w:b/>
                      <w:sz w:val="16"/>
                      <w:szCs w:val="16"/>
                    </w:rPr>
                  </w:pPr>
                  <w:bookmarkStart w:id="10674" w:name="_Toc1550793"/>
                  <w:bookmarkStart w:id="10675" w:name="_Toc1551617"/>
                  <w:bookmarkStart w:id="10676" w:name="_Toc6912388"/>
                  <w:bookmarkStart w:id="10677" w:name="_Toc21517813"/>
                  <w:bookmarkEnd w:id="10674"/>
                  <w:bookmarkEnd w:id="10675"/>
                  <w:bookmarkEnd w:id="10676"/>
                  <w:bookmarkEnd w:id="10677"/>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8D2405" w14:textId="1D4EC5F8" w:rsidR="00A62498" w:rsidRPr="00B85DA7" w:rsidDel="006037EA" w:rsidRDefault="00A62498" w:rsidP="00B6442B">
                  <w:pPr>
                    <w:autoSpaceDE w:val="0"/>
                    <w:autoSpaceDN w:val="0"/>
                    <w:spacing w:before="0" w:after="0"/>
                    <w:ind w:left="0" w:firstLine="0"/>
                    <w:jc w:val="center"/>
                    <w:rPr>
                      <w:ins w:id="10678" w:author="Широбокова Алёна Сергеевна" w:date="2017-09-15T17:10:00Z"/>
                      <w:del w:id="10679" w:author="Маслихова Олеся Анатольевна" w:date="2018-12-25T15:21:00Z"/>
                      <w:rFonts w:ascii="Arial" w:hAnsi="Arial" w:cs="Arial"/>
                      <w:b/>
                      <w:sz w:val="16"/>
                      <w:szCs w:val="16"/>
                    </w:rPr>
                  </w:pPr>
                  <w:bookmarkStart w:id="10680" w:name="_Toc1550794"/>
                  <w:bookmarkStart w:id="10681" w:name="_Toc1551618"/>
                  <w:bookmarkStart w:id="10682" w:name="_Toc6912389"/>
                  <w:bookmarkStart w:id="10683" w:name="_Toc21517814"/>
                  <w:bookmarkEnd w:id="10680"/>
                  <w:bookmarkEnd w:id="10681"/>
                  <w:bookmarkEnd w:id="10682"/>
                  <w:bookmarkEnd w:id="10683"/>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ABBED1" w14:textId="720D6E31" w:rsidR="00A62498" w:rsidRPr="00B85DA7" w:rsidDel="006037EA" w:rsidRDefault="00A62498" w:rsidP="00B6442B">
                  <w:pPr>
                    <w:autoSpaceDE w:val="0"/>
                    <w:autoSpaceDN w:val="0"/>
                    <w:spacing w:before="0" w:after="0"/>
                    <w:ind w:left="0" w:firstLine="0"/>
                    <w:jc w:val="center"/>
                    <w:rPr>
                      <w:ins w:id="10684" w:author="Широбокова Алёна Сергеевна" w:date="2017-09-15T17:10:00Z"/>
                      <w:del w:id="10685" w:author="Маслихова Олеся Анатольевна" w:date="2018-12-25T15:21:00Z"/>
                      <w:rFonts w:ascii="Arial" w:hAnsi="Arial" w:cs="Arial"/>
                      <w:b/>
                      <w:sz w:val="16"/>
                      <w:szCs w:val="16"/>
                    </w:rPr>
                  </w:pPr>
                  <w:bookmarkStart w:id="10686" w:name="_Toc1550795"/>
                  <w:bookmarkStart w:id="10687" w:name="_Toc1551619"/>
                  <w:bookmarkStart w:id="10688" w:name="_Toc6912390"/>
                  <w:bookmarkStart w:id="10689" w:name="_Toc21517815"/>
                  <w:bookmarkEnd w:id="10686"/>
                  <w:bookmarkEnd w:id="10687"/>
                  <w:bookmarkEnd w:id="10688"/>
                  <w:bookmarkEnd w:id="10689"/>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C41A16" w14:textId="0849495C" w:rsidR="00A62498" w:rsidRPr="00B85DA7" w:rsidDel="006037EA" w:rsidRDefault="00A62498" w:rsidP="00B6442B">
                  <w:pPr>
                    <w:autoSpaceDE w:val="0"/>
                    <w:autoSpaceDN w:val="0"/>
                    <w:spacing w:before="0" w:after="0"/>
                    <w:ind w:left="0" w:firstLine="0"/>
                    <w:jc w:val="center"/>
                    <w:rPr>
                      <w:ins w:id="10690" w:author="Широбокова Алёна Сергеевна" w:date="2017-09-15T17:10:00Z"/>
                      <w:del w:id="10691" w:author="Маслихова Олеся Анатольевна" w:date="2018-12-25T15:21:00Z"/>
                      <w:rFonts w:ascii="Arial" w:hAnsi="Arial" w:cs="Arial"/>
                      <w:b/>
                      <w:sz w:val="16"/>
                      <w:szCs w:val="16"/>
                    </w:rPr>
                  </w:pPr>
                  <w:bookmarkStart w:id="10692" w:name="_Toc1550796"/>
                  <w:bookmarkStart w:id="10693" w:name="_Toc1551620"/>
                  <w:bookmarkStart w:id="10694" w:name="_Toc6912391"/>
                  <w:bookmarkStart w:id="10695" w:name="_Toc21517816"/>
                  <w:bookmarkEnd w:id="10692"/>
                  <w:bookmarkEnd w:id="10693"/>
                  <w:bookmarkEnd w:id="10694"/>
                  <w:bookmarkEnd w:id="10695"/>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29A6BE" w14:textId="7E901620" w:rsidR="00A62498" w:rsidRPr="00B85DA7" w:rsidDel="006037EA" w:rsidRDefault="00A62498" w:rsidP="00B6442B">
                  <w:pPr>
                    <w:autoSpaceDE w:val="0"/>
                    <w:autoSpaceDN w:val="0"/>
                    <w:spacing w:before="0" w:after="0"/>
                    <w:ind w:left="0" w:firstLine="0"/>
                    <w:jc w:val="center"/>
                    <w:rPr>
                      <w:ins w:id="10696" w:author="Широбокова Алёна Сергеевна" w:date="2017-09-15T17:10:00Z"/>
                      <w:del w:id="10697" w:author="Маслихова Олеся Анатольевна" w:date="2018-12-25T15:21:00Z"/>
                      <w:rFonts w:ascii="Arial" w:hAnsi="Arial" w:cs="Arial"/>
                      <w:b/>
                      <w:sz w:val="16"/>
                      <w:szCs w:val="16"/>
                    </w:rPr>
                  </w:pPr>
                  <w:bookmarkStart w:id="10698" w:name="_Toc1550797"/>
                  <w:bookmarkStart w:id="10699" w:name="_Toc1551621"/>
                  <w:bookmarkStart w:id="10700" w:name="_Toc6912392"/>
                  <w:bookmarkStart w:id="10701" w:name="_Toc21517817"/>
                  <w:bookmarkEnd w:id="10698"/>
                  <w:bookmarkEnd w:id="10699"/>
                  <w:bookmarkEnd w:id="10700"/>
                  <w:bookmarkEnd w:id="10701"/>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57" w:type="dxa"/>
                    <w:left w:w="57" w:type="dxa"/>
                    <w:bottom w:w="57" w:type="dxa"/>
                    <w:right w:w="57" w:type="dxa"/>
                  </w:tcMar>
                  <w:hideMark/>
                </w:tcPr>
                <w:p w14:paraId="00EE9E52" w14:textId="78ADC34E" w:rsidR="00A62498" w:rsidRPr="00B85DA7" w:rsidDel="006037EA" w:rsidRDefault="00A62498" w:rsidP="00B6442B">
                  <w:pPr>
                    <w:autoSpaceDE w:val="0"/>
                    <w:autoSpaceDN w:val="0"/>
                    <w:spacing w:before="0" w:after="0"/>
                    <w:ind w:left="0" w:firstLine="0"/>
                    <w:jc w:val="center"/>
                    <w:rPr>
                      <w:ins w:id="10702" w:author="Широбокова Алёна Сергеевна" w:date="2017-09-15T17:10:00Z"/>
                      <w:del w:id="10703" w:author="Маслихова Олеся Анатольевна" w:date="2018-12-25T15:21:00Z"/>
                      <w:rFonts w:ascii="Arial" w:hAnsi="Arial" w:cs="Arial"/>
                      <w:b/>
                      <w:sz w:val="16"/>
                      <w:szCs w:val="16"/>
                    </w:rPr>
                  </w:pPr>
                  <w:ins w:id="10704" w:author="Широбокова Алёна Сергеевна" w:date="2017-09-15T17:10:00Z">
                    <w:del w:id="10705" w:author="Маслихова Олеся Анатольевна" w:date="2018-12-25T15:21:00Z">
                      <w:r w:rsidRPr="00B85DA7" w:rsidDel="006037EA">
                        <w:rPr>
                          <w:rFonts w:ascii="Arial" w:hAnsi="Arial" w:cs="Arial"/>
                          <w:b/>
                          <w:sz w:val="16"/>
                          <w:szCs w:val="16"/>
                        </w:rPr>
                        <w:delText>в валюте</w:delText>
                      </w:r>
                      <w:bookmarkStart w:id="10706" w:name="_Toc1550798"/>
                      <w:bookmarkStart w:id="10707" w:name="_Toc1551622"/>
                      <w:bookmarkStart w:id="10708" w:name="_Toc6912393"/>
                      <w:bookmarkStart w:id="10709" w:name="_Toc21517818"/>
                      <w:bookmarkEnd w:id="10706"/>
                      <w:bookmarkEnd w:id="10707"/>
                      <w:bookmarkEnd w:id="10708"/>
                      <w:bookmarkEnd w:id="10709"/>
                    </w:del>
                  </w:ins>
                </w:p>
                <w:p w14:paraId="5D3C545A" w14:textId="3D2A86F0" w:rsidR="00A62498" w:rsidRPr="00B85DA7" w:rsidDel="006037EA" w:rsidRDefault="00A62498" w:rsidP="00B6442B">
                  <w:pPr>
                    <w:autoSpaceDE w:val="0"/>
                    <w:autoSpaceDN w:val="0"/>
                    <w:spacing w:before="0" w:after="0"/>
                    <w:ind w:left="0" w:firstLine="0"/>
                    <w:jc w:val="center"/>
                    <w:rPr>
                      <w:ins w:id="10710" w:author="Широбокова Алёна Сергеевна" w:date="2017-09-15T17:10:00Z"/>
                      <w:del w:id="10711" w:author="Маслихова Олеся Анатольевна" w:date="2018-12-25T15:21:00Z"/>
                      <w:rFonts w:ascii="Arial" w:hAnsi="Arial" w:cs="Arial"/>
                      <w:b/>
                      <w:sz w:val="16"/>
                      <w:szCs w:val="16"/>
                    </w:rPr>
                  </w:pPr>
                  <w:ins w:id="10712" w:author="Широбокова Алёна Сергеевна" w:date="2017-09-15T17:10:00Z">
                    <w:del w:id="10713" w:author="Маслихова Олеся Анатольевна" w:date="2018-12-25T15:21:00Z">
                      <w:r w:rsidRPr="00B85DA7" w:rsidDel="006037EA">
                        <w:rPr>
                          <w:rFonts w:ascii="Arial" w:hAnsi="Arial" w:cs="Arial"/>
                          <w:b/>
                          <w:sz w:val="16"/>
                          <w:szCs w:val="16"/>
                        </w:rPr>
                        <w:delText>(22)</w:delText>
                      </w:r>
                      <w:bookmarkStart w:id="10714" w:name="_Toc1550799"/>
                      <w:bookmarkStart w:id="10715" w:name="_Toc1551623"/>
                      <w:bookmarkStart w:id="10716" w:name="_Toc6912394"/>
                      <w:bookmarkStart w:id="10717" w:name="_Toc21517819"/>
                      <w:bookmarkEnd w:id="10714"/>
                      <w:bookmarkEnd w:id="10715"/>
                      <w:bookmarkEnd w:id="10716"/>
                      <w:bookmarkEnd w:id="10717"/>
                    </w:del>
                  </w:ins>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7CF31C" w14:textId="23878BEB" w:rsidR="00A62498" w:rsidRPr="00B85DA7" w:rsidDel="006037EA" w:rsidRDefault="00A62498" w:rsidP="00B6442B">
                  <w:pPr>
                    <w:autoSpaceDE w:val="0"/>
                    <w:autoSpaceDN w:val="0"/>
                    <w:spacing w:before="0" w:after="0"/>
                    <w:ind w:left="0" w:firstLine="0"/>
                    <w:jc w:val="center"/>
                    <w:rPr>
                      <w:ins w:id="10718" w:author="Широбокова Алёна Сергеевна" w:date="2017-09-15T17:10:00Z"/>
                      <w:del w:id="10719" w:author="Маслихова Олеся Анатольевна" w:date="2018-12-25T15:21:00Z"/>
                      <w:rFonts w:ascii="Arial" w:hAnsi="Arial" w:cs="Arial"/>
                      <w:b/>
                      <w:sz w:val="16"/>
                      <w:szCs w:val="16"/>
                    </w:rPr>
                  </w:pPr>
                  <w:ins w:id="10720" w:author="Широбокова Алёна Сергеевна" w:date="2017-09-15T17:10:00Z">
                    <w:del w:id="10721" w:author="Маслихова Олеся Анатольевна" w:date="2018-12-25T15:21:00Z">
                      <w:r w:rsidRPr="00B85DA7" w:rsidDel="006037EA">
                        <w:rPr>
                          <w:rFonts w:ascii="Arial" w:hAnsi="Arial" w:cs="Arial"/>
                          <w:b/>
                          <w:sz w:val="16"/>
                          <w:szCs w:val="16"/>
                        </w:rPr>
                        <w:delText>в нац. Эквиваленте</w:delText>
                      </w:r>
                      <w:bookmarkStart w:id="10722" w:name="_Toc1550800"/>
                      <w:bookmarkStart w:id="10723" w:name="_Toc1551624"/>
                      <w:bookmarkStart w:id="10724" w:name="_Toc6912395"/>
                      <w:bookmarkStart w:id="10725" w:name="_Toc21517820"/>
                      <w:bookmarkEnd w:id="10722"/>
                      <w:bookmarkEnd w:id="10723"/>
                      <w:bookmarkEnd w:id="10724"/>
                      <w:bookmarkEnd w:id="10725"/>
                    </w:del>
                  </w:ins>
                </w:p>
                <w:p w14:paraId="4A876C7C" w14:textId="44879990" w:rsidR="00A62498" w:rsidRPr="00B85DA7" w:rsidDel="006037EA" w:rsidRDefault="00A62498" w:rsidP="00B6442B">
                  <w:pPr>
                    <w:autoSpaceDE w:val="0"/>
                    <w:autoSpaceDN w:val="0"/>
                    <w:spacing w:before="0" w:after="0"/>
                    <w:ind w:left="0" w:firstLine="0"/>
                    <w:jc w:val="center"/>
                    <w:rPr>
                      <w:ins w:id="10726" w:author="Широбокова Алёна Сергеевна" w:date="2017-09-15T17:10:00Z"/>
                      <w:del w:id="10727" w:author="Маслихова Олеся Анатольевна" w:date="2018-12-25T15:21:00Z"/>
                      <w:rFonts w:ascii="Arial" w:hAnsi="Arial" w:cs="Arial"/>
                      <w:b/>
                      <w:sz w:val="16"/>
                      <w:szCs w:val="16"/>
                    </w:rPr>
                  </w:pPr>
                  <w:ins w:id="10728" w:author="Широбокова Алёна Сергеевна" w:date="2017-09-15T17:10:00Z">
                    <w:del w:id="10729" w:author="Маслихова Олеся Анатольевна" w:date="2018-12-25T15:21:00Z">
                      <w:r w:rsidRPr="00B85DA7" w:rsidDel="006037EA">
                        <w:rPr>
                          <w:rFonts w:ascii="Arial" w:hAnsi="Arial" w:cs="Arial"/>
                          <w:b/>
                          <w:sz w:val="16"/>
                          <w:szCs w:val="16"/>
                        </w:rPr>
                        <w:delText>(23)</w:delText>
                      </w:r>
                      <w:bookmarkStart w:id="10730" w:name="_Toc1550801"/>
                      <w:bookmarkStart w:id="10731" w:name="_Toc1551625"/>
                      <w:bookmarkStart w:id="10732" w:name="_Toc6912396"/>
                      <w:bookmarkStart w:id="10733" w:name="_Toc21517821"/>
                      <w:bookmarkEnd w:id="10730"/>
                      <w:bookmarkEnd w:id="10731"/>
                      <w:bookmarkEnd w:id="10732"/>
                      <w:bookmarkEnd w:id="10733"/>
                    </w:del>
                  </w:ins>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9BFDE" w14:textId="211B119D" w:rsidR="00A62498" w:rsidRPr="00B85DA7" w:rsidDel="006037EA" w:rsidRDefault="00A62498" w:rsidP="00B6442B">
                  <w:pPr>
                    <w:autoSpaceDE w:val="0"/>
                    <w:autoSpaceDN w:val="0"/>
                    <w:spacing w:before="0" w:after="0"/>
                    <w:ind w:left="0" w:firstLine="0"/>
                    <w:jc w:val="center"/>
                    <w:rPr>
                      <w:ins w:id="10734" w:author="Широбокова Алёна Сергеевна" w:date="2017-09-15T17:10:00Z"/>
                      <w:del w:id="10735" w:author="Маслихова Олеся Анатольевна" w:date="2018-12-25T15:21:00Z"/>
                      <w:rFonts w:ascii="Arial" w:hAnsi="Arial" w:cs="Arial"/>
                      <w:b/>
                      <w:sz w:val="16"/>
                      <w:szCs w:val="16"/>
                    </w:rPr>
                  </w:pPr>
                  <w:ins w:id="10736" w:author="Широбокова Алёна Сергеевна" w:date="2017-09-15T17:10:00Z">
                    <w:del w:id="10737" w:author="Маслихова Олеся Анатольевна" w:date="2018-12-25T15:21:00Z">
                      <w:r w:rsidRPr="00B85DA7" w:rsidDel="006037EA">
                        <w:rPr>
                          <w:rFonts w:ascii="Arial" w:hAnsi="Arial" w:cs="Arial"/>
                          <w:b/>
                          <w:sz w:val="16"/>
                          <w:szCs w:val="16"/>
                        </w:rPr>
                        <w:delText>в валюте</w:delText>
                      </w:r>
                      <w:bookmarkStart w:id="10738" w:name="_Toc1550802"/>
                      <w:bookmarkStart w:id="10739" w:name="_Toc1551626"/>
                      <w:bookmarkStart w:id="10740" w:name="_Toc6912397"/>
                      <w:bookmarkStart w:id="10741" w:name="_Toc21517822"/>
                      <w:bookmarkEnd w:id="10738"/>
                      <w:bookmarkEnd w:id="10739"/>
                      <w:bookmarkEnd w:id="10740"/>
                      <w:bookmarkEnd w:id="10741"/>
                    </w:del>
                  </w:ins>
                </w:p>
                <w:p w14:paraId="362273ED" w14:textId="267F87E2" w:rsidR="00A62498" w:rsidRPr="00B85DA7" w:rsidDel="006037EA" w:rsidRDefault="00A62498" w:rsidP="00B6442B">
                  <w:pPr>
                    <w:autoSpaceDE w:val="0"/>
                    <w:autoSpaceDN w:val="0"/>
                    <w:spacing w:before="0" w:after="0"/>
                    <w:ind w:left="0" w:firstLine="0"/>
                    <w:jc w:val="center"/>
                    <w:rPr>
                      <w:ins w:id="10742" w:author="Широбокова Алёна Сергеевна" w:date="2017-09-15T17:10:00Z"/>
                      <w:del w:id="10743" w:author="Маслихова Олеся Анатольевна" w:date="2018-12-25T15:21:00Z"/>
                      <w:rFonts w:ascii="Arial" w:hAnsi="Arial" w:cs="Arial"/>
                      <w:b/>
                      <w:sz w:val="16"/>
                      <w:szCs w:val="16"/>
                    </w:rPr>
                  </w:pPr>
                  <w:ins w:id="10744" w:author="Широбокова Алёна Сергеевна" w:date="2017-09-15T17:10:00Z">
                    <w:del w:id="10745" w:author="Маслихова Олеся Анатольевна" w:date="2018-12-25T15:21:00Z">
                      <w:r w:rsidRPr="00B85DA7" w:rsidDel="006037EA">
                        <w:rPr>
                          <w:rFonts w:ascii="Arial" w:hAnsi="Arial" w:cs="Arial"/>
                          <w:b/>
                          <w:sz w:val="16"/>
                          <w:szCs w:val="16"/>
                        </w:rPr>
                        <w:delText>(24)</w:delText>
                      </w:r>
                      <w:bookmarkStart w:id="10746" w:name="_Toc1550803"/>
                      <w:bookmarkStart w:id="10747" w:name="_Toc1551627"/>
                      <w:bookmarkStart w:id="10748" w:name="_Toc6912398"/>
                      <w:bookmarkStart w:id="10749" w:name="_Toc21517823"/>
                      <w:bookmarkEnd w:id="10746"/>
                      <w:bookmarkEnd w:id="10747"/>
                      <w:bookmarkEnd w:id="10748"/>
                      <w:bookmarkEnd w:id="10749"/>
                    </w:del>
                  </w:ins>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C6217D" w14:textId="058CA666" w:rsidR="00A62498" w:rsidRPr="00B85DA7" w:rsidDel="006037EA" w:rsidRDefault="00A62498" w:rsidP="00B6442B">
                  <w:pPr>
                    <w:autoSpaceDE w:val="0"/>
                    <w:autoSpaceDN w:val="0"/>
                    <w:spacing w:before="0" w:after="0"/>
                    <w:ind w:left="0" w:firstLine="0"/>
                    <w:jc w:val="center"/>
                    <w:rPr>
                      <w:ins w:id="10750" w:author="Широбокова Алёна Сергеевна" w:date="2017-09-15T17:10:00Z"/>
                      <w:del w:id="10751" w:author="Маслихова Олеся Анатольевна" w:date="2018-12-25T15:21:00Z"/>
                      <w:rFonts w:ascii="Arial" w:hAnsi="Arial" w:cs="Arial"/>
                      <w:b/>
                      <w:sz w:val="16"/>
                      <w:szCs w:val="16"/>
                    </w:rPr>
                  </w:pPr>
                  <w:ins w:id="10752" w:author="Широбокова Алёна Сергеевна" w:date="2017-09-15T17:10:00Z">
                    <w:del w:id="10753" w:author="Маслихова Олеся Анатольевна" w:date="2018-12-25T15:21:00Z">
                      <w:r w:rsidRPr="00B85DA7" w:rsidDel="006037EA">
                        <w:rPr>
                          <w:rFonts w:ascii="Arial" w:hAnsi="Arial" w:cs="Arial"/>
                          <w:b/>
                          <w:sz w:val="16"/>
                          <w:szCs w:val="16"/>
                        </w:rPr>
                        <w:delText>в нац. Эквиваленте</w:delText>
                      </w:r>
                      <w:bookmarkStart w:id="10754" w:name="_Toc1550804"/>
                      <w:bookmarkStart w:id="10755" w:name="_Toc1551628"/>
                      <w:bookmarkStart w:id="10756" w:name="_Toc6912399"/>
                      <w:bookmarkStart w:id="10757" w:name="_Toc21517824"/>
                      <w:bookmarkEnd w:id="10754"/>
                      <w:bookmarkEnd w:id="10755"/>
                      <w:bookmarkEnd w:id="10756"/>
                      <w:bookmarkEnd w:id="10757"/>
                    </w:del>
                  </w:ins>
                </w:p>
                <w:p w14:paraId="65FFA2CE" w14:textId="7FD83A7E" w:rsidR="00A62498" w:rsidRPr="00B85DA7" w:rsidDel="006037EA" w:rsidRDefault="00A62498" w:rsidP="00B6442B">
                  <w:pPr>
                    <w:autoSpaceDE w:val="0"/>
                    <w:autoSpaceDN w:val="0"/>
                    <w:spacing w:before="0" w:after="0"/>
                    <w:ind w:left="0" w:firstLine="0"/>
                    <w:jc w:val="center"/>
                    <w:rPr>
                      <w:ins w:id="10758" w:author="Широбокова Алёна Сергеевна" w:date="2017-09-15T17:10:00Z"/>
                      <w:del w:id="10759" w:author="Маслихова Олеся Анатольевна" w:date="2018-12-25T15:21:00Z"/>
                      <w:rFonts w:ascii="Arial" w:hAnsi="Arial" w:cs="Arial"/>
                      <w:b/>
                      <w:sz w:val="16"/>
                      <w:szCs w:val="16"/>
                    </w:rPr>
                  </w:pPr>
                  <w:ins w:id="10760" w:author="Широбокова Алёна Сергеевна" w:date="2017-09-15T17:10:00Z">
                    <w:del w:id="10761" w:author="Маслихова Олеся Анатольевна" w:date="2018-12-25T15:21:00Z">
                      <w:r w:rsidRPr="00B85DA7" w:rsidDel="006037EA">
                        <w:rPr>
                          <w:rFonts w:ascii="Arial" w:hAnsi="Arial" w:cs="Arial"/>
                          <w:b/>
                          <w:sz w:val="16"/>
                          <w:szCs w:val="16"/>
                        </w:rPr>
                        <w:delText>(25)</w:delText>
                      </w:r>
                      <w:bookmarkStart w:id="10762" w:name="_Toc1550805"/>
                      <w:bookmarkStart w:id="10763" w:name="_Toc1551629"/>
                      <w:bookmarkStart w:id="10764" w:name="_Toc6912400"/>
                      <w:bookmarkStart w:id="10765" w:name="_Toc21517825"/>
                      <w:bookmarkEnd w:id="10762"/>
                      <w:bookmarkEnd w:id="10763"/>
                      <w:bookmarkEnd w:id="10764"/>
                      <w:bookmarkEnd w:id="10765"/>
                    </w:del>
                  </w:ins>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15B658" w14:textId="2548F0C1" w:rsidR="00A62498" w:rsidRPr="00286DD7" w:rsidDel="006037EA" w:rsidRDefault="00A62498" w:rsidP="00B6442B">
                  <w:pPr>
                    <w:rPr>
                      <w:ins w:id="10766" w:author="Широбокова Алёна Сергеевна" w:date="2017-09-15T17:10:00Z"/>
                      <w:del w:id="10767" w:author="Маслихова Олеся Анатольевна" w:date="2018-12-25T15:21:00Z"/>
                      <w:rFonts w:cs="Arial"/>
                      <w:b/>
                      <w:sz w:val="16"/>
                      <w:szCs w:val="16"/>
                    </w:rPr>
                  </w:pPr>
                  <w:bookmarkStart w:id="10768" w:name="_Toc1550806"/>
                  <w:bookmarkStart w:id="10769" w:name="_Toc1551630"/>
                  <w:bookmarkStart w:id="10770" w:name="_Toc6912401"/>
                  <w:bookmarkStart w:id="10771" w:name="_Toc21517826"/>
                  <w:bookmarkEnd w:id="10768"/>
                  <w:bookmarkEnd w:id="10769"/>
                  <w:bookmarkEnd w:id="10770"/>
                  <w:bookmarkEnd w:id="10771"/>
                </w:p>
              </w:tc>
              <w:bookmarkStart w:id="10772" w:name="_Toc1550807"/>
              <w:bookmarkStart w:id="10773" w:name="_Toc1551631"/>
              <w:bookmarkStart w:id="10774" w:name="_Toc6912402"/>
              <w:bookmarkStart w:id="10775" w:name="_Toc21517827"/>
              <w:bookmarkEnd w:id="10772"/>
              <w:bookmarkEnd w:id="10773"/>
              <w:bookmarkEnd w:id="10774"/>
              <w:bookmarkEnd w:id="10775"/>
            </w:tr>
            <w:tr w:rsidR="00A62498" w:rsidRPr="00286DD7" w:rsidDel="006037EA" w14:paraId="38D3761F" w14:textId="0340C50D" w:rsidTr="00B6442B">
              <w:trPr>
                <w:ins w:id="10776" w:author="Широбокова Алёна Сергеевна" w:date="2017-09-15T17:10:00Z"/>
                <w:del w:id="10777"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620E53A9" w14:textId="5071D6EA" w:rsidR="00A62498" w:rsidRPr="00286DD7" w:rsidDel="006037EA" w:rsidRDefault="00A62498" w:rsidP="00B6442B">
                  <w:pPr>
                    <w:autoSpaceDE w:val="0"/>
                    <w:autoSpaceDN w:val="0"/>
                    <w:ind w:left="0" w:firstLine="0"/>
                    <w:jc w:val="center"/>
                    <w:rPr>
                      <w:ins w:id="10778" w:author="Широбокова Алёна Сергеевна" w:date="2017-09-15T17:10:00Z"/>
                      <w:del w:id="10779" w:author="Маслихова Олеся Анатольевна" w:date="2018-12-25T15:21:00Z"/>
                      <w:rFonts w:cs="Arial"/>
                      <w:sz w:val="16"/>
                      <w:szCs w:val="16"/>
                      <w:lang w:val="en-US"/>
                    </w:rPr>
                  </w:pPr>
                  <w:ins w:id="10780" w:author="Широбокова Алёна Сергеевна" w:date="2017-09-15T17:10:00Z">
                    <w:del w:id="10781" w:author="Маслихова Олеся Анатольевна" w:date="2018-12-25T15:21:00Z">
                      <w:r w:rsidRPr="00286DD7" w:rsidDel="006037EA">
                        <w:rPr>
                          <w:rFonts w:cs="Arial"/>
                          <w:sz w:val="16"/>
                          <w:szCs w:val="16"/>
                        </w:rPr>
                        <w:delText>1</w:delText>
                      </w:r>
                      <w:bookmarkStart w:id="10782" w:name="_Toc1550808"/>
                      <w:bookmarkStart w:id="10783" w:name="_Toc1551632"/>
                      <w:bookmarkStart w:id="10784" w:name="_Toc6912403"/>
                      <w:bookmarkStart w:id="10785" w:name="_Toc21517828"/>
                      <w:bookmarkEnd w:id="10782"/>
                      <w:bookmarkEnd w:id="10783"/>
                      <w:bookmarkEnd w:id="10784"/>
                      <w:bookmarkEnd w:id="10785"/>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AAC617F" w14:textId="3A4EA6AD" w:rsidR="00A62498" w:rsidRPr="00286DD7" w:rsidDel="006037EA" w:rsidRDefault="00A62498" w:rsidP="00B6442B">
                  <w:pPr>
                    <w:autoSpaceDE w:val="0"/>
                    <w:autoSpaceDN w:val="0"/>
                    <w:ind w:left="0" w:right="-28" w:firstLine="0"/>
                    <w:jc w:val="center"/>
                    <w:rPr>
                      <w:ins w:id="10786" w:author="Широбокова Алёна Сергеевна" w:date="2017-09-15T17:10:00Z"/>
                      <w:del w:id="10787" w:author="Маслихова Олеся Анатольевна" w:date="2018-12-25T15:21:00Z"/>
                      <w:rFonts w:cs="Arial"/>
                      <w:sz w:val="16"/>
                      <w:szCs w:val="16"/>
                    </w:rPr>
                  </w:pPr>
                  <w:ins w:id="10788" w:author="Широбокова Алёна Сергеевна" w:date="2017-09-15T17:10:00Z">
                    <w:del w:id="10789" w:author="Маслихова Олеся Анатольевна" w:date="2018-12-25T15:21:00Z">
                      <w:r w:rsidRPr="00286DD7" w:rsidDel="006037EA">
                        <w:rPr>
                          <w:rFonts w:cs="Arial"/>
                          <w:sz w:val="16"/>
                          <w:szCs w:val="16"/>
                        </w:rPr>
                        <w:delText>2</w:delText>
                      </w:r>
                      <w:bookmarkStart w:id="10790" w:name="_Toc1550809"/>
                      <w:bookmarkStart w:id="10791" w:name="_Toc1551633"/>
                      <w:bookmarkStart w:id="10792" w:name="_Toc6912404"/>
                      <w:bookmarkStart w:id="10793" w:name="_Toc21517829"/>
                      <w:bookmarkEnd w:id="10790"/>
                      <w:bookmarkEnd w:id="10791"/>
                      <w:bookmarkEnd w:id="10792"/>
                      <w:bookmarkEnd w:id="10793"/>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22251C95" w14:textId="765D0240" w:rsidR="00A62498" w:rsidRPr="00286DD7" w:rsidDel="006037EA" w:rsidRDefault="00A62498" w:rsidP="00B6442B">
                  <w:pPr>
                    <w:autoSpaceDE w:val="0"/>
                    <w:autoSpaceDN w:val="0"/>
                    <w:ind w:left="0" w:right="-28" w:firstLine="0"/>
                    <w:jc w:val="center"/>
                    <w:rPr>
                      <w:ins w:id="10794" w:author="Широбокова Алёна Сергеевна" w:date="2017-09-15T17:10:00Z"/>
                      <w:del w:id="10795" w:author="Маслихова Олеся Анатольевна" w:date="2018-12-25T15:21:00Z"/>
                      <w:rFonts w:cs="Arial"/>
                      <w:sz w:val="16"/>
                      <w:szCs w:val="16"/>
                    </w:rPr>
                  </w:pPr>
                  <w:ins w:id="10796" w:author="Широбокова Алёна Сергеевна" w:date="2017-09-15T17:10:00Z">
                    <w:del w:id="10797" w:author="Маслихова Олеся Анатольевна" w:date="2018-12-25T15:21:00Z">
                      <w:r w:rsidRPr="00286DD7" w:rsidDel="006037EA">
                        <w:rPr>
                          <w:rFonts w:cs="Arial"/>
                          <w:sz w:val="16"/>
                          <w:szCs w:val="16"/>
                        </w:rPr>
                        <w:delText>3</w:delText>
                      </w:r>
                      <w:bookmarkStart w:id="10798" w:name="_Toc1550810"/>
                      <w:bookmarkStart w:id="10799" w:name="_Toc1551634"/>
                      <w:bookmarkStart w:id="10800" w:name="_Toc6912405"/>
                      <w:bookmarkStart w:id="10801" w:name="_Toc21517830"/>
                      <w:bookmarkEnd w:id="10798"/>
                      <w:bookmarkEnd w:id="10799"/>
                      <w:bookmarkEnd w:id="10800"/>
                      <w:bookmarkEnd w:id="10801"/>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04C632A2" w14:textId="692C556C" w:rsidR="00A62498" w:rsidRPr="00286DD7" w:rsidDel="006037EA" w:rsidRDefault="00A62498" w:rsidP="00B6442B">
                  <w:pPr>
                    <w:autoSpaceDE w:val="0"/>
                    <w:autoSpaceDN w:val="0"/>
                    <w:ind w:left="0" w:firstLine="0"/>
                    <w:jc w:val="center"/>
                    <w:rPr>
                      <w:ins w:id="10802" w:author="Широбокова Алёна Сергеевна" w:date="2017-09-15T17:10:00Z"/>
                      <w:del w:id="10803" w:author="Маслихова Олеся Анатольевна" w:date="2018-12-25T15:21:00Z"/>
                      <w:rFonts w:cs="Arial"/>
                      <w:sz w:val="16"/>
                      <w:szCs w:val="16"/>
                    </w:rPr>
                  </w:pPr>
                  <w:ins w:id="10804" w:author="Широбокова Алёна Сергеевна" w:date="2017-09-15T17:10:00Z">
                    <w:del w:id="10805" w:author="Маслихова Олеся Анатольевна" w:date="2018-12-25T15:21:00Z">
                      <w:r w:rsidRPr="00286DD7" w:rsidDel="006037EA">
                        <w:rPr>
                          <w:rFonts w:cs="Arial"/>
                          <w:sz w:val="16"/>
                          <w:szCs w:val="16"/>
                        </w:rPr>
                        <w:delText>4</w:delText>
                      </w:r>
                      <w:bookmarkStart w:id="10806" w:name="_Toc1550811"/>
                      <w:bookmarkStart w:id="10807" w:name="_Toc1551635"/>
                      <w:bookmarkStart w:id="10808" w:name="_Toc6912406"/>
                      <w:bookmarkStart w:id="10809" w:name="_Toc21517831"/>
                      <w:bookmarkEnd w:id="10806"/>
                      <w:bookmarkEnd w:id="10807"/>
                      <w:bookmarkEnd w:id="10808"/>
                      <w:bookmarkEnd w:id="10809"/>
                    </w:del>
                  </w:ins>
                </w:p>
              </w:tc>
              <w:tc>
                <w:tcPr>
                  <w:tcW w:w="2018" w:type="dxa"/>
                  <w:tcBorders>
                    <w:top w:val="single" w:sz="4" w:space="0" w:color="auto"/>
                    <w:left w:val="single" w:sz="4" w:space="0" w:color="auto"/>
                    <w:bottom w:val="single" w:sz="4" w:space="0" w:color="auto"/>
                    <w:right w:val="single" w:sz="4" w:space="0" w:color="auto"/>
                  </w:tcBorders>
                  <w:vAlign w:val="center"/>
                  <w:hideMark/>
                </w:tcPr>
                <w:p w14:paraId="429134A9" w14:textId="64D5F9F5" w:rsidR="00A62498" w:rsidRPr="00286DD7" w:rsidDel="006037EA" w:rsidRDefault="00A62498" w:rsidP="00B6442B">
                  <w:pPr>
                    <w:autoSpaceDE w:val="0"/>
                    <w:autoSpaceDN w:val="0"/>
                    <w:ind w:left="0" w:firstLine="0"/>
                    <w:jc w:val="center"/>
                    <w:rPr>
                      <w:ins w:id="10810" w:author="Широбокова Алёна Сергеевна" w:date="2017-09-15T17:10:00Z"/>
                      <w:del w:id="10811" w:author="Маслихова Олеся Анатольевна" w:date="2018-12-25T15:21:00Z"/>
                      <w:rFonts w:cs="Arial"/>
                      <w:sz w:val="16"/>
                      <w:szCs w:val="16"/>
                    </w:rPr>
                  </w:pPr>
                  <w:ins w:id="10812" w:author="Широбокова Алёна Сергеевна" w:date="2017-09-15T17:10:00Z">
                    <w:del w:id="10813" w:author="Маслихова Олеся Анатольевна" w:date="2018-12-25T15:21:00Z">
                      <w:r w:rsidRPr="00286DD7" w:rsidDel="006037EA">
                        <w:rPr>
                          <w:rFonts w:cs="Arial"/>
                          <w:sz w:val="16"/>
                          <w:szCs w:val="16"/>
                        </w:rPr>
                        <w:delText>5</w:delText>
                      </w:r>
                      <w:bookmarkStart w:id="10814" w:name="_Toc1550812"/>
                      <w:bookmarkStart w:id="10815" w:name="_Toc1551636"/>
                      <w:bookmarkStart w:id="10816" w:name="_Toc6912407"/>
                      <w:bookmarkStart w:id="10817" w:name="_Toc21517832"/>
                      <w:bookmarkEnd w:id="10814"/>
                      <w:bookmarkEnd w:id="10815"/>
                      <w:bookmarkEnd w:id="10816"/>
                      <w:bookmarkEnd w:id="10817"/>
                    </w:del>
                  </w:ins>
                </w:p>
              </w:tc>
              <w:tc>
                <w:tcPr>
                  <w:tcW w:w="1417" w:type="dxa"/>
                  <w:tcBorders>
                    <w:top w:val="single" w:sz="4" w:space="0" w:color="auto"/>
                    <w:left w:val="single" w:sz="4" w:space="0" w:color="auto"/>
                    <w:bottom w:val="single" w:sz="4" w:space="0" w:color="auto"/>
                    <w:right w:val="single" w:sz="4" w:space="0" w:color="auto"/>
                  </w:tcBorders>
                  <w:vAlign w:val="center"/>
                  <w:hideMark/>
                </w:tcPr>
                <w:p w14:paraId="579E1FFE" w14:textId="7FE31127" w:rsidR="00A62498" w:rsidRPr="00286DD7" w:rsidDel="006037EA" w:rsidRDefault="00A62498" w:rsidP="00B6442B">
                  <w:pPr>
                    <w:autoSpaceDE w:val="0"/>
                    <w:autoSpaceDN w:val="0"/>
                    <w:ind w:left="0" w:firstLine="0"/>
                    <w:jc w:val="center"/>
                    <w:rPr>
                      <w:ins w:id="10818" w:author="Широбокова Алёна Сергеевна" w:date="2017-09-15T17:10:00Z"/>
                      <w:del w:id="10819" w:author="Маслихова Олеся Анатольевна" w:date="2018-12-25T15:21:00Z"/>
                      <w:rFonts w:cs="Arial"/>
                      <w:sz w:val="16"/>
                      <w:szCs w:val="16"/>
                    </w:rPr>
                  </w:pPr>
                  <w:ins w:id="10820" w:author="Широбокова Алёна Сергеевна" w:date="2017-09-15T17:10:00Z">
                    <w:del w:id="10821" w:author="Маслихова Олеся Анатольевна" w:date="2018-12-25T15:21:00Z">
                      <w:r w:rsidRPr="00286DD7" w:rsidDel="006037EA">
                        <w:rPr>
                          <w:rFonts w:cs="Arial"/>
                          <w:sz w:val="16"/>
                          <w:szCs w:val="16"/>
                        </w:rPr>
                        <w:delText>6</w:delText>
                      </w:r>
                      <w:bookmarkStart w:id="10822" w:name="_Toc1550813"/>
                      <w:bookmarkStart w:id="10823" w:name="_Toc1551637"/>
                      <w:bookmarkStart w:id="10824" w:name="_Toc6912408"/>
                      <w:bookmarkStart w:id="10825" w:name="_Toc21517833"/>
                      <w:bookmarkEnd w:id="10822"/>
                      <w:bookmarkEnd w:id="10823"/>
                      <w:bookmarkEnd w:id="10824"/>
                      <w:bookmarkEnd w:id="10825"/>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683E42FD" w14:textId="45160D9D" w:rsidR="00A62498" w:rsidRPr="00286DD7" w:rsidDel="006037EA" w:rsidRDefault="00A62498" w:rsidP="00B6442B">
                  <w:pPr>
                    <w:autoSpaceDE w:val="0"/>
                    <w:autoSpaceDN w:val="0"/>
                    <w:ind w:left="0" w:firstLine="0"/>
                    <w:jc w:val="center"/>
                    <w:rPr>
                      <w:ins w:id="10826" w:author="Широбокова Алёна Сергеевна" w:date="2017-09-15T17:10:00Z"/>
                      <w:del w:id="10827" w:author="Маслихова Олеся Анатольевна" w:date="2018-12-25T15:21:00Z"/>
                      <w:rFonts w:cs="Arial"/>
                      <w:sz w:val="16"/>
                      <w:szCs w:val="16"/>
                    </w:rPr>
                  </w:pPr>
                  <w:ins w:id="10828" w:author="Широбокова Алёна Сергеевна" w:date="2017-09-15T17:10:00Z">
                    <w:del w:id="10829" w:author="Маслихова Олеся Анатольевна" w:date="2018-12-25T15:21:00Z">
                      <w:r w:rsidRPr="00286DD7" w:rsidDel="006037EA">
                        <w:rPr>
                          <w:rFonts w:cs="Arial"/>
                          <w:sz w:val="16"/>
                          <w:szCs w:val="16"/>
                        </w:rPr>
                        <w:delText>7</w:delText>
                      </w:r>
                      <w:bookmarkStart w:id="10830" w:name="_Toc1550814"/>
                      <w:bookmarkStart w:id="10831" w:name="_Toc1551638"/>
                      <w:bookmarkStart w:id="10832" w:name="_Toc6912409"/>
                      <w:bookmarkStart w:id="10833" w:name="_Toc21517834"/>
                      <w:bookmarkEnd w:id="10830"/>
                      <w:bookmarkEnd w:id="10831"/>
                      <w:bookmarkEnd w:id="10832"/>
                      <w:bookmarkEnd w:id="10833"/>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379CDD72" w14:textId="7A151108" w:rsidR="00A62498" w:rsidRPr="00286DD7" w:rsidDel="006037EA" w:rsidRDefault="00A62498" w:rsidP="00B6442B">
                  <w:pPr>
                    <w:autoSpaceDE w:val="0"/>
                    <w:autoSpaceDN w:val="0"/>
                    <w:ind w:left="0" w:firstLine="0"/>
                    <w:jc w:val="center"/>
                    <w:rPr>
                      <w:ins w:id="10834" w:author="Широбокова Алёна Сергеевна" w:date="2017-09-15T17:10:00Z"/>
                      <w:del w:id="10835" w:author="Маслихова Олеся Анатольевна" w:date="2018-12-25T15:21:00Z"/>
                      <w:rFonts w:cs="Arial"/>
                      <w:sz w:val="16"/>
                      <w:szCs w:val="16"/>
                    </w:rPr>
                  </w:pPr>
                  <w:ins w:id="10836" w:author="Широбокова Алёна Сергеевна" w:date="2017-09-15T17:10:00Z">
                    <w:del w:id="10837" w:author="Маслихова Олеся Анатольевна" w:date="2018-12-25T15:21:00Z">
                      <w:r w:rsidRPr="00286DD7" w:rsidDel="006037EA">
                        <w:rPr>
                          <w:rFonts w:cs="Arial"/>
                          <w:sz w:val="16"/>
                          <w:szCs w:val="16"/>
                        </w:rPr>
                        <w:delText>8</w:delText>
                      </w:r>
                      <w:bookmarkStart w:id="10838" w:name="_Toc1550815"/>
                      <w:bookmarkStart w:id="10839" w:name="_Toc1551639"/>
                      <w:bookmarkStart w:id="10840" w:name="_Toc6912410"/>
                      <w:bookmarkStart w:id="10841" w:name="_Toc21517835"/>
                      <w:bookmarkEnd w:id="10838"/>
                      <w:bookmarkEnd w:id="10839"/>
                      <w:bookmarkEnd w:id="10840"/>
                      <w:bookmarkEnd w:id="10841"/>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17E829B8" w14:textId="153B474F" w:rsidR="00A62498" w:rsidRPr="00286DD7" w:rsidDel="006037EA" w:rsidRDefault="00A62498" w:rsidP="00B6442B">
                  <w:pPr>
                    <w:autoSpaceDE w:val="0"/>
                    <w:autoSpaceDN w:val="0"/>
                    <w:ind w:left="0" w:firstLine="0"/>
                    <w:jc w:val="center"/>
                    <w:rPr>
                      <w:ins w:id="10842" w:author="Широбокова Алёна Сергеевна" w:date="2017-09-15T17:10:00Z"/>
                      <w:del w:id="10843" w:author="Маслихова Олеся Анатольевна" w:date="2018-12-25T15:21:00Z"/>
                      <w:rFonts w:cs="Arial"/>
                      <w:sz w:val="16"/>
                      <w:szCs w:val="16"/>
                    </w:rPr>
                  </w:pPr>
                  <w:ins w:id="10844" w:author="Широбокова Алёна Сергеевна" w:date="2017-09-15T17:10:00Z">
                    <w:del w:id="10845" w:author="Маслихова Олеся Анатольевна" w:date="2018-12-25T15:21:00Z">
                      <w:r w:rsidRPr="00286DD7" w:rsidDel="006037EA">
                        <w:rPr>
                          <w:rFonts w:cs="Arial"/>
                          <w:sz w:val="16"/>
                          <w:szCs w:val="16"/>
                        </w:rPr>
                        <w:delText>9</w:delText>
                      </w:r>
                      <w:bookmarkStart w:id="10846" w:name="_Toc1550816"/>
                      <w:bookmarkStart w:id="10847" w:name="_Toc1551640"/>
                      <w:bookmarkStart w:id="10848" w:name="_Toc6912411"/>
                      <w:bookmarkStart w:id="10849" w:name="_Toc21517836"/>
                      <w:bookmarkEnd w:id="10846"/>
                      <w:bookmarkEnd w:id="10847"/>
                      <w:bookmarkEnd w:id="10848"/>
                      <w:bookmarkEnd w:id="10849"/>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0954060" w14:textId="1E2B6EA7" w:rsidR="00A62498" w:rsidRPr="00286DD7" w:rsidDel="006037EA" w:rsidRDefault="00A62498" w:rsidP="00B6442B">
                  <w:pPr>
                    <w:autoSpaceDE w:val="0"/>
                    <w:autoSpaceDN w:val="0"/>
                    <w:ind w:left="0" w:firstLine="0"/>
                    <w:jc w:val="center"/>
                    <w:rPr>
                      <w:ins w:id="10850" w:author="Широбокова Алёна Сергеевна" w:date="2017-09-15T17:10:00Z"/>
                      <w:del w:id="10851" w:author="Маслихова Олеся Анатольевна" w:date="2018-12-25T15:21:00Z"/>
                      <w:rFonts w:cs="Arial"/>
                      <w:sz w:val="16"/>
                      <w:szCs w:val="16"/>
                    </w:rPr>
                  </w:pPr>
                  <w:ins w:id="10852" w:author="Широбокова Алёна Сергеевна" w:date="2017-09-15T17:10:00Z">
                    <w:del w:id="10853" w:author="Маслихова Олеся Анатольевна" w:date="2018-12-25T15:21:00Z">
                      <w:r w:rsidRPr="00286DD7" w:rsidDel="006037EA">
                        <w:rPr>
                          <w:rFonts w:cs="Arial"/>
                          <w:sz w:val="16"/>
                          <w:szCs w:val="16"/>
                        </w:rPr>
                        <w:delText>10</w:delText>
                      </w:r>
                      <w:bookmarkStart w:id="10854" w:name="_Toc1550817"/>
                      <w:bookmarkStart w:id="10855" w:name="_Toc1551641"/>
                      <w:bookmarkStart w:id="10856" w:name="_Toc6912412"/>
                      <w:bookmarkStart w:id="10857" w:name="_Toc21517837"/>
                      <w:bookmarkEnd w:id="10854"/>
                      <w:bookmarkEnd w:id="10855"/>
                      <w:bookmarkEnd w:id="10856"/>
                      <w:bookmarkEnd w:id="10857"/>
                    </w:del>
                  </w:ins>
                </w:p>
              </w:tc>
              <w:bookmarkStart w:id="10858" w:name="_Toc1550818"/>
              <w:bookmarkStart w:id="10859" w:name="_Toc1551642"/>
              <w:bookmarkStart w:id="10860" w:name="_Toc6912413"/>
              <w:bookmarkStart w:id="10861" w:name="_Toc21517838"/>
              <w:bookmarkEnd w:id="10858"/>
              <w:bookmarkEnd w:id="10859"/>
              <w:bookmarkEnd w:id="10860"/>
              <w:bookmarkEnd w:id="10861"/>
            </w:tr>
            <w:tr w:rsidR="00A62498" w:rsidRPr="00286DD7" w:rsidDel="006037EA" w14:paraId="766290B1" w14:textId="57DB55A2" w:rsidTr="00B6442B">
              <w:trPr>
                <w:ins w:id="10862" w:author="Широбокова Алёна Сергеевна" w:date="2017-09-15T17:10:00Z"/>
                <w:del w:id="10863"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3675589" w14:textId="66D44907" w:rsidR="00A62498" w:rsidRPr="00B85DA7" w:rsidDel="006037EA" w:rsidRDefault="00A62498" w:rsidP="00B6442B">
                  <w:pPr>
                    <w:autoSpaceDE w:val="0"/>
                    <w:autoSpaceDN w:val="0"/>
                    <w:spacing w:before="0" w:after="0"/>
                    <w:ind w:left="0" w:firstLine="0"/>
                    <w:jc w:val="center"/>
                    <w:rPr>
                      <w:ins w:id="10864" w:author="Широбокова Алёна Сергеевна" w:date="2017-09-15T17:10:00Z"/>
                      <w:del w:id="10865" w:author="Маслихова Олеся Анатольевна" w:date="2018-12-25T15:21:00Z"/>
                      <w:rFonts w:ascii="Arial" w:hAnsi="Arial" w:cs="Arial"/>
                      <w:sz w:val="16"/>
                      <w:szCs w:val="16"/>
                    </w:rPr>
                  </w:pPr>
                  <w:ins w:id="10866" w:author="Широбокова Алёна Сергеевна" w:date="2017-09-15T17:10:00Z">
                    <w:del w:id="10867" w:author="Маслихова Олеся Анатольевна" w:date="2018-12-25T15:21:00Z">
                      <w:r w:rsidRPr="00B85DA7" w:rsidDel="006037EA">
                        <w:rPr>
                          <w:rFonts w:ascii="Arial" w:hAnsi="Arial" w:cs="Arial"/>
                          <w:sz w:val="16"/>
                          <w:szCs w:val="16"/>
                        </w:rPr>
                        <w:delText>25.02.2015</w:delText>
                      </w:r>
                      <w:bookmarkStart w:id="10868" w:name="_Toc1550819"/>
                      <w:bookmarkStart w:id="10869" w:name="_Toc1551643"/>
                      <w:bookmarkStart w:id="10870" w:name="_Toc6912414"/>
                      <w:bookmarkStart w:id="10871" w:name="_Toc21517839"/>
                      <w:bookmarkEnd w:id="10868"/>
                      <w:bookmarkEnd w:id="10869"/>
                      <w:bookmarkEnd w:id="10870"/>
                      <w:bookmarkEnd w:id="10871"/>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4E492D2E" w14:textId="7902926B" w:rsidR="00A62498" w:rsidRPr="00B85DA7" w:rsidDel="006037EA" w:rsidRDefault="00A62498" w:rsidP="00B6442B">
                  <w:pPr>
                    <w:autoSpaceDE w:val="0"/>
                    <w:autoSpaceDN w:val="0"/>
                    <w:spacing w:before="0" w:after="0"/>
                    <w:ind w:left="0" w:right="-28" w:firstLine="0"/>
                    <w:jc w:val="center"/>
                    <w:rPr>
                      <w:ins w:id="10872" w:author="Широбокова Алёна Сергеевна" w:date="2017-09-15T17:10:00Z"/>
                      <w:del w:id="10873" w:author="Маслихова Олеся Анатольевна" w:date="2018-12-25T15:21:00Z"/>
                      <w:rFonts w:ascii="Arial" w:hAnsi="Arial" w:cs="Arial"/>
                      <w:sz w:val="16"/>
                      <w:szCs w:val="16"/>
                    </w:rPr>
                  </w:pPr>
                  <w:ins w:id="10874" w:author="Широбокова Алёна Сергеевна" w:date="2017-09-15T17:10:00Z">
                    <w:del w:id="10875" w:author="Маслихова Олеся Анатольевна" w:date="2018-12-25T15:21:00Z">
                      <w:r w:rsidRPr="00B85DA7" w:rsidDel="006037EA">
                        <w:rPr>
                          <w:rFonts w:ascii="Arial" w:hAnsi="Arial" w:cs="Arial"/>
                          <w:sz w:val="16"/>
                          <w:szCs w:val="16"/>
                        </w:rPr>
                        <w:delText>8</w:delText>
                      </w:r>
                      <w:bookmarkStart w:id="10876" w:name="_Toc1550820"/>
                      <w:bookmarkStart w:id="10877" w:name="_Toc1551644"/>
                      <w:bookmarkStart w:id="10878" w:name="_Toc6912415"/>
                      <w:bookmarkStart w:id="10879" w:name="_Toc21517840"/>
                      <w:bookmarkEnd w:id="10876"/>
                      <w:bookmarkEnd w:id="10877"/>
                      <w:bookmarkEnd w:id="10878"/>
                      <w:bookmarkEnd w:id="10879"/>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68571154" w14:textId="72B813E5" w:rsidR="00A62498" w:rsidRPr="00B85DA7" w:rsidDel="006037EA" w:rsidRDefault="00A62498" w:rsidP="00B6442B">
                  <w:pPr>
                    <w:autoSpaceDE w:val="0"/>
                    <w:autoSpaceDN w:val="0"/>
                    <w:spacing w:before="0" w:after="0"/>
                    <w:ind w:left="0" w:right="-28" w:firstLine="0"/>
                    <w:jc w:val="center"/>
                    <w:rPr>
                      <w:ins w:id="10880" w:author="Широбокова Алёна Сергеевна" w:date="2017-09-15T17:10:00Z"/>
                      <w:del w:id="10881" w:author="Маслихова Олеся Анатольевна" w:date="2018-12-25T15:21:00Z"/>
                      <w:rFonts w:ascii="Arial" w:hAnsi="Arial" w:cs="Arial"/>
                      <w:sz w:val="16"/>
                      <w:szCs w:val="16"/>
                    </w:rPr>
                  </w:pPr>
                  <w:ins w:id="10882" w:author="Широбокова Алёна Сергеевна" w:date="2017-09-15T17:10:00Z">
                    <w:del w:id="10883" w:author="Маслихова Олеся Анатольевна" w:date="2018-12-25T15:21:00Z">
                      <w:r w:rsidRPr="00B85DA7" w:rsidDel="006037EA">
                        <w:rPr>
                          <w:rFonts w:ascii="Arial" w:hAnsi="Arial" w:cs="Arial"/>
                          <w:sz w:val="16"/>
                          <w:szCs w:val="16"/>
                        </w:rPr>
                        <w:delText>9</w:delText>
                      </w:r>
                      <w:bookmarkStart w:id="10884" w:name="_Toc1550821"/>
                      <w:bookmarkStart w:id="10885" w:name="_Toc1551645"/>
                      <w:bookmarkStart w:id="10886" w:name="_Toc6912416"/>
                      <w:bookmarkStart w:id="10887" w:name="_Toc21517841"/>
                      <w:bookmarkEnd w:id="10884"/>
                      <w:bookmarkEnd w:id="10885"/>
                      <w:bookmarkEnd w:id="10886"/>
                      <w:bookmarkEnd w:id="10887"/>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6F40B8A0" w14:textId="1AE0304E" w:rsidR="00A62498" w:rsidRPr="00B85DA7" w:rsidDel="006037EA" w:rsidRDefault="00A62498" w:rsidP="00B6442B">
                  <w:pPr>
                    <w:autoSpaceDE w:val="0"/>
                    <w:autoSpaceDN w:val="0"/>
                    <w:spacing w:before="0" w:after="0"/>
                    <w:ind w:left="0" w:firstLine="0"/>
                    <w:jc w:val="left"/>
                    <w:rPr>
                      <w:ins w:id="10888" w:author="Широбокова Алёна Сергеевна" w:date="2017-09-15T17:10:00Z"/>
                      <w:del w:id="10889" w:author="Маслихова Олеся Анатольевна" w:date="2018-12-25T15:21:00Z"/>
                      <w:rFonts w:ascii="Arial" w:hAnsi="Arial" w:cs="Arial"/>
                      <w:sz w:val="16"/>
                      <w:szCs w:val="16"/>
                    </w:rPr>
                  </w:pPr>
                  <w:ins w:id="10890" w:author="Широбокова Алёна Сергеевна" w:date="2017-09-15T17:10:00Z">
                    <w:del w:id="10891" w:author="Маслихова Олеся Анатольевна" w:date="2018-12-25T15:21:00Z">
                      <w:r w:rsidRPr="00B85DA7" w:rsidDel="006037EA">
                        <w:rPr>
                          <w:rFonts w:ascii="Arial" w:hAnsi="Arial" w:cs="Arial"/>
                          <w:sz w:val="16"/>
                          <w:szCs w:val="16"/>
                        </w:rPr>
                        <w:delText>ЗАО Зодиак</w:delText>
                      </w:r>
                      <w:bookmarkStart w:id="10892" w:name="_Toc1550822"/>
                      <w:bookmarkStart w:id="10893" w:name="_Toc1551646"/>
                      <w:bookmarkStart w:id="10894" w:name="_Toc6912417"/>
                      <w:bookmarkStart w:id="10895" w:name="_Toc21517842"/>
                      <w:bookmarkEnd w:id="10892"/>
                      <w:bookmarkEnd w:id="10893"/>
                      <w:bookmarkEnd w:id="10894"/>
                      <w:bookmarkEnd w:id="10895"/>
                    </w:del>
                  </w:ins>
                </w:p>
              </w:tc>
              <w:tc>
                <w:tcPr>
                  <w:tcW w:w="2018" w:type="dxa"/>
                  <w:tcBorders>
                    <w:top w:val="single" w:sz="4" w:space="0" w:color="auto"/>
                    <w:left w:val="single" w:sz="4" w:space="0" w:color="auto"/>
                    <w:bottom w:val="single" w:sz="4" w:space="0" w:color="auto"/>
                    <w:right w:val="single" w:sz="4" w:space="0" w:color="auto"/>
                  </w:tcBorders>
                  <w:vAlign w:val="center"/>
                  <w:hideMark/>
                </w:tcPr>
                <w:p w14:paraId="20F7CEA8" w14:textId="25A9DA68" w:rsidR="00A62498" w:rsidRPr="00B85DA7" w:rsidDel="006037EA" w:rsidRDefault="00A62498" w:rsidP="00B6442B">
                  <w:pPr>
                    <w:autoSpaceDE w:val="0"/>
                    <w:autoSpaceDN w:val="0"/>
                    <w:spacing w:before="0" w:after="0"/>
                    <w:ind w:left="0" w:firstLine="0"/>
                    <w:jc w:val="left"/>
                    <w:rPr>
                      <w:ins w:id="10896" w:author="Широбокова Алёна Сергеевна" w:date="2017-09-15T17:10:00Z"/>
                      <w:del w:id="10897" w:author="Маслихова Олеся Анатольевна" w:date="2018-12-25T15:21:00Z"/>
                      <w:rFonts w:ascii="Arial" w:hAnsi="Arial" w:cs="Arial"/>
                      <w:sz w:val="16"/>
                      <w:szCs w:val="16"/>
                    </w:rPr>
                  </w:pPr>
                  <w:ins w:id="10898" w:author="Широбокова Алёна Сергеевна" w:date="2017-09-15T17:10:00Z">
                    <w:del w:id="10899" w:author="Маслихова Олеся Анатольевна" w:date="2018-12-25T15:21:00Z">
                      <w:r w:rsidRPr="00B85DA7" w:rsidDel="006037EA">
                        <w:rPr>
                          <w:rFonts w:ascii="Arial" w:hAnsi="Arial" w:cs="Arial"/>
                          <w:sz w:val="16"/>
                          <w:szCs w:val="16"/>
                        </w:rPr>
                        <w:delText>40101810800000010041</w:delText>
                      </w:r>
                      <w:bookmarkStart w:id="10900" w:name="_Toc1550823"/>
                      <w:bookmarkStart w:id="10901" w:name="_Toc1551647"/>
                      <w:bookmarkStart w:id="10902" w:name="_Toc6912418"/>
                      <w:bookmarkStart w:id="10903" w:name="_Toc21517843"/>
                      <w:bookmarkEnd w:id="10900"/>
                      <w:bookmarkEnd w:id="10901"/>
                      <w:bookmarkEnd w:id="10902"/>
                      <w:bookmarkEnd w:id="10903"/>
                    </w:del>
                  </w:ins>
                </w:p>
              </w:tc>
              <w:tc>
                <w:tcPr>
                  <w:tcW w:w="1417" w:type="dxa"/>
                  <w:tcBorders>
                    <w:top w:val="single" w:sz="4" w:space="0" w:color="auto"/>
                    <w:left w:val="single" w:sz="4" w:space="0" w:color="auto"/>
                    <w:bottom w:val="single" w:sz="4" w:space="0" w:color="auto"/>
                    <w:right w:val="single" w:sz="4" w:space="0" w:color="auto"/>
                  </w:tcBorders>
                  <w:vAlign w:val="center"/>
                  <w:hideMark/>
                </w:tcPr>
                <w:p w14:paraId="5DBFD8AC" w14:textId="002C98DC" w:rsidR="00A62498" w:rsidRPr="00B85DA7" w:rsidDel="006037EA" w:rsidRDefault="00A62498" w:rsidP="00B6442B">
                  <w:pPr>
                    <w:autoSpaceDE w:val="0"/>
                    <w:autoSpaceDN w:val="0"/>
                    <w:spacing w:before="0" w:after="0"/>
                    <w:ind w:firstLine="0"/>
                    <w:jc w:val="right"/>
                    <w:rPr>
                      <w:ins w:id="10904" w:author="Широбокова Алёна Сергеевна" w:date="2017-09-15T17:10:00Z"/>
                      <w:del w:id="10905" w:author="Маслихова Олеся Анатольевна" w:date="2018-12-25T15:21:00Z"/>
                      <w:rFonts w:ascii="Arial" w:hAnsi="Arial" w:cs="Arial"/>
                      <w:sz w:val="16"/>
                      <w:szCs w:val="16"/>
                    </w:rPr>
                  </w:pPr>
                  <w:ins w:id="10906" w:author="Широбокова Алёна Сергеевна" w:date="2017-09-15T17:10:00Z">
                    <w:del w:id="10907" w:author="Маслихова Олеся Анатольевна" w:date="2018-12-25T15:21:00Z">
                      <w:r w:rsidRPr="00B85DA7" w:rsidDel="006037EA">
                        <w:rPr>
                          <w:rFonts w:ascii="Arial" w:hAnsi="Arial" w:cs="Arial"/>
                          <w:sz w:val="16"/>
                          <w:szCs w:val="16"/>
                        </w:rPr>
                        <w:delText>700,00</w:delText>
                      </w:r>
                      <w:bookmarkStart w:id="10908" w:name="_Toc1550824"/>
                      <w:bookmarkStart w:id="10909" w:name="_Toc1551648"/>
                      <w:bookmarkStart w:id="10910" w:name="_Toc6912419"/>
                      <w:bookmarkStart w:id="10911" w:name="_Toc21517844"/>
                      <w:bookmarkEnd w:id="10908"/>
                      <w:bookmarkEnd w:id="10909"/>
                      <w:bookmarkEnd w:id="10910"/>
                      <w:bookmarkEnd w:id="10911"/>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23E82FEE" w14:textId="49F0D190" w:rsidR="00A62498" w:rsidRPr="00B85DA7" w:rsidDel="006037EA" w:rsidRDefault="00A62498" w:rsidP="00B6442B">
                  <w:pPr>
                    <w:autoSpaceDE w:val="0"/>
                    <w:autoSpaceDN w:val="0"/>
                    <w:spacing w:before="0" w:after="0"/>
                    <w:ind w:firstLine="0"/>
                    <w:jc w:val="right"/>
                    <w:rPr>
                      <w:ins w:id="10912" w:author="Широбокова Алёна Сергеевна" w:date="2017-09-15T17:10:00Z"/>
                      <w:del w:id="10913" w:author="Маслихова Олеся Анатольевна" w:date="2018-12-25T15:21:00Z"/>
                      <w:rFonts w:ascii="Arial" w:hAnsi="Arial" w:cs="Arial"/>
                      <w:sz w:val="16"/>
                      <w:szCs w:val="16"/>
                    </w:rPr>
                  </w:pPr>
                  <w:ins w:id="10914" w:author="Широбокова Алёна Сергеевна" w:date="2017-09-15T17:10:00Z">
                    <w:del w:id="10915" w:author="Маслихова Олеся Анатольевна" w:date="2018-12-25T15:21:00Z">
                      <w:r w:rsidRPr="00B85DA7" w:rsidDel="006037EA">
                        <w:rPr>
                          <w:rFonts w:ascii="Arial" w:hAnsi="Arial" w:cs="Arial"/>
                          <w:sz w:val="16"/>
                          <w:szCs w:val="16"/>
                        </w:rPr>
                        <w:delText>28 000,00</w:delText>
                      </w:r>
                      <w:bookmarkStart w:id="10916" w:name="_Toc1550825"/>
                      <w:bookmarkStart w:id="10917" w:name="_Toc1551649"/>
                      <w:bookmarkStart w:id="10918" w:name="_Toc6912420"/>
                      <w:bookmarkStart w:id="10919" w:name="_Toc21517845"/>
                      <w:bookmarkEnd w:id="10916"/>
                      <w:bookmarkEnd w:id="10917"/>
                      <w:bookmarkEnd w:id="10918"/>
                      <w:bookmarkEnd w:id="10919"/>
                    </w:del>
                  </w:ins>
                </w:p>
              </w:tc>
              <w:tc>
                <w:tcPr>
                  <w:tcW w:w="1559" w:type="dxa"/>
                  <w:tcBorders>
                    <w:top w:val="single" w:sz="4" w:space="0" w:color="auto"/>
                    <w:left w:val="single" w:sz="4" w:space="0" w:color="auto"/>
                    <w:bottom w:val="single" w:sz="4" w:space="0" w:color="auto"/>
                    <w:right w:val="single" w:sz="4" w:space="0" w:color="auto"/>
                  </w:tcBorders>
                  <w:vAlign w:val="center"/>
                </w:tcPr>
                <w:p w14:paraId="1D837117" w14:textId="36A47082" w:rsidR="00A62498" w:rsidRPr="00B85DA7" w:rsidDel="006037EA" w:rsidRDefault="00A62498" w:rsidP="00B6442B">
                  <w:pPr>
                    <w:autoSpaceDE w:val="0"/>
                    <w:autoSpaceDN w:val="0"/>
                    <w:spacing w:before="0" w:after="0"/>
                    <w:jc w:val="left"/>
                    <w:rPr>
                      <w:ins w:id="10920" w:author="Широбокова Алёна Сергеевна" w:date="2017-09-15T17:10:00Z"/>
                      <w:del w:id="10921" w:author="Маслихова Олеся Анатольевна" w:date="2018-12-25T15:21:00Z"/>
                      <w:rFonts w:ascii="Arial" w:hAnsi="Arial" w:cs="Arial"/>
                      <w:sz w:val="16"/>
                      <w:szCs w:val="16"/>
                    </w:rPr>
                  </w:pPr>
                  <w:bookmarkStart w:id="10922" w:name="_Toc1550826"/>
                  <w:bookmarkStart w:id="10923" w:name="_Toc1551650"/>
                  <w:bookmarkStart w:id="10924" w:name="_Toc6912421"/>
                  <w:bookmarkStart w:id="10925" w:name="_Toc21517846"/>
                  <w:bookmarkEnd w:id="10922"/>
                  <w:bookmarkEnd w:id="10923"/>
                  <w:bookmarkEnd w:id="10924"/>
                  <w:bookmarkEnd w:id="10925"/>
                </w:p>
              </w:tc>
              <w:tc>
                <w:tcPr>
                  <w:tcW w:w="1559" w:type="dxa"/>
                  <w:tcBorders>
                    <w:top w:val="single" w:sz="4" w:space="0" w:color="auto"/>
                    <w:left w:val="single" w:sz="4" w:space="0" w:color="auto"/>
                    <w:bottom w:val="single" w:sz="4" w:space="0" w:color="auto"/>
                    <w:right w:val="single" w:sz="4" w:space="0" w:color="auto"/>
                  </w:tcBorders>
                  <w:vAlign w:val="center"/>
                </w:tcPr>
                <w:p w14:paraId="5696389A" w14:textId="5D7D025E" w:rsidR="00A62498" w:rsidRPr="00B85DA7" w:rsidDel="006037EA" w:rsidRDefault="00A62498" w:rsidP="00B6442B">
                  <w:pPr>
                    <w:autoSpaceDE w:val="0"/>
                    <w:autoSpaceDN w:val="0"/>
                    <w:spacing w:before="0" w:after="0"/>
                    <w:jc w:val="left"/>
                    <w:rPr>
                      <w:ins w:id="10926" w:author="Широбокова Алёна Сергеевна" w:date="2017-09-15T17:10:00Z"/>
                      <w:del w:id="10927" w:author="Маслихова Олеся Анатольевна" w:date="2018-12-25T15:21:00Z"/>
                      <w:rFonts w:ascii="Arial" w:hAnsi="Arial" w:cs="Arial"/>
                      <w:sz w:val="16"/>
                      <w:szCs w:val="16"/>
                    </w:rPr>
                  </w:pPr>
                  <w:bookmarkStart w:id="10928" w:name="_Toc1550827"/>
                  <w:bookmarkStart w:id="10929" w:name="_Toc1551651"/>
                  <w:bookmarkStart w:id="10930" w:name="_Toc6912422"/>
                  <w:bookmarkStart w:id="10931" w:name="_Toc21517847"/>
                  <w:bookmarkEnd w:id="10928"/>
                  <w:bookmarkEnd w:id="10929"/>
                  <w:bookmarkEnd w:id="10930"/>
                  <w:bookmarkEnd w:id="10931"/>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C063D17" w14:textId="24833029" w:rsidR="00A62498" w:rsidRPr="00B85DA7" w:rsidDel="006037EA" w:rsidRDefault="00A62498" w:rsidP="00B6442B">
                  <w:pPr>
                    <w:autoSpaceDE w:val="0"/>
                    <w:autoSpaceDN w:val="0"/>
                    <w:spacing w:before="0" w:after="0"/>
                    <w:ind w:left="0" w:firstLine="0"/>
                    <w:jc w:val="left"/>
                    <w:rPr>
                      <w:ins w:id="10932" w:author="Широбокова Алёна Сергеевна" w:date="2017-09-15T17:10:00Z"/>
                      <w:del w:id="10933" w:author="Маслихова Олеся Анатольевна" w:date="2018-12-25T15:21:00Z"/>
                      <w:rFonts w:ascii="Arial" w:hAnsi="Arial" w:cs="Arial"/>
                      <w:sz w:val="16"/>
                      <w:szCs w:val="16"/>
                    </w:rPr>
                  </w:pPr>
                  <w:ins w:id="10934" w:author="Широбокова Алёна Сергеевна" w:date="2017-09-15T17:10:00Z">
                    <w:del w:id="10935" w:author="Маслихова Олеся Анатольевна" w:date="2018-12-25T15:21:00Z">
                      <w:r w:rsidRPr="00B85DA7" w:rsidDel="006037EA">
                        <w:rPr>
                          <w:rFonts w:ascii="Arial" w:hAnsi="Arial" w:cs="Arial"/>
                          <w:sz w:val="16"/>
                          <w:szCs w:val="16"/>
                        </w:rPr>
                        <w:delText>Указываются назначение платежа наименование товаров, работ, услуг, номера и даты договоров, товарных документов, а также может указываться другая необходимая информация, в том числе в соответствии с законодательством, включая налог на добавленную стоимость.</w:delText>
                      </w:r>
                      <w:bookmarkStart w:id="10936" w:name="_Toc1550828"/>
                      <w:bookmarkStart w:id="10937" w:name="_Toc1551652"/>
                      <w:bookmarkStart w:id="10938" w:name="_Toc6912423"/>
                      <w:bookmarkStart w:id="10939" w:name="_Toc21517848"/>
                      <w:bookmarkEnd w:id="10936"/>
                      <w:bookmarkEnd w:id="10937"/>
                      <w:bookmarkEnd w:id="10938"/>
                      <w:bookmarkEnd w:id="10939"/>
                    </w:del>
                  </w:ins>
                </w:p>
              </w:tc>
              <w:bookmarkStart w:id="10940" w:name="_Toc1550829"/>
              <w:bookmarkStart w:id="10941" w:name="_Toc1551653"/>
              <w:bookmarkStart w:id="10942" w:name="_Toc6912424"/>
              <w:bookmarkStart w:id="10943" w:name="_Toc21517849"/>
              <w:bookmarkEnd w:id="10940"/>
              <w:bookmarkEnd w:id="10941"/>
              <w:bookmarkEnd w:id="10942"/>
              <w:bookmarkEnd w:id="10943"/>
            </w:tr>
            <w:tr w:rsidR="00A62498" w:rsidRPr="00286DD7" w:rsidDel="006037EA" w14:paraId="698C0AF3" w14:textId="2544DF3D" w:rsidTr="00B6442B">
              <w:trPr>
                <w:ins w:id="10944" w:author="Широбокова Алёна Сергеевна" w:date="2017-09-15T17:10:00Z"/>
                <w:del w:id="10945"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E55C160" w14:textId="1470FF4C" w:rsidR="00A62498" w:rsidRPr="00B85DA7" w:rsidDel="006037EA" w:rsidRDefault="00A62498" w:rsidP="00B6442B">
                  <w:pPr>
                    <w:autoSpaceDE w:val="0"/>
                    <w:autoSpaceDN w:val="0"/>
                    <w:spacing w:before="0" w:after="0"/>
                    <w:ind w:left="0" w:firstLine="0"/>
                    <w:jc w:val="center"/>
                    <w:rPr>
                      <w:ins w:id="10946" w:author="Широбокова Алёна Сергеевна" w:date="2017-09-15T17:10:00Z"/>
                      <w:del w:id="10947" w:author="Маслихова Олеся Анатольевна" w:date="2018-12-25T15:21:00Z"/>
                      <w:rFonts w:ascii="Arial" w:hAnsi="Arial" w:cs="Arial"/>
                      <w:sz w:val="16"/>
                      <w:szCs w:val="16"/>
                    </w:rPr>
                  </w:pPr>
                  <w:ins w:id="10948" w:author="Широбокова Алёна Сергеевна" w:date="2017-09-15T17:10:00Z">
                    <w:del w:id="10949" w:author="Маслихова Олеся Анатольевна" w:date="2018-12-25T15:21:00Z">
                      <w:r w:rsidRPr="00B85DA7" w:rsidDel="006037EA">
                        <w:rPr>
                          <w:rFonts w:ascii="Arial" w:hAnsi="Arial" w:cs="Arial"/>
                          <w:sz w:val="16"/>
                          <w:szCs w:val="16"/>
                        </w:rPr>
                        <w:delText>25.02.2015</w:delText>
                      </w:r>
                      <w:bookmarkStart w:id="10950" w:name="_Toc1550830"/>
                      <w:bookmarkStart w:id="10951" w:name="_Toc1551654"/>
                      <w:bookmarkStart w:id="10952" w:name="_Toc6912425"/>
                      <w:bookmarkStart w:id="10953" w:name="_Toc21517850"/>
                      <w:bookmarkEnd w:id="10950"/>
                      <w:bookmarkEnd w:id="10951"/>
                      <w:bookmarkEnd w:id="10952"/>
                      <w:bookmarkEnd w:id="10953"/>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7AE84914" w14:textId="4DFEB91C" w:rsidR="00A62498" w:rsidRPr="00B85DA7" w:rsidDel="006037EA" w:rsidRDefault="00A62498" w:rsidP="00B6442B">
                  <w:pPr>
                    <w:autoSpaceDE w:val="0"/>
                    <w:autoSpaceDN w:val="0"/>
                    <w:spacing w:before="0" w:after="0"/>
                    <w:ind w:left="0" w:right="-28" w:firstLine="0"/>
                    <w:jc w:val="center"/>
                    <w:rPr>
                      <w:ins w:id="10954" w:author="Широбокова Алёна Сергеевна" w:date="2017-09-15T17:10:00Z"/>
                      <w:del w:id="10955" w:author="Маслихова Олеся Анатольевна" w:date="2018-12-25T15:21:00Z"/>
                      <w:rFonts w:ascii="Arial" w:hAnsi="Arial" w:cs="Arial"/>
                      <w:sz w:val="16"/>
                      <w:szCs w:val="16"/>
                    </w:rPr>
                  </w:pPr>
                  <w:ins w:id="10956" w:author="Широбокова Алёна Сергеевна" w:date="2017-09-15T17:10:00Z">
                    <w:del w:id="10957" w:author="Маслихова Олеся Анатольевна" w:date="2018-12-25T15:21:00Z">
                      <w:r w:rsidRPr="00B85DA7" w:rsidDel="006037EA">
                        <w:rPr>
                          <w:rFonts w:ascii="Arial" w:hAnsi="Arial" w:cs="Arial"/>
                          <w:sz w:val="16"/>
                          <w:szCs w:val="16"/>
                        </w:rPr>
                        <w:delText xml:space="preserve">    7</w:delText>
                      </w:r>
                      <w:bookmarkStart w:id="10958" w:name="_Toc1550831"/>
                      <w:bookmarkStart w:id="10959" w:name="_Toc1551655"/>
                      <w:bookmarkStart w:id="10960" w:name="_Toc6912426"/>
                      <w:bookmarkStart w:id="10961" w:name="_Toc21517851"/>
                      <w:bookmarkEnd w:id="10958"/>
                      <w:bookmarkEnd w:id="10959"/>
                      <w:bookmarkEnd w:id="10960"/>
                      <w:bookmarkEnd w:id="10961"/>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3C486FDD" w14:textId="40105158" w:rsidR="00A62498" w:rsidRPr="00B85DA7" w:rsidDel="006037EA" w:rsidRDefault="00A62498" w:rsidP="00B6442B">
                  <w:pPr>
                    <w:autoSpaceDE w:val="0"/>
                    <w:autoSpaceDN w:val="0"/>
                    <w:spacing w:before="0" w:after="0"/>
                    <w:ind w:left="0" w:right="-28" w:firstLine="0"/>
                    <w:jc w:val="center"/>
                    <w:rPr>
                      <w:ins w:id="10962" w:author="Широбокова Алёна Сергеевна" w:date="2017-09-15T17:10:00Z"/>
                      <w:del w:id="10963" w:author="Маслихова Олеся Анатольевна" w:date="2018-12-25T15:21:00Z"/>
                      <w:rFonts w:ascii="Arial" w:hAnsi="Arial" w:cs="Arial"/>
                      <w:sz w:val="16"/>
                      <w:szCs w:val="16"/>
                    </w:rPr>
                  </w:pPr>
                  <w:ins w:id="10964" w:author="Широбокова Алёна Сергеевна" w:date="2017-09-15T17:10:00Z">
                    <w:del w:id="10965" w:author="Маслихова Олеся Анатольевна" w:date="2018-12-25T15:21:00Z">
                      <w:r w:rsidRPr="00B85DA7" w:rsidDel="006037EA">
                        <w:rPr>
                          <w:rFonts w:ascii="Arial" w:hAnsi="Arial" w:cs="Arial"/>
                          <w:sz w:val="16"/>
                          <w:szCs w:val="16"/>
                        </w:rPr>
                        <w:delText>08</w:delText>
                      </w:r>
                      <w:bookmarkStart w:id="10966" w:name="_Toc1550832"/>
                      <w:bookmarkStart w:id="10967" w:name="_Toc1551656"/>
                      <w:bookmarkStart w:id="10968" w:name="_Toc6912427"/>
                      <w:bookmarkStart w:id="10969" w:name="_Toc21517852"/>
                      <w:bookmarkEnd w:id="10966"/>
                      <w:bookmarkEnd w:id="10967"/>
                      <w:bookmarkEnd w:id="10968"/>
                      <w:bookmarkEnd w:id="10969"/>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41F844D5" w14:textId="4D0D8591" w:rsidR="00A62498" w:rsidRPr="00B85DA7" w:rsidDel="006037EA" w:rsidRDefault="00A62498" w:rsidP="00B6442B">
                  <w:pPr>
                    <w:autoSpaceDE w:val="0"/>
                    <w:autoSpaceDN w:val="0"/>
                    <w:spacing w:before="0" w:after="0"/>
                    <w:ind w:left="0" w:firstLine="0"/>
                    <w:jc w:val="left"/>
                    <w:rPr>
                      <w:ins w:id="10970" w:author="Широбокова Алёна Сергеевна" w:date="2017-09-15T17:10:00Z"/>
                      <w:del w:id="10971" w:author="Маслихова Олеся Анатольевна" w:date="2018-12-25T15:21:00Z"/>
                      <w:rFonts w:ascii="Arial" w:hAnsi="Arial" w:cs="Arial"/>
                      <w:sz w:val="16"/>
                      <w:szCs w:val="16"/>
                    </w:rPr>
                  </w:pPr>
                  <w:ins w:id="10972" w:author="Широбокова Алёна Сергеевна" w:date="2017-09-15T17:10:00Z">
                    <w:del w:id="10973" w:author="Маслихова Олеся Анатольевна" w:date="2018-12-25T15:21:00Z">
                      <w:r w:rsidRPr="00B85DA7" w:rsidDel="006037EA">
                        <w:rPr>
                          <w:rFonts w:ascii="Arial" w:hAnsi="Arial" w:cs="Arial"/>
                          <w:sz w:val="16"/>
                          <w:szCs w:val="16"/>
                        </w:rPr>
                        <w:delText>ЗАО Зодиак</w:delText>
                      </w:r>
                      <w:bookmarkStart w:id="10974" w:name="_Toc1550833"/>
                      <w:bookmarkStart w:id="10975" w:name="_Toc1551657"/>
                      <w:bookmarkStart w:id="10976" w:name="_Toc6912428"/>
                      <w:bookmarkStart w:id="10977" w:name="_Toc21517853"/>
                      <w:bookmarkEnd w:id="10974"/>
                      <w:bookmarkEnd w:id="10975"/>
                      <w:bookmarkEnd w:id="10976"/>
                      <w:bookmarkEnd w:id="10977"/>
                    </w:del>
                  </w:ins>
                </w:p>
              </w:tc>
              <w:tc>
                <w:tcPr>
                  <w:tcW w:w="2018" w:type="dxa"/>
                  <w:tcBorders>
                    <w:top w:val="single" w:sz="4" w:space="0" w:color="auto"/>
                    <w:left w:val="single" w:sz="4" w:space="0" w:color="auto"/>
                    <w:bottom w:val="single" w:sz="4" w:space="0" w:color="auto"/>
                    <w:right w:val="single" w:sz="4" w:space="0" w:color="auto"/>
                  </w:tcBorders>
                  <w:vAlign w:val="center"/>
                  <w:hideMark/>
                </w:tcPr>
                <w:p w14:paraId="6C756728" w14:textId="1AC9FB65" w:rsidR="00A62498" w:rsidRPr="00B85DA7" w:rsidDel="006037EA" w:rsidRDefault="00A62498" w:rsidP="00B6442B">
                  <w:pPr>
                    <w:autoSpaceDE w:val="0"/>
                    <w:autoSpaceDN w:val="0"/>
                    <w:spacing w:before="0" w:after="0"/>
                    <w:ind w:left="0" w:firstLine="0"/>
                    <w:jc w:val="left"/>
                    <w:rPr>
                      <w:ins w:id="10978" w:author="Широбокова Алёна Сергеевна" w:date="2017-09-15T17:10:00Z"/>
                      <w:del w:id="10979" w:author="Маслихова Олеся Анатольевна" w:date="2018-12-25T15:21:00Z"/>
                      <w:rFonts w:ascii="Arial" w:hAnsi="Arial" w:cs="Arial"/>
                      <w:sz w:val="16"/>
                      <w:szCs w:val="16"/>
                    </w:rPr>
                  </w:pPr>
                  <w:ins w:id="10980" w:author="Широбокова Алёна Сергеевна" w:date="2017-09-15T17:10:00Z">
                    <w:del w:id="10981" w:author="Маслихова Олеся Анатольевна" w:date="2018-12-25T15:21:00Z">
                      <w:r w:rsidRPr="00B85DA7" w:rsidDel="006037EA">
                        <w:rPr>
                          <w:rFonts w:ascii="Arial" w:hAnsi="Arial" w:cs="Arial"/>
                          <w:sz w:val="16"/>
                          <w:szCs w:val="16"/>
                        </w:rPr>
                        <w:delText>40702810177000000552</w:delText>
                      </w:r>
                      <w:bookmarkStart w:id="10982" w:name="_Toc1550834"/>
                      <w:bookmarkStart w:id="10983" w:name="_Toc1551658"/>
                      <w:bookmarkStart w:id="10984" w:name="_Toc6912429"/>
                      <w:bookmarkStart w:id="10985" w:name="_Toc21517854"/>
                      <w:bookmarkEnd w:id="10982"/>
                      <w:bookmarkEnd w:id="10983"/>
                      <w:bookmarkEnd w:id="10984"/>
                      <w:bookmarkEnd w:id="10985"/>
                    </w:del>
                  </w:ins>
                </w:p>
              </w:tc>
              <w:tc>
                <w:tcPr>
                  <w:tcW w:w="1417" w:type="dxa"/>
                  <w:tcBorders>
                    <w:top w:val="single" w:sz="4" w:space="0" w:color="auto"/>
                    <w:left w:val="single" w:sz="4" w:space="0" w:color="auto"/>
                    <w:bottom w:val="single" w:sz="4" w:space="0" w:color="auto"/>
                    <w:right w:val="single" w:sz="4" w:space="0" w:color="auto"/>
                  </w:tcBorders>
                  <w:vAlign w:val="center"/>
                  <w:hideMark/>
                </w:tcPr>
                <w:p w14:paraId="6F036A2E" w14:textId="51BE24DC" w:rsidR="00A62498" w:rsidRPr="00B85DA7" w:rsidDel="006037EA" w:rsidRDefault="00A62498" w:rsidP="00B6442B">
                  <w:pPr>
                    <w:autoSpaceDE w:val="0"/>
                    <w:autoSpaceDN w:val="0"/>
                    <w:spacing w:before="0" w:after="0"/>
                    <w:ind w:left="0" w:firstLine="0"/>
                    <w:jc w:val="right"/>
                    <w:rPr>
                      <w:ins w:id="10986" w:author="Широбокова Алёна Сергеевна" w:date="2017-09-15T17:10:00Z"/>
                      <w:del w:id="10987" w:author="Маслихова Олеся Анатольевна" w:date="2018-12-25T15:21:00Z"/>
                      <w:rFonts w:ascii="Arial" w:hAnsi="Arial" w:cs="Arial"/>
                      <w:sz w:val="16"/>
                      <w:szCs w:val="16"/>
                    </w:rPr>
                  </w:pPr>
                  <w:ins w:id="10988" w:author="Широбокова Алёна Сергеевна" w:date="2017-09-15T17:10:00Z">
                    <w:del w:id="10989" w:author="Маслихова Олеся Анатольевна" w:date="2018-12-25T15:21:00Z">
                      <w:r w:rsidRPr="00B85DA7" w:rsidDel="006037EA">
                        <w:rPr>
                          <w:rFonts w:ascii="Arial" w:hAnsi="Arial" w:cs="Arial"/>
                          <w:sz w:val="16"/>
                          <w:szCs w:val="16"/>
                        </w:rPr>
                        <w:delText>880,00</w:delText>
                      </w:r>
                      <w:bookmarkStart w:id="10990" w:name="_Toc1550835"/>
                      <w:bookmarkStart w:id="10991" w:name="_Toc1551659"/>
                      <w:bookmarkStart w:id="10992" w:name="_Toc6912430"/>
                      <w:bookmarkStart w:id="10993" w:name="_Toc21517855"/>
                      <w:bookmarkEnd w:id="10990"/>
                      <w:bookmarkEnd w:id="10991"/>
                      <w:bookmarkEnd w:id="10992"/>
                      <w:bookmarkEnd w:id="10993"/>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710D6244" w14:textId="0698FD98" w:rsidR="00A62498" w:rsidRPr="00B85DA7" w:rsidDel="006037EA" w:rsidRDefault="00A62498" w:rsidP="00B6442B">
                  <w:pPr>
                    <w:autoSpaceDE w:val="0"/>
                    <w:autoSpaceDN w:val="0"/>
                    <w:spacing w:before="0" w:after="0"/>
                    <w:ind w:left="0" w:firstLine="0"/>
                    <w:jc w:val="right"/>
                    <w:rPr>
                      <w:ins w:id="10994" w:author="Широбокова Алёна Сергеевна" w:date="2017-09-15T17:10:00Z"/>
                      <w:del w:id="10995" w:author="Маслихова Олеся Анатольевна" w:date="2018-12-25T15:21:00Z"/>
                      <w:rFonts w:ascii="Arial" w:hAnsi="Arial" w:cs="Arial"/>
                      <w:sz w:val="16"/>
                      <w:szCs w:val="16"/>
                    </w:rPr>
                  </w:pPr>
                  <w:ins w:id="10996" w:author="Широбокова Алёна Сергеевна" w:date="2017-09-15T17:10:00Z">
                    <w:del w:id="10997" w:author="Маслихова Олеся Анатольевна" w:date="2018-12-25T15:21:00Z">
                      <w:r w:rsidRPr="00B85DA7" w:rsidDel="006037EA">
                        <w:rPr>
                          <w:rFonts w:ascii="Arial" w:hAnsi="Arial" w:cs="Arial"/>
                          <w:sz w:val="16"/>
                          <w:szCs w:val="16"/>
                        </w:rPr>
                        <w:delText>35 200,00</w:delText>
                      </w:r>
                      <w:bookmarkStart w:id="10998" w:name="_Toc1550836"/>
                      <w:bookmarkStart w:id="10999" w:name="_Toc1551660"/>
                      <w:bookmarkStart w:id="11000" w:name="_Toc6912431"/>
                      <w:bookmarkStart w:id="11001" w:name="_Toc21517856"/>
                      <w:bookmarkEnd w:id="10998"/>
                      <w:bookmarkEnd w:id="10999"/>
                      <w:bookmarkEnd w:id="11000"/>
                      <w:bookmarkEnd w:id="11001"/>
                    </w:del>
                  </w:ins>
                </w:p>
              </w:tc>
              <w:tc>
                <w:tcPr>
                  <w:tcW w:w="1559" w:type="dxa"/>
                  <w:tcBorders>
                    <w:top w:val="single" w:sz="4" w:space="0" w:color="auto"/>
                    <w:left w:val="single" w:sz="4" w:space="0" w:color="auto"/>
                    <w:bottom w:val="single" w:sz="4" w:space="0" w:color="auto"/>
                    <w:right w:val="single" w:sz="4" w:space="0" w:color="auto"/>
                  </w:tcBorders>
                  <w:vAlign w:val="center"/>
                </w:tcPr>
                <w:p w14:paraId="297FB8C6" w14:textId="36455263" w:rsidR="00A62498" w:rsidRPr="00B85DA7" w:rsidDel="006037EA" w:rsidRDefault="00A62498" w:rsidP="00B6442B">
                  <w:pPr>
                    <w:autoSpaceDE w:val="0"/>
                    <w:autoSpaceDN w:val="0"/>
                    <w:spacing w:before="0" w:after="0"/>
                    <w:ind w:left="0" w:firstLine="0"/>
                    <w:jc w:val="left"/>
                    <w:rPr>
                      <w:ins w:id="11002" w:author="Широбокова Алёна Сергеевна" w:date="2017-09-15T17:10:00Z"/>
                      <w:del w:id="11003" w:author="Маслихова Олеся Анатольевна" w:date="2018-12-25T15:21:00Z"/>
                      <w:rFonts w:ascii="Arial" w:hAnsi="Arial" w:cs="Arial"/>
                      <w:sz w:val="16"/>
                      <w:szCs w:val="16"/>
                    </w:rPr>
                  </w:pPr>
                  <w:bookmarkStart w:id="11004" w:name="_Toc1550837"/>
                  <w:bookmarkStart w:id="11005" w:name="_Toc1551661"/>
                  <w:bookmarkStart w:id="11006" w:name="_Toc6912432"/>
                  <w:bookmarkStart w:id="11007" w:name="_Toc21517857"/>
                  <w:bookmarkEnd w:id="11004"/>
                  <w:bookmarkEnd w:id="11005"/>
                  <w:bookmarkEnd w:id="11006"/>
                  <w:bookmarkEnd w:id="11007"/>
                </w:p>
              </w:tc>
              <w:tc>
                <w:tcPr>
                  <w:tcW w:w="1559" w:type="dxa"/>
                  <w:tcBorders>
                    <w:top w:val="single" w:sz="4" w:space="0" w:color="auto"/>
                    <w:left w:val="single" w:sz="4" w:space="0" w:color="auto"/>
                    <w:bottom w:val="single" w:sz="4" w:space="0" w:color="auto"/>
                    <w:right w:val="single" w:sz="4" w:space="0" w:color="auto"/>
                  </w:tcBorders>
                  <w:vAlign w:val="center"/>
                </w:tcPr>
                <w:p w14:paraId="23E05754" w14:textId="1C767336" w:rsidR="00A62498" w:rsidRPr="00B85DA7" w:rsidDel="006037EA" w:rsidRDefault="00A62498" w:rsidP="00B6442B">
                  <w:pPr>
                    <w:autoSpaceDE w:val="0"/>
                    <w:autoSpaceDN w:val="0"/>
                    <w:spacing w:before="0" w:after="0"/>
                    <w:ind w:left="0" w:firstLine="0"/>
                    <w:jc w:val="left"/>
                    <w:rPr>
                      <w:ins w:id="11008" w:author="Широбокова Алёна Сергеевна" w:date="2017-09-15T17:10:00Z"/>
                      <w:del w:id="11009" w:author="Маслихова Олеся Анатольевна" w:date="2018-12-25T15:21:00Z"/>
                      <w:rFonts w:ascii="Arial" w:hAnsi="Arial" w:cs="Arial"/>
                      <w:sz w:val="16"/>
                      <w:szCs w:val="16"/>
                    </w:rPr>
                  </w:pPr>
                  <w:bookmarkStart w:id="11010" w:name="_Toc1550838"/>
                  <w:bookmarkStart w:id="11011" w:name="_Toc1551662"/>
                  <w:bookmarkStart w:id="11012" w:name="_Toc6912433"/>
                  <w:bookmarkStart w:id="11013" w:name="_Toc21517858"/>
                  <w:bookmarkEnd w:id="11010"/>
                  <w:bookmarkEnd w:id="11011"/>
                  <w:bookmarkEnd w:id="11012"/>
                  <w:bookmarkEnd w:id="11013"/>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082EB5C" w14:textId="072EB0E4" w:rsidR="00A62498" w:rsidRPr="00B85DA7" w:rsidDel="006037EA" w:rsidRDefault="00A62498" w:rsidP="00B6442B">
                  <w:pPr>
                    <w:autoSpaceDE w:val="0"/>
                    <w:autoSpaceDN w:val="0"/>
                    <w:spacing w:before="0" w:after="0"/>
                    <w:ind w:left="0" w:firstLine="0"/>
                    <w:jc w:val="left"/>
                    <w:rPr>
                      <w:ins w:id="11014" w:author="Широбокова Алёна Сергеевна" w:date="2017-09-15T17:10:00Z"/>
                      <w:del w:id="11015" w:author="Маслихова Олеся Анатольевна" w:date="2018-12-25T15:21:00Z"/>
                      <w:rFonts w:ascii="Arial" w:hAnsi="Arial" w:cs="Arial"/>
                      <w:sz w:val="16"/>
                      <w:szCs w:val="16"/>
                    </w:rPr>
                  </w:pPr>
                  <w:ins w:id="11016" w:author="Широбокова Алёна Сергеевна" w:date="2017-09-15T17:10:00Z">
                    <w:del w:id="11017" w:author="Маслихова Олеся Анатольевна" w:date="2018-12-25T15:21:00Z">
                      <w:r w:rsidRPr="00B85DA7" w:rsidDel="006037EA">
                        <w:rPr>
                          <w:rFonts w:ascii="Arial" w:hAnsi="Arial" w:cs="Arial"/>
                          <w:sz w:val="16"/>
                          <w:szCs w:val="16"/>
                        </w:rPr>
                        <w:delText xml:space="preserve">Оплата за товар по сч. N 747 </w:delText>
                      </w:r>
                      <w:bookmarkStart w:id="11018" w:name="_Toc1550839"/>
                      <w:bookmarkStart w:id="11019" w:name="_Toc1551663"/>
                      <w:bookmarkStart w:id="11020" w:name="_Toc6912434"/>
                      <w:bookmarkStart w:id="11021" w:name="_Toc21517859"/>
                      <w:bookmarkEnd w:id="11018"/>
                      <w:bookmarkEnd w:id="11019"/>
                      <w:bookmarkEnd w:id="11020"/>
                      <w:bookmarkEnd w:id="11021"/>
                    </w:del>
                  </w:ins>
                </w:p>
              </w:tc>
              <w:bookmarkStart w:id="11022" w:name="_Toc1550840"/>
              <w:bookmarkStart w:id="11023" w:name="_Toc1551664"/>
              <w:bookmarkStart w:id="11024" w:name="_Toc6912435"/>
              <w:bookmarkStart w:id="11025" w:name="_Toc21517860"/>
              <w:bookmarkEnd w:id="11022"/>
              <w:bookmarkEnd w:id="11023"/>
              <w:bookmarkEnd w:id="11024"/>
              <w:bookmarkEnd w:id="11025"/>
            </w:tr>
            <w:tr w:rsidR="00A62498" w:rsidRPr="00286DD7" w:rsidDel="006037EA" w14:paraId="64ED21D7" w14:textId="23F92859" w:rsidTr="00B6442B">
              <w:trPr>
                <w:ins w:id="11026" w:author="Широбокова Алёна Сергеевна" w:date="2017-09-15T17:10:00Z"/>
                <w:del w:id="11027"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C8D0716" w14:textId="5E34FAC7" w:rsidR="00A62498" w:rsidRPr="00B85DA7" w:rsidDel="006037EA" w:rsidRDefault="00A62498" w:rsidP="00B6442B">
                  <w:pPr>
                    <w:autoSpaceDE w:val="0"/>
                    <w:autoSpaceDN w:val="0"/>
                    <w:spacing w:before="0" w:after="0"/>
                    <w:ind w:left="0" w:firstLine="0"/>
                    <w:jc w:val="center"/>
                    <w:rPr>
                      <w:ins w:id="11028" w:author="Широбокова Алёна Сергеевна" w:date="2017-09-15T17:10:00Z"/>
                      <w:del w:id="11029" w:author="Маслихова Олеся Анатольевна" w:date="2018-12-25T15:21:00Z"/>
                      <w:rFonts w:ascii="Arial" w:hAnsi="Arial" w:cs="Arial"/>
                      <w:sz w:val="16"/>
                      <w:szCs w:val="16"/>
                    </w:rPr>
                  </w:pPr>
                  <w:ins w:id="11030" w:author="Широбокова Алёна Сергеевна" w:date="2017-09-15T17:10:00Z">
                    <w:del w:id="11031" w:author="Маслихова Олеся Анатольевна" w:date="2018-12-25T15:21:00Z">
                      <w:r w:rsidRPr="00B85DA7" w:rsidDel="006037EA">
                        <w:rPr>
                          <w:rFonts w:ascii="Arial" w:hAnsi="Arial" w:cs="Arial"/>
                          <w:sz w:val="16"/>
                          <w:szCs w:val="16"/>
                        </w:rPr>
                        <w:delText>25.02.2015</w:delText>
                      </w:r>
                      <w:bookmarkStart w:id="11032" w:name="_Toc1550841"/>
                      <w:bookmarkStart w:id="11033" w:name="_Toc1551665"/>
                      <w:bookmarkStart w:id="11034" w:name="_Toc6912436"/>
                      <w:bookmarkStart w:id="11035" w:name="_Toc21517861"/>
                      <w:bookmarkEnd w:id="11032"/>
                      <w:bookmarkEnd w:id="11033"/>
                      <w:bookmarkEnd w:id="11034"/>
                      <w:bookmarkEnd w:id="11035"/>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955A5AC" w14:textId="31859968" w:rsidR="00A62498" w:rsidRPr="00B85DA7" w:rsidDel="006037EA" w:rsidRDefault="00A62498" w:rsidP="00B6442B">
                  <w:pPr>
                    <w:autoSpaceDE w:val="0"/>
                    <w:autoSpaceDN w:val="0"/>
                    <w:spacing w:before="0" w:after="0"/>
                    <w:ind w:left="0" w:right="-28" w:firstLine="0"/>
                    <w:jc w:val="center"/>
                    <w:rPr>
                      <w:ins w:id="11036" w:author="Широбокова Алёна Сергеевна" w:date="2017-09-15T17:10:00Z"/>
                      <w:del w:id="11037" w:author="Маслихова Олеся Анатольевна" w:date="2018-12-25T15:21:00Z"/>
                      <w:rFonts w:ascii="Arial" w:hAnsi="Arial" w:cs="Arial"/>
                      <w:sz w:val="16"/>
                      <w:szCs w:val="16"/>
                    </w:rPr>
                  </w:pPr>
                  <w:ins w:id="11038" w:author="Широбокова Алёна Сергеевна" w:date="2017-09-15T17:10:00Z">
                    <w:del w:id="11039" w:author="Маслихова Олеся Анатольевна" w:date="2018-12-25T15:21:00Z">
                      <w:r w:rsidRPr="00B85DA7" w:rsidDel="006037EA">
                        <w:rPr>
                          <w:rFonts w:ascii="Arial" w:hAnsi="Arial" w:cs="Arial"/>
                          <w:sz w:val="16"/>
                          <w:szCs w:val="16"/>
                        </w:rPr>
                        <w:delText xml:space="preserve">    3</w:delText>
                      </w:r>
                      <w:bookmarkStart w:id="11040" w:name="_Toc1550842"/>
                      <w:bookmarkStart w:id="11041" w:name="_Toc1551666"/>
                      <w:bookmarkStart w:id="11042" w:name="_Toc6912437"/>
                      <w:bookmarkStart w:id="11043" w:name="_Toc21517862"/>
                      <w:bookmarkEnd w:id="11040"/>
                      <w:bookmarkEnd w:id="11041"/>
                      <w:bookmarkEnd w:id="11042"/>
                      <w:bookmarkEnd w:id="11043"/>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35C16052" w14:textId="57403FC5" w:rsidR="00A62498" w:rsidRPr="00B85DA7" w:rsidDel="006037EA" w:rsidRDefault="00A62498" w:rsidP="00B6442B">
                  <w:pPr>
                    <w:autoSpaceDE w:val="0"/>
                    <w:autoSpaceDN w:val="0"/>
                    <w:spacing w:before="0" w:after="0"/>
                    <w:ind w:left="0" w:right="-28" w:firstLine="0"/>
                    <w:jc w:val="center"/>
                    <w:rPr>
                      <w:ins w:id="11044" w:author="Широбокова Алёна Сергеевна" w:date="2017-09-15T17:10:00Z"/>
                      <w:del w:id="11045" w:author="Маслихова Олеся Анатольевна" w:date="2018-12-25T15:21:00Z"/>
                      <w:rFonts w:ascii="Arial" w:hAnsi="Arial" w:cs="Arial"/>
                      <w:sz w:val="16"/>
                      <w:szCs w:val="16"/>
                    </w:rPr>
                  </w:pPr>
                  <w:ins w:id="11046" w:author="Широбокова Алёна Сергеевна" w:date="2017-09-15T17:10:00Z">
                    <w:del w:id="11047" w:author="Маслихова Олеся Анатольевна" w:date="2018-12-25T15:21:00Z">
                      <w:r w:rsidRPr="00B85DA7" w:rsidDel="006037EA">
                        <w:rPr>
                          <w:rFonts w:ascii="Arial" w:hAnsi="Arial" w:cs="Arial"/>
                          <w:sz w:val="16"/>
                          <w:szCs w:val="16"/>
                        </w:rPr>
                        <w:delText>03</w:delText>
                      </w:r>
                      <w:bookmarkStart w:id="11048" w:name="_Toc1550843"/>
                      <w:bookmarkStart w:id="11049" w:name="_Toc1551667"/>
                      <w:bookmarkStart w:id="11050" w:name="_Toc6912438"/>
                      <w:bookmarkStart w:id="11051" w:name="_Toc21517863"/>
                      <w:bookmarkEnd w:id="11048"/>
                      <w:bookmarkEnd w:id="11049"/>
                      <w:bookmarkEnd w:id="11050"/>
                      <w:bookmarkEnd w:id="11051"/>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56990367" w14:textId="56DB4C25" w:rsidR="00A62498" w:rsidRPr="00B85DA7" w:rsidDel="006037EA" w:rsidRDefault="00A62498" w:rsidP="00B6442B">
                  <w:pPr>
                    <w:autoSpaceDE w:val="0"/>
                    <w:autoSpaceDN w:val="0"/>
                    <w:spacing w:before="0" w:after="0"/>
                    <w:ind w:left="0" w:firstLine="0"/>
                    <w:jc w:val="left"/>
                    <w:rPr>
                      <w:ins w:id="11052" w:author="Широбокова Алёна Сергеевна" w:date="2017-09-15T17:10:00Z"/>
                      <w:del w:id="11053" w:author="Маслихова Олеся Анатольевна" w:date="2018-12-25T15:21:00Z"/>
                      <w:rFonts w:ascii="Arial" w:hAnsi="Arial" w:cs="Arial"/>
                      <w:sz w:val="16"/>
                      <w:szCs w:val="16"/>
                    </w:rPr>
                  </w:pPr>
                  <w:ins w:id="11054" w:author="Широбокова Алёна Сергеевна" w:date="2017-09-15T17:10:00Z">
                    <w:del w:id="11055" w:author="Маслихова Олеся Анатольевна" w:date="2018-12-25T15:21:00Z">
                      <w:r w:rsidRPr="00B85DA7" w:rsidDel="006037EA">
                        <w:rPr>
                          <w:rFonts w:ascii="Arial" w:hAnsi="Arial" w:cs="Arial"/>
                          <w:sz w:val="16"/>
                          <w:szCs w:val="16"/>
                        </w:rPr>
                        <w:delText>ЗАО МОРЕПРОДУКТЫ LTD</w:delText>
                      </w:r>
                      <w:bookmarkStart w:id="11056" w:name="_Toc1550844"/>
                      <w:bookmarkStart w:id="11057" w:name="_Toc1551668"/>
                      <w:bookmarkStart w:id="11058" w:name="_Toc6912439"/>
                      <w:bookmarkStart w:id="11059" w:name="_Toc21517864"/>
                      <w:bookmarkEnd w:id="11056"/>
                      <w:bookmarkEnd w:id="11057"/>
                      <w:bookmarkEnd w:id="11058"/>
                      <w:bookmarkEnd w:id="11059"/>
                    </w:del>
                  </w:ins>
                </w:p>
              </w:tc>
              <w:tc>
                <w:tcPr>
                  <w:tcW w:w="2018" w:type="dxa"/>
                  <w:tcBorders>
                    <w:top w:val="single" w:sz="4" w:space="0" w:color="auto"/>
                    <w:left w:val="single" w:sz="4" w:space="0" w:color="auto"/>
                    <w:bottom w:val="single" w:sz="4" w:space="0" w:color="auto"/>
                    <w:right w:val="single" w:sz="4" w:space="0" w:color="auto"/>
                  </w:tcBorders>
                  <w:vAlign w:val="center"/>
                  <w:hideMark/>
                </w:tcPr>
                <w:p w14:paraId="4724698C" w14:textId="360510A4" w:rsidR="00A62498" w:rsidRPr="00B85DA7" w:rsidDel="006037EA" w:rsidRDefault="00A62498" w:rsidP="00B6442B">
                  <w:pPr>
                    <w:autoSpaceDE w:val="0"/>
                    <w:autoSpaceDN w:val="0"/>
                    <w:spacing w:before="0" w:after="0"/>
                    <w:ind w:left="0" w:firstLine="0"/>
                    <w:jc w:val="left"/>
                    <w:rPr>
                      <w:ins w:id="11060" w:author="Широбокова Алёна Сергеевна" w:date="2017-09-15T17:10:00Z"/>
                      <w:del w:id="11061" w:author="Маслихова Олеся Анатольевна" w:date="2018-12-25T15:21:00Z"/>
                      <w:rFonts w:ascii="Arial" w:hAnsi="Arial" w:cs="Arial"/>
                      <w:sz w:val="16"/>
                      <w:szCs w:val="16"/>
                    </w:rPr>
                  </w:pPr>
                  <w:ins w:id="11062" w:author="Широбокова Алёна Сергеевна" w:date="2017-09-15T17:10:00Z">
                    <w:del w:id="11063" w:author="Маслихова Олеся Анатольевна" w:date="2018-12-25T15:21:00Z">
                      <w:r w:rsidRPr="00B85DA7" w:rsidDel="006037EA">
                        <w:rPr>
                          <w:rFonts w:ascii="Arial" w:hAnsi="Arial" w:cs="Arial"/>
                          <w:sz w:val="16"/>
                          <w:szCs w:val="16"/>
                        </w:rPr>
                        <w:delText>40702810301410140385</w:delText>
                      </w:r>
                      <w:bookmarkStart w:id="11064" w:name="_Toc1550845"/>
                      <w:bookmarkStart w:id="11065" w:name="_Toc1551669"/>
                      <w:bookmarkStart w:id="11066" w:name="_Toc6912440"/>
                      <w:bookmarkStart w:id="11067" w:name="_Toc21517865"/>
                      <w:bookmarkEnd w:id="11064"/>
                      <w:bookmarkEnd w:id="11065"/>
                      <w:bookmarkEnd w:id="11066"/>
                      <w:bookmarkEnd w:id="11067"/>
                    </w:del>
                  </w:ins>
                </w:p>
              </w:tc>
              <w:tc>
                <w:tcPr>
                  <w:tcW w:w="1417" w:type="dxa"/>
                  <w:tcBorders>
                    <w:top w:val="single" w:sz="4" w:space="0" w:color="auto"/>
                    <w:left w:val="single" w:sz="4" w:space="0" w:color="auto"/>
                    <w:bottom w:val="single" w:sz="4" w:space="0" w:color="auto"/>
                    <w:right w:val="single" w:sz="4" w:space="0" w:color="auto"/>
                  </w:tcBorders>
                  <w:vAlign w:val="center"/>
                  <w:hideMark/>
                </w:tcPr>
                <w:p w14:paraId="5AF2059C" w14:textId="7B5C3E50" w:rsidR="00A62498" w:rsidRPr="00B85DA7" w:rsidDel="006037EA" w:rsidRDefault="00A62498" w:rsidP="00B6442B">
                  <w:pPr>
                    <w:autoSpaceDE w:val="0"/>
                    <w:autoSpaceDN w:val="0"/>
                    <w:spacing w:before="0" w:after="0"/>
                    <w:ind w:left="0" w:firstLine="0"/>
                    <w:jc w:val="right"/>
                    <w:rPr>
                      <w:ins w:id="11068" w:author="Широбокова Алёна Сергеевна" w:date="2017-09-15T17:10:00Z"/>
                      <w:del w:id="11069" w:author="Маслихова Олеся Анатольевна" w:date="2018-12-25T15:21:00Z"/>
                      <w:rFonts w:ascii="Arial" w:hAnsi="Arial" w:cs="Arial"/>
                      <w:sz w:val="16"/>
                      <w:szCs w:val="16"/>
                    </w:rPr>
                  </w:pPr>
                  <w:ins w:id="11070" w:author="Широбокова Алёна Сергеевна" w:date="2017-09-15T17:10:00Z">
                    <w:del w:id="11071" w:author="Маслихова Олеся Анатольевна" w:date="2018-12-25T15:21:00Z">
                      <w:r w:rsidRPr="00B85DA7" w:rsidDel="006037EA">
                        <w:rPr>
                          <w:rFonts w:ascii="Arial" w:hAnsi="Arial" w:cs="Arial"/>
                          <w:sz w:val="16"/>
                          <w:szCs w:val="16"/>
                        </w:rPr>
                        <w:delText>3 543,58</w:delText>
                      </w:r>
                      <w:bookmarkStart w:id="11072" w:name="_Toc1550846"/>
                      <w:bookmarkStart w:id="11073" w:name="_Toc1551670"/>
                      <w:bookmarkStart w:id="11074" w:name="_Toc6912441"/>
                      <w:bookmarkStart w:id="11075" w:name="_Toc21517866"/>
                      <w:bookmarkEnd w:id="11072"/>
                      <w:bookmarkEnd w:id="11073"/>
                      <w:bookmarkEnd w:id="11074"/>
                      <w:bookmarkEnd w:id="11075"/>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11CE2524" w14:textId="1CCF81FE" w:rsidR="00A62498" w:rsidRPr="00B85DA7" w:rsidDel="006037EA" w:rsidRDefault="00A62498" w:rsidP="00B6442B">
                  <w:pPr>
                    <w:autoSpaceDE w:val="0"/>
                    <w:autoSpaceDN w:val="0"/>
                    <w:spacing w:before="0" w:after="0"/>
                    <w:ind w:left="0" w:firstLine="0"/>
                    <w:jc w:val="right"/>
                    <w:rPr>
                      <w:ins w:id="11076" w:author="Широбокова Алёна Сергеевна" w:date="2017-09-15T17:10:00Z"/>
                      <w:del w:id="11077" w:author="Маслихова Олеся Анатольевна" w:date="2018-12-25T15:21:00Z"/>
                      <w:rFonts w:ascii="Arial" w:hAnsi="Arial" w:cs="Arial"/>
                      <w:sz w:val="16"/>
                      <w:szCs w:val="16"/>
                    </w:rPr>
                  </w:pPr>
                  <w:ins w:id="11078" w:author="Широбокова Алёна Сергеевна" w:date="2017-09-15T17:10:00Z">
                    <w:del w:id="11079" w:author="Маслихова Олеся Анатольевна" w:date="2018-12-25T15:21:00Z">
                      <w:r w:rsidRPr="00B85DA7" w:rsidDel="006037EA">
                        <w:rPr>
                          <w:rFonts w:ascii="Arial" w:hAnsi="Arial" w:cs="Arial"/>
                          <w:sz w:val="16"/>
                          <w:szCs w:val="16"/>
                        </w:rPr>
                        <w:delText>141 743,20</w:delText>
                      </w:r>
                      <w:bookmarkStart w:id="11080" w:name="_Toc1550847"/>
                      <w:bookmarkStart w:id="11081" w:name="_Toc1551671"/>
                      <w:bookmarkStart w:id="11082" w:name="_Toc6912442"/>
                      <w:bookmarkStart w:id="11083" w:name="_Toc21517867"/>
                      <w:bookmarkEnd w:id="11080"/>
                      <w:bookmarkEnd w:id="11081"/>
                      <w:bookmarkEnd w:id="11082"/>
                      <w:bookmarkEnd w:id="11083"/>
                    </w:del>
                  </w:ins>
                </w:p>
              </w:tc>
              <w:tc>
                <w:tcPr>
                  <w:tcW w:w="1559" w:type="dxa"/>
                  <w:tcBorders>
                    <w:top w:val="single" w:sz="4" w:space="0" w:color="auto"/>
                    <w:left w:val="single" w:sz="4" w:space="0" w:color="auto"/>
                    <w:bottom w:val="single" w:sz="4" w:space="0" w:color="auto"/>
                    <w:right w:val="single" w:sz="4" w:space="0" w:color="auto"/>
                  </w:tcBorders>
                  <w:vAlign w:val="center"/>
                </w:tcPr>
                <w:p w14:paraId="2C738609" w14:textId="5FBABBB9" w:rsidR="00A62498" w:rsidRPr="00B85DA7" w:rsidDel="006037EA" w:rsidRDefault="00A62498" w:rsidP="00B6442B">
                  <w:pPr>
                    <w:autoSpaceDE w:val="0"/>
                    <w:autoSpaceDN w:val="0"/>
                    <w:spacing w:before="0" w:after="0"/>
                    <w:ind w:left="0" w:firstLine="0"/>
                    <w:jc w:val="left"/>
                    <w:rPr>
                      <w:ins w:id="11084" w:author="Широбокова Алёна Сергеевна" w:date="2017-09-15T17:10:00Z"/>
                      <w:del w:id="11085" w:author="Маслихова Олеся Анатольевна" w:date="2018-12-25T15:21:00Z"/>
                      <w:rFonts w:ascii="Arial" w:hAnsi="Arial" w:cs="Arial"/>
                      <w:sz w:val="16"/>
                      <w:szCs w:val="16"/>
                    </w:rPr>
                  </w:pPr>
                  <w:bookmarkStart w:id="11086" w:name="_Toc1550848"/>
                  <w:bookmarkStart w:id="11087" w:name="_Toc1551672"/>
                  <w:bookmarkStart w:id="11088" w:name="_Toc6912443"/>
                  <w:bookmarkStart w:id="11089" w:name="_Toc21517868"/>
                  <w:bookmarkEnd w:id="11086"/>
                  <w:bookmarkEnd w:id="11087"/>
                  <w:bookmarkEnd w:id="11088"/>
                  <w:bookmarkEnd w:id="11089"/>
                </w:p>
              </w:tc>
              <w:tc>
                <w:tcPr>
                  <w:tcW w:w="1559" w:type="dxa"/>
                  <w:tcBorders>
                    <w:top w:val="single" w:sz="4" w:space="0" w:color="auto"/>
                    <w:left w:val="single" w:sz="4" w:space="0" w:color="auto"/>
                    <w:bottom w:val="single" w:sz="4" w:space="0" w:color="auto"/>
                    <w:right w:val="single" w:sz="4" w:space="0" w:color="auto"/>
                  </w:tcBorders>
                  <w:vAlign w:val="center"/>
                </w:tcPr>
                <w:p w14:paraId="66E9C456" w14:textId="19C088DE" w:rsidR="00A62498" w:rsidRPr="00B85DA7" w:rsidDel="006037EA" w:rsidRDefault="00A62498" w:rsidP="00B6442B">
                  <w:pPr>
                    <w:autoSpaceDE w:val="0"/>
                    <w:autoSpaceDN w:val="0"/>
                    <w:spacing w:before="0" w:after="0"/>
                    <w:ind w:left="0" w:firstLine="0"/>
                    <w:jc w:val="left"/>
                    <w:rPr>
                      <w:ins w:id="11090" w:author="Широбокова Алёна Сергеевна" w:date="2017-09-15T17:10:00Z"/>
                      <w:del w:id="11091" w:author="Маслихова Олеся Анатольевна" w:date="2018-12-25T15:21:00Z"/>
                      <w:rFonts w:ascii="Arial" w:hAnsi="Arial" w:cs="Arial"/>
                      <w:sz w:val="16"/>
                      <w:szCs w:val="16"/>
                    </w:rPr>
                  </w:pPr>
                  <w:bookmarkStart w:id="11092" w:name="_Toc1550849"/>
                  <w:bookmarkStart w:id="11093" w:name="_Toc1551673"/>
                  <w:bookmarkStart w:id="11094" w:name="_Toc6912444"/>
                  <w:bookmarkStart w:id="11095" w:name="_Toc21517869"/>
                  <w:bookmarkEnd w:id="11092"/>
                  <w:bookmarkEnd w:id="11093"/>
                  <w:bookmarkEnd w:id="11094"/>
                  <w:bookmarkEnd w:id="11095"/>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11DF282" w14:textId="0A4F6C44" w:rsidR="00A62498" w:rsidRPr="00B85DA7" w:rsidDel="006037EA" w:rsidRDefault="00A62498" w:rsidP="00B6442B">
                  <w:pPr>
                    <w:autoSpaceDE w:val="0"/>
                    <w:autoSpaceDN w:val="0"/>
                    <w:spacing w:before="0" w:after="0"/>
                    <w:ind w:left="0" w:firstLine="0"/>
                    <w:jc w:val="left"/>
                    <w:rPr>
                      <w:ins w:id="11096" w:author="Широбокова Алёна Сергеевна" w:date="2017-09-15T17:10:00Z"/>
                      <w:del w:id="11097" w:author="Маслихова Олеся Анатольевна" w:date="2018-12-25T15:21:00Z"/>
                      <w:rFonts w:ascii="Arial" w:hAnsi="Arial" w:cs="Arial"/>
                      <w:sz w:val="16"/>
                      <w:szCs w:val="16"/>
                    </w:rPr>
                  </w:pPr>
                  <w:ins w:id="11098" w:author="Широбокова Алёна Сергеевна" w:date="2017-09-15T17:10:00Z">
                    <w:del w:id="11099" w:author="Маслихова Олеся Анатольевна" w:date="2018-12-25T15:21:00Z">
                      <w:r w:rsidRPr="00B85DA7" w:rsidDel="006037EA">
                        <w:rPr>
                          <w:rFonts w:ascii="Arial" w:hAnsi="Arial" w:cs="Arial"/>
                          <w:sz w:val="16"/>
                          <w:szCs w:val="16"/>
                        </w:rPr>
                        <w:delText xml:space="preserve">Оплата за товар по сч. N 740 </w:delText>
                      </w:r>
                      <w:bookmarkStart w:id="11100" w:name="_Toc1550850"/>
                      <w:bookmarkStart w:id="11101" w:name="_Toc1551674"/>
                      <w:bookmarkStart w:id="11102" w:name="_Toc6912445"/>
                      <w:bookmarkStart w:id="11103" w:name="_Toc21517870"/>
                      <w:bookmarkEnd w:id="11100"/>
                      <w:bookmarkEnd w:id="11101"/>
                      <w:bookmarkEnd w:id="11102"/>
                      <w:bookmarkEnd w:id="11103"/>
                    </w:del>
                  </w:ins>
                </w:p>
              </w:tc>
              <w:bookmarkStart w:id="11104" w:name="_Toc1550851"/>
              <w:bookmarkStart w:id="11105" w:name="_Toc1551675"/>
              <w:bookmarkStart w:id="11106" w:name="_Toc6912446"/>
              <w:bookmarkStart w:id="11107" w:name="_Toc21517871"/>
              <w:bookmarkEnd w:id="11104"/>
              <w:bookmarkEnd w:id="11105"/>
              <w:bookmarkEnd w:id="11106"/>
              <w:bookmarkEnd w:id="11107"/>
            </w:tr>
            <w:tr w:rsidR="00A62498" w:rsidRPr="00286DD7" w:rsidDel="006037EA" w14:paraId="1C25A7E0" w14:textId="2B36FDDC" w:rsidTr="00B6442B">
              <w:trPr>
                <w:ins w:id="11108" w:author="Широбокова Алёна Сергеевна" w:date="2017-09-15T17:10:00Z"/>
                <w:del w:id="11109"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78383348" w14:textId="288DA84A" w:rsidR="00A62498" w:rsidRPr="00B85DA7" w:rsidDel="006037EA" w:rsidRDefault="00A62498" w:rsidP="00B6442B">
                  <w:pPr>
                    <w:autoSpaceDE w:val="0"/>
                    <w:autoSpaceDN w:val="0"/>
                    <w:spacing w:before="0" w:after="0"/>
                    <w:ind w:left="0" w:firstLine="0"/>
                    <w:jc w:val="center"/>
                    <w:rPr>
                      <w:ins w:id="11110" w:author="Широбокова Алёна Сергеевна" w:date="2017-09-15T17:10:00Z"/>
                      <w:del w:id="11111" w:author="Маслихова Олеся Анатольевна" w:date="2018-12-25T15:21:00Z"/>
                      <w:rFonts w:ascii="Arial" w:hAnsi="Arial" w:cs="Arial"/>
                      <w:sz w:val="16"/>
                      <w:szCs w:val="16"/>
                    </w:rPr>
                  </w:pPr>
                  <w:ins w:id="11112" w:author="Широбокова Алёна Сергеевна" w:date="2017-09-15T17:10:00Z">
                    <w:del w:id="11113" w:author="Маслихова Олеся Анатольевна" w:date="2018-12-25T15:21:00Z">
                      <w:r w:rsidRPr="00B85DA7" w:rsidDel="006037EA">
                        <w:rPr>
                          <w:rFonts w:ascii="Arial" w:hAnsi="Arial" w:cs="Arial"/>
                          <w:sz w:val="16"/>
                          <w:szCs w:val="16"/>
                        </w:rPr>
                        <w:delText>25.02.2015</w:delText>
                      </w:r>
                      <w:bookmarkStart w:id="11114" w:name="_Toc1550852"/>
                      <w:bookmarkStart w:id="11115" w:name="_Toc1551676"/>
                      <w:bookmarkStart w:id="11116" w:name="_Toc6912447"/>
                      <w:bookmarkStart w:id="11117" w:name="_Toc21517872"/>
                      <w:bookmarkEnd w:id="11114"/>
                      <w:bookmarkEnd w:id="11115"/>
                      <w:bookmarkEnd w:id="11116"/>
                      <w:bookmarkEnd w:id="11117"/>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1F144CDD" w14:textId="5D7DDD12" w:rsidR="00A62498" w:rsidRPr="00B85DA7" w:rsidDel="006037EA" w:rsidRDefault="00A62498" w:rsidP="00B6442B">
                  <w:pPr>
                    <w:autoSpaceDE w:val="0"/>
                    <w:autoSpaceDN w:val="0"/>
                    <w:spacing w:before="0" w:after="0"/>
                    <w:ind w:left="0" w:right="-28" w:firstLine="0"/>
                    <w:jc w:val="center"/>
                    <w:rPr>
                      <w:ins w:id="11118" w:author="Широбокова Алёна Сергеевна" w:date="2017-09-15T17:10:00Z"/>
                      <w:del w:id="11119" w:author="Маслихова Олеся Анатольевна" w:date="2018-12-25T15:21:00Z"/>
                      <w:rFonts w:ascii="Arial" w:hAnsi="Arial" w:cs="Arial"/>
                      <w:sz w:val="16"/>
                      <w:szCs w:val="16"/>
                    </w:rPr>
                  </w:pPr>
                  <w:ins w:id="11120" w:author="Широбокова Алёна Сергеевна" w:date="2017-09-15T17:10:00Z">
                    <w:del w:id="11121" w:author="Маслихова Олеся Анатольевна" w:date="2018-12-25T15:21:00Z">
                      <w:r w:rsidRPr="00B85DA7" w:rsidDel="006037EA">
                        <w:rPr>
                          <w:rFonts w:ascii="Arial" w:hAnsi="Arial" w:cs="Arial"/>
                          <w:sz w:val="16"/>
                          <w:szCs w:val="16"/>
                        </w:rPr>
                        <w:delText xml:space="preserve">    2</w:delText>
                      </w:r>
                      <w:bookmarkStart w:id="11122" w:name="_Toc1550853"/>
                      <w:bookmarkStart w:id="11123" w:name="_Toc1551677"/>
                      <w:bookmarkStart w:id="11124" w:name="_Toc6912448"/>
                      <w:bookmarkStart w:id="11125" w:name="_Toc21517873"/>
                      <w:bookmarkEnd w:id="11122"/>
                      <w:bookmarkEnd w:id="11123"/>
                      <w:bookmarkEnd w:id="11124"/>
                      <w:bookmarkEnd w:id="11125"/>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68D58FED" w14:textId="4096F29A" w:rsidR="00A62498" w:rsidRPr="00B85DA7" w:rsidDel="006037EA" w:rsidRDefault="00A62498" w:rsidP="00B6442B">
                  <w:pPr>
                    <w:autoSpaceDE w:val="0"/>
                    <w:autoSpaceDN w:val="0"/>
                    <w:spacing w:before="0" w:after="0"/>
                    <w:ind w:left="0" w:right="-28" w:firstLine="0"/>
                    <w:jc w:val="center"/>
                    <w:rPr>
                      <w:ins w:id="11126" w:author="Широбокова Алёна Сергеевна" w:date="2017-09-15T17:10:00Z"/>
                      <w:del w:id="11127" w:author="Маслихова Олеся Анатольевна" w:date="2018-12-25T15:21:00Z"/>
                      <w:rFonts w:ascii="Arial" w:hAnsi="Arial" w:cs="Arial"/>
                      <w:sz w:val="16"/>
                      <w:szCs w:val="16"/>
                    </w:rPr>
                  </w:pPr>
                  <w:ins w:id="11128" w:author="Широбокова Алёна Сергеевна" w:date="2017-09-15T17:10:00Z">
                    <w:del w:id="11129" w:author="Маслихова Олеся Анатольевна" w:date="2018-12-25T15:21:00Z">
                      <w:r w:rsidRPr="00B85DA7" w:rsidDel="006037EA">
                        <w:rPr>
                          <w:rFonts w:ascii="Arial" w:hAnsi="Arial" w:cs="Arial"/>
                          <w:sz w:val="16"/>
                          <w:szCs w:val="16"/>
                        </w:rPr>
                        <w:delText>02</w:delText>
                      </w:r>
                      <w:bookmarkStart w:id="11130" w:name="_Toc1550854"/>
                      <w:bookmarkStart w:id="11131" w:name="_Toc1551678"/>
                      <w:bookmarkStart w:id="11132" w:name="_Toc6912449"/>
                      <w:bookmarkStart w:id="11133" w:name="_Toc21517874"/>
                      <w:bookmarkEnd w:id="11130"/>
                      <w:bookmarkEnd w:id="11131"/>
                      <w:bookmarkEnd w:id="11132"/>
                      <w:bookmarkEnd w:id="11133"/>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63FF688A" w14:textId="79E5C978" w:rsidR="00A62498" w:rsidRPr="00B85DA7" w:rsidDel="006037EA" w:rsidRDefault="00A62498" w:rsidP="00B6442B">
                  <w:pPr>
                    <w:autoSpaceDE w:val="0"/>
                    <w:autoSpaceDN w:val="0"/>
                    <w:spacing w:before="0" w:after="0"/>
                    <w:ind w:left="0" w:firstLine="0"/>
                    <w:jc w:val="left"/>
                    <w:rPr>
                      <w:ins w:id="11134" w:author="Широбокова Алёна Сергеевна" w:date="2017-09-15T17:10:00Z"/>
                      <w:del w:id="11135" w:author="Маслихова Олеся Анатольевна" w:date="2018-12-25T15:21:00Z"/>
                      <w:rFonts w:ascii="Arial" w:hAnsi="Arial" w:cs="Arial"/>
                      <w:sz w:val="16"/>
                      <w:szCs w:val="16"/>
                    </w:rPr>
                  </w:pPr>
                  <w:ins w:id="11136" w:author="Широбокова Алёна Сергеевна" w:date="2017-09-15T17:10:00Z">
                    <w:del w:id="11137" w:author="Маслихова Олеся Анатольевна" w:date="2018-12-25T15:21:00Z">
                      <w:r w:rsidRPr="00B85DA7" w:rsidDel="006037EA">
                        <w:rPr>
                          <w:rFonts w:ascii="Arial" w:hAnsi="Arial" w:cs="Arial"/>
                          <w:sz w:val="16"/>
                          <w:szCs w:val="16"/>
                        </w:rPr>
                        <w:delText>ООО Iskra-net</w:delText>
                      </w:r>
                      <w:bookmarkStart w:id="11138" w:name="_Toc1550855"/>
                      <w:bookmarkStart w:id="11139" w:name="_Toc1551679"/>
                      <w:bookmarkStart w:id="11140" w:name="_Toc6912450"/>
                      <w:bookmarkStart w:id="11141" w:name="_Toc21517875"/>
                      <w:bookmarkEnd w:id="11138"/>
                      <w:bookmarkEnd w:id="11139"/>
                      <w:bookmarkEnd w:id="11140"/>
                      <w:bookmarkEnd w:id="11141"/>
                    </w:del>
                  </w:ins>
                </w:p>
              </w:tc>
              <w:tc>
                <w:tcPr>
                  <w:tcW w:w="2018" w:type="dxa"/>
                  <w:tcBorders>
                    <w:top w:val="single" w:sz="4" w:space="0" w:color="auto"/>
                    <w:left w:val="single" w:sz="4" w:space="0" w:color="auto"/>
                    <w:bottom w:val="single" w:sz="4" w:space="0" w:color="auto"/>
                    <w:right w:val="single" w:sz="4" w:space="0" w:color="auto"/>
                  </w:tcBorders>
                  <w:vAlign w:val="center"/>
                  <w:hideMark/>
                </w:tcPr>
                <w:p w14:paraId="585A501F" w14:textId="7F6F0464" w:rsidR="00A62498" w:rsidRPr="00B85DA7" w:rsidDel="006037EA" w:rsidRDefault="00A62498" w:rsidP="00B6442B">
                  <w:pPr>
                    <w:autoSpaceDE w:val="0"/>
                    <w:autoSpaceDN w:val="0"/>
                    <w:spacing w:before="0" w:after="0"/>
                    <w:ind w:left="0" w:firstLine="0"/>
                    <w:jc w:val="left"/>
                    <w:rPr>
                      <w:ins w:id="11142" w:author="Широбокова Алёна Сергеевна" w:date="2017-09-15T17:10:00Z"/>
                      <w:del w:id="11143" w:author="Маслихова Олеся Анатольевна" w:date="2018-12-25T15:21:00Z"/>
                      <w:rFonts w:ascii="Arial" w:hAnsi="Arial" w:cs="Arial"/>
                      <w:sz w:val="16"/>
                      <w:szCs w:val="16"/>
                    </w:rPr>
                  </w:pPr>
                  <w:ins w:id="11144" w:author="Широбокова Алёна Сергеевна" w:date="2017-09-15T17:10:00Z">
                    <w:del w:id="11145" w:author="Маслихова Олеся Анатольевна" w:date="2018-12-25T15:21:00Z">
                      <w:r w:rsidRPr="00B85DA7" w:rsidDel="006037EA">
                        <w:rPr>
                          <w:rFonts w:ascii="Arial" w:hAnsi="Arial" w:cs="Arial"/>
                          <w:sz w:val="16"/>
                          <w:szCs w:val="16"/>
                        </w:rPr>
                        <w:delText>40702810500040000276</w:delText>
                      </w:r>
                      <w:bookmarkStart w:id="11146" w:name="_Toc1550856"/>
                      <w:bookmarkStart w:id="11147" w:name="_Toc1551680"/>
                      <w:bookmarkStart w:id="11148" w:name="_Toc6912451"/>
                      <w:bookmarkStart w:id="11149" w:name="_Toc21517876"/>
                      <w:bookmarkEnd w:id="11146"/>
                      <w:bookmarkEnd w:id="11147"/>
                      <w:bookmarkEnd w:id="11148"/>
                      <w:bookmarkEnd w:id="11149"/>
                    </w:del>
                  </w:ins>
                </w:p>
              </w:tc>
              <w:tc>
                <w:tcPr>
                  <w:tcW w:w="1417" w:type="dxa"/>
                  <w:tcBorders>
                    <w:top w:val="single" w:sz="4" w:space="0" w:color="auto"/>
                    <w:left w:val="single" w:sz="4" w:space="0" w:color="auto"/>
                    <w:bottom w:val="single" w:sz="4" w:space="0" w:color="auto"/>
                    <w:right w:val="single" w:sz="4" w:space="0" w:color="auto"/>
                  </w:tcBorders>
                  <w:vAlign w:val="center"/>
                  <w:hideMark/>
                </w:tcPr>
                <w:p w14:paraId="1BC094DF" w14:textId="61085DA6" w:rsidR="00A62498" w:rsidRPr="00B85DA7" w:rsidDel="006037EA" w:rsidRDefault="00A62498" w:rsidP="00B6442B">
                  <w:pPr>
                    <w:autoSpaceDE w:val="0"/>
                    <w:autoSpaceDN w:val="0"/>
                    <w:spacing w:before="0" w:after="0"/>
                    <w:ind w:left="0" w:firstLine="0"/>
                    <w:jc w:val="right"/>
                    <w:rPr>
                      <w:ins w:id="11150" w:author="Широбокова Алёна Сергеевна" w:date="2017-09-15T17:10:00Z"/>
                      <w:del w:id="11151" w:author="Маслихова Олеся Анатольевна" w:date="2018-12-25T15:21:00Z"/>
                      <w:rFonts w:ascii="Arial" w:hAnsi="Arial" w:cs="Arial"/>
                      <w:sz w:val="16"/>
                      <w:szCs w:val="16"/>
                    </w:rPr>
                  </w:pPr>
                  <w:ins w:id="11152" w:author="Широбокова Алёна Сергеевна" w:date="2017-09-15T17:10:00Z">
                    <w:del w:id="11153" w:author="Маслихова Олеся Анатольевна" w:date="2018-12-25T15:21:00Z">
                      <w:r w:rsidRPr="00B85DA7" w:rsidDel="006037EA">
                        <w:rPr>
                          <w:rFonts w:ascii="Arial" w:hAnsi="Arial" w:cs="Arial"/>
                          <w:sz w:val="16"/>
                          <w:szCs w:val="16"/>
                        </w:rPr>
                        <w:delText>7 192,20</w:delText>
                      </w:r>
                      <w:bookmarkStart w:id="11154" w:name="_Toc1550857"/>
                      <w:bookmarkStart w:id="11155" w:name="_Toc1551681"/>
                      <w:bookmarkStart w:id="11156" w:name="_Toc6912452"/>
                      <w:bookmarkStart w:id="11157" w:name="_Toc21517877"/>
                      <w:bookmarkEnd w:id="11154"/>
                      <w:bookmarkEnd w:id="11155"/>
                      <w:bookmarkEnd w:id="11156"/>
                      <w:bookmarkEnd w:id="11157"/>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461C0029" w14:textId="18FD83BF" w:rsidR="00A62498" w:rsidRPr="00B85DA7" w:rsidDel="006037EA" w:rsidRDefault="00A62498" w:rsidP="00B6442B">
                  <w:pPr>
                    <w:autoSpaceDE w:val="0"/>
                    <w:autoSpaceDN w:val="0"/>
                    <w:spacing w:before="0" w:after="0"/>
                    <w:ind w:left="0" w:firstLine="0"/>
                    <w:jc w:val="right"/>
                    <w:rPr>
                      <w:ins w:id="11158" w:author="Широбокова Алёна Сергеевна" w:date="2017-09-15T17:10:00Z"/>
                      <w:del w:id="11159" w:author="Маслихова Олеся Анатольевна" w:date="2018-12-25T15:21:00Z"/>
                      <w:rFonts w:ascii="Arial" w:hAnsi="Arial" w:cs="Arial"/>
                      <w:sz w:val="16"/>
                      <w:szCs w:val="16"/>
                    </w:rPr>
                  </w:pPr>
                  <w:ins w:id="11160" w:author="Широбокова Алёна Сергеевна" w:date="2017-09-15T17:10:00Z">
                    <w:del w:id="11161" w:author="Маслихова Олеся Анатольевна" w:date="2018-12-25T15:21:00Z">
                      <w:r w:rsidRPr="00B85DA7" w:rsidDel="006037EA">
                        <w:rPr>
                          <w:rFonts w:ascii="Arial" w:hAnsi="Arial" w:cs="Arial"/>
                          <w:sz w:val="16"/>
                          <w:szCs w:val="16"/>
                        </w:rPr>
                        <w:delText>287 688,00</w:delText>
                      </w:r>
                      <w:bookmarkStart w:id="11162" w:name="_Toc1550858"/>
                      <w:bookmarkStart w:id="11163" w:name="_Toc1551682"/>
                      <w:bookmarkStart w:id="11164" w:name="_Toc6912453"/>
                      <w:bookmarkStart w:id="11165" w:name="_Toc21517878"/>
                      <w:bookmarkEnd w:id="11162"/>
                      <w:bookmarkEnd w:id="11163"/>
                      <w:bookmarkEnd w:id="11164"/>
                      <w:bookmarkEnd w:id="11165"/>
                    </w:del>
                  </w:ins>
                </w:p>
              </w:tc>
              <w:tc>
                <w:tcPr>
                  <w:tcW w:w="1559" w:type="dxa"/>
                  <w:tcBorders>
                    <w:top w:val="single" w:sz="4" w:space="0" w:color="auto"/>
                    <w:left w:val="single" w:sz="4" w:space="0" w:color="auto"/>
                    <w:bottom w:val="single" w:sz="4" w:space="0" w:color="auto"/>
                    <w:right w:val="single" w:sz="4" w:space="0" w:color="auto"/>
                  </w:tcBorders>
                  <w:vAlign w:val="center"/>
                </w:tcPr>
                <w:p w14:paraId="3B3EF3DF" w14:textId="50B3F314" w:rsidR="00A62498" w:rsidRPr="00B85DA7" w:rsidDel="006037EA" w:rsidRDefault="00A62498" w:rsidP="00B6442B">
                  <w:pPr>
                    <w:autoSpaceDE w:val="0"/>
                    <w:autoSpaceDN w:val="0"/>
                    <w:spacing w:before="0" w:after="0"/>
                    <w:ind w:left="0" w:firstLine="0"/>
                    <w:jc w:val="left"/>
                    <w:rPr>
                      <w:ins w:id="11166" w:author="Широбокова Алёна Сергеевна" w:date="2017-09-15T17:10:00Z"/>
                      <w:del w:id="11167" w:author="Маслихова Олеся Анатольевна" w:date="2018-12-25T15:21:00Z"/>
                      <w:rFonts w:ascii="Arial" w:hAnsi="Arial" w:cs="Arial"/>
                      <w:sz w:val="16"/>
                      <w:szCs w:val="16"/>
                    </w:rPr>
                  </w:pPr>
                  <w:bookmarkStart w:id="11168" w:name="_Toc1550859"/>
                  <w:bookmarkStart w:id="11169" w:name="_Toc1551683"/>
                  <w:bookmarkStart w:id="11170" w:name="_Toc6912454"/>
                  <w:bookmarkStart w:id="11171" w:name="_Toc21517879"/>
                  <w:bookmarkEnd w:id="11168"/>
                  <w:bookmarkEnd w:id="11169"/>
                  <w:bookmarkEnd w:id="11170"/>
                  <w:bookmarkEnd w:id="11171"/>
                </w:p>
              </w:tc>
              <w:tc>
                <w:tcPr>
                  <w:tcW w:w="1559" w:type="dxa"/>
                  <w:tcBorders>
                    <w:top w:val="single" w:sz="4" w:space="0" w:color="auto"/>
                    <w:left w:val="single" w:sz="4" w:space="0" w:color="auto"/>
                    <w:bottom w:val="single" w:sz="4" w:space="0" w:color="auto"/>
                    <w:right w:val="single" w:sz="4" w:space="0" w:color="auto"/>
                  </w:tcBorders>
                  <w:vAlign w:val="center"/>
                </w:tcPr>
                <w:p w14:paraId="791E76B8" w14:textId="2281250D" w:rsidR="00A62498" w:rsidRPr="00B85DA7" w:rsidDel="006037EA" w:rsidRDefault="00A62498" w:rsidP="00B6442B">
                  <w:pPr>
                    <w:autoSpaceDE w:val="0"/>
                    <w:autoSpaceDN w:val="0"/>
                    <w:spacing w:before="0" w:after="0"/>
                    <w:ind w:left="0" w:firstLine="0"/>
                    <w:jc w:val="left"/>
                    <w:rPr>
                      <w:ins w:id="11172" w:author="Широбокова Алёна Сергеевна" w:date="2017-09-15T17:10:00Z"/>
                      <w:del w:id="11173" w:author="Маслихова Олеся Анатольевна" w:date="2018-12-25T15:21:00Z"/>
                      <w:rFonts w:ascii="Arial" w:hAnsi="Arial" w:cs="Arial"/>
                      <w:sz w:val="16"/>
                      <w:szCs w:val="16"/>
                    </w:rPr>
                  </w:pPr>
                  <w:bookmarkStart w:id="11174" w:name="_Toc1550860"/>
                  <w:bookmarkStart w:id="11175" w:name="_Toc1551684"/>
                  <w:bookmarkStart w:id="11176" w:name="_Toc6912455"/>
                  <w:bookmarkStart w:id="11177" w:name="_Toc21517880"/>
                  <w:bookmarkEnd w:id="11174"/>
                  <w:bookmarkEnd w:id="11175"/>
                  <w:bookmarkEnd w:id="11176"/>
                  <w:bookmarkEnd w:id="11177"/>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20BD6057" w14:textId="4F7734F2" w:rsidR="00A62498" w:rsidRPr="00B85DA7" w:rsidDel="006037EA" w:rsidRDefault="00A62498" w:rsidP="00B6442B">
                  <w:pPr>
                    <w:autoSpaceDE w:val="0"/>
                    <w:autoSpaceDN w:val="0"/>
                    <w:spacing w:before="0" w:after="0"/>
                    <w:ind w:left="0" w:firstLine="0"/>
                    <w:jc w:val="left"/>
                    <w:rPr>
                      <w:ins w:id="11178" w:author="Широбокова Алёна Сергеевна" w:date="2017-09-15T17:10:00Z"/>
                      <w:del w:id="11179" w:author="Маслихова Олеся Анатольевна" w:date="2018-12-25T15:21:00Z"/>
                      <w:rFonts w:ascii="Arial" w:hAnsi="Arial" w:cs="Arial"/>
                      <w:sz w:val="16"/>
                      <w:szCs w:val="16"/>
                    </w:rPr>
                  </w:pPr>
                  <w:ins w:id="11180" w:author="Широбокова Алёна Сергеевна" w:date="2017-09-15T17:10:00Z">
                    <w:del w:id="11181" w:author="Маслихова Олеся Анатольевна" w:date="2018-12-25T15:21:00Z">
                      <w:r w:rsidRPr="00B85DA7" w:rsidDel="006037EA">
                        <w:rPr>
                          <w:rFonts w:ascii="Arial" w:hAnsi="Arial" w:cs="Arial"/>
                          <w:sz w:val="16"/>
                          <w:szCs w:val="16"/>
                        </w:rPr>
                        <w:delText xml:space="preserve">Оплата за товар по сч. N 741 </w:delText>
                      </w:r>
                      <w:bookmarkStart w:id="11182" w:name="_Toc1550861"/>
                      <w:bookmarkStart w:id="11183" w:name="_Toc1551685"/>
                      <w:bookmarkStart w:id="11184" w:name="_Toc6912456"/>
                      <w:bookmarkStart w:id="11185" w:name="_Toc21517881"/>
                      <w:bookmarkEnd w:id="11182"/>
                      <w:bookmarkEnd w:id="11183"/>
                      <w:bookmarkEnd w:id="11184"/>
                      <w:bookmarkEnd w:id="11185"/>
                    </w:del>
                  </w:ins>
                </w:p>
              </w:tc>
              <w:bookmarkStart w:id="11186" w:name="_Toc1550862"/>
              <w:bookmarkStart w:id="11187" w:name="_Toc1551686"/>
              <w:bookmarkStart w:id="11188" w:name="_Toc6912457"/>
              <w:bookmarkStart w:id="11189" w:name="_Toc21517882"/>
              <w:bookmarkEnd w:id="11186"/>
              <w:bookmarkEnd w:id="11187"/>
              <w:bookmarkEnd w:id="11188"/>
              <w:bookmarkEnd w:id="11189"/>
            </w:tr>
            <w:tr w:rsidR="00A62498" w:rsidRPr="00286DD7" w:rsidDel="006037EA" w14:paraId="6D5A80DF" w14:textId="5FB4A697" w:rsidTr="00B6442B">
              <w:trPr>
                <w:ins w:id="11190" w:author="Широбокова Алёна Сергеевна" w:date="2017-09-15T17:10:00Z"/>
                <w:del w:id="11191"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BA5EDAD" w14:textId="77B5A182" w:rsidR="00A62498" w:rsidRPr="00B85DA7" w:rsidDel="006037EA" w:rsidRDefault="00A62498" w:rsidP="00B6442B">
                  <w:pPr>
                    <w:autoSpaceDE w:val="0"/>
                    <w:autoSpaceDN w:val="0"/>
                    <w:spacing w:before="0" w:after="0"/>
                    <w:ind w:left="0" w:firstLine="0"/>
                    <w:jc w:val="center"/>
                    <w:rPr>
                      <w:ins w:id="11192" w:author="Широбокова Алёна Сергеевна" w:date="2017-09-15T17:10:00Z"/>
                      <w:del w:id="11193" w:author="Маслихова Олеся Анатольевна" w:date="2018-12-25T15:21:00Z"/>
                      <w:rFonts w:ascii="Arial" w:hAnsi="Arial" w:cs="Arial"/>
                      <w:sz w:val="16"/>
                      <w:szCs w:val="16"/>
                    </w:rPr>
                  </w:pPr>
                  <w:ins w:id="11194" w:author="Широбокова Алёна Сергеевна" w:date="2017-09-15T17:10:00Z">
                    <w:del w:id="11195" w:author="Маслихова Олеся Анатольевна" w:date="2018-12-25T15:21:00Z">
                      <w:r w:rsidRPr="00B85DA7" w:rsidDel="006037EA">
                        <w:rPr>
                          <w:rFonts w:ascii="Arial" w:hAnsi="Arial" w:cs="Arial"/>
                          <w:sz w:val="16"/>
                          <w:szCs w:val="16"/>
                        </w:rPr>
                        <w:delText>25.02.2015</w:delText>
                      </w:r>
                      <w:bookmarkStart w:id="11196" w:name="_Toc1550863"/>
                      <w:bookmarkStart w:id="11197" w:name="_Toc1551687"/>
                      <w:bookmarkStart w:id="11198" w:name="_Toc6912458"/>
                      <w:bookmarkStart w:id="11199" w:name="_Toc21517883"/>
                      <w:bookmarkEnd w:id="11196"/>
                      <w:bookmarkEnd w:id="11197"/>
                      <w:bookmarkEnd w:id="11198"/>
                      <w:bookmarkEnd w:id="11199"/>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79BF39E" w14:textId="0E01E819" w:rsidR="00A62498" w:rsidRPr="00B85DA7" w:rsidDel="006037EA" w:rsidRDefault="00A62498" w:rsidP="00B6442B">
                  <w:pPr>
                    <w:autoSpaceDE w:val="0"/>
                    <w:autoSpaceDN w:val="0"/>
                    <w:spacing w:before="0" w:after="0"/>
                    <w:ind w:left="0" w:right="-28" w:firstLine="0"/>
                    <w:jc w:val="center"/>
                    <w:rPr>
                      <w:ins w:id="11200" w:author="Широбокова Алёна Сергеевна" w:date="2017-09-15T17:10:00Z"/>
                      <w:del w:id="11201" w:author="Маслихова Олеся Анатольевна" w:date="2018-12-25T15:21:00Z"/>
                      <w:rFonts w:ascii="Arial" w:hAnsi="Arial" w:cs="Arial"/>
                      <w:sz w:val="16"/>
                      <w:szCs w:val="16"/>
                    </w:rPr>
                  </w:pPr>
                  <w:ins w:id="11202" w:author="Широбокова Алёна Сергеевна" w:date="2017-09-15T17:10:00Z">
                    <w:del w:id="11203" w:author="Маслихова Олеся Анатольевна" w:date="2018-12-25T15:21:00Z">
                      <w:r w:rsidRPr="00B85DA7" w:rsidDel="006037EA">
                        <w:rPr>
                          <w:rFonts w:ascii="Arial" w:hAnsi="Arial" w:cs="Arial"/>
                          <w:sz w:val="16"/>
                          <w:szCs w:val="16"/>
                        </w:rPr>
                        <w:delText xml:space="preserve">   10</w:delText>
                      </w:r>
                      <w:bookmarkStart w:id="11204" w:name="_Toc1550864"/>
                      <w:bookmarkStart w:id="11205" w:name="_Toc1551688"/>
                      <w:bookmarkStart w:id="11206" w:name="_Toc6912459"/>
                      <w:bookmarkStart w:id="11207" w:name="_Toc21517884"/>
                      <w:bookmarkEnd w:id="11204"/>
                      <w:bookmarkEnd w:id="11205"/>
                      <w:bookmarkEnd w:id="11206"/>
                      <w:bookmarkEnd w:id="11207"/>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14DDD249" w14:textId="7A31C1E6" w:rsidR="00A62498" w:rsidRPr="00B85DA7" w:rsidDel="006037EA" w:rsidRDefault="00A62498" w:rsidP="00B6442B">
                  <w:pPr>
                    <w:autoSpaceDE w:val="0"/>
                    <w:autoSpaceDN w:val="0"/>
                    <w:spacing w:before="0" w:after="0"/>
                    <w:ind w:left="0" w:right="-28" w:firstLine="0"/>
                    <w:jc w:val="center"/>
                    <w:rPr>
                      <w:ins w:id="11208" w:author="Широбокова Алёна Сергеевна" w:date="2017-09-15T17:10:00Z"/>
                      <w:del w:id="11209" w:author="Маслихова Олеся Анатольевна" w:date="2018-12-25T15:21:00Z"/>
                      <w:rFonts w:ascii="Arial" w:hAnsi="Arial" w:cs="Arial"/>
                      <w:sz w:val="16"/>
                      <w:szCs w:val="16"/>
                    </w:rPr>
                  </w:pPr>
                  <w:ins w:id="11210" w:author="Широбокова Алёна Сергеевна" w:date="2017-09-15T17:10:00Z">
                    <w:del w:id="11211" w:author="Маслихова Олеся Анатольевна" w:date="2018-12-25T15:21:00Z">
                      <w:r w:rsidRPr="00B85DA7" w:rsidDel="006037EA">
                        <w:rPr>
                          <w:rFonts w:ascii="Arial" w:hAnsi="Arial" w:cs="Arial"/>
                          <w:sz w:val="16"/>
                          <w:szCs w:val="16"/>
                        </w:rPr>
                        <w:delText>13</w:delText>
                      </w:r>
                      <w:bookmarkStart w:id="11212" w:name="_Toc1550865"/>
                      <w:bookmarkStart w:id="11213" w:name="_Toc1551689"/>
                      <w:bookmarkStart w:id="11214" w:name="_Toc6912460"/>
                      <w:bookmarkStart w:id="11215" w:name="_Toc21517885"/>
                      <w:bookmarkEnd w:id="11212"/>
                      <w:bookmarkEnd w:id="11213"/>
                      <w:bookmarkEnd w:id="11214"/>
                      <w:bookmarkEnd w:id="11215"/>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1CD904DA" w14:textId="61E884F2" w:rsidR="00A62498" w:rsidRPr="00B85DA7" w:rsidDel="006037EA" w:rsidRDefault="00A62498" w:rsidP="00B6442B">
                  <w:pPr>
                    <w:autoSpaceDE w:val="0"/>
                    <w:autoSpaceDN w:val="0"/>
                    <w:spacing w:before="0" w:after="0"/>
                    <w:ind w:left="0" w:firstLine="0"/>
                    <w:jc w:val="left"/>
                    <w:rPr>
                      <w:ins w:id="11216" w:author="Широбокова Алёна Сергеевна" w:date="2017-09-15T17:10:00Z"/>
                      <w:del w:id="11217" w:author="Маслихова Олеся Анатольевна" w:date="2018-12-25T15:21:00Z"/>
                      <w:rFonts w:ascii="Arial" w:hAnsi="Arial" w:cs="Arial"/>
                      <w:sz w:val="16"/>
                      <w:szCs w:val="16"/>
                    </w:rPr>
                  </w:pPr>
                  <w:ins w:id="11218" w:author="Широбокова Алёна Сергеевна" w:date="2017-09-15T17:10:00Z">
                    <w:del w:id="11219" w:author="Маслихова Олеся Анатольевна" w:date="2018-12-25T15:21:00Z">
                      <w:r w:rsidRPr="00B85DA7" w:rsidDel="006037EA">
                        <w:rPr>
                          <w:rFonts w:ascii="Arial" w:hAnsi="Arial" w:cs="Arial"/>
                          <w:sz w:val="16"/>
                          <w:szCs w:val="16"/>
                        </w:rPr>
                        <w:delText>ООО Iskra-net</w:delText>
                      </w:r>
                      <w:bookmarkStart w:id="11220" w:name="_Toc1550866"/>
                      <w:bookmarkStart w:id="11221" w:name="_Toc1551690"/>
                      <w:bookmarkStart w:id="11222" w:name="_Toc6912461"/>
                      <w:bookmarkStart w:id="11223" w:name="_Toc21517886"/>
                      <w:bookmarkEnd w:id="11220"/>
                      <w:bookmarkEnd w:id="11221"/>
                      <w:bookmarkEnd w:id="11222"/>
                      <w:bookmarkEnd w:id="11223"/>
                    </w:del>
                  </w:ins>
                </w:p>
              </w:tc>
              <w:tc>
                <w:tcPr>
                  <w:tcW w:w="2018" w:type="dxa"/>
                  <w:tcBorders>
                    <w:top w:val="single" w:sz="4" w:space="0" w:color="auto"/>
                    <w:left w:val="single" w:sz="4" w:space="0" w:color="auto"/>
                    <w:bottom w:val="single" w:sz="4" w:space="0" w:color="auto"/>
                    <w:right w:val="single" w:sz="4" w:space="0" w:color="auto"/>
                  </w:tcBorders>
                  <w:hideMark/>
                </w:tcPr>
                <w:p w14:paraId="4C9BD9DD" w14:textId="4DF94C44" w:rsidR="00A62498" w:rsidRPr="00B85DA7" w:rsidDel="006037EA" w:rsidRDefault="00A62498" w:rsidP="00B6442B">
                  <w:pPr>
                    <w:autoSpaceDE w:val="0"/>
                    <w:autoSpaceDN w:val="0"/>
                    <w:spacing w:before="0" w:after="0"/>
                    <w:ind w:left="0" w:firstLine="0"/>
                    <w:jc w:val="left"/>
                    <w:rPr>
                      <w:ins w:id="11224" w:author="Широбокова Алёна Сергеевна" w:date="2017-09-15T17:10:00Z"/>
                      <w:del w:id="11225" w:author="Маслихова Олеся Анатольевна" w:date="2018-12-25T15:21:00Z"/>
                      <w:rFonts w:ascii="Arial" w:hAnsi="Arial" w:cs="Arial"/>
                      <w:sz w:val="16"/>
                      <w:szCs w:val="16"/>
                    </w:rPr>
                  </w:pPr>
                  <w:ins w:id="11226" w:author="Широбокова Алёна Сергеевна" w:date="2017-09-15T17:10:00Z">
                    <w:del w:id="11227" w:author="Маслихова Олеся Анатольевна" w:date="2018-12-25T15:21:00Z">
                      <w:r w:rsidRPr="00B85DA7" w:rsidDel="006037EA">
                        <w:rPr>
                          <w:rFonts w:ascii="Arial" w:hAnsi="Arial" w:cs="Arial"/>
                          <w:sz w:val="16"/>
                          <w:szCs w:val="16"/>
                        </w:rPr>
                        <w:delText>40906810010000000042</w:delText>
                      </w:r>
                      <w:bookmarkStart w:id="11228" w:name="_Toc1550867"/>
                      <w:bookmarkStart w:id="11229" w:name="_Toc1551691"/>
                      <w:bookmarkStart w:id="11230" w:name="_Toc6912462"/>
                      <w:bookmarkStart w:id="11231" w:name="_Toc21517887"/>
                      <w:bookmarkEnd w:id="11228"/>
                      <w:bookmarkEnd w:id="11229"/>
                      <w:bookmarkEnd w:id="11230"/>
                      <w:bookmarkEnd w:id="11231"/>
                    </w:del>
                  </w:ins>
                </w:p>
              </w:tc>
              <w:tc>
                <w:tcPr>
                  <w:tcW w:w="1417" w:type="dxa"/>
                  <w:tcBorders>
                    <w:top w:val="single" w:sz="4" w:space="0" w:color="auto"/>
                    <w:left w:val="single" w:sz="4" w:space="0" w:color="auto"/>
                    <w:bottom w:val="single" w:sz="4" w:space="0" w:color="auto"/>
                    <w:right w:val="single" w:sz="4" w:space="0" w:color="auto"/>
                  </w:tcBorders>
                </w:tcPr>
                <w:p w14:paraId="1201D5BE" w14:textId="6FEF989A" w:rsidR="00A62498" w:rsidRPr="00B85DA7" w:rsidDel="006037EA" w:rsidRDefault="00A62498" w:rsidP="00B6442B">
                  <w:pPr>
                    <w:autoSpaceDE w:val="0"/>
                    <w:autoSpaceDN w:val="0"/>
                    <w:spacing w:before="0" w:after="0"/>
                    <w:ind w:left="0" w:firstLine="0"/>
                    <w:jc w:val="left"/>
                    <w:rPr>
                      <w:ins w:id="11232" w:author="Широбокова Алёна Сергеевна" w:date="2017-09-15T17:10:00Z"/>
                      <w:del w:id="11233" w:author="Маслихова Олеся Анатольевна" w:date="2018-12-25T15:21:00Z"/>
                      <w:rFonts w:ascii="Arial" w:hAnsi="Arial" w:cs="Arial"/>
                      <w:sz w:val="16"/>
                      <w:szCs w:val="16"/>
                    </w:rPr>
                  </w:pPr>
                  <w:bookmarkStart w:id="11234" w:name="_Toc1550868"/>
                  <w:bookmarkStart w:id="11235" w:name="_Toc1551692"/>
                  <w:bookmarkStart w:id="11236" w:name="_Toc6912463"/>
                  <w:bookmarkStart w:id="11237" w:name="_Toc21517888"/>
                  <w:bookmarkEnd w:id="11234"/>
                  <w:bookmarkEnd w:id="11235"/>
                  <w:bookmarkEnd w:id="11236"/>
                  <w:bookmarkEnd w:id="11237"/>
                </w:p>
              </w:tc>
              <w:tc>
                <w:tcPr>
                  <w:tcW w:w="1559" w:type="dxa"/>
                  <w:tcBorders>
                    <w:top w:val="single" w:sz="4" w:space="0" w:color="auto"/>
                    <w:left w:val="single" w:sz="4" w:space="0" w:color="auto"/>
                    <w:bottom w:val="single" w:sz="4" w:space="0" w:color="auto"/>
                    <w:right w:val="single" w:sz="4" w:space="0" w:color="auto"/>
                  </w:tcBorders>
                </w:tcPr>
                <w:p w14:paraId="6B71A76C" w14:textId="55BE4C39" w:rsidR="00A62498" w:rsidRPr="00B85DA7" w:rsidDel="006037EA" w:rsidRDefault="00A62498" w:rsidP="00B6442B">
                  <w:pPr>
                    <w:autoSpaceDE w:val="0"/>
                    <w:autoSpaceDN w:val="0"/>
                    <w:spacing w:before="0" w:after="0"/>
                    <w:ind w:left="0" w:firstLine="0"/>
                    <w:jc w:val="left"/>
                    <w:rPr>
                      <w:ins w:id="11238" w:author="Широбокова Алёна Сергеевна" w:date="2017-09-15T17:10:00Z"/>
                      <w:del w:id="11239" w:author="Маслихова Олеся Анатольевна" w:date="2018-12-25T15:21:00Z"/>
                      <w:rFonts w:ascii="Arial" w:hAnsi="Arial" w:cs="Arial"/>
                      <w:sz w:val="16"/>
                      <w:szCs w:val="16"/>
                    </w:rPr>
                  </w:pPr>
                  <w:bookmarkStart w:id="11240" w:name="_Toc1550869"/>
                  <w:bookmarkStart w:id="11241" w:name="_Toc1551693"/>
                  <w:bookmarkStart w:id="11242" w:name="_Toc6912464"/>
                  <w:bookmarkStart w:id="11243" w:name="_Toc21517889"/>
                  <w:bookmarkEnd w:id="11240"/>
                  <w:bookmarkEnd w:id="11241"/>
                  <w:bookmarkEnd w:id="11242"/>
                  <w:bookmarkEnd w:id="11243"/>
                </w:p>
              </w:tc>
              <w:tc>
                <w:tcPr>
                  <w:tcW w:w="1559" w:type="dxa"/>
                  <w:tcBorders>
                    <w:top w:val="single" w:sz="4" w:space="0" w:color="auto"/>
                    <w:left w:val="single" w:sz="4" w:space="0" w:color="auto"/>
                    <w:bottom w:val="single" w:sz="4" w:space="0" w:color="auto"/>
                    <w:right w:val="single" w:sz="4" w:space="0" w:color="auto"/>
                  </w:tcBorders>
                  <w:vAlign w:val="center"/>
                  <w:hideMark/>
                </w:tcPr>
                <w:p w14:paraId="0230CC6E" w14:textId="007EFF5A" w:rsidR="00A62498" w:rsidRPr="00B85DA7" w:rsidDel="006037EA" w:rsidRDefault="00A62498" w:rsidP="00B6442B">
                  <w:pPr>
                    <w:autoSpaceDE w:val="0"/>
                    <w:autoSpaceDN w:val="0"/>
                    <w:spacing w:before="0" w:after="0"/>
                    <w:ind w:left="0" w:firstLine="0"/>
                    <w:jc w:val="right"/>
                    <w:rPr>
                      <w:ins w:id="11244" w:author="Широбокова Алёна Сергеевна" w:date="2017-09-15T17:10:00Z"/>
                      <w:del w:id="11245" w:author="Маслихова Олеся Анатольевна" w:date="2018-12-25T15:21:00Z"/>
                      <w:rFonts w:ascii="Arial" w:hAnsi="Arial" w:cs="Arial"/>
                      <w:sz w:val="16"/>
                      <w:szCs w:val="16"/>
                    </w:rPr>
                  </w:pPr>
                  <w:ins w:id="11246" w:author="Широбокова Алёна Сергеевна" w:date="2017-09-15T17:10:00Z">
                    <w:del w:id="11247" w:author="Маслихова Олеся Анатольевна" w:date="2018-12-25T15:21:00Z">
                      <w:r w:rsidRPr="00B85DA7" w:rsidDel="006037EA">
                        <w:rPr>
                          <w:rFonts w:ascii="Arial" w:hAnsi="Arial" w:cs="Arial"/>
                          <w:sz w:val="16"/>
                          <w:szCs w:val="16"/>
                        </w:rPr>
                        <w:delText>21 000,00</w:delText>
                      </w:r>
                      <w:bookmarkStart w:id="11248" w:name="_Toc1550870"/>
                      <w:bookmarkStart w:id="11249" w:name="_Toc1551694"/>
                      <w:bookmarkStart w:id="11250" w:name="_Toc6912465"/>
                      <w:bookmarkStart w:id="11251" w:name="_Toc21517890"/>
                      <w:bookmarkEnd w:id="11248"/>
                      <w:bookmarkEnd w:id="11249"/>
                      <w:bookmarkEnd w:id="11250"/>
                      <w:bookmarkEnd w:id="11251"/>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251F448C" w14:textId="2316CE9A" w:rsidR="00A62498" w:rsidRPr="00B85DA7" w:rsidDel="006037EA" w:rsidRDefault="00A62498" w:rsidP="00B6442B">
                  <w:pPr>
                    <w:autoSpaceDE w:val="0"/>
                    <w:autoSpaceDN w:val="0"/>
                    <w:spacing w:before="0" w:after="0"/>
                    <w:ind w:left="0" w:firstLine="0"/>
                    <w:jc w:val="right"/>
                    <w:rPr>
                      <w:ins w:id="11252" w:author="Широбокова Алёна Сергеевна" w:date="2017-09-15T17:10:00Z"/>
                      <w:del w:id="11253" w:author="Маслихова Олеся Анатольевна" w:date="2018-12-25T15:21:00Z"/>
                      <w:rFonts w:ascii="Arial" w:hAnsi="Arial" w:cs="Arial"/>
                      <w:sz w:val="16"/>
                      <w:szCs w:val="16"/>
                    </w:rPr>
                  </w:pPr>
                  <w:ins w:id="11254" w:author="Широбокова Алёна Сергеевна" w:date="2017-09-15T17:10:00Z">
                    <w:del w:id="11255" w:author="Маслихова Олеся Анатольевна" w:date="2018-12-25T15:21:00Z">
                      <w:r w:rsidRPr="00B85DA7" w:rsidDel="006037EA">
                        <w:rPr>
                          <w:rFonts w:ascii="Arial" w:hAnsi="Arial" w:cs="Arial"/>
                          <w:sz w:val="16"/>
                          <w:szCs w:val="16"/>
                        </w:rPr>
                        <w:delText>840 000,00</w:delText>
                      </w:r>
                      <w:bookmarkStart w:id="11256" w:name="_Toc1550871"/>
                      <w:bookmarkStart w:id="11257" w:name="_Toc1551695"/>
                      <w:bookmarkStart w:id="11258" w:name="_Toc6912466"/>
                      <w:bookmarkStart w:id="11259" w:name="_Toc21517891"/>
                      <w:bookmarkEnd w:id="11256"/>
                      <w:bookmarkEnd w:id="11257"/>
                      <w:bookmarkEnd w:id="11258"/>
                      <w:bookmarkEnd w:id="11259"/>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B956543" w14:textId="3D00B88C" w:rsidR="00A62498" w:rsidRPr="00B85DA7" w:rsidDel="006037EA" w:rsidRDefault="00A62498" w:rsidP="00B6442B">
                  <w:pPr>
                    <w:autoSpaceDE w:val="0"/>
                    <w:autoSpaceDN w:val="0"/>
                    <w:spacing w:before="0" w:after="0"/>
                    <w:ind w:left="0" w:firstLine="0"/>
                    <w:jc w:val="left"/>
                    <w:rPr>
                      <w:ins w:id="11260" w:author="Широбокова Алёна Сергеевна" w:date="2017-09-15T17:10:00Z"/>
                      <w:del w:id="11261" w:author="Маслихова Олеся Анатольевна" w:date="2018-12-25T15:21:00Z"/>
                      <w:rFonts w:ascii="Arial" w:hAnsi="Arial" w:cs="Arial"/>
                      <w:sz w:val="16"/>
                      <w:szCs w:val="16"/>
                    </w:rPr>
                  </w:pPr>
                  <w:ins w:id="11262" w:author="Широбокова Алёна Сергеевна" w:date="2017-09-15T17:10:00Z">
                    <w:del w:id="11263" w:author="Маслихова Олеся Анатольевна" w:date="2018-12-25T15:21:00Z">
                      <w:r w:rsidRPr="00B85DA7" w:rsidDel="006037EA">
                        <w:rPr>
                          <w:rFonts w:ascii="Arial" w:hAnsi="Arial" w:cs="Arial"/>
                          <w:sz w:val="16"/>
                          <w:szCs w:val="16"/>
                        </w:rPr>
                        <w:delText>Оплата за товар по сч. N 9839</w:delText>
                      </w:r>
                      <w:bookmarkStart w:id="11264" w:name="_Toc1550872"/>
                      <w:bookmarkStart w:id="11265" w:name="_Toc1551696"/>
                      <w:bookmarkStart w:id="11266" w:name="_Toc6912467"/>
                      <w:bookmarkStart w:id="11267" w:name="_Toc21517892"/>
                      <w:bookmarkEnd w:id="11264"/>
                      <w:bookmarkEnd w:id="11265"/>
                      <w:bookmarkEnd w:id="11266"/>
                      <w:bookmarkEnd w:id="11267"/>
                    </w:del>
                  </w:ins>
                </w:p>
              </w:tc>
              <w:bookmarkStart w:id="11268" w:name="_Toc1550873"/>
              <w:bookmarkStart w:id="11269" w:name="_Toc1551697"/>
              <w:bookmarkStart w:id="11270" w:name="_Toc6912468"/>
              <w:bookmarkStart w:id="11271" w:name="_Toc21517893"/>
              <w:bookmarkEnd w:id="11268"/>
              <w:bookmarkEnd w:id="11269"/>
              <w:bookmarkEnd w:id="11270"/>
              <w:bookmarkEnd w:id="11271"/>
            </w:tr>
            <w:tr w:rsidR="00A62498" w:rsidRPr="00286DD7" w:rsidDel="006037EA" w14:paraId="409CE47F" w14:textId="7B9149BA" w:rsidTr="00B6442B">
              <w:trPr>
                <w:ins w:id="11272" w:author="Широбокова Алёна Сергеевна" w:date="2017-09-15T17:10:00Z"/>
                <w:del w:id="11273"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40EDA6E" w14:textId="3067DB34" w:rsidR="00A62498" w:rsidRPr="00B85DA7" w:rsidDel="006037EA" w:rsidRDefault="00A62498" w:rsidP="00B6442B">
                  <w:pPr>
                    <w:autoSpaceDE w:val="0"/>
                    <w:autoSpaceDN w:val="0"/>
                    <w:spacing w:before="0" w:after="0"/>
                    <w:ind w:left="0" w:firstLine="0"/>
                    <w:jc w:val="center"/>
                    <w:rPr>
                      <w:ins w:id="11274" w:author="Широбокова Алёна Сергеевна" w:date="2017-09-15T17:10:00Z"/>
                      <w:del w:id="11275" w:author="Маслихова Олеся Анатольевна" w:date="2018-12-25T15:21:00Z"/>
                      <w:rFonts w:ascii="Arial" w:hAnsi="Arial" w:cs="Arial"/>
                      <w:sz w:val="16"/>
                      <w:szCs w:val="16"/>
                    </w:rPr>
                  </w:pPr>
                  <w:ins w:id="11276" w:author="Широбокова Алёна Сергеевна" w:date="2017-09-15T17:10:00Z">
                    <w:del w:id="11277" w:author="Маслихова Олеся Анатольевна" w:date="2018-12-25T15:21:00Z">
                      <w:r w:rsidRPr="00B85DA7" w:rsidDel="006037EA">
                        <w:rPr>
                          <w:rFonts w:ascii="Arial" w:hAnsi="Arial" w:cs="Arial"/>
                          <w:sz w:val="16"/>
                          <w:szCs w:val="16"/>
                        </w:rPr>
                        <w:delText>25.02.2015</w:delText>
                      </w:r>
                      <w:bookmarkStart w:id="11278" w:name="_Toc1550874"/>
                      <w:bookmarkStart w:id="11279" w:name="_Toc1551698"/>
                      <w:bookmarkStart w:id="11280" w:name="_Toc6912469"/>
                      <w:bookmarkStart w:id="11281" w:name="_Toc21517894"/>
                      <w:bookmarkEnd w:id="11278"/>
                      <w:bookmarkEnd w:id="11279"/>
                      <w:bookmarkEnd w:id="11280"/>
                      <w:bookmarkEnd w:id="11281"/>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08DE8BB3" w14:textId="1B512665" w:rsidR="00A62498" w:rsidRPr="00B85DA7" w:rsidDel="006037EA" w:rsidRDefault="00A62498" w:rsidP="00B6442B">
                  <w:pPr>
                    <w:autoSpaceDE w:val="0"/>
                    <w:autoSpaceDN w:val="0"/>
                    <w:spacing w:before="0" w:after="0"/>
                    <w:ind w:left="0" w:right="-28" w:firstLine="0"/>
                    <w:jc w:val="center"/>
                    <w:rPr>
                      <w:ins w:id="11282" w:author="Широбокова Алёна Сергеевна" w:date="2017-09-15T17:10:00Z"/>
                      <w:del w:id="11283" w:author="Маслихова Олеся Анатольевна" w:date="2018-12-25T15:21:00Z"/>
                      <w:rFonts w:ascii="Arial" w:hAnsi="Arial" w:cs="Arial"/>
                      <w:sz w:val="16"/>
                      <w:szCs w:val="16"/>
                    </w:rPr>
                  </w:pPr>
                  <w:ins w:id="11284" w:author="Широбокова Алёна Сергеевна" w:date="2017-09-15T17:10:00Z">
                    <w:del w:id="11285" w:author="Маслихова Олеся Анатольевна" w:date="2018-12-25T15:21:00Z">
                      <w:r w:rsidRPr="00B85DA7" w:rsidDel="006037EA">
                        <w:rPr>
                          <w:rFonts w:ascii="Arial" w:hAnsi="Arial" w:cs="Arial"/>
                          <w:sz w:val="16"/>
                          <w:szCs w:val="16"/>
                        </w:rPr>
                        <w:delText xml:space="preserve">   11</w:delText>
                      </w:r>
                      <w:bookmarkStart w:id="11286" w:name="_Toc1550875"/>
                      <w:bookmarkStart w:id="11287" w:name="_Toc1551699"/>
                      <w:bookmarkStart w:id="11288" w:name="_Toc6912470"/>
                      <w:bookmarkStart w:id="11289" w:name="_Toc21517895"/>
                      <w:bookmarkEnd w:id="11286"/>
                      <w:bookmarkEnd w:id="11287"/>
                      <w:bookmarkEnd w:id="11288"/>
                      <w:bookmarkEnd w:id="11289"/>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5CA20E6B" w14:textId="133AB5A1" w:rsidR="00A62498" w:rsidRPr="00B85DA7" w:rsidDel="006037EA" w:rsidRDefault="00A62498" w:rsidP="00B6442B">
                  <w:pPr>
                    <w:autoSpaceDE w:val="0"/>
                    <w:autoSpaceDN w:val="0"/>
                    <w:spacing w:before="0" w:after="0"/>
                    <w:ind w:left="0" w:right="-28" w:firstLine="0"/>
                    <w:jc w:val="center"/>
                    <w:rPr>
                      <w:ins w:id="11290" w:author="Широбокова Алёна Сергеевна" w:date="2017-09-15T17:10:00Z"/>
                      <w:del w:id="11291" w:author="Маслихова Олеся Анатольевна" w:date="2018-12-25T15:21:00Z"/>
                      <w:rFonts w:ascii="Arial" w:hAnsi="Arial" w:cs="Arial"/>
                      <w:sz w:val="16"/>
                      <w:szCs w:val="16"/>
                    </w:rPr>
                  </w:pPr>
                  <w:ins w:id="11292" w:author="Широбокова Алёна Сергеевна" w:date="2017-09-15T17:10:00Z">
                    <w:del w:id="11293" w:author="Маслихова Олеся Анатольевна" w:date="2018-12-25T15:21:00Z">
                      <w:r w:rsidRPr="00B85DA7" w:rsidDel="006037EA">
                        <w:rPr>
                          <w:rFonts w:ascii="Arial" w:hAnsi="Arial" w:cs="Arial"/>
                          <w:sz w:val="16"/>
                          <w:szCs w:val="16"/>
                        </w:rPr>
                        <w:delText>16</w:delText>
                      </w:r>
                      <w:bookmarkStart w:id="11294" w:name="_Toc1550876"/>
                      <w:bookmarkStart w:id="11295" w:name="_Toc1551700"/>
                      <w:bookmarkStart w:id="11296" w:name="_Toc6912471"/>
                      <w:bookmarkStart w:id="11297" w:name="_Toc21517896"/>
                      <w:bookmarkEnd w:id="11294"/>
                      <w:bookmarkEnd w:id="11295"/>
                      <w:bookmarkEnd w:id="11296"/>
                      <w:bookmarkEnd w:id="11297"/>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50100825" w14:textId="4E569929" w:rsidR="00A62498" w:rsidRPr="00B85DA7" w:rsidDel="006037EA" w:rsidRDefault="00A62498" w:rsidP="00B6442B">
                  <w:pPr>
                    <w:autoSpaceDE w:val="0"/>
                    <w:autoSpaceDN w:val="0"/>
                    <w:spacing w:before="0" w:after="0"/>
                    <w:ind w:left="0" w:firstLine="0"/>
                    <w:jc w:val="left"/>
                    <w:rPr>
                      <w:ins w:id="11298" w:author="Широбокова Алёна Сергеевна" w:date="2017-09-15T17:10:00Z"/>
                      <w:del w:id="11299" w:author="Маслихова Олеся Анатольевна" w:date="2018-12-25T15:21:00Z"/>
                      <w:rFonts w:ascii="Arial" w:hAnsi="Arial" w:cs="Arial"/>
                      <w:sz w:val="16"/>
                      <w:szCs w:val="16"/>
                    </w:rPr>
                  </w:pPr>
                  <w:ins w:id="11300" w:author="Широбокова Алёна Сергеевна" w:date="2017-09-15T17:10:00Z">
                    <w:del w:id="11301" w:author="Маслихова Олеся Анатольевна" w:date="2018-12-25T15:21:00Z">
                      <w:r w:rsidRPr="00B85DA7" w:rsidDel="006037EA">
                        <w:rPr>
                          <w:rFonts w:ascii="Arial" w:hAnsi="Arial" w:cs="Arial"/>
                          <w:sz w:val="16"/>
                          <w:szCs w:val="16"/>
                        </w:rPr>
                        <w:delText>ЗАО МОРЕПРОДУКТЫ LTD</w:delText>
                      </w:r>
                      <w:bookmarkStart w:id="11302" w:name="_Toc1550877"/>
                      <w:bookmarkStart w:id="11303" w:name="_Toc1551701"/>
                      <w:bookmarkStart w:id="11304" w:name="_Toc6912472"/>
                      <w:bookmarkStart w:id="11305" w:name="_Toc21517897"/>
                      <w:bookmarkEnd w:id="11302"/>
                      <w:bookmarkEnd w:id="11303"/>
                      <w:bookmarkEnd w:id="11304"/>
                      <w:bookmarkEnd w:id="11305"/>
                    </w:del>
                  </w:ins>
                </w:p>
              </w:tc>
              <w:tc>
                <w:tcPr>
                  <w:tcW w:w="2018" w:type="dxa"/>
                  <w:tcBorders>
                    <w:top w:val="single" w:sz="4" w:space="0" w:color="auto"/>
                    <w:left w:val="single" w:sz="4" w:space="0" w:color="auto"/>
                    <w:bottom w:val="single" w:sz="4" w:space="0" w:color="auto"/>
                    <w:right w:val="single" w:sz="4" w:space="0" w:color="auto"/>
                  </w:tcBorders>
                  <w:hideMark/>
                </w:tcPr>
                <w:p w14:paraId="12155527" w14:textId="6B3E9228" w:rsidR="00A62498" w:rsidRPr="00B85DA7" w:rsidDel="006037EA" w:rsidRDefault="00A62498" w:rsidP="00B6442B">
                  <w:pPr>
                    <w:autoSpaceDE w:val="0"/>
                    <w:autoSpaceDN w:val="0"/>
                    <w:spacing w:before="0" w:after="0"/>
                    <w:ind w:left="0" w:firstLine="0"/>
                    <w:jc w:val="left"/>
                    <w:rPr>
                      <w:ins w:id="11306" w:author="Широбокова Алёна Сергеевна" w:date="2017-09-15T17:10:00Z"/>
                      <w:del w:id="11307" w:author="Маслихова Олеся Анатольевна" w:date="2018-12-25T15:21:00Z"/>
                      <w:rFonts w:ascii="Arial" w:hAnsi="Arial" w:cs="Arial"/>
                      <w:sz w:val="16"/>
                      <w:szCs w:val="16"/>
                    </w:rPr>
                  </w:pPr>
                  <w:ins w:id="11308" w:author="Широбокова Алёна Сергеевна" w:date="2017-09-15T17:10:00Z">
                    <w:del w:id="11309" w:author="Маслихова Олеся Анатольевна" w:date="2018-12-25T15:21:00Z">
                      <w:r w:rsidRPr="00B85DA7" w:rsidDel="006037EA">
                        <w:rPr>
                          <w:rFonts w:ascii="Arial" w:hAnsi="Arial" w:cs="Arial"/>
                          <w:sz w:val="16"/>
                          <w:szCs w:val="16"/>
                        </w:rPr>
                        <w:delText>40906810010000000042</w:delText>
                      </w:r>
                      <w:bookmarkStart w:id="11310" w:name="_Toc1550878"/>
                      <w:bookmarkStart w:id="11311" w:name="_Toc1551702"/>
                      <w:bookmarkStart w:id="11312" w:name="_Toc6912473"/>
                      <w:bookmarkStart w:id="11313" w:name="_Toc21517898"/>
                      <w:bookmarkEnd w:id="11310"/>
                      <w:bookmarkEnd w:id="11311"/>
                      <w:bookmarkEnd w:id="11312"/>
                      <w:bookmarkEnd w:id="11313"/>
                    </w:del>
                  </w:ins>
                </w:p>
              </w:tc>
              <w:tc>
                <w:tcPr>
                  <w:tcW w:w="1417" w:type="dxa"/>
                  <w:tcBorders>
                    <w:top w:val="single" w:sz="4" w:space="0" w:color="auto"/>
                    <w:left w:val="single" w:sz="4" w:space="0" w:color="auto"/>
                    <w:bottom w:val="single" w:sz="4" w:space="0" w:color="auto"/>
                    <w:right w:val="single" w:sz="4" w:space="0" w:color="auto"/>
                  </w:tcBorders>
                </w:tcPr>
                <w:p w14:paraId="5770673F" w14:textId="5A7A07AF" w:rsidR="00A62498" w:rsidRPr="00B85DA7" w:rsidDel="006037EA" w:rsidRDefault="00A62498" w:rsidP="00B6442B">
                  <w:pPr>
                    <w:autoSpaceDE w:val="0"/>
                    <w:autoSpaceDN w:val="0"/>
                    <w:spacing w:before="0" w:after="0"/>
                    <w:ind w:left="0" w:firstLine="0"/>
                    <w:jc w:val="left"/>
                    <w:rPr>
                      <w:ins w:id="11314" w:author="Широбокова Алёна Сергеевна" w:date="2017-09-15T17:10:00Z"/>
                      <w:del w:id="11315" w:author="Маслихова Олеся Анатольевна" w:date="2018-12-25T15:21:00Z"/>
                      <w:rFonts w:ascii="Arial" w:hAnsi="Arial" w:cs="Arial"/>
                      <w:sz w:val="16"/>
                      <w:szCs w:val="16"/>
                    </w:rPr>
                  </w:pPr>
                  <w:bookmarkStart w:id="11316" w:name="_Toc1550879"/>
                  <w:bookmarkStart w:id="11317" w:name="_Toc1551703"/>
                  <w:bookmarkStart w:id="11318" w:name="_Toc6912474"/>
                  <w:bookmarkStart w:id="11319" w:name="_Toc21517899"/>
                  <w:bookmarkEnd w:id="11316"/>
                  <w:bookmarkEnd w:id="11317"/>
                  <w:bookmarkEnd w:id="11318"/>
                  <w:bookmarkEnd w:id="11319"/>
                </w:p>
              </w:tc>
              <w:tc>
                <w:tcPr>
                  <w:tcW w:w="1559" w:type="dxa"/>
                  <w:tcBorders>
                    <w:top w:val="single" w:sz="4" w:space="0" w:color="auto"/>
                    <w:left w:val="single" w:sz="4" w:space="0" w:color="auto"/>
                    <w:bottom w:val="single" w:sz="4" w:space="0" w:color="auto"/>
                    <w:right w:val="single" w:sz="4" w:space="0" w:color="auto"/>
                  </w:tcBorders>
                </w:tcPr>
                <w:p w14:paraId="0E35D0EE" w14:textId="1685A7DB" w:rsidR="00A62498" w:rsidRPr="00B85DA7" w:rsidDel="006037EA" w:rsidRDefault="00A62498" w:rsidP="00B6442B">
                  <w:pPr>
                    <w:autoSpaceDE w:val="0"/>
                    <w:autoSpaceDN w:val="0"/>
                    <w:spacing w:before="0" w:after="0"/>
                    <w:ind w:left="0" w:firstLine="0"/>
                    <w:jc w:val="left"/>
                    <w:rPr>
                      <w:ins w:id="11320" w:author="Широбокова Алёна Сергеевна" w:date="2017-09-15T17:10:00Z"/>
                      <w:del w:id="11321" w:author="Маслихова Олеся Анатольевна" w:date="2018-12-25T15:21:00Z"/>
                      <w:rFonts w:ascii="Arial" w:hAnsi="Arial" w:cs="Arial"/>
                      <w:sz w:val="16"/>
                      <w:szCs w:val="16"/>
                    </w:rPr>
                  </w:pPr>
                  <w:bookmarkStart w:id="11322" w:name="_Toc1550880"/>
                  <w:bookmarkStart w:id="11323" w:name="_Toc1551704"/>
                  <w:bookmarkStart w:id="11324" w:name="_Toc6912475"/>
                  <w:bookmarkStart w:id="11325" w:name="_Toc21517900"/>
                  <w:bookmarkEnd w:id="11322"/>
                  <w:bookmarkEnd w:id="11323"/>
                  <w:bookmarkEnd w:id="11324"/>
                  <w:bookmarkEnd w:id="11325"/>
                </w:p>
              </w:tc>
              <w:tc>
                <w:tcPr>
                  <w:tcW w:w="1559" w:type="dxa"/>
                  <w:tcBorders>
                    <w:top w:val="single" w:sz="4" w:space="0" w:color="auto"/>
                    <w:left w:val="single" w:sz="4" w:space="0" w:color="auto"/>
                    <w:bottom w:val="single" w:sz="4" w:space="0" w:color="auto"/>
                    <w:right w:val="single" w:sz="4" w:space="0" w:color="auto"/>
                  </w:tcBorders>
                  <w:vAlign w:val="center"/>
                  <w:hideMark/>
                </w:tcPr>
                <w:p w14:paraId="419CE34C" w14:textId="208549E3" w:rsidR="00A62498" w:rsidRPr="00B85DA7" w:rsidDel="006037EA" w:rsidRDefault="00A62498" w:rsidP="00B6442B">
                  <w:pPr>
                    <w:autoSpaceDE w:val="0"/>
                    <w:autoSpaceDN w:val="0"/>
                    <w:spacing w:before="0" w:after="0"/>
                    <w:ind w:left="0" w:firstLine="0"/>
                    <w:jc w:val="right"/>
                    <w:rPr>
                      <w:ins w:id="11326" w:author="Широбокова Алёна Сергеевна" w:date="2017-09-15T17:10:00Z"/>
                      <w:del w:id="11327" w:author="Маслихова Олеся Анатольевна" w:date="2018-12-25T15:21:00Z"/>
                      <w:rFonts w:ascii="Arial" w:hAnsi="Arial" w:cs="Arial"/>
                      <w:sz w:val="16"/>
                      <w:szCs w:val="16"/>
                    </w:rPr>
                  </w:pPr>
                  <w:ins w:id="11328" w:author="Широбокова Алёна Сергеевна" w:date="2017-09-15T17:10:00Z">
                    <w:del w:id="11329" w:author="Маслихова Олеся Анатольевна" w:date="2018-12-25T15:21:00Z">
                      <w:r w:rsidRPr="00B85DA7" w:rsidDel="006037EA">
                        <w:rPr>
                          <w:rFonts w:ascii="Arial" w:hAnsi="Arial" w:cs="Arial"/>
                          <w:sz w:val="16"/>
                          <w:szCs w:val="16"/>
                        </w:rPr>
                        <w:delText>24 750,00</w:delText>
                      </w:r>
                      <w:bookmarkStart w:id="11330" w:name="_Toc1550881"/>
                      <w:bookmarkStart w:id="11331" w:name="_Toc1551705"/>
                      <w:bookmarkStart w:id="11332" w:name="_Toc6912476"/>
                      <w:bookmarkStart w:id="11333" w:name="_Toc21517901"/>
                      <w:bookmarkEnd w:id="11330"/>
                      <w:bookmarkEnd w:id="11331"/>
                      <w:bookmarkEnd w:id="11332"/>
                      <w:bookmarkEnd w:id="11333"/>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3AC8B439" w14:textId="34704E53" w:rsidR="00A62498" w:rsidRPr="00B85DA7" w:rsidDel="006037EA" w:rsidRDefault="00A62498" w:rsidP="00B6442B">
                  <w:pPr>
                    <w:autoSpaceDE w:val="0"/>
                    <w:autoSpaceDN w:val="0"/>
                    <w:spacing w:before="0" w:after="0"/>
                    <w:ind w:left="0" w:firstLine="0"/>
                    <w:jc w:val="right"/>
                    <w:rPr>
                      <w:ins w:id="11334" w:author="Широбокова Алёна Сергеевна" w:date="2017-09-15T17:10:00Z"/>
                      <w:del w:id="11335" w:author="Маслихова Олеся Анатольевна" w:date="2018-12-25T15:21:00Z"/>
                      <w:rFonts w:ascii="Arial" w:hAnsi="Arial" w:cs="Arial"/>
                      <w:sz w:val="16"/>
                      <w:szCs w:val="16"/>
                    </w:rPr>
                  </w:pPr>
                  <w:ins w:id="11336" w:author="Широбокова Алёна Сергеевна" w:date="2017-09-15T17:10:00Z">
                    <w:del w:id="11337" w:author="Маслихова Олеся Анатольевна" w:date="2018-12-25T15:21:00Z">
                      <w:r w:rsidRPr="00B85DA7" w:rsidDel="006037EA">
                        <w:rPr>
                          <w:rFonts w:ascii="Arial" w:hAnsi="Arial" w:cs="Arial"/>
                          <w:sz w:val="16"/>
                          <w:szCs w:val="16"/>
                        </w:rPr>
                        <w:delText>990 000,00</w:delText>
                      </w:r>
                      <w:bookmarkStart w:id="11338" w:name="_Toc1550882"/>
                      <w:bookmarkStart w:id="11339" w:name="_Toc1551706"/>
                      <w:bookmarkStart w:id="11340" w:name="_Toc6912477"/>
                      <w:bookmarkStart w:id="11341" w:name="_Toc21517902"/>
                      <w:bookmarkEnd w:id="11338"/>
                      <w:bookmarkEnd w:id="11339"/>
                      <w:bookmarkEnd w:id="11340"/>
                      <w:bookmarkEnd w:id="11341"/>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0B6D1D6" w14:textId="53799D38" w:rsidR="00A62498" w:rsidRPr="00B85DA7" w:rsidDel="006037EA" w:rsidRDefault="00A62498" w:rsidP="00B6442B">
                  <w:pPr>
                    <w:autoSpaceDE w:val="0"/>
                    <w:autoSpaceDN w:val="0"/>
                    <w:spacing w:before="0" w:after="0"/>
                    <w:ind w:left="0" w:firstLine="0"/>
                    <w:jc w:val="left"/>
                    <w:rPr>
                      <w:ins w:id="11342" w:author="Широбокова Алёна Сергеевна" w:date="2017-09-15T17:10:00Z"/>
                      <w:del w:id="11343" w:author="Маслихова Олеся Анатольевна" w:date="2018-12-25T15:21:00Z"/>
                      <w:rFonts w:ascii="Arial" w:hAnsi="Arial" w:cs="Arial"/>
                      <w:sz w:val="16"/>
                      <w:szCs w:val="16"/>
                    </w:rPr>
                  </w:pPr>
                  <w:ins w:id="11344" w:author="Широбокова Алёна Сергеевна" w:date="2017-09-15T17:10:00Z">
                    <w:del w:id="11345" w:author="Маслихова Олеся Анатольевна" w:date="2018-12-25T15:21:00Z">
                      <w:r w:rsidRPr="00B85DA7" w:rsidDel="006037EA">
                        <w:rPr>
                          <w:rFonts w:ascii="Arial" w:hAnsi="Arial" w:cs="Arial"/>
                          <w:sz w:val="16"/>
                          <w:szCs w:val="16"/>
                        </w:rPr>
                        <w:delText>Оплата за товар по сч. N 741</w:delText>
                      </w:r>
                      <w:bookmarkStart w:id="11346" w:name="_Toc1550883"/>
                      <w:bookmarkStart w:id="11347" w:name="_Toc1551707"/>
                      <w:bookmarkStart w:id="11348" w:name="_Toc6912478"/>
                      <w:bookmarkStart w:id="11349" w:name="_Toc21517903"/>
                      <w:bookmarkEnd w:id="11346"/>
                      <w:bookmarkEnd w:id="11347"/>
                      <w:bookmarkEnd w:id="11348"/>
                      <w:bookmarkEnd w:id="11349"/>
                    </w:del>
                  </w:ins>
                </w:p>
              </w:tc>
              <w:bookmarkStart w:id="11350" w:name="_Toc1550884"/>
              <w:bookmarkStart w:id="11351" w:name="_Toc1551708"/>
              <w:bookmarkStart w:id="11352" w:name="_Toc6912479"/>
              <w:bookmarkStart w:id="11353" w:name="_Toc21517904"/>
              <w:bookmarkEnd w:id="11350"/>
              <w:bookmarkEnd w:id="11351"/>
              <w:bookmarkEnd w:id="11352"/>
              <w:bookmarkEnd w:id="11353"/>
            </w:tr>
            <w:tr w:rsidR="00A62498" w:rsidRPr="00286DD7" w:rsidDel="006037EA" w14:paraId="184D643E" w14:textId="2B92CCD0" w:rsidTr="00B6442B">
              <w:trPr>
                <w:ins w:id="11354" w:author="Широбокова Алёна Сергеевна" w:date="2017-09-15T17:10:00Z"/>
                <w:del w:id="11355" w:author="Маслихова Олеся Анатольевна" w:date="2018-12-25T15:21:00Z"/>
              </w:trPr>
              <w:tc>
                <w:tcPr>
                  <w:tcW w:w="91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DF6A93D" w14:textId="0FC6635A" w:rsidR="00A62498" w:rsidRPr="00B85DA7" w:rsidDel="006037EA" w:rsidRDefault="00A62498" w:rsidP="00B6442B">
                  <w:pPr>
                    <w:autoSpaceDE w:val="0"/>
                    <w:autoSpaceDN w:val="0"/>
                    <w:spacing w:before="0" w:after="0"/>
                    <w:ind w:left="0" w:firstLine="0"/>
                    <w:jc w:val="center"/>
                    <w:rPr>
                      <w:ins w:id="11356" w:author="Широбокова Алёна Сергеевна" w:date="2017-09-15T17:10:00Z"/>
                      <w:del w:id="11357" w:author="Маслихова Олеся Анатольевна" w:date="2018-12-25T15:21:00Z"/>
                      <w:rFonts w:ascii="Arial" w:hAnsi="Arial" w:cs="Arial"/>
                      <w:sz w:val="16"/>
                      <w:szCs w:val="16"/>
                    </w:rPr>
                  </w:pPr>
                  <w:ins w:id="11358" w:author="Широбокова Алёна Сергеевна" w:date="2017-09-15T17:10:00Z">
                    <w:del w:id="11359" w:author="Маслихова Олеся Анатольевна" w:date="2018-12-25T15:21:00Z">
                      <w:r w:rsidRPr="00B85DA7" w:rsidDel="006037EA">
                        <w:rPr>
                          <w:rFonts w:ascii="Arial" w:hAnsi="Arial" w:cs="Arial"/>
                          <w:sz w:val="16"/>
                          <w:szCs w:val="16"/>
                        </w:rPr>
                        <w:delText>25.02.2015</w:delText>
                      </w:r>
                      <w:bookmarkStart w:id="11360" w:name="_Toc1550885"/>
                      <w:bookmarkStart w:id="11361" w:name="_Toc1551709"/>
                      <w:bookmarkStart w:id="11362" w:name="_Toc6912480"/>
                      <w:bookmarkStart w:id="11363" w:name="_Toc21517905"/>
                      <w:bookmarkEnd w:id="11360"/>
                      <w:bookmarkEnd w:id="11361"/>
                      <w:bookmarkEnd w:id="11362"/>
                      <w:bookmarkEnd w:id="11363"/>
                    </w:del>
                  </w:ins>
                </w:p>
              </w:tc>
              <w:tc>
                <w:tcPr>
                  <w:tcW w:w="686"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vAlign w:val="center"/>
                  <w:hideMark/>
                </w:tcPr>
                <w:p w14:paraId="5AC75F7A" w14:textId="48DE340F" w:rsidR="00A62498" w:rsidRPr="00B85DA7" w:rsidDel="006037EA" w:rsidRDefault="00A62498" w:rsidP="00B6442B">
                  <w:pPr>
                    <w:autoSpaceDE w:val="0"/>
                    <w:autoSpaceDN w:val="0"/>
                    <w:spacing w:before="0" w:after="0"/>
                    <w:ind w:left="0" w:right="-28" w:firstLine="0"/>
                    <w:jc w:val="center"/>
                    <w:rPr>
                      <w:ins w:id="11364" w:author="Широбокова Алёна Сергеевна" w:date="2017-09-15T17:10:00Z"/>
                      <w:del w:id="11365" w:author="Маслихова Олеся Анатольевна" w:date="2018-12-25T15:21:00Z"/>
                      <w:rFonts w:ascii="Arial" w:hAnsi="Arial" w:cs="Arial"/>
                      <w:sz w:val="16"/>
                      <w:szCs w:val="16"/>
                    </w:rPr>
                  </w:pPr>
                  <w:ins w:id="11366" w:author="Широбокова Алёна Сергеевна" w:date="2017-09-15T17:10:00Z">
                    <w:del w:id="11367" w:author="Маслихова Олеся Анатольевна" w:date="2018-12-25T15:21:00Z">
                      <w:r w:rsidRPr="00B85DA7" w:rsidDel="006037EA">
                        <w:rPr>
                          <w:rFonts w:ascii="Arial" w:hAnsi="Arial" w:cs="Arial"/>
                          <w:sz w:val="16"/>
                          <w:szCs w:val="16"/>
                        </w:rPr>
                        <w:delText xml:space="preserve">   12</w:delText>
                      </w:r>
                      <w:bookmarkStart w:id="11368" w:name="_Toc1550886"/>
                      <w:bookmarkStart w:id="11369" w:name="_Toc1551710"/>
                      <w:bookmarkStart w:id="11370" w:name="_Toc6912481"/>
                      <w:bookmarkStart w:id="11371" w:name="_Toc21517906"/>
                      <w:bookmarkEnd w:id="11368"/>
                      <w:bookmarkEnd w:id="11369"/>
                      <w:bookmarkEnd w:id="11370"/>
                      <w:bookmarkEnd w:id="11371"/>
                    </w:del>
                  </w:ins>
                </w:p>
              </w:tc>
              <w:tc>
                <w:tcPr>
                  <w:tcW w:w="471" w:type="dxa"/>
                  <w:tcBorders>
                    <w:top w:val="single" w:sz="4" w:space="0" w:color="auto"/>
                    <w:left w:val="single" w:sz="4" w:space="0" w:color="auto"/>
                    <w:bottom w:val="single" w:sz="4" w:space="0" w:color="auto"/>
                    <w:right w:val="single" w:sz="4" w:space="0" w:color="auto"/>
                  </w:tcBorders>
                  <w:vAlign w:val="center"/>
                  <w:hideMark/>
                </w:tcPr>
                <w:p w14:paraId="2DA6AEC0" w14:textId="0F7FFE6A" w:rsidR="00A62498" w:rsidRPr="00B85DA7" w:rsidDel="006037EA" w:rsidRDefault="00A62498" w:rsidP="00B6442B">
                  <w:pPr>
                    <w:autoSpaceDE w:val="0"/>
                    <w:autoSpaceDN w:val="0"/>
                    <w:spacing w:before="0" w:after="0"/>
                    <w:ind w:left="0" w:right="-28" w:firstLine="0"/>
                    <w:jc w:val="center"/>
                    <w:rPr>
                      <w:ins w:id="11372" w:author="Широбокова Алёна Сергеевна" w:date="2017-09-15T17:10:00Z"/>
                      <w:del w:id="11373" w:author="Маслихова Олеся Анатольевна" w:date="2018-12-25T15:21:00Z"/>
                      <w:rFonts w:ascii="Arial" w:hAnsi="Arial" w:cs="Arial"/>
                      <w:sz w:val="16"/>
                      <w:szCs w:val="16"/>
                    </w:rPr>
                  </w:pPr>
                  <w:ins w:id="11374" w:author="Широбокова Алёна Сергеевна" w:date="2017-09-15T17:10:00Z">
                    <w:del w:id="11375" w:author="Маслихова Олеся Анатольевна" w:date="2018-12-25T15:21:00Z">
                      <w:r w:rsidRPr="00B85DA7" w:rsidDel="006037EA">
                        <w:rPr>
                          <w:rFonts w:ascii="Arial" w:hAnsi="Arial" w:cs="Arial"/>
                          <w:sz w:val="16"/>
                          <w:szCs w:val="16"/>
                        </w:rPr>
                        <w:delText>17</w:delText>
                      </w:r>
                      <w:bookmarkStart w:id="11376" w:name="_Toc1550887"/>
                      <w:bookmarkStart w:id="11377" w:name="_Toc1551711"/>
                      <w:bookmarkStart w:id="11378" w:name="_Toc6912482"/>
                      <w:bookmarkStart w:id="11379" w:name="_Toc21517907"/>
                      <w:bookmarkEnd w:id="11376"/>
                      <w:bookmarkEnd w:id="11377"/>
                      <w:bookmarkEnd w:id="11378"/>
                      <w:bookmarkEnd w:id="11379"/>
                    </w:del>
                  </w:ins>
                </w:p>
              </w:tc>
              <w:tc>
                <w:tcPr>
                  <w:tcW w:w="2318" w:type="dxa"/>
                  <w:tcBorders>
                    <w:top w:val="single" w:sz="4" w:space="0" w:color="auto"/>
                    <w:left w:val="single" w:sz="4" w:space="0" w:color="auto"/>
                    <w:bottom w:val="single" w:sz="4" w:space="0" w:color="auto"/>
                    <w:right w:val="single" w:sz="4" w:space="0" w:color="auto"/>
                  </w:tcBorders>
                  <w:vAlign w:val="center"/>
                  <w:hideMark/>
                </w:tcPr>
                <w:p w14:paraId="6E8AD703" w14:textId="3C4FEF9E" w:rsidR="00A62498" w:rsidRPr="00B85DA7" w:rsidDel="006037EA" w:rsidRDefault="00A62498" w:rsidP="00B6442B">
                  <w:pPr>
                    <w:autoSpaceDE w:val="0"/>
                    <w:autoSpaceDN w:val="0"/>
                    <w:spacing w:before="0" w:after="0"/>
                    <w:ind w:left="0" w:firstLine="0"/>
                    <w:jc w:val="left"/>
                    <w:rPr>
                      <w:ins w:id="11380" w:author="Широбокова Алёна Сергеевна" w:date="2017-09-15T17:10:00Z"/>
                      <w:del w:id="11381" w:author="Маслихова Олеся Анатольевна" w:date="2018-12-25T15:21:00Z"/>
                      <w:rFonts w:ascii="Arial" w:hAnsi="Arial" w:cs="Arial"/>
                      <w:sz w:val="16"/>
                      <w:szCs w:val="16"/>
                    </w:rPr>
                  </w:pPr>
                  <w:ins w:id="11382" w:author="Широбокова Алёна Сергеевна" w:date="2017-09-15T17:10:00Z">
                    <w:del w:id="11383" w:author="Маслихова Олеся Анатольевна" w:date="2018-12-25T15:21:00Z">
                      <w:r w:rsidRPr="00B85DA7" w:rsidDel="006037EA">
                        <w:rPr>
                          <w:rFonts w:ascii="Arial" w:hAnsi="Arial" w:cs="Arial"/>
                          <w:sz w:val="16"/>
                          <w:szCs w:val="16"/>
                        </w:rPr>
                        <w:delText>ЗАО МОРЕПРОДУКТЫ LTD</w:delText>
                      </w:r>
                      <w:bookmarkStart w:id="11384" w:name="_Toc1550888"/>
                      <w:bookmarkStart w:id="11385" w:name="_Toc1551712"/>
                      <w:bookmarkStart w:id="11386" w:name="_Toc6912483"/>
                      <w:bookmarkStart w:id="11387" w:name="_Toc21517908"/>
                      <w:bookmarkEnd w:id="11384"/>
                      <w:bookmarkEnd w:id="11385"/>
                      <w:bookmarkEnd w:id="11386"/>
                      <w:bookmarkEnd w:id="11387"/>
                    </w:del>
                  </w:ins>
                </w:p>
              </w:tc>
              <w:tc>
                <w:tcPr>
                  <w:tcW w:w="2018" w:type="dxa"/>
                  <w:tcBorders>
                    <w:top w:val="single" w:sz="4" w:space="0" w:color="auto"/>
                    <w:left w:val="single" w:sz="4" w:space="0" w:color="auto"/>
                    <w:bottom w:val="single" w:sz="4" w:space="0" w:color="auto"/>
                    <w:right w:val="single" w:sz="4" w:space="0" w:color="auto"/>
                  </w:tcBorders>
                  <w:hideMark/>
                </w:tcPr>
                <w:p w14:paraId="5F677112" w14:textId="61A84255" w:rsidR="00A62498" w:rsidRPr="00B85DA7" w:rsidDel="006037EA" w:rsidRDefault="00A62498" w:rsidP="00B6442B">
                  <w:pPr>
                    <w:autoSpaceDE w:val="0"/>
                    <w:autoSpaceDN w:val="0"/>
                    <w:spacing w:before="0" w:after="0"/>
                    <w:ind w:left="0" w:firstLine="0"/>
                    <w:jc w:val="left"/>
                    <w:rPr>
                      <w:ins w:id="11388" w:author="Широбокова Алёна Сергеевна" w:date="2017-09-15T17:10:00Z"/>
                      <w:del w:id="11389" w:author="Маслихова Олеся Анатольевна" w:date="2018-12-25T15:21:00Z"/>
                      <w:rFonts w:ascii="Arial" w:hAnsi="Arial" w:cs="Arial"/>
                      <w:sz w:val="16"/>
                      <w:szCs w:val="16"/>
                    </w:rPr>
                  </w:pPr>
                  <w:ins w:id="11390" w:author="Широбокова Алёна Сергеевна" w:date="2017-09-15T17:10:00Z">
                    <w:del w:id="11391" w:author="Маслихова Олеся Анатольевна" w:date="2018-12-25T15:21:00Z">
                      <w:r w:rsidRPr="00B85DA7" w:rsidDel="006037EA">
                        <w:rPr>
                          <w:rFonts w:ascii="Arial" w:hAnsi="Arial" w:cs="Arial"/>
                          <w:sz w:val="16"/>
                          <w:szCs w:val="16"/>
                        </w:rPr>
                        <w:delText>40906810010000000042</w:delText>
                      </w:r>
                      <w:bookmarkStart w:id="11392" w:name="_Toc1550889"/>
                      <w:bookmarkStart w:id="11393" w:name="_Toc1551713"/>
                      <w:bookmarkStart w:id="11394" w:name="_Toc6912484"/>
                      <w:bookmarkStart w:id="11395" w:name="_Toc21517909"/>
                      <w:bookmarkEnd w:id="11392"/>
                      <w:bookmarkEnd w:id="11393"/>
                      <w:bookmarkEnd w:id="11394"/>
                      <w:bookmarkEnd w:id="11395"/>
                    </w:del>
                  </w:ins>
                </w:p>
              </w:tc>
              <w:tc>
                <w:tcPr>
                  <w:tcW w:w="1417" w:type="dxa"/>
                  <w:tcBorders>
                    <w:top w:val="single" w:sz="4" w:space="0" w:color="auto"/>
                    <w:left w:val="single" w:sz="4" w:space="0" w:color="auto"/>
                    <w:bottom w:val="single" w:sz="4" w:space="0" w:color="auto"/>
                    <w:right w:val="single" w:sz="4" w:space="0" w:color="auto"/>
                  </w:tcBorders>
                </w:tcPr>
                <w:p w14:paraId="1E69976F" w14:textId="0F05B117" w:rsidR="00A62498" w:rsidRPr="00B85DA7" w:rsidDel="006037EA" w:rsidRDefault="00A62498" w:rsidP="00B6442B">
                  <w:pPr>
                    <w:autoSpaceDE w:val="0"/>
                    <w:autoSpaceDN w:val="0"/>
                    <w:spacing w:before="0" w:after="0"/>
                    <w:ind w:left="0" w:firstLine="0"/>
                    <w:jc w:val="left"/>
                    <w:rPr>
                      <w:ins w:id="11396" w:author="Широбокова Алёна Сергеевна" w:date="2017-09-15T17:10:00Z"/>
                      <w:del w:id="11397" w:author="Маслихова Олеся Анатольевна" w:date="2018-12-25T15:21:00Z"/>
                      <w:rFonts w:ascii="Arial" w:hAnsi="Arial" w:cs="Arial"/>
                      <w:sz w:val="16"/>
                      <w:szCs w:val="16"/>
                    </w:rPr>
                  </w:pPr>
                  <w:bookmarkStart w:id="11398" w:name="_Toc1550890"/>
                  <w:bookmarkStart w:id="11399" w:name="_Toc1551714"/>
                  <w:bookmarkStart w:id="11400" w:name="_Toc6912485"/>
                  <w:bookmarkStart w:id="11401" w:name="_Toc21517910"/>
                  <w:bookmarkEnd w:id="11398"/>
                  <w:bookmarkEnd w:id="11399"/>
                  <w:bookmarkEnd w:id="11400"/>
                  <w:bookmarkEnd w:id="11401"/>
                </w:p>
              </w:tc>
              <w:tc>
                <w:tcPr>
                  <w:tcW w:w="1559" w:type="dxa"/>
                  <w:tcBorders>
                    <w:top w:val="single" w:sz="4" w:space="0" w:color="auto"/>
                    <w:left w:val="single" w:sz="4" w:space="0" w:color="auto"/>
                    <w:bottom w:val="single" w:sz="4" w:space="0" w:color="auto"/>
                    <w:right w:val="single" w:sz="4" w:space="0" w:color="auto"/>
                  </w:tcBorders>
                </w:tcPr>
                <w:p w14:paraId="53E33346" w14:textId="68677CA5" w:rsidR="00A62498" w:rsidRPr="00B85DA7" w:rsidDel="006037EA" w:rsidRDefault="00A62498" w:rsidP="00B6442B">
                  <w:pPr>
                    <w:autoSpaceDE w:val="0"/>
                    <w:autoSpaceDN w:val="0"/>
                    <w:spacing w:before="0" w:after="0"/>
                    <w:ind w:left="0" w:firstLine="0"/>
                    <w:jc w:val="left"/>
                    <w:rPr>
                      <w:ins w:id="11402" w:author="Широбокова Алёна Сергеевна" w:date="2017-09-15T17:10:00Z"/>
                      <w:del w:id="11403" w:author="Маслихова Олеся Анатольевна" w:date="2018-12-25T15:21:00Z"/>
                      <w:rFonts w:ascii="Arial" w:hAnsi="Arial" w:cs="Arial"/>
                      <w:sz w:val="16"/>
                      <w:szCs w:val="16"/>
                    </w:rPr>
                  </w:pPr>
                  <w:bookmarkStart w:id="11404" w:name="_Toc1550891"/>
                  <w:bookmarkStart w:id="11405" w:name="_Toc1551715"/>
                  <w:bookmarkStart w:id="11406" w:name="_Toc6912486"/>
                  <w:bookmarkStart w:id="11407" w:name="_Toc21517911"/>
                  <w:bookmarkEnd w:id="11404"/>
                  <w:bookmarkEnd w:id="11405"/>
                  <w:bookmarkEnd w:id="11406"/>
                  <w:bookmarkEnd w:id="11407"/>
                </w:p>
              </w:tc>
              <w:tc>
                <w:tcPr>
                  <w:tcW w:w="1559" w:type="dxa"/>
                  <w:tcBorders>
                    <w:top w:val="single" w:sz="4" w:space="0" w:color="auto"/>
                    <w:left w:val="single" w:sz="4" w:space="0" w:color="auto"/>
                    <w:bottom w:val="single" w:sz="4" w:space="0" w:color="auto"/>
                    <w:right w:val="single" w:sz="4" w:space="0" w:color="auto"/>
                  </w:tcBorders>
                  <w:vAlign w:val="center"/>
                  <w:hideMark/>
                </w:tcPr>
                <w:p w14:paraId="4E32D5E0" w14:textId="6525B61B" w:rsidR="00A62498" w:rsidRPr="00B85DA7" w:rsidDel="006037EA" w:rsidRDefault="00A62498" w:rsidP="00B6442B">
                  <w:pPr>
                    <w:autoSpaceDE w:val="0"/>
                    <w:autoSpaceDN w:val="0"/>
                    <w:spacing w:before="0" w:after="0"/>
                    <w:ind w:left="0" w:firstLine="0"/>
                    <w:jc w:val="right"/>
                    <w:rPr>
                      <w:ins w:id="11408" w:author="Широбокова Алёна Сергеевна" w:date="2017-09-15T17:10:00Z"/>
                      <w:del w:id="11409" w:author="Маслихова Олеся Анатольевна" w:date="2018-12-25T15:21:00Z"/>
                      <w:rFonts w:ascii="Arial" w:hAnsi="Arial" w:cs="Arial"/>
                      <w:sz w:val="16"/>
                      <w:szCs w:val="16"/>
                    </w:rPr>
                  </w:pPr>
                  <w:ins w:id="11410" w:author="Широбокова Алёна Сергеевна" w:date="2017-09-15T17:10:00Z">
                    <w:del w:id="11411" w:author="Маслихова Олеся Анатольевна" w:date="2018-12-25T15:21:00Z">
                      <w:r w:rsidRPr="00B85DA7" w:rsidDel="006037EA">
                        <w:rPr>
                          <w:rFonts w:ascii="Arial" w:hAnsi="Arial" w:cs="Arial"/>
                          <w:sz w:val="16"/>
                          <w:szCs w:val="16"/>
                        </w:rPr>
                        <w:delText>0,00</w:delText>
                      </w:r>
                      <w:bookmarkStart w:id="11412" w:name="_Toc1550892"/>
                      <w:bookmarkStart w:id="11413" w:name="_Toc1551716"/>
                      <w:bookmarkStart w:id="11414" w:name="_Toc6912487"/>
                      <w:bookmarkStart w:id="11415" w:name="_Toc21517912"/>
                      <w:bookmarkEnd w:id="11412"/>
                      <w:bookmarkEnd w:id="11413"/>
                      <w:bookmarkEnd w:id="11414"/>
                      <w:bookmarkEnd w:id="11415"/>
                    </w:del>
                  </w:ins>
                </w:p>
              </w:tc>
              <w:tc>
                <w:tcPr>
                  <w:tcW w:w="1559" w:type="dxa"/>
                  <w:tcBorders>
                    <w:top w:val="single" w:sz="4" w:space="0" w:color="auto"/>
                    <w:left w:val="single" w:sz="4" w:space="0" w:color="auto"/>
                    <w:bottom w:val="single" w:sz="4" w:space="0" w:color="auto"/>
                    <w:right w:val="single" w:sz="4" w:space="0" w:color="auto"/>
                  </w:tcBorders>
                  <w:vAlign w:val="center"/>
                  <w:hideMark/>
                </w:tcPr>
                <w:p w14:paraId="0F43DD3A" w14:textId="72C826C9" w:rsidR="00A62498" w:rsidRPr="00B85DA7" w:rsidDel="006037EA" w:rsidRDefault="00A62498" w:rsidP="00B6442B">
                  <w:pPr>
                    <w:autoSpaceDE w:val="0"/>
                    <w:autoSpaceDN w:val="0"/>
                    <w:spacing w:before="0" w:after="0"/>
                    <w:ind w:left="0" w:firstLine="0"/>
                    <w:jc w:val="right"/>
                    <w:rPr>
                      <w:ins w:id="11416" w:author="Широбокова Алёна Сергеевна" w:date="2017-09-15T17:10:00Z"/>
                      <w:del w:id="11417" w:author="Маслихова Олеся Анатольевна" w:date="2018-12-25T15:21:00Z"/>
                      <w:rFonts w:ascii="Arial" w:hAnsi="Arial" w:cs="Arial"/>
                      <w:sz w:val="16"/>
                      <w:szCs w:val="16"/>
                    </w:rPr>
                  </w:pPr>
                  <w:ins w:id="11418" w:author="Широбокова Алёна Сергеевна" w:date="2017-09-15T17:10:00Z">
                    <w:del w:id="11419" w:author="Маслихова Олеся Анатольевна" w:date="2018-12-25T15:21:00Z">
                      <w:r w:rsidRPr="00B85DA7" w:rsidDel="006037EA">
                        <w:rPr>
                          <w:rFonts w:ascii="Arial" w:hAnsi="Arial" w:cs="Arial"/>
                          <w:sz w:val="16"/>
                          <w:szCs w:val="16"/>
                        </w:rPr>
                        <w:delText>125,69</w:delText>
                      </w:r>
                      <w:bookmarkStart w:id="11420" w:name="_Toc1550893"/>
                      <w:bookmarkStart w:id="11421" w:name="_Toc1551717"/>
                      <w:bookmarkStart w:id="11422" w:name="_Toc6912488"/>
                      <w:bookmarkStart w:id="11423" w:name="_Toc21517913"/>
                      <w:bookmarkEnd w:id="11420"/>
                      <w:bookmarkEnd w:id="11421"/>
                      <w:bookmarkEnd w:id="11422"/>
                      <w:bookmarkEnd w:id="11423"/>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398AAE4C" w14:textId="1D6AF702" w:rsidR="00A62498" w:rsidRPr="00B85DA7" w:rsidDel="006037EA" w:rsidRDefault="00A62498" w:rsidP="00B6442B">
                  <w:pPr>
                    <w:autoSpaceDE w:val="0"/>
                    <w:autoSpaceDN w:val="0"/>
                    <w:spacing w:before="0" w:after="0"/>
                    <w:ind w:left="0" w:firstLine="0"/>
                    <w:jc w:val="left"/>
                    <w:rPr>
                      <w:ins w:id="11424" w:author="Широбокова Алёна Сергеевна" w:date="2017-09-15T17:10:00Z"/>
                      <w:del w:id="11425" w:author="Маслихова Олеся Анатольевна" w:date="2018-12-25T15:21:00Z"/>
                      <w:rFonts w:ascii="Arial" w:hAnsi="Arial" w:cs="Arial"/>
                      <w:sz w:val="16"/>
                      <w:szCs w:val="16"/>
                    </w:rPr>
                  </w:pPr>
                  <w:ins w:id="11426" w:author="Широбокова Алёна Сергеевна" w:date="2017-09-15T17:10:00Z">
                    <w:del w:id="11427" w:author="Маслихова Олеся Анатольевна" w:date="2018-12-25T15:21:00Z">
                      <w:r w:rsidRPr="00B85DA7" w:rsidDel="006037EA">
                        <w:rPr>
                          <w:rFonts w:ascii="Arial" w:hAnsi="Arial" w:cs="Arial"/>
                          <w:sz w:val="16"/>
                          <w:szCs w:val="16"/>
                        </w:rPr>
                        <w:delText>Переоценка</w:delText>
                      </w:r>
                      <w:bookmarkStart w:id="11428" w:name="_Toc1550894"/>
                      <w:bookmarkStart w:id="11429" w:name="_Toc1551718"/>
                      <w:bookmarkStart w:id="11430" w:name="_Toc6912489"/>
                      <w:bookmarkStart w:id="11431" w:name="_Toc21517914"/>
                      <w:bookmarkEnd w:id="11428"/>
                      <w:bookmarkEnd w:id="11429"/>
                      <w:bookmarkEnd w:id="11430"/>
                      <w:bookmarkEnd w:id="11431"/>
                    </w:del>
                  </w:ins>
                </w:p>
              </w:tc>
              <w:bookmarkStart w:id="11432" w:name="_Toc1550895"/>
              <w:bookmarkStart w:id="11433" w:name="_Toc1551719"/>
              <w:bookmarkStart w:id="11434" w:name="_Toc6912490"/>
              <w:bookmarkStart w:id="11435" w:name="_Toc21517915"/>
              <w:bookmarkEnd w:id="11432"/>
              <w:bookmarkEnd w:id="11433"/>
              <w:bookmarkEnd w:id="11434"/>
              <w:bookmarkEnd w:id="11435"/>
            </w:tr>
            <w:tr w:rsidR="00A62498" w:rsidRPr="00286DD7" w:rsidDel="006037EA" w14:paraId="0513FF88" w14:textId="5FEC7F12" w:rsidTr="00B6442B">
              <w:trPr>
                <w:ins w:id="11436" w:author="Широбокова Алёна Сергеевна" w:date="2017-09-15T17:10:00Z"/>
                <w:del w:id="11437" w:author="Маслихова Олеся Анатольевна" w:date="2018-12-25T15:21:00Z"/>
              </w:trPr>
              <w:tc>
                <w:tcPr>
                  <w:tcW w:w="4390" w:type="dxa"/>
                  <w:gridSpan w:val="4"/>
                  <w:tcBorders>
                    <w:top w:val="single" w:sz="4" w:space="0" w:color="auto"/>
                    <w:left w:val="single" w:sz="4" w:space="0" w:color="auto"/>
                    <w:bottom w:val="single" w:sz="4" w:space="0" w:color="auto"/>
                    <w:right w:val="nil"/>
                  </w:tcBorders>
                  <w:tcMar>
                    <w:top w:w="57" w:type="dxa"/>
                    <w:left w:w="57" w:type="dxa"/>
                    <w:bottom w:w="57" w:type="dxa"/>
                    <w:right w:w="57" w:type="dxa"/>
                  </w:tcMar>
                  <w:hideMark/>
                </w:tcPr>
                <w:p w14:paraId="6C0B4EB3" w14:textId="39C80D2C" w:rsidR="00A62498" w:rsidRPr="00B85DA7" w:rsidDel="006037EA" w:rsidRDefault="00A62498" w:rsidP="00B6442B">
                  <w:pPr>
                    <w:autoSpaceDE w:val="0"/>
                    <w:autoSpaceDN w:val="0"/>
                    <w:spacing w:before="0" w:after="0"/>
                    <w:ind w:left="0" w:firstLine="0"/>
                    <w:jc w:val="left"/>
                    <w:rPr>
                      <w:ins w:id="11438" w:author="Широбокова Алёна Сергеевна" w:date="2017-09-15T17:10:00Z"/>
                      <w:del w:id="11439" w:author="Маслихова Олеся Анатольевна" w:date="2018-12-25T15:21:00Z"/>
                      <w:rFonts w:ascii="Arial" w:hAnsi="Arial" w:cs="Arial"/>
                      <w:b/>
                      <w:sz w:val="16"/>
                      <w:szCs w:val="16"/>
                    </w:rPr>
                  </w:pPr>
                  <w:ins w:id="11440" w:author="Широбокова Алёна Сергеевна" w:date="2017-09-15T17:10:00Z">
                    <w:del w:id="11441" w:author="Маслихова Олеся Анатольевна" w:date="2018-12-25T15:21:00Z">
                      <w:r w:rsidRPr="00B85DA7" w:rsidDel="006037EA">
                        <w:rPr>
                          <w:rFonts w:ascii="Arial" w:hAnsi="Arial" w:cs="Arial"/>
                          <w:b/>
                          <w:sz w:val="16"/>
                          <w:szCs w:val="16"/>
                        </w:rPr>
                        <w:delText>ИТОГО ДОКУМЕНТОВ</w:delText>
                      </w:r>
                      <w:bookmarkStart w:id="11442" w:name="_Toc1550896"/>
                      <w:bookmarkStart w:id="11443" w:name="_Toc1551720"/>
                      <w:bookmarkStart w:id="11444" w:name="_Toc6912491"/>
                      <w:bookmarkStart w:id="11445" w:name="_Toc21517916"/>
                      <w:bookmarkEnd w:id="11442"/>
                      <w:bookmarkEnd w:id="11443"/>
                      <w:bookmarkEnd w:id="11444"/>
                      <w:bookmarkEnd w:id="11445"/>
                    </w:del>
                  </w:ins>
                </w:p>
              </w:tc>
              <w:tc>
                <w:tcPr>
                  <w:tcW w:w="2018" w:type="dxa"/>
                  <w:tcBorders>
                    <w:top w:val="single" w:sz="4" w:space="0" w:color="auto"/>
                    <w:left w:val="nil"/>
                    <w:bottom w:val="single" w:sz="4" w:space="0" w:color="auto"/>
                    <w:right w:val="single" w:sz="4" w:space="0" w:color="auto"/>
                  </w:tcBorders>
                  <w:hideMark/>
                </w:tcPr>
                <w:p w14:paraId="08D7215E" w14:textId="1EACDEF4" w:rsidR="00A62498" w:rsidRPr="00B85DA7" w:rsidDel="006037EA" w:rsidRDefault="00A62498" w:rsidP="00B6442B">
                  <w:pPr>
                    <w:autoSpaceDE w:val="0"/>
                    <w:autoSpaceDN w:val="0"/>
                    <w:spacing w:before="0" w:after="0"/>
                    <w:ind w:left="0" w:firstLine="0"/>
                    <w:jc w:val="right"/>
                    <w:rPr>
                      <w:ins w:id="11446" w:author="Широбокова Алёна Сергеевна" w:date="2017-09-15T17:10:00Z"/>
                      <w:del w:id="11447" w:author="Маслихова Олеся Анатольевна" w:date="2018-12-25T15:21:00Z"/>
                      <w:rFonts w:ascii="Arial" w:hAnsi="Arial" w:cs="Arial"/>
                      <w:sz w:val="16"/>
                      <w:szCs w:val="16"/>
                    </w:rPr>
                  </w:pPr>
                  <w:ins w:id="11448" w:author="Широбокова Алёна Сергеевна" w:date="2017-09-15T17:10:00Z">
                    <w:del w:id="11449" w:author="Маслихова Олеся Анатольевна" w:date="2018-12-25T15:21:00Z">
                      <w:r w:rsidRPr="00286DD7" w:rsidDel="006037EA">
                        <w:rPr>
                          <w:rFonts w:cs="Arial"/>
                          <w:sz w:val="16"/>
                          <w:szCs w:val="16"/>
                        </w:rPr>
                        <w:delText>7</w:delText>
                      </w:r>
                      <w:r w:rsidRPr="00286DD7" w:rsidDel="006037EA">
                        <w:rPr>
                          <w:rFonts w:cs="Arial"/>
                          <w:sz w:val="16"/>
                          <w:szCs w:val="16"/>
                          <w:vertAlign w:val="superscript"/>
                          <w:lang w:val="en-US"/>
                        </w:rPr>
                        <w:footnoteReference w:id="2"/>
                      </w:r>
                      <w:r w:rsidDel="006037EA">
                        <w:rPr>
                          <w:rFonts w:cs="Arial"/>
                          <w:sz w:val="16"/>
                          <w:szCs w:val="16"/>
                        </w:rPr>
                        <w:delText xml:space="preserve"> (27)</w:delText>
                      </w:r>
                      <w:bookmarkStart w:id="11454" w:name="_Toc1550897"/>
                      <w:bookmarkStart w:id="11455" w:name="_Toc1551721"/>
                      <w:bookmarkStart w:id="11456" w:name="_Toc6912492"/>
                      <w:bookmarkStart w:id="11457" w:name="_Toc21517917"/>
                      <w:bookmarkEnd w:id="11454"/>
                      <w:bookmarkEnd w:id="11455"/>
                      <w:bookmarkEnd w:id="11456"/>
                      <w:bookmarkEnd w:id="11457"/>
                    </w:del>
                  </w:ins>
                </w:p>
              </w:tc>
              <w:tc>
                <w:tcPr>
                  <w:tcW w:w="2976" w:type="dxa"/>
                  <w:gridSpan w:val="2"/>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027BBD6" w14:textId="68F20217" w:rsidR="00A62498" w:rsidRPr="00B85DA7" w:rsidDel="006037EA" w:rsidRDefault="00A62498" w:rsidP="00B6442B">
                  <w:pPr>
                    <w:autoSpaceDE w:val="0"/>
                    <w:autoSpaceDN w:val="0"/>
                    <w:spacing w:before="0" w:after="0"/>
                    <w:ind w:left="0" w:firstLine="0"/>
                    <w:jc w:val="right"/>
                    <w:rPr>
                      <w:ins w:id="11458" w:author="Широбокова Алёна Сергеевна" w:date="2017-09-15T17:10:00Z"/>
                      <w:del w:id="11459" w:author="Маслихова Олеся Анатольевна" w:date="2018-12-25T15:21:00Z"/>
                      <w:rFonts w:ascii="Arial" w:hAnsi="Arial" w:cs="Arial"/>
                      <w:sz w:val="16"/>
                      <w:szCs w:val="16"/>
                    </w:rPr>
                  </w:pPr>
                  <w:ins w:id="11460" w:author="Широбокова Алёна Сергеевна" w:date="2017-09-15T17:10:00Z">
                    <w:del w:id="11461" w:author="Маслихова Олеся Анатольевна" w:date="2018-12-25T15:21:00Z">
                      <w:r w:rsidRPr="00B85DA7" w:rsidDel="006037EA">
                        <w:rPr>
                          <w:rFonts w:ascii="Arial" w:hAnsi="Arial" w:cs="Arial"/>
                          <w:sz w:val="16"/>
                          <w:szCs w:val="16"/>
                        </w:rPr>
                        <w:delText>4 (28)</w:delText>
                      </w:r>
                      <w:bookmarkStart w:id="11462" w:name="_Toc1550898"/>
                      <w:bookmarkStart w:id="11463" w:name="_Toc1551722"/>
                      <w:bookmarkStart w:id="11464" w:name="_Toc6912493"/>
                      <w:bookmarkStart w:id="11465" w:name="_Toc21517918"/>
                      <w:bookmarkEnd w:id="11462"/>
                      <w:bookmarkEnd w:id="11463"/>
                      <w:bookmarkEnd w:id="11464"/>
                      <w:bookmarkEnd w:id="11465"/>
                    </w:del>
                  </w:ins>
                </w:p>
              </w:tc>
              <w:tc>
                <w:tcPr>
                  <w:tcW w:w="3118" w:type="dxa"/>
                  <w:gridSpan w:val="2"/>
                  <w:tcBorders>
                    <w:top w:val="single" w:sz="4" w:space="0" w:color="auto"/>
                    <w:left w:val="single" w:sz="4" w:space="0" w:color="auto"/>
                    <w:bottom w:val="single" w:sz="4" w:space="0" w:color="auto"/>
                    <w:right w:val="single" w:sz="4" w:space="0" w:color="auto"/>
                  </w:tcBorders>
                  <w:hideMark/>
                </w:tcPr>
                <w:p w14:paraId="4F5DCC6B" w14:textId="27472930" w:rsidR="00A62498" w:rsidRPr="00B85DA7" w:rsidDel="006037EA" w:rsidRDefault="00A62498" w:rsidP="00B6442B">
                  <w:pPr>
                    <w:autoSpaceDE w:val="0"/>
                    <w:autoSpaceDN w:val="0"/>
                    <w:spacing w:before="0" w:after="0"/>
                    <w:ind w:left="0" w:firstLine="0"/>
                    <w:jc w:val="right"/>
                    <w:rPr>
                      <w:ins w:id="11466" w:author="Широбокова Алёна Сергеевна" w:date="2017-09-15T17:10:00Z"/>
                      <w:del w:id="11467" w:author="Маслихова Олеся Анатольевна" w:date="2018-12-25T15:21:00Z"/>
                      <w:rFonts w:ascii="Arial" w:hAnsi="Arial" w:cs="Arial"/>
                      <w:sz w:val="16"/>
                      <w:szCs w:val="16"/>
                    </w:rPr>
                  </w:pPr>
                  <w:ins w:id="11468" w:author="Широбокова Алёна Сергеевна" w:date="2017-09-15T17:10:00Z">
                    <w:del w:id="11469" w:author="Маслихова Олеся Анатольевна" w:date="2018-12-25T15:21:00Z">
                      <w:r w:rsidRPr="00B85DA7" w:rsidDel="006037EA">
                        <w:rPr>
                          <w:rFonts w:ascii="Arial" w:hAnsi="Arial" w:cs="Arial"/>
                          <w:sz w:val="16"/>
                          <w:szCs w:val="16"/>
                        </w:rPr>
                        <w:delText>3 (29)</w:delText>
                      </w:r>
                      <w:bookmarkStart w:id="11470" w:name="_Toc1550899"/>
                      <w:bookmarkStart w:id="11471" w:name="_Toc1551723"/>
                      <w:bookmarkStart w:id="11472" w:name="_Toc6912494"/>
                      <w:bookmarkStart w:id="11473" w:name="_Toc21517919"/>
                      <w:bookmarkEnd w:id="11470"/>
                      <w:bookmarkEnd w:id="11471"/>
                      <w:bookmarkEnd w:id="11472"/>
                      <w:bookmarkEnd w:id="11473"/>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5C78103E" w14:textId="7003E170" w:rsidR="00A62498" w:rsidRPr="00B85DA7" w:rsidDel="006037EA" w:rsidRDefault="00A62498" w:rsidP="00B6442B">
                  <w:pPr>
                    <w:autoSpaceDE w:val="0"/>
                    <w:autoSpaceDN w:val="0"/>
                    <w:spacing w:before="0" w:after="0"/>
                    <w:ind w:left="0" w:firstLine="0"/>
                    <w:jc w:val="left"/>
                    <w:rPr>
                      <w:ins w:id="11474" w:author="Широбокова Алёна Сергеевна" w:date="2017-09-15T17:10:00Z"/>
                      <w:del w:id="11475" w:author="Маслихова Олеся Анатольевна" w:date="2018-12-25T15:21:00Z"/>
                      <w:rFonts w:ascii="Arial" w:hAnsi="Arial" w:cs="Arial"/>
                      <w:sz w:val="16"/>
                      <w:szCs w:val="16"/>
                    </w:rPr>
                  </w:pPr>
                  <w:bookmarkStart w:id="11476" w:name="_Toc1550900"/>
                  <w:bookmarkStart w:id="11477" w:name="_Toc1551724"/>
                  <w:bookmarkStart w:id="11478" w:name="_Toc6912495"/>
                  <w:bookmarkStart w:id="11479" w:name="_Toc21517920"/>
                  <w:bookmarkEnd w:id="11476"/>
                  <w:bookmarkEnd w:id="11477"/>
                  <w:bookmarkEnd w:id="11478"/>
                  <w:bookmarkEnd w:id="11479"/>
                </w:p>
              </w:tc>
              <w:bookmarkStart w:id="11480" w:name="_Toc1550901"/>
              <w:bookmarkStart w:id="11481" w:name="_Toc1551725"/>
              <w:bookmarkStart w:id="11482" w:name="_Toc6912496"/>
              <w:bookmarkStart w:id="11483" w:name="_Toc21517921"/>
              <w:bookmarkEnd w:id="11480"/>
              <w:bookmarkEnd w:id="11481"/>
              <w:bookmarkEnd w:id="11482"/>
              <w:bookmarkEnd w:id="11483"/>
            </w:tr>
            <w:tr w:rsidR="00A62498" w:rsidRPr="00286DD7" w:rsidDel="006037EA" w14:paraId="3DDD4051" w14:textId="00625D50" w:rsidTr="00B6442B">
              <w:trPr>
                <w:ins w:id="11484" w:author="Широбокова Алёна Сергеевна" w:date="2017-09-15T17:10:00Z"/>
                <w:del w:id="11485" w:author="Маслихова Олеся Анатольевна" w:date="2018-12-25T15:21:00Z"/>
              </w:trPr>
              <w:tc>
                <w:tcPr>
                  <w:tcW w:w="6408" w:type="dxa"/>
                  <w:gridSpan w:val="5"/>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B3EB22F" w14:textId="0ED3B946" w:rsidR="00A62498" w:rsidRPr="00B85DA7" w:rsidDel="006037EA" w:rsidRDefault="00A62498" w:rsidP="00B6442B">
                  <w:pPr>
                    <w:autoSpaceDE w:val="0"/>
                    <w:autoSpaceDN w:val="0"/>
                    <w:spacing w:before="0" w:after="0"/>
                    <w:ind w:left="0" w:firstLine="0"/>
                    <w:jc w:val="left"/>
                    <w:rPr>
                      <w:ins w:id="11486" w:author="Широбокова Алёна Сергеевна" w:date="2017-09-15T17:10:00Z"/>
                      <w:del w:id="11487" w:author="Маслихова Олеся Анатольевна" w:date="2018-12-25T15:21:00Z"/>
                      <w:rFonts w:ascii="Arial" w:hAnsi="Arial" w:cs="Arial"/>
                      <w:b/>
                      <w:sz w:val="16"/>
                      <w:szCs w:val="16"/>
                    </w:rPr>
                  </w:pPr>
                  <w:ins w:id="11488" w:author="Широбокова Алёна Сергеевна" w:date="2017-09-15T17:10:00Z">
                    <w:del w:id="11489" w:author="Маслихова Олеся Анатольевна" w:date="2018-12-25T15:21:00Z">
                      <w:r w:rsidRPr="00B85DA7" w:rsidDel="006037EA">
                        <w:rPr>
                          <w:rFonts w:ascii="Arial" w:hAnsi="Arial" w:cs="Arial"/>
                          <w:b/>
                          <w:sz w:val="16"/>
                          <w:szCs w:val="16"/>
                        </w:rPr>
                        <w:delText>ИТОГО ОБОРОТЫ  в валюте</w:delText>
                      </w:r>
                      <w:bookmarkStart w:id="11490" w:name="_Toc1550902"/>
                      <w:bookmarkStart w:id="11491" w:name="_Toc1551726"/>
                      <w:bookmarkStart w:id="11492" w:name="_Toc6912497"/>
                      <w:bookmarkStart w:id="11493" w:name="_Toc21517922"/>
                      <w:bookmarkEnd w:id="11490"/>
                      <w:bookmarkEnd w:id="11491"/>
                      <w:bookmarkEnd w:id="11492"/>
                      <w:bookmarkEnd w:id="11493"/>
                    </w:del>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F46B49A" w14:textId="6B775CD6" w:rsidR="00A62498" w:rsidRPr="00B85DA7" w:rsidDel="006037EA" w:rsidRDefault="00A62498" w:rsidP="00B6442B">
                  <w:pPr>
                    <w:autoSpaceDE w:val="0"/>
                    <w:autoSpaceDN w:val="0"/>
                    <w:spacing w:before="0" w:after="0"/>
                    <w:ind w:left="0" w:firstLine="0"/>
                    <w:jc w:val="right"/>
                    <w:rPr>
                      <w:ins w:id="11494" w:author="Широбокова Алёна Сергеевна" w:date="2017-09-15T17:10:00Z"/>
                      <w:del w:id="11495" w:author="Маслихова Олеся Анатольевна" w:date="2018-12-25T15:21:00Z"/>
                      <w:rFonts w:ascii="Arial" w:hAnsi="Arial" w:cs="Arial"/>
                      <w:sz w:val="16"/>
                      <w:szCs w:val="16"/>
                    </w:rPr>
                  </w:pPr>
                  <w:ins w:id="11496" w:author="Широбокова Алёна Сергеевна" w:date="2017-09-15T17:10:00Z">
                    <w:del w:id="11497" w:author="Маслихова Олеся Анатольевна" w:date="2018-12-25T15:21:00Z">
                      <w:r w:rsidRPr="00B85DA7" w:rsidDel="006037EA">
                        <w:rPr>
                          <w:rFonts w:ascii="Arial" w:hAnsi="Arial" w:cs="Arial"/>
                          <w:sz w:val="16"/>
                          <w:szCs w:val="16"/>
                        </w:rPr>
                        <w:delText>2574,80 (30)</w:delText>
                      </w:r>
                      <w:bookmarkStart w:id="11498" w:name="_Toc1550903"/>
                      <w:bookmarkStart w:id="11499" w:name="_Toc1551727"/>
                      <w:bookmarkStart w:id="11500" w:name="_Toc6912498"/>
                      <w:bookmarkStart w:id="11501" w:name="_Toc21517923"/>
                      <w:bookmarkEnd w:id="11498"/>
                      <w:bookmarkEnd w:id="11499"/>
                      <w:bookmarkEnd w:id="11500"/>
                      <w:bookmarkEnd w:id="11501"/>
                    </w:del>
                  </w:ins>
                </w:p>
              </w:tc>
              <w:tc>
                <w:tcPr>
                  <w:tcW w:w="1559" w:type="dxa"/>
                  <w:tcBorders>
                    <w:top w:val="single" w:sz="4" w:space="0" w:color="auto"/>
                    <w:left w:val="single" w:sz="4" w:space="0" w:color="auto"/>
                    <w:bottom w:val="single" w:sz="4" w:space="0" w:color="auto"/>
                    <w:right w:val="single" w:sz="4" w:space="0" w:color="auto"/>
                  </w:tcBorders>
                </w:tcPr>
                <w:p w14:paraId="368B57C8" w14:textId="5D31769A" w:rsidR="00A62498" w:rsidRPr="00B85DA7" w:rsidDel="006037EA" w:rsidRDefault="00A62498" w:rsidP="00B6442B">
                  <w:pPr>
                    <w:autoSpaceDE w:val="0"/>
                    <w:autoSpaceDN w:val="0"/>
                    <w:spacing w:before="0" w:after="0"/>
                    <w:ind w:left="0" w:firstLine="0"/>
                    <w:jc w:val="right"/>
                    <w:rPr>
                      <w:ins w:id="11502" w:author="Широбокова Алёна Сергеевна" w:date="2017-09-15T17:10:00Z"/>
                      <w:del w:id="11503" w:author="Маслихова Олеся Анатольевна" w:date="2018-12-25T15:21:00Z"/>
                      <w:rFonts w:ascii="Arial" w:hAnsi="Arial" w:cs="Arial"/>
                      <w:sz w:val="16"/>
                      <w:szCs w:val="16"/>
                    </w:rPr>
                  </w:pPr>
                  <w:bookmarkStart w:id="11504" w:name="_Toc1550904"/>
                  <w:bookmarkStart w:id="11505" w:name="_Toc1551728"/>
                  <w:bookmarkStart w:id="11506" w:name="_Toc6912499"/>
                  <w:bookmarkStart w:id="11507" w:name="_Toc21517924"/>
                  <w:bookmarkEnd w:id="11504"/>
                  <w:bookmarkEnd w:id="11505"/>
                  <w:bookmarkEnd w:id="11506"/>
                  <w:bookmarkEnd w:id="11507"/>
                </w:p>
              </w:tc>
              <w:tc>
                <w:tcPr>
                  <w:tcW w:w="1559" w:type="dxa"/>
                  <w:tcBorders>
                    <w:top w:val="single" w:sz="4" w:space="0" w:color="auto"/>
                    <w:left w:val="single" w:sz="4" w:space="0" w:color="auto"/>
                    <w:bottom w:val="single" w:sz="4" w:space="0" w:color="auto"/>
                    <w:right w:val="single" w:sz="4" w:space="0" w:color="auto"/>
                  </w:tcBorders>
                  <w:hideMark/>
                </w:tcPr>
                <w:p w14:paraId="1AB35359" w14:textId="4D9FCB56" w:rsidR="00A62498" w:rsidRPr="00B85DA7" w:rsidDel="006037EA" w:rsidRDefault="00A62498" w:rsidP="00B6442B">
                  <w:pPr>
                    <w:autoSpaceDE w:val="0"/>
                    <w:autoSpaceDN w:val="0"/>
                    <w:spacing w:before="0" w:after="0"/>
                    <w:ind w:left="0" w:firstLine="0"/>
                    <w:jc w:val="right"/>
                    <w:rPr>
                      <w:ins w:id="11508" w:author="Широбокова Алёна Сергеевна" w:date="2017-09-15T17:10:00Z"/>
                      <w:del w:id="11509" w:author="Маслихова Олеся Анатольевна" w:date="2018-12-25T15:21:00Z"/>
                      <w:rFonts w:ascii="Arial" w:hAnsi="Arial" w:cs="Arial"/>
                      <w:sz w:val="16"/>
                      <w:szCs w:val="16"/>
                    </w:rPr>
                  </w:pPr>
                  <w:ins w:id="11510" w:author="Широбокова Алёна Сергеевна" w:date="2017-09-15T17:10:00Z">
                    <w:del w:id="11511" w:author="Маслихова Олеся Анатольевна" w:date="2018-12-25T15:21:00Z">
                      <w:r w:rsidRPr="00B85DA7" w:rsidDel="006037EA">
                        <w:rPr>
                          <w:rFonts w:ascii="Arial" w:hAnsi="Arial" w:cs="Arial"/>
                          <w:sz w:val="16"/>
                          <w:szCs w:val="16"/>
                        </w:rPr>
                        <w:delText>45 750,00(31)</w:delText>
                      </w:r>
                      <w:bookmarkStart w:id="11512" w:name="_Toc1550905"/>
                      <w:bookmarkStart w:id="11513" w:name="_Toc1551729"/>
                      <w:bookmarkStart w:id="11514" w:name="_Toc6912500"/>
                      <w:bookmarkStart w:id="11515" w:name="_Toc21517925"/>
                      <w:bookmarkEnd w:id="11512"/>
                      <w:bookmarkEnd w:id="11513"/>
                      <w:bookmarkEnd w:id="11514"/>
                      <w:bookmarkEnd w:id="11515"/>
                    </w:del>
                  </w:ins>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C913FF1" w14:textId="06487079" w:rsidR="00A62498" w:rsidRPr="00B85DA7" w:rsidDel="006037EA" w:rsidRDefault="00A62498" w:rsidP="00B6442B">
                  <w:pPr>
                    <w:autoSpaceDE w:val="0"/>
                    <w:autoSpaceDN w:val="0"/>
                    <w:spacing w:before="0" w:after="0"/>
                    <w:ind w:left="0" w:firstLine="0"/>
                    <w:jc w:val="right"/>
                    <w:rPr>
                      <w:ins w:id="11516" w:author="Широбокова Алёна Сергеевна" w:date="2017-09-15T17:10:00Z"/>
                      <w:del w:id="11517" w:author="Маслихова Олеся Анатольевна" w:date="2018-12-25T15:21:00Z"/>
                      <w:rFonts w:ascii="Arial" w:hAnsi="Arial" w:cs="Arial"/>
                      <w:sz w:val="16"/>
                      <w:szCs w:val="16"/>
                    </w:rPr>
                  </w:pPr>
                  <w:bookmarkStart w:id="11518" w:name="_Toc1550906"/>
                  <w:bookmarkStart w:id="11519" w:name="_Toc1551730"/>
                  <w:bookmarkStart w:id="11520" w:name="_Toc6912501"/>
                  <w:bookmarkStart w:id="11521" w:name="_Toc21517926"/>
                  <w:bookmarkEnd w:id="11518"/>
                  <w:bookmarkEnd w:id="11519"/>
                  <w:bookmarkEnd w:id="11520"/>
                  <w:bookmarkEnd w:id="11521"/>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B4EECC0" w14:textId="240F7759" w:rsidR="00A62498" w:rsidRPr="00B85DA7" w:rsidDel="006037EA" w:rsidRDefault="00A62498" w:rsidP="00B6442B">
                  <w:pPr>
                    <w:autoSpaceDE w:val="0"/>
                    <w:autoSpaceDN w:val="0"/>
                    <w:spacing w:before="0" w:after="0"/>
                    <w:ind w:left="0" w:firstLine="0"/>
                    <w:jc w:val="left"/>
                    <w:rPr>
                      <w:ins w:id="11522" w:author="Широбокова Алёна Сергеевна" w:date="2017-09-15T17:10:00Z"/>
                      <w:del w:id="11523" w:author="Маслихова Олеся Анатольевна" w:date="2018-12-25T15:21:00Z"/>
                      <w:rFonts w:ascii="Arial" w:hAnsi="Arial" w:cs="Arial"/>
                      <w:sz w:val="16"/>
                      <w:szCs w:val="16"/>
                    </w:rPr>
                  </w:pPr>
                  <w:bookmarkStart w:id="11524" w:name="_Toc1550907"/>
                  <w:bookmarkStart w:id="11525" w:name="_Toc1551731"/>
                  <w:bookmarkStart w:id="11526" w:name="_Toc6912502"/>
                  <w:bookmarkStart w:id="11527" w:name="_Toc21517927"/>
                  <w:bookmarkEnd w:id="11524"/>
                  <w:bookmarkEnd w:id="11525"/>
                  <w:bookmarkEnd w:id="11526"/>
                  <w:bookmarkEnd w:id="11527"/>
                </w:p>
              </w:tc>
              <w:bookmarkStart w:id="11528" w:name="_Toc1550908"/>
              <w:bookmarkStart w:id="11529" w:name="_Toc1551732"/>
              <w:bookmarkStart w:id="11530" w:name="_Toc6912503"/>
              <w:bookmarkStart w:id="11531" w:name="_Toc21517928"/>
              <w:bookmarkEnd w:id="11528"/>
              <w:bookmarkEnd w:id="11529"/>
              <w:bookmarkEnd w:id="11530"/>
              <w:bookmarkEnd w:id="11531"/>
            </w:tr>
            <w:tr w:rsidR="00A62498" w:rsidRPr="00286DD7" w:rsidDel="006037EA" w14:paraId="03334128" w14:textId="20AF6C4B" w:rsidTr="00B6442B">
              <w:trPr>
                <w:ins w:id="11532" w:author="Широбокова Алёна Сергеевна" w:date="2017-09-15T17:10:00Z"/>
                <w:del w:id="11533" w:author="Маслихова Олеся Анатольевна" w:date="2018-12-25T15:21:00Z"/>
              </w:trPr>
              <w:tc>
                <w:tcPr>
                  <w:tcW w:w="6408" w:type="dxa"/>
                  <w:gridSpan w:val="5"/>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BF93099" w14:textId="58A28095" w:rsidR="00A62498" w:rsidRPr="00B85DA7" w:rsidDel="006037EA" w:rsidRDefault="00A62498" w:rsidP="00B6442B">
                  <w:pPr>
                    <w:autoSpaceDE w:val="0"/>
                    <w:autoSpaceDN w:val="0"/>
                    <w:spacing w:before="0" w:after="0"/>
                    <w:ind w:left="0" w:firstLine="0"/>
                    <w:jc w:val="left"/>
                    <w:rPr>
                      <w:ins w:id="11534" w:author="Широбокова Алёна Сергеевна" w:date="2017-09-15T17:10:00Z"/>
                      <w:del w:id="11535" w:author="Маслихова Олеся Анатольевна" w:date="2018-12-25T15:21:00Z"/>
                      <w:rFonts w:ascii="Arial" w:hAnsi="Arial" w:cs="Arial"/>
                      <w:b/>
                      <w:sz w:val="16"/>
                      <w:szCs w:val="16"/>
                    </w:rPr>
                  </w:pPr>
                  <w:ins w:id="11536" w:author="Широбокова Алёна Сергеевна" w:date="2017-09-15T17:10:00Z">
                    <w:del w:id="11537" w:author="Маслихова Олеся Анатольевна" w:date="2018-12-25T15:21:00Z">
                      <w:r w:rsidRPr="00B85DA7" w:rsidDel="006037EA">
                        <w:rPr>
                          <w:rFonts w:ascii="Arial" w:hAnsi="Arial" w:cs="Arial"/>
                          <w:b/>
                          <w:sz w:val="16"/>
                          <w:szCs w:val="16"/>
                        </w:rPr>
                        <w:delText>ИТОГО ОБОРОТЫ  в нац. эквиваленте</w:delText>
                      </w:r>
                      <w:bookmarkStart w:id="11538" w:name="_Toc1550909"/>
                      <w:bookmarkStart w:id="11539" w:name="_Toc1551733"/>
                      <w:bookmarkStart w:id="11540" w:name="_Toc6912504"/>
                      <w:bookmarkStart w:id="11541" w:name="_Toc21517929"/>
                      <w:bookmarkEnd w:id="11538"/>
                      <w:bookmarkEnd w:id="11539"/>
                      <w:bookmarkEnd w:id="11540"/>
                      <w:bookmarkEnd w:id="11541"/>
                    </w:del>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51CA613B" w14:textId="6D2BA8A6" w:rsidR="00A62498" w:rsidRPr="00B85DA7" w:rsidDel="006037EA" w:rsidRDefault="00A62498" w:rsidP="00B6442B">
                  <w:pPr>
                    <w:autoSpaceDE w:val="0"/>
                    <w:autoSpaceDN w:val="0"/>
                    <w:spacing w:before="0" w:after="0"/>
                    <w:ind w:left="0" w:firstLine="0"/>
                    <w:jc w:val="right"/>
                    <w:rPr>
                      <w:ins w:id="11542" w:author="Широбокова Алёна Сергеевна" w:date="2017-09-15T17:10:00Z"/>
                      <w:del w:id="11543" w:author="Маслихова Олеся Анатольевна" w:date="2018-12-25T15:21:00Z"/>
                      <w:rFonts w:ascii="Arial" w:hAnsi="Arial" w:cs="Arial"/>
                      <w:sz w:val="16"/>
                      <w:szCs w:val="16"/>
                    </w:rPr>
                  </w:pPr>
                  <w:bookmarkStart w:id="11544" w:name="_Toc1550910"/>
                  <w:bookmarkStart w:id="11545" w:name="_Toc1551734"/>
                  <w:bookmarkStart w:id="11546" w:name="_Toc6912505"/>
                  <w:bookmarkStart w:id="11547" w:name="_Toc21517930"/>
                  <w:bookmarkEnd w:id="11544"/>
                  <w:bookmarkEnd w:id="11545"/>
                  <w:bookmarkEnd w:id="11546"/>
                  <w:bookmarkEnd w:id="11547"/>
                </w:p>
              </w:tc>
              <w:tc>
                <w:tcPr>
                  <w:tcW w:w="1559" w:type="dxa"/>
                  <w:tcBorders>
                    <w:top w:val="single" w:sz="4" w:space="0" w:color="auto"/>
                    <w:left w:val="single" w:sz="4" w:space="0" w:color="auto"/>
                    <w:bottom w:val="single" w:sz="4" w:space="0" w:color="auto"/>
                    <w:right w:val="single" w:sz="4" w:space="0" w:color="auto"/>
                  </w:tcBorders>
                  <w:hideMark/>
                </w:tcPr>
                <w:p w14:paraId="5C00F3D1" w14:textId="3EF1CC56" w:rsidR="00A62498" w:rsidRPr="00B85DA7" w:rsidDel="006037EA" w:rsidRDefault="00A62498" w:rsidP="00B6442B">
                  <w:pPr>
                    <w:autoSpaceDE w:val="0"/>
                    <w:autoSpaceDN w:val="0"/>
                    <w:spacing w:before="0" w:after="0"/>
                    <w:ind w:left="0" w:firstLine="0"/>
                    <w:jc w:val="right"/>
                    <w:rPr>
                      <w:ins w:id="11548" w:author="Широбокова Алёна Сергеевна" w:date="2017-09-15T17:10:00Z"/>
                      <w:del w:id="11549" w:author="Маслихова Олеся Анатольевна" w:date="2018-12-25T15:21:00Z"/>
                      <w:rFonts w:ascii="Arial" w:hAnsi="Arial" w:cs="Arial"/>
                      <w:sz w:val="16"/>
                      <w:szCs w:val="16"/>
                    </w:rPr>
                  </w:pPr>
                  <w:ins w:id="11550" w:author="Широбокова Алёна Сергеевна" w:date="2017-09-15T17:10:00Z">
                    <w:del w:id="11551" w:author="Маслихова Олеся Анатольевна" w:date="2018-12-25T15:21:00Z">
                      <w:r w:rsidRPr="00B85DA7" w:rsidDel="006037EA">
                        <w:rPr>
                          <w:rFonts w:ascii="Arial" w:hAnsi="Arial" w:cs="Arial"/>
                          <w:sz w:val="16"/>
                          <w:szCs w:val="16"/>
                        </w:rPr>
                        <w:delText>789 033,60(32)</w:delText>
                      </w:r>
                      <w:bookmarkStart w:id="11552" w:name="_Toc1550911"/>
                      <w:bookmarkStart w:id="11553" w:name="_Toc1551735"/>
                      <w:bookmarkStart w:id="11554" w:name="_Toc6912506"/>
                      <w:bookmarkStart w:id="11555" w:name="_Toc21517931"/>
                      <w:bookmarkEnd w:id="11552"/>
                      <w:bookmarkEnd w:id="11553"/>
                      <w:bookmarkEnd w:id="11554"/>
                      <w:bookmarkEnd w:id="11555"/>
                    </w:del>
                  </w:ins>
                </w:p>
              </w:tc>
              <w:tc>
                <w:tcPr>
                  <w:tcW w:w="1559" w:type="dxa"/>
                  <w:tcBorders>
                    <w:top w:val="single" w:sz="4" w:space="0" w:color="auto"/>
                    <w:left w:val="single" w:sz="4" w:space="0" w:color="auto"/>
                    <w:bottom w:val="single" w:sz="4" w:space="0" w:color="auto"/>
                    <w:right w:val="single" w:sz="4" w:space="0" w:color="auto"/>
                  </w:tcBorders>
                </w:tcPr>
                <w:p w14:paraId="2B967B88" w14:textId="5D38C599" w:rsidR="00A62498" w:rsidRPr="00B85DA7" w:rsidDel="006037EA" w:rsidRDefault="00A62498" w:rsidP="00B6442B">
                  <w:pPr>
                    <w:autoSpaceDE w:val="0"/>
                    <w:autoSpaceDN w:val="0"/>
                    <w:spacing w:before="0" w:after="0"/>
                    <w:ind w:left="0" w:firstLine="0"/>
                    <w:jc w:val="right"/>
                    <w:rPr>
                      <w:ins w:id="11556" w:author="Широбокова Алёна Сергеевна" w:date="2017-09-15T17:10:00Z"/>
                      <w:del w:id="11557" w:author="Маслихова Олеся Анатольевна" w:date="2018-12-25T15:21:00Z"/>
                      <w:rFonts w:ascii="Arial" w:hAnsi="Arial" w:cs="Arial"/>
                      <w:sz w:val="16"/>
                      <w:szCs w:val="16"/>
                    </w:rPr>
                  </w:pPr>
                  <w:bookmarkStart w:id="11558" w:name="_Toc1550912"/>
                  <w:bookmarkStart w:id="11559" w:name="_Toc1551736"/>
                  <w:bookmarkStart w:id="11560" w:name="_Toc6912507"/>
                  <w:bookmarkStart w:id="11561" w:name="_Toc21517932"/>
                  <w:bookmarkEnd w:id="11558"/>
                  <w:bookmarkEnd w:id="11559"/>
                  <w:bookmarkEnd w:id="11560"/>
                  <w:bookmarkEnd w:id="11561"/>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470DEBBE" w14:textId="66016DEC" w:rsidR="00A62498" w:rsidRPr="00B85DA7" w:rsidDel="006037EA" w:rsidRDefault="00A62498" w:rsidP="00B6442B">
                  <w:pPr>
                    <w:autoSpaceDE w:val="0"/>
                    <w:autoSpaceDN w:val="0"/>
                    <w:spacing w:before="0" w:after="0"/>
                    <w:ind w:left="0" w:firstLine="0"/>
                    <w:jc w:val="right"/>
                    <w:rPr>
                      <w:ins w:id="11562" w:author="Широбокова Алёна Сергеевна" w:date="2017-09-15T17:10:00Z"/>
                      <w:del w:id="11563" w:author="Маслихова Олеся Анатольевна" w:date="2018-12-25T15:21:00Z"/>
                      <w:rFonts w:ascii="Arial" w:hAnsi="Arial" w:cs="Arial"/>
                      <w:sz w:val="16"/>
                      <w:szCs w:val="16"/>
                    </w:rPr>
                  </w:pPr>
                  <w:ins w:id="11564" w:author="Широбокова Алёна Сергеевна" w:date="2017-09-15T17:10:00Z">
                    <w:del w:id="11565" w:author="Маслихова Олеся Анатольевна" w:date="2018-12-25T15:21:00Z">
                      <w:r w:rsidRPr="00B85DA7" w:rsidDel="006037EA">
                        <w:rPr>
                          <w:rFonts w:ascii="Arial" w:hAnsi="Arial" w:cs="Arial"/>
                          <w:sz w:val="16"/>
                          <w:szCs w:val="16"/>
                        </w:rPr>
                        <w:delText>1 730 125,69(33)</w:delText>
                      </w:r>
                      <w:bookmarkStart w:id="11566" w:name="_Toc1550913"/>
                      <w:bookmarkStart w:id="11567" w:name="_Toc1551737"/>
                      <w:bookmarkStart w:id="11568" w:name="_Toc6912508"/>
                      <w:bookmarkStart w:id="11569" w:name="_Toc21517933"/>
                      <w:bookmarkEnd w:id="11566"/>
                      <w:bookmarkEnd w:id="11567"/>
                      <w:bookmarkEnd w:id="11568"/>
                      <w:bookmarkEnd w:id="11569"/>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C19C1F8" w14:textId="5FE2F3CA" w:rsidR="00A62498" w:rsidRPr="00B85DA7" w:rsidDel="006037EA" w:rsidRDefault="00A62498" w:rsidP="00B6442B">
                  <w:pPr>
                    <w:autoSpaceDE w:val="0"/>
                    <w:autoSpaceDN w:val="0"/>
                    <w:spacing w:before="0" w:after="0"/>
                    <w:ind w:left="0" w:firstLine="0"/>
                    <w:jc w:val="left"/>
                    <w:rPr>
                      <w:ins w:id="11570" w:author="Широбокова Алёна Сергеевна" w:date="2017-09-15T17:10:00Z"/>
                      <w:del w:id="11571" w:author="Маслихова Олеся Анатольевна" w:date="2018-12-25T15:21:00Z"/>
                      <w:rFonts w:ascii="Arial" w:hAnsi="Arial" w:cs="Arial"/>
                      <w:sz w:val="16"/>
                      <w:szCs w:val="16"/>
                    </w:rPr>
                  </w:pPr>
                  <w:bookmarkStart w:id="11572" w:name="_Toc1550914"/>
                  <w:bookmarkStart w:id="11573" w:name="_Toc1551738"/>
                  <w:bookmarkStart w:id="11574" w:name="_Toc6912509"/>
                  <w:bookmarkStart w:id="11575" w:name="_Toc21517934"/>
                  <w:bookmarkEnd w:id="11572"/>
                  <w:bookmarkEnd w:id="11573"/>
                  <w:bookmarkEnd w:id="11574"/>
                  <w:bookmarkEnd w:id="11575"/>
                </w:p>
              </w:tc>
              <w:bookmarkStart w:id="11576" w:name="_Toc1550915"/>
              <w:bookmarkStart w:id="11577" w:name="_Toc1551739"/>
              <w:bookmarkStart w:id="11578" w:name="_Toc6912510"/>
              <w:bookmarkStart w:id="11579" w:name="_Toc21517935"/>
              <w:bookmarkEnd w:id="11576"/>
              <w:bookmarkEnd w:id="11577"/>
              <w:bookmarkEnd w:id="11578"/>
              <w:bookmarkEnd w:id="11579"/>
            </w:tr>
            <w:tr w:rsidR="00A62498" w:rsidRPr="00286DD7" w:rsidDel="006037EA" w14:paraId="25171D62" w14:textId="2654DDDB" w:rsidTr="00B6442B">
              <w:trPr>
                <w:ins w:id="11580" w:author="Широбокова Алёна Сергеевна" w:date="2017-09-15T17:10:00Z"/>
                <w:del w:id="11581" w:author="Маслихова Олеся Анатольевна" w:date="2018-12-25T15:21:00Z"/>
              </w:trPr>
              <w:tc>
                <w:tcPr>
                  <w:tcW w:w="6408" w:type="dxa"/>
                  <w:gridSpan w:val="5"/>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60574AF6" w14:textId="04DA3FE8" w:rsidR="00A62498" w:rsidRPr="00B85DA7" w:rsidDel="006037EA" w:rsidRDefault="00A62498" w:rsidP="00B6442B">
                  <w:pPr>
                    <w:autoSpaceDE w:val="0"/>
                    <w:autoSpaceDN w:val="0"/>
                    <w:spacing w:before="0" w:after="0"/>
                    <w:ind w:left="0" w:firstLine="0"/>
                    <w:jc w:val="left"/>
                    <w:rPr>
                      <w:ins w:id="11582" w:author="Широбокова Алёна Сергеевна" w:date="2017-09-15T17:10:00Z"/>
                      <w:del w:id="11583" w:author="Маслихова Олеся Анатольевна" w:date="2018-12-25T15:21:00Z"/>
                      <w:rFonts w:ascii="Arial" w:hAnsi="Arial" w:cs="Arial"/>
                      <w:b/>
                      <w:sz w:val="16"/>
                      <w:szCs w:val="16"/>
                    </w:rPr>
                  </w:pPr>
                  <w:ins w:id="11584" w:author="Широбокова Алёна Сергеевна" w:date="2017-09-15T17:10:00Z">
                    <w:del w:id="11585" w:author="Маслихова Олеся Анатольевна" w:date="2018-12-25T15:21:00Z">
                      <w:r w:rsidRPr="00B85DA7" w:rsidDel="006037EA">
                        <w:rPr>
                          <w:rFonts w:ascii="Arial" w:hAnsi="Arial" w:cs="Arial"/>
                          <w:b/>
                          <w:sz w:val="16"/>
                          <w:szCs w:val="16"/>
                        </w:rPr>
                        <w:delText>ИСХОДЯЩИЙ ОСТАТОК</w:delText>
                      </w:r>
                      <w:bookmarkStart w:id="11586" w:name="_Toc1550916"/>
                      <w:bookmarkStart w:id="11587" w:name="_Toc1551740"/>
                      <w:bookmarkStart w:id="11588" w:name="_Toc6912511"/>
                      <w:bookmarkStart w:id="11589" w:name="_Toc21517936"/>
                      <w:bookmarkEnd w:id="11586"/>
                      <w:bookmarkEnd w:id="11587"/>
                      <w:bookmarkEnd w:id="11588"/>
                      <w:bookmarkEnd w:id="11589"/>
                    </w:del>
                  </w:ins>
                </w:p>
              </w:tc>
              <w:tc>
                <w:tcPr>
                  <w:tcW w:w="141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FE39863" w14:textId="43D265C6" w:rsidR="00A62498" w:rsidRPr="00B85DA7" w:rsidDel="006037EA" w:rsidRDefault="00A62498" w:rsidP="00B6442B">
                  <w:pPr>
                    <w:autoSpaceDE w:val="0"/>
                    <w:autoSpaceDN w:val="0"/>
                    <w:spacing w:before="0" w:after="0"/>
                    <w:ind w:left="0" w:firstLine="0"/>
                    <w:jc w:val="right"/>
                    <w:rPr>
                      <w:ins w:id="11590" w:author="Широбокова Алёна Сергеевна" w:date="2017-09-15T17:10:00Z"/>
                      <w:del w:id="11591" w:author="Маслихова Олеся Анатольевна" w:date="2018-12-25T15:21:00Z"/>
                      <w:rFonts w:ascii="Arial" w:hAnsi="Arial" w:cs="Arial"/>
                      <w:sz w:val="16"/>
                      <w:szCs w:val="16"/>
                    </w:rPr>
                  </w:pPr>
                  <w:bookmarkStart w:id="11592" w:name="_Toc1550917"/>
                  <w:bookmarkStart w:id="11593" w:name="_Toc1551741"/>
                  <w:bookmarkStart w:id="11594" w:name="_Toc6912512"/>
                  <w:bookmarkStart w:id="11595" w:name="_Toc21517937"/>
                  <w:bookmarkEnd w:id="11592"/>
                  <w:bookmarkEnd w:id="11593"/>
                  <w:bookmarkEnd w:id="11594"/>
                  <w:bookmarkEnd w:id="11595"/>
                </w:p>
              </w:tc>
              <w:tc>
                <w:tcPr>
                  <w:tcW w:w="1559" w:type="dxa"/>
                  <w:tcBorders>
                    <w:top w:val="single" w:sz="4" w:space="0" w:color="auto"/>
                    <w:left w:val="single" w:sz="4" w:space="0" w:color="auto"/>
                    <w:bottom w:val="single" w:sz="4" w:space="0" w:color="auto"/>
                    <w:right w:val="single" w:sz="4" w:space="0" w:color="auto"/>
                  </w:tcBorders>
                </w:tcPr>
                <w:p w14:paraId="2959D05A" w14:textId="79972322" w:rsidR="00A62498" w:rsidRPr="00B85DA7" w:rsidDel="006037EA" w:rsidRDefault="00A62498" w:rsidP="00B6442B">
                  <w:pPr>
                    <w:autoSpaceDE w:val="0"/>
                    <w:autoSpaceDN w:val="0"/>
                    <w:spacing w:before="0" w:after="0"/>
                    <w:ind w:left="0" w:firstLine="0"/>
                    <w:jc w:val="right"/>
                    <w:rPr>
                      <w:ins w:id="11596" w:author="Широбокова Алёна Сергеевна" w:date="2017-09-15T17:10:00Z"/>
                      <w:del w:id="11597" w:author="Маслихова Олеся Анатольевна" w:date="2018-12-25T15:21:00Z"/>
                      <w:rFonts w:ascii="Arial" w:hAnsi="Arial" w:cs="Arial"/>
                      <w:sz w:val="16"/>
                      <w:szCs w:val="16"/>
                    </w:rPr>
                  </w:pPr>
                  <w:bookmarkStart w:id="11598" w:name="_Toc1550918"/>
                  <w:bookmarkStart w:id="11599" w:name="_Toc1551742"/>
                  <w:bookmarkStart w:id="11600" w:name="_Toc6912513"/>
                  <w:bookmarkStart w:id="11601" w:name="_Toc21517938"/>
                  <w:bookmarkEnd w:id="11598"/>
                  <w:bookmarkEnd w:id="11599"/>
                  <w:bookmarkEnd w:id="11600"/>
                  <w:bookmarkEnd w:id="11601"/>
                </w:p>
              </w:tc>
              <w:tc>
                <w:tcPr>
                  <w:tcW w:w="1559" w:type="dxa"/>
                  <w:tcBorders>
                    <w:top w:val="single" w:sz="4" w:space="0" w:color="auto"/>
                    <w:left w:val="single" w:sz="4" w:space="0" w:color="auto"/>
                    <w:bottom w:val="single" w:sz="4" w:space="0" w:color="auto"/>
                    <w:right w:val="single" w:sz="4" w:space="0" w:color="auto"/>
                  </w:tcBorders>
                  <w:hideMark/>
                </w:tcPr>
                <w:p w14:paraId="759AE3FC" w14:textId="362BD71F" w:rsidR="00A62498" w:rsidRPr="00B85DA7" w:rsidDel="006037EA" w:rsidRDefault="00A62498" w:rsidP="00B6442B">
                  <w:pPr>
                    <w:autoSpaceDE w:val="0"/>
                    <w:autoSpaceDN w:val="0"/>
                    <w:spacing w:before="0" w:after="0"/>
                    <w:ind w:left="0" w:firstLine="0"/>
                    <w:jc w:val="right"/>
                    <w:rPr>
                      <w:ins w:id="11602" w:author="Широбокова Алёна Сергеевна" w:date="2017-09-15T17:10:00Z"/>
                      <w:del w:id="11603" w:author="Маслихова Олеся Анатольевна" w:date="2018-12-25T15:21:00Z"/>
                      <w:rFonts w:ascii="Arial" w:hAnsi="Arial" w:cs="Arial"/>
                      <w:sz w:val="16"/>
                      <w:szCs w:val="16"/>
                    </w:rPr>
                  </w:pPr>
                  <w:ins w:id="11604" w:author="Широбокова Алёна Сергеевна" w:date="2017-09-15T17:10:00Z">
                    <w:del w:id="11605" w:author="Маслихова Олеся Анатольевна" w:date="2018-12-25T15:21:00Z">
                      <w:r w:rsidRPr="00B85DA7" w:rsidDel="006037EA">
                        <w:rPr>
                          <w:rFonts w:ascii="Arial" w:hAnsi="Arial" w:cs="Arial"/>
                          <w:sz w:val="16"/>
                          <w:szCs w:val="16"/>
                        </w:rPr>
                        <w:delText>17 513,14 (34)</w:delText>
                      </w:r>
                      <w:bookmarkStart w:id="11606" w:name="_Toc1550919"/>
                      <w:bookmarkStart w:id="11607" w:name="_Toc1551743"/>
                      <w:bookmarkStart w:id="11608" w:name="_Toc6912514"/>
                      <w:bookmarkStart w:id="11609" w:name="_Toc21517939"/>
                      <w:bookmarkEnd w:id="11606"/>
                      <w:bookmarkEnd w:id="11607"/>
                      <w:bookmarkEnd w:id="11608"/>
                      <w:bookmarkEnd w:id="11609"/>
                    </w:del>
                  </w:ins>
                </w:p>
              </w:tc>
              <w:tc>
                <w:tcPr>
                  <w:tcW w:w="1559"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hideMark/>
                </w:tcPr>
                <w:p w14:paraId="52292BD6" w14:textId="4AE89F32" w:rsidR="00A62498" w:rsidRPr="00B85DA7" w:rsidDel="006037EA" w:rsidRDefault="00A62498" w:rsidP="00B6442B">
                  <w:pPr>
                    <w:autoSpaceDE w:val="0"/>
                    <w:autoSpaceDN w:val="0"/>
                    <w:spacing w:before="0" w:after="0"/>
                    <w:ind w:left="0" w:firstLine="0"/>
                    <w:jc w:val="right"/>
                    <w:rPr>
                      <w:ins w:id="11610" w:author="Широбокова Алёна Сергеевна" w:date="2017-09-15T17:10:00Z"/>
                      <w:del w:id="11611" w:author="Маслихова Олеся Анатольевна" w:date="2018-12-25T15:21:00Z"/>
                      <w:rFonts w:ascii="Arial" w:hAnsi="Arial" w:cs="Arial"/>
                      <w:sz w:val="16"/>
                      <w:szCs w:val="16"/>
                    </w:rPr>
                  </w:pPr>
                  <w:ins w:id="11612" w:author="Широбокова Алёна Сергеевна" w:date="2017-09-15T17:10:00Z">
                    <w:del w:id="11613" w:author="Маслихова Олеся Анатольевна" w:date="2018-12-25T15:21:00Z">
                      <w:r w:rsidRPr="00B85DA7" w:rsidDel="006037EA">
                        <w:rPr>
                          <w:rFonts w:ascii="Arial" w:hAnsi="Arial" w:cs="Arial"/>
                          <w:sz w:val="16"/>
                          <w:szCs w:val="16"/>
                        </w:rPr>
                        <w:delText>1 000 000,00 (35)</w:delText>
                      </w:r>
                      <w:bookmarkStart w:id="11614" w:name="_Toc1550920"/>
                      <w:bookmarkStart w:id="11615" w:name="_Toc1551744"/>
                      <w:bookmarkStart w:id="11616" w:name="_Toc6912515"/>
                      <w:bookmarkStart w:id="11617" w:name="_Toc21517940"/>
                      <w:bookmarkEnd w:id="11614"/>
                      <w:bookmarkEnd w:id="11615"/>
                      <w:bookmarkEnd w:id="11616"/>
                      <w:bookmarkEnd w:id="11617"/>
                    </w:del>
                  </w:ins>
                </w:p>
              </w:tc>
              <w:tc>
                <w:tcPr>
                  <w:tcW w:w="2944"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083A329" w14:textId="59302052" w:rsidR="00A62498" w:rsidRPr="00B85DA7" w:rsidDel="006037EA" w:rsidRDefault="00A62498" w:rsidP="00B6442B">
                  <w:pPr>
                    <w:autoSpaceDE w:val="0"/>
                    <w:autoSpaceDN w:val="0"/>
                    <w:spacing w:before="0" w:after="0"/>
                    <w:ind w:left="0" w:firstLine="0"/>
                    <w:jc w:val="left"/>
                    <w:rPr>
                      <w:ins w:id="11618" w:author="Широбокова Алёна Сергеевна" w:date="2017-09-15T17:10:00Z"/>
                      <w:del w:id="11619" w:author="Маслихова Олеся Анатольевна" w:date="2018-12-25T15:21:00Z"/>
                      <w:rFonts w:ascii="Arial" w:hAnsi="Arial" w:cs="Arial"/>
                      <w:sz w:val="16"/>
                      <w:szCs w:val="16"/>
                    </w:rPr>
                  </w:pPr>
                  <w:bookmarkStart w:id="11620" w:name="_Toc1550921"/>
                  <w:bookmarkStart w:id="11621" w:name="_Toc1551745"/>
                  <w:bookmarkStart w:id="11622" w:name="_Toc6912516"/>
                  <w:bookmarkStart w:id="11623" w:name="_Toc21517941"/>
                  <w:bookmarkEnd w:id="11620"/>
                  <w:bookmarkEnd w:id="11621"/>
                  <w:bookmarkEnd w:id="11622"/>
                  <w:bookmarkEnd w:id="11623"/>
                </w:p>
              </w:tc>
              <w:bookmarkStart w:id="11624" w:name="_Toc1550922"/>
              <w:bookmarkStart w:id="11625" w:name="_Toc1551746"/>
              <w:bookmarkStart w:id="11626" w:name="_Toc6912517"/>
              <w:bookmarkStart w:id="11627" w:name="_Toc21517942"/>
              <w:bookmarkEnd w:id="11624"/>
              <w:bookmarkEnd w:id="11625"/>
              <w:bookmarkEnd w:id="11626"/>
              <w:bookmarkEnd w:id="11627"/>
            </w:tr>
          </w:tbl>
          <w:p w14:paraId="02CF0901" w14:textId="20CFDBE6" w:rsidR="00A62498" w:rsidRPr="00286DD7" w:rsidDel="006037EA" w:rsidRDefault="00A62498" w:rsidP="00B6442B">
            <w:pPr>
              <w:rPr>
                <w:ins w:id="11628" w:author="Широбокова Алёна Сергеевна" w:date="2017-09-15T17:10:00Z"/>
                <w:del w:id="11629" w:author="Маслихова Олеся Анатольевна" w:date="2018-12-25T15:21:00Z"/>
                <w:rFonts w:eastAsia="Calibri" w:cs="Arial"/>
                <w:sz w:val="16"/>
                <w:szCs w:val="16"/>
                <w:lang w:eastAsia="en-US"/>
              </w:rPr>
            </w:pPr>
            <w:bookmarkStart w:id="11630" w:name="_Toc1550923"/>
            <w:bookmarkStart w:id="11631" w:name="_Toc1551747"/>
            <w:bookmarkStart w:id="11632" w:name="_Toc6912518"/>
            <w:bookmarkStart w:id="11633" w:name="_Toc21517943"/>
            <w:bookmarkEnd w:id="11630"/>
            <w:bookmarkEnd w:id="11631"/>
            <w:bookmarkEnd w:id="11632"/>
            <w:bookmarkEnd w:id="11633"/>
          </w:p>
        </w:tc>
        <w:bookmarkStart w:id="11634" w:name="_Toc1550924"/>
        <w:bookmarkStart w:id="11635" w:name="_Toc1551748"/>
        <w:bookmarkStart w:id="11636" w:name="_Toc6912519"/>
        <w:bookmarkStart w:id="11637" w:name="_Toc21517944"/>
        <w:bookmarkEnd w:id="11634"/>
        <w:bookmarkEnd w:id="11635"/>
        <w:bookmarkEnd w:id="11636"/>
        <w:bookmarkEnd w:id="11637"/>
      </w:tr>
    </w:tbl>
    <w:p w14:paraId="1BAE5661" w14:textId="1AB37CB7" w:rsidR="00A62498" w:rsidRPr="00393FE7" w:rsidDel="006037EA" w:rsidRDefault="00A62498" w:rsidP="00A62498">
      <w:pPr>
        <w:rPr>
          <w:ins w:id="11638" w:author="Широбокова Алёна Сергеевна" w:date="2017-09-15T17:10:00Z"/>
          <w:del w:id="11639" w:author="Маслихова Олеся Анатольевна" w:date="2018-12-25T15:21:00Z"/>
        </w:rPr>
      </w:pPr>
      <w:bookmarkStart w:id="11640" w:name="_Toc1550925"/>
      <w:bookmarkStart w:id="11641" w:name="_Toc1551749"/>
      <w:bookmarkStart w:id="11642" w:name="_Toc6912520"/>
      <w:bookmarkStart w:id="11643" w:name="_Toc21517945"/>
      <w:bookmarkEnd w:id="11640"/>
      <w:bookmarkEnd w:id="11641"/>
      <w:bookmarkEnd w:id="11642"/>
      <w:bookmarkEnd w:id="11643"/>
    </w:p>
    <w:p w14:paraId="0A347D44" w14:textId="72C43F49" w:rsidR="00A62498" w:rsidDel="006037EA" w:rsidRDefault="00A62498" w:rsidP="00A62498">
      <w:pPr>
        <w:pStyle w:val="2"/>
        <w:rPr>
          <w:ins w:id="11644" w:author="Широбокова Алёна Сергеевна" w:date="2017-09-15T17:10:00Z"/>
          <w:del w:id="11645" w:author="Маслихова Олеся Анатольевна" w:date="2018-12-25T15:21:00Z"/>
        </w:rPr>
        <w:sectPr w:rsidR="00A62498" w:rsidDel="006037EA" w:rsidSect="00B6442B">
          <w:pgSz w:w="16838" w:h="11906" w:orient="landscape"/>
          <w:pgMar w:top="1134" w:right="284" w:bottom="849" w:left="851" w:header="709" w:footer="709" w:gutter="0"/>
          <w:pgNumType w:start="2"/>
          <w:cols w:space="708"/>
          <w:docGrid w:linePitch="360"/>
        </w:sectPr>
      </w:pPr>
    </w:p>
    <w:p w14:paraId="1AB64BC2" w14:textId="70CC19A7" w:rsidR="00A62498" w:rsidRDefault="00A62498" w:rsidP="00A62498">
      <w:pPr>
        <w:pStyle w:val="2"/>
        <w:rPr>
          <w:ins w:id="11646" w:author="Широбокова Алёна Сергеевна" w:date="2017-09-15T17:10:00Z"/>
        </w:rPr>
      </w:pPr>
      <w:bookmarkStart w:id="11647" w:name="_Ref493087594"/>
      <w:bookmarkStart w:id="11648" w:name="_Toc21517946"/>
      <w:ins w:id="11649" w:author="Широбокова Алёна Сергеевна" w:date="2017-09-15T17:10:00Z">
        <w:r>
          <w:t xml:space="preserve">Приложение </w:t>
        </w:r>
      </w:ins>
      <w:ins w:id="11650" w:author="Шкабарня Александра Владимировна" w:date="2019-01-31T11:59:00Z">
        <w:r w:rsidR="0043635B">
          <w:t>6</w:t>
        </w:r>
      </w:ins>
      <w:ins w:id="11651" w:author="Широбокова Алёна Сергеевна" w:date="2017-09-15T17:10:00Z">
        <w:del w:id="11652" w:author="Шкабарня Александра Владимировна" w:date="2019-01-31T11:59:00Z">
          <w:r w:rsidDel="0043635B">
            <w:delText>7</w:delText>
          </w:r>
        </w:del>
        <w:r>
          <w:t>. Макет мемориального ордера</w:t>
        </w:r>
        <w:bookmarkEnd w:id="11647"/>
        <w:bookmarkEnd w:id="11648"/>
      </w:ins>
    </w:p>
    <w:p w14:paraId="5E8511D7" w14:textId="77777777" w:rsidR="00A62498" w:rsidRDefault="00A62498" w:rsidP="00A62498">
      <w:pPr>
        <w:rPr>
          <w:ins w:id="11653" w:author="Широбокова Алёна Сергеевна" w:date="2017-09-15T17:10:00Z"/>
        </w:rPr>
      </w:pPr>
      <w:ins w:id="11654" w:author="Широбокова Алёна Сергеевна" w:date="2017-09-15T17:10:00Z">
        <w:r>
          <w:rPr>
            <w:noProof/>
          </w:rPr>
          <w:drawing>
            <wp:inline distT="0" distB="0" distL="0" distR="0" wp14:anchorId="04B1AECF" wp14:editId="2F8BDEA4">
              <wp:extent cx="5060119" cy="5738358"/>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060119" cy="5738358"/>
                      </a:xfrm>
                      <a:prstGeom prst="rect">
                        <a:avLst/>
                      </a:prstGeom>
                    </pic:spPr>
                  </pic:pic>
                </a:graphicData>
              </a:graphic>
            </wp:inline>
          </w:drawing>
        </w:r>
      </w:ins>
    </w:p>
    <w:p w14:paraId="320A4012" w14:textId="77777777" w:rsidR="00A62498" w:rsidRDefault="00A62498" w:rsidP="00A62498">
      <w:pPr>
        <w:rPr>
          <w:ins w:id="11655" w:author="Широбокова Алёна Сергеевна" w:date="2017-09-15T17:10:00Z"/>
        </w:rPr>
      </w:pPr>
    </w:p>
    <w:p w14:paraId="4E48B9A5" w14:textId="77777777" w:rsidR="00A62498" w:rsidRPr="00393FE7" w:rsidRDefault="00A62498" w:rsidP="00A62498">
      <w:pPr>
        <w:rPr>
          <w:ins w:id="11656" w:author="Широбокова Алёна Сергеевна" w:date="2017-09-15T17:10:00Z"/>
        </w:rPr>
      </w:pPr>
    </w:p>
    <w:p w14:paraId="5706D73E" w14:textId="02800CCC" w:rsidR="00A62498" w:rsidRPr="00282D19" w:rsidRDefault="00A62498" w:rsidP="00A62498">
      <w:pPr>
        <w:pStyle w:val="2"/>
        <w:rPr>
          <w:ins w:id="11657" w:author="Широбокова Алёна Сергеевна" w:date="2017-09-15T17:10:00Z"/>
        </w:rPr>
      </w:pPr>
      <w:bookmarkStart w:id="11658" w:name="_Toc21517947"/>
      <w:ins w:id="11659" w:author="Широбокова Алёна Сергеевна" w:date="2017-09-15T17:10:00Z">
        <w:r>
          <w:t>Приложени</w:t>
        </w:r>
      </w:ins>
      <w:ins w:id="11660" w:author="Шкабарня Александра Владимировна" w:date="2019-01-31T11:59:00Z">
        <w:r w:rsidR="0043635B">
          <w:t>е</w:t>
        </w:r>
      </w:ins>
      <w:ins w:id="11661" w:author="Широбокова Алёна Сергеевна" w:date="2017-09-15T17:10:00Z">
        <w:del w:id="11662" w:author="Шкабарня Александра Владимировна" w:date="2019-01-31T11:59:00Z">
          <w:r w:rsidDel="0043635B">
            <w:delText>й</w:delText>
          </w:r>
        </w:del>
        <w:r>
          <w:t xml:space="preserve"> </w:t>
        </w:r>
      </w:ins>
      <w:ins w:id="11663" w:author="Шкабарня Александра Владимировна" w:date="2019-01-31T12:00:00Z">
        <w:r w:rsidR="0043635B">
          <w:t>7</w:t>
        </w:r>
      </w:ins>
      <w:ins w:id="11664" w:author="Широбокова Алёна Сергеевна" w:date="2017-09-15T17:10:00Z">
        <w:del w:id="11665" w:author="Шкабарня Александра Владимировна" w:date="2019-01-31T12:00:00Z">
          <w:r w:rsidDel="0043635B">
            <w:delText>8</w:delText>
          </w:r>
        </w:del>
        <w:r>
          <w:t>. Примеры приложений к выписке</w:t>
        </w:r>
        <w:bookmarkEnd w:id="11658"/>
      </w:ins>
    </w:p>
    <w:bookmarkStart w:id="11666" w:name="_MON_1489427769"/>
    <w:bookmarkEnd w:id="11666"/>
    <w:p w14:paraId="3C7C395E" w14:textId="77777777" w:rsidR="00A62498" w:rsidRPr="006B3983" w:rsidRDefault="00A62498" w:rsidP="00A62498">
      <w:pPr>
        <w:rPr>
          <w:ins w:id="11667" w:author="Широбокова Алёна Сергеевна" w:date="2017-09-15T17:10:00Z"/>
        </w:rPr>
      </w:pPr>
      <w:ins w:id="11668" w:author="Широбокова Алёна Сергеевна" w:date="2017-09-15T17:10:00Z">
        <w:r>
          <w:object w:dxaOrig="1513" w:dyaOrig="960" w14:anchorId="7B57F791">
            <v:shape id="_x0000_i1070" type="#_x0000_t75" style="width:79.5pt;height:50.1pt" o:ole="">
              <v:imagedata r:id="rId220" o:title=""/>
            </v:shape>
            <o:OLEObject Type="Embed" ProgID="Word.Document.12" ShapeID="_x0000_i1070" DrawAspect="Icon" ObjectID="_1632581032" r:id="rId221">
              <o:FieldCodes>\s</o:FieldCodes>
            </o:OLEObject>
          </w:object>
        </w:r>
      </w:ins>
    </w:p>
    <w:p w14:paraId="117E89D5" w14:textId="77777777" w:rsidR="00A62498" w:rsidRPr="000B73E0" w:rsidRDefault="00A62498" w:rsidP="000B73E0"/>
    <w:sectPr w:rsidR="00A62498" w:rsidRPr="000B73E0" w:rsidSect="000B73E0">
      <w:pgSz w:w="11906" w:h="16838"/>
      <w:pgMar w:top="284" w:right="849" w:bottom="851" w:left="1134" w:header="709" w:footer="709" w:gutter="0"/>
      <w:pgNumType w:start="2"/>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Широбокова Алёна Сергеевна" w:date="2017-09-05T13:03:00Z" w:initials="ШАС">
    <w:p w14:paraId="0AC19E6C" w14:textId="77777777" w:rsidR="009930C7" w:rsidRDefault="009930C7">
      <w:pPr>
        <w:pStyle w:val="afe"/>
      </w:pPr>
      <w:r>
        <w:rPr>
          <w:rStyle w:val="aff0"/>
        </w:rPr>
        <w:annotationRef/>
      </w:r>
      <w:r>
        <w:t xml:space="preserve">Перенесены изменения из старого ТЗ </w:t>
      </w:r>
    </w:p>
    <w:p w14:paraId="40E75B84" w14:textId="77777777" w:rsidR="009930C7" w:rsidRPr="002E0D29" w:rsidRDefault="009930C7">
      <w:pPr>
        <w:pStyle w:val="afe"/>
      </w:pPr>
      <w:r>
        <w:t xml:space="preserve">В Изменениях, касающиеся АБС и </w:t>
      </w:r>
      <w:r w:rsidRPr="002E0D29">
        <w:t>ИКШ</w:t>
      </w:r>
      <w:r>
        <w:t>, ссылки не поправлены (ссылки на пункты старого документа)</w:t>
      </w:r>
    </w:p>
  </w:comment>
  <w:comment w:id="5054" w:author="Батырев Евгений Александрович" w:date="2017-12-22T13:33:00Z" w:initials="БЕА">
    <w:p w14:paraId="0AB70186" w14:textId="714004B9" w:rsidR="009930C7" w:rsidRDefault="009930C7">
      <w:pPr>
        <w:pStyle w:val="afe"/>
        <w:rPr>
          <w:rStyle w:val="aff0"/>
        </w:rPr>
      </w:pPr>
      <w:r>
        <w:rPr>
          <w:rStyle w:val="aff0"/>
        </w:rPr>
        <w:annotationRef/>
      </w:r>
      <w:r>
        <w:rPr>
          <w:rStyle w:val="aff0"/>
        </w:rPr>
        <w:t>Неправильно указаны номера полей на макете.</w:t>
      </w:r>
    </w:p>
    <w:p w14:paraId="1A34A8E4" w14:textId="40021B80" w:rsidR="009930C7" w:rsidRDefault="009930C7">
      <w:pPr>
        <w:pStyle w:val="afe"/>
      </w:pPr>
      <w:r>
        <w:rPr>
          <w:rStyle w:val="aff0"/>
        </w:rPr>
        <w:t>Отсутствует описание поля 1</w:t>
      </w:r>
    </w:p>
  </w:comment>
  <w:comment w:id="9367" w:author="Широбокова Алёна Сергеевна" w:date="2017-09-05T13:03:00Z" w:initials="ШАС">
    <w:p w14:paraId="06AEBF55" w14:textId="77777777" w:rsidR="009930C7" w:rsidRDefault="009930C7">
      <w:pPr>
        <w:pStyle w:val="afe"/>
      </w:pPr>
      <w:r>
        <w:rPr>
          <w:rStyle w:val="aff0"/>
        </w:rPr>
        <w:annotationRef/>
      </w:r>
      <w:r>
        <w:t>требуется обязательная подпись (технологическая подпись банка) документа перед отправкой клиенту</w:t>
      </w:r>
    </w:p>
    <w:p w14:paraId="78EED453" w14:textId="77777777" w:rsidR="009930C7" w:rsidRDefault="009930C7">
      <w:pPr>
        <w:pStyle w:val="afe"/>
      </w:pPr>
      <w:r>
        <w:t>Если технологическая подпись не создана, выписку импортируется с ошибками в логах</w:t>
      </w:r>
    </w:p>
  </w:comment>
  <w:comment w:id="9538" w:author="Беликова Маргарита Николаевна" w:date="2018-10-05T11:43:00Z" w:initials="БМН">
    <w:p w14:paraId="237DBB99" w14:textId="1D5D59DA" w:rsidR="009930C7" w:rsidRDefault="009930C7">
      <w:pPr>
        <w:pStyle w:val="afe"/>
      </w:pPr>
      <w:r>
        <w:rPr>
          <w:rStyle w:val="aff0"/>
        </w:rPr>
        <w:annotationRef/>
      </w:r>
      <w:r>
        <w:t>ВАЖНО: добавление поля необходимо только</w:t>
      </w:r>
    </w:p>
  </w:comment>
  <w:comment w:id="9558" w:author="Широбокова Алёна Сергеевна" w:date="2017-09-05T13:03:00Z" w:initials="ШАС">
    <w:p w14:paraId="7D547A0C" w14:textId="77777777" w:rsidR="009930C7" w:rsidRDefault="009930C7">
      <w:pPr>
        <w:pStyle w:val="afe"/>
      </w:pPr>
      <w:r>
        <w:rPr>
          <w:rStyle w:val="aff0"/>
        </w:rPr>
        <w:annotationRef/>
      </w:r>
      <w:r>
        <w:t>Ссылки на связки с АБС</w:t>
      </w:r>
    </w:p>
  </w:comment>
  <w:comment w:id="9675" w:author="Беликова Маргарита Николаевна" w:date="2018-03-06T14:46:00Z" w:initials="БМН">
    <w:p w14:paraId="3F6115BF" w14:textId="21B9C10D" w:rsidR="009930C7" w:rsidRDefault="009930C7">
      <w:pPr>
        <w:pStyle w:val="afe"/>
      </w:pPr>
      <w:r>
        <w:rPr>
          <w:rStyle w:val="aff0"/>
        </w:rPr>
        <w:annotationRef/>
      </w:r>
      <w:r>
        <w:t>Т.к. в системе ДБО выписки хранятся по отдельным дням и подписаны на стороне могли быть разными тех. Подписями, сертификатами (например в марте к тех.подписи был привязан сертификат 1, в апреле – сертификат 2).</w:t>
      </w:r>
    </w:p>
  </w:comment>
  <w:comment w:id="9682" w:author="Беликова Маргарита Николаевна" w:date="2018-03-06T14:53:00Z" w:initials="БМН">
    <w:p w14:paraId="657C1846" w14:textId="7E1F37D7" w:rsidR="009930C7" w:rsidRDefault="009930C7">
      <w:pPr>
        <w:pStyle w:val="afe"/>
      </w:pPr>
      <w:r>
        <w:rPr>
          <w:rStyle w:val="aff0"/>
        </w:rPr>
        <w:annotationRef/>
      </w:r>
      <w:r>
        <w:t>Да, ломается вся логика выписки за период..   но зато правильно выводится подпись, т.к. Выписка за период – это наш ДБОшный отчет. И реально он один целиком не подписыаваются..  а подписываются его части (выписки за день).</w:t>
      </w:r>
    </w:p>
  </w:comment>
  <w:comment w:id="9689" w:author="Беликова Маргарита Николаевна" w:date="2018-03-06T14:52:00Z" w:initials="БМН">
    <w:p w14:paraId="0880F595" w14:textId="56CBDA21" w:rsidR="009930C7" w:rsidRDefault="009930C7">
      <w:pPr>
        <w:pStyle w:val="afe"/>
      </w:pPr>
      <w:r>
        <w:rPr>
          <w:rStyle w:val="aff0"/>
        </w:rPr>
        <w:annotationRef/>
      </w:r>
      <w:r>
        <w:t>Насколько это верно – тоже хоршо б повыяснять.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E75B84" w15:done="0"/>
  <w15:commentEx w15:paraId="1A34A8E4" w15:done="0"/>
  <w15:commentEx w15:paraId="78EED453" w15:done="0"/>
  <w15:commentEx w15:paraId="237DBB99" w15:done="0"/>
  <w15:commentEx w15:paraId="7D547A0C" w15:done="0"/>
  <w15:commentEx w15:paraId="3F6115BF" w15:done="0"/>
  <w15:commentEx w15:paraId="657C1846" w15:done="0"/>
  <w15:commentEx w15:paraId="0880F5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9C4B64" w14:textId="77777777" w:rsidR="0014697F" w:rsidRDefault="0014697F" w:rsidP="00A2358C">
      <w:r>
        <w:separator/>
      </w:r>
    </w:p>
    <w:p w14:paraId="54051145" w14:textId="77777777" w:rsidR="0014697F" w:rsidRDefault="0014697F" w:rsidP="00A2358C"/>
    <w:p w14:paraId="61746B04" w14:textId="77777777" w:rsidR="0014697F" w:rsidRDefault="0014697F" w:rsidP="00CE65A5"/>
  </w:endnote>
  <w:endnote w:type="continuationSeparator" w:id="0">
    <w:p w14:paraId="3DC0F2E6" w14:textId="77777777" w:rsidR="0014697F" w:rsidRDefault="0014697F" w:rsidP="00A2358C">
      <w:r>
        <w:continuationSeparator/>
      </w:r>
    </w:p>
    <w:p w14:paraId="2E33249E" w14:textId="77777777" w:rsidR="0014697F" w:rsidRDefault="0014697F" w:rsidP="00A2358C"/>
    <w:p w14:paraId="7B108AAD" w14:textId="77777777" w:rsidR="0014697F" w:rsidRDefault="0014697F" w:rsidP="00CE65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Narrow">
    <w:panose1 w:val="020B0606020202030204"/>
    <w:charset w:val="CC"/>
    <w:family w:val="swiss"/>
    <w:pitch w:val="variable"/>
    <w:sig w:usb0="00000287" w:usb1="00000800" w:usb2="00000000" w:usb3="00000000" w:csb0="0000009F" w:csb1="00000000"/>
  </w:font>
  <w:font w:name="Garamond">
    <w:panose1 w:val="020204040303010108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LiberationSans">
    <w:panose1 w:val="00000000000000000000"/>
    <w:charset w:val="CC"/>
    <w:family w:val="auto"/>
    <w:notTrueType/>
    <w:pitch w:val="default"/>
    <w:sig w:usb0="00000201" w:usb1="00000000" w:usb2="00000000" w:usb3="00000000" w:csb0="00000004" w:csb1="00000000"/>
  </w:font>
  <w:font w:name="LiberationSans-Bold">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21D0D" w14:textId="77777777" w:rsidR="009930C7" w:rsidRDefault="009930C7" w:rsidP="00A2358C">
    <w:pPr>
      <w:pStyle w:val="a8"/>
      <w:rPr>
        <w:rStyle w:val="aa"/>
      </w:rPr>
    </w:pPr>
    <w:r>
      <w:rPr>
        <w:rStyle w:val="aa"/>
      </w:rPr>
      <w:fldChar w:fldCharType="begin"/>
    </w:r>
    <w:r>
      <w:rPr>
        <w:rStyle w:val="aa"/>
      </w:rPr>
      <w:instrText xml:space="preserve">PAGE  </w:instrText>
    </w:r>
    <w:r>
      <w:rPr>
        <w:rStyle w:val="aa"/>
      </w:rPr>
      <w:fldChar w:fldCharType="end"/>
    </w:r>
  </w:p>
  <w:p w14:paraId="39E13A23" w14:textId="77777777" w:rsidR="009930C7" w:rsidRDefault="009930C7" w:rsidP="00A2358C">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560"/>
      <w:gridCol w:w="1701"/>
      <w:gridCol w:w="1701"/>
      <w:gridCol w:w="1984"/>
      <w:gridCol w:w="2693"/>
    </w:tblGrid>
    <w:tr w:rsidR="009930C7" w:rsidRPr="0069035C" w14:paraId="2A6A685D" w14:textId="77777777" w:rsidTr="00444A4E">
      <w:trPr>
        <w:cantSplit/>
        <w:tblHeader/>
      </w:trPr>
      <w:tc>
        <w:tcPr>
          <w:tcW w:w="1560" w:type="dxa"/>
          <w:tcBorders>
            <w:bottom w:val="nil"/>
          </w:tcBorders>
          <w:vAlign w:val="center"/>
        </w:tcPr>
        <w:p w14:paraId="21B0A6F5" w14:textId="77777777" w:rsidR="009930C7" w:rsidRPr="00A2358C" w:rsidRDefault="009930C7" w:rsidP="000A5E80">
          <w:pPr>
            <w:pStyle w:val="af8"/>
            <w:rPr>
              <w:rStyle w:val="af9"/>
              <w:rFonts w:ascii="Arial Narrow" w:hAnsi="Arial Narrow"/>
              <w:b/>
              <w:caps w:val="0"/>
              <w:noProof w:val="0"/>
              <w:color w:val="auto"/>
            </w:rPr>
          </w:pPr>
          <w:r w:rsidRPr="00A2358C">
            <w:t>Номер документа</w:t>
          </w:r>
        </w:p>
      </w:tc>
      <w:tc>
        <w:tcPr>
          <w:tcW w:w="1701" w:type="dxa"/>
          <w:tcBorders>
            <w:bottom w:val="nil"/>
          </w:tcBorders>
          <w:vAlign w:val="center"/>
        </w:tcPr>
        <w:p w14:paraId="1101BD34" w14:textId="77777777" w:rsidR="009930C7" w:rsidRPr="00A2358C" w:rsidRDefault="009930C7" w:rsidP="000A5E80">
          <w:pPr>
            <w:pStyle w:val="af8"/>
          </w:pPr>
          <w:r w:rsidRPr="00A2358C">
            <w:t>Тип документа</w:t>
          </w:r>
        </w:p>
      </w:tc>
      <w:tc>
        <w:tcPr>
          <w:tcW w:w="1701" w:type="dxa"/>
          <w:tcBorders>
            <w:bottom w:val="nil"/>
          </w:tcBorders>
          <w:vAlign w:val="center"/>
        </w:tcPr>
        <w:p w14:paraId="0AC43036" w14:textId="77777777" w:rsidR="009930C7" w:rsidRPr="00A2358C" w:rsidRDefault="009930C7" w:rsidP="000A5E80">
          <w:pPr>
            <w:pStyle w:val="af8"/>
          </w:pPr>
          <w:r w:rsidRPr="00A2358C">
            <w:t>Версия CORREQTS</w:t>
          </w:r>
        </w:p>
      </w:tc>
      <w:tc>
        <w:tcPr>
          <w:tcW w:w="1984" w:type="dxa"/>
          <w:tcBorders>
            <w:bottom w:val="nil"/>
          </w:tcBorders>
          <w:vAlign w:val="center"/>
        </w:tcPr>
        <w:p w14:paraId="237A4390" w14:textId="77777777" w:rsidR="009930C7" w:rsidRPr="00A2358C" w:rsidRDefault="009930C7" w:rsidP="000A5E80">
          <w:pPr>
            <w:pStyle w:val="af8"/>
          </w:pPr>
          <w:r w:rsidRPr="00A2358C">
            <w:t>Автор</w:t>
          </w:r>
        </w:p>
      </w:tc>
      <w:tc>
        <w:tcPr>
          <w:tcW w:w="2693" w:type="dxa"/>
          <w:tcBorders>
            <w:bottom w:val="nil"/>
          </w:tcBorders>
        </w:tcPr>
        <w:p w14:paraId="247EAAC7" w14:textId="77777777" w:rsidR="009930C7" w:rsidRPr="00A2358C" w:rsidRDefault="009930C7" w:rsidP="000A5E80">
          <w:pPr>
            <w:pStyle w:val="af8"/>
          </w:pPr>
          <w:r w:rsidRPr="00A2358C">
            <w:t>Дата внесения посл. изменений</w:t>
          </w:r>
        </w:p>
      </w:tc>
    </w:tr>
    <w:tr w:rsidR="009930C7" w14:paraId="141F9DAD" w14:textId="77777777" w:rsidTr="00444A4E">
      <w:trPr>
        <w:cantSplit/>
      </w:trPr>
      <w:tc>
        <w:tcPr>
          <w:tcW w:w="1560" w:type="dxa"/>
          <w:tcBorders>
            <w:top w:val="single" w:sz="6" w:space="0" w:color="000000"/>
            <w:bottom w:val="single" w:sz="6" w:space="0" w:color="000000"/>
          </w:tcBorders>
          <w:vAlign w:val="center"/>
        </w:tcPr>
        <w:p w14:paraId="4F3289FB" w14:textId="77777777" w:rsidR="009930C7" w:rsidRPr="00392445" w:rsidRDefault="009930C7" w:rsidP="00EE19FE">
          <w:pPr>
            <w:pStyle w:val="afa"/>
            <w:rPr>
              <w:rStyle w:val="af9"/>
            </w:rPr>
          </w:pPr>
        </w:p>
      </w:tc>
      <w:tc>
        <w:tcPr>
          <w:tcW w:w="1701" w:type="dxa"/>
          <w:tcBorders>
            <w:top w:val="single" w:sz="6" w:space="0" w:color="000000"/>
            <w:bottom w:val="single" w:sz="6" w:space="0" w:color="000000"/>
          </w:tcBorders>
          <w:vAlign w:val="center"/>
        </w:tcPr>
        <w:p w14:paraId="60E445FD" w14:textId="77777777" w:rsidR="009930C7" w:rsidRPr="00A2358C" w:rsidRDefault="009930C7" w:rsidP="00EE19FE">
          <w:pPr>
            <w:pStyle w:val="afa"/>
          </w:pPr>
          <w:r w:rsidRPr="00A2358C">
            <w:t>Постановка</w:t>
          </w:r>
        </w:p>
      </w:tc>
      <w:tc>
        <w:tcPr>
          <w:tcW w:w="1701" w:type="dxa"/>
          <w:tcBorders>
            <w:top w:val="single" w:sz="6" w:space="0" w:color="000000"/>
            <w:bottom w:val="single" w:sz="6" w:space="0" w:color="000000"/>
          </w:tcBorders>
          <w:vAlign w:val="center"/>
        </w:tcPr>
        <w:p w14:paraId="305DD2A7" w14:textId="77777777" w:rsidR="009930C7" w:rsidRPr="002318A4" w:rsidRDefault="009930C7" w:rsidP="00EE19FE">
          <w:pPr>
            <w:pStyle w:val="afa"/>
          </w:pPr>
        </w:p>
      </w:tc>
      <w:tc>
        <w:tcPr>
          <w:tcW w:w="1984" w:type="dxa"/>
          <w:tcBorders>
            <w:top w:val="single" w:sz="6" w:space="0" w:color="000000"/>
            <w:bottom w:val="single" w:sz="6" w:space="0" w:color="000000"/>
          </w:tcBorders>
          <w:vAlign w:val="center"/>
        </w:tcPr>
        <w:p w14:paraId="1A671F0C" w14:textId="77777777" w:rsidR="009930C7" w:rsidRDefault="009930C7" w:rsidP="00EE19FE">
          <w:pPr>
            <w:pStyle w:val="afa"/>
          </w:pPr>
        </w:p>
      </w:tc>
      <w:tc>
        <w:tcPr>
          <w:tcW w:w="2693" w:type="dxa"/>
          <w:tcBorders>
            <w:top w:val="single" w:sz="6" w:space="0" w:color="000000"/>
            <w:bottom w:val="single" w:sz="6" w:space="0" w:color="000000"/>
          </w:tcBorders>
        </w:tcPr>
        <w:p w14:paraId="011EC2B0" w14:textId="77777777" w:rsidR="009930C7" w:rsidRPr="002318A4" w:rsidRDefault="009930C7" w:rsidP="00EE19FE">
          <w:pPr>
            <w:pStyle w:val="afa"/>
            <w:rPr>
              <w:lang w:val="en-US"/>
            </w:rPr>
          </w:pPr>
        </w:p>
      </w:tc>
    </w:tr>
    <w:tr w:rsidR="009930C7" w:rsidDel="00452768" w14:paraId="7BC7A4DF" w14:textId="2B3E918D" w:rsidTr="00444A4E">
      <w:trPr>
        <w:cantSplit/>
        <w:del w:id="2" w:author="Погрибной Антон Николаевич" w:date="2017-12-20T13:51:00Z"/>
      </w:trPr>
      <w:tc>
        <w:tcPr>
          <w:tcW w:w="9639" w:type="dxa"/>
          <w:gridSpan w:val="5"/>
          <w:tcBorders>
            <w:top w:val="single" w:sz="6" w:space="0" w:color="000000"/>
            <w:bottom w:val="single" w:sz="6" w:space="0" w:color="000000"/>
          </w:tcBorders>
          <w:vAlign w:val="center"/>
        </w:tcPr>
        <w:p w14:paraId="1BF0B11F" w14:textId="4F41D2BE" w:rsidR="009930C7" w:rsidDel="00452768" w:rsidRDefault="009930C7" w:rsidP="00EE19FE">
          <w:pPr>
            <w:pStyle w:val="afa"/>
            <w:rPr>
              <w:del w:id="3" w:author="Погрибной Антон Николаевич" w:date="2017-12-20T13:51:00Z"/>
            </w:rPr>
          </w:pPr>
        </w:p>
      </w:tc>
    </w:tr>
  </w:tbl>
  <w:p w14:paraId="350D06D2" w14:textId="77777777" w:rsidR="009930C7" w:rsidRDefault="009930C7" w:rsidP="00F23CC8">
    <w:pPr>
      <w:pStyle w:val="a8"/>
      <w:jc w:val="right"/>
    </w:pPr>
    <w:r>
      <w:fldChar w:fldCharType="begin"/>
    </w:r>
    <w:r>
      <w:instrText xml:space="preserve"> PAGE  \* Arabic  \* MERGEFORMAT </w:instrText>
    </w:r>
    <w:r>
      <w:fldChar w:fldCharType="separate"/>
    </w:r>
    <w:r w:rsidR="00332B88">
      <w:rPr>
        <w:noProof/>
      </w:rPr>
      <w:t>8</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Ind w:w="39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560"/>
      <w:gridCol w:w="1701"/>
      <w:gridCol w:w="1701"/>
      <w:gridCol w:w="1984"/>
      <w:gridCol w:w="2693"/>
    </w:tblGrid>
    <w:tr w:rsidR="009930C7" w:rsidRPr="0069035C" w14:paraId="5C9945D8" w14:textId="77777777" w:rsidTr="004C2F47">
      <w:trPr>
        <w:cantSplit/>
        <w:tblHeader/>
      </w:trPr>
      <w:tc>
        <w:tcPr>
          <w:tcW w:w="1560" w:type="dxa"/>
          <w:tcBorders>
            <w:bottom w:val="nil"/>
          </w:tcBorders>
          <w:vAlign w:val="center"/>
        </w:tcPr>
        <w:p w14:paraId="4B6CD5C4" w14:textId="77777777" w:rsidR="009930C7" w:rsidRPr="00A2358C" w:rsidRDefault="009930C7" w:rsidP="004C2F47">
          <w:pPr>
            <w:pStyle w:val="af8"/>
            <w:rPr>
              <w:rStyle w:val="af9"/>
              <w:rFonts w:ascii="Arial Narrow" w:hAnsi="Arial Narrow"/>
              <w:b/>
              <w:caps w:val="0"/>
              <w:noProof w:val="0"/>
              <w:color w:val="auto"/>
            </w:rPr>
          </w:pPr>
          <w:r w:rsidRPr="00A2358C">
            <w:t>Номер документа</w:t>
          </w:r>
        </w:p>
      </w:tc>
      <w:tc>
        <w:tcPr>
          <w:tcW w:w="1701" w:type="dxa"/>
          <w:tcBorders>
            <w:bottom w:val="nil"/>
          </w:tcBorders>
          <w:vAlign w:val="center"/>
        </w:tcPr>
        <w:p w14:paraId="29519B18" w14:textId="77777777" w:rsidR="009930C7" w:rsidRPr="00A2358C" w:rsidRDefault="009930C7" w:rsidP="004C2F47">
          <w:pPr>
            <w:pStyle w:val="af8"/>
          </w:pPr>
          <w:r w:rsidRPr="00A2358C">
            <w:t>Тип документа</w:t>
          </w:r>
        </w:p>
      </w:tc>
      <w:tc>
        <w:tcPr>
          <w:tcW w:w="1701" w:type="dxa"/>
          <w:tcBorders>
            <w:bottom w:val="nil"/>
          </w:tcBorders>
          <w:vAlign w:val="center"/>
        </w:tcPr>
        <w:p w14:paraId="3AB7A7DC" w14:textId="77777777" w:rsidR="009930C7" w:rsidRPr="00A2358C" w:rsidRDefault="009930C7" w:rsidP="004C2F47">
          <w:pPr>
            <w:pStyle w:val="af8"/>
          </w:pPr>
          <w:r w:rsidRPr="00A2358C">
            <w:t>Версия CORREQTS</w:t>
          </w:r>
        </w:p>
      </w:tc>
      <w:tc>
        <w:tcPr>
          <w:tcW w:w="1984" w:type="dxa"/>
          <w:tcBorders>
            <w:bottom w:val="nil"/>
          </w:tcBorders>
          <w:vAlign w:val="center"/>
        </w:tcPr>
        <w:p w14:paraId="32AF68FB" w14:textId="77777777" w:rsidR="009930C7" w:rsidRPr="00A2358C" w:rsidRDefault="009930C7" w:rsidP="004C2F47">
          <w:pPr>
            <w:pStyle w:val="af8"/>
          </w:pPr>
          <w:r w:rsidRPr="00A2358C">
            <w:t>Автор</w:t>
          </w:r>
        </w:p>
      </w:tc>
      <w:tc>
        <w:tcPr>
          <w:tcW w:w="2693" w:type="dxa"/>
          <w:tcBorders>
            <w:bottom w:val="nil"/>
          </w:tcBorders>
        </w:tcPr>
        <w:p w14:paraId="0E5B38A8" w14:textId="77777777" w:rsidR="009930C7" w:rsidRPr="00A2358C" w:rsidRDefault="009930C7" w:rsidP="004C2F47">
          <w:pPr>
            <w:pStyle w:val="af8"/>
          </w:pPr>
          <w:r w:rsidRPr="00A2358C">
            <w:t>Дата внесения посл. изменений</w:t>
          </w:r>
        </w:p>
      </w:tc>
    </w:tr>
    <w:tr w:rsidR="009930C7" w14:paraId="3FF718B6" w14:textId="77777777" w:rsidTr="004C2F47">
      <w:trPr>
        <w:cantSplit/>
      </w:trPr>
      <w:tc>
        <w:tcPr>
          <w:tcW w:w="1560" w:type="dxa"/>
          <w:tcBorders>
            <w:top w:val="single" w:sz="6" w:space="0" w:color="000000"/>
            <w:bottom w:val="single" w:sz="6" w:space="0" w:color="000000"/>
          </w:tcBorders>
          <w:vAlign w:val="center"/>
        </w:tcPr>
        <w:p w14:paraId="7F194DE0" w14:textId="77777777" w:rsidR="009930C7" w:rsidRPr="00392445" w:rsidRDefault="009930C7" w:rsidP="004C2F47">
          <w:pPr>
            <w:pStyle w:val="afa"/>
            <w:rPr>
              <w:rStyle w:val="af9"/>
            </w:rPr>
          </w:pPr>
        </w:p>
      </w:tc>
      <w:tc>
        <w:tcPr>
          <w:tcW w:w="1701" w:type="dxa"/>
          <w:tcBorders>
            <w:top w:val="single" w:sz="6" w:space="0" w:color="000000"/>
            <w:bottom w:val="single" w:sz="6" w:space="0" w:color="000000"/>
          </w:tcBorders>
          <w:vAlign w:val="center"/>
        </w:tcPr>
        <w:p w14:paraId="08CD857C" w14:textId="77777777" w:rsidR="009930C7" w:rsidRPr="00A2358C" w:rsidRDefault="009930C7" w:rsidP="004C2F47">
          <w:pPr>
            <w:pStyle w:val="afa"/>
          </w:pPr>
          <w:r w:rsidRPr="00A2358C">
            <w:t>Постановка</w:t>
          </w:r>
        </w:p>
      </w:tc>
      <w:tc>
        <w:tcPr>
          <w:tcW w:w="1701" w:type="dxa"/>
          <w:tcBorders>
            <w:top w:val="single" w:sz="6" w:space="0" w:color="000000"/>
            <w:bottom w:val="single" w:sz="6" w:space="0" w:color="000000"/>
          </w:tcBorders>
          <w:vAlign w:val="center"/>
        </w:tcPr>
        <w:p w14:paraId="4F86AA4E" w14:textId="77777777" w:rsidR="009930C7" w:rsidRPr="002318A4" w:rsidRDefault="009930C7" w:rsidP="004C2F47">
          <w:pPr>
            <w:pStyle w:val="afa"/>
          </w:pPr>
        </w:p>
      </w:tc>
      <w:tc>
        <w:tcPr>
          <w:tcW w:w="1984" w:type="dxa"/>
          <w:tcBorders>
            <w:top w:val="single" w:sz="6" w:space="0" w:color="000000"/>
            <w:bottom w:val="single" w:sz="6" w:space="0" w:color="000000"/>
          </w:tcBorders>
          <w:vAlign w:val="center"/>
        </w:tcPr>
        <w:p w14:paraId="7C405E61" w14:textId="77777777" w:rsidR="009930C7" w:rsidRDefault="009930C7" w:rsidP="004C2F47">
          <w:pPr>
            <w:pStyle w:val="afa"/>
          </w:pPr>
        </w:p>
      </w:tc>
      <w:tc>
        <w:tcPr>
          <w:tcW w:w="2693" w:type="dxa"/>
          <w:tcBorders>
            <w:top w:val="single" w:sz="6" w:space="0" w:color="000000"/>
            <w:bottom w:val="single" w:sz="6" w:space="0" w:color="000000"/>
          </w:tcBorders>
        </w:tcPr>
        <w:p w14:paraId="4C71AC98" w14:textId="77777777" w:rsidR="009930C7" w:rsidRPr="002318A4" w:rsidRDefault="009930C7" w:rsidP="004C2F47">
          <w:pPr>
            <w:pStyle w:val="afa"/>
            <w:rPr>
              <w:lang w:val="en-US"/>
            </w:rPr>
          </w:pPr>
        </w:p>
      </w:tc>
    </w:tr>
    <w:tr w:rsidR="009930C7" w14:paraId="7C8B72FD" w14:textId="77777777" w:rsidTr="004C2F47">
      <w:trPr>
        <w:cantSplit/>
      </w:trPr>
      <w:tc>
        <w:tcPr>
          <w:tcW w:w="9639" w:type="dxa"/>
          <w:gridSpan w:val="5"/>
          <w:tcBorders>
            <w:top w:val="single" w:sz="6" w:space="0" w:color="000000"/>
            <w:bottom w:val="single" w:sz="6" w:space="0" w:color="000000"/>
          </w:tcBorders>
          <w:vAlign w:val="center"/>
        </w:tcPr>
        <w:p w14:paraId="057BE1A0" w14:textId="77777777" w:rsidR="009930C7" w:rsidRDefault="009930C7" w:rsidP="004C2F47">
          <w:pPr>
            <w:pStyle w:val="afa"/>
          </w:pPr>
        </w:p>
      </w:tc>
    </w:tr>
  </w:tbl>
  <w:p w14:paraId="0CC75923" w14:textId="77777777" w:rsidR="009930C7" w:rsidRDefault="009930C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93E7DB" w14:textId="77777777" w:rsidR="0014697F" w:rsidRDefault="0014697F" w:rsidP="00A2358C">
      <w:r>
        <w:separator/>
      </w:r>
    </w:p>
    <w:p w14:paraId="1832B6C5" w14:textId="77777777" w:rsidR="0014697F" w:rsidRDefault="0014697F" w:rsidP="00A2358C"/>
    <w:p w14:paraId="6C9A60EE" w14:textId="77777777" w:rsidR="0014697F" w:rsidRDefault="0014697F" w:rsidP="00CE65A5"/>
  </w:footnote>
  <w:footnote w:type="continuationSeparator" w:id="0">
    <w:p w14:paraId="11C99D3B" w14:textId="77777777" w:rsidR="0014697F" w:rsidRDefault="0014697F" w:rsidP="00A2358C">
      <w:r>
        <w:continuationSeparator/>
      </w:r>
    </w:p>
    <w:p w14:paraId="7EA1A165" w14:textId="77777777" w:rsidR="0014697F" w:rsidRDefault="0014697F" w:rsidP="00A2358C"/>
    <w:p w14:paraId="19B98C0A" w14:textId="77777777" w:rsidR="0014697F" w:rsidRDefault="0014697F" w:rsidP="00CE65A5"/>
  </w:footnote>
  <w:footnote w:id="1">
    <w:p w14:paraId="23E91033" w14:textId="77777777" w:rsidR="009930C7" w:rsidRDefault="009930C7" w:rsidP="00A62498">
      <w:pPr>
        <w:pStyle w:val="afb"/>
        <w:rPr>
          <w:ins w:id="10385" w:author="Широбокова Алёна Сергеевна" w:date="2017-09-15T17:10:00Z"/>
          <w:lang w:eastAsia="x-none"/>
        </w:rPr>
      </w:pPr>
      <w:ins w:id="10386" w:author="Широбокова Алёна Сергеевна" w:date="2017-09-15T17:10:00Z">
        <w:r>
          <w:rPr>
            <w:rStyle w:val="afd"/>
          </w:rPr>
          <w:footnoteRef/>
        </w:r>
        <w:r w:rsidRPr="00A16F80">
          <w:t xml:space="preserve"> </w:t>
        </w:r>
        <w:r>
          <w:t>Выводится общее количество документов в выписке</w:t>
        </w:r>
      </w:ins>
    </w:p>
  </w:footnote>
  <w:footnote w:id="2">
    <w:p w14:paraId="3F1F271B" w14:textId="77777777" w:rsidR="009930C7" w:rsidDel="006037EA" w:rsidRDefault="009930C7" w:rsidP="00A62498">
      <w:pPr>
        <w:pStyle w:val="afb"/>
        <w:rPr>
          <w:ins w:id="11450" w:author="Широбокова Алёна Сергеевна" w:date="2017-09-15T17:10:00Z"/>
          <w:del w:id="11451" w:author="Маслихова Олеся Анатольевна" w:date="2018-12-25T15:21:00Z"/>
          <w:rFonts w:ascii="Verdana" w:hAnsi="Verdana"/>
        </w:rPr>
      </w:pPr>
      <w:ins w:id="11452" w:author="Широбокова Алёна Сергеевна" w:date="2017-09-15T17:10:00Z">
        <w:del w:id="11453" w:author="Маслихова Олеся Анатольевна" w:date="2018-12-25T15:21:00Z">
          <w:r w:rsidDel="006037EA">
            <w:rPr>
              <w:rStyle w:val="afd"/>
            </w:rPr>
            <w:footnoteRef/>
          </w:r>
          <w:r w:rsidRPr="00A16F80" w:rsidDel="006037EA">
            <w:delText xml:space="preserve"> </w:delText>
          </w:r>
          <w:r w:rsidDel="006037EA">
            <w:delText>Выводится общее количество документов в выписке</w:delText>
          </w:r>
        </w:del>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0419000F"/>
    <w:lvl w:ilvl="0">
      <w:start w:val="1"/>
      <w:numFmt w:val="decimal"/>
      <w:pStyle w:val="-"/>
      <w:lvlText w:val="%1."/>
      <w:lvlJc w:val="left"/>
      <w:pPr>
        <w:tabs>
          <w:tab w:val="num" w:pos="360"/>
        </w:tabs>
        <w:ind w:left="360" w:hanging="360"/>
      </w:pPr>
      <w:rPr>
        <w:rFonts w:ascii="Times New Roman" w:hAnsi="Times New Roman" w:cs="Times New Roman" w:hint="default"/>
      </w:rPr>
    </w:lvl>
  </w:abstractNum>
  <w:abstractNum w:abstractNumId="1" w15:restartNumberingAfterBreak="0">
    <w:nsid w:val="000B530F"/>
    <w:multiLevelType w:val="hybridMultilevel"/>
    <w:tmpl w:val="49408970"/>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2" w15:restartNumberingAfterBreak="0">
    <w:nsid w:val="00877496"/>
    <w:multiLevelType w:val="hybridMultilevel"/>
    <w:tmpl w:val="EC54F352"/>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3" w15:restartNumberingAfterBreak="0">
    <w:nsid w:val="019A2EBF"/>
    <w:multiLevelType w:val="hybridMultilevel"/>
    <w:tmpl w:val="BF6E86B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1BC290F"/>
    <w:multiLevelType w:val="hybridMultilevel"/>
    <w:tmpl w:val="EC0AE7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1C04C69"/>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282590C"/>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037B39B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060F26EE"/>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061046D7"/>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06A81E32"/>
    <w:multiLevelType w:val="hybridMultilevel"/>
    <w:tmpl w:val="63E6DB82"/>
    <w:lvl w:ilvl="0" w:tplc="148EC9F6">
      <w:start w:val="1"/>
      <w:numFmt w:val="decimal"/>
      <w:lvlText w:val="%1"/>
      <w:lvlJc w:val="left"/>
      <w:pPr>
        <w:ind w:left="612" w:hanging="360"/>
      </w:pPr>
      <w:rPr>
        <w:rFonts w:hint="default"/>
      </w:rPr>
    </w:lvl>
    <w:lvl w:ilvl="1" w:tplc="04190019" w:tentative="1">
      <w:start w:val="1"/>
      <w:numFmt w:val="lowerLetter"/>
      <w:lvlText w:val="%2."/>
      <w:lvlJc w:val="left"/>
      <w:pPr>
        <w:ind w:left="1332" w:hanging="360"/>
      </w:pPr>
    </w:lvl>
    <w:lvl w:ilvl="2" w:tplc="0419001B" w:tentative="1">
      <w:start w:val="1"/>
      <w:numFmt w:val="lowerRoman"/>
      <w:lvlText w:val="%3."/>
      <w:lvlJc w:val="right"/>
      <w:pPr>
        <w:ind w:left="2052" w:hanging="180"/>
      </w:pPr>
    </w:lvl>
    <w:lvl w:ilvl="3" w:tplc="0419000F" w:tentative="1">
      <w:start w:val="1"/>
      <w:numFmt w:val="decimal"/>
      <w:lvlText w:val="%4."/>
      <w:lvlJc w:val="left"/>
      <w:pPr>
        <w:ind w:left="2772" w:hanging="360"/>
      </w:pPr>
    </w:lvl>
    <w:lvl w:ilvl="4" w:tplc="04190019" w:tentative="1">
      <w:start w:val="1"/>
      <w:numFmt w:val="lowerLetter"/>
      <w:lvlText w:val="%5."/>
      <w:lvlJc w:val="left"/>
      <w:pPr>
        <w:ind w:left="3492" w:hanging="360"/>
      </w:pPr>
    </w:lvl>
    <w:lvl w:ilvl="5" w:tplc="0419001B" w:tentative="1">
      <w:start w:val="1"/>
      <w:numFmt w:val="lowerRoman"/>
      <w:lvlText w:val="%6."/>
      <w:lvlJc w:val="right"/>
      <w:pPr>
        <w:ind w:left="4212" w:hanging="180"/>
      </w:pPr>
    </w:lvl>
    <w:lvl w:ilvl="6" w:tplc="0419000F" w:tentative="1">
      <w:start w:val="1"/>
      <w:numFmt w:val="decimal"/>
      <w:lvlText w:val="%7."/>
      <w:lvlJc w:val="left"/>
      <w:pPr>
        <w:ind w:left="4932" w:hanging="360"/>
      </w:pPr>
    </w:lvl>
    <w:lvl w:ilvl="7" w:tplc="04190019" w:tentative="1">
      <w:start w:val="1"/>
      <w:numFmt w:val="lowerLetter"/>
      <w:lvlText w:val="%8."/>
      <w:lvlJc w:val="left"/>
      <w:pPr>
        <w:ind w:left="5652" w:hanging="360"/>
      </w:pPr>
    </w:lvl>
    <w:lvl w:ilvl="8" w:tplc="0419001B" w:tentative="1">
      <w:start w:val="1"/>
      <w:numFmt w:val="lowerRoman"/>
      <w:lvlText w:val="%9."/>
      <w:lvlJc w:val="right"/>
      <w:pPr>
        <w:ind w:left="6372" w:hanging="180"/>
      </w:pPr>
    </w:lvl>
  </w:abstractNum>
  <w:abstractNum w:abstractNumId="11" w15:restartNumberingAfterBreak="0">
    <w:nsid w:val="06BA4986"/>
    <w:multiLevelType w:val="hybridMultilevel"/>
    <w:tmpl w:val="D5665350"/>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2" w15:restartNumberingAfterBreak="0">
    <w:nsid w:val="07822B39"/>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07E20EC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08B371E9"/>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09856FE5"/>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0A0E5C6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0CA9567F"/>
    <w:multiLevelType w:val="hybridMultilevel"/>
    <w:tmpl w:val="2514F898"/>
    <w:lvl w:ilvl="0" w:tplc="04190001">
      <w:start w:val="1"/>
      <w:numFmt w:val="bullet"/>
      <w:lvlText w:val=""/>
      <w:lvlJc w:val="left"/>
      <w:pPr>
        <w:ind w:left="1769" w:hanging="360"/>
      </w:pPr>
      <w:rPr>
        <w:rFonts w:ascii="Symbol" w:hAnsi="Symbol" w:hint="default"/>
      </w:rPr>
    </w:lvl>
    <w:lvl w:ilvl="1" w:tplc="04190003">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8" w15:restartNumberingAfterBreak="0">
    <w:nsid w:val="0CC75617"/>
    <w:multiLevelType w:val="hybridMultilevel"/>
    <w:tmpl w:val="EAECE63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101F2EF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10873334"/>
    <w:multiLevelType w:val="hybridMultilevel"/>
    <w:tmpl w:val="FBDE28F2"/>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21" w15:restartNumberingAfterBreak="0">
    <w:nsid w:val="10B052E2"/>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12A45E46"/>
    <w:multiLevelType w:val="hybridMultilevel"/>
    <w:tmpl w:val="E2A43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140660EA"/>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191B477F"/>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19767EDA"/>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1AAC00E8"/>
    <w:multiLevelType w:val="hybridMultilevel"/>
    <w:tmpl w:val="D37CE20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1C506D20"/>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1D6266E8"/>
    <w:multiLevelType w:val="hybridMultilevel"/>
    <w:tmpl w:val="5E622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D992F95"/>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1DE33200"/>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FE71F98"/>
    <w:multiLevelType w:val="hybridMultilevel"/>
    <w:tmpl w:val="63E6DB82"/>
    <w:lvl w:ilvl="0" w:tplc="148EC9F6">
      <w:start w:val="1"/>
      <w:numFmt w:val="decimal"/>
      <w:lvlText w:val="%1"/>
      <w:lvlJc w:val="left"/>
      <w:pPr>
        <w:ind w:left="612" w:hanging="360"/>
      </w:pPr>
      <w:rPr>
        <w:rFonts w:hint="default"/>
      </w:rPr>
    </w:lvl>
    <w:lvl w:ilvl="1" w:tplc="04190019" w:tentative="1">
      <w:start w:val="1"/>
      <w:numFmt w:val="lowerLetter"/>
      <w:lvlText w:val="%2."/>
      <w:lvlJc w:val="left"/>
      <w:pPr>
        <w:ind w:left="1332" w:hanging="360"/>
      </w:pPr>
    </w:lvl>
    <w:lvl w:ilvl="2" w:tplc="0419001B" w:tentative="1">
      <w:start w:val="1"/>
      <w:numFmt w:val="lowerRoman"/>
      <w:lvlText w:val="%3."/>
      <w:lvlJc w:val="right"/>
      <w:pPr>
        <w:ind w:left="2052" w:hanging="180"/>
      </w:pPr>
    </w:lvl>
    <w:lvl w:ilvl="3" w:tplc="0419000F" w:tentative="1">
      <w:start w:val="1"/>
      <w:numFmt w:val="decimal"/>
      <w:lvlText w:val="%4."/>
      <w:lvlJc w:val="left"/>
      <w:pPr>
        <w:ind w:left="2772" w:hanging="360"/>
      </w:pPr>
    </w:lvl>
    <w:lvl w:ilvl="4" w:tplc="04190019" w:tentative="1">
      <w:start w:val="1"/>
      <w:numFmt w:val="lowerLetter"/>
      <w:lvlText w:val="%5."/>
      <w:lvlJc w:val="left"/>
      <w:pPr>
        <w:ind w:left="3492" w:hanging="360"/>
      </w:pPr>
    </w:lvl>
    <w:lvl w:ilvl="5" w:tplc="0419001B" w:tentative="1">
      <w:start w:val="1"/>
      <w:numFmt w:val="lowerRoman"/>
      <w:lvlText w:val="%6."/>
      <w:lvlJc w:val="right"/>
      <w:pPr>
        <w:ind w:left="4212" w:hanging="180"/>
      </w:pPr>
    </w:lvl>
    <w:lvl w:ilvl="6" w:tplc="0419000F" w:tentative="1">
      <w:start w:val="1"/>
      <w:numFmt w:val="decimal"/>
      <w:lvlText w:val="%7."/>
      <w:lvlJc w:val="left"/>
      <w:pPr>
        <w:ind w:left="4932" w:hanging="360"/>
      </w:pPr>
    </w:lvl>
    <w:lvl w:ilvl="7" w:tplc="04190019" w:tentative="1">
      <w:start w:val="1"/>
      <w:numFmt w:val="lowerLetter"/>
      <w:lvlText w:val="%8."/>
      <w:lvlJc w:val="left"/>
      <w:pPr>
        <w:ind w:left="5652" w:hanging="360"/>
      </w:pPr>
    </w:lvl>
    <w:lvl w:ilvl="8" w:tplc="0419001B" w:tentative="1">
      <w:start w:val="1"/>
      <w:numFmt w:val="lowerRoman"/>
      <w:lvlText w:val="%9."/>
      <w:lvlJc w:val="right"/>
      <w:pPr>
        <w:ind w:left="6372" w:hanging="180"/>
      </w:pPr>
    </w:lvl>
  </w:abstractNum>
  <w:abstractNum w:abstractNumId="32" w15:restartNumberingAfterBreak="0">
    <w:nsid w:val="21347F09"/>
    <w:multiLevelType w:val="multilevel"/>
    <w:tmpl w:val="B7DE6DAC"/>
    <w:lvl w:ilvl="0">
      <w:start w:val="1"/>
      <w:numFmt w:val="decimal"/>
      <w:lvlText w:val="%1."/>
      <w:lvlJc w:val="left"/>
      <w:pPr>
        <w:tabs>
          <w:tab w:val="num" w:pos="720"/>
        </w:tabs>
        <w:ind w:left="720" w:hanging="360"/>
      </w:pPr>
    </w:lvl>
    <w:lvl w:ilvl="1">
      <w:start w:val="1"/>
      <w:numFmt w:val="decimal"/>
      <w:lvlText w:val="%2)"/>
      <w:lvlJc w:val="left"/>
      <w:pPr>
        <w:ind w:left="1860" w:hanging="78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F56EB5"/>
    <w:multiLevelType w:val="hybridMultilevel"/>
    <w:tmpl w:val="AD0E958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230C2BCC"/>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237F7D6A"/>
    <w:multiLevelType w:val="hybridMultilevel"/>
    <w:tmpl w:val="332C91CA"/>
    <w:lvl w:ilvl="0" w:tplc="04190001">
      <w:start w:val="1"/>
      <w:numFmt w:val="bullet"/>
      <w:lvlText w:val=""/>
      <w:lvlJc w:val="left"/>
      <w:pPr>
        <w:ind w:left="2421" w:hanging="360"/>
      </w:pPr>
      <w:rPr>
        <w:rFonts w:ascii="Symbol" w:hAnsi="Symbol" w:hint="default"/>
      </w:rPr>
    </w:lvl>
    <w:lvl w:ilvl="1" w:tplc="04190003">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36" w15:restartNumberingAfterBreak="0">
    <w:nsid w:val="243B17E4"/>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25932C94"/>
    <w:multiLevelType w:val="hybridMultilevel"/>
    <w:tmpl w:val="BB0EA986"/>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38" w15:restartNumberingAfterBreak="0">
    <w:nsid w:val="268C7962"/>
    <w:multiLevelType w:val="hybridMultilevel"/>
    <w:tmpl w:val="0F72C432"/>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39" w15:restartNumberingAfterBreak="0">
    <w:nsid w:val="27621117"/>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7A52568"/>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15:restartNumberingAfterBreak="0">
    <w:nsid w:val="28416F87"/>
    <w:multiLevelType w:val="hybridMultilevel"/>
    <w:tmpl w:val="79F4F6AA"/>
    <w:lvl w:ilvl="0" w:tplc="0BE0D7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284238A7"/>
    <w:multiLevelType w:val="hybridMultilevel"/>
    <w:tmpl w:val="1C1480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857496B"/>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8822D4F"/>
    <w:multiLevelType w:val="hybridMultilevel"/>
    <w:tmpl w:val="41F23FDC"/>
    <w:lvl w:ilvl="0" w:tplc="4844AAEC">
      <w:start w:val="1"/>
      <w:numFmt w:val="decimal"/>
      <w:pStyle w:val="a"/>
      <w:lvlText w:val="%1."/>
      <w:lvlJc w:val="left"/>
      <w:pPr>
        <w:ind w:left="1409" w:hanging="360"/>
      </w:pPr>
      <w:rPr>
        <w:rFonts w:hint="default"/>
      </w:rPr>
    </w:lvl>
    <w:lvl w:ilvl="1" w:tplc="04190019" w:tentative="1">
      <w:start w:val="1"/>
      <w:numFmt w:val="lowerLetter"/>
      <w:lvlText w:val="%2."/>
      <w:lvlJc w:val="left"/>
      <w:pPr>
        <w:ind w:left="2129" w:hanging="360"/>
      </w:pPr>
    </w:lvl>
    <w:lvl w:ilvl="2" w:tplc="0419001B" w:tentative="1">
      <w:start w:val="1"/>
      <w:numFmt w:val="lowerRoman"/>
      <w:lvlText w:val="%3."/>
      <w:lvlJc w:val="right"/>
      <w:pPr>
        <w:ind w:left="2849" w:hanging="180"/>
      </w:pPr>
    </w:lvl>
    <w:lvl w:ilvl="3" w:tplc="0419000F" w:tentative="1">
      <w:start w:val="1"/>
      <w:numFmt w:val="decimal"/>
      <w:lvlText w:val="%4."/>
      <w:lvlJc w:val="left"/>
      <w:pPr>
        <w:ind w:left="3569" w:hanging="360"/>
      </w:pPr>
    </w:lvl>
    <w:lvl w:ilvl="4" w:tplc="04190019" w:tentative="1">
      <w:start w:val="1"/>
      <w:numFmt w:val="lowerLetter"/>
      <w:lvlText w:val="%5."/>
      <w:lvlJc w:val="left"/>
      <w:pPr>
        <w:ind w:left="4289" w:hanging="360"/>
      </w:pPr>
    </w:lvl>
    <w:lvl w:ilvl="5" w:tplc="0419001B" w:tentative="1">
      <w:start w:val="1"/>
      <w:numFmt w:val="lowerRoman"/>
      <w:lvlText w:val="%6."/>
      <w:lvlJc w:val="right"/>
      <w:pPr>
        <w:ind w:left="5009" w:hanging="180"/>
      </w:pPr>
    </w:lvl>
    <w:lvl w:ilvl="6" w:tplc="0419000F" w:tentative="1">
      <w:start w:val="1"/>
      <w:numFmt w:val="decimal"/>
      <w:lvlText w:val="%7."/>
      <w:lvlJc w:val="left"/>
      <w:pPr>
        <w:ind w:left="5729" w:hanging="360"/>
      </w:pPr>
    </w:lvl>
    <w:lvl w:ilvl="7" w:tplc="04190019" w:tentative="1">
      <w:start w:val="1"/>
      <w:numFmt w:val="lowerLetter"/>
      <w:lvlText w:val="%8."/>
      <w:lvlJc w:val="left"/>
      <w:pPr>
        <w:ind w:left="6449" w:hanging="360"/>
      </w:pPr>
    </w:lvl>
    <w:lvl w:ilvl="8" w:tplc="0419001B" w:tentative="1">
      <w:start w:val="1"/>
      <w:numFmt w:val="lowerRoman"/>
      <w:lvlText w:val="%9."/>
      <w:lvlJc w:val="right"/>
      <w:pPr>
        <w:ind w:left="7169" w:hanging="180"/>
      </w:pPr>
    </w:lvl>
  </w:abstractNum>
  <w:abstractNum w:abstractNumId="45" w15:restartNumberingAfterBreak="0">
    <w:nsid w:val="28CF4EA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292A6C5A"/>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9543BDB"/>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8" w15:restartNumberingAfterBreak="0">
    <w:nsid w:val="2AFA7A9F"/>
    <w:multiLevelType w:val="hybridMultilevel"/>
    <w:tmpl w:val="6E1ECFE0"/>
    <w:lvl w:ilvl="0" w:tplc="74EE610C">
      <w:start w:val="1"/>
      <w:numFmt w:val="decimal"/>
      <w:lvlText w:val="%1."/>
      <w:lvlJc w:val="left"/>
      <w:pPr>
        <w:ind w:left="1409" w:hanging="360"/>
      </w:pPr>
      <w:rPr>
        <w:rFonts w:hint="default"/>
      </w:rPr>
    </w:lvl>
    <w:lvl w:ilvl="1" w:tplc="04190019" w:tentative="1">
      <w:start w:val="1"/>
      <w:numFmt w:val="lowerLetter"/>
      <w:lvlText w:val="%2."/>
      <w:lvlJc w:val="left"/>
      <w:pPr>
        <w:ind w:left="2129" w:hanging="360"/>
      </w:pPr>
    </w:lvl>
    <w:lvl w:ilvl="2" w:tplc="0419001B" w:tentative="1">
      <w:start w:val="1"/>
      <w:numFmt w:val="lowerRoman"/>
      <w:lvlText w:val="%3."/>
      <w:lvlJc w:val="right"/>
      <w:pPr>
        <w:ind w:left="2849" w:hanging="180"/>
      </w:pPr>
    </w:lvl>
    <w:lvl w:ilvl="3" w:tplc="0419000F" w:tentative="1">
      <w:start w:val="1"/>
      <w:numFmt w:val="decimal"/>
      <w:lvlText w:val="%4."/>
      <w:lvlJc w:val="left"/>
      <w:pPr>
        <w:ind w:left="3569" w:hanging="360"/>
      </w:pPr>
    </w:lvl>
    <w:lvl w:ilvl="4" w:tplc="04190019" w:tentative="1">
      <w:start w:val="1"/>
      <w:numFmt w:val="lowerLetter"/>
      <w:lvlText w:val="%5."/>
      <w:lvlJc w:val="left"/>
      <w:pPr>
        <w:ind w:left="4289" w:hanging="360"/>
      </w:pPr>
    </w:lvl>
    <w:lvl w:ilvl="5" w:tplc="0419001B" w:tentative="1">
      <w:start w:val="1"/>
      <w:numFmt w:val="lowerRoman"/>
      <w:lvlText w:val="%6."/>
      <w:lvlJc w:val="right"/>
      <w:pPr>
        <w:ind w:left="5009" w:hanging="180"/>
      </w:pPr>
    </w:lvl>
    <w:lvl w:ilvl="6" w:tplc="0419000F" w:tentative="1">
      <w:start w:val="1"/>
      <w:numFmt w:val="decimal"/>
      <w:lvlText w:val="%7."/>
      <w:lvlJc w:val="left"/>
      <w:pPr>
        <w:ind w:left="5729" w:hanging="360"/>
      </w:pPr>
    </w:lvl>
    <w:lvl w:ilvl="7" w:tplc="04190019" w:tentative="1">
      <w:start w:val="1"/>
      <w:numFmt w:val="lowerLetter"/>
      <w:lvlText w:val="%8."/>
      <w:lvlJc w:val="left"/>
      <w:pPr>
        <w:ind w:left="6449" w:hanging="360"/>
      </w:pPr>
    </w:lvl>
    <w:lvl w:ilvl="8" w:tplc="0419001B" w:tentative="1">
      <w:start w:val="1"/>
      <w:numFmt w:val="lowerRoman"/>
      <w:lvlText w:val="%9."/>
      <w:lvlJc w:val="right"/>
      <w:pPr>
        <w:ind w:left="7169" w:hanging="180"/>
      </w:pPr>
    </w:lvl>
  </w:abstractNum>
  <w:abstractNum w:abstractNumId="49" w15:restartNumberingAfterBreak="0">
    <w:nsid w:val="2B6908E0"/>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0" w15:restartNumberingAfterBreak="0">
    <w:nsid w:val="2DAC6704"/>
    <w:multiLevelType w:val="hybridMultilevel"/>
    <w:tmpl w:val="82B853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15:restartNumberingAfterBreak="0">
    <w:nsid w:val="2F410787"/>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2" w15:restartNumberingAfterBreak="0">
    <w:nsid w:val="303D4521"/>
    <w:multiLevelType w:val="hybridMultilevel"/>
    <w:tmpl w:val="834ED98E"/>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15:restartNumberingAfterBreak="0">
    <w:nsid w:val="31885DDF"/>
    <w:multiLevelType w:val="multilevel"/>
    <w:tmpl w:val="DDE656AE"/>
    <w:lvl w:ilvl="0">
      <w:start w:val="15"/>
      <w:numFmt w:val="decimal"/>
      <w:lvlText w:val="%1"/>
      <w:lvlJc w:val="left"/>
      <w:pPr>
        <w:ind w:left="510" w:hanging="510"/>
      </w:pPr>
      <w:rPr>
        <w:rFonts w:hint="default"/>
      </w:rPr>
    </w:lvl>
    <w:lvl w:ilvl="1">
      <w:start w:val="1"/>
      <w:numFmt w:val="decimal"/>
      <w:lvlText w:val="%1.%2"/>
      <w:lvlJc w:val="left"/>
      <w:pPr>
        <w:ind w:left="870" w:hanging="51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1EB51DA"/>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15:restartNumberingAfterBreak="0">
    <w:nsid w:val="320A6981"/>
    <w:multiLevelType w:val="hybridMultilevel"/>
    <w:tmpl w:val="A80C50C8"/>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56" w15:restartNumberingAfterBreak="0">
    <w:nsid w:val="33A61782"/>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7" w15:restartNumberingAfterBreak="0">
    <w:nsid w:val="3401459E"/>
    <w:multiLevelType w:val="hybridMultilevel"/>
    <w:tmpl w:val="EAF8E824"/>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58" w15:restartNumberingAfterBreak="0">
    <w:nsid w:val="34CE0062"/>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9" w15:restartNumberingAfterBreak="0">
    <w:nsid w:val="35A942E4"/>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15:restartNumberingAfterBreak="0">
    <w:nsid w:val="37600C9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1" w15:restartNumberingAfterBreak="0">
    <w:nsid w:val="39900498"/>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2" w15:restartNumberingAfterBreak="0">
    <w:nsid w:val="3A3F527C"/>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3" w15:restartNumberingAfterBreak="0">
    <w:nsid w:val="3BC4021F"/>
    <w:multiLevelType w:val="multilevel"/>
    <w:tmpl w:val="2E48EDC0"/>
    <w:lvl w:ilvl="0">
      <w:start w:val="1"/>
      <w:numFmt w:val="upperLetter"/>
      <w:pStyle w:val="a0"/>
      <w:suff w:val="space"/>
      <w:lvlText w:val="Приложение %1."/>
      <w:lvlJc w:val="left"/>
      <w:pPr>
        <w:ind w:left="284" w:hanging="284"/>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4" w15:restartNumberingAfterBreak="0">
    <w:nsid w:val="3C31641E"/>
    <w:multiLevelType w:val="hybridMultilevel"/>
    <w:tmpl w:val="4618582C"/>
    <w:lvl w:ilvl="0" w:tplc="75106D16">
      <w:start w:val="1"/>
      <w:numFmt w:val="decimal"/>
      <w:lvlText w:val="%1."/>
      <w:lvlJc w:val="left"/>
      <w:pPr>
        <w:ind w:left="1409" w:hanging="360"/>
      </w:pPr>
      <w:rPr>
        <w:rFonts w:hint="default"/>
      </w:rPr>
    </w:lvl>
    <w:lvl w:ilvl="1" w:tplc="04190019" w:tentative="1">
      <w:start w:val="1"/>
      <w:numFmt w:val="lowerLetter"/>
      <w:lvlText w:val="%2."/>
      <w:lvlJc w:val="left"/>
      <w:pPr>
        <w:ind w:left="2129" w:hanging="360"/>
      </w:pPr>
    </w:lvl>
    <w:lvl w:ilvl="2" w:tplc="0419001B" w:tentative="1">
      <w:start w:val="1"/>
      <w:numFmt w:val="lowerRoman"/>
      <w:lvlText w:val="%3."/>
      <w:lvlJc w:val="right"/>
      <w:pPr>
        <w:ind w:left="2849" w:hanging="180"/>
      </w:pPr>
    </w:lvl>
    <w:lvl w:ilvl="3" w:tplc="0419000F" w:tentative="1">
      <w:start w:val="1"/>
      <w:numFmt w:val="decimal"/>
      <w:lvlText w:val="%4."/>
      <w:lvlJc w:val="left"/>
      <w:pPr>
        <w:ind w:left="3569" w:hanging="360"/>
      </w:pPr>
    </w:lvl>
    <w:lvl w:ilvl="4" w:tplc="04190019" w:tentative="1">
      <w:start w:val="1"/>
      <w:numFmt w:val="lowerLetter"/>
      <w:lvlText w:val="%5."/>
      <w:lvlJc w:val="left"/>
      <w:pPr>
        <w:ind w:left="4289" w:hanging="360"/>
      </w:pPr>
    </w:lvl>
    <w:lvl w:ilvl="5" w:tplc="0419001B" w:tentative="1">
      <w:start w:val="1"/>
      <w:numFmt w:val="lowerRoman"/>
      <w:lvlText w:val="%6."/>
      <w:lvlJc w:val="right"/>
      <w:pPr>
        <w:ind w:left="5009" w:hanging="180"/>
      </w:pPr>
    </w:lvl>
    <w:lvl w:ilvl="6" w:tplc="0419000F" w:tentative="1">
      <w:start w:val="1"/>
      <w:numFmt w:val="decimal"/>
      <w:lvlText w:val="%7."/>
      <w:lvlJc w:val="left"/>
      <w:pPr>
        <w:ind w:left="5729" w:hanging="360"/>
      </w:pPr>
    </w:lvl>
    <w:lvl w:ilvl="7" w:tplc="04190019" w:tentative="1">
      <w:start w:val="1"/>
      <w:numFmt w:val="lowerLetter"/>
      <w:lvlText w:val="%8."/>
      <w:lvlJc w:val="left"/>
      <w:pPr>
        <w:ind w:left="6449" w:hanging="360"/>
      </w:pPr>
    </w:lvl>
    <w:lvl w:ilvl="8" w:tplc="0419001B" w:tentative="1">
      <w:start w:val="1"/>
      <w:numFmt w:val="lowerRoman"/>
      <w:lvlText w:val="%9."/>
      <w:lvlJc w:val="right"/>
      <w:pPr>
        <w:ind w:left="7169" w:hanging="180"/>
      </w:pPr>
    </w:lvl>
  </w:abstractNum>
  <w:abstractNum w:abstractNumId="65" w15:restartNumberingAfterBreak="0">
    <w:nsid w:val="3CAA79DC"/>
    <w:multiLevelType w:val="hybridMultilevel"/>
    <w:tmpl w:val="863C1CE2"/>
    <w:lvl w:ilvl="0" w:tplc="04190001">
      <w:start w:val="1"/>
      <w:numFmt w:val="bullet"/>
      <w:lvlText w:val=""/>
      <w:lvlJc w:val="left"/>
      <w:pPr>
        <w:ind w:left="1741" w:hanging="360"/>
      </w:pPr>
      <w:rPr>
        <w:rFonts w:ascii="Symbol" w:hAnsi="Symbol" w:hint="default"/>
      </w:rPr>
    </w:lvl>
    <w:lvl w:ilvl="1" w:tplc="04190003">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66" w15:restartNumberingAfterBreak="0">
    <w:nsid w:val="3D9D7C2D"/>
    <w:multiLevelType w:val="hybridMultilevel"/>
    <w:tmpl w:val="CB02BA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3DA52F2A"/>
    <w:multiLevelType w:val="hybridMultilevel"/>
    <w:tmpl w:val="3C6454AC"/>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68" w15:restartNumberingAfterBreak="0">
    <w:nsid w:val="404B4862"/>
    <w:multiLevelType w:val="hybridMultilevel"/>
    <w:tmpl w:val="DA3835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408024B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0" w15:restartNumberingAfterBreak="0">
    <w:nsid w:val="41EB2281"/>
    <w:multiLevelType w:val="hybridMultilevel"/>
    <w:tmpl w:val="427C18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43043ACC"/>
    <w:multiLevelType w:val="hybridMultilevel"/>
    <w:tmpl w:val="C872625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43332FF0"/>
    <w:multiLevelType w:val="hybridMultilevel"/>
    <w:tmpl w:val="AEACAB32"/>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73" w15:restartNumberingAfterBreak="0">
    <w:nsid w:val="43C80801"/>
    <w:multiLevelType w:val="hybridMultilevel"/>
    <w:tmpl w:val="8002334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74" w15:restartNumberingAfterBreak="0">
    <w:nsid w:val="441F0F8D"/>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5" w15:restartNumberingAfterBreak="0">
    <w:nsid w:val="486A45D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6" w15:restartNumberingAfterBreak="0">
    <w:nsid w:val="494E02E7"/>
    <w:multiLevelType w:val="hybridMultilevel"/>
    <w:tmpl w:val="ED78D0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4AB8428F"/>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8" w15:restartNumberingAfterBreak="0">
    <w:nsid w:val="4C2C67EF"/>
    <w:multiLevelType w:val="multilevel"/>
    <w:tmpl w:val="01D21A30"/>
    <w:lvl w:ilvl="0">
      <w:start w:val="1"/>
      <w:numFmt w:val="decimal"/>
      <w:pStyle w:val="1"/>
      <w:lvlText w:val="%1."/>
      <w:lvlJc w:val="left"/>
      <w:pPr>
        <w:tabs>
          <w:tab w:val="num" w:pos="360"/>
        </w:tabs>
        <w:ind w:left="360" w:hanging="360"/>
      </w:pPr>
      <w:rPr>
        <w:rFonts w:hint="default"/>
      </w:rPr>
    </w:lvl>
    <w:lvl w:ilvl="1">
      <w:start w:val="1"/>
      <w:numFmt w:val="decimal"/>
      <w:pStyle w:val="2"/>
      <w:lvlText w:val="%1.%2."/>
      <w:lvlJc w:val="left"/>
      <w:pPr>
        <w:tabs>
          <w:tab w:val="num" w:pos="857"/>
        </w:tabs>
        <w:ind w:left="857" w:hanging="432"/>
      </w:pPr>
      <w:rPr>
        <w:rFonts w:hint="default"/>
        <w:sz w:val="28"/>
        <w:szCs w:val="28"/>
      </w:rPr>
    </w:lvl>
    <w:lvl w:ilvl="2">
      <w:start w:val="1"/>
      <w:numFmt w:val="decimal"/>
      <w:pStyle w:val="3"/>
      <w:lvlText w:val="%1.%2.%3."/>
      <w:lvlJc w:val="left"/>
      <w:pPr>
        <w:tabs>
          <w:tab w:val="num" w:pos="1440"/>
        </w:tabs>
        <w:ind w:left="1224" w:hanging="504"/>
      </w:pPr>
      <w:rPr>
        <w:rFonts w:hint="default"/>
        <w:b/>
        <w:i w:val="0"/>
        <w:sz w:val="22"/>
        <w:szCs w:val="22"/>
      </w:rPr>
    </w:lvl>
    <w:lvl w:ilvl="3">
      <w:start w:val="1"/>
      <w:numFmt w:val="decimal"/>
      <w:pStyle w:val="4"/>
      <w:lvlText w:val="%1.%2.%3.%4."/>
      <w:lvlJc w:val="left"/>
      <w:pPr>
        <w:tabs>
          <w:tab w:val="num" w:pos="1800"/>
        </w:tabs>
        <w:ind w:left="1728" w:hanging="648"/>
      </w:pPr>
      <w:rPr>
        <w:rFonts w:hint="default"/>
        <w:b/>
        <w:i w:val="0"/>
        <w:sz w:val="20"/>
        <w:szCs w:val="20"/>
      </w:rPr>
    </w:lvl>
    <w:lvl w:ilvl="4">
      <w:start w:val="1"/>
      <w:numFmt w:val="decimal"/>
      <w:lvlText w:val="%1.%2.%3.%4.%5."/>
      <w:lvlJc w:val="left"/>
      <w:pPr>
        <w:tabs>
          <w:tab w:val="num" w:pos="2520"/>
        </w:tabs>
        <w:ind w:left="2232" w:hanging="792"/>
      </w:pPr>
      <w:rPr>
        <w:rFonts w:hint="default"/>
        <w:b w:val="0"/>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9" w15:restartNumberingAfterBreak="0">
    <w:nsid w:val="4C7E443F"/>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0" w15:restartNumberingAfterBreak="0">
    <w:nsid w:val="4CDC4636"/>
    <w:multiLevelType w:val="hybridMultilevel"/>
    <w:tmpl w:val="AA46CAA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4FFC2FF2"/>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2" w15:restartNumberingAfterBreak="0">
    <w:nsid w:val="50F939E7"/>
    <w:multiLevelType w:val="hybridMultilevel"/>
    <w:tmpl w:val="12AA8B10"/>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83" w15:restartNumberingAfterBreak="0">
    <w:nsid w:val="528E5F73"/>
    <w:multiLevelType w:val="hybridMultilevel"/>
    <w:tmpl w:val="16E0EC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538D1B1D"/>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5" w15:restartNumberingAfterBreak="0">
    <w:nsid w:val="54904CF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6" w15:restartNumberingAfterBreak="0">
    <w:nsid w:val="54A92B79"/>
    <w:multiLevelType w:val="hybridMultilevel"/>
    <w:tmpl w:val="05502FC4"/>
    <w:lvl w:ilvl="0" w:tplc="04190013">
      <w:start w:val="1"/>
      <w:numFmt w:val="upperRoman"/>
      <w:lvlText w:val="%1."/>
      <w:lvlJc w:val="righ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7" w15:restartNumberingAfterBreak="0">
    <w:nsid w:val="556B4232"/>
    <w:multiLevelType w:val="hybridMultilevel"/>
    <w:tmpl w:val="51B053C2"/>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55B432A1"/>
    <w:multiLevelType w:val="hybridMultilevel"/>
    <w:tmpl w:val="63E6DB82"/>
    <w:lvl w:ilvl="0" w:tplc="148EC9F6">
      <w:start w:val="1"/>
      <w:numFmt w:val="decimal"/>
      <w:lvlText w:val="%1"/>
      <w:lvlJc w:val="left"/>
      <w:pPr>
        <w:ind w:left="612" w:hanging="360"/>
      </w:pPr>
      <w:rPr>
        <w:rFonts w:hint="default"/>
      </w:rPr>
    </w:lvl>
    <w:lvl w:ilvl="1" w:tplc="04190019" w:tentative="1">
      <w:start w:val="1"/>
      <w:numFmt w:val="lowerLetter"/>
      <w:lvlText w:val="%2."/>
      <w:lvlJc w:val="left"/>
      <w:pPr>
        <w:ind w:left="1332" w:hanging="360"/>
      </w:pPr>
    </w:lvl>
    <w:lvl w:ilvl="2" w:tplc="0419001B" w:tentative="1">
      <w:start w:val="1"/>
      <w:numFmt w:val="lowerRoman"/>
      <w:lvlText w:val="%3."/>
      <w:lvlJc w:val="right"/>
      <w:pPr>
        <w:ind w:left="2052" w:hanging="180"/>
      </w:pPr>
    </w:lvl>
    <w:lvl w:ilvl="3" w:tplc="0419000F" w:tentative="1">
      <w:start w:val="1"/>
      <w:numFmt w:val="decimal"/>
      <w:lvlText w:val="%4."/>
      <w:lvlJc w:val="left"/>
      <w:pPr>
        <w:ind w:left="2772" w:hanging="360"/>
      </w:pPr>
    </w:lvl>
    <w:lvl w:ilvl="4" w:tplc="04190019" w:tentative="1">
      <w:start w:val="1"/>
      <w:numFmt w:val="lowerLetter"/>
      <w:lvlText w:val="%5."/>
      <w:lvlJc w:val="left"/>
      <w:pPr>
        <w:ind w:left="3492" w:hanging="360"/>
      </w:pPr>
    </w:lvl>
    <w:lvl w:ilvl="5" w:tplc="0419001B" w:tentative="1">
      <w:start w:val="1"/>
      <w:numFmt w:val="lowerRoman"/>
      <w:lvlText w:val="%6."/>
      <w:lvlJc w:val="right"/>
      <w:pPr>
        <w:ind w:left="4212" w:hanging="180"/>
      </w:pPr>
    </w:lvl>
    <w:lvl w:ilvl="6" w:tplc="0419000F" w:tentative="1">
      <w:start w:val="1"/>
      <w:numFmt w:val="decimal"/>
      <w:lvlText w:val="%7."/>
      <w:lvlJc w:val="left"/>
      <w:pPr>
        <w:ind w:left="4932" w:hanging="360"/>
      </w:pPr>
    </w:lvl>
    <w:lvl w:ilvl="7" w:tplc="04190019" w:tentative="1">
      <w:start w:val="1"/>
      <w:numFmt w:val="lowerLetter"/>
      <w:lvlText w:val="%8."/>
      <w:lvlJc w:val="left"/>
      <w:pPr>
        <w:ind w:left="5652" w:hanging="360"/>
      </w:pPr>
    </w:lvl>
    <w:lvl w:ilvl="8" w:tplc="0419001B" w:tentative="1">
      <w:start w:val="1"/>
      <w:numFmt w:val="lowerRoman"/>
      <w:lvlText w:val="%9."/>
      <w:lvlJc w:val="right"/>
      <w:pPr>
        <w:ind w:left="6372" w:hanging="180"/>
      </w:pPr>
    </w:lvl>
  </w:abstractNum>
  <w:abstractNum w:abstractNumId="89" w15:restartNumberingAfterBreak="0">
    <w:nsid w:val="5721651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0" w15:restartNumberingAfterBreak="0">
    <w:nsid w:val="579D5FCF"/>
    <w:multiLevelType w:val="hybridMultilevel"/>
    <w:tmpl w:val="86969AF6"/>
    <w:lvl w:ilvl="0" w:tplc="04190005">
      <w:start w:val="1"/>
      <w:numFmt w:val="bullet"/>
      <w:lvlText w:val=""/>
      <w:lvlJc w:val="left"/>
      <w:pPr>
        <w:ind w:left="1174" w:hanging="360"/>
      </w:pPr>
      <w:rPr>
        <w:rFonts w:ascii="Wingdings" w:hAnsi="Wingdings"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91" w15:restartNumberingAfterBreak="0">
    <w:nsid w:val="59B70435"/>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2" w15:restartNumberingAfterBreak="0">
    <w:nsid w:val="5A3161BE"/>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3" w15:restartNumberingAfterBreak="0">
    <w:nsid w:val="5C9F0D20"/>
    <w:multiLevelType w:val="hybridMultilevel"/>
    <w:tmpl w:val="5032E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5DCF1F6A"/>
    <w:multiLevelType w:val="hybridMultilevel"/>
    <w:tmpl w:val="E9945190"/>
    <w:lvl w:ilvl="0" w:tplc="26D05EB0">
      <w:start w:val="1"/>
      <w:numFmt w:val="decimal"/>
      <w:lvlText w:val="%1."/>
      <w:lvlJc w:val="left"/>
      <w:pPr>
        <w:ind w:left="677" w:hanging="360"/>
      </w:pPr>
      <w:rPr>
        <w:rFonts w:cs="Arial" w:hint="default"/>
        <w:b/>
        <w:sz w:val="16"/>
      </w:rPr>
    </w:lvl>
    <w:lvl w:ilvl="1" w:tplc="04190019" w:tentative="1">
      <w:start w:val="1"/>
      <w:numFmt w:val="lowerLetter"/>
      <w:lvlText w:val="%2."/>
      <w:lvlJc w:val="left"/>
      <w:pPr>
        <w:ind w:left="1397" w:hanging="360"/>
      </w:pPr>
    </w:lvl>
    <w:lvl w:ilvl="2" w:tplc="0419001B" w:tentative="1">
      <w:start w:val="1"/>
      <w:numFmt w:val="lowerRoman"/>
      <w:lvlText w:val="%3."/>
      <w:lvlJc w:val="right"/>
      <w:pPr>
        <w:ind w:left="2117" w:hanging="180"/>
      </w:pPr>
    </w:lvl>
    <w:lvl w:ilvl="3" w:tplc="0419000F" w:tentative="1">
      <w:start w:val="1"/>
      <w:numFmt w:val="decimal"/>
      <w:lvlText w:val="%4."/>
      <w:lvlJc w:val="left"/>
      <w:pPr>
        <w:ind w:left="2837" w:hanging="360"/>
      </w:pPr>
    </w:lvl>
    <w:lvl w:ilvl="4" w:tplc="04190019" w:tentative="1">
      <w:start w:val="1"/>
      <w:numFmt w:val="lowerLetter"/>
      <w:lvlText w:val="%5."/>
      <w:lvlJc w:val="left"/>
      <w:pPr>
        <w:ind w:left="3557" w:hanging="360"/>
      </w:pPr>
    </w:lvl>
    <w:lvl w:ilvl="5" w:tplc="0419001B" w:tentative="1">
      <w:start w:val="1"/>
      <w:numFmt w:val="lowerRoman"/>
      <w:lvlText w:val="%6."/>
      <w:lvlJc w:val="right"/>
      <w:pPr>
        <w:ind w:left="4277" w:hanging="180"/>
      </w:pPr>
    </w:lvl>
    <w:lvl w:ilvl="6" w:tplc="0419000F" w:tentative="1">
      <w:start w:val="1"/>
      <w:numFmt w:val="decimal"/>
      <w:lvlText w:val="%7."/>
      <w:lvlJc w:val="left"/>
      <w:pPr>
        <w:ind w:left="4997" w:hanging="360"/>
      </w:pPr>
    </w:lvl>
    <w:lvl w:ilvl="7" w:tplc="04190019" w:tentative="1">
      <w:start w:val="1"/>
      <w:numFmt w:val="lowerLetter"/>
      <w:lvlText w:val="%8."/>
      <w:lvlJc w:val="left"/>
      <w:pPr>
        <w:ind w:left="5717" w:hanging="360"/>
      </w:pPr>
    </w:lvl>
    <w:lvl w:ilvl="8" w:tplc="0419001B" w:tentative="1">
      <w:start w:val="1"/>
      <w:numFmt w:val="lowerRoman"/>
      <w:lvlText w:val="%9."/>
      <w:lvlJc w:val="right"/>
      <w:pPr>
        <w:ind w:left="6437" w:hanging="180"/>
      </w:pPr>
    </w:lvl>
  </w:abstractNum>
  <w:abstractNum w:abstractNumId="95" w15:restartNumberingAfterBreak="0">
    <w:nsid w:val="5DFC4766"/>
    <w:multiLevelType w:val="hybridMultilevel"/>
    <w:tmpl w:val="AE2E8946"/>
    <w:lvl w:ilvl="0" w:tplc="0419000B">
      <w:start w:val="1"/>
      <w:numFmt w:val="bullet"/>
      <w:lvlText w:val=""/>
      <w:lvlJc w:val="left"/>
      <w:pPr>
        <w:ind w:left="1769" w:hanging="360"/>
      </w:pPr>
      <w:rPr>
        <w:rFonts w:ascii="Wingdings" w:hAnsi="Wingdings"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96" w15:restartNumberingAfterBreak="0">
    <w:nsid w:val="60282046"/>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7" w15:restartNumberingAfterBreak="0">
    <w:nsid w:val="60E628EB"/>
    <w:multiLevelType w:val="hybridMultilevel"/>
    <w:tmpl w:val="83C6AADC"/>
    <w:lvl w:ilvl="0" w:tplc="004E0D52">
      <w:start w:val="1"/>
      <w:numFmt w:val="decimal"/>
      <w:lvlText w:val="%1."/>
      <w:lvlJc w:val="left"/>
      <w:pPr>
        <w:ind w:left="1381"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98" w15:restartNumberingAfterBreak="0">
    <w:nsid w:val="61B073E3"/>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9" w15:restartNumberingAfterBreak="0">
    <w:nsid w:val="62576B76"/>
    <w:multiLevelType w:val="hybridMultilevel"/>
    <w:tmpl w:val="BF6E86B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0" w15:restartNumberingAfterBreak="0">
    <w:nsid w:val="64282E92"/>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1" w15:restartNumberingAfterBreak="0">
    <w:nsid w:val="64781DD2"/>
    <w:multiLevelType w:val="hybridMultilevel"/>
    <w:tmpl w:val="626EA4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65302633"/>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3" w15:restartNumberingAfterBreak="0">
    <w:nsid w:val="66493ABC"/>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4" w15:restartNumberingAfterBreak="0">
    <w:nsid w:val="66E52723"/>
    <w:multiLevelType w:val="multilevel"/>
    <w:tmpl w:val="8C6C949C"/>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5" w15:restartNumberingAfterBreak="0">
    <w:nsid w:val="68D212CE"/>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6" w15:restartNumberingAfterBreak="0">
    <w:nsid w:val="68E60BF0"/>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7" w15:restartNumberingAfterBreak="0">
    <w:nsid w:val="69BC150C"/>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8" w15:restartNumberingAfterBreak="0">
    <w:nsid w:val="69C57235"/>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9" w15:restartNumberingAfterBreak="0">
    <w:nsid w:val="69D321CC"/>
    <w:multiLevelType w:val="hybridMultilevel"/>
    <w:tmpl w:val="991AF348"/>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10" w15:restartNumberingAfterBreak="0">
    <w:nsid w:val="6C2750A3"/>
    <w:multiLevelType w:val="hybridMultilevel"/>
    <w:tmpl w:val="E17027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6C2A562B"/>
    <w:multiLevelType w:val="hybridMultilevel"/>
    <w:tmpl w:val="D4288B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6D831B52"/>
    <w:multiLevelType w:val="hybridMultilevel"/>
    <w:tmpl w:val="812263E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3" w15:restartNumberingAfterBreak="0">
    <w:nsid w:val="6D896D41"/>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4" w15:restartNumberingAfterBreak="0">
    <w:nsid w:val="6DFF0E6D"/>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5" w15:restartNumberingAfterBreak="0">
    <w:nsid w:val="6E1D23FE"/>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6E4D58A2"/>
    <w:multiLevelType w:val="hybridMultilevel"/>
    <w:tmpl w:val="12708F6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17" w15:restartNumberingAfterBreak="0">
    <w:nsid w:val="6F5C74E3"/>
    <w:multiLevelType w:val="hybridMultilevel"/>
    <w:tmpl w:val="1060899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70C048EA"/>
    <w:multiLevelType w:val="hybridMultilevel"/>
    <w:tmpl w:val="1A8CC89E"/>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19" w15:restartNumberingAfterBreak="0">
    <w:nsid w:val="727E0FE7"/>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0" w15:restartNumberingAfterBreak="0">
    <w:nsid w:val="728B04F7"/>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1" w15:restartNumberingAfterBreak="0">
    <w:nsid w:val="74506539"/>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2" w15:restartNumberingAfterBreak="0">
    <w:nsid w:val="75DF380B"/>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7C2E3D0E"/>
    <w:multiLevelType w:val="multilevel"/>
    <w:tmpl w:val="1F7895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4" w15:restartNumberingAfterBreak="0">
    <w:nsid w:val="7D782983"/>
    <w:multiLevelType w:val="hybridMultilevel"/>
    <w:tmpl w:val="A66639C0"/>
    <w:lvl w:ilvl="0" w:tplc="04190001">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125" w15:restartNumberingAfterBreak="0">
    <w:nsid w:val="7D8E08D9"/>
    <w:multiLevelType w:val="hybridMultilevel"/>
    <w:tmpl w:val="25E2D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7F9B2A20"/>
    <w:multiLevelType w:val="hybridMultilevel"/>
    <w:tmpl w:val="B37C0906"/>
    <w:lvl w:ilvl="0" w:tplc="148EC9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8"/>
  </w:num>
  <w:num w:numId="2">
    <w:abstractNumId w:val="63"/>
  </w:num>
  <w:num w:numId="3">
    <w:abstractNumId w:val="45"/>
  </w:num>
  <w:num w:numId="4">
    <w:abstractNumId w:val="19"/>
  </w:num>
  <w:num w:numId="5">
    <w:abstractNumId w:val="121"/>
  </w:num>
  <w:num w:numId="6">
    <w:abstractNumId w:val="0"/>
  </w:num>
  <w:num w:numId="7">
    <w:abstractNumId w:val="34"/>
  </w:num>
  <w:num w:numId="8">
    <w:abstractNumId w:val="91"/>
  </w:num>
  <w:num w:numId="9">
    <w:abstractNumId w:val="44"/>
  </w:num>
  <w:num w:numId="10">
    <w:abstractNumId w:val="48"/>
  </w:num>
  <w:num w:numId="11">
    <w:abstractNumId w:val="114"/>
  </w:num>
  <w:num w:numId="12">
    <w:abstractNumId w:val="21"/>
  </w:num>
  <w:num w:numId="13">
    <w:abstractNumId w:val="65"/>
  </w:num>
  <w:num w:numId="14">
    <w:abstractNumId w:val="17"/>
  </w:num>
  <w:num w:numId="15">
    <w:abstractNumId w:val="92"/>
  </w:num>
  <w:num w:numId="16">
    <w:abstractNumId w:val="60"/>
  </w:num>
  <w:num w:numId="17">
    <w:abstractNumId w:val="36"/>
  </w:num>
  <w:num w:numId="18">
    <w:abstractNumId w:val="68"/>
  </w:num>
  <w:num w:numId="19">
    <w:abstractNumId w:val="61"/>
  </w:num>
  <w:num w:numId="20">
    <w:abstractNumId w:val="9"/>
  </w:num>
  <w:num w:numId="21">
    <w:abstractNumId w:val="11"/>
  </w:num>
  <w:num w:numId="22">
    <w:abstractNumId w:val="95"/>
  </w:num>
  <w:num w:numId="23">
    <w:abstractNumId w:val="98"/>
  </w:num>
  <w:num w:numId="24">
    <w:abstractNumId w:val="97"/>
  </w:num>
  <w:num w:numId="25">
    <w:abstractNumId w:val="120"/>
  </w:num>
  <w:num w:numId="26">
    <w:abstractNumId w:val="1"/>
  </w:num>
  <w:num w:numId="27">
    <w:abstractNumId w:val="38"/>
  </w:num>
  <w:num w:numId="28">
    <w:abstractNumId w:val="35"/>
  </w:num>
  <w:num w:numId="29">
    <w:abstractNumId w:val="57"/>
  </w:num>
  <w:num w:numId="30">
    <w:abstractNumId w:val="93"/>
  </w:num>
  <w:num w:numId="31">
    <w:abstractNumId w:val="62"/>
  </w:num>
  <w:num w:numId="32">
    <w:abstractNumId w:val="24"/>
  </w:num>
  <w:num w:numId="33">
    <w:abstractNumId w:val="105"/>
  </w:num>
  <w:num w:numId="34">
    <w:abstractNumId w:val="40"/>
  </w:num>
  <w:num w:numId="35">
    <w:abstractNumId w:val="89"/>
  </w:num>
  <w:num w:numId="36">
    <w:abstractNumId w:val="47"/>
  </w:num>
  <w:num w:numId="37">
    <w:abstractNumId w:val="27"/>
  </w:num>
  <w:num w:numId="38">
    <w:abstractNumId w:val="28"/>
  </w:num>
  <w:num w:numId="39">
    <w:abstractNumId w:val="111"/>
  </w:num>
  <w:num w:numId="40">
    <w:abstractNumId w:val="124"/>
  </w:num>
  <w:num w:numId="41">
    <w:abstractNumId w:val="42"/>
  </w:num>
  <w:num w:numId="42">
    <w:abstractNumId w:val="104"/>
  </w:num>
  <w:num w:numId="43">
    <w:abstractNumId w:val="76"/>
  </w:num>
  <w:num w:numId="44">
    <w:abstractNumId w:val="13"/>
  </w:num>
  <w:num w:numId="45">
    <w:abstractNumId w:val="29"/>
  </w:num>
  <w:num w:numId="46">
    <w:abstractNumId w:val="103"/>
  </w:num>
  <w:num w:numId="47">
    <w:abstractNumId w:val="7"/>
  </w:num>
  <w:num w:numId="48">
    <w:abstractNumId w:val="25"/>
  </w:num>
  <w:num w:numId="49">
    <w:abstractNumId w:val="51"/>
  </w:num>
  <w:num w:numId="50">
    <w:abstractNumId w:val="12"/>
  </w:num>
  <w:num w:numId="51">
    <w:abstractNumId w:val="20"/>
  </w:num>
  <w:num w:numId="52">
    <w:abstractNumId w:val="118"/>
  </w:num>
  <w:num w:numId="53">
    <w:abstractNumId w:val="58"/>
  </w:num>
  <w:num w:numId="54">
    <w:abstractNumId w:val="6"/>
  </w:num>
  <w:num w:numId="55">
    <w:abstractNumId w:val="96"/>
  </w:num>
  <w:num w:numId="56">
    <w:abstractNumId w:val="74"/>
  </w:num>
  <w:num w:numId="57">
    <w:abstractNumId w:val="54"/>
  </w:num>
  <w:num w:numId="58">
    <w:abstractNumId w:val="109"/>
  </w:num>
  <w:num w:numId="59">
    <w:abstractNumId w:val="2"/>
  </w:num>
  <w:num w:numId="60">
    <w:abstractNumId w:val="82"/>
  </w:num>
  <w:num w:numId="61">
    <w:abstractNumId w:val="71"/>
  </w:num>
  <w:num w:numId="62">
    <w:abstractNumId w:val="4"/>
  </w:num>
  <w:num w:numId="63">
    <w:abstractNumId w:val="94"/>
  </w:num>
  <w:num w:numId="64">
    <w:abstractNumId w:val="37"/>
  </w:num>
  <w:num w:numId="65">
    <w:abstractNumId w:val="64"/>
  </w:num>
  <w:num w:numId="66">
    <w:abstractNumId w:val="32"/>
  </w:num>
  <w:num w:numId="67">
    <w:abstractNumId w:val="83"/>
  </w:num>
  <w:num w:numId="68">
    <w:abstractNumId w:val="66"/>
  </w:num>
  <w:num w:numId="69">
    <w:abstractNumId w:val="101"/>
  </w:num>
  <w:num w:numId="70">
    <w:abstractNumId w:val="50"/>
  </w:num>
  <w:num w:numId="71">
    <w:abstractNumId w:val="18"/>
  </w:num>
  <w:num w:numId="72">
    <w:abstractNumId w:val="86"/>
  </w:num>
  <w:num w:numId="73">
    <w:abstractNumId w:val="55"/>
  </w:num>
  <w:num w:numId="74">
    <w:abstractNumId w:val="73"/>
  </w:num>
  <w:num w:numId="75">
    <w:abstractNumId w:val="33"/>
  </w:num>
  <w:num w:numId="76">
    <w:abstractNumId w:val="87"/>
  </w:num>
  <w:num w:numId="77">
    <w:abstractNumId w:val="22"/>
  </w:num>
  <w:num w:numId="78">
    <w:abstractNumId w:val="116"/>
  </w:num>
  <w:num w:numId="79">
    <w:abstractNumId w:val="99"/>
  </w:num>
  <w:num w:numId="80">
    <w:abstractNumId w:val="3"/>
  </w:num>
  <w:num w:numId="8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1"/>
  </w:num>
  <w:num w:numId="83">
    <w:abstractNumId w:val="88"/>
  </w:num>
  <w:num w:numId="84">
    <w:abstractNumId w:val="10"/>
  </w:num>
  <w:num w:numId="85">
    <w:abstractNumId w:val="110"/>
  </w:num>
  <w:num w:numId="86">
    <w:abstractNumId w:val="84"/>
  </w:num>
  <w:num w:numId="87">
    <w:abstractNumId w:val="59"/>
  </w:num>
  <w:num w:numId="88">
    <w:abstractNumId w:val="113"/>
  </w:num>
  <w:num w:numId="89">
    <w:abstractNumId w:val="23"/>
  </w:num>
  <w:num w:numId="90">
    <w:abstractNumId w:val="90"/>
  </w:num>
  <w:num w:numId="91">
    <w:abstractNumId w:val="30"/>
  </w:num>
  <w:num w:numId="92">
    <w:abstractNumId w:val="14"/>
  </w:num>
  <w:num w:numId="93">
    <w:abstractNumId w:val="107"/>
  </w:num>
  <w:num w:numId="94">
    <w:abstractNumId w:val="102"/>
  </w:num>
  <w:num w:numId="95">
    <w:abstractNumId w:val="43"/>
  </w:num>
  <w:num w:numId="96">
    <w:abstractNumId w:val="117"/>
  </w:num>
  <w:num w:numId="97">
    <w:abstractNumId w:val="81"/>
  </w:num>
  <w:num w:numId="98">
    <w:abstractNumId w:val="77"/>
  </w:num>
  <w:num w:numId="99">
    <w:abstractNumId w:val="46"/>
  </w:num>
  <w:num w:numId="100">
    <w:abstractNumId w:val="125"/>
  </w:num>
  <w:num w:numId="101">
    <w:abstractNumId w:val="80"/>
  </w:num>
  <w:num w:numId="102">
    <w:abstractNumId w:val="15"/>
  </w:num>
  <w:num w:numId="103">
    <w:abstractNumId w:val="108"/>
  </w:num>
  <w:num w:numId="104">
    <w:abstractNumId w:val="126"/>
  </w:num>
  <w:num w:numId="105">
    <w:abstractNumId w:val="52"/>
  </w:num>
  <w:num w:numId="106">
    <w:abstractNumId w:val="49"/>
  </w:num>
  <w:num w:numId="107">
    <w:abstractNumId w:val="79"/>
  </w:num>
  <w:num w:numId="108">
    <w:abstractNumId w:val="122"/>
  </w:num>
  <w:num w:numId="109">
    <w:abstractNumId w:val="100"/>
  </w:num>
  <w:num w:numId="110">
    <w:abstractNumId w:val="85"/>
  </w:num>
  <w:num w:numId="111">
    <w:abstractNumId w:val="115"/>
  </w:num>
  <w:num w:numId="112">
    <w:abstractNumId w:val="69"/>
  </w:num>
  <w:num w:numId="113">
    <w:abstractNumId w:val="8"/>
  </w:num>
  <w:num w:numId="114">
    <w:abstractNumId w:val="39"/>
  </w:num>
  <w:num w:numId="115">
    <w:abstractNumId w:val="75"/>
  </w:num>
  <w:num w:numId="116">
    <w:abstractNumId w:val="123"/>
  </w:num>
  <w:num w:numId="117">
    <w:abstractNumId w:val="5"/>
  </w:num>
  <w:num w:numId="118">
    <w:abstractNumId w:val="16"/>
  </w:num>
  <w:num w:numId="119">
    <w:abstractNumId w:val="106"/>
  </w:num>
  <w:num w:numId="120">
    <w:abstractNumId w:val="41"/>
  </w:num>
  <w:num w:numId="121">
    <w:abstractNumId w:val="70"/>
  </w:num>
  <w:num w:numId="122">
    <w:abstractNumId w:val="67"/>
  </w:num>
  <w:num w:numId="123">
    <w:abstractNumId w:val="78"/>
  </w:num>
  <w:num w:numId="124">
    <w:abstractNumId w:val="53"/>
  </w:num>
  <w:num w:numId="125">
    <w:abstractNumId w:val="112"/>
  </w:num>
  <w:num w:numId="126">
    <w:abstractNumId w:val="72"/>
  </w:num>
  <w:num w:numId="127">
    <w:abstractNumId w:val="26"/>
  </w:num>
  <w:num w:numId="128">
    <w:abstractNumId w:val="56"/>
  </w:num>
  <w:num w:numId="129">
    <w:abstractNumId w:val="119"/>
  </w:num>
  <w:numIdMacAtCleanup w:val="1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Феданкова Любовь Анатольевна">
    <w15:presenceInfo w15:providerId="AD" w15:userId="S-1-5-21-2714159579-397406243-408533397-3039"/>
  </w15:person>
  <w15:person w15:author="Широбокова Алёна Сергеевна">
    <w15:presenceInfo w15:providerId="AD" w15:userId="S-1-5-21-2714159579-397406243-408533397-14475"/>
  </w15:person>
  <w15:person w15:author="Воронов Алексей Алексеевич">
    <w15:presenceInfo w15:providerId="AD" w15:userId="S-1-5-21-2714159579-397406243-408533397-11899"/>
  </w15:person>
  <w15:person w15:author="Николай Коробейников">
    <w15:presenceInfo w15:providerId="Windows Live" w15:userId="315ae955b7783bba"/>
  </w15:person>
  <w15:person w15:author="Пияльцева Анна Анатольевна">
    <w15:presenceInfo w15:providerId="AD" w15:userId="S-1-5-21-2714159579-397406243-408533397-16416"/>
  </w15:person>
  <w15:person w15:author="Беликова Маргарита Николаевна">
    <w15:presenceInfo w15:providerId="AD" w15:userId="S-1-5-21-2714159579-397406243-408533397-8256"/>
  </w15:person>
  <w15:person w15:author="Старжинский Александр Васильевич">
    <w15:presenceInfo w15:providerId="None" w15:userId="Старжинский Александр Васильевич"/>
  </w15:person>
  <w15:person w15:author="Баранов Михаил Александрович">
    <w15:presenceInfo w15:providerId="AD" w15:userId="S-1-5-21-2714159579-397406243-408533397-16284"/>
  </w15:person>
  <w15:person w15:author="Соболев Максим Николаевич">
    <w15:presenceInfo w15:providerId="AD" w15:userId="S-1-5-21-2714159579-397406243-408533397-18417"/>
  </w15:person>
  <w15:person w15:author="Маслихова Олеся Анатольевна">
    <w15:presenceInfo w15:providerId="AD" w15:userId="S-1-5-21-2714159579-397406243-408533397-13038"/>
  </w15:person>
  <w15:person w15:author="Шкабарня Александра Владимировна">
    <w15:presenceInfo w15:providerId="None" w15:userId="Шкабарня Александра Владимировна"/>
  </w15:person>
  <w15:person w15:author="Скопа Полина Викторовна">
    <w15:presenceInfo w15:providerId="AD" w15:userId="S-1-5-21-2714159579-397406243-408533397-18649"/>
  </w15:person>
  <w15:person w15:author="Дементьев Владимир Викторович">
    <w15:presenceInfo w15:providerId="AD" w15:userId="S-1-5-21-2714159579-397406243-408533397-18667"/>
  </w15:person>
  <w15:person w15:author="Емельянова Елена Аркадьевна">
    <w15:presenceInfo w15:providerId="AD" w15:userId="S-1-5-21-2714159579-397406243-408533397-18749"/>
  </w15:person>
  <w15:person w15:author="Логинова Екатерина Александровна">
    <w15:presenceInfo w15:providerId="AD" w15:userId="S-1-5-21-2714159579-397406243-408533397-18490"/>
  </w15:person>
  <w15:person w15:author="Батырев Евгений Александрович">
    <w15:presenceInfo w15:providerId="AD" w15:userId="S-1-5-21-2714159579-397406243-408533397-161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trackRevisions/>
  <w:doNotTrackFormatting/>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35C"/>
    <w:rsid w:val="000001CC"/>
    <w:rsid w:val="00003620"/>
    <w:rsid w:val="00021CE2"/>
    <w:rsid w:val="000234CC"/>
    <w:rsid w:val="00024642"/>
    <w:rsid w:val="00031B2C"/>
    <w:rsid w:val="000323FA"/>
    <w:rsid w:val="000353BC"/>
    <w:rsid w:val="00037D3C"/>
    <w:rsid w:val="00040099"/>
    <w:rsid w:val="00042750"/>
    <w:rsid w:val="00044777"/>
    <w:rsid w:val="00044B76"/>
    <w:rsid w:val="00046BC1"/>
    <w:rsid w:val="000476DA"/>
    <w:rsid w:val="00052E87"/>
    <w:rsid w:val="00053AEF"/>
    <w:rsid w:val="00055149"/>
    <w:rsid w:val="00055F3F"/>
    <w:rsid w:val="00060FAD"/>
    <w:rsid w:val="00063973"/>
    <w:rsid w:val="00065BBA"/>
    <w:rsid w:val="000668C9"/>
    <w:rsid w:val="00067AC4"/>
    <w:rsid w:val="00072234"/>
    <w:rsid w:val="0007335B"/>
    <w:rsid w:val="000736BD"/>
    <w:rsid w:val="0007675E"/>
    <w:rsid w:val="00083D78"/>
    <w:rsid w:val="0008437C"/>
    <w:rsid w:val="00084C6C"/>
    <w:rsid w:val="00086601"/>
    <w:rsid w:val="00097A18"/>
    <w:rsid w:val="000A0C4A"/>
    <w:rsid w:val="000A5E80"/>
    <w:rsid w:val="000A77FD"/>
    <w:rsid w:val="000B0B14"/>
    <w:rsid w:val="000B2BCA"/>
    <w:rsid w:val="000B73E0"/>
    <w:rsid w:val="000C7493"/>
    <w:rsid w:val="000C75AD"/>
    <w:rsid w:val="000D1026"/>
    <w:rsid w:val="000D4A5B"/>
    <w:rsid w:val="000D7837"/>
    <w:rsid w:val="000E0506"/>
    <w:rsid w:val="000E71E0"/>
    <w:rsid w:val="000F0E1B"/>
    <w:rsid w:val="000F0ED0"/>
    <w:rsid w:val="000F2C54"/>
    <w:rsid w:val="000F66B5"/>
    <w:rsid w:val="0010078E"/>
    <w:rsid w:val="00110E14"/>
    <w:rsid w:val="00116920"/>
    <w:rsid w:val="00117069"/>
    <w:rsid w:val="001216F3"/>
    <w:rsid w:val="00121868"/>
    <w:rsid w:val="00124215"/>
    <w:rsid w:val="00124F77"/>
    <w:rsid w:val="0012593C"/>
    <w:rsid w:val="0013370B"/>
    <w:rsid w:val="00133AC4"/>
    <w:rsid w:val="001348EA"/>
    <w:rsid w:val="0014116B"/>
    <w:rsid w:val="00144E90"/>
    <w:rsid w:val="001450DF"/>
    <w:rsid w:val="0014697F"/>
    <w:rsid w:val="0015350A"/>
    <w:rsid w:val="00162E94"/>
    <w:rsid w:val="00164F57"/>
    <w:rsid w:val="00176DCD"/>
    <w:rsid w:val="00181E8E"/>
    <w:rsid w:val="00182296"/>
    <w:rsid w:val="001843C9"/>
    <w:rsid w:val="00186981"/>
    <w:rsid w:val="00191980"/>
    <w:rsid w:val="00191ACF"/>
    <w:rsid w:val="001932B8"/>
    <w:rsid w:val="00193C50"/>
    <w:rsid w:val="001A2D2C"/>
    <w:rsid w:val="001A4934"/>
    <w:rsid w:val="001B54E8"/>
    <w:rsid w:val="001B57F0"/>
    <w:rsid w:val="001B64EB"/>
    <w:rsid w:val="001B707B"/>
    <w:rsid w:val="001C07BC"/>
    <w:rsid w:val="001C22F8"/>
    <w:rsid w:val="001C434F"/>
    <w:rsid w:val="001C5987"/>
    <w:rsid w:val="001D49EA"/>
    <w:rsid w:val="001D776D"/>
    <w:rsid w:val="001E14A1"/>
    <w:rsid w:val="001E18A9"/>
    <w:rsid w:val="001E2DFB"/>
    <w:rsid w:val="001E391B"/>
    <w:rsid w:val="001E4597"/>
    <w:rsid w:val="001F09EB"/>
    <w:rsid w:val="001F6C58"/>
    <w:rsid w:val="00205190"/>
    <w:rsid w:val="00205A19"/>
    <w:rsid w:val="00213D34"/>
    <w:rsid w:val="00220040"/>
    <w:rsid w:val="002247B4"/>
    <w:rsid w:val="00230AF6"/>
    <w:rsid w:val="00235638"/>
    <w:rsid w:val="00236C5C"/>
    <w:rsid w:val="00244325"/>
    <w:rsid w:val="00246EB8"/>
    <w:rsid w:val="002507D7"/>
    <w:rsid w:val="0025094E"/>
    <w:rsid w:val="00251EE1"/>
    <w:rsid w:val="00252AAE"/>
    <w:rsid w:val="00261652"/>
    <w:rsid w:val="00264345"/>
    <w:rsid w:val="00266BD4"/>
    <w:rsid w:val="00266D0E"/>
    <w:rsid w:val="00271EDD"/>
    <w:rsid w:val="002724D9"/>
    <w:rsid w:val="00272778"/>
    <w:rsid w:val="00273A0E"/>
    <w:rsid w:val="00274D95"/>
    <w:rsid w:val="00274F68"/>
    <w:rsid w:val="002768F3"/>
    <w:rsid w:val="002A2099"/>
    <w:rsid w:val="002A30DD"/>
    <w:rsid w:val="002B0F1B"/>
    <w:rsid w:val="002B2776"/>
    <w:rsid w:val="002B3846"/>
    <w:rsid w:val="002B67EA"/>
    <w:rsid w:val="002B7799"/>
    <w:rsid w:val="002C6610"/>
    <w:rsid w:val="002C6DE1"/>
    <w:rsid w:val="002D5DD2"/>
    <w:rsid w:val="002D7413"/>
    <w:rsid w:val="002D78D0"/>
    <w:rsid w:val="002E0D29"/>
    <w:rsid w:val="002E6129"/>
    <w:rsid w:val="002F23DA"/>
    <w:rsid w:val="002F5187"/>
    <w:rsid w:val="00300026"/>
    <w:rsid w:val="0030279A"/>
    <w:rsid w:val="00306B83"/>
    <w:rsid w:val="00307D0C"/>
    <w:rsid w:val="00311EC9"/>
    <w:rsid w:val="003154A7"/>
    <w:rsid w:val="00315719"/>
    <w:rsid w:val="0032276C"/>
    <w:rsid w:val="003240B1"/>
    <w:rsid w:val="003243C0"/>
    <w:rsid w:val="00326432"/>
    <w:rsid w:val="00330080"/>
    <w:rsid w:val="00330166"/>
    <w:rsid w:val="00332B88"/>
    <w:rsid w:val="00335A94"/>
    <w:rsid w:val="00341740"/>
    <w:rsid w:val="00343F25"/>
    <w:rsid w:val="003448F4"/>
    <w:rsid w:val="00346B80"/>
    <w:rsid w:val="00352967"/>
    <w:rsid w:val="00354A15"/>
    <w:rsid w:val="00355BF1"/>
    <w:rsid w:val="00356CCC"/>
    <w:rsid w:val="00363322"/>
    <w:rsid w:val="00366A78"/>
    <w:rsid w:val="00367AE1"/>
    <w:rsid w:val="0037007A"/>
    <w:rsid w:val="00373C89"/>
    <w:rsid w:val="0038127D"/>
    <w:rsid w:val="00381464"/>
    <w:rsid w:val="00384B27"/>
    <w:rsid w:val="0038668B"/>
    <w:rsid w:val="003919FF"/>
    <w:rsid w:val="00393A76"/>
    <w:rsid w:val="00394E27"/>
    <w:rsid w:val="003A0165"/>
    <w:rsid w:val="003A32DD"/>
    <w:rsid w:val="003A3B33"/>
    <w:rsid w:val="003B3D49"/>
    <w:rsid w:val="003C0296"/>
    <w:rsid w:val="003C309F"/>
    <w:rsid w:val="003D1B02"/>
    <w:rsid w:val="003D2564"/>
    <w:rsid w:val="003E57B4"/>
    <w:rsid w:val="004018E9"/>
    <w:rsid w:val="00401E8A"/>
    <w:rsid w:val="00402AAD"/>
    <w:rsid w:val="00411359"/>
    <w:rsid w:val="00413232"/>
    <w:rsid w:val="004137F9"/>
    <w:rsid w:val="00416A65"/>
    <w:rsid w:val="0042073D"/>
    <w:rsid w:val="00421475"/>
    <w:rsid w:val="00423514"/>
    <w:rsid w:val="00423FE9"/>
    <w:rsid w:val="0042672C"/>
    <w:rsid w:val="004325C5"/>
    <w:rsid w:val="004334AD"/>
    <w:rsid w:val="00433E04"/>
    <w:rsid w:val="0043592D"/>
    <w:rsid w:val="0043635B"/>
    <w:rsid w:val="0044238D"/>
    <w:rsid w:val="00444A4E"/>
    <w:rsid w:val="00452768"/>
    <w:rsid w:val="00454E4B"/>
    <w:rsid w:val="0045575B"/>
    <w:rsid w:val="00470238"/>
    <w:rsid w:val="00470B4A"/>
    <w:rsid w:val="00475830"/>
    <w:rsid w:val="00477362"/>
    <w:rsid w:val="00477A24"/>
    <w:rsid w:val="00477CBC"/>
    <w:rsid w:val="00483F5B"/>
    <w:rsid w:val="00486F5E"/>
    <w:rsid w:val="00493812"/>
    <w:rsid w:val="00493DAA"/>
    <w:rsid w:val="00493FCE"/>
    <w:rsid w:val="0049609D"/>
    <w:rsid w:val="00496334"/>
    <w:rsid w:val="004A3970"/>
    <w:rsid w:val="004A4F27"/>
    <w:rsid w:val="004B12F0"/>
    <w:rsid w:val="004B5A85"/>
    <w:rsid w:val="004B7D06"/>
    <w:rsid w:val="004C0D7B"/>
    <w:rsid w:val="004C169B"/>
    <w:rsid w:val="004C28E3"/>
    <w:rsid w:val="004C2F47"/>
    <w:rsid w:val="004C7661"/>
    <w:rsid w:val="004D11DC"/>
    <w:rsid w:val="004D27D1"/>
    <w:rsid w:val="004E0245"/>
    <w:rsid w:val="004F0066"/>
    <w:rsid w:val="004F028A"/>
    <w:rsid w:val="004F0BD9"/>
    <w:rsid w:val="004F2DBC"/>
    <w:rsid w:val="004F635E"/>
    <w:rsid w:val="00500B81"/>
    <w:rsid w:val="00502665"/>
    <w:rsid w:val="0051521E"/>
    <w:rsid w:val="00516BC8"/>
    <w:rsid w:val="00523CA4"/>
    <w:rsid w:val="00525221"/>
    <w:rsid w:val="00532A05"/>
    <w:rsid w:val="0053775B"/>
    <w:rsid w:val="005410E0"/>
    <w:rsid w:val="005443BE"/>
    <w:rsid w:val="00544D00"/>
    <w:rsid w:val="0055152E"/>
    <w:rsid w:val="005519AA"/>
    <w:rsid w:val="005529B3"/>
    <w:rsid w:val="005539CA"/>
    <w:rsid w:val="00553ABC"/>
    <w:rsid w:val="0055457C"/>
    <w:rsid w:val="00556E2C"/>
    <w:rsid w:val="00557B75"/>
    <w:rsid w:val="00557CE8"/>
    <w:rsid w:val="005614F0"/>
    <w:rsid w:val="005619DF"/>
    <w:rsid w:val="00580888"/>
    <w:rsid w:val="00580971"/>
    <w:rsid w:val="0059544C"/>
    <w:rsid w:val="005A4A43"/>
    <w:rsid w:val="005A60B1"/>
    <w:rsid w:val="005A718D"/>
    <w:rsid w:val="005B195C"/>
    <w:rsid w:val="005B2192"/>
    <w:rsid w:val="005B625F"/>
    <w:rsid w:val="005B7DBD"/>
    <w:rsid w:val="005C1915"/>
    <w:rsid w:val="005C584F"/>
    <w:rsid w:val="005C71FE"/>
    <w:rsid w:val="005D073E"/>
    <w:rsid w:val="005D1653"/>
    <w:rsid w:val="005D2F3B"/>
    <w:rsid w:val="005D7B04"/>
    <w:rsid w:val="005E1E92"/>
    <w:rsid w:val="005E3D0E"/>
    <w:rsid w:val="005F18F7"/>
    <w:rsid w:val="005F7228"/>
    <w:rsid w:val="00601C60"/>
    <w:rsid w:val="00602ECA"/>
    <w:rsid w:val="006037EA"/>
    <w:rsid w:val="006072D4"/>
    <w:rsid w:val="00620590"/>
    <w:rsid w:val="00622587"/>
    <w:rsid w:val="006253DD"/>
    <w:rsid w:val="0064615F"/>
    <w:rsid w:val="00646433"/>
    <w:rsid w:val="00650D72"/>
    <w:rsid w:val="006631AB"/>
    <w:rsid w:val="0066497A"/>
    <w:rsid w:val="0066585B"/>
    <w:rsid w:val="006664C2"/>
    <w:rsid w:val="0066728A"/>
    <w:rsid w:val="00672006"/>
    <w:rsid w:val="006730F4"/>
    <w:rsid w:val="00677B8A"/>
    <w:rsid w:val="00677E3D"/>
    <w:rsid w:val="00681E80"/>
    <w:rsid w:val="00682DAF"/>
    <w:rsid w:val="00683163"/>
    <w:rsid w:val="006846C7"/>
    <w:rsid w:val="00684DD2"/>
    <w:rsid w:val="00685D0F"/>
    <w:rsid w:val="006902D8"/>
    <w:rsid w:val="00697C45"/>
    <w:rsid w:val="006C1522"/>
    <w:rsid w:val="006C612A"/>
    <w:rsid w:val="006C646D"/>
    <w:rsid w:val="006D0215"/>
    <w:rsid w:val="006D47B6"/>
    <w:rsid w:val="006E0365"/>
    <w:rsid w:val="006E53D2"/>
    <w:rsid w:val="006E564A"/>
    <w:rsid w:val="006F0AA5"/>
    <w:rsid w:val="006F1B8D"/>
    <w:rsid w:val="006F2C5B"/>
    <w:rsid w:val="006F33CD"/>
    <w:rsid w:val="006F445A"/>
    <w:rsid w:val="006F6DFC"/>
    <w:rsid w:val="00700A1C"/>
    <w:rsid w:val="007028E6"/>
    <w:rsid w:val="0070375E"/>
    <w:rsid w:val="00703E94"/>
    <w:rsid w:val="00705EF2"/>
    <w:rsid w:val="00713370"/>
    <w:rsid w:val="00714154"/>
    <w:rsid w:val="007164BD"/>
    <w:rsid w:val="0072263D"/>
    <w:rsid w:val="00730E91"/>
    <w:rsid w:val="00735382"/>
    <w:rsid w:val="00735F97"/>
    <w:rsid w:val="007364F4"/>
    <w:rsid w:val="00737AB9"/>
    <w:rsid w:val="007469EA"/>
    <w:rsid w:val="00746A6C"/>
    <w:rsid w:val="00754123"/>
    <w:rsid w:val="00755CAA"/>
    <w:rsid w:val="00756952"/>
    <w:rsid w:val="00757D4A"/>
    <w:rsid w:val="0076637F"/>
    <w:rsid w:val="00775010"/>
    <w:rsid w:val="00785A57"/>
    <w:rsid w:val="0078635C"/>
    <w:rsid w:val="00786FED"/>
    <w:rsid w:val="0079221D"/>
    <w:rsid w:val="00792CFE"/>
    <w:rsid w:val="00793554"/>
    <w:rsid w:val="00794D31"/>
    <w:rsid w:val="00796006"/>
    <w:rsid w:val="007A6002"/>
    <w:rsid w:val="007B7B79"/>
    <w:rsid w:val="007C3373"/>
    <w:rsid w:val="007D440E"/>
    <w:rsid w:val="007D6B94"/>
    <w:rsid w:val="007E0B32"/>
    <w:rsid w:val="007F358B"/>
    <w:rsid w:val="007F76B7"/>
    <w:rsid w:val="00802046"/>
    <w:rsid w:val="00810212"/>
    <w:rsid w:val="00811565"/>
    <w:rsid w:val="00813D53"/>
    <w:rsid w:val="008271C0"/>
    <w:rsid w:val="00831D8A"/>
    <w:rsid w:val="008338DE"/>
    <w:rsid w:val="0084033A"/>
    <w:rsid w:val="00841E15"/>
    <w:rsid w:val="0084218F"/>
    <w:rsid w:val="00846514"/>
    <w:rsid w:val="00847767"/>
    <w:rsid w:val="00855C17"/>
    <w:rsid w:val="00860D29"/>
    <w:rsid w:val="008610AF"/>
    <w:rsid w:val="0086339F"/>
    <w:rsid w:val="00870CA4"/>
    <w:rsid w:val="00881D82"/>
    <w:rsid w:val="00885D78"/>
    <w:rsid w:val="008913FF"/>
    <w:rsid w:val="0089199D"/>
    <w:rsid w:val="00895D41"/>
    <w:rsid w:val="008A38FE"/>
    <w:rsid w:val="008B1C5A"/>
    <w:rsid w:val="008C2EAF"/>
    <w:rsid w:val="008D1E37"/>
    <w:rsid w:val="008E0146"/>
    <w:rsid w:val="008E2C08"/>
    <w:rsid w:val="008E5396"/>
    <w:rsid w:val="008E53C3"/>
    <w:rsid w:val="008E61F4"/>
    <w:rsid w:val="008E65AC"/>
    <w:rsid w:val="008E7378"/>
    <w:rsid w:val="008E741A"/>
    <w:rsid w:val="008E78FC"/>
    <w:rsid w:val="008F2470"/>
    <w:rsid w:val="008F5692"/>
    <w:rsid w:val="0090345F"/>
    <w:rsid w:val="00904090"/>
    <w:rsid w:val="00925A45"/>
    <w:rsid w:val="00931294"/>
    <w:rsid w:val="009313AE"/>
    <w:rsid w:val="00936A57"/>
    <w:rsid w:val="00937553"/>
    <w:rsid w:val="00941280"/>
    <w:rsid w:val="009420AE"/>
    <w:rsid w:val="00951107"/>
    <w:rsid w:val="0095433F"/>
    <w:rsid w:val="00955AD7"/>
    <w:rsid w:val="00963164"/>
    <w:rsid w:val="009639B3"/>
    <w:rsid w:val="009720F8"/>
    <w:rsid w:val="0097213C"/>
    <w:rsid w:val="00972680"/>
    <w:rsid w:val="00986E2F"/>
    <w:rsid w:val="009930C7"/>
    <w:rsid w:val="00995E85"/>
    <w:rsid w:val="00997D28"/>
    <w:rsid w:val="009A1128"/>
    <w:rsid w:val="009A284E"/>
    <w:rsid w:val="009A3BEF"/>
    <w:rsid w:val="009A602C"/>
    <w:rsid w:val="009B1179"/>
    <w:rsid w:val="009B6275"/>
    <w:rsid w:val="009B7064"/>
    <w:rsid w:val="009C2926"/>
    <w:rsid w:val="009C5DB0"/>
    <w:rsid w:val="009D5173"/>
    <w:rsid w:val="009E0C1C"/>
    <w:rsid w:val="009E3BE1"/>
    <w:rsid w:val="009E5A56"/>
    <w:rsid w:val="009E7206"/>
    <w:rsid w:val="009F2A9C"/>
    <w:rsid w:val="009F2E4B"/>
    <w:rsid w:val="009F330B"/>
    <w:rsid w:val="009F3FE7"/>
    <w:rsid w:val="00A01E15"/>
    <w:rsid w:val="00A04142"/>
    <w:rsid w:val="00A04DEF"/>
    <w:rsid w:val="00A06804"/>
    <w:rsid w:val="00A12D1F"/>
    <w:rsid w:val="00A137B1"/>
    <w:rsid w:val="00A13ED1"/>
    <w:rsid w:val="00A15D2D"/>
    <w:rsid w:val="00A164F2"/>
    <w:rsid w:val="00A2220D"/>
    <w:rsid w:val="00A23384"/>
    <w:rsid w:val="00A2358C"/>
    <w:rsid w:val="00A26665"/>
    <w:rsid w:val="00A31BB9"/>
    <w:rsid w:val="00A33BC1"/>
    <w:rsid w:val="00A3605C"/>
    <w:rsid w:val="00A40BA6"/>
    <w:rsid w:val="00A45CDE"/>
    <w:rsid w:val="00A505B1"/>
    <w:rsid w:val="00A51C70"/>
    <w:rsid w:val="00A555FA"/>
    <w:rsid w:val="00A564B5"/>
    <w:rsid w:val="00A57BF3"/>
    <w:rsid w:val="00A60F9A"/>
    <w:rsid w:val="00A613C8"/>
    <w:rsid w:val="00A62498"/>
    <w:rsid w:val="00A771B9"/>
    <w:rsid w:val="00A77AF9"/>
    <w:rsid w:val="00A82461"/>
    <w:rsid w:val="00A90B05"/>
    <w:rsid w:val="00A9749B"/>
    <w:rsid w:val="00AB0575"/>
    <w:rsid w:val="00AB1125"/>
    <w:rsid w:val="00AB3346"/>
    <w:rsid w:val="00AC3CC1"/>
    <w:rsid w:val="00AC400F"/>
    <w:rsid w:val="00AC5ECF"/>
    <w:rsid w:val="00AD0C73"/>
    <w:rsid w:val="00AD5F5D"/>
    <w:rsid w:val="00AE011D"/>
    <w:rsid w:val="00AE20DC"/>
    <w:rsid w:val="00AE59E0"/>
    <w:rsid w:val="00AE6DFB"/>
    <w:rsid w:val="00AE731F"/>
    <w:rsid w:val="00AF177F"/>
    <w:rsid w:val="00B06C07"/>
    <w:rsid w:val="00B1007D"/>
    <w:rsid w:val="00B10900"/>
    <w:rsid w:val="00B11EF3"/>
    <w:rsid w:val="00B132AC"/>
    <w:rsid w:val="00B15A9B"/>
    <w:rsid w:val="00B17EF7"/>
    <w:rsid w:val="00B21C90"/>
    <w:rsid w:val="00B22503"/>
    <w:rsid w:val="00B22BFA"/>
    <w:rsid w:val="00B22DA7"/>
    <w:rsid w:val="00B3155E"/>
    <w:rsid w:val="00B31AB2"/>
    <w:rsid w:val="00B33192"/>
    <w:rsid w:val="00B5432B"/>
    <w:rsid w:val="00B551EC"/>
    <w:rsid w:val="00B56070"/>
    <w:rsid w:val="00B56C52"/>
    <w:rsid w:val="00B63940"/>
    <w:rsid w:val="00B6442B"/>
    <w:rsid w:val="00B64748"/>
    <w:rsid w:val="00B6559D"/>
    <w:rsid w:val="00B710F8"/>
    <w:rsid w:val="00B7454B"/>
    <w:rsid w:val="00B7668F"/>
    <w:rsid w:val="00B76DA6"/>
    <w:rsid w:val="00B778D8"/>
    <w:rsid w:val="00B85258"/>
    <w:rsid w:val="00B87B19"/>
    <w:rsid w:val="00B97EF7"/>
    <w:rsid w:val="00BB3A71"/>
    <w:rsid w:val="00BB3F16"/>
    <w:rsid w:val="00BB64B9"/>
    <w:rsid w:val="00BB7C30"/>
    <w:rsid w:val="00BC0471"/>
    <w:rsid w:val="00BC46CC"/>
    <w:rsid w:val="00BC6139"/>
    <w:rsid w:val="00BD016C"/>
    <w:rsid w:val="00BD0C64"/>
    <w:rsid w:val="00BD4B4A"/>
    <w:rsid w:val="00BE612C"/>
    <w:rsid w:val="00BE6631"/>
    <w:rsid w:val="00BF3A58"/>
    <w:rsid w:val="00BF6FAD"/>
    <w:rsid w:val="00BF7D4D"/>
    <w:rsid w:val="00C15E7F"/>
    <w:rsid w:val="00C22745"/>
    <w:rsid w:val="00C24FE6"/>
    <w:rsid w:val="00C30608"/>
    <w:rsid w:val="00C31F63"/>
    <w:rsid w:val="00C33143"/>
    <w:rsid w:val="00C402E0"/>
    <w:rsid w:val="00C41A9F"/>
    <w:rsid w:val="00C46767"/>
    <w:rsid w:val="00C529A1"/>
    <w:rsid w:val="00C54C0F"/>
    <w:rsid w:val="00C56811"/>
    <w:rsid w:val="00C60249"/>
    <w:rsid w:val="00C64150"/>
    <w:rsid w:val="00C64422"/>
    <w:rsid w:val="00C65392"/>
    <w:rsid w:val="00C669F3"/>
    <w:rsid w:val="00C718A4"/>
    <w:rsid w:val="00C736DF"/>
    <w:rsid w:val="00C75E79"/>
    <w:rsid w:val="00C75F9F"/>
    <w:rsid w:val="00C80164"/>
    <w:rsid w:val="00C8529A"/>
    <w:rsid w:val="00C935CA"/>
    <w:rsid w:val="00C947CE"/>
    <w:rsid w:val="00C968FF"/>
    <w:rsid w:val="00CB30EC"/>
    <w:rsid w:val="00CB5957"/>
    <w:rsid w:val="00CB67E2"/>
    <w:rsid w:val="00CD0F85"/>
    <w:rsid w:val="00CE38FB"/>
    <w:rsid w:val="00CE65A5"/>
    <w:rsid w:val="00CF2078"/>
    <w:rsid w:val="00CF6B1B"/>
    <w:rsid w:val="00D02C0C"/>
    <w:rsid w:val="00D10566"/>
    <w:rsid w:val="00D106D9"/>
    <w:rsid w:val="00D13DBE"/>
    <w:rsid w:val="00D153B1"/>
    <w:rsid w:val="00D24F04"/>
    <w:rsid w:val="00D254B1"/>
    <w:rsid w:val="00D269B0"/>
    <w:rsid w:val="00D30F76"/>
    <w:rsid w:val="00D3418D"/>
    <w:rsid w:val="00D3652B"/>
    <w:rsid w:val="00D36C6A"/>
    <w:rsid w:val="00D4212C"/>
    <w:rsid w:val="00D46715"/>
    <w:rsid w:val="00D5236C"/>
    <w:rsid w:val="00D543BA"/>
    <w:rsid w:val="00D54AFE"/>
    <w:rsid w:val="00D5570C"/>
    <w:rsid w:val="00D601E1"/>
    <w:rsid w:val="00D60393"/>
    <w:rsid w:val="00D61DBF"/>
    <w:rsid w:val="00D64954"/>
    <w:rsid w:val="00D64C6D"/>
    <w:rsid w:val="00D737CC"/>
    <w:rsid w:val="00D816D2"/>
    <w:rsid w:val="00D834B6"/>
    <w:rsid w:val="00D85485"/>
    <w:rsid w:val="00D862AE"/>
    <w:rsid w:val="00D86690"/>
    <w:rsid w:val="00D91317"/>
    <w:rsid w:val="00D9532D"/>
    <w:rsid w:val="00D96C00"/>
    <w:rsid w:val="00D970A9"/>
    <w:rsid w:val="00DA0205"/>
    <w:rsid w:val="00DA5497"/>
    <w:rsid w:val="00DB11EA"/>
    <w:rsid w:val="00DB3D2B"/>
    <w:rsid w:val="00DB708D"/>
    <w:rsid w:val="00DC0DA3"/>
    <w:rsid w:val="00DC4772"/>
    <w:rsid w:val="00DC57CC"/>
    <w:rsid w:val="00DC7830"/>
    <w:rsid w:val="00DD28C2"/>
    <w:rsid w:val="00DD2E66"/>
    <w:rsid w:val="00DD6493"/>
    <w:rsid w:val="00DD6836"/>
    <w:rsid w:val="00DE1C4A"/>
    <w:rsid w:val="00DE635B"/>
    <w:rsid w:val="00DF1960"/>
    <w:rsid w:val="00DF2F84"/>
    <w:rsid w:val="00DF54B7"/>
    <w:rsid w:val="00E00E49"/>
    <w:rsid w:val="00E02325"/>
    <w:rsid w:val="00E04ADF"/>
    <w:rsid w:val="00E0725E"/>
    <w:rsid w:val="00E1101D"/>
    <w:rsid w:val="00E146E6"/>
    <w:rsid w:val="00E25583"/>
    <w:rsid w:val="00E40FBF"/>
    <w:rsid w:val="00E45809"/>
    <w:rsid w:val="00E46CF5"/>
    <w:rsid w:val="00E50930"/>
    <w:rsid w:val="00E52E93"/>
    <w:rsid w:val="00E54047"/>
    <w:rsid w:val="00E57E84"/>
    <w:rsid w:val="00E61566"/>
    <w:rsid w:val="00E6194C"/>
    <w:rsid w:val="00E63EDD"/>
    <w:rsid w:val="00E77AAB"/>
    <w:rsid w:val="00E831A6"/>
    <w:rsid w:val="00E8749A"/>
    <w:rsid w:val="00E8762C"/>
    <w:rsid w:val="00E94D21"/>
    <w:rsid w:val="00E95A3B"/>
    <w:rsid w:val="00E95F05"/>
    <w:rsid w:val="00E96D6B"/>
    <w:rsid w:val="00EA39E9"/>
    <w:rsid w:val="00EA4752"/>
    <w:rsid w:val="00EA5890"/>
    <w:rsid w:val="00EA686D"/>
    <w:rsid w:val="00EB013A"/>
    <w:rsid w:val="00EB0CE3"/>
    <w:rsid w:val="00EB2643"/>
    <w:rsid w:val="00EB26C6"/>
    <w:rsid w:val="00EB38DC"/>
    <w:rsid w:val="00EC0D48"/>
    <w:rsid w:val="00EC3D7F"/>
    <w:rsid w:val="00EC45D8"/>
    <w:rsid w:val="00EC54C2"/>
    <w:rsid w:val="00ED0183"/>
    <w:rsid w:val="00EE0D96"/>
    <w:rsid w:val="00EE19FE"/>
    <w:rsid w:val="00EE3682"/>
    <w:rsid w:val="00EE5EC5"/>
    <w:rsid w:val="00EE664F"/>
    <w:rsid w:val="00EF0839"/>
    <w:rsid w:val="00EF09E9"/>
    <w:rsid w:val="00EF2015"/>
    <w:rsid w:val="00EF4825"/>
    <w:rsid w:val="00EF5213"/>
    <w:rsid w:val="00EF5485"/>
    <w:rsid w:val="00EF57F5"/>
    <w:rsid w:val="00F0107F"/>
    <w:rsid w:val="00F013B1"/>
    <w:rsid w:val="00F03AE2"/>
    <w:rsid w:val="00F12D5D"/>
    <w:rsid w:val="00F2012A"/>
    <w:rsid w:val="00F20201"/>
    <w:rsid w:val="00F2154C"/>
    <w:rsid w:val="00F23CC8"/>
    <w:rsid w:val="00F24732"/>
    <w:rsid w:val="00F3083F"/>
    <w:rsid w:val="00F33002"/>
    <w:rsid w:val="00F36007"/>
    <w:rsid w:val="00F41FBC"/>
    <w:rsid w:val="00F46E01"/>
    <w:rsid w:val="00F46F56"/>
    <w:rsid w:val="00F513CE"/>
    <w:rsid w:val="00F5302A"/>
    <w:rsid w:val="00F5396C"/>
    <w:rsid w:val="00F64DA3"/>
    <w:rsid w:val="00F666F7"/>
    <w:rsid w:val="00F80712"/>
    <w:rsid w:val="00F8555E"/>
    <w:rsid w:val="00F90B6B"/>
    <w:rsid w:val="00F9223E"/>
    <w:rsid w:val="00F94619"/>
    <w:rsid w:val="00FA37B9"/>
    <w:rsid w:val="00FB193B"/>
    <w:rsid w:val="00FB3F06"/>
    <w:rsid w:val="00FC1D55"/>
    <w:rsid w:val="00FC5DCB"/>
    <w:rsid w:val="00FD2B71"/>
    <w:rsid w:val="00FD31A7"/>
    <w:rsid w:val="00FD4D9A"/>
    <w:rsid w:val="00FD6C68"/>
    <w:rsid w:val="00FE2E3D"/>
    <w:rsid w:val="00FE45AA"/>
    <w:rsid w:val="00FF69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8A380"/>
  <w15:docId w15:val="{65C678AE-9527-4F8F-BE23-20A8A426E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A2358C"/>
    <w:pPr>
      <w:spacing w:before="120" w:after="120" w:line="240" w:lineRule="auto"/>
      <w:ind w:left="340" w:firstLine="709"/>
      <w:jc w:val="both"/>
    </w:pPr>
    <w:rPr>
      <w:rFonts w:ascii="Times New Roman" w:eastAsia="Times New Roman" w:hAnsi="Times New Roman" w:cs="Times New Roman"/>
      <w:sz w:val="20"/>
      <w:szCs w:val="24"/>
      <w:lang w:eastAsia="ru-RU"/>
    </w:rPr>
  </w:style>
  <w:style w:type="paragraph" w:styleId="1">
    <w:name w:val="heading 1"/>
    <w:basedOn w:val="a1"/>
    <w:next w:val="a1"/>
    <w:link w:val="10"/>
    <w:qFormat/>
    <w:rsid w:val="001C5987"/>
    <w:pPr>
      <w:keepNext/>
      <w:numPr>
        <w:numId w:val="1"/>
      </w:numPr>
      <w:pBdr>
        <w:bottom w:val="single" w:sz="6" w:space="1" w:color="auto"/>
      </w:pBdr>
      <w:spacing w:before="240" w:after="240"/>
      <w:ind w:right="567"/>
      <w:outlineLvl w:val="0"/>
    </w:pPr>
    <w:rPr>
      <w:rFonts w:ascii="Arial Narrow" w:hAnsi="Arial Narrow" w:cs="Arial"/>
      <w:b/>
      <w:bCs/>
      <w:kern w:val="32"/>
      <w:sz w:val="32"/>
      <w:szCs w:val="32"/>
    </w:rPr>
  </w:style>
  <w:style w:type="paragraph" w:styleId="2">
    <w:name w:val="heading 2"/>
    <w:basedOn w:val="a1"/>
    <w:next w:val="a1"/>
    <w:link w:val="20"/>
    <w:qFormat/>
    <w:rsid w:val="00DC7830"/>
    <w:pPr>
      <w:keepNext/>
      <w:numPr>
        <w:ilvl w:val="1"/>
        <w:numId w:val="1"/>
      </w:numPr>
      <w:spacing w:before="240" w:after="60"/>
      <w:outlineLvl w:val="1"/>
    </w:pPr>
    <w:rPr>
      <w:rFonts w:ascii="Arial Narrow" w:hAnsi="Arial Narrow" w:cs="Arial"/>
      <w:b/>
      <w:bCs/>
      <w:iCs/>
      <w:sz w:val="28"/>
      <w:szCs w:val="28"/>
    </w:rPr>
  </w:style>
  <w:style w:type="paragraph" w:styleId="3">
    <w:name w:val="heading 3"/>
    <w:basedOn w:val="a1"/>
    <w:next w:val="a1"/>
    <w:link w:val="30"/>
    <w:qFormat/>
    <w:rsid w:val="00DA5497"/>
    <w:pPr>
      <w:keepNext/>
      <w:numPr>
        <w:ilvl w:val="2"/>
        <w:numId w:val="1"/>
      </w:numPr>
      <w:spacing w:before="240" w:after="60"/>
      <w:outlineLvl w:val="2"/>
    </w:pPr>
    <w:rPr>
      <w:rFonts w:ascii="Arial Narrow" w:hAnsi="Arial Narrow" w:cs="Arial"/>
      <w:b/>
      <w:bCs/>
      <w:sz w:val="22"/>
      <w:szCs w:val="26"/>
    </w:rPr>
  </w:style>
  <w:style w:type="paragraph" w:styleId="4">
    <w:name w:val="heading 4"/>
    <w:basedOn w:val="a1"/>
    <w:next w:val="a1"/>
    <w:link w:val="40"/>
    <w:uiPriority w:val="9"/>
    <w:unhideWhenUsed/>
    <w:qFormat/>
    <w:rsid w:val="005539CA"/>
    <w:pPr>
      <w:keepNext/>
      <w:keepLines/>
      <w:numPr>
        <w:ilvl w:val="3"/>
        <w:numId w:val="1"/>
      </w:numPr>
      <w:spacing w:before="200"/>
      <w:outlineLvl w:val="3"/>
    </w:pPr>
    <w:rPr>
      <w:rFonts w:ascii="Arial Narrow" w:eastAsiaTheme="majorEastAsia" w:hAnsi="Arial Narrow" w:cstheme="majorBidi"/>
      <w:b/>
      <w:bCs/>
      <w:iCs/>
      <w:szCs w:val="20"/>
    </w:rPr>
  </w:style>
  <w:style w:type="paragraph" w:styleId="5">
    <w:name w:val="heading 5"/>
    <w:basedOn w:val="a1"/>
    <w:next w:val="a1"/>
    <w:link w:val="50"/>
    <w:unhideWhenUsed/>
    <w:qFormat/>
    <w:rsid w:val="00356CCC"/>
    <w:pPr>
      <w:spacing w:before="240" w:after="60"/>
      <w:outlineLvl w:val="4"/>
    </w:pPr>
    <w:rPr>
      <w:rFonts w:ascii="Calibri" w:hAnsi="Calibri"/>
      <w:b/>
      <w:bCs/>
      <w:i/>
      <w:iCs/>
      <w:sz w:val="22"/>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1C5987"/>
    <w:rPr>
      <w:rFonts w:ascii="Arial Narrow" w:eastAsia="Times New Roman" w:hAnsi="Arial Narrow" w:cs="Arial"/>
      <w:b/>
      <w:bCs/>
      <w:kern w:val="32"/>
      <w:sz w:val="32"/>
      <w:szCs w:val="32"/>
      <w:lang w:eastAsia="ru-RU"/>
    </w:rPr>
  </w:style>
  <w:style w:type="character" w:customStyle="1" w:styleId="20">
    <w:name w:val="Заголовок 2 Знак"/>
    <w:basedOn w:val="a2"/>
    <w:link w:val="2"/>
    <w:rsid w:val="00DC7830"/>
    <w:rPr>
      <w:rFonts w:ascii="Arial Narrow" w:eastAsia="Times New Roman" w:hAnsi="Arial Narrow" w:cs="Arial"/>
      <w:b/>
      <w:bCs/>
      <w:iCs/>
      <w:sz w:val="28"/>
      <w:szCs w:val="28"/>
      <w:lang w:eastAsia="ru-RU"/>
    </w:rPr>
  </w:style>
  <w:style w:type="character" w:customStyle="1" w:styleId="30">
    <w:name w:val="Заголовок 3 Знак"/>
    <w:basedOn w:val="a2"/>
    <w:link w:val="3"/>
    <w:rsid w:val="00DA5497"/>
    <w:rPr>
      <w:rFonts w:ascii="Arial Narrow" w:eastAsia="Times New Roman" w:hAnsi="Arial Narrow" w:cs="Arial"/>
      <w:b/>
      <w:bCs/>
      <w:szCs w:val="26"/>
      <w:lang w:eastAsia="ru-RU"/>
    </w:rPr>
  </w:style>
  <w:style w:type="character" w:customStyle="1" w:styleId="50">
    <w:name w:val="Заголовок 5 Знак"/>
    <w:basedOn w:val="a2"/>
    <w:link w:val="5"/>
    <w:rsid w:val="00356CCC"/>
    <w:rPr>
      <w:rFonts w:ascii="Calibri" w:eastAsia="Times New Roman" w:hAnsi="Calibri" w:cs="Times New Roman"/>
      <w:b/>
      <w:bCs/>
      <w:i/>
      <w:iCs/>
      <w:szCs w:val="26"/>
      <w:lang w:eastAsia="ru-RU"/>
    </w:rPr>
  </w:style>
  <w:style w:type="paragraph" w:styleId="11">
    <w:name w:val="toc 1"/>
    <w:basedOn w:val="a1"/>
    <w:uiPriority w:val="39"/>
    <w:rsid w:val="0078635C"/>
    <w:rPr>
      <w:b/>
      <w:bCs/>
      <w:i/>
      <w:iCs/>
      <w:lang w:eastAsia="en-US"/>
    </w:rPr>
  </w:style>
  <w:style w:type="character" w:styleId="a5">
    <w:name w:val="Hyperlink"/>
    <w:uiPriority w:val="99"/>
    <w:rsid w:val="0078635C"/>
    <w:rPr>
      <w:color w:val="0000FF"/>
      <w:u w:val="single"/>
      <w:lang w:val="ru-RU"/>
    </w:rPr>
  </w:style>
  <w:style w:type="paragraph" w:styleId="21">
    <w:name w:val="toc 2"/>
    <w:basedOn w:val="a1"/>
    <w:next w:val="a1"/>
    <w:autoRedefine/>
    <w:uiPriority w:val="39"/>
    <w:rsid w:val="00037D3C"/>
    <w:pPr>
      <w:tabs>
        <w:tab w:val="left" w:pos="960"/>
        <w:tab w:val="left" w:pos="1540"/>
        <w:tab w:val="right" w:leader="underscore" w:pos="9923"/>
      </w:tabs>
      <w:ind w:left="238" w:right="565"/>
    </w:pPr>
    <w:rPr>
      <w:i/>
      <w:noProof/>
      <w:szCs w:val="20"/>
      <w:lang w:eastAsia="en-US"/>
    </w:rPr>
  </w:style>
  <w:style w:type="paragraph" w:styleId="31">
    <w:name w:val="toc 3"/>
    <w:basedOn w:val="a1"/>
    <w:next w:val="a1"/>
    <w:autoRedefine/>
    <w:uiPriority w:val="39"/>
    <w:rsid w:val="00373C89"/>
    <w:pPr>
      <w:tabs>
        <w:tab w:val="left" w:pos="1200"/>
        <w:tab w:val="left" w:pos="1861"/>
        <w:tab w:val="right" w:leader="underscore" w:pos="9923"/>
      </w:tabs>
      <w:ind w:left="482" w:right="565"/>
    </w:pPr>
    <w:rPr>
      <w:b/>
      <w:noProof/>
      <w:szCs w:val="20"/>
      <w:lang w:eastAsia="en-US"/>
    </w:rPr>
  </w:style>
  <w:style w:type="paragraph" w:styleId="a6">
    <w:name w:val="header"/>
    <w:basedOn w:val="a1"/>
    <w:link w:val="a7"/>
    <w:uiPriority w:val="99"/>
    <w:rsid w:val="0078635C"/>
    <w:pPr>
      <w:tabs>
        <w:tab w:val="center" w:pos="4677"/>
        <w:tab w:val="right" w:pos="9355"/>
      </w:tabs>
    </w:pPr>
  </w:style>
  <w:style w:type="character" w:customStyle="1" w:styleId="a7">
    <w:name w:val="Верхний колонтитул Знак"/>
    <w:basedOn w:val="a2"/>
    <w:link w:val="a6"/>
    <w:uiPriority w:val="99"/>
    <w:rsid w:val="0078635C"/>
    <w:rPr>
      <w:rFonts w:ascii="Times New Roman" w:eastAsia="Times New Roman" w:hAnsi="Times New Roman" w:cs="Times New Roman"/>
      <w:sz w:val="20"/>
      <w:szCs w:val="24"/>
      <w:lang w:eastAsia="ru-RU"/>
    </w:rPr>
  </w:style>
  <w:style w:type="paragraph" w:styleId="a8">
    <w:name w:val="footer"/>
    <w:basedOn w:val="a1"/>
    <w:link w:val="a9"/>
    <w:uiPriority w:val="99"/>
    <w:rsid w:val="0078635C"/>
    <w:pPr>
      <w:tabs>
        <w:tab w:val="center" w:pos="4677"/>
        <w:tab w:val="right" w:pos="9355"/>
      </w:tabs>
    </w:pPr>
  </w:style>
  <w:style w:type="character" w:customStyle="1" w:styleId="a9">
    <w:name w:val="Нижний колонтитул Знак"/>
    <w:basedOn w:val="a2"/>
    <w:link w:val="a8"/>
    <w:uiPriority w:val="99"/>
    <w:rsid w:val="0078635C"/>
    <w:rPr>
      <w:rFonts w:ascii="Times New Roman" w:eastAsia="Times New Roman" w:hAnsi="Times New Roman" w:cs="Times New Roman"/>
      <w:sz w:val="20"/>
      <w:szCs w:val="24"/>
      <w:lang w:eastAsia="ru-RU"/>
    </w:rPr>
  </w:style>
  <w:style w:type="character" w:styleId="aa">
    <w:name w:val="page number"/>
    <w:basedOn w:val="a2"/>
    <w:rsid w:val="0078635C"/>
  </w:style>
  <w:style w:type="paragraph" w:customStyle="1" w:styleId="ab">
    <w:name w:val="Название предприятия"/>
    <w:basedOn w:val="a1"/>
    <w:next w:val="a1"/>
    <w:rsid w:val="0078635C"/>
    <w:pPr>
      <w:spacing w:before="420" w:after="60" w:line="320" w:lineRule="exact"/>
    </w:pPr>
    <w:rPr>
      <w:rFonts w:ascii="Garamond" w:hAnsi="Garamond"/>
      <w:caps/>
      <w:kern w:val="36"/>
      <w:sz w:val="38"/>
      <w:szCs w:val="20"/>
      <w:lang w:eastAsia="en-US"/>
    </w:rPr>
  </w:style>
  <w:style w:type="paragraph" w:customStyle="1" w:styleId="ac">
    <w:name w:val="Название документа"/>
    <w:basedOn w:val="a1"/>
    <w:rsid w:val="0078635C"/>
    <w:pPr>
      <w:keepNext/>
      <w:spacing w:before="240" w:after="360"/>
    </w:pPr>
    <w:rPr>
      <w:rFonts w:ascii="Garamond" w:hAnsi="Garamond"/>
      <w:b/>
      <w:kern w:val="28"/>
      <w:sz w:val="36"/>
      <w:szCs w:val="20"/>
      <w:lang w:eastAsia="en-US"/>
    </w:rPr>
  </w:style>
  <w:style w:type="paragraph" w:customStyle="1" w:styleId="ad">
    <w:name w:val="Подзаголовок титульного листа"/>
    <w:basedOn w:val="a1"/>
    <w:next w:val="a1"/>
    <w:rsid w:val="0078635C"/>
    <w:pPr>
      <w:keepNext/>
      <w:pBdr>
        <w:top w:val="single" w:sz="6" w:space="1" w:color="auto"/>
      </w:pBdr>
      <w:spacing w:after="5280" w:line="480" w:lineRule="exact"/>
    </w:pPr>
    <w:rPr>
      <w:spacing w:val="-15"/>
      <w:kern w:val="28"/>
      <w:sz w:val="40"/>
      <w:szCs w:val="20"/>
      <w:lang w:eastAsia="en-US"/>
    </w:rPr>
  </w:style>
  <w:style w:type="paragraph" w:customStyle="1" w:styleId="Arial18">
    <w:name w:val="Стиль Подзаголовок титульного листа + Arial 18 пт"/>
    <w:basedOn w:val="ad"/>
    <w:rsid w:val="0078635C"/>
    <w:rPr>
      <w:rFonts w:ascii="Arial" w:hAnsi="Arial"/>
      <w:sz w:val="36"/>
    </w:rPr>
  </w:style>
  <w:style w:type="table" w:styleId="ae">
    <w:name w:val="Table Grid"/>
    <w:basedOn w:val="a3"/>
    <w:uiPriority w:val="59"/>
    <w:rsid w:val="0078635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w:aliases w:val="Основной текст Знак Знак Знак Знак Знак Знак Знак Знак Знак Знак Знак Знак Знак Знак Знак Знак Знак Знак Знак Знак"/>
    <w:basedOn w:val="a1"/>
    <w:link w:val="12"/>
    <w:uiPriority w:val="99"/>
    <w:rsid w:val="0078635C"/>
    <w:pPr>
      <w:spacing w:after="240"/>
    </w:pPr>
    <w:rPr>
      <w:rFonts w:ascii="Garamond" w:hAnsi="Garamond"/>
      <w:spacing w:val="-5"/>
      <w:sz w:val="24"/>
      <w:szCs w:val="20"/>
      <w:lang w:eastAsia="en-US"/>
    </w:rPr>
  </w:style>
  <w:style w:type="character" w:customStyle="1" w:styleId="af0">
    <w:name w:val="Основной текст Знак"/>
    <w:basedOn w:val="a2"/>
    <w:uiPriority w:val="99"/>
    <w:semiHidden/>
    <w:rsid w:val="0078635C"/>
    <w:rPr>
      <w:rFonts w:ascii="Times New Roman" w:eastAsia="Times New Roman" w:hAnsi="Times New Roman" w:cs="Times New Roman"/>
      <w:sz w:val="20"/>
      <w:szCs w:val="24"/>
      <w:lang w:eastAsia="ru-RU"/>
    </w:rPr>
  </w:style>
  <w:style w:type="character" w:customStyle="1" w:styleId="Char">
    <w:name w:val="Основной текст Знак Знак Знак Знак Знак Знак Знак Знак Знак Знак Знак Знак Знак Знак Знак Знак Знак Знак Знак Знак Char"/>
    <w:rsid w:val="0078635C"/>
    <w:rPr>
      <w:rFonts w:ascii="Garamond" w:hAnsi="Garamond"/>
      <w:spacing w:val="-5"/>
      <w:sz w:val="24"/>
      <w:lang w:val="ru-RU" w:eastAsia="en-US" w:bidi="ar-SA"/>
    </w:rPr>
  </w:style>
  <w:style w:type="paragraph" w:customStyle="1" w:styleId="16">
    <w:name w:val="Стиль Заголовок 1 + После:  6 пт"/>
    <w:basedOn w:val="1"/>
    <w:rsid w:val="0078635C"/>
    <w:pPr>
      <w:spacing w:after="120"/>
    </w:pPr>
    <w:rPr>
      <w:rFonts w:cs="Times New Roman"/>
      <w:szCs w:val="20"/>
    </w:rPr>
  </w:style>
  <w:style w:type="paragraph" w:styleId="af1">
    <w:name w:val="Normal (Web)"/>
    <w:basedOn w:val="a1"/>
    <w:uiPriority w:val="99"/>
    <w:rsid w:val="0078635C"/>
    <w:pPr>
      <w:spacing w:before="100" w:beforeAutospacing="1" w:after="100" w:afterAutospacing="1"/>
    </w:pPr>
    <w:rPr>
      <w:color w:val="000000"/>
      <w:sz w:val="24"/>
    </w:rPr>
  </w:style>
  <w:style w:type="paragraph" w:styleId="af2">
    <w:name w:val="Balloon Text"/>
    <w:basedOn w:val="a1"/>
    <w:link w:val="af3"/>
    <w:semiHidden/>
    <w:rsid w:val="0078635C"/>
    <w:rPr>
      <w:rFonts w:ascii="Tahoma" w:hAnsi="Tahoma" w:cs="Tahoma"/>
      <w:sz w:val="16"/>
      <w:szCs w:val="16"/>
    </w:rPr>
  </w:style>
  <w:style w:type="character" w:customStyle="1" w:styleId="af3">
    <w:name w:val="Текст выноски Знак"/>
    <w:basedOn w:val="a2"/>
    <w:link w:val="af2"/>
    <w:semiHidden/>
    <w:rsid w:val="0078635C"/>
    <w:rPr>
      <w:rFonts w:ascii="Tahoma" w:eastAsia="Times New Roman" w:hAnsi="Tahoma" w:cs="Tahoma"/>
      <w:sz w:val="16"/>
      <w:szCs w:val="16"/>
      <w:lang w:eastAsia="ru-RU"/>
    </w:rPr>
  </w:style>
  <w:style w:type="paragraph" w:customStyle="1" w:styleId="110">
    <w:name w:val="Обычный + 11 пт"/>
    <w:basedOn w:val="af1"/>
    <w:rsid w:val="0078635C"/>
    <w:pPr>
      <w:spacing w:before="0" w:beforeAutospacing="0" w:after="0" w:afterAutospacing="0"/>
    </w:pPr>
    <w:rPr>
      <w:color w:val="auto"/>
      <w:sz w:val="22"/>
      <w:szCs w:val="22"/>
    </w:rPr>
  </w:style>
  <w:style w:type="paragraph" w:customStyle="1" w:styleId="af4">
    <w:name w:val="Текст в таблице"/>
    <w:basedOn w:val="a1"/>
    <w:rsid w:val="0078635C"/>
    <w:pPr>
      <w:keepLines/>
    </w:pPr>
    <w:rPr>
      <w:sz w:val="24"/>
      <w:szCs w:val="20"/>
    </w:rPr>
  </w:style>
  <w:style w:type="paragraph" w:customStyle="1" w:styleId="af5">
    <w:name w:val="Код документа"/>
    <w:rsid w:val="0078635C"/>
    <w:pPr>
      <w:spacing w:before="120" w:after="0" w:line="240" w:lineRule="auto"/>
      <w:jc w:val="center"/>
    </w:pPr>
    <w:rPr>
      <w:rFonts w:ascii="Arial" w:eastAsia="Times New Roman" w:hAnsi="Arial" w:cs="Times New Roman"/>
      <w:caps/>
      <w:noProof/>
      <w:sz w:val="24"/>
      <w:szCs w:val="20"/>
      <w:lang w:eastAsia="ru-RU"/>
    </w:rPr>
  </w:style>
  <w:style w:type="paragraph" w:customStyle="1" w:styleId="af6">
    <w:name w:val="Название таблицы"/>
    <w:basedOn w:val="a1"/>
    <w:next w:val="a1"/>
    <w:rsid w:val="00483F5B"/>
    <w:pPr>
      <w:keepNext/>
      <w:keepLines/>
      <w:shd w:val="pct12" w:color="auto" w:fill="FFFFFF"/>
      <w:spacing w:before="60" w:after="40"/>
      <w:ind w:right="567" w:firstLine="0"/>
    </w:pPr>
    <w:rPr>
      <w:rFonts w:ascii="Arial Narrow" w:hAnsi="Arial Narrow"/>
      <w:b/>
      <w:szCs w:val="20"/>
    </w:rPr>
  </w:style>
  <w:style w:type="paragraph" w:customStyle="1" w:styleId="a0">
    <w:name w:val="Приложение"/>
    <w:basedOn w:val="1"/>
    <w:next w:val="a1"/>
    <w:rsid w:val="0078635C"/>
    <w:pPr>
      <w:keepLines/>
      <w:pageBreakBefore/>
      <w:numPr>
        <w:numId w:val="2"/>
      </w:numPr>
      <w:suppressLineNumbers/>
      <w:tabs>
        <w:tab w:val="left" w:pos="2665"/>
      </w:tabs>
      <w:suppressAutoHyphens/>
      <w:spacing w:before="40" w:after="360"/>
    </w:pPr>
    <w:rPr>
      <w:rFonts w:cs="Times New Roman"/>
      <w:bCs w:val="0"/>
      <w:kern w:val="0"/>
      <w:sz w:val="36"/>
      <w:szCs w:val="20"/>
    </w:rPr>
  </w:style>
  <w:style w:type="paragraph" w:customStyle="1" w:styleId="22">
    <w:name w:val="Скрытый заголовок 2"/>
    <w:basedOn w:val="2"/>
    <w:next w:val="a1"/>
    <w:rsid w:val="0078635C"/>
    <w:pPr>
      <w:keepLines/>
      <w:pBdr>
        <w:top w:val="single" w:sz="24" w:space="1" w:color="808080"/>
      </w:pBdr>
      <w:suppressAutoHyphens/>
      <w:spacing w:before="360" w:after="240"/>
      <w:outlineLvl w:val="9"/>
    </w:pPr>
    <w:rPr>
      <w:rFonts w:cs="Times New Roman"/>
      <w:bCs w:val="0"/>
      <w:i/>
      <w:iCs w:val="0"/>
      <w:sz w:val="32"/>
      <w:szCs w:val="20"/>
    </w:rPr>
  </w:style>
  <w:style w:type="paragraph" w:customStyle="1" w:styleId="af7">
    <w:name w:val="Текстовый"/>
    <w:rsid w:val="0078635C"/>
    <w:pPr>
      <w:widowControl w:val="0"/>
      <w:spacing w:after="0" w:line="240" w:lineRule="auto"/>
      <w:jc w:val="both"/>
    </w:pPr>
    <w:rPr>
      <w:rFonts w:ascii="Arial" w:eastAsia="Times New Roman" w:hAnsi="Arial" w:cs="Times New Roman"/>
      <w:sz w:val="20"/>
      <w:szCs w:val="20"/>
      <w:lang w:eastAsia="ru-RU"/>
    </w:rPr>
  </w:style>
  <w:style w:type="paragraph" w:customStyle="1" w:styleId="af8">
    <w:name w:val="Заголовок таблицы"/>
    <w:basedOn w:val="a1"/>
    <w:rsid w:val="000A5E80"/>
    <w:pPr>
      <w:keepNext/>
      <w:keepLines/>
      <w:spacing w:before="60" w:after="40"/>
      <w:ind w:left="0" w:firstLine="0"/>
    </w:pPr>
    <w:rPr>
      <w:rFonts w:ascii="Arial Narrow" w:hAnsi="Arial Narrow"/>
      <w:b/>
      <w:sz w:val="18"/>
      <w:szCs w:val="20"/>
    </w:rPr>
  </w:style>
  <w:style w:type="character" w:customStyle="1" w:styleId="af9">
    <w:name w:val="Клавиша"/>
    <w:rsid w:val="0078635C"/>
    <w:rPr>
      <w:rFonts w:ascii="Times New Roman" w:hAnsi="Times New Roman"/>
      <w:b/>
      <w:caps/>
      <w:noProof/>
      <w:color w:val="000080"/>
    </w:rPr>
  </w:style>
  <w:style w:type="paragraph" w:customStyle="1" w:styleId="afa">
    <w:name w:val="Текст таблицы"/>
    <w:basedOn w:val="a1"/>
    <w:link w:val="Char0"/>
    <w:rsid w:val="00EE19FE"/>
    <w:pPr>
      <w:ind w:left="0" w:firstLine="0"/>
      <w:jc w:val="left"/>
    </w:pPr>
    <w:rPr>
      <w:rFonts w:ascii="Arial" w:hAnsi="Arial" w:cs="Arial"/>
      <w:sz w:val="16"/>
      <w:szCs w:val="16"/>
    </w:rPr>
  </w:style>
  <w:style w:type="paragraph" w:styleId="afb">
    <w:name w:val="footnote text"/>
    <w:basedOn w:val="a1"/>
    <w:link w:val="afc"/>
    <w:uiPriority w:val="99"/>
    <w:rsid w:val="0078635C"/>
    <w:rPr>
      <w:szCs w:val="20"/>
    </w:rPr>
  </w:style>
  <w:style w:type="character" w:customStyle="1" w:styleId="afc">
    <w:name w:val="Текст сноски Знак"/>
    <w:basedOn w:val="a2"/>
    <w:link w:val="afb"/>
    <w:uiPriority w:val="99"/>
    <w:rsid w:val="0078635C"/>
    <w:rPr>
      <w:rFonts w:ascii="Times New Roman" w:eastAsia="Times New Roman" w:hAnsi="Times New Roman" w:cs="Times New Roman"/>
      <w:sz w:val="20"/>
      <w:szCs w:val="20"/>
      <w:lang w:eastAsia="ru-RU"/>
    </w:rPr>
  </w:style>
  <w:style w:type="character" w:styleId="afd">
    <w:name w:val="footnote reference"/>
    <w:rsid w:val="0078635C"/>
    <w:rPr>
      <w:vertAlign w:val="superscript"/>
    </w:rPr>
  </w:style>
  <w:style w:type="character" w:customStyle="1" w:styleId="12">
    <w:name w:val="Основной текст Знак1"/>
    <w:aliases w:val="Основной текст Знак Знак Знак Знак Знак Знак Знак Знак Знак Знак Знак Знак Знак Знак Знак Знак Знак Знак Знак Знак Знак"/>
    <w:link w:val="af"/>
    <w:uiPriority w:val="99"/>
    <w:rsid w:val="0078635C"/>
    <w:rPr>
      <w:rFonts w:ascii="Garamond" w:eastAsia="Times New Roman" w:hAnsi="Garamond" w:cs="Times New Roman"/>
      <w:spacing w:val="-5"/>
      <w:sz w:val="24"/>
      <w:szCs w:val="20"/>
    </w:rPr>
  </w:style>
  <w:style w:type="paragraph" w:customStyle="1" w:styleId="Iiiaeuiue">
    <w:name w:val="Ii?iaeuiue"/>
    <w:uiPriority w:val="99"/>
    <w:rsid w:val="0078635C"/>
    <w:pPr>
      <w:autoSpaceDE w:val="0"/>
      <w:autoSpaceDN w:val="0"/>
      <w:spacing w:after="0" w:line="240" w:lineRule="auto"/>
    </w:pPr>
    <w:rPr>
      <w:rFonts w:ascii="Times New Roman" w:eastAsia="Times New Roman" w:hAnsi="Times New Roman" w:cs="Times New Roman"/>
      <w:sz w:val="20"/>
      <w:szCs w:val="20"/>
      <w:lang w:eastAsia="ru-RU"/>
    </w:rPr>
  </w:style>
  <w:style w:type="paragraph" w:customStyle="1" w:styleId="BlockQuotation">
    <w:name w:val="Block Quotation"/>
    <w:basedOn w:val="a1"/>
    <w:uiPriority w:val="99"/>
    <w:rsid w:val="0078635C"/>
    <w:pPr>
      <w:widowControl w:val="0"/>
      <w:autoSpaceDE w:val="0"/>
      <w:autoSpaceDN w:val="0"/>
      <w:ind w:left="1134" w:right="1076"/>
    </w:pPr>
    <w:rPr>
      <w:szCs w:val="20"/>
    </w:rPr>
  </w:style>
  <w:style w:type="paragraph" w:customStyle="1" w:styleId="Noeeu1">
    <w:name w:val="Noeeu1"/>
    <w:basedOn w:val="a1"/>
    <w:uiPriority w:val="99"/>
    <w:rsid w:val="0078635C"/>
    <w:pPr>
      <w:autoSpaceDE w:val="0"/>
      <w:autoSpaceDN w:val="0"/>
    </w:pPr>
    <w:rPr>
      <w:sz w:val="24"/>
    </w:rPr>
  </w:style>
  <w:style w:type="paragraph" w:customStyle="1" w:styleId="51">
    <w:name w:val="заголовок 5"/>
    <w:basedOn w:val="a1"/>
    <w:next w:val="a1"/>
    <w:uiPriority w:val="99"/>
    <w:rsid w:val="0078635C"/>
    <w:pPr>
      <w:autoSpaceDE w:val="0"/>
      <w:autoSpaceDN w:val="0"/>
      <w:spacing w:before="240" w:after="60"/>
    </w:pPr>
    <w:rPr>
      <w:rFonts w:ascii="Arial" w:hAnsi="Arial" w:cs="Arial"/>
      <w:sz w:val="22"/>
      <w:szCs w:val="22"/>
    </w:rPr>
  </w:style>
  <w:style w:type="character" w:customStyle="1" w:styleId="bold">
    <w:name w:val="bold"/>
    <w:basedOn w:val="a2"/>
    <w:rsid w:val="0078635C"/>
  </w:style>
  <w:style w:type="paragraph" w:customStyle="1" w:styleId="13">
    <w:name w:val="Абзац списка1"/>
    <w:basedOn w:val="a1"/>
    <w:rsid w:val="0078635C"/>
    <w:pPr>
      <w:spacing w:after="200" w:line="276" w:lineRule="auto"/>
      <w:ind w:left="720"/>
      <w:contextualSpacing/>
    </w:pPr>
    <w:rPr>
      <w:rFonts w:ascii="Calibri" w:hAnsi="Calibri"/>
      <w:sz w:val="22"/>
      <w:szCs w:val="22"/>
    </w:rPr>
  </w:style>
  <w:style w:type="paragraph" w:customStyle="1" w:styleId="111">
    <w:name w:val="Абзац списка11"/>
    <w:basedOn w:val="a1"/>
    <w:rsid w:val="0078635C"/>
    <w:pPr>
      <w:spacing w:after="200" w:line="276" w:lineRule="auto"/>
      <w:ind w:left="720"/>
      <w:contextualSpacing/>
    </w:pPr>
    <w:rPr>
      <w:rFonts w:ascii="Calibri" w:hAnsi="Calibri"/>
      <w:sz w:val="22"/>
      <w:szCs w:val="22"/>
    </w:rPr>
  </w:style>
  <w:style w:type="paragraph" w:styleId="a">
    <w:name w:val="List Paragraph"/>
    <w:basedOn w:val="a1"/>
    <w:uiPriority w:val="34"/>
    <w:qFormat/>
    <w:rsid w:val="008C2EAF"/>
    <w:pPr>
      <w:numPr>
        <w:numId w:val="9"/>
      </w:numPr>
      <w:spacing w:after="200" w:line="276" w:lineRule="auto"/>
    </w:pPr>
    <w:rPr>
      <w:rFonts w:eastAsia="Calibri"/>
      <w:szCs w:val="20"/>
    </w:rPr>
  </w:style>
  <w:style w:type="paragraph" w:styleId="afe">
    <w:name w:val="annotation text"/>
    <w:basedOn w:val="a1"/>
    <w:link w:val="aff"/>
    <w:uiPriority w:val="99"/>
    <w:rsid w:val="0078635C"/>
    <w:pPr>
      <w:spacing w:after="200"/>
    </w:pPr>
    <w:rPr>
      <w:rFonts w:ascii="Calibri" w:hAnsi="Calibri"/>
      <w:szCs w:val="20"/>
    </w:rPr>
  </w:style>
  <w:style w:type="character" w:customStyle="1" w:styleId="aff">
    <w:name w:val="Текст примечания Знак"/>
    <w:basedOn w:val="a2"/>
    <w:link w:val="afe"/>
    <w:uiPriority w:val="99"/>
    <w:rsid w:val="0078635C"/>
    <w:rPr>
      <w:rFonts w:ascii="Calibri" w:eastAsia="Times New Roman" w:hAnsi="Calibri" w:cs="Times New Roman"/>
      <w:sz w:val="20"/>
      <w:szCs w:val="20"/>
      <w:lang w:eastAsia="ru-RU"/>
    </w:rPr>
  </w:style>
  <w:style w:type="character" w:styleId="aff0">
    <w:name w:val="annotation reference"/>
    <w:rsid w:val="0078635C"/>
    <w:rPr>
      <w:rFonts w:cs="Times New Roman"/>
      <w:sz w:val="16"/>
    </w:rPr>
  </w:style>
  <w:style w:type="character" w:customStyle="1" w:styleId="Char0">
    <w:name w:val="Текст таблицы Char"/>
    <w:link w:val="afa"/>
    <w:locked/>
    <w:rsid w:val="00EE19FE"/>
    <w:rPr>
      <w:rFonts w:ascii="Arial" w:eastAsia="Times New Roman" w:hAnsi="Arial" w:cs="Arial"/>
      <w:sz w:val="16"/>
      <w:szCs w:val="16"/>
      <w:lang w:eastAsia="ru-RU"/>
    </w:rPr>
  </w:style>
  <w:style w:type="paragraph" w:customStyle="1" w:styleId="aff1">
    <w:name w:val="Обычный без отступа"/>
    <w:basedOn w:val="a1"/>
    <w:autoRedefine/>
    <w:uiPriority w:val="99"/>
    <w:rsid w:val="0078635C"/>
    <w:rPr>
      <w:kern w:val="24"/>
      <w:szCs w:val="20"/>
      <w:lang w:val="en-US"/>
    </w:rPr>
  </w:style>
  <w:style w:type="paragraph" w:customStyle="1" w:styleId="23">
    <w:name w:val="Абзац списка2"/>
    <w:basedOn w:val="a1"/>
    <w:rsid w:val="0078635C"/>
    <w:pPr>
      <w:spacing w:after="200" w:line="276" w:lineRule="auto"/>
      <w:ind w:left="720"/>
      <w:contextualSpacing/>
    </w:pPr>
    <w:rPr>
      <w:rFonts w:ascii="Calibri" w:hAnsi="Calibri"/>
      <w:sz w:val="22"/>
      <w:szCs w:val="22"/>
      <w:lang w:eastAsia="en-US"/>
    </w:rPr>
  </w:style>
  <w:style w:type="paragraph" w:customStyle="1" w:styleId="-">
    <w:name w:val="пор-номер"/>
    <w:basedOn w:val="aff1"/>
    <w:uiPriority w:val="99"/>
    <w:rsid w:val="0078635C"/>
    <w:pPr>
      <w:numPr>
        <w:numId w:val="6"/>
      </w:numPr>
    </w:pPr>
  </w:style>
  <w:style w:type="paragraph" w:styleId="aff2">
    <w:name w:val="Document Map"/>
    <w:basedOn w:val="a1"/>
    <w:link w:val="aff3"/>
    <w:rsid w:val="0078635C"/>
    <w:rPr>
      <w:rFonts w:ascii="Tahoma" w:hAnsi="Tahoma"/>
      <w:sz w:val="16"/>
      <w:szCs w:val="16"/>
      <w:lang w:val="x-none" w:eastAsia="x-none"/>
    </w:rPr>
  </w:style>
  <w:style w:type="character" w:customStyle="1" w:styleId="aff3">
    <w:name w:val="Схема документа Знак"/>
    <w:basedOn w:val="a2"/>
    <w:link w:val="aff2"/>
    <w:rsid w:val="0078635C"/>
    <w:rPr>
      <w:rFonts w:ascii="Tahoma" w:eastAsia="Times New Roman" w:hAnsi="Tahoma" w:cs="Times New Roman"/>
      <w:sz w:val="16"/>
      <w:szCs w:val="16"/>
      <w:lang w:val="x-none" w:eastAsia="x-none"/>
    </w:rPr>
  </w:style>
  <w:style w:type="paragraph" w:styleId="6">
    <w:name w:val="toc 6"/>
    <w:basedOn w:val="a1"/>
    <w:next w:val="a1"/>
    <w:autoRedefine/>
    <w:uiPriority w:val="39"/>
    <w:rsid w:val="0078635C"/>
    <w:pPr>
      <w:ind w:left="1000"/>
    </w:pPr>
  </w:style>
  <w:style w:type="paragraph" w:customStyle="1" w:styleId="ConsPlusNonformat">
    <w:name w:val="ConsPlusNonformat"/>
    <w:uiPriority w:val="99"/>
    <w:rsid w:val="0078635C"/>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paragraph" w:styleId="aff4">
    <w:name w:val="annotation subject"/>
    <w:basedOn w:val="afe"/>
    <w:next w:val="afe"/>
    <w:link w:val="aff5"/>
    <w:rsid w:val="0078635C"/>
    <w:pPr>
      <w:spacing w:after="0"/>
    </w:pPr>
    <w:rPr>
      <w:rFonts w:ascii="Times New Roman" w:hAnsi="Times New Roman"/>
      <w:b/>
      <w:bCs/>
    </w:rPr>
  </w:style>
  <w:style w:type="character" w:customStyle="1" w:styleId="aff5">
    <w:name w:val="Тема примечания Знак"/>
    <w:basedOn w:val="aff"/>
    <w:link w:val="aff4"/>
    <w:rsid w:val="0078635C"/>
    <w:rPr>
      <w:rFonts w:ascii="Times New Roman" w:eastAsia="Times New Roman" w:hAnsi="Times New Roman" w:cs="Times New Roman"/>
      <w:b/>
      <w:bCs/>
      <w:sz w:val="20"/>
      <w:szCs w:val="20"/>
      <w:lang w:eastAsia="ru-RU"/>
    </w:rPr>
  </w:style>
  <w:style w:type="paragraph" w:customStyle="1" w:styleId="ConsPlusCell">
    <w:name w:val="ConsPlusCell"/>
    <w:uiPriority w:val="99"/>
    <w:rsid w:val="0078635C"/>
    <w:pPr>
      <w:widowControl w:val="0"/>
      <w:autoSpaceDE w:val="0"/>
      <w:autoSpaceDN w:val="0"/>
      <w:adjustRightInd w:val="0"/>
      <w:spacing w:after="0" w:line="240" w:lineRule="auto"/>
    </w:pPr>
    <w:rPr>
      <w:rFonts w:ascii="Calibri" w:eastAsia="Times New Roman" w:hAnsi="Calibri" w:cs="Calibri"/>
      <w:lang w:eastAsia="ru-RU"/>
    </w:rPr>
  </w:style>
  <w:style w:type="paragraph" w:customStyle="1" w:styleId="06366">
    <w:name w:val="Стиль По ширине Первая строка:  063 см Перед:  6 пт После:  6 пт"/>
    <w:basedOn w:val="a1"/>
    <w:rsid w:val="0078635C"/>
    <w:pPr>
      <w:ind w:firstLine="360"/>
    </w:pPr>
    <w:rPr>
      <w:sz w:val="22"/>
      <w:szCs w:val="20"/>
    </w:rPr>
  </w:style>
  <w:style w:type="character" w:styleId="aff6">
    <w:name w:val="FollowedHyperlink"/>
    <w:rsid w:val="0078635C"/>
    <w:rPr>
      <w:color w:val="800080"/>
      <w:u w:val="single"/>
    </w:rPr>
  </w:style>
  <w:style w:type="paragraph" w:customStyle="1" w:styleId="CoverAuthor">
    <w:name w:val="Cover Author"/>
    <w:basedOn w:val="a1"/>
    <w:uiPriority w:val="99"/>
    <w:rsid w:val="0078635C"/>
    <w:pPr>
      <w:suppressAutoHyphens/>
      <w:spacing w:after="240" w:line="240" w:lineRule="atLeast"/>
      <w:ind w:firstLine="567"/>
    </w:pPr>
    <w:rPr>
      <w:rFonts w:ascii="Arial" w:eastAsia="Calibri" w:hAnsi="Arial" w:cs="Calibri"/>
      <w:spacing w:val="-5"/>
      <w:sz w:val="28"/>
      <w:szCs w:val="22"/>
      <w:lang w:val="en-US"/>
    </w:rPr>
  </w:style>
  <w:style w:type="paragraph" w:customStyle="1" w:styleId="aff7">
    <w:name w:val="Текст титульного листа"/>
    <w:basedOn w:val="a1"/>
    <w:rsid w:val="0078635C"/>
    <w:pPr>
      <w:overflowPunct w:val="0"/>
      <w:autoSpaceDE w:val="0"/>
      <w:autoSpaceDN w:val="0"/>
      <w:adjustRightInd w:val="0"/>
      <w:spacing w:line="240" w:lineRule="atLeast"/>
      <w:textAlignment w:val="baseline"/>
    </w:pPr>
    <w:rPr>
      <w:rFonts w:ascii="Arial" w:eastAsia="MS Mincho" w:hAnsi="Arial" w:cs="Arial"/>
      <w:sz w:val="28"/>
      <w:szCs w:val="20"/>
      <w:lang w:eastAsia="en-US"/>
    </w:rPr>
  </w:style>
  <w:style w:type="character" w:customStyle="1" w:styleId="40">
    <w:name w:val="Заголовок 4 Знак"/>
    <w:basedOn w:val="a2"/>
    <w:link w:val="4"/>
    <w:uiPriority w:val="9"/>
    <w:rsid w:val="005539CA"/>
    <w:rPr>
      <w:rFonts w:ascii="Arial Narrow" w:eastAsiaTheme="majorEastAsia" w:hAnsi="Arial Narrow" w:cstheme="majorBidi"/>
      <w:b/>
      <w:bCs/>
      <w:iCs/>
      <w:sz w:val="20"/>
      <w:szCs w:val="20"/>
      <w:lang w:eastAsia="ru-RU"/>
    </w:rPr>
  </w:style>
  <w:style w:type="paragraph" w:styleId="41">
    <w:name w:val="toc 4"/>
    <w:basedOn w:val="a1"/>
    <w:next w:val="a1"/>
    <w:autoRedefine/>
    <w:uiPriority w:val="39"/>
    <w:unhideWhenUsed/>
    <w:rsid w:val="00433E04"/>
    <w:pPr>
      <w:spacing w:after="100"/>
      <w:ind w:left="600"/>
    </w:pPr>
  </w:style>
  <w:style w:type="paragraph" w:styleId="aff8">
    <w:name w:val="TOC Heading"/>
    <w:basedOn w:val="1"/>
    <w:next w:val="a1"/>
    <w:uiPriority w:val="39"/>
    <w:unhideWhenUsed/>
    <w:qFormat/>
    <w:rsid w:val="00433E04"/>
    <w:pPr>
      <w:keepLines/>
      <w:numPr>
        <w:numId w:val="0"/>
      </w:numPr>
      <w:pBdr>
        <w:bottom w:val="none" w:sz="0" w:space="0" w:color="auto"/>
      </w:pBd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14">
    <w:name w:val="Текст под заголовком 1"/>
    <w:basedOn w:val="a1"/>
    <w:qFormat/>
    <w:rsid w:val="00477362"/>
    <w:pPr>
      <w:ind w:right="567" w:firstLine="369"/>
    </w:pPr>
  </w:style>
  <w:style w:type="paragraph" w:customStyle="1" w:styleId="24">
    <w:name w:val="Текст под заголовком 2"/>
    <w:basedOn w:val="14"/>
    <w:qFormat/>
    <w:rsid w:val="00DD2E66"/>
    <w:pPr>
      <w:ind w:left="567" w:firstLine="454"/>
    </w:pPr>
  </w:style>
  <w:style w:type="paragraph" w:styleId="aff9">
    <w:name w:val="caption"/>
    <w:basedOn w:val="a1"/>
    <w:next w:val="a1"/>
    <w:unhideWhenUsed/>
    <w:qFormat/>
    <w:rsid w:val="00B3155E"/>
    <w:pPr>
      <w:spacing w:before="0" w:after="200"/>
    </w:pPr>
    <w:rPr>
      <w:b/>
      <w:bCs/>
      <w:color w:val="4F81BD" w:themeColor="accent1"/>
      <w:sz w:val="18"/>
      <w:szCs w:val="18"/>
    </w:rPr>
  </w:style>
  <w:style w:type="paragraph" w:customStyle="1" w:styleId="42">
    <w:name w:val="Текст под заголовком 4"/>
    <w:basedOn w:val="24"/>
    <w:qFormat/>
    <w:rsid w:val="00A01E15"/>
    <w:pPr>
      <w:ind w:left="1247"/>
    </w:pPr>
  </w:style>
  <w:style w:type="paragraph" w:customStyle="1" w:styleId="32">
    <w:name w:val="Текст под заголовком 3"/>
    <w:basedOn w:val="24"/>
    <w:qFormat/>
    <w:rsid w:val="00B7668F"/>
    <w:pPr>
      <w:ind w:left="737"/>
    </w:pPr>
  </w:style>
  <w:style w:type="paragraph" w:customStyle="1" w:styleId="Default">
    <w:name w:val="Default"/>
    <w:rsid w:val="00065BB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52">
    <w:name w:val="toc 5"/>
    <w:basedOn w:val="a1"/>
    <w:next w:val="a1"/>
    <w:autoRedefine/>
    <w:uiPriority w:val="39"/>
    <w:unhideWhenUsed/>
    <w:rsid w:val="00CB5957"/>
    <w:pPr>
      <w:spacing w:before="0" w:after="100" w:line="276" w:lineRule="auto"/>
      <w:ind w:left="880" w:firstLine="0"/>
      <w:jc w:val="left"/>
    </w:pPr>
    <w:rPr>
      <w:rFonts w:asciiTheme="minorHAnsi" w:eastAsiaTheme="minorEastAsia" w:hAnsiTheme="minorHAnsi" w:cstheme="minorBidi"/>
      <w:sz w:val="22"/>
      <w:szCs w:val="22"/>
    </w:rPr>
  </w:style>
  <w:style w:type="paragraph" w:styleId="7">
    <w:name w:val="toc 7"/>
    <w:basedOn w:val="a1"/>
    <w:next w:val="a1"/>
    <w:autoRedefine/>
    <w:uiPriority w:val="39"/>
    <w:unhideWhenUsed/>
    <w:rsid w:val="00CB5957"/>
    <w:pPr>
      <w:spacing w:before="0" w:after="100" w:line="276" w:lineRule="auto"/>
      <w:ind w:left="1320" w:firstLine="0"/>
      <w:jc w:val="left"/>
    </w:pPr>
    <w:rPr>
      <w:rFonts w:asciiTheme="minorHAnsi" w:eastAsiaTheme="minorEastAsia" w:hAnsiTheme="minorHAnsi" w:cstheme="minorBidi"/>
      <w:sz w:val="22"/>
      <w:szCs w:val="22"/>
    </w:rPr>
  </w:style>
  <w:style w:type="paragraph" w:styleId="8">
    <w:name w:val="toc 8"/>
    <w:basedOn w:val="a1"/>
    <w:next w:val="a1"/>
    <w:autoRedefine/>
    <w:uiPriority w:val="39"/>
    <w:unhideWhenUsed/>
    <w:rsid w:val="00CB5957"/>
    <w:pPr>
      <w:spacing w:before="0" w:after="100" w:line="276" w:lineRule="auto"/>
      <w:ind w:left="1540" w:firstLine="0"/>
      <w:jc w:val="left"/>
    </w:pPr>
    <w:rPr>
      <w:rFonts w:asciiTheme="minorHAnsi" w:eastAsiaTheme="minorEastAsia" w:hAnsiTheme="minorHAnsi" w:cstheme="minorBidi"/>
      <w:sz w:val="22"/>
      <w:szCs w:val="22"/>
    </w:rPr>
  </w:style>
  <w:style w:type="paragraph" w:styleId="9">
    <w:name w:val="toc 9"/>
    <w:basedOn w:val="a1"/>
    <w:next w:val="a1"/>
    <w:autoRedefine/>
    <w:uiPriority w:val="39"/>
    <w:unhideWhenUsed/>
    <w:rsid w:val="00CB5957"/>
    <w:pPr>
      <w:spacing w:before="0" w:after="100" w:line="276" w:lineRule="auto"/>
      <w:ind w:left="1760" w:firstLine="0"/>
      <w:jc w:val="left"/>
    </w:pPr>
    <w:rPr>
      <w:rFonts w:asciiTheme="minorHAnsi" w:eastAsiaTheme="minorEastAsia" w:hAnsiTheme="minorHAnsi" w:cstheme="minorBidi"/>
      <w:sz w:val="22"/>
      <w:szCs w:val="22"/>
    </w:rPr>
  </w:style>
  <w:style w:type="paragraph" w:styleId="affa">
    <w:name w:val="Plain Text"/>
    <w:basedOn w:val="a1"/>
    <w:link w:val="affb"/>
    <w:uiPriority w:val="99"/>
    <w:rsid w:val="00A62498"/>
    <w:pPr>
      <w:autoSpaceDE w:val="0"/>
      <w:autoSpaceDN w:val="0"/>
      <w:spacing w:before="0" w:after="0"/>
      <w:ind w:left="0" w:firstLine="0"/>
      <w:jc w:val="left"/>
    </w:pPr>
    <w:rPr>
      <w:rFonts w:ascii="Courier New" w:hAnsi="Courier New" w:cs="Courier New"/>
      <w:szCs w:val="20"/>
    </w:rPr>
  </w:style>
  <w:style w:type="character" w:customStyle="1" w:styleId="affb">
    <w:name w:val="Текст Знак"/>
    <w:basedOn w:val="a2"/>
    <w:link w:val="affa"/>
    <w:uiPriority w:val="99"/>
    <w:rsid w:val="00A62498"/>
    <w:rPr>
      <w:rFonts w:ascii="Courier New" w:eastAsia="Times New Roman" w:hAnsi="Courier New" w:cs="Courier New"/>
      <w:sz w:val="20"/>
      <w:szCs w:val="20"/>
      <w:lang w:eastAsia="ru-RU"/>
    </w:rPr>
  </w:style>
  <w:style w:type="table" w:customStyle="1" w:styleId="33">
    <w:name w:val="Сетка таблицы3"/>
    <w:basedOn w:val="a3"/>
    <w:next w:val="ae"/>
    <w:uiPriority w:val="59"/>
    <w:rsid w:val="00A62498"/>
    <w:pPr>
      <w:spacing w:after="0" w:line="240" w:lineRule="auto"/>
    </w:pPr>
    <w:rPr>
      <w:rFonts w:ascii="Calibri" w:eastAsia="Calibri" w:hAnsi="Calibri"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rror">
    <w:name w:val="error"/>
    <w:basedOn w:val="a2"/>
    <w:rsid w:val="00C60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269360">
      <w:bodyDiv w:val="1"/>
      <w:marLeft w:val="0"/>
      <w:marRight w:val="0"/>
      <w:marTop w:val="0"/>
      <w:marBottom w:val="0"/>
      <w:divBdr>
        <w:top w:val="none" w:sz="0" w:space="0" w:color="auto"/>
        <w:left w:val="none" w:sz="0" w:space="0" w:color="auto"/>
        <w:bottom w:val="none" w:sz="0" w:space="0" w:color="auto"/>
        <w:right w:val="none" w:sz="0" w:space="0" w:color="auto"/>
      </w:divBdr>
    </w:div>
    <w:div w:id="352458888">
      <w:bodyDiv w:val="1"/>
      <w:marLeft w:val="0"/>
      <w:marRight w:val="0"/>
      <w:marTop w:val="0"/>
      <w:marBottom w:val="0"/>
      <w:divBdr>
        <w:top w:val="none" w:sz="0" w:space="0" w:color="auto"/>
        <w:left w:val="none" w:sz="0" w:space="0" w:color="auto"/>
        <w:bottom w:val="none" w:sz="0" w:space="0" w:color="auto"/>
        <w:right w:val="none" w:sz="0" w:space="0" w:color="auto"/>
      </w:divBdr>
      <w:divsChild>
        <w:div w:id="95905847">
          <w:marLeft w:val="0"/>
          <w:marRight w:val="0"/>
          <w:marTop w:val="0"/>
          <w:marBottom w:val="0"/>
          <w:divBdr>
            <w:top w:val="none" w:sz="0" w:space="0" w:color="auto"/>
            <w:left w:val="none" w:sz="0" w:space="0" w:color="auto"/>
            <w:bottom w:val="none" w:sz="0" w:space="0" w:color="auto"/>
            <w:right w:val="none" w:sz="0" w:space="0" w:color="auto"/>
          </w:divBdr>
        </w:div>
      </w:divsChild>
    </w:div>
    <w:div w:id="379287481">
      <w:bodyDiv w:val="1"/>
      <w:marLeft w:val="0"/>
      <w:marRight w:val="0"/>
      <w:marTop w:val="0"/>
      <w:marBottom w:val="0"/>
      <w:divBdr>
        <w:top w:val="none" w:sz="0" w:space="0" w:color="auto"/>
        <w:left w:val="none" w:sz="0" w:space="0" w:color="auto"/>
        <w:bottom w:val="none" w:sz="0" w:space="0" w:color="auto"/>
        <w:right w:val="none" w:sz="0" w:space="0" w:color="auto"/>
      </w:divBdr>
    </w:div>
    <w:div w:id="388648219">
      <w:bodyDiv w:val="1"/>
      <w:marLeft w:val="0"/>
      <w:marRight w:val="0"/>
      <w:marTop w:val="0"/>
      <w:marBottom w:val="0"/>
      <w:divBdr>
        <w:top w:val="none" w:sz="0" w:space="0" w:color="auto"/>
        <w:left w:val="none" w:sz="0" w:space="0" w:color="auto"/>
        <w:bottom w:val="none" w:sz="0" w:space="0" w:color="auto"/>
        <w:right w:val="none" w:sz="0" w:space="0" w:color="auto"/>
      </w:divBdr>
    </w:div>
    <w:div w:id="425611344">
      <w:bodyDiv w:val="1"/>
      <w:marLeft w:val="0"/>
      <w:marRight w:val="0"/>
      <w:marTop w:val="0"/>
      <w:marBottom w:val="0"/>
      <w:divBdr>
        <w:top w:val="none" w:sz="0" w:space="0" w:color="auto"/>
        <w:left w:val="none" w:sz="0" w:space="0" w:color="auto"/>
        <w:bottom w:val="none" w:sz="0" w:space="0" w:color="auto"/>
        <w:right w:val="none" w:sz="0" w:space="0" w:color="auto"/>
      </w:divBdr>
    </w:div>
    <w:div w:id="598755290">
      <w:bodyDiv w:val="1"/>
      <w:marLeft w:val="0"/>
      <w:marRight w:val="0"/>
      <w:marTop w:val="0"/>
      <w:marBottom w:val="0"/>
      <w:divBdr>
        <w:top w:val="none" w:sz="0" w:space="0" w:color="auto"/>
        <w:left w:val="none" w:sz="0" w:space="0" w:color="auto"/>
        <w:bottom w:val="none" w:sz="0" w:space="0" w:color="auto"/>
        <w:right w:val="none" w:sz="0" w:space="0" w:color="auto"/>
      </w:divBdr>
    </w:div>
    <w:div w:id="676036463">
      <w:bodyDiv w:val="1"/>
      <w:marLeft w:val="0"/>
      <w:marRight w:val="0"/>
      <w:marTop w:val="0"/>
      <w:marBottom w:val="0"/>
      <w:divBdr>
        <w:top w:val="none" w:sz="0" w:space="0" w:color="auto"/>
        <w:left w:val="none" w:sz="0" w:space="0" w:color="auto"/>
        <w:bottom w:val="none" w:sz="0" w:space="0" w:color="auto"/>
        <w:right w:val="none" w:sz="0" w:space="0" w:color="auto"/>
      </w:divBdr>
    </w:div>
    <w:div w:id="769089565">
      <w:bodyDiv w:val="1"/>
      <w:marLeft w:val="0"/>
      <w:marRight w:val="0"/>
      <w:marTop w:val="0"/>
      <w:marBottom w:val="0"/>
      <w:divBdr>
        <w:top w:val="none" w:sz="0" w:space="0" w:color="auto"/>
        <w:left w:val="none" w:sz="0" w:space="0" w:color="auto"/>
        <w:bottom w:val="none" w:sz="0" w:space="0" w:color="auto"/>
        <w:right w:val="none" w:sz="0" w:space="0" w:color="auto"/>
      </w:divBdr>
      <w:divsChild>
        <w:div w:id="26757628">
          <w:marLeft w:val="0"/>
          <w:marRight w:val="0"/>
          <w:marTop w:val="0"/>
          <w:marBottom w:val="0"/>
          <w:divBdr>
            <w:top w:val="none" w:sz="0" w:space="0" w:color="auto"/>
            <w:left w:val="none" w:sz="0" w:space="0" w:color="auto"/>
            <w:bottom w:val="none" w:sz="0" w:space="0" w:color="auto"/>
            <w:right w:val="none" w:sz="0" w:space="0" w:color="auto"/>
          </w:divBdr>
        </w:div>
      </w:divsChild>
    </w:div>
    <w:div w:id="805438611">
      <w:bodyDiv w:val="1"/>
      <w:marLeft w:val="0"/>
      <w:marRight w:val="0"/>
      <w:marTop w:val="0"/>
      <w:marBottom w:val="0"/>
      <w:divBdr>
        <w:top w:val="none" w:sz="0" w:space="0" w:color="auto"/>
        <w:left w:val="none" w:sz="0" w:space="0" w:color="auto"/>
        <w:bottom w:val="none" w:sz="0" w:space="0" w:color="auto"/>
        <w:right w:val="none" w:sz="0" w:space="0" w:color="auto"/>
      </w:divBdr>
    </w:div>
    <w:div w:id="852646152">
      <w:bodyDiv w:val="1"/>
      <w:marLeft w:val="0"/>
      <w:marRight w:val="0"/>
      <w:marTop w:val="0"/>
      <w:marBottom w:val="0"/>
      <w:divBdr>
        <w:top w:val="none" w:sz="0" w:space="0" w:color="auto"/>
        <w:left w:val="none" w:sz="0" w:space="0" w:color="auto"/>
        <w:bottom w:val="none" w:sz="0" w:space="0" w:color="auto"/>
        <w:right w:val="none" w:sz="0" w:space="0" w:color="auto"/>
      </w:divBdr>
    </w:div>
    <w:div w:id="863130300">
      <w:bodyDiv w:val="1"/>
      <w:marLeft w:val="0"/>
      <w:marRight w:val="0"/>
      <w:marTop w:val="0"/>
      <w:marBottom w:val="0"/>
      <w:divBdr>
        <w:top w:val="none" w:sz="0" w:space="0" w:color="auto"/>
        <w:left w:val="none" w:sz="0" w:space="0" w:color="auto"/>
        <w:bottom w:val="none" w:sz="0" w:space="0" w:color="auto"/>
        <w:right w:val="none" w:sz="0" w:space="0" w:color="auto"/>
      </w:divBdr>
    </w:div>
    <w:div w:id="1180001717">
      <w:bodyDiv w:val="1"/>
      <w:marLeft w:val="0"/>
      <w:marRight w:val="0"/>
      <w:marTop w:val="0"/>
      <w:marBottom w:val="0"/>
      <w:divBdr>
        <w:top w:val="none" w:sz="0" w:space="0" w:color="auto"/>
        <w:left w:val="none" w:sz="0" w:space="0" w:color="auto"/>
        <w:bottom w:val="none" w:sz="0" w:space="0" w:color="auto"/>
        <w:right w:val="none" w:sz="0" w:space="0" w:color="auto"/>
      </w:divBdr>
    </w:div>
    <w:div w:id="1300955482">
      <w:bodyDiv w:val="1"/>
      <w:marLeft w:val="0"/>
      <w:marRight w:val="0"/>
      <w:marTop w:val="0"/>
      <w:marBottom w:val="0"/>
      <w:divBdr>
        <w:top w:val="none" w:sz="0" w:space="0" w:color="auto"/>
        <w:left w:val="none" w:sz="0" w:space="0" w:color="auto"/>
        <w:bottom w:val="none" w:sz="0" w:space="0" w:color="auto"/>
        <w:right w:val="none" w:sz="0" w:space="0" w:color="auto"/>
      </w:divBdr>
      <w:divsChild>
        <w:div w:id="1192960806">
          <w:marLeft w:val="0"/>
          <w:marRight w:val="0"/>
          <w:marTop w:val="0"/>
          <w:marBottom w:val="0"/>
          <w:divBdr>
            <w:top w:val="none" w:sz="0" w:space="0" w:color="auto"/>
            <w:left w:val="none" w:sz="0" w:space="0" w:color="auto"/>
            <w:bottom w:val="none" w:sz="0" w:space="0" w:color="auto"/>
            <w:right w:val="none" w:sz="0" w:space="0" w:color="auto"/>
          </w:divBdr>
        </w:div>
      </w:divsChild>
    </w:div>
    <w:div w:id="1313101868">
      <w:bodyDiv w:val="1"/>
      <w:marLeft w:val="0"/>
      <w:marRight w:val="0"/>
      <w:marTop w:val="0"/>
      <w:marBottom w:val="0"/>
      <w:divBdr>
        <w:top w:val="none" w:sz="0" w:space="0" w:color="auto"/>
        <w:left w:val="none" w:sz="0" w:space="0" w:color="auto"/>
        <w:bottom w:val="none" w:sz="0" w:space="0" w:color="auto"/>
        <w:right w:val="none" w:sz="0" w:space="0" w:color="auto"/>
      </w:divBdr>
    </w:div>
    <w:div w:id="1401515318">
      <w:bodyDiv w:val="1"/>
      <w:marLeft w:val="0"/>
      <w:marRight w:val="0"/>
      <w:marTop w:val="0"/>
      <w:marBottom w:val="0"/>
      <w:divBdr>
        <w:top w:val="none" w:sz="0" w:space="0" w:color="auto"/>
        <w:left w:val="none" w:sz="0" w:space="0" w:color="auto"/>
        <w:bottom w:val="none" w:sz="0" w:space="0" w:color="auto"/>
        <w:right w:val="none" w:sz="0" w:space="0" w:color="auto"/>
      </w:divBdr>
    </w:div>
    <w:div w:id="1426262793">
      <w:bodyDiv w:val="1"/>
      <w:marLeft w:val="0"/>
      <w:marRight w:val="0"/>
      <w:marTop w:val="0"/>
      <w:marBottom w:val="0"/>
      <w:divBdr>
        <w:top w:val="none" w:sz="0" w:space="0" w:color="auto"/>
        <w:left w:val="none" w:sz="0" w:space="0" w:color="auto"/>
        <w:bottom w:val="none" w:sz="0" w:space="0" w:color="auto"/>
        <w:right w:val="none" w:sz="0" w:space="0" w:color="auto"/>
      </w:divBdr>
    </w:div>
    <w:div w:id="1449663693">
      <w:bodyDiv w:val="1"/>
      <w:marLeft w:val="0"/>
      <w:marRight w:val="0"/>
      <w:marTop w:val="0"/>
      <w:marBottom w:val="0"/>
      <w:divBdr>
        <w:top w:val="none" w:sz="0" w:space="0" w:color="auto"/>
        <w:left w:val="none" w:sz="0" w:space="0" w:color="auto"/>
        <w:bottom w:val="none" w:sz="0" w:space="0" w:color="auto"/>
        <w:right w:val="none" w:sz="0" w:space="0" w:color="auto"/>
      </w:divBdr>
    </w:div>
    <w:div w:id="197875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bssjira.bss.lan/browse/BSSSTDDEF-2431" TargetMode="External"/><Relationship Id="rId42" Type="http://schemas.openxmlformats.org/officeDocument/2006/relationships/image" Target="media/image7.png"/><Relationship Id="rId63" Type="http://schemas.openxmlformats.org/officeDocument/2006/relationships/oleObject" Target="embeddings/_________Microsoft_Visio_2003_20106.vsd"/><Relationship Id="rId84" Type="http://schemas.openxmlformats.org/officeDocument/2006/relationships/package" Target="embeddings/_________Microsoft_Visio1.vsdx"/><Relationship Id="rId138" Type="http://schemas.openxmlformats.org/officeDocument/2006/relationships/oleObject" Target="embeddings/_________Microsoft_Visio_2003_201020.vsd"/><Relationship Id="rId159" Type="http://schemas.openxmlformats.org/officeDocument/2006/relationships/oleObject" Target="embeddings/_________Microsoft_Visio_2003_201025.vsd"/><Relationship Id="rId170" Type="http://schemas.openxmlformats.org/officeDocument/2006/relationships/oleObject" Target="embeddings/oleObject3.bin"/><Relationship Id="rId191" Type="http://schemas.openxmlformats.org/officeDocument/2006/relationships/image" Target="media/image117.png"/><Relationship Id="rId205" Type="http://schemas.openxmlformats.org/officeDocument/2006/relationships/image" Target="media/image122.png"/><Relationship Id="rId107" Type="http://schemas.openxmlformats.org/officeDocument/2006/relationships/image" Target="media/image58.png"/><Relationship Id="rId11" Type="http://schemas.openxmlformats.org/officeDocument/2006/relationships/footer" Target="footer3.xml"/><Relationship Id="rId32" Type="http://schemas.openxmlformats.org/officeDocument/2006/relationships/hyperlink" Target="https://jira.bssys.com/browse/BSSSTDDEF-31579" TargetMode="External"/><Relationship Id="rId53" Type="http://schemas.openxmlformats.org/officeDocument/2006/relationships/image" Target="media/image18.png"/><Relationship Id="rId74" Type="http://schemas.openxmlformats.org/officeDocument/2006/relationships/image" Target="media/image32.PNG"/><Relationship Id="rId128" Type="http://schemas.openxmlformats.org/officeDocument/2006/relationships/image" Target="media/image77.png"/><Relationship Id="rId149" Type="http://schemas.openxmlformats.org/officeDocument/2006/relationships/image" Target="media/image91.emf"/><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99.emf"/><Relationship Id="rId181" Type="http://schemas.openxmlformats.org/officeDocument/2006/relationships/image" Target="media/image110.png"/><Relationship Id="rId216" Type="http://schemas.openxmlformats.org/officeDocument/2006/relationships/oleObject" Target="embeddings/oleObject8.bin"/><Relationship Id="rId22" Type="http://schemas.openxmlformats.org/officeDocument/2006/relationships/hyperlink" Target="https://jira.bssys.com/browse/BSSSTDDEF-2790" TargetMode="External"/><Relationship Id="rId43" Type="http://schemas.openxmlformats.org/officeDocument/2006/relationships/image" Target="media/image8.png"/><Relationship Id="rId64" Type="http://schemas.openxmlformats.org/officeDocument/2006/relationships/image" Target="media/image26.emf"/><Relationship Id="rId118" Type="http://schemas.openxmlformats.org/officeDocument/2006/relationships/image" Target="media/image67.png"/><Relationship Id="rId139" Type="http://schemas.openxmlformats.org/officeDocument/2006/relationships/image" Target="media/image85.emf"/><Relationship Id="rId85" Type="http://schemas.openxmlformats.org/officeDocument/2006/relationships/image" Target="media/image38.png"/><Relationship Id="rId150" Type="http://schemas.openxmlformats.org/officeDocument/2006/relationships/oleObject" Target="embeddings/_________Microsoft_Visio_2003_201024.vsd"/><Relationship Id="rId171" Type="http://schemas.openxmlformats.org/officeDocument/2006/relationships/oleObject" Target="embeddings/oleObject4.bin"/><Relationship Id="rId192" Type="http://schemas.openxmlformats.org/officeDocument/2006/relationships/image" Target="media/image118.png"/><Relationship Id="rId206" Type="http://schemas.openxmlformats.org/officeDocument/2006/relationships/image" Target="media/image123.png"/><Relationship Id="rId12" Type="http://schemas.openxmlformats.org/officeDocument/2006/relationships/comments" Target="comments.xml"/><Relationship Id="rId33" Type="http://schemas.openxmlformats.org/officeDocument/2006/relationships/hyperlink" Target="https://jira.bssys.com/browse/BSSCCDG-2587" TargetMode="External"/><Relationship Id="rId108" Type="http://schemas.openxmlformats.org/officeDocument/2006/relationships/image" Target="media/image59.png"/><Relationship Id="rId129" Type="http://schemas.openxmlformats.org/officeDocument/2006/relationships/image" Target="media/image78.png"/><Relationship Id="rId54" Type="http://schemas.openxmlformats.org/officeDocument/2006/relationships/image" Target="media/image19.png"/><Relationship Id="rId75" Type="http://schemas.openxmlformats.org/officeDocument/2006/relationships/image" Target="media/image33.emf"/><Relationship Id="rId96" Type="http://schemas.openxmlformats.org/officeDocument/2006/relationships/image" Target="media/image47.png"/><Relationship Id="rId140" Type="http://schemas.openxmlformats.org/officeDocument/2006/relationships/oleObject" Target="embeddings/_________Microsoft_Visio_2003_201021.vsd"/><Relationship Id="rId161" Type="http://schemas.openxmlformats.org/officeDocument/2006/relationships/oleObject" Target="embeddings/_________Microsoft_Visio_2003_201026.vsd"/><Relationship Id="rId182" Type="http://schemas.openxmlformats.org/officeDocument/2006/relationships/image" Target="media/image111.png"/><Relationship Id="rId217" Type="http://schemas.openxmlformats.org/officeDocument/2006/relationships/image" Target="media/image131.emf"/><Relationship Id="rId6" Type="http://schemas.openxmlformats.org/officeDocument/2006/relationships/footnotes" Target="footnotes.xml"/><Relationship Id="rId23" Type="http://schemas.openxmlformats.org/officeDocument/2006/relationships/hyperlink" Target="http://bssjira.bss.lan/browse/BSSSTDDEF-2791" TargetMode="External"/><Relationship Id="rId119" Type="http://schemas.openxmlformats.org/officeDocument/2006/relationships/image" Target="media/image68.png"/><Relationship Id="rId44" Type="http://schemas.openxmlformats.org/officeDocument/2006/relationships/image" Target="media/image9.png"/><Relationship Id="rId65" Type="http://schemas.openxmlformats.org/officeDocument/2006/relationships/oleObject" Target="embeddings/_________Microsoft_Visio_2003_20107.vsd"/><Relationship Id="rId86" Type="http://schemas.openxmlformats.org/officeDocument/2006/relationships/image" Target="media/image39.png"/><Relationship Id="rId130" Type="http://schemas.openxmlformats.org/officeDocument/2006/relationships/image" Target="media/image79.png"/><Relationship Id="rId151" Type="http://schemas.openxmlformats.org/officeDocument/2006/relationships/image" Target="media/image92.png"/><Relationship Id="rId172" Type="http://schemas.openxmlformats.org/officeDocument/2006/relationships/image" Target="media/image104.emf"/><Relationship Id="rId193" Type="http://schemas.openxmlformats.org/officeDocument/2006/relationships/image" Target="media/image119.png"/><Relationship Id="rId207" Type="http://schemas.openxmlformats.org/officeDocument/2006/relationships/image" Target="media/image124.png"/><Relationship Id="rId13" Type="http://schemas.microsoft.com/office/2011/relationships/commentsExtended" Target="commentsExtended.xml"/><Relationship Id="rId109" Type="http://schemas.openxmlformats.org/officeDocument/2006/relationships/image" Target="media/image60.png"/><Relationship Id="rId34" Type="http://schemas.openxmlformats.org/officeDocument/2006/relationships/image" Target="media/image2.emf"/><Relationship Id="rId55" Type="http://schemas.openxmlformats.org/officeDocument/2006/relationships/image" Target="media/image20.png"/><Relationship Id="rId76" Type="http://schemas.openxmlformats.org/officeDocument/2006/relationships/oleObject" Target="embeddings/_________Microsoft_Visio_2003_201011.vsd"/><Relationship Id="rId97" Type="http://schemas.openxmlformats.org/officeDocument/2006/relationships/image" Target="media/image48.png"/><Relationship Id="rId120" Type="http://schemas.openxmlformats.org/officeDocument/2006/relationships/image" Target="media/image69.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0.emf"/><Relationship Id="rId183" Type="http://schemas.openxmlformats.org/officeDocument/2006/relationships/image" Target="media/image112.png"/><Relationship Id="rId218" Type="http://schemas.openxmlformats.org/officeDocument/2006/relationships/package" Target="embeddings/_____Microsoft_Excel______________________4.xlsm"/><Relationship Id="rId24" Type="http://schemas.openxmlformats.org/officeDocument/2006/relationships/hyperlink" Target="http://bssjira.bss.lan/browse/BSSSTDDEF-2789" TargetMode="External"/><Relationship Id="rId45" Type="http://schemas.openxmlformats.org/officeDocument/2006/relationships/image" Target="media/image10.png"/><Relationship Id="rId66" Type="http://schemas.openxmlformats.org/officeDocument/2006/relationships/image" Target="media/image27.emf"/><Relationship Id="rId87" Type="http://schemas.openxmlformats.org/officeDocument/2006/relationships/image" Target="media/image40.png"/><Relationship Id="rId110" Type="http://schemas.openxmlformats.org/officeDocument/2006/relationships/image" Target="media/image61.png"/><Relationship Id="rId131" Type="http://schemas.openxmlformats.org/officeDocument/2006/relationships/image" Target="media/image80.emf"/><Relationship Id="rId152" Type="http://schemas.openxmlformats.org/officeDocument/2006/relationships/image" Target="media/image93.emf"/><Relationship Id="rId173" Type="http://schemas.openxmlformats.org/officeDocument/2006/relationships/oleObject" Target="embeddings/_________Microsoft_Visio_2003_201029.vsd"/><Relationship Id="rId194" Type="http://schemas.openxmlformats.org/officeDocument/2006/relationships/hyperlink" Target="consultantplus://offline/ref=23FA045A1E41EFE875B695AA70FD4DB825AB454804BC517D744FD0A164E0D1200E45C0A3866555B6J8d0J" TargetMode="External"/><Relationship Id="rId208" Type="http://schemas.openxmlformats.org/officeDocument/2006/relationships/image" Target="media/image125.png"/><Relationship Id="rId14" Type="http://schemas.openxmlformats.org/officeDocument/2006/relationships/hyperlink" Target="http://bssjira.bss.lan:9595/browse/DBO-2171" TargetMode="External"/><Relationship Id="rId35" Type="http://schemas.openxmlformats.org/officeDocument/2006/relationships/oleObject" Target="embeddings/_________Microsoft_Visio_2003_20101.vsd"/><Relationship Id="rId56" Type="http://schemas.openxmlformats.org/officeDocument/2006/relationships/image" Target="media/image21.PNG"/><Relationship Id="rId77" Type="http://schemas.openxmlformats.org/officeDocument/2006/relationships/image" Target="media/image34.emf"/><Relationship Id="rId100"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oleObject" Target="embeddings/_________Microsoft_Visio_2003_201016.vsd"/><Relationship Id="rId98" Type="http://schemas.openxmlformats.org/officeDocument/2006/relationships/image" Target="media/image49.png"/><Relationship Id="rId121" Type="http://schemas.openxmlformats.org/officeDocument/2006/relationships/image" Target="media/image70.png"/><Relationship Id="rId142" Type="http://schemas.openxmlformats.org/officeDocument/2006/relationships/image" Target="media/image87.png"/><Relationship Id="rId163" Type="http://schemas.openxmlformats.org/officeDocument/2006/relationships/oleObject" Target="embeddings/_________Microsoft_Visio_2003_201027.vsd"/><Relationship Id="rId184" Type="http://schemas.openxmlformats.org/officeDocument/2006/relationships/image" Target="media/image113.png"/><Relationship Id="rId189" Type="http://schemas.openxmlformats.org/officeDocument/2006/relationships/image" Target="media/image116.emf"/><Relationship Id="rId219" Type="http://schemas.openxmlformats.org/officeDocument/2006/relationships/image" Target="media/image132.png"/><Relationship Id="rId3" Type="http://schemas.openxmlformats.org/officeDocument/2006/relationships/styles" Target="styles.xml"/><Relationship Id="rId214" Type="http://schemas.openxmlformats.org/officeDocument/2006/relationships/oleObject" Target="embeddings/oleObject7.bin"/><Relationship Id="rId25" Type="http://schemas.openxmlformats.org/officeDocument/2006/relationships/hyperlink" Target="https://jira.bssys.com/browse/BSSSTDDEF-9141" TargetMode="External"/><Relationship Id="rId46" Type="http://schemas.openxmlformats.org/officeDocument/2006/relationships/image" Target="media/image11.png"/><Relationship Id="rId67" Type="http://schemas.openxmlformats.org/officeDocument/2006/relationships/oleObject" Target="embeddings/_________Microsoft_Visio_2003_20108.vsd"/><Relationship Id="rId116" Type="http://schemas.openxmlformats.org/officeDocument/2006/relationships/image" Target="media/image65.png"/><Relationship Id="rId137" Type="http://schemas.openxmlformats.org/officeDocument/2006/relationships/image" Target="media/image84.emf"/><Relationship Id="rId158" Type="http://schemas.openxmlformats.org/officeDocument/2006/relationships/image" Target="media/image98.emf"/><Relationship Id="rId20" Type="http://schemas.openxmlformats.org/officeDocument/2006/relationships/hyperlink" Target="http://bssjira.bss.lan/browse/BSSSTDDEF-1456" TargetMode="External"/><Relationship Id="rId41" Type="http://schemas.openxmlformats.org/officeDocument/2006/relationships/image" Target="media/image6.png"/><Relationship Id="rId62" Type="http://schemas.openxmlformats.org/officeDocument/2006/relationships/image" Target="media/image25.emf"/><Relationship Id="rId83" Type="http://schemas.openxmlformats.org/officeDocument/2006/relationships/image" Target="media/image37.emf"/><Relationship Id="rId88" Type="http://schemas.openxmlformats.org/officeDocument/2006/relationships/image" Target="media/image41.png"/><Relationship Id="rId111" Type="http://schemas.openxmlformats.org/officeDocument/2006/relationships/image" Target="media/image62.emf"/><Relationship Id="rId132" Type="http://schemas.openxmlformats.org/officeDocument/2006/relationships/oleObject" Target="embeddings/_________Microsoft_Visio_2003_201019.vsd"/><Relationship Id="rId153" Type="http://schemas.openxmlformats.org/officeDocument/2006/relationships/package" Target="embeddings/_________Microsoft_Visio3.vsdx"/><Relationship Id="rId174" Type="http://schemas.openxmlformats.org/officeDocument/2006/relationships/oleObject" Target="embeddings/oleObject5.bin"/><Relationship Id="rId179" Type="http://schemas.openxmlformats.org/officeDocument/2006/relationships/image" Target="media/image108.png"/><Relationship Id="rId195" Type="http://schemas.openxmlformats.org/officeDocument/2006/relationships/hyperlink" Target="consultantplus://offline/ref=23FA045A1E41EFE875B695AA70FD4DB825A8474802BC517D744FD0A164E0D1200E45C0A3866156B9J8d6J" TargetMode="External"/><Relationship Id="rId209" Type="http://schemas.openxmlformats.org/officeDocument/2006/relationships/image" Target="media/image126.png"/><Relationship Id="rId190" Type="http://schemas.openxmlformats.org/officeDocument/2006/relationships/oleObject" Target="embeddings/_________Microsoft_Visio_2003_201032.vsd"/><Relationship Id="rId204" Type="http://schemas.openxmlformats.org/officeDocument/2006/relationships/hyperlink" Target="consultantplus://offline/ref=23FA045A1E41EFE875B695AA70FD4DB825A8474802BC517D744FD0A164E0D1200E45C0A3866156B6J8d4J" TargetMode="External"/><Relationship Id="rId220" Type="http://schemas.openxmlformats.org/officeDocument/2006/relationships/image" Target="media/image133.emf"/><Relationship Id="rId15" Type="http://schemas.openxmlformats.org/officeDocument/2006/relationships/hyperlink" Target="http://jira.bssys.com/browse/BSSSTDDEF-266" TargetMode="External"/><Relationship Id="rId36" Type="http://schemas.openxmlformats.org/officeDocument/2006/relationships/image" Target="media/image3.emf"/><Relationship Id="rId57" Type="http://schemas.openxmlformats.org/officeDocument/2006/relationships/image" Target="media/image22.png"/><Relationship Id="rId106" Type="http://schemas.openxmlformats.org/officeDocument/2006/relationships/image" Target="media/image57.png"/><Relationship Id="rId127" Type="http://schemas.openxmlformats.org/officeDocument/2006/relationships/image" Target="media/image76.png"/><Relationship Id="rId10" Type="http://schemas.openxmlformats.org/officeDocument/2006/relationships/footer" Target="footer2.xml"/><Relationship Id="rId31" Type="http://schemas.openxmlformats.org/officeDocument/2006/relationships/hyperlink" Target="https://jira.bssys.com/browse/BSSSTDDEF-31516" TargetMode="External"/><Relationship Id="rId52" Type="http://schemas.openxmlformats.org/officeDocument/2006/relationships/image" Target="media/image17.png"/><Relationship Id="rId73" Type="http://schemas.openxmlformats.org/officeDocument/2006/relationships/image" Target="media/image31.png"/><Relationship Id="rId78" Type="http://schemas.openxmlformats.org/officeDocument/2006/relationships/oleObject" Target="embeddings/_________Microsoft_Visio_2003_201012.vsd"/><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png"/><Relationship Id="rId143" Type="http://schemas.openxmlformats.org/officeDocument/2006/relationships/image" Target="media/image88.png"/><Relationship Id="rId148" Type="http://schemas.openxmlformats.org/officeDocument/2006/relationships/oleObject" Target="embeddings/_________Microsoft_Visio_2003_201023.vsd"/><Relationship Id="rId164" Type="http://schemas.openxmlformats.org/officeDocument/2006/relationships/image" Target="media/image101.png"/><Relationship Id="rId169" Type="http://schemas.openxmlformats.org/officeDocument/2006/relationships/oleObject" Target="embeddings/_________Microsoft_Visio_2003_201028.vsd"/><Relationship Id="rId185" Type="http://schemas.openxmlformats.org/officeDocument/2006/relationships/image" Target="media/image114.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9.png"/><Relationship Id="rId210" Type="http://schemas.openxmlformats.org/officeDocument/2006/relationships/image" Target="media/image127.png"/><Relationship Id="rId215" Type="http://schemas.openxmlformats.org/officeDocument/2006/relationships/image" Target="media/image130.emf"/><Relationship Id="rId26" Type="http://schemas.openxmlformats.org/officeDocument/2006/relationships/hyperlink" Target="https://jira.bssys.com/browse/BSSSTDDEF-15725" TargetMode="External"/><Relationship Id="rId47" Type="http://schemas.openxmlformats.org/officeDocument/2006/relationships/image" Target="media/image12.png"/><Relationship Id="rId68" Type="http://schemas.openxmlformats.org/officeDocument/2006/relationships/image" Target="media/image28.emf"/><Relationship Id="rId89" Type="http://schemas.openxmlformats.org/officeDocument/2006/relationships/image" Target="media/image42.png"/><Relationship Id="rId112" Type="http://schemas.openxmlformats.org/officeDocument/2006/relationships/oleObject" Target="embeddings/_________Microsoft_Visio_2003_201017.vsd"/><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oleObject" Target="embeddings/oleObject6.bin"/><Relationship Id="rId196" Type="http://schemas.openxmlformats.org/officeDocument/2006/relationships/hyperlink" Target="consultantplus://offline/ref=23FA045A1E41EFE875B695AA70FD4DB825A8474802BC517D744FD0A164E0D1200E45C0A3866156B7J8d1J" TargetMode="External"/><Relationship Id="rId200" Type="http://schemas.openxmlformats.org/officeDocument/2006/relationships/hyperlink" Target="consultantplus://offline/ref=23FA045A1E41EFE875B695AA70FD4DB825A8474802BC517D744FD0A164E0D1200E45C0A3866156B7J8dEJ" TargetMode="External"/><Relationship Id="rId16" Type="http://schemas.openxmlformats.org/officeDocument/2006/relationships/hyperlink" Target="http://jira.bssys.com/browse/BSSSTDDEF" TargetMode="External"/><Relationship Id="rId221" Type="http://schemas.openxmlformats.org/officeDocument/2006/relationships/package" Target="embeddings/_________Microsoft_Word5.docx"/><Relationship Id="rId37" Type="http://schemas.openxmlformats.org/officeDocument/2006/relationships/oleObject" Target="embeddings/_________Microsoft_Visio_2003_20102.vsd"/><Relationship Id="rId58" Type="http://schemas.openxmlformats.org/officeDocument/2006/relationships/image" Target="media/image23.emf"/><Relationship Id="rId79" Type="http://schemas.openxmlformats.org/officeDocument/2006/relationships/image" Target="media/image35.emf"/><Relationship Id="rId102" Type="http://schemas.openxmlformats.org/officeDocument/2006/relationships/image" Target="media/image53.png"/><Relationship Id="rId123" Type="http://schemas.openxmlformats.org/officeDocument/2006/relationships/image" Target="media/image72.png"/><Relationship Id="rId144" Type="http://schemas.microsoft.com/office/2007/relationships/hdphoto" Target="media/hdphoto1.wdp"/><Relationship Id="rId90" Type="http://schemas.openxmlformats.org/officeDocument/2006/relationships/image" Target="media/image43.emf"/><Relationship Id="rId165" Type="http://schemas.openxmlformats.org/officeDocument/2006/relationships/oleObject" Target="embeddings/oleObject1.bin"/><Relationship Id="rId186" Type="http://schemas.openxmlformats.org/officeDocument/2006/relationships/oleObject" Target="embeddings/_________Microsoft_Visio_2003_201030.vsd"/><Relationship Id="rId211" Type="http://schemas.openxmlformats.org/officeDocument/2006/relationships/image" Target="media/image128.emf"/><Relationship Id="rId27" Type="http://schemas.openxmlformats.org/officeDocument/2006/relationships/hyperlink" Target="https://jira.bssys.com/browse/BSSSTDDEF-24518%20&#1074;%20&#1088;&#1072;&#1079;&#1076;&#1077;&#1083;%2025.1" TargetMode="External"/><Relationship Id="rId48" Type="http://schemas.openxmlformats.org/officeDocument/2006/relationships/image" Target="media/image13.png"/><Relationship Id="rId69" Type="http://schemas.openxmlformats.org/officeDocument/2006/relationships/oleObject" Target="embeddings/_________Microsoft_Visio_2003_20109.vsd"/><Relationship Id="rId113" Type="http://schemas.openxmlformats.org/officeDocument/2006/relationships/image" Target="media/image63.emf"/><Relationship Id="rId134" Type="http://schemas.openxmlformats.org/officeDocument/2006/relationships/image" Target="media/image82.png"/><Relationship Id="rId80" Type="http://schemas.openxmlformats.org/officeDocument/2006/relationships/oleObject" Target="embeddings/_________Microsoft_Visio_2003_201013.vsd"/><Relationship Id="rId155" Type="http://schemas.openxmlformats.org/officeDocument/2006/relationships/image" Target="media/image95.png"/><Relationship Id="rId176" Type="http://schemas.openxmlformats.org/officeDocument/2006/relationships/image" Target="media/image105.png"/><Relationship Id="rId197" Type="http://schemas.openxmlformats.org/officeDocument/2006/relationships/image" Target="media/image120.png"/><Relationship Id="rId201" Type="http://schemas.openxmlformats.org/officeDocument/2006/relationships/image" Target="media/image121.png"/><Relationship Id="rId222" Type="http://schemas.openxmlformats.org/officeDocument/2006/relationships/fontTable" Target="fontTable.xml"/><Relationship Id="rId17" Type="http://schemas.openxmlformats.org/officeDocument/2006/relationships/hyperlink" Target="http://jira.bssys.com/browse/BSSSTDDEF-77" TargetMode="External"/><Relationship Id="rId38" Type="http://schemas.openxmlformats.org/officeDocument/2006/relationships/image" Target="media/image4.emf"/><Relationship Id="rId59" Type="http://schemas.openxmlformats.org/officeDocument/2006/relationships/oleObject" Target="embeddings/_________Microsoft_Visio_2003_20104.vsd"/><Relationship Id="rId103" Type="http://schemas.openxmlformats.org/officeDocument/2006/relationships/image" Target="media/image54.png"/><Relationship Id="rId124" Type="http://schemas.openxmlformats.org/officeDocument/2006/relationships/image" Target="media/image73.png"/><Relationship Id="rId70" Type="http://schemas.openxmlformats.org/officeDocument/2006/relationships/image" Target="media/image29.emf"/><Relationship Id="rId91" Type="http://schemas.openxmlformats.org/officeDocument/2006/relationships/oleObject" Target="embeddings/_________Microsoft_Visio_2003_201015.vsd"/><Relationship Id="rId145" Type="http://schemas.openxmlformats.org/officeDocument/2006/relationships/image" Target="media/image89.emf"/><Relationship Id="rId166" Type="http://schemas.openxmlformats.org/officeDocument/2006/relationships/image" Target="media/image102.png"/><Relationship Id="rId187" Type="http://schemas.openxmlformats.org/officeDocument/2006/relationships/image" Target="media/image115.emf"/><Relationship Id="rId1" Type="http://schemas.openxmlformats.org/officeDocument/2006/relationships/customXml" Target="../customXml/item1.xml"/><Relationship Id="rId212" Type="http://schemas.openxmlformats.org/officeDocument/2006/relationships/oleObject" Target="embeddings/_________Microsoft_Visio_2003_201033.vsd"/><Relationship Id="rId28" Type="http://schemas.openxmlformats.org/officeDocument/2006/relationships/hyperlink" Target="https://jira.bssys.com/browse/BSSCCDG-1676" TargetMode="External"/><Relationship Id="rId49" Type="http://schemas.openxmlformats.org/officeDocument/2006/relationships/image" Target="media/image14.png"/><Relationship Id="rId114" Type="http://schemas.openxmlformats.org/officeDocument/2006/relationships/oleObject" Target="embeddings/_________Microsoft_Visio_2003_201018.vsd"/><Relationship Id="rId60" Type="http://schemas.openxmlformats.org/officeDocument/2006/relationships/image" Target="media/image24.emf"/><Relationship Id="rId81" Type="http://schemas.openxmlformats.org/officeDocument/2006/relationships/image" Target="media/image36.emf"/><Relationship Id="rId135" Type="http://schemas.openxmlformats.org/officeDocument/2006/relationships/image" Target="media/image83.emf"/><Relationship Id="rId156" Type="http://schemas.openxmlformats.org/officeDocument/2006/relationships/image" Target="media/image96.png"/><Relationship Id="rId177" Type="http://schemas.openxmlformats.org/officeDocument/2006/relationships/image" Target="media/image106.png"/><Relationship Id="rId198" Type="http://schemas.openxmlformats.org/officeDocument/2006/relationships/hyperlink" Target="consultantplus://offline/ref=23FA045A1E41EFE875B695AA70FD4DB825A8474802BC517D744FD0A164E0D1200E45C0A3866156B3J8dFJ" TargetMode="External"/><Relationship Id="rId202" Type="http://schemas.openxmlformats.org/officeDocument/2006/relationships/hyperlink" Target="consultantplus://offline/ref=23FA045A1E41EFE875B695AA70FD4DB825A8474802BC517D744FD0A164E0D1200E45C0A3866156B3J8dFJ" TargetMode="External"/><Relationship Id="rId223" Type="http://schemas.microsoft.com/office/2011/relationships/people" Target="people.xml"/><Relationship Id="rId18" Type="http://schemas.openxmlformats.org/officeDocument/2006/relationships/hyperlink" Target="http://jira.bssys.com/browse/BSSSTDDEF-1088" TargetMode="External"/><Relationship Id="rId39" Type="http://schemas.openxmlformats.org/officeDocument/2006/relationships/oleObject" Target="embeddings/_________Microsoft_Visio_2003_20103.vsd"/><Relationship Id="rId50" Type="http://schemas.openxmlformats.org/officeDocument/2006/relationships/image" Target="media/image15.PNG"/><Relationship Id="rId104" Type="http://schemas.openxmlformats.org/officeDocument/2006/relationships/image" Target="media/image55.png"/><Relationship Id="rId125" Type="http://schemas.openxmlformats.org/officeDocument/2006/relationships/image" Target="media/image74.png"/><Relationship Id="rId146" Type="http://schemas.openxmlformats.org/officeDocument/2006/relationships/oleObject" Target="embeddings/_________Microsoft_Visio_2003_201022.vsd"/><Relationship Id="rId167" Type="http://schemas.openxmlformats.org/officeDocument/2006/relationships/oleObject" Target="embeddings/oleObject2.bin"/><Relationship Id="rId188" Type="http://schemas.openxmlformats.org/officeDocument/2006/relationships/oleObject" Target="embeddings/_________Microsoft_Visio_2003_201031.vsd"/><Relationship Id="rId71" Type="http://schemas.openxmlformats.org/officeDocument/2006/relationships/oleObject" Target="embeddings/_________Microsoft_Visio_2003_201010.vsd"/><Relationship Id="rId92" Type="http://schemas.openxmlformats.org/officeDocument/2006/relationships/image" Target="media/image44.emf"/><Relationship Id="rId213"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hyperlink" Target="https://jira.bssys.com/browse/INTCCAA-514" TargetMode="External"/><Relationship Id="rId40" Type="http://schemas.openxmlformats.org/officeDocument/2006/relationships/image" Target="media/image5.png"/><Relationship Id="rId115" Type="http://schemas.openxmlformats.org/officeDocument/2006/relationships/image" Target="media/image64.png"/><Relationship Id="rId136" Type="http://schemas.openxmlformats.org/officeDocument/2006/relationships/package" Target="embeddings/_________Microsoft_Visio2.vsdx"/><Relationship Id="rId157" Type="http://schemas.openxmlformats.org/officeDocument/2006/relationships/image" Target="media/image97.png"/><Relationship Id="rId178" Type="http://schemas.openxmlformats.org/officeDocument/2006/relationships/image" Target="media/image107.png"/><Relationship Id="rId61" Type="http://schemas.openxmlformats.org/officeDocument/2006/relationships/oleObject" Target="embeddings/_________Microsoft_Visio_2003_20105.vsd"/><Relationship Id="rId82" Type="http://schemas.openxmlformats.org/officeDocument/2006/relationships/oleObject" Target="embeddings/_________Microsoft_Visio_2003_201014.vsd"/><Relationship Id="rId199" Type="http://schemas.openxmlformats.org/officeDocument/2006/relationships/hyperlink" Target="consultantplus://offline/ref=23FA045A1E41EFE875B695AA70FD4DB825A8474802BC517D744FD0A164E0D1200E45C0A3866156B3J8dFJ" TargetMode="External"/><Relationship Id="rId203" Type="http://schemas.openxmlformats.org/officeDocument/2006/relationships/hyperlink" Target="consultantplus://offline/ref=23FA045A1E41EFE875B695AA70FD4DB825A8474802BC517D744FD0A164E0D1200E45C0A3866156B3J8dFJ" TargetMode="External"/><Relationship Id="rId19" Type="http://schemas.openxmlformats.org/officeDocument/2006/relationships/hyperlink" Target="http://bssjira.bss.lan/browse/BSSSTDDEF-711" TargetMode="External"/><Relationship Id="rId224" Type="http://schemas.openxmlformats.org/officeDocument/2006/relationships/theme" Target="theme/theme1.xml"/><Relationship Id="rId30" Type="http://schemas.openxmlformats.org/officeDocument/2006/relationships/hyperlink" Target="https://jira.bssys.com/browse/BSSSTDDEF-31475" TargetMode="External"/><Relationship Id="rId105" Type="http://schemas.openxmlformats.org/officeDocument/2006/relationships/image" Target="media/image56.png"/><Relationship Id="rId126" Type="http://schemas.openxmlformats.org/officeDocument/2006/relationships/image" Target="media/image75.png"/><Relationship Id="rId147" Type="http://schemas.openxmlformats.org/officeDocument/2006/relationships/image" Target="media/image90.emf"/><Relationship Id="rId168" Type="http://schemas.openxmlformats.org/officeDocument/2006/relationships/image" Target="media/image10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5AF07-042D-4773-AE88-7819C4FF5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Pages>
  <Words>50974</Words>
  <Characters>290556</Characters>
  <Application>Microsoft Office Word</Application>
  <DocSecurity>0</DocSecurity>
  <Lines>2421</Lines>
  <Paragraphs>681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Глазова Надежда Викторовна</dc:creator>
  <cp:lastModifiedBy>Широбокова Алёна Сергеевна</cp:lastModifiedBy>
  <cp:revision>29</cp:revision>
  <cp:lastPrinted>2015-06-01T13:44:00Z</cp:lastPrinted>
  <dcterms:created xsi:type="dcterms:W3CDTF">2019-04-17T14:59:00Z</dcterms:created>
  <dcterms:modified xsi:type="dcterms:W3CDTF">2019-10-14T14:55:00Z</dcterms:modified>
</cp:coreProperties>
</file>